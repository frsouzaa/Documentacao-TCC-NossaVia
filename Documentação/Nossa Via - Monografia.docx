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ackground w:color="FFFFFF"/>
  <w:body>
    <w:p w14:paraId="672A6659" w14:textId="77777777" w:rsidR="00824060" w:rsidRDefault="00E74240" w:rsidP="531AB1A1">
      <w:pPr>
        <w:jc w:val="center"/>
        <w:rPr>
          <w:rFonts w:ascii="Arial" w:hAnsi="Arial" w:cs="Arial"/>
          <w:b/>
          <w:bCs/>
        </w:rPr>
      </w:pPr>
      <w:bookmarkStart w:id="0" w:name="_Hlk183288067"/>
      <w:bookmarkEnd w:id="0"/>
      <w:r>
        <w:rPr>
          <w:rFonts w:ascii="Arial" w:hAnsi="Arial" w:cs="Arial"/>
          <w:noProof/>
          <w:color w:val="2B579A"/>
          <w:shd w:val="clear" w:color="auto" w:fill="E6E6E6"/>
          <w:lang w:eastAsia="ja-JP"/>
        </w:rPr>
        <w:drawing>
          <wp:inline distT="0" distB="0" distL="0" distR="0" wp14:anchorId="206BE352" wp14:editId="07777777">
            <wp:extent cx="1771650" cy="771525"/>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l="-12" t="-27" r="-12" b="-27"/>
                    <a:stretch>
                      <a:fillRect/>
                    </a:stretch>
                  </pic:blipFill>
                  <pic:spPr bwMode="auto">
                    <a:xfrm>
                      <a:off x="0" y="0"/>
                      <a:ext cx="1771650" cy="771525"/>
                    </a:xfrm>
                    <a:prstGeom prst="rect">
                      <a:avLst/>
                    </a:prstGeom>
                    <a:solidFill>
                      <a:srgbClr val="FFFFFF"/>
                    </a:solidFill>
                    <a:ln>
                      <a:noFill/>
                    </a:ln>
                  </pic:spPr>
                </pic:pic>
              </a:graphicData>
            </a:graphic>
          </wp:inline>
        </w:drawing>
      </w:r>
    </w:p>
    <w:p w14:paraId="2DAA3ACC" w14:textId="7A46005A" w:rsidR="078076E3" w:rsidRDefault="078076E3" w:rsidP="078076E3">
      <w:pPr>
        <w:jc w:val="center"/>
        <w:rPr>
          <w:rFonts w:ascii="Arial" w:eastAsia="Arial" w:hAnsi="Arial" w:cs="Arial"/>
          <w:b/>
          <w:bCs/>
        </w:rPr>
      </w:pPr>
    </w:p>
    <w:p w14:paraId="48892132" w14:textId="6B8CD66B" w:rsidR="402D9CE2" w:rsidRDefault="531AB1A1" w:rsidP="078076E3">
      <w:pPr>
        <w:jc w:val="center"/>
      </w:pPr>
      <w:r w:rsidRPr="531AB1A1">
        <w:rPr>
          <w:rFonts w:ascii="Arial" w:eastAsia="Arial" w:hAnsi="Arial" w:cs="Arial"/>
          <w:b/>
          <w:bCs/>
        </w:rPr>
        <w:t>FACULDADE DE TECNOLOGIA DO IPIRANGA</w:t>
      </w:r>
    </w:p>
    <w:p w14:paraId="7F94B7C7" w14:textId="247ABC64" w:rsidR="402D9CE2" w:rsidRDefault="531AB1A1" w:rsidP="078076E3">
      <w:pPr>
        <w:jc w:val="center"/>
      </w:pPr>
      <w:r w:rsidRPr="531AB1A1">
        <w:rPr>
          <w:rFonts w:ascii="Arial" w:eastAsia="Arial" w:hAnsi="Arial" w:cs="Arial"/>
          <w:b/>
          <w:bCs/>
        </w:rPr>
        <w:t>CURSO DE ANÁLISE E DESENVOLVIMENTO DE SISTEMAS</w:t>
      </w:r>
    </w:p>
    <w:p w14:paraId="4A946415" w14:textId="2D4E73AC" w:rsidR="402D9CE2" w:rsidRDefault="531AB1A1" w:rsidP="078076E3">
      <w:pPr>
        <w:jc w:val="center"/>
      </w:pPr>
      <w:r w:rsidRPr="531AB1A1">
        <w:rPr>
          <w:rFonts w:ascii="Arial" w:eastAsia="Arial" w:hAnsi="Arial" w:cs="Arial"/>
        </w:rPr>
        <w:t xml:space="preserve"> </w:t>
      </w:r>
    </w:p>
    <w:p w14:paraId="3AD59A5E" w14:textId="64E7F722" w:rsidR="402D9CE2" w:rsidRDefault="531AB1A1" w:rsidP="078076E3">
      <w:pPr>
        <w:jc w:val="center"/>
        <w:rPr>
          <w:rFonts w:ascii="Arial" w:eastAsia="Arial" w:hAnsi="Arial" w:cs="Arial"/>
        </w:rPr>
      </w:pPr>
      <w:r w:rsidRPr="531AB1A1">
        <w:rPr>
          <w:rFonts w:ascii="Arial" w:eastAsia="Arial" w:hAnsi="Arial" w:cs="Arial"/>
        </w:rPr>
        <w:t>Felipe Ribeiro de Souza</w:t>
      </w:r>
    </w:p>
    <w:p w14:paraId="4B2D33E3" w14:textId="4015884E" w:rsidR="005A3981" w:rsidRDefault="531AB1A1" w:rsidP="005A3981">
      <w:pPr>
        <w:jc w:val="center"/>
      </w:pPr>
      <w:r w:rsidRPr="531AB1A1">
        <w:rPr>
          <w:rFonts w:ascii="Arial" w:eastAsia="Arial" w:hAnsi="Arial" w:cs="Arial"/>
        </w:rPr>
        <w:t xml:space="preserve">João Lucas </w:t>
      </w:r>
      <w:proofErr w:type="spellStart"/>
      <w:r w:rsidRPr="531AB1A1">
        <w:rPr>
          <w:rFonts w:ascii="Arial" w:eastAsia="Arial" w:hAnsi="Arial" w:cs="Arial"/>
        </w:rPr>
        <w:t>Miclos</w:t>
      </w:r>
      <w:proofErr w:type="spellEnd"/>
      <w:r w:rsidRPr="531AB1A1">
        <w:rPr>
          <w:rFonts w:ascii="Arial" w:eastAsia="Arial" w:hAnsi="Arial" w:cs="Arial"/>
        </w:rPr>
        <w:t xml:space="preserve"> de Negreiros</w:t>
      </w:r>
    </w:p>
    <w:p w14:paraId="5F67F7D4" w14:textId="77DAB055" w:rsidR="402D9CE2" w:rsidRDefault="531AB1A1" w:rsidP="078076E3">
      <w:pPr>
        <w:jc w:val="center"/>
      </w:pPr>
      <w:proofErr w:type="spellStart"/>
      <w:r w:rsidRPr="531AB1A1">
        <w:rPr>
          <w:rFonts w:ascii="Arial" w:eastAsia="Arial" w:hAnsi="Arial" w:cs="Arial"/>
        </w:rPr>
        <w:t>Lettícia</w:t>
      </w:r>
      <w:proofErr w:type="spellEnd"/>
      <w:r w:rsidRPr="531AB1A1">
        <w:rPr>
          <w:rFonts w:ascii="Arial" w:eastAsia="Arial" w:hAnsi="Arial" w:cs="Arial"/>
        </w:rPr>
        <w:t xml:space="preserve"> de Sousa Tonon</w:t>
      </w:r>
    </w:p>
    <w:p w14:paraId="5287C169" w14:textId="384A015A" w:rsidR="402D9CE2" w:rsidRDefault="531AB1A1" w:rsidP="078076E3">
      <w:pPr>
        <w:jc w:val="center"/>
      </w:pPr>
      <w:r w:rsidRPr="531AB1A1">
        <w:rPr>
          <w:rFonts w:ascii="Arial" w:eastAsia="Arial" w:hAnsi="Arial" w:cs="Arial"/>
        </w:rPr>
        <w:t xml:space="preserve">Lucas </w:t>
      </w:r>
      <w:proofErr w:type="spellStart"/>
      <w:r w:rsidRPr="531AB1A1">
        <w:rPr>
          <w:rFonts w:ascii="Arial" w:eastAsia="Arial" w:hAnsi="Arial" w:cs="Arial"/>
        </w:rPr>
        <w:t>Kaue</w:t>
      </w:r>
      <w:proofErr w:type="spellEnd"/>
      <w:r w:rsidRPr="531AB1A1">
        <w:rPr>
          <w:rFonts w:ascii="Arial" w:eastAsia="Arial" w:hAnsi="Arial" w:cs="Arial"/>
        </w:rPr>
        <w:t xml:space="preserve"> Guimarães Mota</w:t>
      </w:r>
    </w:p>
    <w:p w14:paraId="56EF0237" w14:textId="5A68EF94" w:rsidR="402D9CE2" w:rsidRDefault="402D9CE2" w:rsidP="078076E3">
      <w:pPr>
        <w:jc w:val="center"/>
      </w:pPr>
    </w:p>
    <w:p w14:paraId="23A5667B" w14:textId="09A0CCD5" w:rsidR="402D9CE2" w:rsidRDefault="531AB1A1" w:rsidP="078076E3">
      <w:pPr>
        <w:spacing w:line="360" w:lineRule="auto"/>
        <w:ind w:firstLine="709"/>
        <w:jc w:val="both"/>
      </w:pPr>
      <w:r w:rsidRPr="531AB1A1">
        <w:rPr>
          <w:rFonts w:ascii="Arial" w:eastAsia="Arial" w:hAnsi="Arial" w:cs="Arial"/>
          <w:b/>
          <w:bCs/>
        </w:rPr>
        <w:t xml:space="preserve"> </w:t>
      </w:r>
    </w:p>
    <w:p w14:paraId="2F329FD4" w14:textId="3C82F745" w:rsidR="402D9CE2" w:rsidRDefault="531AB1A1" w:rsidP="078076E3">
      <w:pPr>
        <w:spacing w:line="360" w:lineRule="auto"/>
        <w:ind w:firstLine="709"/>
        <w:jc w:val="both"/>
      </w:pPr>
      <w:r w:rsidRPr="531AB1A1">
        <w:rPr>
          <w:rFonts w:ascii="Arial" w:eastAsia="Arial" w:hAnsi="Arial" w:cs="Arial"/>
          <w:b/>
          <w:bCs/>
        </w:rPr>
        <w:t xml:space="preserve"> </w:t>
      </w:r>
    </w:p>
    <w:p w14:paraId="382BF87A" w14:textId="39587A3E" w:rsidR="402D9CE2" w:rsidRDefault="531AB1A1" w:rsidP="078076E3">
      <w:pPr>
        <w:spacing w:line="360" w:lineRule="auto"/>
        <w:ind w:firstLine="709"/>
        <w:jc w:val="both"/>
      </w:pPr>
      <w:r w:rsidRPr="531AB1A1">
        <w:rPr>
          <w:rFonts w:ascii="Arial" w:eastAsia="Arial" w:hAnsi="Arial" w:cs="Arial"/>
          <w:b/>
          <w:bCs/>
        </w:rPr>
        <w:t xml:space="preserve"> </w:t>
      </w:r>
    </w:p>
    <w:p w14:paraId="5726E17F" w14:textId="2319EEF2" w:rsidR="402D9CE2" w:rsidRDefault="531AB1A1" w:rsidP="078076E3">
      <w:pPr>
        <w:spacing w:line="360" w:lineRule="auto"/>
        <w:ind w:firstLine="709"/>
        <w:jc w:val="both"/>
      </w:pPr>
      <w:r w:rsidRPr="531AB1A1">
        <w:rPr>
          <w:rFonts w:ascii="Arial" w:eastAsia="Arial" w:hAnsi="Arial" w:cs="Arial"/>
          <w:b/>
          <w:bCs/>
        </w:rPr>
        <w:t xml:space="preserve"> </w:t>
      </w:r>
    </w:p>
    <w:p w14:paraId="39DA6600" w14:textId="3A2582CD" w:rsidR="402D9CE2" w:rsidRDefault="531AB1A1" w:rsidP="078076E3">
      <w:pPr>
        <w:spacing w:line="360" w:lineRule="auto"/>
        <w:ind w:firstLine="709"/>
        <w:jc w:val="both"/>
      </w:pPr>
      <w:r w:rsidRPr="531AB1A1">
        <w:rPr>
          <w:rFonts w:ascii="Arial" w:eastAsia="Arial" w:hAnsi="Arial" w:cs="Arial"/>
          <w:b/>
          <w:bCs/>
        </w:rPr>
        <w:t xml:space="preserve"> </w:t>
      </w:r>
    </w:p>
    <w:p w14:paraId="14F1DA53" w14:textId="6F05484D" w:rsidR="402D9CE2" w:rsidRDefault="531AB1A1" w:rsidP="078076E3">
      <w:pPr>
        <w:jc w:val="center"/>
      </w:pPr>
      <w:r w:rsidRPr="531AB1A1">
        <w:rPr>
          <w:rFonts w:ascii="Arial" w:eastAsia="Arial" w:hAnsi="Arial" w:cs="Arial"/>
          <w:b/>
          <w:bCs/>
        </w:rPr>
        <w:t>Nossa Via:</w:t>
      </w:r>
    </w:p>
    <w:p w14:paraId="43649417" w14:textId="49E4B4F5" w:rsidR="402D9CE2" w:rsidRDefault="531AB1A1" w:rsidP="078076E3">
      <w:pPr>
        <w:jc w:val="center"/>
      </w:pPr>
      <w:r w:rsidRPr="531AB1A1">
        <w:rPr>
          <w:rFonts w:ascii="Arial" w:eastAsia="Arial" w:hAnsi="Arial" w:cs="Arial"/>
          <w:b/>
          <w:bCs/>
        </w:rPr>
        <w:t>Aplicativo Mobile para reclamação sobre problemas nas vias públicas.</w:t>
      </w:r>
    </w:p>
    <w:p w14:paraId="4AE9006B" w14:textId="0215F866" w:rsidR="402D9CE2" w:rsidRDefault="531AB1A1" w:rsidP="078076E3">
      <w:pPr>
        <w:jc w:val="center"/>
      </w:pPr>
      <w:r w:rsidRPr="531AB1A1">
        <w:rPr>
          <w:rFonts w:ascii="Arial" w:eastAsia="Arial" w:hAnsi="Arial" w:cs="Arial"/>
          <w:b/>
          <w:bCs/>
        </w:rPr>
        <w:t xml:space="preserve"> </w:t>
      </w:r>
    </w:p>
    <w:p w14:paraId="0226677B" w14:textId="3E9DEF37" w:rsidR="402D9CE2" w:rsidRDefault="531AB1A1" w:rsidP="078076E3">
      <w:pPr>
        <w:jc w:val="center"/>
      </w:pPr>
      <w:r w:rsidRPr="531AB1A1">
        <w:rPr>
          <w:rFonts w:ascii="Arial" w:eastAsia="Arial" w:hAnsi="Arial" w:cs="Arial"/>
          <w:b/>
          <w:bCs/>
        </w:rPr>
        <w:t xml:space="preserve"> </w:t>
      </w:r>
    </w:p>
    <w:p w14:paraId="34507A91" w14:textId="6587400B" w:rsidR="402D9CE2" w:rsidRDefault="531AB1A1" w:rsidP="078076E3">
      <w:pPr>
        <w:spacing w:line="360" w:lineRule="auto"/>
        <w:ind w:firstLine="709"/>
        <w:jc w:val="both"/>
      </w:pPr>
      <w:r w:rsidRPr="531AB1A1">
        <w:rPr>
          <w:rFonts w:ascii="Arial" w:eastAsia="Arial" w:hAnsi="Arial" w:cs="Arial"/>
          <w:b/>
          <w:bCs/>
        </w:rPr>
        <w:t xml:space="preserve"> </w:t>
      </w:r>
    </w:p>
    <w:p w14:paraId="1A72CE65" w14:textId="0C153633" w:rsidR="402D9CE2" w:rsidRDefault="531AB1A1" w:rsidP="078076E3">
      <w:pPr>
        <w:spacing w:line="360" w:lineRule="auto"/>
        <w:ind w:firstLine="709"/>
        <w:jc w:val="both"/>
      </w:pPr>
      <w:r w:rsidRPr="531AB1A1">
        <w:rPr>
          <w:rFonts w:ascii="Arial" w:eastAsia="Arial" w:hAnsi="Arial" w:cs="Arial"/>
          <w:b/>
          <w:bCs/>
        </w:rPr>
        <w:t xml:space="preserve"> </w:t>
      </w:r>
    </w:p>
    <w:p w14:paraId="78E623A8" w14:textId="20EB984D" w:rsidR="402D9CE2" w:rsidRDefault="531AB1A1" w:rsidP="078076E3">
      <w:pPr>
        <w:spacing w:line="360" w:lineRule="auto"/>
        <w:ind w:firstLine="709"/>
        <w:jc w:val="both"/>
      </w:pPr>
      <w:r w:rsidRPr="531AB1A1">
        <w:rPr>
          <w:rFonts w:ascii="Arial" w:eastAsia="Arial" w:hAnsi="Arial" w:cs="Arial"/>
          <w:b/>
          <w:bCs/>
        </w:rPr>
        <w:t xml:space="preserve"> </w:t>
      </w:r>
    </w:p>
    <w:p w14:paraId="68E2F05A" w14:textId="5CE7BD28" w:rsidR="402D9CE2" w:rsidRDefault="531AB1A1" w:rsidP="078076E3">
      <w:pPr>
        <w:spacing w:line="360" w:lineRule="auto"/>
        <w:ind w:firstLine="709"/>
        <w:jc w:val="both"/>
      </w:pPr>
      <w:r w:rsidRPr="531AB1A1">
        <w:rPr>
          <w:rFonts w:ascii="Arial" w:eastAsia="Arial" w:hAnsi="Arial" w:cs="Arial"/>
          <w:b/>
          <w:bCs/>
        </w:rPr>
        <w:t xml:space="preserve"> </w:t>
      </w:r>
    </w:p>
    <w:p w14:paraId="24868537" w14:textId="2F302C82" w:rsidR="402D9CE2" w:rsidRDefault="531AB1A1" w:rsidP="078076E3">
      <w:pPr>
        <w:spacing w:line="360" w:lineRule="auto"/>
        <w:ind w:firstLine="709"/>
        <w:jc w:val="both"/>
      </w:pPr>
      <w:r w:rsidRPr="531AB1A1">
        <w:rPr>
          <w:rFonts w:ascii="Arial" w:eastAsia="Arial" w:hAnsi="Arial" w:cs="Arial"/>
          <w:b/>
          <w:bCs/>
        </w:rPr>
        <w:t xml:space="preserve"> </w:t>
      </w:r>
    </w:p>
    <w:p w14:paraId="4E45E27D" w14:textId="30B9524E" w:rsidR="402D9CE2" w:rsidRDefault="531AB1A1" w:rsidP="078076E3">
      <w:pPr>
        <w:spacing w:line="360" w:lineRule="auto"/>
        <w:jc w:val="center"/>
        <w:rPr>
          <w:rFonts w:ascii="Arial" w:eastAsia="Arial" w:hAnsi="Arial" w:cs="Arial"/>
          <w:b/>
          <w:bCs/>
        </w:rPr>
      </w:pPr>
      <w:r w:rsidRPr="531AB1A1">
        <w:rPr>
          <w:rFonts w:ascii="Arial" w:eastAsia="Arial" w:hAnsi="Arial" w:cs="Arial"/>
          <w:b/>
          <w:bCs/>
        </w:rPr>
        <w:t xml:space="preserve"> </w:t>
      </w:r>
    </w:p>
    <w:p w14:paraId="60F65590" w14:textId="0CD2D1FB" w:rsidR="078076E3" w:rsidRDefault="078076E3" w:rsidP="078076E3">
      <w:pPr>
        <w:spacing w:line="360" w:lineRule="auto"/>
        <w:jc w:val="center"/>
        <w:rPr>
          <w:rFonts w:ascii="Arial" w:eastAsia="Arial" w:hAnsi="Arial" w:cs="Arial"/>
          <w:b/>
          <w:bCs/>
        </w:rPr>
      </w:pPr>
    </w:p>
    <w:p w14:paraId="48639109" w14:textId="5BC8CB5F" w:rsidR="402D9CE2" w:rsidRDefault="531AB1A1" w:rsidP="078076E3">
      <w:pPr>
        <w:spacing w:line="360" w:lineRule="auto"/>
        <w:jc w:val="center"/>
      </w:pPr>
      <w:r w:rsidRPr="531AB1A1">
        <w:rPr>
          <w:rFonts w:ascii="Arial" w:eastAsia="Arial" w:hAnsi="Arial" w:cs="Arial"/>
          <w:b/>
          <w:bCs/>
        </w:rPr>
        <w:t xml:space="preserve"> </w:t>
      </w:r>
    </w:p>
    <w:p w14:paraId="52C66654" w14:textId="3B4B6904" w:rsidR="402D9CE2" w:rsidRDefault="531AB1A1" w:rsidP="078076E3">
      <w:pPr>
        <w:spacing w:line="360" w:lineRule="auto"/>
        <w:jc w:val="center"/>
      </w:pPr>
      <w:r w:rsidRPr="531AB1A1">
        <w:rPr>
          <w:rFonts w:ascii="Arial" w:eastAsia="Arial" w:hAnsi="Arial" w:cs="Arial"/>
        </w:rPr>
        <w:t xml:space="preserve"> </w:t>
      </w:r>
    </w:p>
    <w:p w14:paraId="468E1018" w14:textId="50727C04" w:rsidR="402D9CE2" w:rsidRDefault="531AB1A1" w:rsidP="078076E3">
      <w:pPr>
        <w:spacing w:line="360" w:lineRule="auto"/>
        <w:jc w:val="center"/>
      </w:pPr>
      <w:r w:rsidRPr="531AB1A1">
        <w:rPr>
          <w:rFonts w:ascii="Arial" w:eastAsia="Arial" w:hAnsi="Arial" w:cs="Arial"/>
        </w:rPr>
        <w:t xml:space="preserve"> </w:t>
      </w:r>
    </w:p>
    <w:p w14:paraId="602CED42" w14:textId="52DA05A6" w:rsidR="402D9CE2" w:rsidRDefault="531AB1A1" w:rsidP="078076E3">
      <w:pPr>
        <w:spacing w:line="360" w:lineRule="auto"/>
        <w:jc w:val="center"/>
      </w:pPr>
      <w:r w:rsidRPr="531AB1A1">
        <w:rPr>
          <w:rFonts w:ascii="Arial" w:eastAsia="Arial" w:hAnsi="Arial" w:cs="Arial"/>
        </w:rPr>
        <w:t xml:space="preserve"> </w:t>
      </w:r>
    </w:p>
    <w:p w14:paraId="001DBECD" w14:textId="505C93AE" w:rsidR="402D9CE2" w:rsidRDefault="531AB1A1" w:rsidP="078076E3">
      <w:pPr>
        <w:jc w:val="center"/>
      </w:pPr>
      <w:r w:rsidRPr="531AB1A1">
        <w:rPr>
          <w:rFonts w:ascii="Arial" w:eastAsia="Arial" w:hAnsi="Arial" w:cs="Arial"/>
        </w:rPr>
        <w:t xml:space="preserve"> </w:t>
      </w:r>
    </w:p>
    <w:p w14:paraId="4887C606" w14:textId="3B0308DF" w:rsidR="402D9CE2" w:rsidRDefault="531AB1A1" w:rsidP="078076E3">
      <w:pPr>
        <w:jc w:val="center"/>
      </w:pPr>
      <w:r w:rsidRPr="531AB1A1">
        <w:rPr>
          <w:rFonts w:ascii="Arial" w:eastAsia="Arial" w:hAnsi="Arial" w:cs="Arial"/>
        </w:rPr>
        <w:t xml:space="preserve"> </w:t>
      </w:r>
    </w:p>
    <w:p w14:paraId="4C136F65" w14:textId="35578C7F" w:rsidR="402D9CE2" w:rsidRDefault="531AB1A1" w:rsidP="078076E3">
      <w:pPr>
        <w:jc w:val="center"/>
      </w:pPr>
      <w:r w:rsidRPr="531AB1A1">
        <w:rPr>
          <w:rFonts w:ascii="Arial" w:eastAsia="Arial" w:hAnsi="Arial" w:cs="Arial"/>
        </w:rPr>
        <w:t xml:space="preserve"> </w:t>
      </w:r>
    </w:p>
    <w:p w14:paraId="528538D4" w14:textId="365669F9" w:rsidR="402D9CE2" w:rsidRDefault="531AB1A1" w:rsidP="078076E3">
      <w:pPr>
        <w:jc w:val="center"/>
      </w:pPr>
      <w:r w:rsidRPr="531AB1A1">
        <w:rPr>
          <w:rFonts w:ascii="Arial" w:eastAsia="Arial" w:hAnsi="Arial" w:cs="Arial"/>
        </w:rPr>
        <w:t xml:space="preserve"> </w:t>
      </w:r>
    </w:p>
    <w:p w14:paraId="7B7EC882" w14:textId="77777777" w:rsidR="0096570F" w:rsidRDefault="0096570F" w:rsidP="078076E3">
      <w:pPr>
        <w:jc w:val="center"/>
        <w:rPr>
          <w:rFonts w:ascii="Arial" w:eastAsia="Arial" w:hAnsi="Arial" w:cs="Arial"/>
        </w:rPr>
      </w:pPr>
    </w:p>
    <w:p w14:paraId="21085C7D" w14:textId="1641E14A" w:rsidR="402D9CE2" w:rsidRDefault="531AB1A1" w:rsidP="4EA89FAE">
      <w:pPr>
        <w:jc w:val="center"/>
        <w:rPr>
          <w:rFonts w:ascii="Arial" w:eastAsia="Arial" w:hAnsi="Arial" w:cs="Arial"/>
        </w:rPr>
      </w:pPr>
      <w:r w:rsidRPr="531AB1A1">
        <w:rPr>
          <w:rFonts w:ascii="Arial" w:eastAsia="Arial" w:hAnsi="Arial" w:cs="Arial"/>
        </w:rPr>
        <w:t xml:space="preserve"> </w:t>
      </w:r>
    </w:p>
    <w:p w14:paraId="0A76D110" w14:textId="78EDFDC2" w:rsidR="402D9CE2" w:rsidRDefault="531AB1A1" w:rsidP="078076E3">
      <w:pPr>
        <w:jc w:val="center"/>
      </w:pPr>
      <w:r w:rsidRPr="531AB1A1">
        <w:rPr>
          <w:rFonts w:ascii="Arial" w:eastAsia="Arial" w:hAnsi="Arial" w:cs="Arial"/>
        </w:rPr>
        <w:t>SÃO PAULO</w:t>
      </w:r>
    </w:p>
    <w:p w14:paraId="64ED9B90" w14:textId="164F83A9" w:rsidR="402D9CE2" w:rsidRDefault="531AB1A1" w:rsidP="0096570F">
      <w:pPr>
        <w:jc w:val="center"/>
      </w:pPr>
      <w:r w:rsidRPr="531AB1A1">
        <w:rPr>
          <w:rFonts w:ascii="Arial" w:eastAsia="Arial" w:hAnsi="Arial" w:cs="Arial"/>
        </w:rPr>
        <w:t>2024</w:t>
      </w:r>
      <w:r w:rsidRPr="531AB1A1">
        <w:rPr>
          <w:rFonts w:ascii="Arial" w:eastAsia="Arial" w:hAnsi="Arial" w:cs="Arial"/>
          <w:b/>
          <w:bCs/>
        </w:rPr>
        <w:t xml:space="preserve"> </w:t>
      </w:r>
    </w:p>
    <w:p w14:paraId="3D11CECE" w14:textId="55D6F63A" w:rsidR="402D9CE2" w:rsidRDefault="402D9CE2" w:rsidP="078076E3">
      <w:pPr>
        <w:jc w:val="center"/>
        <w:rPr>
          <w:rFonts w:ascii="Arial" w:hAnsi="Arial" w:cs="Arial"/>
          <w:b/>
          <w:bCs/>
        </w:rPr>
      </w:pPr>
      <w:r>
        <w:rPr>
          <w:noProof/>
          <w:color w:val="2B579A"/>
          <w:shd w:val="clear" w:color="auto" w:fill="E6E6E6"/>
        </w:rPr>
        <w:lastRenderedPageBreak/>
        <w:drawing>
          <wp:inline distT="0" distB="0" distL="0" distR="0" wp14:anchorId="53439B2D" wp14:editId="0F24FEA9">
            <wp:extent cx="1771650" cy="771525"/>
            <wp:effectExtent l="0" t="0" r="0" b="0"/>
            <wp:docPr id="149565238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pic:nvPicPr>
                  <pic:blipFill>
                    <a:blip r:embed="rId11">
                      <a:extLst>
                        <a:ext uri="{28A0092B-C50C-407E-A947-70E740481C1C}">
                          <a14:useLocalDpi xmlns:a14="http://schemas.microsoft.com/office/drawing/2010/main" val="0"/>
                        </a:ext>
                      </a:extLst>
                    </a:blip>
                    <a:srcRect l="-12" t="-27" r="-12" b="-27"/>
                    <a:stretch>
                      <a:fillRect/>
                    </a:stretch>
                  </pic:blipFill>
                  <pic:spPr bwMode="auto">
                    <a:xfrm>
                      <a:off x="0" y="0"/>
                      <a:ext cx="1771650" cy="771525"/>
                    </a:xfrm>
                    <a:prstGeom prst="rect">
                      <a:avLst/>
                    </a:prstGeom>
                    <a:solidFill>
                      <a:srgbClr val="FFFFFF"/>
                    </a:solidFill>
                    <a:ln>
                      <a:noFill/>
                    </a:ln>
                  </pic:spPr>
                </pic:pic>
              </a:graphicData>
            </a:graphic>
          </wp:inline>
        </w:drawing>
      </w:r>
      <w:r>
        <w:br/>
      </w:r>
      <w:r w:rsidRPr="078076E3">
        <w:rPr>
          <w:rFonts w:ascii="Arial" w:eastAsia="Arial" w:hAnsi="Arial" w:cs="Arial"/>
          <w:b/>
          <w:bCs/>
        </w:rPr>
        <w:t>FACULDADE DE TECNOLOGIA DO IPIRANGA</w:t>
      </w:r>
    </w:p>
    <w:p w14:paraId="28F290F9" w14:textId="77777777" w:rsidR="00824060" w:rsidRDefault="531AB1A1">
      <w:pPr>
        <w:jc w:val="center"/>
      </w:pPr>
      <w:r w:rsidRPr="531AB1A1">
        <w:rPr>
          <w:rFonts w:ascii="Arial" w:hAnsi="Arial" w:cs="Arial"/>
          <w:b/>
          <w:bCs/>
        </w:rPr>
        <w:t>CURSO DE ANÁLISE E DESENVOLVIMENTO DE SISTEMAS</w:t>
      </w:r>
    </w:p>
    <w:p w14:paraId="110FFD37" w14:textId="77777777" w:rsidR="00824060" w:rsidRDefault="00824060">
      <w:pPr>
        <w:spacing w:line="360" w:lineRule="auto"/>
        <w:jc w:val="center"/>
        <w:rPr>
          <w:rFonts w:ascii="Arial" w:hAnsi="Arial" w:cs="Arial"/>
        </w:rPr>
      </w:pPr>
    </w:p>
    <w:p w14:paraId="316A9FF4" w14:textId="3D3CF6A5" w:rsidR="19F808F5" w:rsidRDefault="531AB1A1" w:rsidP="74C48C8A">
      <w:pPr>
        <w:jc w:val="center"/>
        <w:rPr>
          <w:rFonts w:ascii="Arial" w:hAnsi="Arial" w:cs="Arial"/>
        </w:rPr>
      </w:pPr>
      <w:r w:rsidRPr="531AB1A1">
        <w:rPr>
          <w:rFonts w:ascii="Arial" w:hAnsi="Arial" w:cs="Arial"/>
        </w:rPr>
        <w:t>Felipe Ribeiro de Souza</w:t>
      </w:r>
    </w:p>
    <w:p w14:paraId="728D0A5E" w14:textId="3F36FF42" w:rsidR="005A3981" w:rsidRDefault="531AB1A1" w:rsidP="005A3981">
      <w:pPr>
        <w:jc w:val="center"/>
        <w:rPr>
          <w:rFonts w:ascii="Arial" w:hAnsi="Arial" w:cs="Arial"/>
        </w:rPr>
      </w:pPr>
      <w:r w:rsidRPr="531AB1A1">
        <w:rPr>
          <w:rFonts w:ascii="Arial" w:hAnsi="Arial" w:cs="Arial"/>
        </w:rPr>
        <w:t xml:space="preserve">João Lucas </w:t>
      </w:r>
      <w:proofErr w:type="spellStart"/>
      <w:r w:rsidRPr="531AB1A1">
        <w:rPr>
          <w:rFonts w:ascii="Arial" w:hAnsi="Arial" w:cs="Arial"/>
        </w:rPr>
        <w:t>Miclos</w:t>
      </w:r>
      <w:proofErr w:type="spellEnd"/>
      <w:r w:rsidRPr="531AB1A1">
        <w:rPr>
          <w:rFonts w:ascii="Arial" w:hAnsi="Arial" w:cs="Arial"/>
        </w:rPr>
        <w:t xml:space="preserve"> de Negreiros</w:t>
      </w:r>
    </w:p>
    <w:p w14:paraId="7F00BEED" w14:textId="329CA397" w:rsidR="19F808F5" w:rsidRDefault="531AB1A1" w:rsidP="74C48C8A">
      <w:pPr>
        <w:jc w:val="center"/>
      </w:pPr>
      <w:proofErr w:type="spellStart"/>
      <w:r w:rsidRPr="531AB1A1">
        <w:rPr>
          <w:rFonts w:ascii="Arial" w:hAnsi="Arial" w:cs="Arial"/>
        </w:rPr>
        <w:t>Lettícia</w:t>
      </w:r>
      <w:proofErr w:type="spellEnd"/>
      <w:r w:rsidRPr="531AB1A1">
        <w:rPr>
          <w:rFonts w:ascii="Arial" w:hAnsi="Arial" w:cs="Arial"/>
        </w:rPr>
        <w:t xml:space="preserve"> de Sousa Tonon</w:t>
      </w:r>
    </w:p>
    <w:p w14:paraId="05C00C46" w14:textId="2614586A" w:rsidR="19F808F5" w:rsidRDefault="531AB1A1" w:rsidP="74C48C8A">
      <w:pPr>
        <w:jc w:val="center"/>
        <w:rPr>
          <w:rFonts w:ascii="Arial" w:hAnsi="Arial" w:cs="Arial"/>
        </w:rPr>
      </w:pPr>
      <w:r w:rsidRPr="531AB1A1">
        <w:rPr>
          <w:rFonts w:ascii="Arial" w:hAnsi="Arial" w:cs="Arial"/>
        </w:rPr>
        <w:t xml:space="preserve">Lucas </w:t>
      </w:r>
      <w:proofErr w:type="spellStart"/>
      <w:r w:rsidRPr="531AB1A1">
        <w:rPr>
          <w:rFonts w:ascii="Arial" w:hAnsi="Arial" w:cs="Arial"/>
        </w:rPr>
        <w:t>Kaue</w:t>
      </w:r>
      <w:proofErr w:type="spellEnd"/>
      <w:r w:rsidRPr="531AB1A1">
        <w:rPr>
          <w:rFonts w:ascii="Arial" w:hAnsi="Arial" w:cs="Arial"/>
        </w:rPr>
        <w:t xml:space="preserve"> Guimarães Mota</w:t>
      </w:r>
    </w:p>
    <w:p w14:paraId="4E3CDCCA" w14:textId="32319E92" w:rsidR="74C48C8A" w:rsidRDefault="74C48C8A" w:rsidP="74C48C8A">
      <w:pPr>
        <w:spacing w:line="360" w:lineRule="auto"/>
        <w:jc w:val="center"/>
        <w:rPr>
          <w:rFonts w:ascii="Arial" w:hAnsi="Arial" w:cs="Arial"/>
        </w:rPr>
      </w:pPr>
    </w:p>
    <w:p w14:paraId="6B699379" w14:textId="77777777" w:rsidR="00824060" w:rsidRDefault="00824060" w:rsidP="531AB1A1">
      <w:pPr>
        <w:spacing w:line="360" w:lineRule="auto"/>
        <w:ind w:firstLine="709"/>
        <w:jc w:val="both"/>
        <w:rPr>
          <w:rFonts w:ascii="Arial" w:hAnsi="Arial" w:cs="Arial"/>
          <w:b/>
          <w:bCs/>
          <w:u w:val="single"/>
        </w:rPr>
      </w:pPr>
    </w:p>
    <w:p w14:paraId="3FE9F23F" w14:textId="77777777" w:rsidR="00824060" w:rsidRDefault="00824060" w:rsidP="531AB1A1">
      <w:pPr>
        <w:spacing w:line="360" w:lineRule="auto"/>
        <w:ind w:firstLine="709"/>
        <w:jc w:val="both"/>
        <w:rPr>
          <w:rFonts w:ascii="Arial" w:hAnsi="Arial" w:cs="Arial"/>
          <w:b/>
          <w:bCs/>
          <w:u w:val="single"/>
        </w:rPr>
      </w:pPr>
    </w:p>
    <w:p w14:paraId="52E56223" w14:textId="409A9F0F" w:rsidR="00824060" w:rsidRDefault="00824060" w:rsidP="078076E3">
      <w:pPr>
        <w:spacing w:line="360" w:lineRule="auto"/>
        <w:ind w:firstLine="709"/>
        <w:jc w:val="both"/>
        <w:rPr>
          <w:rFonts w:ascii="Arial" w:hAnsi="Arial" w:cs="Arial"/>
          <w:b/>
          <w:bCs/>
          <w:u w:val="single"/>
        </w:rPr>
      </w:pPr>
    </w:p>
    <w:p w14:paraId="07547A01" w14:textId="77777777" w:rsidR="00824060" w:rsidRDefault="00824060" w:rsidP="531AB1A1">
      <w:pPr>
        <w:jc w:val="center"/>
        <w:rPr>
          <w:rFonts w:ascii="Arial" w:hAnsi="Arial" w:cs="Arial"/>
          <w:b/>
          <w:bCs/>
          <w:u w:val="single"/>
        </w:rPr>
      </w:pPr>
    </w:p>
    <w:p w14:paraId="5043CB0F" w14:textId="77777777" w:rsidR="00824060" w:rsidRDefault="00824060" w:rsidP="531AB1A1">
      <w:pPr>
        <w:jc w:val="center"/>
        <w:rPr>
          <w:rFonts w:ascii="Arial" w:hAnsi="Arial" w:cs="Arial"/>
          <w:b/>
          <w:bCs/>
          <w:u w:val="single"/>
        </w:rPr>
      </w:pPr>
    </w:p>
    <w:p w14:paraId="169C1789" w14:textId="623C8F77" w:rsidR="078076E3" w:rsidRDefault="078076E3" w:rsidP="078076E3">
      <w:pPr>
        <w:jc w:val="center"/>
        <w:rPr>
          <w:rFonts w:ascii="Arial" w:hAnsi="Arial" w:cs="Arial"/>
          <w:b/>
          <w:bCs/>
        </w:rPr>
      </w:pPr>
    </w:p>
    <w:p w14:paraId="18BB51B5" w14:textId="46EF8945" w:rsidR="3524D9AE" w:rsidRDefault="531AB1A1" w:rsidP="078076E3">
      <w:pPr>
        <w:jc w:val="center"/>
      </w:pPr>
      <w:r w:rsidRPr="531AB1A1">
        <w:rPr>
          <w:rFonts w:ascii="Arial" w:hAnsi="Arial" w:cs="Arial"/>
          <w:b/>
          <w:bCs/>
        </w:rPr>
        <w:t xml:space="preserve"> </w:t>
      </w:r>
    </w:p>
    <w:p w14:paraId="04502214" w14:textId="795C04A9" w:rsidR="3524D9AE" w:rsidRDefault="531AB1A1" w:rsidP="0096570F">
      <w:pPr>
        <w:jc w:val="center"/>
      </w:pPr>
      <w:r w:rsidRPr="531AB1A1">
        <w:rPr>
          <w:rFonts w:ascii="Arial" w:hAnsi="Arial" w:cs="Arial"/>
          <w:b/>
          <w:bCs/>
        </w:rPr>
        <w:t xml:space="preserve">Nossa Via:  </w:t>
      </w:r>
    </w:p>
    <w:p w14:paraId="3DEE6243" w14:textId="59978123" w:rsidR="0096570F" w:rsidRDefault="531AB1A1" w:rsidP="0096570F">
      <w:pPr>
        <w:jc w:val="center"/>
      </w:pPr>
      <w:r w:rsidRPr="531AB1A1">
        <w:rPr>
          <w:rFonts w:ascii="Arial" w:eastAsia="Arial" w:hAnsi="Arial" w:cs="Arial"/>
          <w:b/>
          <w:bCs/>
        </w:rPr>
        <w:t>Aplicativo Mobile para reclamação sobre problemas nas vias públicas.</w:t>
      </w:r>
    </w:p>
    <w:p w14:paraId="501DC802" w14:textId="76872BE6" w:rsidR="078076E3" w:rsidRDefault="078076E3" w:rsidP="078076E3">
      <w:pPr>
        <w:jc w:val="center"/>
        <w:rPr>
          <w:rFonts w:ascii="Arial" w:hAnsi="Arial" w:cs="Arial"/>
          <w:b/>
          <w:bCs/>
        </w:rPr>
      </w:pPr>
    </w:p>
    <w:p w14:paraId="6DFB9E20" w14:textId="77777777" w:rsidR="00824060" w:rsidRDefault="00824060" w:rsidP="531AB1A1">
      <w:pPr>
        <w:spacing w:line="360" w:lineRule="auto"/>
        <w:ind w:firstLine="709"/>
        <w:jc w:val="both"/>
        <w:rPr>
          <w:rFonts w:ascii="Arial" w:hAnsi="Arial" w:cs="Arial"/>
          <w:b/>
          <w:bCs/>
          <w:u w:val="single"/>
        </w:rPr>
      </w:pPr>
    </w:p>
    <w:p w14:paraId="70DF9E56" w14:textId="77777777" w:rsidR="00824060" w:rsidRDefault="00824060" w:rsidP="531AB1A1">
      <w:pPr>
        <w:spacing w:line="360" w:lineRule="auto"/>
        <w:ind w:firstLine="709"/>
        <w:jc w:val="both"/>
        <w:rPr>
          <w:rFonts w:ascii="Arial" w:hAnsi="Arial" w:cs="Arial"/>
          <w:b/>
          <w:bCs/>
          <w:u w:val="single"/>
        </w:rPr>
      </w:pPr>
    </w:p>
    <w:p w14:paraId="44E871BC" w14:textId="77777777" w:rsidR="00824060" w:rsidRDefault="00824060" w:rsidP="531AB1A1">
      <w:pPr>
        <w:spacing w:line="360" w:lineRule="auto"/>
        <w:ind w:firstLine="709"/>
        <w:jc w:val="both"/>
        <w:rPr>
          <w:rFonts w:ascii="Arial" w:hAnsi="Arial" w:cs="Arial"/>
          <w:b/>
          <w:bCs/>
          <w:u w:val="single"/>
        </w:rPr>
      </w:pPr>
    </w:p>
    <w:p w14:paraId="7A1E64C4" w14:textId="244111A9" w:rsidR="00F10C5A" w:rsidRDefault="531AB1A1" w:rsidP="078076E3">
      <w:pPr>
        <w:pStyle w:val="Recuodecorpodetexto"/>
        <w:spacing w:before="0" w:line="240" w:lineRule="auto"/>
        <w:ind w:left="4536"/>
        <w:rPr>
          <w:rFonts w:ascii="Arial" w:hAnsi="Arial" w:cs="Arial"/>
        </w:rPr>
      </w:pPr>
      <w:r w:rsidRPr="531AB1A1">
        <w:rPr>
          <w:rFonts w:ascii="Arial" w:hAnsi="Arial" w:cs="Arial"/>
        </w:rPr>
        <w:t>Trabalho de Conclusão de Curso apresentado à FATEC Ipiranga, como requisito parcial para a obtenção do grau de Tecnólogo em Análise e Desenvolvimento de Sistemas.</w:t>
      </w:r>
    </w:p>
    <w:p w14:paraId="0CE0BCAE" w14:textId="05FDF14A" w:rsidR="00824060" w:rsidRDefault="531AB1A1" w:rsidP="078076E3">
      <w:pPr>
        <w:pStyle w:val="Recuodecorpodetexto"/>
        <w:spacing w:before="0" w:line="240" w:lineRule="auto"/>
        <w:ind w:left="4536"/>
        <w:rPr>
          <w:rFonts w:ascii="Arial" w:hAnsi="Arial" w:cs="Arial"/>
          <w:color w:val="FF0000"/>
        </w:rPr>
      </w:pPr>
      <w:r w:rsidRPr="531AB1A1">
        <w:rPr>
          <w:rFonts w:ascii="Arial" w:eastAsia="Arial" w:hAnsi="Arial" w:cs="Arial"/>
        </w:rPr>
        <w:t xml:space="preserve">                                                                  </w:t>
      </w:r>
      <w:r w:rsidRPr="531AB1A1">
        <w:rPr>
          <w:rFonts w:ascii="Arial" w:hAnsi="Arial" w:cs="Arial"/>
        </w:rPr>
        <w:t xml:space="preserve">  Orientadora: Prof.</w:t>
      </w:r>
      <w:r w:rsidRPr="531AB1A1">
        <w:rPr>
          <w:sz w:val="27"/>
          <w:szCs w:val="27"/>
        </w:rPr>
        <w:t xml:space="preserve"> </w:t>
      </w:r>
      <w:r w:rsidRPr="531AB1A1">
        <w:rPr>
          <w:rFonts w:ascii="Arial" w:hAnsi="Arial" w:cs="Arial"/>
        </w:rPr>
        <w:t>(a) Dr. (a) Ana Paula Gonçalves Serra</w:t>
      </w:r>
    </w:p>
    <w:p w14:paraId="5630AD66" w14:textId="64E16709" w:rsidR="00824060" w:rsidRDefault="00824060" w:rsidP="078076E3">
      <w:pPr>
        <w:spacing w:line="360" w:lineRule="auto"/>
        <w:jc w:val="center"/>
        <w:rPr>
          <w:rFonts w:ascii="Arial" w:hAnsi="Arial" w:cs="Arial"/>
          <w:color w:val="FF0000"/>
        </w:rPr>
      </w:pPr>
    </w:p>
    <w:p w14:paraId="61829076" w14:textId="77777777" w:rsidR="00824060" w:rsidRDefault="00824060">
      <w:pPr>
        <w:jc w:val="center"/>
        <w:rPr>
          <w:rFonts w:ascii="Arial" w:hAnsi="Arial" w:cs="Arial"/>
        </w:rPr>
      </w:pPr>
    </w:p>
    <w:p w14:paraId="2BA226A1" w14:textId="77777777" w:rsidR="00824060" w:rsidRDefault="00824060">
      <w:pPr>
        <w:jc w:val="center"/>
        <w:rPr>
          <w:rFonts w:ascii="Arial" w:hAnsi="Arial" w:cs="Arial"/>
        </w:rPr>
      </w:pPr>
    </w:p>
    <w:p w14:paraId="17AD93B2" w14:textId="77777777" w:rsidR="00824060" w:rsidRDefault="00824060">
      <w:pPr>
        <w:jc w:val="center"/>
        <w:rPr>
          <w:rFonts w:ascii="Arial" w:hAnsi="Arial" w:cs="Arial"/>
        </w:rPr>
      </w:pPr>
    </w:p>
    <w:p w14:paraId="3318B987" w14:textId="77777777" w:rsidR="00F10C5A" w:rsidRDefault="00F10C5A">
      <w:pPr>
        <w:jc w:val="center"/>
        <w:rPr>
          <w:rFonts w:ascii="Arial" w:hAnsi="Arial" w:cs="Arial"/>
        </w:rPr>
      </w:pPr>
    </w:p>
    <w:p w14:paraId="56100D03" w14:textId="77777777" w:rsidR="00F10C5A" w:rsidRDefault="00F10C5A">
      <w:pPr>
        <w:jc w:val="center"/>
      </w:pPr>
    </w:p>
    <w:p w14:paraId="378734F8" w14:textId="77777777" w:rsidR="00AB1C4A" w:rsidRDefault="00AB1C4A">
      <w:pPr>
        <w:jc w:val="center"/>
      </w:pPr>
    </w:p>
    <w:p w14:paraId="75DB81AE" w14:textId="77777777" w:rsidR="00AB1C4A" w:rsidRDefault="00AB1C4A">
      <w:pPr>
        <w:jc w:val="center"/>
        <w:rPr>
          <w:rFonts w:ascii="Arial" w:hAnsi="Arial" w:cs="Arial"/>
        </w:rPr>
      </w:pPr>
    </w:p>
    <w:p w14:paraId="21D9C7B4" w14:textId="35718F6E" w:rsidR="00F10C5A" w:rsidRDefault="00F10C5A" w:rsidP="4EA89FAE">
      <w:pPr>
        <w:jc w:val="center"/>
        <w:rPr>
          <w:rFonts w:ascii="Arial" w:hAnsi="Arial" w:cs="Arial"/>
        </w:rPr>
      </w:pPr>
    </w:p>
    <w:p w14:paraId="0C4646B6" w14:textId="77777777" w:rsidR="00824060" w:rsidRDefault="531AB1A1">
      <w:pPr>
        <w:jc w:val="center"/>
      </w:pPr>
      <w:r w:rsidRPr="531AB1A1">
        <w:rPr>
          <w:rFonts w:ascii="Arial" w:hAnsi="Arial" w:cs="Arial"/>
        </w:rPr>
        <w:t>SÃO PAULO</w:t>
      </w:r>
    </w:p>
    <w:p w14:paraId="77F781D2" w14:textId="6CB78AA9" w:rsidR="00824060" w:rsidRDefault="531AB1A1">
      <w:pPr>
        <w:jc w:val="center"/>
      </w:pPr>
      <w:r w:rsidRPr="531AB1A1">
        <w:rPr>
          <w:rFonts w:ascii="Arial" w:hAnsi="Arial" w:cs="Arial"/>
        </w:rPr>
        <w:t>2024</w:t>
      </w:r>
    </w:p>
    <w:p w14:paraId="3BB1C458" w14:textId="77777777" w:rsidR="00142A6C" w:rsidRDefault="00142A6C" w:rsidP="1E806E08">
      <w:pPr>
        <w:jc w:val="center"/>
        <w:rPr>
          <w:rFonts w:ascii="Arial" w:hAnsi="Arial" w:cs="Arial"/>
          <w:b/>
          <w:bCs/>
        </w:rPr>
      </w:pPr>
    </w:p>
    <w:p w14:paraId="4DEF7B4A" w14:textId="438EB60E" w:rsidR="2206DC5D" w:rsidRDefault="531AB1A1" w:rsidP="00772246">
      <w:pPr>
        <w:jc w:val="center"/>
        <w:rPr>
          <w:rFonts w:ascii="Arial" w:hAnsi="Arial" w:cs="Arial"/>
          <w:b/>
          <w:bCs/>
        </w:rPr>
      </w:pPr>
      <w:r w:rsidRPr="531AB1A1">
        <w:rPr>
          <w:rFonts w:ascii="Arial" w:hAnsi="Arial" w:cs="Arial"/>
          <w:b/>
          <w:bCs/>
        </w:rPr>
        <w:lastRenderedPageBreak/>
        <w:t>AGRADECIMENTOS</w:t>
      </w:r>
    </w:p>
    <w:p w14:paraId="4D073E0F" w14:textId="77777777" w:rsidR="00772246" w:rsidRPr="00772246" w:rsidRDefault="00772246" w:rsidP="00772246">
      <w:pPr>
        <w:spacing w:line="360" w:lineRule="auto"/>
        <w:ind w:firstLine="708"/>
        <w:jc w:val="both"/>
        <w:rPr>
          <w:rFonts w:ascii="Arial" w:hAnsi="Arial" w:cs="Arial"/>
        </w:rPr>
      </w:pPr>
      <w:r w:rsidRPr="00772246">
        <w:rPr>
          <w:rFonts w:ascii="Arial" w:hAnsi="Arial" w:cs="Arial"/>
        </w:rPr>
        <w:t xml:space="preserve">Agradecemos aos professores da Fatec Ipiranga Pastor Enéas </w:t>
      </w:r>
      <w:proofErr w:type="spellStart"/>
      <w:r w:rsidRPr="00772246">
        <w:rPr>
          <w:rFonts w:ascii="Arial" w:hAnsi="Arial" w:cs="Arial"/>
        </w:rPr>
        <w:t>Tognini</w:t>
      </w:r>
      <w:proofErr w:type="spellEnd"/>
      <w:r w:rsidRPr="00772246">
        <w:rPr>
          <w:rFonts w:ascii="Arial" w:hAnsi="Arial" w:cs="Arial"/>
        </w:rPr>
        <w:t xml:space="preserve"> por compartilhar os conhecimentos essenciais que tornaram este projeto possível. Em especial, expressamos nossa gratidão à Professora Ana Paula Gonçalves Serra, cuja orientação e apoio foram fundamentais para superar as crises e desafios encontrados ao longo desta jornada.</w:t>
      </w:r>
    </w:p>
    <w:p w14:paraId="6C7290B8" w14:textId="29E492B4" w:rsidR="00772246" w:rsidRPr="00772246" w:rsidRDefault="00772246" w:rsidP="00772246">
      <w:pPr>
        <w:spacing w:line="360" w:lineRule="auto"/>
        <w:ind w:firstLine="708"/>
        <w:jc w:val="both"/>
        <w:rPr>
          <w:rFonts w:ascii="Arial" w:hAnsi="Arial" w:cs="Arial"/>
        </w:rPr>
      </w:pPr>
      <w:r w:rsidRPr="00772246">
        <w:rPr>
          <w:rFonts w:ascii="Arial" w:hAnsi="Arial" w:cs="Arial"/>
        </w:rPr>
        <w:t>Estendemos também nossos agradecimentos aos amigos e familiares, que estiveram ao nosso lado desde o início até a conclusão do projeto, oferecendo suporte e incentivo em todos os momentos.</w:t>
      </w:r>
    </w:p>
    <w:p w14:paraId="343337A4" w14:textId="452C1F16" w:rsidR="00824060" w:rsidRDefault="531AB1A1" w:rsidP="00772246">
      <w:pPr>
        <w:pageBreakBefore/>
        <w:spacing w:line="360" w:lineRule="auto"/>
        <w:jc w:val="center"/>
        <w:rPr>
          <w:rFonts w:ascii="Arial" w:hAnsi="Arial" w:cs="Arial"/>
        </w:rPr>
      </w:pPr>
      <w:r w:rsidRPr="531AB1A1">
        <w:rPr>
          <w:rFonts w:ascii="Arial" w:hAnsi="Arial" w:cs="Arial"/>
          <w:b/>
          <w:bCs/>
        </w:rPr>
        <w:lastRenderedPageBreak/>
        <w:t>RESUMO</w:t>
      </w:r>
    </w:p>
    <w:p w14:paraId="66204FF1" w14:textId="77777777" w:rsidR="00824060" w:rsidRDefault="00824060" w:rsidP="078076E3">
      <w:pPr>
        <w:spacing w:line="360" w:lineRule="auto"/>
        <w:jc w:val="center"/>
        <w:rPr>
          <w:rFonts w:ascii="Arial" w:hAnsi="Arial" w:cs="Arial"/>
          <w:color w:val="FF0000"/>
        </w:rPr>
      </w:pPr>
    </w:p>
    <w:p w14:paraId="3C39B597" w14:textId="3D548CD6" w:rsidR="4918AFF3" w:rsidRDefault="531AB1A1" w:rsidP="1E806E08">
      <w:pPr>
        <w:spacing w:line="360" w:lineRule="auto"/>
        <w:jc w:val="both"/>
        <w:rPr>
          <w:rFonts w:ascii="Arial" w:eastAsia="Arial" w:hAnsi="Arial" w:cs="Arial"/>
          <w:color w:val="000000" w:themeColor="text1"/>
        </w:rPr>
      </w:pPr>
      <w:r w:rsidRPr="531AB1A1">
        <w:rPr>
          <w:rFonts w:ascii="Arial" w:eastAsia="Arial" w:hAnsi="Arial" w:cs="Arial"/>
          <w:color w:val="000000" w:themeColor="text1"/>
        </w:rPr>
        <w:t>Os problemas em vias públicas podem afetar significativamente a população e podem demorar para serem resolvidos, uma das razões para isso é a dificuldade da população em divulgar esses problemas e denunciá-los às autoridades competentes. Por outro lado, as próprias autoridades muitas vezes enfrentam limitações para monitorar e identificar essas questões. Visando incentivar e facilitar o registro e divulgação de problemas pela população, foram realizadas pesquisas exploratórias sobre o tema, resultando no desenvolvimento do aplicativo mobile Nossa Via. O Nossa Via permite que usuários criem publicações sobre quaisquer irregularidades encontradas nas vias do Brasil, como buracos, falta de sinalização ou outros danos. Além de divulgar essas questões, os usuários podem identificar reclamações em sua região e interagir com as publicações, curtindo ou comentando, o que contribui para ampliar o alcance de problemas a serem resolvidos. Dessa forma, o aplicativo se torna uma ferramenta prática e acessível para registrar e compartilhar informações sobre problemas em vias públicas, promovendo maior engajamento da comunidade e conscientização sobre essas questões.</w:t>
      </w:r>
    </w:p>
    <w:p w14:paraId="2C490648" w14:textId="16A0248E" w:rsidR="1E806E08" w:rsidRDefault="1E806E08" w:rsidP="1E806E08">
      <w:pPr>
        <w:jc w:val="both"/>
        <w:rPr>
          <w:rFonts w:ascii="Arial" w:eastAsia="Arial" w:hAnsi="Arial" w:cs="Arial"/>
          <w:color w:val="000000" w:themeColor="text1"/>
        </w:rPr>
      </w:pPr>
    </w:p>
    <w:p w14:paraId="724B74A5" w14:textId="2DC9BDDA" w:rsidR="25A5B0D5" w:rsidRDefault="531AB1A1" w:rsidP="6ECC838B">
      <w:pPr>
        <w:jc w:val="both"/>
        <w:rPr>
          <w:rFonts w:ascii="Arial" w:eastAsia="Arial" w:hAnsi="Arial" w:cs="Arial"/>
          <w:color w:val="000000" w:themeColor="text1"/>
        </w:rPr>
      </w:pPr>
      <w:r w:rsidRPr="531AB1A1">
        <w:rPr>
          <w:rFonts w:ascii="Arial" w:eastAsia="Arial" w:hAnsi="Arial" w:cs="Arial"/>
          <w:color w:val="000000" w:themeColor="text1"/>
        </w:rPr>
        <w:t xml:space="preserve">Palavras-chave: Vias Públicas. Reclamação. Aplicativo. Mobile. Python. </w:t>
      </w:r>
      <w:proofErr w:type="spellStart"/>
      <w:r w:rsidRPr="531AB1A1">
        <w:rPr>
          <w:rFonts w:ascii="Arial" w:eastAsia="Arial" w:hAnsi="Arial" w:cs="Arial"/>
        </w:rPr>
        <w:t>R</w:t>
      </w:r>
      <w:r w:rsidRPr="531AB1A1">
        <w:rPr>
          <w:rFonts w:ascii="Arial" w:eastAsia="Arial" w:hAnsi="Arial" w:cs="Arial"/>
          <w:color w:val="000000" w:themeColor="text1"/>
        </w:rPr>
        <w:t>eact</w:t>
      </w:r>
      <w:proofErr w:type="spellEnd"/>
      <w:r w:rsidRPr="531AB1A1">
        <w:rPr>
          <w:rFonts w:ascii="Arial" w:eastAsia="Arial" w:hAnsi="Arial" w:cs="Arial"/>
          <w:color w:val="000000" w:themeColor="text1"/>
        </w:rPr>
        <w:t xml:space="preserve"> </w:t>
      </w:r>
      <w:proofErr w:type="spellStart"/>
      <w:r w:rsidRPr="531AB1A1">
        <w:rPr>
          <w:rFonts w:ascii="Arial" w:eastAsia="Arial" w:hAnsi="Arial" w:cs="Arial"/>
          <w:color w:val="000000" w:themeColor="text1"/>
        </w:rPr>
        <w:t>Native</w:t>
      </w:r>
      <w:proofErr w:type="spellEnd"/>
      <w:r w:rsidRPr="531AB1A1">
        <w:rPr>
          <w:rFonts w:ascii="Arial" w:eastAsia="Arial" w:hAnsi="Arial" w:cs="Arial"/>
          <w:color w:val="000000" w:themeColor="text1"/>
        </w:rPr>
        <w:t>.</w:t>
      </w:r>
    </w:p>
    <w:p w14:paraId="5AE8CDFD" w14:textId="7C92C931" w:rsidR="1E806E08" w:rsidRDefault="1E806E08" w:rsidP="0DD9384F">
      <w:pPr>
        <w:jc w:val="both"/>
        <w:rPr>
          <w:rFonts w:ascii="Arial" w:hAnsi="Arial" w:cs="Arial"/>
          <w:color w:val="000000" w:themeColor="text1"/>
        </w:rPr>
      </w:pPr>
    </w:p>
    <w:p w14:paraId="760163B4" w14:textId="39012633" w:rsidR="1E806E08" w:rsidRDefault="1E806E08" w:rsidP="1E806E08">
      <w:pPr>
        <w:jc w:val="both"/>
        <w:rPr>
          <w:rFonts w:ascii="Arial" w:hAnsi="Arial" w:cs="Arial"/>
          <w:color w:val="FF0000"/>
        </w:rPr>
      </w:pPr>
    </w:p>
    <w:p w14:paraId="056CBDF8" w14:textId="77777777" w:rsidR="00824060" w:rsidRDefault="531AB1A1">
      <w:pPr>
        <w:pageBreakBefore/>
        <w:spacing w:line="360" w:lineRule="auto"/>
        <w:jc w:val="center"/>
      </w:pPr>
      <w:r w:rsidRPr="531AB1A1">
        <w:rPr>
          <w:rFonts w:ascii="Arial" w:hAnsi="Arial" w:cs="Arial"/>
          <w:b/>
          <w:bCs/>
        </w:rPr>
        <w:lastRenderedPageBreak/>
        <w:t>ABSTRACT</w:t>
      </w:r>
    </w:p>
    <w:p w14:paraId="6B62F1B3" w14:textId="77777777" w:rsidR="00824060" w:rsidRDefault="00824060" w:rsidP="1E806E08">
      <w:pPr>
        <w:spacing w:line="360" w:lineRule="auto"/>
        <w:jc w:val="center"/>
        <w:rPr>
          <w:rFonts w:ascii="Arial" w:hAnsi="Arial" w:cs="Arial"/>
        </w:rPr>
      </w:pPr>
    </w:p>
    <w:p w14:paraId="7D18D7B8" w14:textId="3FBC10DE" w:rsidR="23AEF869" w:rsidRDefault="531AB1A1" w:rsidP="0DD9384F">
      <w:pPr>
        <w:spacing w:line="360" w:lineRule="auto"/>
        <w:jc w:val="both"/>
        <w:rPr>
          <w:rFonts w:ascii="Arial" w:hAnsi="Arial" w:cs="Arial"/>
        </w:rPr>
      </w:pPr>
      <w:proofErr w:type="spellStart"/>
      <w:r w:rsidRPr="531AB1A1">
        <w:rPr>
          <w:rFonts w:ascii="Arial" w:hAnsi="Arial" w:cs="Arial"/>
        </w:rPr>
        <w:t>Public</w:t>
      </w:r>
      <w:proofErr w:type="spellEnd"/>
      <w:r w:rsidRPr="531AB1A1">
        <w:rPr>
          <w:rFonts w:ascii="Arial" w:hAnsi="Arial" w:cs="Arial"/>
        </w:rPr>
        <w:t xml:space="preserve"> </w:t>
      </w:r>
      <w:proofErr w:type="spellStart"/>
      <w:r w:rsidRPr="531AB1A1">
        <w:rPr>
          <w:rFonts w:ascii="Arial" w:hAnsi="Arial" w:cs="Arial"/>
        </w:rPr>
        <w:t>road</w:t>
      </w:r>
      <w:proofErr w:type="spellEnd"/>
      <w:r w:rsidRPr="531AB1A1">
        <w:rPr>
          <w:rFonts w:ascii="Arial" w:hAnsi="Arial" w:cs="Arial"/>
        </w:rPr>
        <w:t xml:space="preserve"> </w:t>
      </w:r>
      <w:proofErr w:type="spellStart"/>
      <w:r w:rsidRPr="531AB1A1">
        <w:rPr>
          <w:rFonts w:ascii="Arial" w:hAnsi="Arial" w:cs="Arial"/>
        </w:rPr>
        <w:t>issues</w:t>
      </w:r>
      <w:proofErr w:type="spellEnd"/>
      <w:r w:rsidRPr="531AB1A1">
        <w:rPr>
          <w:rFonts w:ascii="Arial" w:hAnsi="Arial" w:cs="Arial"/>
        </w:rPr>
        <w:t xml:space="preserve"> </w:t>
      </w:r>
      <w:proofErr w:type="spellStart"/>
      <w:r w:rsidRPr="531AB1A1">
        <w:rPr>
          <w:rFonts w:ascii="Arial" w:hAnsi="Arial" w:cs="Arial"/>
        </w:rPr>
        <w:t>can</w:t>
      </w:r>
      <w:proofErr w:type="spellEnd"/>
      <w:r w:rsidRPr="531AB1A1">
        <w:rPr>
          <w:rFonts w:ascii="Arial" w:hAnsi="Arial" w:cs="Arial"/>
        </w:rPr>
        <w:t xml:space="preserve"> </w:t>
      </w:r>
      <w:proofErr w:type="spellStart"/>
      <w:r w:rsidRPr="531AB1A1">
        <w:rPr>
          <w:rFonts w:ascii="Arial" w:hAnsi="Arial" w:cs="Arial"/>
        </w:rPr>
        <w:t>significantly</w:t>
      </w:r>
      <w:proofErr w:type="spellEnd"/>
      <w:r w:rsidRPr="531AB1A1">
        <w:rPr>
          <w:rFonts w:ascii="Arial" w:hAnsi="Arial" w:cs="Arial"/>
        </w:rPr>
        <w:t xml:space="preserve"> </w:t>
      </w:r>
      <w:proofErr w:type="spellStart"/>
      <w:r w:rsidRPr="531AB1A1">
        <w:rPr>
          <w:rFonts w:ascii="Arial" w:hAnsi="Arial" w:cs="Arial"/>
        </w:rPr>
        <w:t>impact</w:t>
      </w:r>
      <w:proofErr w:type="spellEnd"/>
      <w:r w:rsidRPr="531AB1A1">
        <w:rPr>
          <w:rFonts w:ascii="Arial" w:hAnsi="Arial" w:cs="Arial"/>
        </w:rPr>
        <w:t xml:space="preserve"> </w:t>
      </w:r>
      <w:proofErr w:type="spellStart"/>
      <w:r w:rsidRPr="531AB1A1">
        <w:rPr>
          <w:rFonts w:ascii="Arial" w:hAnsi="Arial" w:cs="Arial"/>
        </w:rPr>
        <w:t>the</w:t>
      </w:r>
      <w:proofErr w:type="spellEnd"/>
      <w:r w:rsidRPr="531AB1A1">
        <w:rPr>
          <w:rFonts w:ascii="Arial" w:hAnsi="Arial" w:cs="Arial"/>
        </w:rPr>
        <w:t xml:space="preserve"> </w:t>
      </w:r>
      <w:proofErr w:type="spellStart"/>
      <w:r w:rsidRPr="531AB1A1">
        <w:rPr>
          <w:rFonts w:ascii="Arial" w:hAnsi="Arial" w:cs="Arial"/>
        </w:rPr>
        <w:t>population</w:t>
      </w:r>
      <w:proofErr w:type="spellEnd"/>
      <w:r w:rsidRPr="531AB1A1">
        <w:rPr>
          <w:rFonts w:ascii="Arial" w:hAnsi="Arial" w:cs="Arial"/>
        </w:rPr>
        <w:t xml:space="preserve"> </w:t>
      </w:r>
      <w:proofErr w:type="spellStart"/>
      <w:r w:rsidRPr="531AB1A1">
        <w:rPr>
          <w:rFonts w:ascii="Arial" w:hAnsi="Arial" w:cs="Arial"/>
        </w:rPr>
        <w:t>and</w:t>
      </w:r>
      <w:proofErr w:type="spellEnd"/>
      <w:r w:rsidRPr="531AB1A1">
        <w:rPr>
          <w:rFonts w:ascii="Arial" w:hAnsi="Arial" w:cs="Arial"/>
        </w:rPr>
        <w:t xml:space="preserve"> </w:t>
      </w:r>
      <w:proofErr w:type="spellStart"/>
      <w:r w:rsidRPr="531AB1A1">
        <w:rPr>
          <w:rFonts w:ascii="Arial" w:hAnsi="Arial" w:cs="Arial"/>
        </w:rPr>
        <w:t>often</w:t>
      </w:r>
      <w:proofErr w:type="spellEnd"/>
      <w:r w:rsidRPr="531AB1A1">
        <w:rPr>
          <w:rFonts w:ascii="Arial" w:hAnsi="Arial" w:cs="Arial"/>
        </w:rPr>
        <w:t xml:space="preserve"> take a </w:t>
      </w:r>
      <w:proofErr w:type="spellStart"/>
      <w:r w:rsidRPr="531AB1A1">
        <w:rPr>
          <w:rFonts w:ascii="Arial" w:hAnsi="Arial" w:cs="Arial"/>
        </w:rPr>
        <w:t>long</w:t>
      </w:r>
      <w:proofErr w:type="spellEnd"/>
      <w:r w:rsidRPr="531AB1A1">
        <w:rPr>
          <w:rFonts w:ascii="Arial" w:hAnsi="Arial" w:cs="Arial"/>
        </w:rPr>
        <w:t xml:space="preserve"> time </w:t>
      </w:r>
      <w:proofErr w:type="spellStart"/>
      <w:r w:rsidRPr="531AB1A1">
        <w:rPr>
          <w:rFonts w:ascii="Arial" w:hAnsi="Arial" w:cs="Arial"/>
        </w:rPr>
        <w:t>to</w:t>
      </w:r>
      <w:proofErr w:type="spellEnd"/>
      <w:r w:rsidRPr="531AB1A1">
        <w:rPr>
          <w:rFonts w:ascii="Arial" w:hAnsi="Arial" w:cs="Arial"/>
        </w:rPr>
        <w:t xml:space="preserve"> </w:t>
      </w:r>
      <w:proofErr w:type="spellStart"/>
      <w:r w:rsidRPr="531AB1A1">
        <w:rPr>
          <w:rFonts w:ascii="Arial" w:hAnsi="Arial" w:cs="Arial"/>
        </w:rPr>
        <w:t>be</w:t>
      </w:r>
      <w:proofErr w:type="spellEnd"/>
      <w:r w:rsidRPr="531AB1A1">
        <w:rPr>
          <w:rFonts w:ascii="Arial" w:hAnsi="Arial" w:cs="Arial"/>
        </w:rPr>
        <w:t xml:space="preserve"> </w:t>
      </w:r>
      <w:proofErr w:type="spellStart"/>
      <w:r w:rsidRPr="531AB1A1">
        <w:rPr>
          <w:rFonts w:ascii="Arial" w:hAnsi="Arial" w:cs="Arial"/>
        </w:rPr>
        <w:t>resolved</w:t>
      </w:r>
      <w:proofErr w:type="spellEnd"/>
      <w:r w:rsidRPr="531AB1A1">
        <w:rPr>
          <w:rFonts w:ascii="Arial" w:hAnsi="Arial" w:cs="Arial"/>
        </w:rPr>
        <w:t xml:space="preserve">. </w:t>
      </w:r>
      <w:proofErr w:type="spellStart"/>
      <w:r w:rsidRPr="531AB1A1">
        <w:rPr>
          <w:rFonts w:ascii="Arial" w:hAnsi="Arial" w:cs="Arial"/>
        </w:rPr>
        <w:t>One</w:t>
      </w:r>
      <w:proofErr w:type="spellEnd"/>
      <w:r w:rsidRPr="531AB1A1">
        <w:rPr>
          <w:rFonts w:ascii="Arial" w:hAnsi="Arial" w:cs="Arial"/>
        </w:rPr>
        <w:t xml:space="preserve"> </w:t>
      </w:r>
      <w:proofErr w:type="spellStart"/>
      <w:r w:rsidRPr="531AB1A1">
        <w:rPr>
          <w:rFonts w:ascii="Arial" w:hAnsi="Arial" w:cs="Arial"/>
        </w:rPr>
        <w:t>of</w:t>
      </w:r>
      <w:proofErr w:type="spellEnd"/>
      <w:r w:rsidRPr="531AB1A1">
        <w:rPr>
          <w:rFonts w:ascii="Arial" w:hAnsi="Arial" w:cs="Arial"/>
        </w:rPr>
        <w:t xml:space="preserve"> </w:t>
      </w:r>
      <w:proofErr w:type="spellStart"/>
      <w:r w:rsidRPr="531AB1A1">
        <w:rPr>
          <w:rFonts w:ascii="Arial" w:hAnsi="Arial" w:cs="Arial"/>
        </w:rPr>
        <w:t>the</w:t>
      </w:r>
      <w:proofErr w:type="spellEnd"/>
      <w:r w:rsidRPr="531AB1A1">
        <w:rPr>
          <w:rFonts w:ascii="Arial" w:hAnsi="Arial" w:cs="Arial"/>
        </w:rPr>
        <w:t xml:space="preserve"> </w:t>
      </w:r>
      <w:proofErr w:type="spellStart"/>
      <w:r w:rsidRPr="531AB1A1">
        <w:rPr>
          <w:rFonts w:ascii="Arial" w:hAnsi="Arial" w:cs="Arial"/>
        </w:rPr>
        <w:t>reasons</w:t>
      </w:r>
      <w:proofErr w:type="spellEnd"/>
      <w:r w:rsidRPr="531AB1A1">
        <w:rPr>
          <w:rFonts w:ascii="Arial" w:hAnsi="Arial" w:cs="Arial"/>
        </w:rPr>
        <w:t xml:space="preserve"> for </w:t>
      </w:r>
      <w:proofErr w:type="spellStart"/>
      <w:r w:rsidRPr="531AB1A1">
        <w:rPr>
          <w:rFonts w:ascii="Arial" w:hAnsi="Arial" w:cs="Arial"/>
        </w:rPr>
        <w:t>this</w:t>
      </w:r>
      <w:proofErr w:type="spellEnd"/>
      <w:r w:rsidRPr="531AB1A1">
        <w:rPr>
          <w:rFonts w:ascii="Arial" w:hAnsi="Arial" w:cs="Arial"/>
        </w:rPr>
        <w:t xml:space="preserve"> delay </w:t>
      </w:r>
      <w:proofErr w:type="spellStart"/>
      <w:r w:rsidRPr="531AB1A1">
        <w:rPr>
          <w:rFonts w:ascii="Arial" w:hAnsi="Arial" w:cs="Arial"/>
        </w:rPr>
        <w:t>is</w:t>
      </w:r>
      <w:proofErr w:type="spellEnd"/>
      <w:r w:rsidRPr="531AB1A1">
        <w:rPr>
          <w:rFonts w:ascii="Arial" w:hAnsi="Arial" w:cs="Arial"/>
        </w:rPr>
        <w:t xml:space="preserve"> </w:t>
      </w:r>
      <w:proofErr w:type="spellStart"/>
      <w:r w:rsidRPr="531AB1A1">
        <w:rPr>
          <w:rFonts w:ascii="Arial" w:hAnsi="Arial" w:cs="Arial"/>
        </w:rPr>
        <w:t>the</w:t>
      </w:r>
      <w:proofErr w:type="spellEnd"/>
      <w:r w:rsidRPr="531AB1A1">
        <w:rPr>
          <w:rFonts w:ascii="Arial" w:hAnsi="Arial" w:cs="Arial"/>
        </w:rPr>
        <w:t xml:space="preserve"> </w:t>
      </w:r>
      <w:proofErr w:type="spellStart"/>
      <w:r w:rsidRPr="531AB1A1">
        <w:rPr>
          <w:rFonts w:ascii="Arial" w:hAnsi="Arial" w:cs="Arial"/>
        </w:rPr>
        <w:t>difficulty</w:t>
      </w:r>
      <w:proofErr w:type="spellEnd"/>
      <w:r w:rsidRPr="531AB1A1">
        <w:rPr>
          <w:rFonts w:ascii="Arial" w:hAnsi="Arial" w:cs="Arial"/>
        </w:rPr>
        <w:t xml:space="preserve"> </w:t>
      </w:r>
      <w:proofErr w:type="spellStart"/>
      <w:r w:rsidRPr="531AB1A1">
        <w:rPr>
          <w:rFonts w:ascii="Arial" w:hAnsi="Arial" w:cs="Arial"/>
        </w:rPr>
        <w:t>the</w:t>
      </w:r>
      <w:proofErr w:type="spellEnd"/>
      <w:r w:rsidRPr="531AB1A1">
        <w:rPr>
          <w:rFonts w:ascii="Arial" w:hAnsi="Arial" w:cs="Arial"/>
        </w:rPr>
        <w:t xml:space="preserve"> </w:t>
      </w:r>
      <w:proofErr w:type="spellStart"/>
      <w:r w:rsidRPr="531AB1A1">
        <w:rPr>
          <w:rFonts w:ascii="Arial" w:hAnsi="Arial" w:cs="Arial"/>
        </w:rPr>
        <w:t>population</w:t>
      </w:r>
      <w:proofErr w:type="spellEnd"/>
      <w:r w:rsidRPr="531AB1A1">
        <w:rPr>
          <w:rFonts w:ascii="Arial" w:hAnsi="Arial" w:cs="Arial"/>
        </w:rPr>
        <w:t xml:space="preserve"> faces in </w:t>
      </w:r>
      <w:proofErr w:type="spellStart"/>
      <w:r w:rsidRPr="531AB1A1">
        <w:rPr>
          <w:rFonts w:ascii="Arial" w:hAnsi="Arial" w:cs="Arial"/>
        </w:rPr>
        <w:t>reporting</w:t>
      </w:r>
      <w:proofErr w:type="spellEnd"/>
      <w:r w:rsidRPr="531AB1A1">
        <w:rPr>
          <w:rFonts w:ascii="Arial" w:hAnsi="Arial" w:cs="Arial"/>
        </w:rPr>
        <w:t xml:space="preserve"> </w:t>
      </w:r>
      <w:proofErr w:type="spellStart"/>
      <w:r w:rsidRPr="531AB1A1">
        <w:rPr>
          <w:rFonts w:ascii="Arial" w:hAnsi="Arial" w:cs="Arial"/>
        </w:rPr>
        <w:t>and</w:t>
      </w:r>
      <w:proofErr w:type="spellEnd"/>
      <w:r w:rsidRPr="531AB1A1">
        <w:rPr>
          <w:rFonts w:ascii="Arial" w:hAnsi="Arial" w:cs="Arial"/>
        </w:rPr>
        <w:t xml:space="preserve"> </w:t>
      </w:r>
      <w:proofErr w:type="spellStart"/>
      <w:r w:rsidRPr="531AB1A1">
        <w:rPr>
          <w:rFonts w:ascii="Arial" w:hAnsi="Arial" w:cs="Arial"/>
        </w:rPr>
        <w:t>sharing</w:t>
      </w:r>
      <w:proofErr w:type="spellEnd"/>
      <w:r w:rsidRPr="531AB1A1">
        <w:rPr>
          <w:rFonts w:ascii="Arial" w:hAnsi="Arial" w:cs="Arial"/>
        </w:rPr>
        <w:t xml:space="preserve"> </w:t>
      </w:r>
      <w:proofErr w:type="spellStart"/>
      <w:r w:rsidRPr="531AB1A1">
        <w:rPr>
          <w:rFonts w:ascii="Arial" w:hAnsi="Arial" w:cs="Arial"/>
        </w:rPr>
        <w:t>these</w:t>
      </w:r>
      <w:proofErr w:type="spellEnd"/>
      <w:r w:rsidRPr="531AB1A1">
        <w:rPr>
          <w:rFonts w:ascii="Arial" w:hAnsi="Arial" w:cs="Arial"/>
        </w:rPr>
        <w:t xml:space="preserve"> </w:t>
      </w:r>
      <w:proofErr w:type="spellStart"/>
      <w:r w:rsidRPr="531AB1A1">
        <w:rPr>
          <w:rFonts w:ascii="Arial" w:hAnsi="Arial" w:cs="Arial"/>
        </w:rPr>
        <w:t>problems</w:t>
      </w:r>
      <w:proofErr w:type="spellEnd"/>
      <w:r w:rsidRPr="531AB1A1">
        <w:rPr>
          <w:rFonts w:ascii="Arial" w:hAnsi="Arial" w:cs="Arial"/>
        </w:rPr>
        <w:t xml:space="preserve"> </w:t>
      </w:r>
      <w:proofErr w:type="spellStart"/>
      <w:r w:rsidRPr="531AB1A1">
        <w:rPr>
          <w:rFonts w:ascii="Arial" w:hAnsi="Arial" w:cs="Arial"/>
        </w:rPr>
        <w:t>with</w:t>
      </w:r>
      <w:proofErr w:type="spellEnd"/>
      <w:r w:rsidRPr="531AB1A1">
        <w:rPr>
          <w:rFonts w:ascii="Arial" w:hAnsi="Arial" w:cs="Arial"/>
        </w:rPr>
        <w:t xml:space="preserve"> </w:t>
      </w:r>
      <w:proofErr w:type="spellStart"/>
      <w:r w:rsidRPr="531AB1A1">
        <w:rPr>
          <w:rFonts w:ascii="Arial" w:hAnsi="Arial" w:cs="Arial"/>
        </w:rPr>
        <w:t>the</w:t>
      </w:r>
      <w:proofErr w:type="spellEnd"/>
      <w:r w:rsidRPr="531AB1A1">
        <w:rPr>
          <w:rFonts w:ascii="Arial" w:hAnsi="Arial" w:cs="Arial"/>
        </w:rPr>
        <w:t xml:space="preserve"> </w:t>
      </w:r>
      <w:proofErr w:type="spellStart"/>
      <w:r w:rsidRPr="531AB1A1">
        <w:rPr>
          <w:rFonts w:ascii="Arial" w:hAnsi="Arial" w:cs="Arial"/>
        </w:rPr>
        <w:t>appropriate</w:t>
      </w:r>
      <w:proofErr w:type="spellEnd"/>
      <w:r w:rsidRPr="531AB1A1">
        <w:rPr>
          <w:rFonts w:ascii="Arial" w:hAnsi="Arial" w:cs="Arial"/>
        </w:rPr>
        <w:t xml:space="preserve"> </w:t>
      </w:r>
      <w:proofErr w:type="spellStart"/>
      <w:r w:rsidRPr="531AB1A1">
        <w:rPr>
          <w:rFonts w:ascii="Arial" w:hAnsi="Arial" w:cs="Arial"/>
        </w:rPr>
        <w:t>authorities</w:t>
      </w:r>
      <w:proofErr w:type="spellEnd"/>
      <w:r w:rsidRPr="531AB1A1">
        <w:rPr>
          <w:rFonts w:ascii="Arial" w:hAnsi="Arial" w:cs="Arial"/>
        </w:rPr>
        <w:t xml:space="preserve">. </w:t>
      </w:r>
      <w:proofErr w:type="spellStart"/>
      <w:r w:rsidRPr="531AB1A1">
        <w:rPr>
          <w:rFonts w:ascii="Arial" w:hAnsi="Arial" w:cs="Arial"/>
        </w:rPr>
        <w:t>On</w:t>
      </w:r>
      <w:proofErr w:type="spellEnd"/>
      <w:r w:rsidRPr="531AB1A1">
        <w:rPr>
          <w:rFonts w:ascii="Arial" w:hAnsi="Arial" w:cs="Arial"/>
        </w:rPr>
        <w:t xml:space="preserve"> </w:t>
      </w:r>
      <w:proofErr w:type="spellStart"/>
      <w:r w:rsidRPr="531AB1A1">
        <w:rPr>
          <w:rFonts w:ascii="Arial" w:hAnsi="Arial" w:cs="Arial"/>
        </w:rPr>
        <w:t>the</w:t>
      </w:r>
      <w:proofErr w:type="spellEnd"/>
      <w:r w:rsidRPr="531AB1A1">
        <w:rPr>
          <w:rFonts w:ascii="Arial" w:hAnsi="Arial" w:cs="Arial"/>
        </w:rPr>
        <w:t xml:space="preserve"> </w:t>
      </w:r>
      <w:proofErr w:type="spellStart"/>
      <w:r w:rsidRPr="531AB1A1">
        <w:rPr>
          <w:rFonts w:ascii="Arial" w:hAnsi="Arial" w:cs="Arial"/>
        </w:rPr>
        <w:t>other</w:t>
      </w:r>
      <w:proofErr w:type="spellEnd"/>
      <w:r w:rsidRPr="531AB1A1">
        <w:rPr>
          <w:rFonts w:ascii="Arial" w:hAnsi="Arial" w:cs="Arial"/>
        </w:rPr>
        <w:t xml:space="preserve"> </w:t>
      </w:r>
      <w:proofErr w:type="spellStart"/>
      <w:r w:rsidRPr="531AB1A1">
        <w:rPr>
          <w:rFonts w:ascii="Arial" w:hAnsi="Arial" w:cs="Arial"/>
        </w:rPr>
        <w:t>hand</w:t>
      </w:r>
      <w:proofErr w:type="spellEnd"/>
      <w:r w:rsidRPr="531AB1A1">
        <w:rPr>
          <w:rFonts w:ascii="Arial" w:hAnsi="Arial" w:cs="Arial"/>
        </w:rPr>
        <w:t xml:space="preserve">, </w:t>
      </w:r>
      <w:proofErr w:type="spellStart"/>
      <w:r w:rsidRPr="531AB1A1">
        <w:rPr>
          <w:rFonts w:ascii="Arial" w:hAnsi="Arial" w:cs="Arial"/>
        </w:rPr>
        <w:t>authorities</w:t>
      </w:r>
      <w:proofErr w:type="spellEnd"/>
      <w:r w:rsidRPr="531AB1A1">
        <w:rPr>
          <w:rFonts w:ascii="Arial" w:hAnsi="Arial" w:cs="Arial"/>
        </w:rPr>
        <w:t xml:space="preserve"> </w:t>
      </w:r>
      <w:proofErr w:type="spellStart"/>
      <w:r w:rsidRPr="531AB1A1">
        <w:rPr>
          <w:rFonts w:ascii="Arial" w:hAnsi="Arial" w:cs="Arial"/>
        </w:rPr>
        <w:t>themselves</w:t>
      </w:r>
      <w:proofErr w:type="spellEnd"/>
      <w:r w:rsidRPr="531AB1A1">
        <w:rPr>
          <w:rFonts w:ascii="Arial" w:hAnsi="Arial" w:cs="Arial"/>
        </w:rPr>
        <w:t xml:space="preserve"> </w:t>
      </w:r>
      <w:proofErr w:type="spellStart"/>
      <w:r w:rsidRPr="531AB1A1">
        <w:rPr>
          <w:rFonts w:ascii="Arial" w:hAnsi="Arial" w:cs="Arial"/>
        </w:rPr>
        <w:t>often</w:t>
      </w:r>
      <w:proofErr w:type="spellEnd"/>
      <w:r w:rsidRPr="531AB1A1">
        <w:rPr>
          <w:rFonts w:ascii="Arial" w:hAnsi="Arial" w:cs="Arial"/>
        </w:rPr>
        <w:t xml:space="preserve"> </w:t>
      </w:r>
      <w:proofErr w:type="spellStart"/>
      <w:r w:rsidRPr="531AB1A1">
        <w:rPr>
          <w:rFonts w:ascii="Arial" w:hAnsi="Arial" w:cs="Arial"/>
        </w:rPr>
        <w:t>encounter</w:t>
      </w:r>
      <w:proofErr w:type="spellEnd"/>
      <w:r w:rsidRPr="531AB1A1">
        <w:rPr>
          <w:rFonts w:ascii="Arial" w:hAnsi="Arial" w:cs="Arial"/>
        </w:rPr>
        <w:t xml:space="preserve"> </w:t>
      </w:r>
      <w:proofErr w:type="spellStart"/>
      <w:r w:rsidRPr="531AB1A1">
        <w:rPr>
          <w:rFonts w:ascii="Arial" w:hAnsi="Arial" w:cs="Arial"/>
        </w:rPr>
        <w:t>challenges</w:t>
      </w:r>
      <w:proofErr w:type="spellEnd"/>
      <w:r w:rsidRPr="531AB1A1">
        <w:rPr>
          <w:rFonts w:ascii="Arial" w:hAnsi="Arial" w:cs="Arial"/>
        </w:rPr>
        <w:t xml:space="preserve"> in </w:t>
      </w:r>
      <w:proofErr w:type="spellStart"/>
      <w:r w:rsidRPr="531AB1A1">
        <w:rPr>
          <w:rFonts w:ascii="Arial" w:hAnsi="Arial" w:cs="Arial"/>
        </w:rPr>
        <w:t>monitoring</w:t>
      </w:r>
      <w:proofErr w:type="spellEnd"/>
      <w:r w:rsidRPr="531AB1A1">
        <w:rPr>
          <w:rFonts w:ascii="Arial" w:hAnsi="Arial" w:cs="Arial"/>
        </w:rPr>
        <w:t xml:space="preserve"> </w:t>
      </w:r>
      <w:proofErr w:type="spellStart"/>
      <w:r w:rsidRPr="531AB1A1">
        <w:rPr>
          <w:rFonts w:ascii="Arial" w:hAnsi="Arial" w:cs="Arial"/>
        </w:rPr>
        <w:t>and</w:t>
      </w:r>
      <w:proofErr w:type="spellEnd"/>
      <w:r w:rsidRPr="531AB1A1">
        <w:rPr>
          <w:rFonts w:ascii="Arial" w:hAnsi="Arial" w:cs="Arial"/>
        </w:rPr>
        <w:t xml:space="preserve"> </w:t>
      </w:r>
      <w:proofErr w:type="spellStart"/>
      <w:r w:rsidRPr="531AB1A1">
        <w:rPr>
          <w:rFonts w:ascii="Arial" w:hAnsi="Arial" w:cs="Arial"/>
        </w:rPr>
        <w:t>identifying</w:t>
      </w:r>
      <w:proofErr w:type="spellEnd"/>
      <w:r w:rsidRPr="531AB1A1">
        <w:rPr>
          <w:rFonts w:ascii="Arial" w:hAnsi="Arial" w:cs="Arial"/>
        </w:rPr>
        <w:t xml:space="preserve"> </w:t>
      </w:r>
      <w:proofErr w:type="spellStart"/>
      <w:r w:rsidRPr="531AB1A1">
        <w:rPr>
          <w:rFonts w:ascii="Arial" w:hAnsi="Arial" w:cs="Arial"/>
        </w:rPr>
        <w:t>such</w:t>
      </w:r>
      <w:proofErr w:type="spellEnd"/>
      <w:r w:rsidRPr="531AB1A1">
        <w:rPr>
          <w:rFonts w:ascii="Arial" w:hAnsi="Arial" w:cs="Arial"/>
        </w:rPr>
        <w:t xml:space="preserve"> </w:t>
      </w:r>
      <w:proofErr w:type="spellStart"/>
      <w:r w:rsidRPr="531AB1A1">
        <w:rPr>
          <w:rFonts w:ascii="Arial" w:hAnsi="Arial" w:cs="Arial"/>
        </w:rPr>
        <w:t>issues</w:t>
      </w:r>
      <w:proofErr w:type="spellEnd"/>
      <w:r w:rsidRPr="531AB1A1">
        <w:rPr>
          <w:rFonts w:ascii="Arial" w:hAnsi="Arial" w:cs="Arial"/>
        </w:rPr>
        <w:t xml:space="preserve">. </w:t>
      </w:r>
      <w:proofErr w:type="spellStart"/>
      <w:r w:rsidRPr="531AB1A1">
        <w:rPr>
          <w:rFonts w:ascii="Arial" w:hAnsi="Arial" w:cs="Arial"/>
        </w:rPr>
        <w:t>To</w:t>
      </w:r>
      <w:proofErr w:type="spellEnd"/>
      <w:r w:rsidRPr="531AB1A1">
        <w:rPr>
          <w:rFonts w:ascii="Arial" w:hAnsi="Arial" w:cs="Arial"/>
        </w:rPr>
        <w:t xml:space="preserve"> </w:t>
      </w:r>
      <w:proofErr w:type="spellStart"/>
      <w:r w:rsidRPr="531AB1A1">
        <w:rPr>
          <w:rFonts w:ascii="Arial" w:hAnsi="Arial" w:cs="Arial"/>
        </w:rPr>
        <w:t>encourage</w:t>
      </w:r>
      <w:proofErr w:type="spellEnd"/>
      <w:r w:rsidRPr="531AB1A1">
        <w:rPr>
          <w:rFonts w:ascii="Arial" w:hAnsi="Arial" w:cs="Arial"/>
        </w:rPr>
        <w:t xml:space="preserve"> </w:t>
      </w:r>
      <w:proofErr w:type="spellStart"/>
      <w:r w:rsidRPr="531AB1A1">
        <w:rPr>
          <w:rFonts w:ascii="Arial" w:hAnsi="Arial" w:cs="Arial"/>
        </w:rPr>
        <w:t>and</w:t>
      </w:r>
      <w:proofErr w:type="spellEnd"/>
      <w:r w:rsidRPr="531AB1A1">
        <w:rPr>
          <w:rFonts w:ascii="Arial" w:hAnsi="Arial" w:cs="Arial"/>
        </w:rPr>
        <w:t xml:space="preserve"> </w:t>
      </w:r>
      <w:proofErr w:type="spellStart"/>
      <w:r w:rsidRPr="531AB1A1">
        <w:rPr>
          <w:rFonts w:ascii="Arial" w:hAnsi="Arial" w:cs="Arial"/>
        </w:rPr>
        <w:t>facilitate</w:t>
      </w:r>
      <w:proofErr w:type="spellEnd"/>
      <w:r w:rsidRPr="531AB1A1">
        <w:rPr>
          <w:rFonts w:ascii="Arial" w:hAnsi="Arial" w:cs="Arial"/>
        </w:rPr>
        <w:t xml:space="preserve"> </w:t>
      </w:r>
      <w:proofErr w:type="spellStart"/>
      <w:r w:rsidRPr="531AB1A1">
        <w:rPr>
          <w:rFonts w:ascii="Arial" w:hAnsi="Arial" w:cs="Arial"/>
        </w:rPr>
        <w:t>the</w:t>
      </w:r>
      <w:proofErr w:type="spellEnd"/>
      <w:r w:rsidRPr="531AB1A1">
        <w:rPr>
          <w:rFonts w:ascii="Arial" w:hAnsi="Arial" w:cs="Arial"/>
        </w:rPr>
        <w:t xml:space="preserve"> </w:t>
      </w:r>
      <w:proofErr w:type="spellStart"/>
      <w:r w:rsidRPr="531AB1A1">
        <w:rPr>
          <w:rFonts w:ascii="Arial" w:hAnsi="Arial" w:cs="Arial"/>
        </w:rPr>
        <w:t>population</w:t>
      </w:r>
      <w:proofErr w:type="spellEnd"/>
      <w:r w:rsidRPr="531AB1A1">
        <w:rPr>
          <w:rFonts w:ascii="Arial" w:hAnsi="Arial" w:cs="Arial"/>
        </w:rPr>
        <w:t xml:space="preserve"> in </w:t>
      </w:r>
      <w:proofErr w:type="spellStart"/>
      <w:r w:rsidRPr="531AB1A1">
        <w:rPr>
          <w:rFonts w:ascii="Arial" w:hAnsi="Arial" w:cs="Arial"/>
        </w:rPr>
        <w:t>reporting</w:t>
      </w:r>
      <w:proofErr w:type="spellEnd"/>
      <w:r w:rsidRPr="531AB1A1">
        <w:rPr>
          <w:rFonts w:ascii="Arial" w:hAnsi="Arial" w:cs="Arial"/>
        </w:rPr>
        <w:t xml:space="preserve"> </w:t>
      </w:r>
      <w:proofErr w:type="spellStart"/>
      <w:r w:rsidRPr="531AB1A1">
        <w:rPr>
          <w:rFonts w:ascii="Arial" w:hAnsi="Arial" w:cs="Arial"/>
        </w:rPr>
        <w:t>and</w:t>
      </w:r>
      <w:proofErr w:type="spellEnd"/>
      <w:r w:rsidRPr="531AB1A1">
        <w:rPr>
          <w:rFonts w:ascii="Arial" w:hAnsi="Arial" w:cs="Arial"/>
        </w:rPr>
        <w:t xml:space="preserve"> </w:t>
      </w:r>
      <w:proofErr w:type="spellStart"/>
      <w:r w:rsidRPr="531AB1A1">
        <w:rPr>
          <w:rFonts w:ascii="Arial" w:hAnsi="Arial" w:cs="Arial"/>
        </w:rPr>
        <w:t>disseminating</w:t>
      </w:r>
      <w:proofErr w:type="spellEnd"/>
      <w:r w:rsidRPr="531AB1A1">
        <w:rPr>
          <w:rFonts w:ascii="Arial" w:hAnsi="Arial" w:cs="Arial"/>
        </w:rPr>
        <w:t xml:space="preserve"> </w:t>
      </w:r>
      <w:proofErr w:type="spellStart"/>
      <w:r w:rsidRPr="531AB1A1">
        <w:rPr>
          <w:rFonts w:ascii="Arial" w:hAnsi="Arial" w:cs="Arial"/>
        </w:rPr>
        <w:t>these</w:t>
      </w:r>
      <w:proofErr w:type="spellEnd"/>
      <w:r w:rsidRPr="531AB1A1">
        <w:rPr>
          <w:rFonts w:ascii="Arial" w:hAnsi="Arial" w:cs="Arial"/>
        </w:rPr>
        <w:t xml:space="preserve"> </w:t>
      </w:r>
      <w:proofErr w:type="spellStart"/>
      <w:r w:rsidRPr="531AB1A1">
        <w:rPr>
          <w:rFonts w:ascii="Arial" w:hAnsi="Arial" w:cs="Arial"/>
        </w:rPr>
        <w:t>problems</w:t>
      </w:r>
      <w:proofErr w:type="spellEnd"/>
      <w:r w:rsidRPr="531AB1A1">
        <w:rPr>
          <w:rFonts w:ascii="Arial" w:hAnsi="Arial" w:cs="Arial"/>
        </w:rPr>
        <w:t xml:space="preserve">, </w:t>
      </w:r>
      <w:proofErr w:type="spellStart"/>
      <w:r w:rsidRPr="531AB1A1">
        <w:rPr>
          <w:rFonts w:ascii="Arial" w:hAnsi="Arial" w:cs="Arial"/>
        </w:rPr>
        <w:t>exploratory</w:t>
      </w:r>
      <w:proofErr w:type="spellEnd"/>
      <w:r w:rsidRPr="531AB1A1">
        <w:rPr>
          <w:rFonts w:ascii="Arial" w:hAnsi="Arial" w:cs="Arial"/>
        </w:rPr>
        <w:t xml:space="preserve"> </w:t>
      </w:r>
      <w:proofErr w:type="spellStart"/>
      <w:r w:rsidRPr="531AB1A1">
        <w:rPr>
          <w:rFonts w:ascii="Arial" w:hAnsi="Arial" w:cs="Arial"/>
        </w:rPr>
        <w:t>research</w:t>
      </w:r>
      <w:proofErr w:type="spellEnd"/>
      <w:r w:rsidRPr="531AB1A1">
        <w:rPr>
          <w:rFonts w:ascii="Arial" w:hAnsi="Arial" w:cs="Arial"/>
        </w:rPr>
        <w:t xml:space="preserve"> </w:t>
      </w:r>
      <w:proofErr w:type="spellStart"/>
      <w:r w:rsidRPr="531AB1A1">
        <w:rPr>
          <w:rFonts w:ascii="Arial" w:hAnsi="Arial" w:cs="Arial"/>
        </w:rPr>
        <w:t>on</w:t>
      </w:r>
      <w:proofErr w:type="spellEnd"/>
      <w:r w:rsidRPr="531AB1A1">
        <w:rPr>
          <w:rFonts w:ascii="Arial" w:hAnsi="Arial" w:cs="Arial"/>
        </w:rPr>
        <w:t xml:space="preserve"> </w:t>
      </w:r>
      <w:proofErr w:type="spellStart"/>
      <w:r w:rsidRPr="531AB1A1">
        <w:rPr>
          <w:rFonts w:ascii="Arial" w:hAnsi="Arial" w:cs="Arial"/>
        </w:rPr>
        <w:t>the</w:t>
      </w:r>
      <w:proofErr w:type="spellEnd"/>
      <w:r w:rsidRPr="531AB1A1">
        <w:rPr>
          <w:rFonts w:ascii="Arial" w:hAnsi="Arial" w:cs="Arial"/>
        </w:rPr>
        <w:t xml:space="preserve"> </w:t>
      </w:r>
      <w:proofErr w:type="spellStart"/>
      <w:r w:rsidRPr="531AB1A1">
        <w:rPr>
          <w:rFonts w:ascii="Arial" w:hAnsi="Arial" w:cs="Arial"/>
        </w:rPr>
        <w:t>topic</w:t>
      </w:r>
      <w:proofErr w:type="spellEnd"/>
      <w:r w:rsidRPr="531AB1A1">
        <w:rPr>
          <w:rFonts w:ascii="Arial" w:hAnsi="Arial" w:cs="Arial"/>
        </w:rPr>
        <w:t xml:space="preserve"> </w:t>
      </w:r>
      <w:proofErr w:type="spellStart"/>
      <w:r w:rsidRPr="531AB1A1">
        <w:rPr>
          <w:rFonts w:ascii="Arial" w:hAnsi="Arial" w:cs="Arial"/>
        </w:rPr>
        <w:t>was</w:t>
      </w:r>
      <w:proofErr w:type="spellEnd"/>
      <w:r w:rsidRPr="531AB1A1">
        <w:rPr>
          <w:rFonts w:ascii="Arial" w:hAnsi="Arial" w:cs="Arial"/>
        </w:rPr>
        <w:t xml:space="preserve"> </w:t>
      </w:r>
      <w:proofErr w:type="spellStart"/>
      <w:r w:rsidRPr="531AB1A1">
        <w:rPr>
          <w:rFonts w:ascii="Arial" w:hAnsi="Arial" w:cs="Arial"/>
        </w:rPr>
        <w:t>conducted</w:t>
      </w:r>
      <w:proofErr w:type="spellEnd"/>
      <w:r w:rsidRPr="531AB1A1">
        <w:rPr>
          <w:rFonts w:ascii="Arial" w:hAnsi="Arial" w:cs="Arial"/>
        </w:rPr>
        <w:t xml:space="preserve">, </w:t>
      </w:r>
      <w:proofErr w:type="spellStart"/>
      <w:r w:rsidRPr="531AB1A1">
        <w:rPr>
          <w:rFonts w:ascii="Arial" w:hAnsi="Arial" w:cs="Arial"/>
        </w:rPr>
        <w:t>resulting</w:t>
      </w:r>
      <w:proofErr w:type="spellEnd"/>
      <w:r w:rsidRPr="531AB1A1">
        <w:rPr>
          <w:rFonts w:ascii="Arial" w:hAnsi="Arial" w:cs="Arial"/>
        </w:rPr>
        <w:t xml:space="preserve"> in </w:t>
      </w:r>
      <w:proofErr w:type="spellStart"/>
      <w:r w:rsidRPr="531AB1A1">
        <w:rPr>
          <w:rFonts w:ascii="Arial" w:hAnsi="Arial" w:cs="Arial"/>
        </w:rPr>
        <w:t>the</w:t>
      </w:r>
      <w:proofErr w:type="spellEnd"/>
      <w:r w:rsidRPr="531AB1A1">
        <w:rPr>
          <w:rFonts w:ascii="Arial" w:hAnsi="Arial" w:cs="Arial"/>
        </w:rPr>
        <w:t xml:space="preserve"> </w:t>
      </w:r>
      <w:proofErr w:type="spellStart"/>
      <w:r w:rsidRPr="531AB1A1">
        <w:rPr>
          <w:rFonts w:ascii="Arial" w:hAnsi="Arial" w:cs="Arial"/>
        </w:rPr>
        <w:t>development</w:t>
      </w:r>
      <w:proofErr w:type="spellEnd"/>
      <w:r w:rsidRPr="531AB1A1">
        <w:rPr>
          <w:rFonts w:ascii="Arial" w:hAnsi="Arial" w:cs="Arial"/>
        </w:rPr>
        <w:t xml:space="preserve"> </w:t>
      </w:r>
      <w:proofErr w:type="spellStart"/>
      <w:r w:rsidRPr="531AB1A1">
        <w:rPr>
          <w:rFonts w:ascii="Arial" w:hAnsi="Arial" w:cs="Arial"/>
        </w:rPr>
        <w:t>of</w:t>
      </w:r>
      <w:proofErr w:type="spellEnd"/>
      <w:r w:rsidRPr="531AB1A1">
        <w:rPr>
          <w:rFonts w:ascii="Arial" w:hAnsi="Arial" w:cs="Arial"/>
        </w:rPr>
        <w:t xml:space="preserve"> </w:t>
      </w:r>
      <w:proofErr w:type="spellStart"/>
      <w:r w:rsidRPr="531AB1A1">
        <w:rPr>
          <w:rFonts w:ascii="Arial" w:hAnsi="Arial" w:cs="Arial"/>
        </w:rPr>
        <w:t>the</w:t>
      </w:r>
      <w:proofErr w:type="spellEnd"/>
      <w:r w:rsidRPr="531AB1A1">
        <w:rPr>
          <w:rFonts w:ascii="Arial" w:hAnsi="Arial" w:cs="Arial"/>
        </w:rPr>
        <w:t xml:space="preserve"> mobile </w:t>
      </w:r>
      <w:proofErr w:type="spellStart"/>
      <w:r w:rsidRPr="531AB1A1">
        <w:rPr>
          <w:rFonts w:ascii="Arial" w:hAnsi="Arial" w:cs="Arial"/>
        </w:rPr>
        <w:t>application</w:t>
      </w:r>
      <w:proofErr w:type="spellEnd"/>
      <w:r w:rsidRPr="531AB1A1">
        <w:rPr>
          <w:rFonts w:ascii="Arial" w:hAnsi="Arial" w:cs="Arial"/>
        </w:rPr>
        <w:t xml:space="preserve"> Nossa Via. Nossa Via </w:t>
      </w:r>
      <w:proofErr w:type="spellStart"/>
      <w:r w:rsidRPr="531AB1A1">
        <w:rPr>
          <w:rFonts w:ascii="Arial" w:hAnsi="Arial" w:cs="Arial"/>
        </w:rPr>
        <w:t>allows</w:t>
      </w:r>
      <w:proofErr w:type="spellEnd"/>
      <w:r w:rsidRPr="531AB1A1">
        <w:rPr>
          <w:rFonts w:ascii="Arial" w:hAnsi="Arial" w:cs="Arial"/>
        </w:rPr>
        <w:t xml:space="preserve"> </w:t>
      </w:r>
      <w:proofErr w:type="spellStart"/>
      <w:r w:rsidRPr="531AB1A1">
        <w:rPr>
          <w:rFonts w:ascii="Arial" w:hAnsi="Arial" w:cs="Arial"/>
        </w:rPr>
        <w:t>users</w:t>
      </w:r>
      <w:proofErr w:type="spellEnd"/>
      <w:r w:rsidRPr="531AB1A1">
        <w:rPr>
          <w:rFonts w:ascii="Arial" w:hAnsi="Arial" w:cs="Arial"/>
        </w:rPr>
        <w:t xml:space="preserve"> </w:t>
      </w:r>
      <w:proofErr w:type="spellStart"/>
      <w:r w:rsidRPr="531AB1A1">
        <w:rPr>
          <w:rFonts w:ascii="Arial" w:hAnsi="Arial" w:cs="Arial"/>
        </w:rPr>
        <w:t>to</w:t>
      </w:r>
      <w:proofErr w:type="spellEnd"/>
      <w:r w:rsidRPr="531AB1A1">
        <w:rPr>
          <w:rFonts w:ascii="Arial" w:hAnsi="Arial" w:cs="Arial"/>
        </w:rPr>
        <w:t xml:space="preserve"> </w:t>
      </w:r>
      <w:proofErr w:type="spellStart"/>
      <w:r w:rsidRPr="531AB1A1">
        <w:rPr>
          <w:rFonts w:ascii="Arial" w:hAnsi="Arial" w:cs="Arial"/>
        </w:rPr>
        <w:t>create</w:t>
      </w:r>
      <w:proofErr w:type="spellEnd"/>
      <w:r w:rsidRPr="531AB1A1">
        <w:rPr>
          <w:rFonts w:ascii="Arial" w:hAnsi="Arial" w:cs="Arial"/>
        </w:rPr>
        <w:t xml:space="preserve"> posts </w:t>
      </w:r>
      <w:proofErr w:type="spellStart"/>
      <w:r w:rsidRPr="531AB1A1">
        <w:rPr>
          <w:rFonts w:ascii="Arial" w:hAnsi="Arial" w:cs="Arial"/>
        </w:rPr>
        <w:t>about</w:t>
      </w:r>
      <w:proofErr w:type="spellEnd"/>
      <w:r w:rsidRPr="531AB1A1">
        <w:rPr>
          <w:rFonts w:ascii="Arial" w:hAnsi="Arial" w:cs="Arial"/>
        </w:rPr>
        <w:t xml:space="preserve"> </w:t>
      </w:r>
      <w:proofErr w:type="spellStart"/>
      <w:r w:rsidRPr="531AB1A1">
        <w:rPr>
          <w:rFonts w:ascii="Arial" w:hAnsi="Arial" w:cs="Arial"/>
        </w:rPr>
        <w:t>any</w:t>
      </w:r>
      <w:proofErr w:type="spellEnd"/>
      <w:r w:rsidRPr="531AB1A1">
        <w:rPr>
          <w:rFonts w:ascii="Arial" w:hAnsi="Arial" w:cs="Arial"/>
        </w:rPr>
        <w:t xml:space="preserve"> </w:t>
      </w:r>
      <w:proofErr w:type="spellStart"/>
      <w:r w:rsidRPr="531AB1A1">
        <w:rPr>
          <w:rFonts w:ascii="Arial" w:hAnsi="Arial" w:cs="Arial"/>
        </w:rPr>
        <w:t>irregularities</w:t>
      </w:r>
      <w:proofErr w:type="spellEnd"/>
      <w:r w:rsidRPr="531AB1A1">
        <w:rPr>
          <w:rFonts w:ascii="Arial" w:hAnsi="Arial" w:cs="Arial"/>
        </w:rPr>
        <w:t xml:space="preserve"> </w:t>
      </w:r>
      <w:proofErr w:type="spellStart"/>
      <w:r w:rsidRPr="531AB1A1">
        <w:rPr>
          <w:rFonts w:ascii="Arial" w:hAnsi="Arial" w:cs="Arial"/>
        </w:rPr>
        <w:t>found</w:t>
      </w:r>
      <w:proofErr w:type="spellEnd"/>
      <w:r w:rsidRPr="531AB1A1">
        <w:rPr>
          <w:rFonts w:ascii="Arial" w:hAnsi="Arial" w:cs="Arial"/>
        </w:rPr>
        <w:t xml:space="preserve"> </w:t>
      </w:r>
      <w:proofErr w:type="spellStart"/>
      <w:r w:rsidRPr="531AB1A1">
        <w:rPr>
          <w:rFonts w:ascii="Arial" w:hAnsi="Arial" w:cs="Arial"/>
        </w:rPr>
        <w:t>on</w:t>
      </w:r>
      <w:proofErr w:type="spellEnd"/>
      <w:r w:rsidRPr="531AB1A1">
        <w:rPr>
          <w:rFonts w:ascii="Arial" w:hAnsi="Arial" w:cs="Arial"/>
        </w:rPr>
        <w:t xml:space="preserve"> </w:t>
      </w:r>
      <w:proofErr w:type="spellStart"/>
      <w:r w:rsidRPr="531AB1A1">
        <w:rPr>
          <w:rFonts w:ascii="Arial" w:hAnsi="Arial" w:cs="Arial"/>
        </w:rPr>
        <w:t>Brazil's</w:t>
      </w:r>
      <w:proofErr w:type="spellEnd"/>
      <w:r w:rsidRPr="531AB1A1">
        <w:rPr>
          <w:rFonts w:ascii="Arial" w:hAnsi="Arial" w:cs="Arial"/>
        </w:rPr>
        <w:t xml:space="preserve"> </w:t>
      </w:r>
      <w:proofErr w:type="spellStart"/>
      <w:r w:rsidRPr="531AB1A1">
        <w:rPr>
          <w:rFonts w:ascii="Arial" w:hAnsi="Arial" w:cs="Arial"/>
        </w:rPr>
        <w:t>roads</w:t>
      </w:r>
      <w:proofErr w:type="spellEnd"/>
      <w:r w:rsidRPr="531AB1A1">
        <w:rPr>
          <w:rFonts w:ascii="Arial" w:hAnsi="Arial" w:cs="Arial"/>
        </w:rPr>
        <w:t xml:space="preserve">, </w:t>
      </w:r>
      <w:proofErr w:type="spellStart"/>
      <w:r w:rsidRPr="531AB1A1">
        <w:rPr>
          <w:rFonts w:ascii="Arial" w:hAnsi="Arial" w:cs="Arial"/>
        </w:rPr>
        <w:t>such</w:t>
      </w:r>
      <w:proofErr w:type="spellEnd"/>
      <w:r w:rsidRPr="531AB1A1">
        <w:rPr>
          <w:rFonts w:ascii="Arial" w:hAnsi="Arial" w:cs="Arial"/>
        </w:rPr>
        <w:t xml:space="preserve"> as </w:t>
      </w:r>
      <w:proofErr w:type="spellStart"/>
      <w:r w:rsidRPr="531AB1A1">
        <w:rPr>
          <w:rFonts w:ascii="Arial" w:hAnsi="Arial" w:cs="Arial"/>
        </w:rPr>
        <w:t>potholes</w:t>
      </w:r>
      <w:proofErr w:type="spellEnd"/>
      <w:r w:rsidRPr="531AB1A1">
        <w:rPr>
          <w:rFonts w:ascii="Arial" w:hAnsi="Arial" w:cs="Arial"/>
        </w:rPr>
        <w:t xml:space="preserve">, </w:t>
      </w:r>
      <w:proofErr w:type="spellStart"/>
      <w:r w:rsidRPr="531AB1A1">
        <w:rPr>
          <w:rFonts w:ascii="Arial" w:hAnsi="Arial" w:cs="Arial"/>
        </w:rPr>
        <w:t>lack</w:t>
      </w:r>
      <w:proofErr w:type="spellEnd"/>
      <w:r w:rsidRPr="531AB1A1">
        <w:rPr>
          <w:rFonts w:ascii="Arial" w:hAnsi="Arial" w:cs="Arial"/>
        </w:rPr>
        <w:t xml:space="preserve"> </w:t>
      </w:r>
      <w:proofErr w:type="spellStart"/>
      <w:r w:rsidRPr="531AB1A1">
        <w:rPr>
          <w:rFonts w:ascii="Arial" w:hAnsi="Arial" w:cs="Arial"/>
        </w:rPr>
        <w:t>of</w:t>
      </w:r>
      <w:proofErr w:type="spellEnd"/>
      <w:r w:rsidRPr="531AB1A1">
        <w:rPr>
          <w:rFonts w:ascii="Arial" w:hAnsi="Arial" w:cs="Arial"/>
        </w:rPr>
        <w:t xml:space="preserve"> </w:t>
      </w:r>
      <w:proofErr w:type="spellStart"/>
      <w:r w:rsidRPr="531AB1A1">
        <w:rPr>
          <w:rFonts w:ascii="Arial" w:hAnsi="Arial" w:cs="Arial"/>
        </w:rPr>
        <w:t>signage</w:t>
      </w:r>
      <w:proofErr w:type="spellEnd"/>
      <w:r w:rsidRPr="531AB1A1">
        <w:rPr>
          <w:rFonts w:ascii="Arial" w:hAnsi="Arial" w:cs="Arial"/>
        </w:rPr>
        <w:t xml:space="preserve">, </w:t>
      </w:r>
      <w:proofErr w:type="spellStart"/>
      <w:r w:rsidRPr="531AB1A1">
        <w:rPr>
          <w:rFonts w:ascii="Arial" w:hAnsi="Arial" w:cs="Arial"/>
        </w:rPr>
        <w:t>or</w:t>
      </w:r>
      <w:proofErr w:type="spellEnd"/>
      <w:r w:rsidRPr="531AB1A1">
        <w:rPr>
          <w:rFonts w:ascii="Arial" w:hAnsi="Arial" w:cs="Arial"/>
        </w:rPr>
        <w:t xml:space="preserve"> </w:t>
      </w:r>
      <w:proofErr w:type="spellStart"/>
      <w:r w:rsidRPr="531AB1A1">
        <w:rPr>
          <w:rFonts w:ascii="Arial" w:hAnsi="Arial" w:cs="Arial"/>
        </w:rPr>
        <w:t>other</w:t>
      </w:r>
      <w:proofErr w:type="spellEnd"/>
      <w:r w:rsidRPr="531AB1A1">
        <w:rPr>
          <w:rFonts w:ascii="Arial" w:hAnsi="Arial" w:cs="Arial"/>
        </w:rPr>
        <w:t xml:space="preserve"> </w:t>
      </w:r>
      <w:proofErr w:type="spellStart"/>
      <w:r w:rsidRPr="531AB1A1">
        <w:rPr>
          <w:rFonts w:ascii="Arial" w:hAnsi="Arial" w:cs="Arial"/>
        </w:rPr>
        <w:t>damages</w:t>
      </w:r>
      <w:proofErr w:type="spellEnd"/>
      <w:r w:rsidRPr="531AB1A1">
        <w:rPr>
          <w:rFonts w:ascii="Arial" w:hAnsi="Arial" w:cs="Arial"/>
        </w:rPr>
        <w:t xml:space="preserve">. In </w:t>
      </w:r>
      <w:proofErr w:type="spellStart"/>
      <w:r w:rsidRPr="531AB1A1">
        <w:rPr>
          <w:rFonts w:ascii="Arial" w:hAnsi="Arial" w:cs="Arial"/>
        </w:rPr>
        <w:t>addition</w:t>
      </w:r>
      <w:proofErr w:type="spellEnd"/>
      <w:r w:rsidRPr="531AB1A1">
        <w:rPr>
          <w:rFonts w:ascii="Arial" w:hAnsi="Arial" w:cs="Arial"/>
        </w:rPr>
        <w:t xml:space="preserve"> </w:t>
      </w:r>
      <w:proofErr w:type="spellStart"/>
      <w:r w:rsidRPr="531AB1A1">
        <w:rPr>
          <w:rFonts w:ascii="Arial" w:hAnsi="Arial" w:cs="Arial"/>
        </w:rPr>
        <w:t>to</w:t>
      </w:r>
      <w:proofErr w:type="spellEnd"/>
      <w:r w:rsidRPr="531AB1A1">
        <w:rPr>
          <w:rFonts w:ascii="Arial" w:hAnsi="Arial" w:cs="Arial"/>
        </w:rPr>
        <w:t xml:space="preserve"> </w:t>
      </w:r>
      <w:proofErr w:type="spellStart"/>
      <w:r w:rsidRPr="531AB1A1">
        <w:rPr>
          <w:rFonts w:ascii="Arial" w:hAnsi="Arial" w:cs="Arial"/>
        </w:rPr>
        <w:t>reporting</w:t>
      </w:r>
      <w:proofErr w:type="spellEnd"/>
      <w:r w:rsidRPr="531AB1A1">
        <w:rPr>
          <w:rFonts w:ascii="Arial" w:hAnsi="Arial" w:cs="Arial"/>
        </w:rPr>
        <w:t xml:space="preserve"> </w:t>
      </w:r>
      <w:proofErr w:type="spellStart"/>
      <w:r w:rsidRPr="531AB1A1">
        <w:rPr>
          <w:rFonts w:ascii="Arial" w:hAnsi="Arial" w:cs="Arial"/>
        </w:rPr>
        <w:t>these</w:t>
      </w:r>
      <w:proofErr w:type="spellEnd"/>
      <w:r w:rsidRPr="531AB1A1">
        <w:rPr>
          <w:rFonts w:ascii="Arial" w:hAnsi="Arial" w:cs="Arial"/>
        </w:rPr>
        <w:t xml:space="preserve"> </w:t>
      </w:r>
      <w:proofErr w:type="spellStart"/>
      <w:r w:rsidRPr="531AB1A1">
        <w:rPr>
          <w:rFonts w:ascii="Arial" w:hAnsi="Arial" w:cs="Arial"/>
        </w:rPr>
        <w:t>issues</w:t>
      </w:r>
      <w:proofErr w:type="spellEnd"/>
      <w:r w:rsidRPr="531AB1A1">
        <w:rPr>
          <w:rFonts w:ascii="Arial" w:hAnsi="Arial" w:cs="Arial"/>
        </w:rPr>
        <w:t xml:space="preserve">, </w:t>
      </w:r>
      <w:proofErr w:type="spellStart"/>
      <w:r w:rsidRPr="531AB1A1">
        <w:rPr>
          <w:rFonts w:ascii="Arial" w:hAnsi="Arial" w:cs="Arial"/>
        </w:rPr>
        <w:t>users</w:t>
      </w:r>
      <w:proofErr w:type="spellEnd"/>
      <w:r w:rsidRPr="531AB1A1">
        <w:rPr>
          <w:rFonts w:ascii="Arial" w:hAnsi="Arial" w:cs="Arial"/>
        </w:rPr>
        <w:t xml:space="preserve"> </w:t>
      </w:r>
      <w:proofErr w:type="spellStart"/>
      <w:r w:rsidRPr="531AB1A1">
        <w:rPr>
          <w:rFonts w:ascii="Arial" w:hAnsi="Arial" w:cs="Arial"/>
        </w:rPr>
        <w:t>can</w:t>
      </w:r>
      <w:proofErr w:type="spellEnd"/>
      <w:r w:rsidRPr="531AB1A1">
        <w:rPr>
          <w:rFonts w:ascii="Arial" w:hAnsi="Arial" w:cs="Arial"/>
        </w:rPr>
        <w:t xml:space="preserve"> </w:t>
      </w:r>
      <w:proofErr w:type="spellStart"/>
      <w:r w:rsidRPr="531AB1A1">
        <w:rPr>
          <w:rFonts w:ascii="Arial" w:hAnsi="Arial" w:cs="Arial"/>
        </w:rPr>
        <w:t>identify</w:t>
      </w:r>
      <w:proofErr w:type="spellEnd"/>
      <w:r w:rsidRPr="531AB1A1">
        <w:rPr>
          <w:rFonts w:ascii="Arial" w:hAnsi="Arial" w:cs="Arial"/>
        </w:rPr>
        <w:t xml:space="preserve"> </w:t>
      </w:r>
      <w:proofErr w:type="spellStart"/>
      <w:r w:rsidRPr="531AB1A1">
        <w:rPr>
          <w:rFonts w:ascii="Arial" w:hAnsi="Arial" w:cs="Arial"/>
        </w:rPr>
        <w:t>complaints</w:t>
      </w:r>
      <w:proofErr w:type="spellEnd"/>
      <w:r w:rsidRPr="531AB1A1">
        <w:rPr>
          <w:rFonts w:ascii="Arial" w:hAnsi="Arial" w:cs="Arial"/>
        </w:rPr>
        <w:t xml:space="preserve"> in </w:t>
      </w:r>
      <w:proofErr w:type="spellStart"/>
      <w:r w:rsidRPr="531AB1A1">
        <w:rPr>
          <w:rFonts w:ascii="Arial" w:hAnsi="Arial" w:cs="Arial"/>
        </w:rPr>
        <w:t>their</w:t>
      </w:r>
      <w:proofErr w:type="spellEnd"/>
      <w:r w:rsidRPr="531AB1A1">
        <w:rPr>
          <w:rFonts w:ascii="Arial" w:hAnsi="Arial" w:cs="Arial"/>
        </w:rPr>
        <w:t xml:space="preserve"> </w:t>
      </w:r>
      <w:proofErr w:type="spellStart"/>
      <w:r w:rsidRPr="531AB1A1">
        <w:rPr>
          <w:rFonts w:ascii="Arial" w:hAnsi="Arial" w:cs="Arial"/>
        </w:rPr>
        <w:t>region</w:t>
      </w:r>
      <w:proofErr w:type="spellEnd"/>
      <w:r w:rsidRPr="531AB1A1">
        <w:rPr>
          <w:rFonts w:ascii="Arial" w:hAnsi="Arial" w:cs="Arial"/>
        </w:rPr>
        <w:t xml:space="preserve"> </w:t>
      </w:r>
      <w:proofErr w:type="spellStart"/>
      <w:r w:rsidRPr="531AB1A1">
        <w:rPr>
          <w:rFonts w:ascii="Arial" w:hAnsi="Arial" w:cs="Arial"/>
        </w:rPr>
        <w:t>and</w:t>
      </w:r>
      <w:proofErr w:type="spellEnd"/>
      <w:r w:rsidRPr="531AB1A1">
        <w:rPr>
          <w:rFonts w:ascii="Arial" w:hAnsi="Arial" w:cs="Arial"/>
        </w:rPr>
        <w:t xml:space="preserve"> </w:t>
      </w:r>
      <w:proofErr w:type="spellStart"/>
      <w:r w:rsidRPr="531AB1A1">
        <w:rPr>
          <w:rFonts w:ascii="Arial" w:hAnsi="Arial" w:cs="Arial"/>
        </w:rPr>
        <w:t>interact</w:t>
      </w:r>
      <w:proofErr w:type="spellEnd"/>
      <w:r w:rsidRPr="531AB1A1">
        <w:rPr>
          <w:rFonts w:ascii="Arial" w:hAnsi="Arial" w:cs="Arial"/>
        </w:rPr>
        <w:t xml:space="preserve"> </w:t>
      </w:r>
      <w:proofErr w:type="spellStart"/>
      <w:r w:rsidRPr="531AB1A1">
        <w:rPr>
          <w:rFonts w:ascii="Arial" w:hAnsi="Arial" w:cs="Arial"/>
        </w:rPr>
        <w:t>with</w:t>
      </w:r>
      <w:proofErr w:type="spellEnd"/>
      <w:r w:rsidRPr="531AB1A1">
        <w:rPr>
          <w:rFonts w:ascii="Arial" w:hAnsi="Arial" w:cs="Arial"/>
        </w:rPr>
        <w:t xml:space="preserve"> posts </w:t>
      </w:r>
      <w:proofErr w:type="spellStart"/>
      <w:r w:rsidRPr="531AB1A1">
        <w:rPr>
          <w:rFonts w:ascii="Arial" w:hAnsi="Arial" w:cs="Arial"/>
        </w:rPr>
        <w:t>by</w:t>
      </w:r>
      <w:proofErr w:type="spellEnd"/>
      <w:r w:rsidRPr="531AB1A1">
        <w:rPr>
          <w:rFonts w:ascii="Arial" w:hAnsi="Arial" w:cs="Arial"/>
        </w:rPr>
        <w:t xml:space="preserve"> </w:t>
      </w:r>
      <w:proofErr w:type="spellStart"/>
      <w:r w:rsidRPr="531AB1A1">
        <w:rPr>
          <w:rFonts w:ascii="Arial" w:hAnsi="Arial" w:cs="Arial"/>
        </w:rPr>
        <w:t>liking</w:t>
      </w:r>
      <w:proofErr w:type="spellEnd"/>
      <w:r w:rsidRPr="531AB1A1">
        <w:rPr>
          <w:rFonts w:ascii="Arial" w:hAnsi="Arial" w:cs="Arial"/>
        </w:rPr>
        <w:t xml:space="preserve"> </w:t>
      </w:r>
      <w:proofErr w:type="spellStart"/>
      <w:r w:rsidRPr="531AB1A1">
        <w:rPr>
          <w:rFonts w:ascii="Arial" w:hAnsi="Arial" w:cs="Arial"/>
        </w:rPr>
        <w:t>or</w:t>
      </w:r>
      <w:proofErr w:type="spellEnd"/>
      <w:r w:rsidRPr="531AB1A1">
        <w:rPr>
          <w:rFonts w:ascii="Arial" w:hAnsi="Arial" w:cs="Arial"/>
        </w:rPr>
        <w:t xml:space="preserve"> </w:t>
      </w:r>
      <w:proofErr w:type="spellStart"/>
      <w:r w:rsidRPr="531AB1A1">
        <w:rPr>
          <w:rFonts w:ascii="Arial" w:hAnsi="Arial" w:cs="Arial"/>
        </w:rPr>
        <w:t>commenting</w:t>
      </w:r>
      <w:proofErr w:type="spellEnd"/>
      <w:r w:rsidRPr="531AB1A1">
        <w:rPr>
          <w:rFonts w:ascii="Arial" w:hAnsi="Arial" w:cs="Arial"/>
        </w:rPr>
        <w:t xml:space="preserve"> </w:t>
      </w:r>
      <w:proofErr w:type="spellStart"/>
      <w:r w:rsidRPr="531AB1A1">
        <w:rPr>
          <w:rFonts w:ascii="Arial" w:hAnsi="Arial" w:cs="Arial"/>
        </w:rPr>
        <w:t>on</w:t>
      </w:r>
      <w:proofErr w:type="spellEnd"/>
      <w:r w:rsidRPr="531AB1A1">
        <w:rPr>
          <w:rFonts w:ascii="Arial" w:hAnsi="Arial" w:cs="Arial"/>
        </w:rPr>
        <w:t xml:space="preserve"> </w:t>
      </w:r>
      <w:proofErr w:type="spellStart"/>
      <w:r w:rsidRPr="531AB1A1">
        <w:rPr>
          <w:rFonts w:ascii="Arial" w:hAnsi="Arial" w:cs="Arial"/>
        </w:rPr>
        <w:t>them</w:t>
      </w:r>
      <w:proofErr w:type="spellEnd"/>
      <w:r w:rsidRPr="531AB1A1">
        <w:rPr>
          <w:rFonts w:ascii="Arial" w:hAnsi="Arial" w:cs="Arial"/>
        </w:rPr>
        <w:t xml:space="preserve">, </w:t>
      </w:r>
      <w:proofErr w:type="spellStart"/>
      <w:r w:rsidRPr="531AB1A1">
        <w:rPr>
          <w:rFonts w:ascii="Arial" w:hAnsi="Arial" w:cs="Arial"/>
        </w:rPr>
        <w:t>which</w:t>
      </w:r>
      <w:proofErr w:type="spellEnd"/>
      <w:r w:rsidRPr="531AB1A1">
        <w:rPr>
          <w:rFonts w:ascii="Arial" w:hAnsi="Arial" w:cs="Arial"/>
        </w:rPr>
        <w:t xml:space="preserve"> helps </w:t>
      </w:r>
      <w:proofErr w:type="spellStart"/>
      <w:r w:rsidRPr="531AB1A1">
        <w:rPr>
          <w:rFonts w:ascii="Arial" w:hAnsi="Arial" w:cs="Arial"/>
        </w:rPr>
        <w:t>to</w:t>
      </w:r>
      <w:proofErr w:type="spellEnd"/>
      <w:r w:rsidRPr="531AB1A1">
        <w:rPr>
          <w:rFonts w:ascii="Arial" w:hAnsi="Arial" w:cs="Arial"/>
        </w:rPr>
        <w:t xml:space="preserve"> </w:t>
      </w:r>
      <w:proofErr w:type="spellStart"/>
      <w:r w:rsidRPr="531AB1A1">
        <w:rPr>
          <w:rFonts w:ascii="Arial" w:hAnsi="Arial" w:cs="Arial"/>
        </w:rPr>
        <w:t>increase</w:t>
      </w:r>
      <w:proofErr w:type="spellEnd"/>
      <w:r w:rsidRPr="531AB1A1">
        <w:rPr>
          <w:rFonts w:ascii="Arial" w:hAnsi="Arial" w:cs="Arial"/>
        </w:rPr>
        <w:t xml:space="preserve"> </w:t>
      </w:r>
      <w:proofErr w:type="spellStart"/>
      <w:r w:rsidRPr="531AB1A1">
        <w:rPr>
          <w:rFonts w:ascii="Arial" w:hAnsi="Arial" w:cs="Arial"/>
        </w:rPr>
        <w:t>the</w:t>
      </w:r>
      <w:proofErr w:type="spellEnd"/>
      <w:r w:rsidRPr="531AB1A1">
        <w:rPr>
          <w:rFonts w:ascii="Arial" w:hAnsi="Arial" w:cs="Arial"/>
        </w:rPr>
        <w:t xml:space="preserve"> </w:t>
      </w:r>
      <w:proofErr w:type="spellStart"/>
      <w:r w:rsidRPr="531AB1A1">
        <w:rPr>
          <w:rFonts w:ascii="Arial" w:hAnsi="Arial" w:cs="Arial"/>
        </w:rPr>
        <w:t>visibility</w:t>
      </w:r>
      <w:proofErr w:type="spellEnd"/>
      <w:r w:rsidRPr="531AB1A1">
        <w:rPr>
          <w:rFonts w:ascii="Arial" w:hAnsi="Arial" w:cs="Arial"/>
        </w:rPr>
        <w:t xml:space="preserve"> </w:t>
      </w:r>
      <w:proofErr w:type="spellStart"/>
      <w:r w:rsidRPr="531AB1A1">
        <w:rPr>
          <w:rFonts w:ascii="Arial" w:hAnsi="Arial" w:cs="Arial"/>
        </w:rPr>
        <w:t>and</w:t>
      </w:r>
      <w:proofErr w:type="spellEnd"/>
      <w:r w:rsidRPr="531AB1A1">
        <w:rPr>
          <w:rFonts w:ascii="Arial" w:hAnsi="Arial" w:cs="Arial"/>
        </w:rPr>
        <w:t xml:space="preserve"> </w:t>
      </w:r>
      <w:proofErr w:type="spellStart"/>
      <w:r w:rsidRPr="531AB1A1">
        <w:rPr>
          <w:rFonts w:ascii="Arial" w:hAnsi="Arial" w:cs="Arial"/>
        </w:rPr>
        <w:t>reach</w:t>
      </w:r>
      <w:proofErr w:type="spellEnd"/>
      <w:r w:rsidRPr="531AB1A1">
        <w:rPr>
          <w:rFonts w:ascii="Arial" w:hAnsi="Arial" w:cs="Arial"/>
        </w:rPr>
        <w:t xml:space="preserve"> </w:t>
      </w:r>
      <w:proofErr w:type="spellStart"/>
      <w:r w:rsidRPr="531AB1A1">
        <w:rPr>
          <w:rFonts w:ascii="Arial" w:hAnsi="Arial" w:cs="Arial"/>
        </w:rPr>
        <w:t>of</w:t>
      </w:r>
      <w:proofErr w:type="spellEnd"/>
      <w:r w:rsidRPr="531AB1A1">
        <w:rPr>
          <w:rFonts w:ascii="Arial" w:hAnsi="Arial" w:cs="Arial"/>
        </w:rPr>
        <w:t xml:space="preserve"> </w:t>
      </w:r>
      <w:proofErr w:type="spellStart"/>
      <w:r w:rsidRPr="531AB1A1">
        <w:rPr>
          <w:rFonts w:ascii="Arial" w:hAnsi="Arial" w:cs="Arial"/>
        </w:rPr>
        <w:t>the</w:t>
      </w:r>
      <w:proofErr w:type="spellEnd"/>
      <w:r w:rsidRPr="531AB1A1">
        <w:rPr>
          <w:rFonts w:ascii="Arial" w:hAnsi="Arial" w:cs="Arial"/>
        </w:rPr>
        <w:t xml:space="preserve"> </w:t>
      </w:r>
      <w:proofErr w:type="spellStart"/>
      <w:r w:rsidRPr="531AB1A1">
        <w:rPr>
          <w:rFonts w:ascii="Arial" w:hAnsi="Arial" w:cs="Arial"/>
        </w:rPr>
        <w:t>reports</w:t>
      </w:r>
      <w:proofErr w:type="spellEnd"/>
      <w:r w:rsidRPr="531AB1A1">
        <w:rPr>
          <w:rFonts w:ascii="Arial" w:hAnsi="Arial" w:cs="Arial"/>
        </w:rPr>
        <w:t xml:space="preserve">. </w:t>
      </w:r>
      <w:proofErr w:type="spellStart"/>
      <w:r w:rsidRPr="531AB1A1">
        <w:rPr>
          <w:rFonts w:ascii="Arial" w:hAnsi="Arial" w:cs="Arial"/>
        </w:rPr>
        <w:t>Thus</w:t>
      </w:r>
      <w:proofErr w:type="spellEnd"/>
      <w:r w:rsidRPr="531AB1A1">
        <w:rPr>
          <w:rFonts w:ascii="Arial" w:hAnsi="Arial" w:cs="Arial"/>
        </w:rPr>
        <w:t xml:space="preserve">, </w:t>
      </w:r>
      <w:proofErr w:type="spellStart"/>
      <w:r w:rsidRPr="531AB1A1">
        <w:rPr>
          <w:rFonts w:ascii="Arial" w:hAnsi="Arial" w:cs="Arial"/>
        </w:rPr>
        <w:t>the</w:t>
      </w:r>
      <w:proofErr w:type="spellEnd"/>
      <w:r w:rsidRPr="531AB1A1">
        <w:rPr>
          <w:rFonts w:ascii="Arial" w:hAnsi="Arial" w:cs="Arial"/>
        </w:rPr>
        <w:t xml:space="preserve"> app </w:t>
      </w:r>
      <w:proofErr w:type="spellStart"/>
      <w:r w:rsidRPr="531AB1A1">
        <w:rPr>
          <w:rFonts w:ascii="Arial" w:hAnsi="Arial" w:cs="Arial"/>
        </w:rPr>
        <w:t>becomes</w:t>
      </w:r>
      <w:proofErr w:type="spellEnd"/>
      <w:r w:rsidRPr="531AB1A1">
        <w:rPr>
          <w:rFonts w:ascii="Arial" w:hAnsi="Arial" w:cs="Arial"/>
        </w:rPr>
        <w:t xml:space="preserve"> a </w:t>
      </w:r>
      <w:proofErr w:type="spellStart"/>
      <w:r w:rsidRPr="531AB1A1">
        <w:rPr>
          <w:rFonts w:ascii="Arial" w:hAnsi="Arial" w:cs="Arial"/>
        </w:rPr>
        <w:t>practical</w:t>
      </w:r>
      <w:proofErr w:type="spellEnd"/>
      <w:r w:rsidRPr="531AB1A1">
        <w:rPr>
          <w:rFonts w:ascii="Arial" w:hAnsi="Arial" w:cs="Arial"/>
        </w:rPr>
        <w:t xml:space="preserve"> </w:t>
      </w:r>
      <w:proofErr w:type="spellStart"/>
      <w:r w:rsidRPr="531AB1A1">
        <w:rPr>
          <w:rFonts w:ascii="Arial" w:hAnsi="Arial" w:cs="Arial"/>
        </w:rPr>
        <w:t>and</w:t>
      </w:r>
      <w:proofErr w:type="spellEnd"/>
      <w:r w:rsidRPr="531AB1A1">
        <w:rPr>
          <w:rFonts w:ascii="Arial" w:hAnsi="Arial" w:cs="Arial"/>
        </w:rPr>
        <w:t xml:space="preserve"> </w:t>
      </w:r>
      <w:proofErr w:type="spellStart"/>
      <w:r w:rsidRPr="531AB1A1">
        <w:rPr>
          <w:rFonts w:ascii="Arial" w:hAnsi="Arial" w:cs="Arial"/>
        </w:rPr>
        <w:t>accessible</w:t>
      </w:r>
      <w:proofErr w:type="spellEnd"/>
      <w:r w:rsidRPr="531AB1A1">
        <w:rPr>
          <w:rFonts w:ascii="Arial" w:hAnsi="Arial" w:cs="Arial"/>
        </w:rPr>
        <w:t xml:space="preserve"> tool for </w:t>
      </w:r>
      <w:proofErr w:type="spellStart"/>
      <w:r w:rsidRPr="531AB1A1">
        <w:rPr>
          <w:rFonts w:ascii="Arial" w:hAnsi="Arial" w:cs="Arial"/>
        </w:rPr>
        <w:t>recording</w:t>
      </w:r>
      <w:proofErr w:type="spellEnd"/>
      <w:r w:rsidRPr="531AB1A1">
        <w:rPr>
          <w:rFonts w:ascii="Arial" w:hAnsi="Arial" w:cs="Arial"/>
        </w:rPr>
        <w:t xml:space="preserve"> </w:t>
      </w:r>
      <w:proofErr w:type="spellStart"/>
      <w:r w:rsidRPr="531AB1A1">
        <w:rPr>
          <w:rFonts w:ascii="Arial" w:hAnsi="Arial" w:cs="Arial"/>
        </w:rPr>
        <w:t>and</w:t>
      </w:r>
      <w:proofErr w:type="spellEnd"/>
      <w:r w:rsidRPr="531AB1A1">
        <w:rPr>
          <w:rFonts w:ascii="Arial" w:hAnsi="Arial" w:cs="Arial"/>
        </w:rPr>
        <w:t xml:space="preserve"> </w:t>
      </w:r>
      <w:proofErr w:type="spellStart"/>
      <w:r w:rsidRPr="531AB1A1">
        <w:rPr>
          <w:rFonts w:ascii="Arial" w:hAnsi="Arial" w:cs="Arial"/>
        </w:rPr>
        <w:t>sharing</w:t>
      </w:r>
      <w:proofErr w:type="spellEnd"/>
      <w:r w:rsidRPr="531AB1A1">
        <w:rPr>
          <w:rFonts w:ascii="Arial" w:hAnsi="Arial" w:cs="Arial"/>
        </w:rPr>
        <w:t xml:space="preserve"> </w:t>
      </w:r>
      <w:proofErr w:type="spellStart"/>
      <w:r w:rsidRPr="531AB1A1">
        <w:rPr>
          <w:rFonts w:ascii="Arial" w:hAnsi="Arial" w:cs="Arial"/>
        </w:rPr>
        <w:t>information</w:t>
      </w:r>
      <w:proofErr w:type="spellEnd"/>
      <w:r w:rsidRPr="531AB1A1">
        <w:rPr>
          <w:rFonts w:ascii="Arial" w:hAnsi="Arial" w:cs="Arial"/>
        </w:rPr>
        <w:t xml:space="preserve"> </w:t>
      </w:r>
      <w:proofErr w:type="spellStart"/>
      <w:r w:rsidRPr="531AB1A1">
        <w:rPr>
          <w:rFonts w:ascii="Arial" w:hAnsi="Arial" w:cs="Arial"/>
        </w:rPr>
        <w:t>about</w:t>
      </w:r>
      <w:proofErr w:type="spellEnd"/>
      <w:r w:rsidRPr="531AB1A1">
        <w:rPr>
          <w:rFonts w:ascii="Arial" w:hAnsi="Arial" w:cs="Arial"/>
        </w:rPr>
        <w:t xml:space="preserve"> </w:t>
      </w:r>
      <w:proofErr w:type="spellStart"/>
      <w:r w:rsidRPr="531AB1A1">
        <w:rPr>
          <w:rFonts w:ascii="Arial" w:hAnsi="Arial" w:cs="Arial"/>
        </w:rPr>
        <w:t>public</w:t>
      </w:r>
      <w:proofErr w:type="spellEnd"/>
      <w:r w:rsidRPr="531AB1A1">
        <w:rPr>
          <w:rFonts w:ascii="Arial" w:hAnsi="Arial" w:cs="Arial"/>
        </w:rPr>
        <w:t xml:space="preserve"> </w:t>
      </w:r>
      <w:proofErr w:type="spellStart"/>
      <w:r w:rsidRPr="531AB1A1">
        <w:rPr>
          <w:rFonts w:ascii="Arial" w:hAnsi="Arial" w:cs="Arial"/>
        </w:rPr>
        <w:t>road</w:t>
      </w:r>
      <w:proofErr w:type="spellEnd"/>
      <w:r w:rsidRPr="531AB1A1">
        <w:rPr>
          <w:rFonts w:ascii="Arial" w:hAnsi="Arial" w:cs="Arial"/>
        </w:rPr>
        <w:t xml:space="preserve"> </w:t>
      </w:r>
      <w:proofErr w:type="spellStart"/>
      <w:r w:rsidRPr="531AB1A1">
        <w:rPr>
          <w:rFonts w:ascii="Arial" w:hAnsi="Arial" w:cs="Arial"/>
        </w:rPr>
        <w:t>issues</w:t>
      </w:r>
      <w:proofErr w:type="spellEnd"/>
      <w:r w:rsidRPr="531AB1A1">
        <w:rPr>
          <w:rFonts w:ascii="Arial" w:hAnsi="Arial" w:cs="Arial"/>
        </w:rPr>
        <w:t xml:space="preserve">, </w:t>
      </w:r>
      <w:proofErr w:type="spellStart"/>
      <w:r w:rsidRPr="531AB1A1">
        <w:rPr>
          <w:rFonts w:ascii="Arial" w:hAnsi="Arial" w:cs="Arial"/>
        </w:rPr>
        <w:t>fostering</w:t>
      </w:r>
      <w:proofErr w:type="spellEnd"/>
      <w:r w:rsidRPr="531AB1A1">
        <w:rPr>
          <w:rFonts w:ascii="Arial" w:hAnsi="Arial" w:cs="Arial"/>
        </w:rPr>
        <w:t xml:space="preserve"> </w:t>
      </w:r>
      <w:proofErr w:type="spellStart"/>
      <w:r w:rsidRPr="531AB1A1">
        <w:rPr>
          <w:rFonts w:ascii="Arial" w:hAnsi="Arial" w:cs="Arial"/>
        </w:rPr>
        <w:t>greater</w:t>
      </w:r>
      <w:proofErr w:type="spellEnd"/>
      <w:r w:rsidRPr="531AB1A1">
        <w:rPr>
          <w:rFonts w:ascii="Arial" w:hAnsi="Arial" w:cs="Arial"/>
        </w:rPr>
        <w:t xml:space="preserve"> </w:t>
      </w:r>
      <w:proofErr w:type="spellStart"/>
      <w:r w:rsidRPr="531AB1A1">
        <w:rPr>
          <w:rFonts w:ascii="Arial" w:hAnsi="Arial" w:cs="Arial"/>
        </w:rPr>
        <w:t>community</w:t>
      </w:r>
      <w:proofErr w:type="spellEnd"/>
      <w:r w:rsidRPr="531AB1A1">
        <w:rPr>
          <w:rFonts w:ascii="Arial" w:hAnsi="Arial" w:cs="Arial"/>
        </w:rPr>
        <w:t xml:space="preserve"> </w:t>
      </w:r>
      <w:proofErr w:type="spellStart"/>
      <w:r w:rsidRPr="531AB1A1">
        <w:rPr>
          <w:rFonts w:ascii="Arial" w:hAnsi="Arial" w:cs="Arial"/>
        </w:rPr>
        <w:t>engagement</w:t>
      </w:r>
      <w:proofErr w:type="spellEnd"/>
      <w:r w:rsidRPr="531AB1A1">
        <w:rPr>
          <w:rFonts w:ascii="Arial" w:hAnsi="Arial" w:cs="Arial"/>
        </w:rPr>
        <w:t xml:space="preserve"> </w:t>
      </w:r>
      <w:proofErr w:type="spellStart"/>
      <w:r w:rsidRPr="531AB1A1">
        <w:rPr>
          <w:rFonts w:ascii="Arial" w:hAnsi="Arial" w:cs="Arial"/>
        </w:rPr>
        <w:t>and</w:t>
      </w:r>
      <w:proofErr w:type="spellEnd"/>
      <w:r w:rsidRPr="531AB1A1">
        <w:rPr>
          <w:rFonts w:ascii="Arial" w:hAnsi="Arial" w:cs="Arial"/>
        </w:rPr>
        <w:t xml:space="preserve"> </w:t>
      </w:r>
      <w:proofErr w:type="spellStart"/>
      <w:r w:rsidRPr="531AB1A1">
        <w:rPr>
          <w:rFonts w:ascii="Arial" w:hAnsi="Arial" w:cs="Arial"/>
        </w:rPr>
        <w:t>awareness</w:t>
      </w:r>
      <w:proofErr w:type="spellEnd"/>
      <w:r w:rsidRPr="531AB1A1">
        <w:rPr>
          <w:rFonts w:ascii="Arial" w:hAnsi="Arial" w:cs="Arial"/>
        </w:rPr>
        <w:t xml:space="preserve"> </w:t>
      </w:r>
      <w:proofErr w:type="spellStart"/>
      <w:r w:rsidRPr="531AB1A1">
        <w:rPr>
          <w:rFonts w:ascii="Arial" w:hAnsi="Arial" w:cs="Arial"/>
        </w:rPr>
        <w:t>of</w:t>
      </w:r>
      <w:proofErr w:type="spellEnd"/>
      <w:r w:rsidRPr="531AB1A1">
        <w:rPr>
          <w:rFonts w:ascii="Arial" w:hAnsi="Arial" w:cs="Arial"/>
        </w:rPr>
        <w:t xml:space="preserve"> </w:t>
      </w:r>
      <w:proofErr w:type="spellStart"/>
      <w:r w:rsidRPr="531AB1A1">
        <w:rPr>
          <w:rFonts w:ascii="Arial" w:hAnsi="Arial" w:cs="Arial"/>
        </w:rPr>
        <w:t>these</w:t>
      </w:r>
      <w:proofErr w:type="spellEnd"/>
      <w:r w:rsidRPr="531AB1A1">
        <w:rPr>
          <w:rFonts w:ascii="Arial" w:hAnsi="Arial" w:cs="Arial"/>
        </w:rPr>
        <w:t xml:space="preserve"> </w:t>
      </w:r>
      <w:proofErr w:type="spellStart"/>
      <w:r w:rsidRPr="531AB1A1">
        <w:rPr>
          <w:rFonts w:ascii="Arial" w:hAnsi="Arial" w:cs="Arial"/>
        </w:rPr>
        <w:t>challenges</w:t>
      </w:r>
      <w:proofErr w:type="spellEnd"/>
      <w:r w:rsidRPr="531AB1A1">
        <w:rPr>
          <w:rFonts w:ascii="Arial" w:hAnsi="Arial" w:cs="Arial"/>
        </w:rPr>
        <w:t>.</w:t>
      </w:r>
    </w:p>
    <w:p w14:paraId="2ADF740B" w14:textId="64675E59" w:rsidR="0DD9384F" w:rsidRDefault="0DD9384F" w:rsidP="0DD9384F">
      <w:pPr>
        <w:spacing w:line="360" w:lineRule="auto"/>
        <w:jc w:val="both"/>
        <w:rPr>
          <w:rFonts w:ascii="Arial" w:hAnsi="Arial" w:cs="Arial"/>
        </w:rPr>
      </w:pPr>
    </w:p>
    <w:p w14:paraId="3CE5E063" w14:textId="3E9C5432" w:rsidR="0DD9384F" w:rsidRDefault="0DD9384F" w:rsidP="0DD9384F">
      <w:pPr>
        <w:spacing w:line="360" w:lineRule="auto"/>
        <w:jc w:val="both"/>
        <w:rPr>
          <w:rFonts w:ascii="Arial" w:hAnsi="Arial" w:cs="Arial"/>
        </w:rPr>
      </w:pPr>
    </w:p>
    <w:p w14:paraId="5CCFD2EF" w14:textId="577E8CE7" w:rsidR="1E806E08" w:rsidRDefault="1E806E08" w:rsidP="1E806E08">
      <w:pPr>
        <w:spacing w:line="360" w:lineRule="auto"/>
        <w:rPr>
          <w:rFonts w:ascii="Arial" w:hAnsi="Arial" w:cs="Arial"/>
          <w:color w:val="FF0000"/>
        </w:rPr>
      </w:pPr>
    </w:p>
    <w:p w14:paraId="02F2C34E" w14:textId="77777777" w:rsidR="00824060" w:rsidRDefault="00824060">
      <w:pPr>
        <w:spacing w:line="360" w:lineRule="auto"/>
        <w:jc w:val="center"/>
        <w:rPr>
          <w:rFonts w:ascii="Arial" w:hAnsi="Arial" w:cs="Arial"/>
        </w:rPr>
      </w:pPr>
    </w:p>
    <w:p w14:paraId="1F5F62CC" w14:textId="445231BE" w:rsidR="00824060" w:rsidRDefault="531AB1A1" w:rsidP="1E806E08">
      <w:pPr>
        <w:spacing w:line="360" w:lineRule="auto"/>
        <w:jc w:val="both"/>
        <w:rPr>
          <w:rFonts w:ascii="Arial" w:eastAsia="Arial" w:hAnsi="Arial" w:cs="Arial"/>
          <w:color w:val="000000" w:themeColor="text1"/>
          <w:lang w:val="en-US"/>
        </w:rPr>
      </w:pPr>
      <w:r w:rsidRPr="531AB1A1">
        <w:rPr>
          <w:rFonts w:ascii="Arial" w:hAnsi="Arial" w:cs="Arial"/>
        </w:rPr>
        <w:t xml:space="preserve">Keywords: </w:t>
      </w:r>
      <w:proofErr w:type="spellStart"/>
      <w:r w:rsidRPr="531AB1A1">
        <w:rPr>
          <w:rFonts w:ascii="Arial" w:eastAsia="Arial" w:hAnsi="Arial" w:cs="Arial"/>
        </w:rPr>
        <w:t>Public</w:t>
      </w:r>
      <w:proofErr w:type="spellEnd"/>
      <w:r w:rsidRPr="531AB1A1">
        <w:rPr>
          <w:rFonts w:ascii="Arial" w:eastAsia="Arial" w:hAnsi="Arial" w:cs="Arial"/>
        </w:rPr>
        <w:t xml:space="preserve"> </w:t>
      </w:r>
      <w:proofErr w:type="spellStart"/>
      <w:r w:rsidRPr="531AB1A1">
        <w:rPr>
          <w:rFonts w:ascii="Arial" w:eastAsia="Arial" w:hAnsi="Arial" w:cs="Arial"/>
        </w:rPr>
        <w:t>Roads</w:t>
      </w:r>
      <w:proofErr w:type="spellEnd"/>
      <w:r w:rsidRPr="531AB1A1">
        <w:rPr>
          <w:rFonts w:ascii="Arial" w:eastAsia="Arial" w:hAnsi="Arial" w:cs="Arial"/>
        </w:rPr>
        <w:t xml:space="preserve">. </w:t>
      </w:r>
      <w:proofErr w:type="spellStart"/>
      <w:r w:rsidRPr="531AB1A1">
        <w:rPr>
          <w:rFonts w:ascii="Arial" w:eastAsia="Arial" w:hAnsi="Arial" w:cs="Arial"/>
        </w:rPr>
        <w:t>Complaint</w:t>
      </w:r>
      <w:proofErr w:type="spellEnd"/>
      <w:r w:rsidRPr="531AB1A1">
        <w:rPr>
          <w:rFonts w:ascii="Arial" w:eastAsia="Arial" w:hAnsi="Arial" w:cs="Arial"/>
        </w:rPr>
        <w:t xml:space="preserve">. </w:t>
      </w:r>
      <w:proofErr w:type="spellStart"/>
      <w:r w:rsidRPr="531AB1A1">
        <w:rPr>
          <w:rFonts w:ascii="Arial" w:eastAsia="Arial" w:hAnsi="Arial" w:cs="Arial"/>
        </w:rPr>
        <w:t>Application</w:t>
      </w:r>
      <w:proofErr w:type="spellEnd"/>
      <w:r w:rsidRPr="531AB1A1">
        <w:rPr>
          <w:rFonts w:ascii="Arial" w:eastAsia="Arial" w:hAnsi="Arial" w:cs="Arial"/>
        </w:rPr>
        <w:t xml:space="preserve">. </w:t>
      </w:r>
      <w:r w:rsidRPr="531AB1A1">
        <w:rPr>
          <w:rFonts w:ascii="Arial" w:eastAsia="Arial" w:hAnsi="Arial" w:cs="Arial"/>
          <w:color w:val="000000" w:themeColor="text1"/>
        </w:rPr>
        <w:t xml:space="preserve">Mobile. Python. </w:t>
      </w:r>
      <w:proofErr w:type="spellStart"/>
      <w:r w:rsidRPr="531AB1A1">
        <w:rPr>
          <w:rFonts w:ascii="Arial" w:eastAsia="Arial" w:hAnsi="Arial" w:cs="Arial"/>
          <w:color w:val="000000" w:themeColor="text1"/>
        </w:rPr>
        <w:t>React</w:t>
      </w:r>
      <w:proofErr w:type="spellEnd"/>
      <w:r w:rsidRPr="531AB1A1">
        <w:rPr>
          <w:rFonts w:ascii="Arial" w:eastAsia="Arial" w:hAnsi="Arial" w:cs="Arial"/>
          <w:color w:val="000000" w:themeColor="text1"/>
        </w:rPr>
        <w:t xml:space="preserve"> </w:t>
      </w:r>
      <w:proofErr w:type="spellStart"/>
      <w:r w:rsidRPr="531AB1A1">
        <w:rPr>
          <w:rFonts w:ascii="Arial" w:eastAsia="Arial" w:hAnsi="Arial" w:cs="Arial"/>
          <w:color w:val="000000" w:themeColor="text1"/>
        </w:rPr>
        <w:t>Native</w:t>
      </w:r>
      <w:proofErr w:type="spellEnd"/>
      <w:r w:rsidRPr="531AB1A1">
        <w:rPr>
          <w:rFonts w:ascii="Arial" w:eastAsia="Arial" w:hAnsi="Arial" w:cs="Arial"/>
          <w:color w:val="000000" w:themeColor="text1"/>
        </w:rPr>
        <w:t>.</w:t>
      </w:r>
    </w:p>
    <w:p w14:paraId="1F259B46" w14:textId="77777777" w:rsidR="00824060" w:rsidRPr="00A03B54" w:rsidRDefault="531AB1A1" w:rsidP="078076E3">
      <w:pPr>
        <w:pageBreakBefore/>
        <w:jc w:val="center"/>
        <w:rPr>
          <w:rFonts w:ascii="Arial" w:hAnsi="Arial" w:cs="Arial"/>
          <w:b/>
          <w:bCs/>
        </w:rPr>
      </w:pPr>
      <w:r w:rsidRPr="531AB1A1">
        <w:rPr>
          <w:rFonts w:ascii="Arial" w:hAnsi="Arial" w:cs="Arial"/>
          <w:b/>
          <w:bCs/>
        </w:rPr>
        <w:lastRenderedPageBreak/>
        <w:t>LISTA DE ILUSTRAÇÕES</w:t>
      </w:r>
    </w:p>
    <w:p w14:paraId="1961B596" w14:textId="4E8BE498" w:rsidR="00A2034F" w:rsidRDefault="00824060">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r w:rsidRPr="531AB1A1">
        <w:rPr>
          <w:color w:val="2B579A"/>
        </w:rPr>
        <w:fldChar w:fldCharType="begin"/>
      </w:r>
      <w:r>
        <w:instrText xml:space="preserve"> TOC \h \z \c "Figura" </w:instrText>
      </w:r>
      <w:r w:rsidRPr="531AB1A1">
        <w:rPr>
          <w:color w:val="2B579A"/>
        </w:rPr>
        <w:fldChar w:fldCharType="separate"/>
      </w:r>
      <w:hyperlink w:anchor="_Toc183290995" w:history="1">
        <w:r w:rsidR="00A2034F" w:rsidRPr="00A81947">
          <w:rPr>
            <w:rStyle w:val="Hyperlink"/>
            <w:rFonts w:ascii="Arial" w:hAnsi="Arial" w:cs="Arial"/>
            <w:noProof/>
          </w:rPr>
          <w:t>Figura 1  - Exemplo de conversão Python para SQL</w:t>
        </w:r>
        <w:r w:rsidR="00A2034F">
          <w:rPr>
            <w:noProof/>
            <w:webHidden/>
          </w:rPr>
          <w:tab/>
        </w:r>
        <w:r w:rsidR="00A2034F">
          <w:rPr>
            <w:noProof/>
            <w:webHidden/>
          </w:rPr>
          <w:fldChar w:fldCharType="begin"/>
        </w:r>
        <w:r w:rsidR="00A2034F">
          <w:rPr>
            <w:noProof/>
            <w:webHidden/>
          </w:rPr>
          <w:instrText xml:space="preserve"> PAGEREF _Toc183290995 \h </w:instrText>
        </w:r>
        <w:r w:rsidR="00A2034F">
          <w:rPr>
            <w:noProof/>
            <w:webHidden/>
          </w:rPr>
        </w:r>
        <w:r w:rsidR="00A2034F">
          <w:rPr>
            <w:noProof/>
            <w:webHidden/>
          </w:rPr>
          <w:fldChar w:fldCharType="separate"/>
        </w:r>
        <w:r w:rsidR="00A2034F">
          <w:rPr>
            <w:noProof/>
            <w:webHidden/>
          </w:rPr>
          <w:t>25</w:t>
        </w:r>
        <w:r w:rsidR="00A2034F">
          <w:rPr>
            <w:noProof/>
            <w:webHidden/>
          </w:rPr>
          <w:fldChar w:fldCharType="end"/>
        </w:r>
      </w:hyperlink>
    </w:p>
    <w:p w14:paraId="547FFDE1" w14:textId="2C5817BD" w:rsidR="00A2034F" w:rsidRDefault="00A2034F">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83290996" w:history="1">
        <w:r w:rsidRPr="00A81947">
          <w:rPr>
            <w:rStyle w:val="Hyperlink"/>
            <w:rFonts w:ascii="Arial" w:hAnsi="Arial" w:cs="Arial"/>
            <w:noProof/>
          </w:rPr>
          <w:t>Figura 2 - Exemplo de token JWT</w:t>
        </w:r>
        <w:r>
          <w:rPr>
            <w:noProof/>
            <w:webHidden/>
          </w:rPr>
          <w:tab/>
        </w:r>
        <w:r>
          <w:rPr>
            <w:noProof/>
            <w:webHidden/>
          </w:rPr>
          <w:fldChar w:fldCharType="begin"/>
        </w:r>
        <w:r>
          <w:rPr>
            <w:noProof/>
            <w:webHidden/>
          </w:rPr>
          <w:instrText xml:space="preserve"> PAGEREF _Toc183290996 \h </w:instrText>
        </w:r>
        <w:r>
          <w:rPr>
            <w:noProof/>
            <w:webHidden/>
          </w:rPr>
        </w:r>
        <w:r>
          <w:rPr>
            <w:noProof/>
            <w:webHidden/>
          </w:rPr>
          <w:fldChar w:fldCharType="separate"/>
        </w:r>
        <w:r>
          <w:rPr>
            <w:noProof/>
            <w:webHidden/>
          </w:rPr>
          <w:t>27</w:t>
        </w:r>
        <w:r>
          <w:rPr>
            <w:noProof/>
            <w:webHidden/>
          </w:rPr>
          <w:fldChar w:fldCharType="end"/>
        </w:r>
      </w:hyperlink>
    </w:p>
    <w:p w14:paraId="4D3B7807" w14:textId="24D58EB5" w:rsidR="00A2034F" w:rsidRDefault="00A2034F">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83290997" w:history="1">
        <w:r w:rsidRPr="00A81947">
          <w:rPr>
            <w:rStyle w:val="Hyperlink"/>
            <w:rFonts w:ascii="Arial" w:hAnsi="Arial" w:cs="Arial"/>
            <w:noProof/>
          </w:rPr>
          <w:t>Figura 3 - Comparação entre Máquina Virtual e Docker</w:t>
        </w:r>
        <w:r>
          <w:rPr>
            <w:noProof/>
            <w:webHidden/>
          </w:rPr>
          <w:tab/>
        </w:r>
        <w:r>
          <w:rPr>
            <w:noProof/>
            <w:webHidden/>
          </w:rPr>
          <w:fldChar w:fldCharType="begin"/>
        </w:r>
        <w:r>
          <w:rPr>
            <w:noProof/>
            <w:webHidden/>
          </w:rPr>
          <w:instrText xml:space="preserve"> PAGEREF _Toc183290997 \h </w:instrText>
        </w:r>
        <w:r>
          <w:rPr>
            <w:noProof/>
            <w:webHidden/>
          </w:rPr>
        </w:r>
        <w:r>
          <w:rPr>
            <w:noProof/>
            <w:webHidden/>
          </w:rPr>
          <w:fldChar w:fldCharType="separate"/>
        </w:r>
        <w:r>
          <w:rPr>
            <w:noProof/>
            <w:webHidden/>
          </w:rPr>
          <w:t>28</w:t>
        </w:r>
        <w:r>
          <w:rPr>
            <w:noProof/>
            <w:webHidden/>
          </w:rPr>
          <w:fldChar w:fldCharType="end"/>
        </w:r>
      </w:hyperlink>
    </w:p>
    <w:p w14:paraId="7D7895D5" w14:textId="0B0455E3" w:rsidR="00A2034F" w:rsidRDefault="00A2034F">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83290998" w:history="1">
        <w:r w:rsidRPr="00A81947">
          <w:rPr>
            <w:rStyle w:val="Hyperlink"/>
            <w:rFonts w:ascii="Arial" w:hAnsi="Arial" w:cs="Arial"/>
            <w:noProof/>
          </w:rPr>
          <w:t>Figura 4 - Diagrama de caso de uso</w:t>
        </w:r>
        <w:r>
          <w:rPr>
            <w:noProof/>
            <w:webHidden/>
          </w:rPr>
          <w:tab/>
        </w:r>
        <w:r>
          <w:rPr>
            <w:noProof/>
            <w:webHidden/>
          </w:rPr>
          <w:fldChar w:fldCharType="begin"/>
        </w:r>
        <w:r>
          <w:rPr>
            <w:noProof/>
            <w:webHidden/>
          </w:rPr>
          <w:instrText xml:space="preserve"> PAGEREF _Toc183290998 \h </w:instrText>
        </w:r>
        <w:r>
          <w:rPr>
            <w:noProof/>
            <w:webHidden/>
          </w:rPr>
        </w:r>
        <w:r>
          <w:rPr>
            <w:noProof/>
            <w:webHidden/>
          </w:rPr>
          <w:fldChar w:fldCharType="separate"/>
        </w:r>
        <w:r>
          <w:rPr>
            <w:noProof/>
            <w:webHidden/>
          </w:rPr>
          <w:t>44</w:t>
        </w:r>
        <w:r>
          <w:rPr>
            <w:noProof/>
            <w:webHidden/>
          </w:rPr>
          <w:fldChar w:fldCharType="end"/>
        </w:r>
      </w:hyperlink>
    </w:p>
    <w:p w14:paraId="1618FECC" w14:textId="08B51F69" w:rsidR="00A2034F" w:rsidRDefault="00A2034F">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83290999" w:history="1">
        <w:r w:rsidRPr="00A81947">
          <w:rPr>
            <w:rStyle w:val="Hyperlink"/>
            <w:rFonts w:ascii="Arial" w:hAnsi="Arial" w:cs="Arial"/>
            <w:noProof/>
          </w:rPr>
          <w:t>Figura 5 - Protótipo caso de uso CSU001 – Criar reclamação – Fluxo Principal.</w:t>
        </w:r>
        <w:r>
          <w:rPr>
            <w:noProof/>
            <w:webHidden/>
          </w:rPr>
          <w:tab/>
        </w:r>
        <w:r>
          <w:rPr>
            <w:noProof/>
            <w:webHidden/>
          </w:rPr>
          <w:fldChar w:fldCharType="begin"/>
        </w:r>
        <w:r>
          <w:rPr>
            <w:noProof/>
            <w:webHidden/>
          </w:rPr>
          <w:instrText xml:space="preserve"> PAGEREF _Toc183290999 \h </w:instrText>
        </w:r>
        <w:r>
          <w:rPr>
            <w:noProof/>
            <w:webHidden/>
          </w:rPr>
        </w:r>
        <w:r>
          <w:rPr>
            <w:noProof/>
            <w:webHidden/>
          </w:rPr>
          <w:fldChar w:fldCharType="separate"/>
        </w:r>
        <w:r>
          <w:rPr>
            <w:noProof/>
            <w:webHidden/>
          </w:rPr>
          <w:t>47</w:t>
        </w:r>
        <w:r>
          <w:rPr>
            <w:noProof/>
            <w:webHidden/>
          </w:rPr>
          <w:fldChar w:fldCharType="end"/>
        </w:r>
      </w:hyperlink>
    </w:p>
    <w:p w14:paraId="57F399AC" w14:textId="509FAB3A" w:rsidR="00A2034F" w:rsidRDefault="00A2034F">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83291000" w:history="1">
        <w:r w:rsidRPr="00A81947">
          <w:rPr>
            <w:rStyle w:val="Hyperlink"/>
            <w:rFonts w:ascii="Arial" w:hAnsi="Arial" w:cs="Arial"/>
            <w:noProof/>
          </w:rPr>
          <w:t>Figura 6 - Protótipo caso de uso CSU001 – Criar reclamação – Fluxo Alternativo 1</w:t>
        </w:r>
        <w:r>
          <w:rPr>
            <w:noProof/>
            <w:webHidden/>
          </w:rPr>
          <w:tab/>
        </w:r>
        <w:r>
          <w:rPr>
            <w:noProof/>
            <w:webHidden/>
          </w:rPr>
          <w:fldChar w:fldCharType="begin"/>
        </w:r>
        <w:r>
          <w:rPr>
            <w:noProof/>
            <w:webHidden/>
          </w:rPr>
          <w:instrText xml:space="preserve"> PAGEREF _Toc183291000 \h </w:instrText>
        </w:r>
        <w:r>
          <w:rPr>
            <w:noProof/>
            <w:webHidden/>
          </w:rPr>
        </w:r>
        <w:r>
          <w:rPr>
            <w:noProof/>
            <w:webHidden/>
          </w:rPr>
          <w:fldChar w:fldCharType="separate"/>
        </w:r>
        <w:r>
          <w:rPr>
            <w:noProof/>
            <w:webHidden/>
          </w:rPr>
          <w:t>48</w:t>
        </w:r>
        <w:r>
          <w:rPr>
            <w:noProof/>
            <w:webHidden/>
          </w:rPr>
          <w:fldChar w:fldCharType="end"/>
        </w:r>
      </w:hyperlink>
    </w:p>
    <w:p w14:paraId="375B32DA" w14:textId="326A135B" w:rsidR="00A2034F" w:rsidRDefault="00A2034F">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83291001" w:history="1">
        <w:r w:rsidRPr="00A81947">
          <w:rPr>
            <w:rStyle w:val="Hyperlink"/>
            <w:rFonts w:ascii="Arial" w:hAnsi="Arial" w:cs="Arial"/>
            <w:noProof/>
          </w:rPr>
          <w:t>Figura 7 - Protótipo caso de uso CSU001 – Criar reclamação – Fluxo Alternativo 1</w:t>
        </w:r>
        <w:r>
          <w:rPr>
            <w:noProof/>
            <w:webHidden/>
          </w:rPr>
          <w:tab/>
        </w:r>
        <w:r>
          <w:rPr>
            <w:noProof/>
            <w:webHidden/>
          </w:rPr>
          <w:fldChar w:fldCharType="begin"/>
        </w:r>
        <w:r>
          <w:rPr>
            <w:noProof/>
            <w:webHidden/>
          </w:rPr>
          <w:instrText xml:space="preserve"> PAGEREF _Toc183291001 \h </w:instrText>
        </w:r>
        <w:r>
          <w:rPr>
            <w:noProof/>
            <w:webHidden/>
          </w:rPr>
        </w:r>
        <w:r>
          <w:rPr>
            <w:noProof/>
            <w:webHidden/>
          </w:rPr>
          <w:fldChar w:fldCharType="separate"/>
        </w:r>
        <w:r>
          <w:rPr>
            <w:noProof/>
            <w:webHidden/>
          </w:rPr>
          <w:t>49</w:t>
        </w:r>
        <w:r>
          <w:rPr>
            <w:noProof/>
            <w:webHidden/>
          </w:rPr>
          <w:fldChar w:fldCharType="end"/>
        </w:r>
      </w:hyperlink>
    </w:p>
    <w:p w14:paraId="40BAA718" w14:textId="262806F7" w:rsidR="00A2034F" w:rsidRDefault="00A2034F">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83291002" w:history="1">
        <w:r w:rsidRPr="00A81947">
          <w:rPr>
            <w:rStyle w:val="Hyperlink"/>
            <w:rFonts w:ascii="Arial" w:hAnsi="Arial" w:cs="Arial"/>
            <w:noProof/>
          </w:rPr>
          <w:t>Figura 8 – Protótipo caso de uso CSU002 – Cadastrar usuário – Fluxo Principal</w:t>
        </w:r>
        <w:r>
          <w:rPr>
            <w:noProof/>
            <w:webHidden/>
          </w:rPr>
          <w:tab/>
        </w:r>
        <w:r>
          <w:rPr>
            <w:noProof/>
            <w:webHidden/>
          </w:rPr>
          <w:fldChar w:fldCharType="begin"/>
        </w:r>
        <w:r>
          <w:rPr>
            <w:noProof/>
            <w:webHidden/>
          </w:rPr>
          <w:instrText xml:space="preserve"> PAGEREF _Toc183291002 \h </w:instrText>
        </w:r>
        <w:r>
          <w:rPr>
            <w:noProof/>
            <w:webHidden/>
          </w:rPr>
        </w:r>
        <w:r>
          <w:rPr>
            <w:noProof/>
            <w:webHidden/>
          </w:rPr>
          <w:fldChar w:fldCharType="separate"/>
        </w:r>
        <w:r>
          <w:rPr>
            <w:noProof/>
            <w:webHidden/>
          </w:rPr>
          <w:t>51</w:t>
        </w:r>
        <w:r>
          <w:rPr>
            <w:noProof/>
            <w:webHidden/>
          </w:rPr>
          <w:fldChar w:fldCharType="end"/>
        </w:r>
      </w:hyperlink>
    </w:p>
    <w:p w14:paraId="53A90BA6" w14:textId="28C91FD5" w:rsidR="00A2034F" w:rsidRDefault="00A2034F">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83291003" w:history="1">
        <w:r w:rsidRPr="00A81947">
          <w:rPr>
            <w:rStyle w:val="Hyperlink"/>
            <w:rFonts w:ascii="Arial" w:hAnsi="Arial" w:cs="Arial"/>
            <w:noProof/>
          </w:rPr>
          <w:t>Figura 9 - Protótipo caso de uso CSU003 – Realizar login – Fluxo Principal</w:t>
        </w:r>
        <w:r>
          <w:rPr>
            <w:noProof/>
            <w:webHidden/>
          </w:rPr>
          <w:tab/>
        </w:r>
        <w:r>
          <w:rPr>
            <w:noProof/>
            <w:webHidden/>
          </w:rPr>
          <w:fldChar w:fldCharType="begin"/>
        </w:r>
        <w:r>
          <w:rPr>
            <w:noProof/>
            <w:webHidden/>
          </w:rPr>
          <w:instrText xml:space="preserve"> PAGEREF _Toc183291003 \h </w:instrText>
        </w:r>
        <w:r>
          <w:rPr>
            <w:noProof/>
            <w:webHidden/>
          </w:rPr>
        </w:r>
        <w:r>
          <w:rPr>
            <w:noProof/>
            <w:webHidden/>
          </w:rPr>
          <w:fldChar w:fldCharType="separate"/>
        </w:r>
        <w:r>
          <w:rPr>
            <w:noProof/>
            <w:webHidden/>
          </w:rPr>
          <w:t>53</w:t>
        </w:r>
        <w:r>
          <w:rPr>
            <w:noProof/>
            <w:webHidden/>
          </w:rPr>
          <w:fldChar w:fldCharType="end"/>
        </w:r>
      </w:hyperlink>
    </w:p>
    <w:p w14:paraId="1730C788" w14:textId="1721A483" w:rsidR="00A2034F" w:rsidRDefault="00A2034F">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83291004" w:history="1">
        <w:r w:rsidRPr="00A81947">
          <w:rPr>
            <w:rStyle w:val="Hyperlink"/>
            <w:rFonts w:ascii="Arial" w:hAnsi="Arial" w:cs="Arial"/>
            <w:noProof/>
          </w:rPr>
          <w:t>Figura 10 – Protótipo caso de uso CSU004 – Deletar reclamação – Fluxo Principal – Parte 1</w:t>
        </w:r>
        <w:r>
          <w:rPr>
            <w:noProof/>
            <w:webHidden/>
          </w:rPr>
          <w:tab/>
        </w:r>
        <w:r>
          <w:rPr>
            <w:noProof/>
            <w:webHidden/>
          </w:rPr>
          <w:fldChar w:fldCharType="begin"/>
        </w:r>
        <w:r>
          <w:rPr>
            <w:noProof/>
            <w:webHidden/>
          </w:rPr>
          <w:instrText xml:space="preserve"> PAGEREF _Toc183291004 \h </w:instrText>
        </w:r>
        <w:r>
          <w:rPr>
            <w:noProof/>
            <w:webHidden/>
          </w:rPr>
        </w:r>
        <w:r>
          <w:rPr>
            <w:noProof/>
            <w:webHidden/>
          </w:rPr>
          <w:fldChar w:fldCharType="separate"/>
        </w:r>
        <w:r>
          <w:rPr>
            <w:noProof/>
            <w:webHidden/>
          </w:rPr>
          <w:t>55</w:t>
        </w:r>
        <w:r>
          <w:rPr>
            <w:noProof/>
            <w:webHidden/>
          </w:rPr>
          <w:fldChar w:fldCharType="end"/>
        </w:r>
      </w:hyperlink>
    </w:p>
    <w:p w14:paraId="45637948" w14:textId="5099058B" w:rsidR="00A2034F" w:rsidRDefault="00A2034F">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83291005" w:history="1">
        <w:r w:rsidRPr="00A81947">
          <w:rPr>
            <w:rStyle w:val="Hyperlink"/>
            <w:rFonts w:ascii="Arial" w:hAnsi="Arial" w:cs="Arial"/>
            <w:noProof/>
          </w:rPr>
          <w:t>Figura 11 – Protótipo caso de uso CSU004 – Deletar reclamação – Fluxo Principal – Parte 2</w:t>
        </w:r>
        <w:r>
          <w:rPr>
            <w:noProof/>
            <w:webHidden/>
          </w:rPr>
          <w:tab/>
        </w:r>
        <w:r>
          <w:rPr>
            <w:noProof/>
            <w:webHidden/>
          </w:rPr>
          <w:fldChar w:fldCharType="begin"/>
        </w:r>
        <w:r>
          <w:rPr>
            <w:noProof/>
            <w:webHidden/>
          </w:rPr>
          <w:instrText xml:space="preserve"> PAGEREF _Toc183291005 \h </w:instrText>
        </w:r>
        <w:r>
          <w:rPr>
            <w:noProof/>
            <w:webHidden/>
          </w:rPr>
        </w:r>
        <w:r>
          <w:rPr>
            <w:noProof/>
            <w:webHidden/>
          </w:rPr>
          <w:fldChar w:fldCharType="separate"/>
        </w:r>
        <w:r>
          <w:rPr>
            <w:noProof/>
            <w:webHidden/>
          </w:rPr>
          <w:t>56</w:t>
        </w:r>
        <w:r>
          <w:rPr>
            <w:noProof/>
            <w:webHidden/>
          </w:rPr>
          <w:fldChar w:fldCharType="end"/>
        </w:r>
      </w:hyperlink>
    </w:p>
    <w:p w14:paraId="1430A6EF" w14:textId="47890932" w:rsidR="00A2034F" w:rsidRDefault="00A2034F">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83291006" w:history="1">
        <w:r w:rsidRPr="00A81947">
          <w:rPr>
            <w:rStyle w:val="Hyperlink"/>
            <w:rFonts w:ascii="Arial" w:hAnsi="Arial" w:cs="Arial"/>
            <w:noProof/>
          </w:rPr>
          <w:t>Figura 12 – Protótipo caso de uso CSU004 – Deletar reclamação – Fluxo Principal – Parte 3</w:t>
        </w:r>
        <w:r>
          <w:rPr>
            <w:noProof/>
            <w:webHidden/>
          </w:rPr>
          <w:tab/>
        </w:r>
        <w:r>
          <w:rPr>
            <w:noProof/>
            <w:webHidden/>
          </w:rPr>
          <w:fldChar w:fldCharType="begin"/>
        </w:r>
        <w:r>
          <w:rPr>
            <w:noProof/>
            <w:webHidden/>
          </w:rPr>
          <w:instrText xml:space="preserve"> PAGEREF _Toc183291006 \h </w:instrText>
        </w:r>
        <w:r>
          <w:rPr>
            <w:noProof/>
            <w:webHidden/>
          </w:rPr>
        </w:r>
        <w:r>
          <w:rPr>
            <w:noProof/>
            <w:webHidden/>
          </w:rPr>
          <w:fldChar w:fldCharType="separate"/>
        </w:r>
        <w:r>
          <w:rPr>
            <w:noProof/>
            <w:webHidden/>
          </w:rPr>
          <w:t>57</w:t>
        </w:r>
        <w:r>
          <w:rPr>
            <w:noProof/>
            <w:webHidden/>
          </w:rPr>
          <w:fldChar w:fldCharType="end"/>
        </w:r>
      </w:hyperlink>
    </w:p>
    <w:p w14:paraId="2980E841" w14:textId="44AED321" w:rsidR="00A2034F" w:rsidRDefault="00A2034F">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83291007" w:history="1">
        <w:r w:rsidRPr="00A81947">
          <w:rPr>
            <w:rStyle w:val="Hyperlink"/>
            <w:rFonts w:ascii="Arial" w:hAnsi="Arial" w:cs="Arial"/>
            <w:noProof/>
          </w:rPr>
          <w:t>Figura 13 - Protótipo caso de uso CSU005 – Editar reclamação – Fluxo Principal – Parte 1</w:t>
        </w:r>
        <w:r>
          <w:rPr>
            <w:noProof/>
            <w:webHidden/>
          </w:rPr>
          <w:tab/>
        </w:r>
        <w:r>
          <w:rPr>
            <w:noProof/>
            <w:webHidden/>
          </w:rPr>
          <w:fldChar w:fldCharType="begin"/>
        </w:r>
        <w:r>
          <w:rPr>
            <w:noProof/>
            <w:webHidden/>
          </w:rPr>
          <w:instrText xml:space="preserve"> PAGEREF _Toc183291007 \h </w:instrText>
        </w:r>
        <w:r>
          <w:rPr>
            <w:noProof/>
            <w:webHidden/>
          </w:rPr>
        </w:r>
        <w:r>
          <w:rPr>
            <w:noProof/>
            <w:webHidden/>
          </w:rPr>
          <w:fldChar w:fldCharType="separate"/>
        </w:r>
        <w:r>
          <w:rPr>
            <w:noProof/>
            <w:webHidden/>
          </w:rPr>
          <w:t>59</w:t>
        </w:r>
        <w:r>
          <w:rPr>
            <w:noProof/>
            <w:webHidden/>
          </w:rPr>
          <w:fldChar w:fldCharType="end"/>
        </w:r>
      </w:hyperlink>
    </w:p>
    <w:p w14:paraId="515ADFC0" w14:textId="015A6DA4" w:rsidR="00A2034F" w:rsidRDefault="00A2034F">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83291008" w:history="1">
        <w:r w:rsidRPr="00A81947">
          <w:rPr>
            <w:rStyle w:val="Hyperlink"/>
            <w:rFonts w:ascii="Arial" w:hAnsi="Arial" w:cs="Arial"/>
            <w:noProof/>
          </w:rPr>
          <w:t>Figura 14 - Protótipo caso de uso CSU005 – Editar reclamação – Fluxo Principal – Parte 2</w:t>
        </w:r>
        <w:r>
          <w:rPr>
            <w:noProof/>
            <w:webHidden/>
          </w:rPr>
          <w:tab/>
        </w:r>
        <w:r>
          <w:rPr>
            <w:noProof/>
            <w:webHidden/>
          </w:rPr>
          <w:fldChar w:fldCharType="begin"/>
        </w:r>
        <w:r>
          <w:rPr>
            <w:noProof/>
            <w:webHidden/>
          </w:rPr>
          <w:instrText xml:space="preserve"> PAGEREF _Toc183291008 \h </w:instrText>
        </w:r>
        <w:r>
          <w:rPr>
            <w:noProof/>
            <w:webHidden/>
          </w:rPr>
        </w:r>
        <w:r>
          <w:rPr>
            <w:noProof/>
            <w:webHidden/>
          </w:rPr>
          <w:fldChar w:fldCharType="separate"/>
        </w:r>
        <w:r>
          <w:rPr>
            <w:noProof/>
            <w:webHidden/>
          </w:rPr>
          <w:t>60</w:t>
        </w:r>
        <w:r>
          <w:rPr>
            <w:noProof/>
            <w:webHidden/>
          </w:rPr>
          <w:fldChar w:fldCharType="end"/>
        </w:r>
      </w:hyperlink>
    </w:p>
    <w:p w14:paraId="2646B64C" w14:textId="62A798FA" w:rsidR="00A2034F" w:rsidRDefault="00A2034F">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83291009" w:history="1">
        <w:r w:rsidRPr="00A81947">
          <w:rPr>
            <w:rStyle w:val="Hyperlink"/>
            <w:rFonts w:ascii="Arial" w:hAnsi="Arial" w:cs="Arial"/>
            <w:noProof/>
          </w:rPr>
          <w:t>Figura 15 - Protótipo caso de uso CSU005 – Editar reclamação – Fluxo Principal – Parte 3</w:t>
        </w:r>
        <w:r>
          <w:rPr>
            <w:noProof/>
            <w:webHidden/>
          </w:rPr>
          <w:tab/>
        </w:r>
        <w:r>
          <w:rPr>
            <w:noProof/>
            <w:webHidden/>
          </w:rPr>
          <w:fldChar w:fldCharType="begin"/>
        </w:r>
        <w:r>
          <w:rPr>
            <w:noProof/>
            <w:webHidden/>
          </w:rPr>
          <w:instrText xml:space="preserve"> PAGEREF _Toc183291009 \h </w:instrText>
        </w:r>
        <w:r>
          <w:rPr>
            <w:noProof/>
            <w:webHidden/>
          </w:rPr>
        </w:r>
        <w:r>
          <w:rPr>
            <w:noProof/>
            <w:webHidden/>
          </w:rPr>
          <w:fldChar w:fldCharType="separate"/>
        </w:r>
        <w:r>
          <w:rPr>
            <w:noProof/>
            <w:webHidden/>
          </w:rPr>
          <w:t>61</w:t>
        </w:r>
        <w:r>
          <w:rPr>
            <w:noProof/>
            <w:webHidden/>
          </w:rPr>
          <w:fldChar w:fldCharType="end"/>
        </w:r>
      </w:hyperlink>
    </w:p>
    <w:p w14:paraId="01CC4A85" w14:textId="7A952DA6" w:rsidR="00A2034F" w:rsidRDefault="00A2034F">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83291010" w:history="1">
        <w:r w:rsidRPr="00A81947">
          <w:rPr>
            <w:rStyle w:val="Hyperlink"/>
            <w:rFonts w:ascii="Arial" w:hAnsi="Arial" w:cs="Arial"/>
            <w:noProof/>
          </w:rPr>
          <w:t>Figura 16 - Protótipo caso de uso CSU006 – Alterar status de uma reclamação – Fluxo Principal</w:t>
        </w:r>
        <w:r>
          <w:rPr>
            <w:noProof/>
            <w:webHidden/>
          </w:rPr>
          <w:tab/>
        </w:r>
        <w:r>
          <w:rPr>
            <w:noProof/>
            <w:webHidden/>
          </w:rPr>
          <w:fldChar w:fldCharType="begin"/>
        </w:r>
        <w:r>
          <w:rPr>
            <w:noProof/>
            <w:webHidden/>
          </w:rPr>
          <w:instrText xml:space="preserve"> PAGEREF _Toc183291010 \h </w:instrText>
        </w:r>
        <w:r>
          <w:rPr>
            <w:noProof/>
            <w:webHidden/>
          </w:rPr>
        </w:r>
        <w:r>
          <w:rPr>
            <w:noProof/>
            <w:webHidden/>
          </w:rPr>
          <w:fldChar w:fldCharType="separate"/>
        </w:r>
        <w:r>
          <w:rPr>
            <w:noProof/>
            <w:webHidden/>
          </w:rPr>
          <w:t>63</w:t>
        </w:r>
        <w:r>
          <w:rPr>
            <w:noProof/>
            <w:webHidden/>
          </w:rPr>
          <w:fldChar w:fldCharType="end"/>
        </w:r>
      </w:hyperlink>
    </w:p>
    <w:p w14:paraId="155379AE" w14:textId="6D06AC25" w:rsidR="00A2034F" w:rsidRDefault="00A2034F">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83291011" w:history="1">
        <w:r w:rsidRPr="00A81947">
          <w:rPr>
            <w:rStyle w:val="Hyperlink"/>
            <w:rFonts w:ascii="Arial" w:hAnsi="Arial" w:cs="Arial"/>
            <w:noProof/>
          </w:rPr>
          <w:t>Figura 17 - Protótipo caso de uso CSU007 – Feed de reclamação – Fluxo Principal – Usuário Deslogado</w:t>
        </w:r>
        <w:r>
          <w:rPr>
            <w:noProof/>
            <w:webHidden/>
          </w:rPr>
          <w:tab/>
        </w:r>
        <w:r>
          <w:rPr>
            <w:noProof/>
            <w:webHidden/>
          </w:rPr>
          <w:fldChar w:fldCharType="begin"/>
        </w:r>
        <w:r>
          <w:rPr>
            <w:noProof/>
            <w:webHidden/>
          </w:rPr>
          <w:instrText xml:space="preserve"> PAGEREF _Toc183291011 \h </w:instrText>
        </w:r>
        <w:r>
          <w:rPr>
            <w:noProof/>
            <w:webHidden/>
          </w:rPr>
        </w:r>
        <w:r>
          <w:rPr>
            <w:noProof/>
            <w:webHidden/>
          </w:rPr>
          <w:fldChar w:fldCharType="separate"/>
        </w:r>
        <w:r>
          <w:rPr>
            <w:noProof/>
            <w:webHidden/>
          </w:rPr>
          <w:t>64</w:t>
        </w:r>
        <w:r>
          <w:rPr>
            <w:noProof/>
            <w:webHidden/>
          </w:rPr>
          <w:fldChar w:fldCharType="end"/>
        </w:r>
      </w:hyperlink>
    </w:p>
    <w:p w14:paraId="3E6FC5E1" w14:textId="31FF50FA" w:rsidR="00A2034F" w:rsidRDefault="00A2034F">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83291012" w:history="1">
        <w:r w:rsidRPr="00A81947">
          <w:rPr>
            <w:rStyle w:val="Hyperlink"/>
            <w:rFonts w:ascii="Arial" w:hAnsi="Arial" w:cs="Arial"/>
            <w:noProof/>
          </w:rPr>
          <w:t>Figura 18 – Protótipo caso de uso CSU007 – Feed de reclamação – Fluxo Principal – Usuário Logado</w:t>
        </w:r>
        <w:r>
          <w:rPr>
            <w:noProof/>
            <w:webHidden/>
          </w:rPr>
          <w:tab/>
        </w:r>
        <w:r>
          <w:rPr>
            <w:noProof/>
            <w:webHidden/>
          </w:rPr>
          <w:fldChar w:fldCharType="begin"/>
        </w:r>
        <w:r>
          <w:rPr>
            <w:noProof/>
            <w:webHidden/>
          </w:rPr>
          <w:instrText xml:space="preserve"> PAGEREF _Toc183291012 \h </w:instrText>
        </w:r>
        <w:r>
          <w:rPr>
            <w:noProof/>
            <w:webHidden/>
          </w:rPr>
        </w:r>
        <w:r>
          <w:rPr>
            <w:noProof/>
            <w:webHidden/>
          </w:rPr>
          <w:fldChar w:fldCharType="separate"/>
        </w:r>
        <w:r>
          <w:rPr>
            <w:noProof/>
            <w:webHidden/>
          </w:rPr>
          <w:t>65</w:t>
        </w:r>
        <w:r>
          <w:rPr>
            <w:noProof/>
            <w:webHidden/>
          </w:rPr>
          <w:fldChar w:fldCharType="end"/>
        </w:r>
      </w:hyperlink>
    </w:p>
    <w:p w14:paraId="61072606" w14:textId="4DCA46F5" w:rsidR="00A2034F" w:rsidRDefault="00A2034F">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83291013" w:history="1">
        <w:r w:rsidRPr="00A81947">
          <w:rPr>
            <w:rStyle w:val="Hyperlink"/>
            <w:rFonts w:ascii="Arial" w:hAnsi="Arial" w:cs="Arial"/>
            <w:noProof/>
          </w:rPr>
          <w:t>Figura 19 – Protótipo caso de uso CSU012 – Recuperar senha – Fluxo Principal – Parte 1</w:t>
        </w:r>
        <w:r>
          <w:rPr>
            <w:noProof/>
            <w:webHidden/>
          </w:rPr>
          <w:tab/>
        </w:r>
        <w:r>
          <w:rPr>
            <w:noProof/>
            <w:webHidden/>
          </w:rPr>
          <w:fldChar w:fldCharType="begin"/>
        </w:r>
        <w:r>
          <w:rPr>
            <w:noProof/>
            <w:webHidden/>
          </w:rPr>
          <w:instrText xml:space="preserve"> PAGEREF _Toc183291013 \h </w:instrText>
        </w:r>
        <w:r>
          <w:rPr>
            <w:noProof/>
            <w:webHidden/>
          </w:rPr>
        </w:r>
        <w:r>
          <w:rPr>
            <w:noProof/>
            <w:webHidden/>
          </w:rPr>
          <w:fldChar w:fldCharType="separate"/>
        </w:r>
        <w:r>
          <w:rPr>
            <w:noProof/>
            <w:webHidden/>
          </w:rPr>
          <w:t>70</w:t>
        </w:r>
        <w:r>
          <w:rPr>
            <w:noProof/>
            <w:webHidden/>
          </w:rPr>
          <w:fldChar w:fldCharType="end"/>
        </w:r>
      </w:hyperlink>
    </w:p>
    <w:p w14:paraId="6A4A937C" w14:textId="4ACB7172" w:rsidR="00A2034F" w:rsidRDefault="00A2034F">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83291014" w:history="1">
        <w:r w:rsidRPr="00A81947">
          <w:rPr>
            <w:rStyle w:val="Hyperlink"/>
            <w:rFonts w:ascii="Arial" w:hAnsi="Arial" w:cs="Arial"/>
            <w:noProof/>
          </w:rPr>
          <w:t>Figura 20 - Protótipo caso de uso CSU012 – Recuperar senha – Fluxo Principal – Parte 2</w:t>
        </w:r>
        <w:r>
          <w:rPr>
            <w:noProof/>
            <w:webHidden/>
          </w:rPr>
          <w:tab/>
        </w:r>
        <w:r>
          <w:rPr>
            <w:noProof/>
            <w:webHidden/>
          </w:rPr>
          <w:fldChar w:fldCharType="begin"/>
        </w:r>
        <w:r>
          <w:rPr>
            <w:noProof/>
            <w:webHidden/>
          </w:rPr>
          <w:instrText xml:space="preserve"> PAGEREF _Toc183291014 \h </w:instrText>
        </w:r>
        <w:r>
          <w:rPr>
            <w:noProof/>
            <w:webHidden/>
          </w:rPr>
        </w:r>
        <w:r>
          <w:rPr>
            <w:noProof/>
            <w:webHidden/>
          </w:rPr>
          <w:fldChar w:fldCharType="separate"/>
        </w:r>
        <w:r>
          <w:rPr>
            <w:noProof/>
            <w:webHidden/>
          </w:rPr>
          <w:t>71</w:t>
        </w:r>
        <w:r>
          <w:rPr>
            <w:noProof/>
            <w:webHidden/>
          </w:rPr>
          <w:fldChar w:fldCharType="end"/>
        </w:r>
      </w:hyperlink>
    </w:p>
    <w:p w14:paraId="4A08FE0C" w14:textId="4C54B4F1" w:rsidR="00A2034F" w:rsidRDefault="00A2034F">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83291015" w:history="1">
        <w:r w:rsidRPr="00A81947">
          <w:rPr>
            <w:rStyle w:val="Hyperlink"/>
            <w:rFonts w:ascii="Arial" w:hAnsi="Arial" w:cs="Arial"/>
            <w:noProof/>
          </w:rPr>
          <w:t>Figura 21 - Protótipo caso de uso CSU012 – Recuperar senha – Fluxo Principal – Parte 3</w:t>
        </w:r>
        <w:r>
          <w:rPr>
            <w:noProof/>
            <w:webHidden/>
          </w:rPr>
          <w:tab/>
        </w:r>
        <w:r>
          <w:rPr>
            <w:noProof/>
            <w:webHidden/>
          </w:rPr>
          <w:fldChar w:fldCharType="begin"/>
        </w:r>
        <w:r>
          <w:rPr>
            <w:noProof/>
            <w:webHidden/>
          </w:rPr>
          <w:instrText xml:space="preserve"> PAGEREF _Toc183291015 \h </w:instrText>
        </w:r>
        <w:r>
          <w:rPr>
            <w:noProof/>
            <w:webHidden/>
          </w:rPr>
        </w:r>
        <w:r>
          <w:rPr>
            <w:noProof/>
            <w:webHidden/>
          </w:rPr>
          <w:fldChar w:fldCharType="separate"/>
        </w:r>
        <w:r>
          <w:rPr>
            <w:noProof/>
            <w:webHidden/>
          </w:rPr>
          <w:t>72</w:t>
        </w:r>
        <w:r>
          <w:rPr>
            <w:noProof/>
            <w:webHidden/>
          </w:rPr>
          <w:fldChar w:fldCharType="end"/>
        </w:r>
      </w:hyperlink>
    </w:p>
    <w:p w14:paraId="5606F1D1" w14:textId="71BAF05E" w:rsidR="00A2034F" w:rsidRDefault="00A2034F">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83291016" w:history="1">
        <w:r w:rsidRPr="00A81947">
          <w:rPr>
            <w:rStyle w:val="Hyperlink"/>
            <w:rFonts w:ascii="Arial" w:hAnsi="Arial" w:cs="Arial"/>
            <w:noProof/>
          </w:rPr>
          <w:t>Figura 22 - Product Backlog Sprint 1</w:t>
        </w:r>
        <w:r>
          <w:rPr>
            <w:noProof/>
            <w:webHidden/>
          </w:rPr>
          <w:tab/>
        </w:r>
        <w:r>
          <w:rPr>
            <w:noProof/>
            <w:webHidden/>
          </w:rPr>
          <w:fldChar w:fldCharType="begin"/>
        </w:r>
        <w:r>
          <w:rPr>
            <w:noProof/>
            <w:webHidden/>
          </w:rPr>
          <w:instrText xml:space="preserve"> PAGEREF _Toc183291016 \h </w:instrText>
        </w:r>
        <w:r>
          <w:rPr>
            <w:noProof/>
            <w:webHidden/>
          </w:rPr>
        </w:r>
        <w:r>
          <w:rPr>
            <w:noProof/>
            <w:webHidden/>
          </w:rPr>
          <w:fldChar w:fldCharType="separate"/>
        </w:r>
        <w:r>
          <w:rPr>
            <w:noProof/>
            <w:webHidden/>
          </w:rPr>
          <w:t>75</w:t>
        </w:r>
        <w:r>
          <w:rPr>
            <w:noProof/>
            <w:webHidden/>
          </w:rPr>
          <w:fldChar w:fldCharType="end"/>
        </w:r>
      </w:hyperlink>
    </w:p>
    <w:p w14:paraId="6377C87F" w14:textId="322564B6" w:rsidR="00A2034F" w:rsidRDefault="00A2034F">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83291017" w:history="1">
        <w:r w:rsidRPr="00A81947">
          <w:rPr>
            <w:rStyle w:val="Hyperlink"/>
            <w:rFonts w:ascii="Arial" w:hAnsi="Arial" w:cs="Arial"/>
            <w:noProof/>
          </w:rPr>
          <w:t>Figura 23 - Product Backlog Sprint 2</w:t>
        </w:r>
        <w:r>
          <w:rPr>
            <w:noProof/>
            <w:webHidden/>
          </w:rPr>
          <w:tab/>
        </w:r>
        <w:r>
          <w:rPr>
            <w:noProof/>
            <w:webHidden/>
          </w:rPr>
          <w:fldChar w:fldCharType="begin"/>
        </w:r>
        <w:r>
          <w:rPr>
            <w:noProof/>
            <w:webHidden/>
          </w:rPr>
          <w:instrText xml:space="preserve"> PAGEREF _Toc183291017 \h </w:instrText>
        </w:r>
        <w:r>
          <w:rPr>
            <w:noProof/>
            <w:webHidden/>
          </w:rPr>
        </w:r>
        <w:r>
          <w:rPr>
            <w:noProof/>
            <w:webHidden/>
          </w:rPr>
          <w:fldChar w:fldCharType="separate"/>
        </w:r>
        <w:r>
          <w:rPr>
            <w:noProof/>
            <w:webHidden/>
          </w:rPr>
          <w:t>75</w:t>
        </w:r>
        <w:r>
          <w:rPr>
            <w:noProof/>
            <w:webHidden/>
          </w:rPr>
          <w:fldChar w:fldCharType="end"/>
        </w:r>
      </w:hyperlink>
    </w:p>
    <w:p w14:paraId="0553ADB8" w14:textId="42F75D5B" w:rsidR="00A2034F" w:rsidRDefault="00A2034F">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83291018" w:history="1">
        <w:r w:rsidRPr="00A81947">
          <w:rPr>
            <w:rStyle w:val="Hyperlink"/>
            <w:rFonts w:ascii="Arial" w:hAnsi="Arial" w:cs="Arial"/>
            <w:noProof/>
          </w:rPr>
          <w:t>Figura 24 - Product Backlog Sprint 3</w:t>
        </w:r>
        <w:r>
          <w:rPr>
            <w:noProof/>
            <w:webHidden/>
          </w:rPr>
          <w:tab/>
        </w:r>
        <w:r>
          <w:rPr>
            <w:noProof/>
            <w:webHidden/>
          </w:rPr>
          <w:fldChar w:fldCharType="begin"/>
        </w:r>
        <w:r>
          <w:rPr>
            <w:noProof/>
            <w:webHidden/>
          </w:rPr>
          <w:instrText xml:space="preserve"> PAGEREF _Toc183291018 \h </w:instrText>
        </w:r>
        <w:r>
          <w:rPr>
            <w:noProof/>
            <w:webHidden/>
          </w:rPr>
        </w:r>
        <w:r>
          <w:rPr>
            <w:noProof/>
            <w:webHidden/>
          </w:rPr>
          <w:fldChar w:fldCharType="separate"/>
        </w:r>
        <w:r>
          <w:rPr>
            <w:noProof/>
            <w:webHidden/>
          </w:rPr>
          <w:t>75</w:t>
        </w:r>
        <w:r>
          <w:rPr>
            <w:noProof/>
            <w:webHidden/>
          </w:rPr>
          <w:fldChar w:fldCharType="end"/>
        </w:r>
      </w:hyperlink>
    </w:p>
    <w:p w14:paraId="763C2FCD" w14:textId="199DF040" w:rsidR="00A2034F" w:rsidRDefault="00A2034F">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83291019" w:history="1">
        <w:r w:rsidRPr="00A81947">
          <w:rPr>
            <w:rStyle w:val="Hyperlink"/>
            <w:rFonts w:ascii="Arial" w:hAnsi="Arial" w:cs="Arial"/>
            <w:noProof/>
          </w:rPr>
          <w:t>Figura 25 - Product Backlog Sprint 4</w:t>
        </w:r>
        <w:r>
          <w:rPr>
            <w:noProof/>
            <w:webHidden/>
          </w:rPr>
          <w:tab/>
        </w:r>
        <w:r>
          <w:rPr>
            <w:noProof/>
            <w:webHidden/>
          </w:rPr>
          <w:fldChar w:fldCharType="begin"/>
        </w:r>
        <w:r>
          <w:rPr>
            <w:noProof/>
            <w:webHidden/>
          </w:rPr>
          <w:instrText xml:space="preserve"> PAGEREF _Toc183291019 \h </w:instrText>
        </w:r>
        <w:r>
          <w:rPr>
            <w:noProof/>
            <w:webHidden/>
          </w:rPr>
        </w:r>
        <w:r>
          <w:rPr>
            <w:noProof/>
            <w:webHidden/>
          </w:rPr>
          <w:fldChar w:fldCharType="separate"/>
        </w:r>
        <w:r>
          <w:rPr>
            <w:noProof/>
            <w:webHidden/>
          </w:rPr>
          <w:t>76</w:t>
        </w:r>
        <w:r>
          <w:rPr>
            <w:noProof/>
            <w:webHidden/>
          </w:rPr>
          <w:fldChar w:fldCharType="end"/>
        </w:r>
      </w:hyperlink>
    </w:p>
    <w:p w14:paraId="7E02C201" w14:textId="01AE600F" w:rsidR="00A2034F" w:rsidRDefault="00A2034F">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83291020" w:history="1">
        <w:r w:rsidRPr="00A81947">
          <w:rPr>
            <w:rStyle w:val="Hyperlink"/>
            <w:rFonts w:ascii="Arial" w:hAnsi="Arial" w:cs="Arial"/>
            <w:noProof/>
          </w:rPr>
          <w:t>Figura 26 - Product Backlog Sprint 5</w:t>
        </w:r>
        <w:r>
          <w:rPr>
            <w:noProof/>
            <w:webHidden/>
          </w:rPr>
          <w:tab/>
        </w:r>
        <w:r>
          <w:rPr>
            <w:noProof/>
            <w:webHidden/>
          </w:rPr>
          <w:fldChar w:fldCharType="begin"/>
        </w:r>
        <w:r>
          <w:rPr>
            <w:noProof/>
            <w:webHidden/>
          </w:rPr>
          <w:instrText xml:space="preserve"> PAGEREF _Toc183291020 \h </w:instrText>
        </w:r>
        <w:r>
          <w:rPr>
            <w:noProof/>
            <w:webHidden/>
          </w:rPr>
        </w:r>
        <w:r>
          <w:rPr>
            <w:noProof/>
            <w:webHidden/>
          </w:rPr>
          <w:fldChar w:fldCharType="separate"/>
        </w:r>
        <w:r>
          <w:rPr>
            <w:noProof/>
            <w:webHidden/>
          </w:rPr>
          <w:t>76</w:t>
        </w:r>
        <w:r>
          <w:rPr>
            <w:noProof/>
            <w:webHidden/>
          </w:rPr>
          <w:fldChar w:fldCharType="end"/>
        </w:r>
      </w:hyperlink>
    </w:p>
    <w:p w14:paraId="4AD9AE5A" w14:textId="344EB587" w:rsidR="00A2034F" w:rsidRDefault="00A2034F">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83291021" w:history="1">
        <w:r w:rsidRPr="00A81947">
          <w:rPr>
            <w:rStyle w:val="Hyperlink"/>
            <w:rFonts w:ascii="Arial" w:hAnsi="Arial" w:cs="Arial"/>
            <w:noProof/>
          </w:rPr>
          <w:t>Figura 27 - Diagrama de classes</w:t>
        </w:r>
        <w:r>
          <w:rPr>
            <w:noProof/>
            <w:webHidden/>
          </w:rPr>
          <w:tab/>
        </w:r>
        <w:r>
          <w:rPr>
            <w:noProof/>
            <w:webHidden/>
          </w:rPr>
          <w:fldChar w:fldCharType="begin"/>
        </w:r>
        <w:r>
          <w:rPr>
            <w:noProof/>
            <w:webHidden/>
          </w:rPr>
          <w:instrText xml:space="preserve"> PAGEREF _Toc183291021 \h </w:instrText>
        </w:r>
        <w:r>
          <w:rPr>
            <w:noProof/>
            <w:webHidden/>
          </w:rPr>
        </w:r>
        <w:r>
          <w:rPr>
            <w:noProof/>
            <w:webHidden/>
          </w:rPr>
          <w:fldChar w:fldCharType="separate"/>
        </w:r>
        <w:r>
          <w:rPr>
            <w:noProof/>
            <w:webHidden/>
          </w:rPr>
          <w:t>77</w:t>
        </w:r>
        <w:r>
          <w:rPr>
            <w:noProof/>
            <w:webHidden/>
          </w:rPr>
          <w:fldChar w:fldCharType="end"/>
        </w:r>
      </w:hyperlink>
    </w:p>
    <w:p w14:paraId="1C0294A1" w14:textId="2228F267" w:rsidR="00A2034F" w:rsidRDefault="00A2034F">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83291022" w:history="1">
        <w:r w:rsidRPr="00A81947">
          <w:rPr>
            <w:rStyle w:val="Hyperlink"/>
            <w:rFonts w:ascii="Arial" w:hAnsi="Arial" w:cs="Arial"/>
            <w:noProof/>
          </w:rPr>
          <w:t>Figura 28 - Diagrama de implantação</w:t>
        </w:r>
        <w:r>
          <w:rPr>
            <w:noProof/>
            <w:webHidden/>
          </w:rPr>
          <w:tab/>
        </w:r>
        <w:r>
          <w:rPr>
            <w:noProof/>
            <w:webHidden/>
          </w:rPr>
          <w:fldChar w:fldCharType="begin"/>
        </w:r>
        <w:r>
          <w:rPr>
            <w:noProof/>
            <w:webHidden/>
          </w:rPr>
          <w:instrText xml:space="preserve"> PAGEREF _Toc183291022 \h </w:instrText>
        </w:r>
        <w:r>
          <w:rPr>
            <w:noProof/>
            <w:webHidden/>
          </w:rPr>
        </w:r>
        <w:r>
          <w:rPr>
            <w:noProof/>
            <w:webHidden/>
          </w:rPr>
          <w:fldChar w:fldCharType="separate"/>
        </w:r>
        <w:r>
          <w:rPr>
            <w:noProof/>
            <w:webHidden/>
          </w:rPr>
          <w:t>78</w:t>
        </w:r>
        <w:r>
          <w:rPr>
            <w:noProof/>
            <w:webHidden/>
          </w:rPr>
          <w:fldChar w:fldCharType="end"/>
        </w:r>
      </w:hyperlink>
    </w:p>
    <w:p w14:paraId="2A0CA77A" w14:textId="2BA7B206" w:rsidR="00A2034F" w:rsidRDefault="00A2034F">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83291023" w:history="1">
        <w:r w:rsidRPr="00A81947">
          <w:rPr>
            <w:rStyle w:val="Hyperlink"/>
            <w:rFonts w:ascii="Arial" w:hAnsi="Arial" w:cs="Arial"/>
            <w:noProof/>
          </w:rPr>
          <w:t>Figura 29 - diagrama representando o fluxo de execução da implantação</w:t>
        </w:r>
        <w:r>
          <w:rPr>
            <w:noProof/>
            <w:webHidden/>
          </w:rPr>
          <w:tab/>
        </w:r>
        <w:r>
          <w:rPr>
            <w:noProof/>
            <w:webHidden/>
          </w:rPr>
          <w:fldChar w:fldCharType="begin"/>
        </w:r>
        <w:r>
          <w:rPr>
            <w:noProof/>
            <w:webHidden/>
          </w:rPr>
          <w:instrText xml:space="preserve"> PAGEREF _Toc183291023 \h </w:instrText>
        </w:r>
        <w:r>
          <w:rPr>
            <w:noProof/>
            <w:webHidden/>
          </w:rPr>
        </w:r>
        <w:r>
          <w:rPr>
            <w:noProof/>
            <w:webHidden/>
          </w:rPr>
          <w:fldChar w:fldCharType="separate"/>
        </w:r>
        <w:r>
          <w:rPr>
            <w:noProof/>
            <w:webHidden/>
          </w:rPr>
          <w:t>78</w:t>
        </w:r>
        <w:r>
          <w:rPr>
            <w:noProof/>
            <w:webHidden/>
          </w:rPr>
          <w:fldChar w:fldCharType="end"/>
        </w:r>
      </w:hyperlink>
    </w:p>
    <w:p w14:paraId="4281B5A2" w14:textId="1D445C76" w:rsidR="00A2034F" w:rsidRDefault="00A2034F">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83291024" w:history="1">
        <w:r w:rsidRPr="00A81947">
          <w:rPr>
            <w:rStyle w:val="Hyperlink"/>
            <w:rFonts w:ascii="Arial" w:hAnsi="Arial" w:cs="Arial"/>
            <w:noProof/>
          </w:rPr>
          <w:t>Figura 30 - Diagrama de classes do caso de uso criar reclamação</w:t>
        </w:r>
        <w:r>
          <w:rPr>
            <w:noProof/>
            <w:webHidden/>
          </w:rPr>
          <w:tab/>
        </w:r>
        <w:r>
          <w:rPr>
            <w:noProof/>
            <w:webHidden/>
          </w:rPr>
          <w:fldChar w:fldCharType="begin"/>
        </w:r>
        <w:r>
          <w:rPr>
            <w:noProof/>
            <w:webHidden/>
          </w:rPr>
          <w:instrText xml:space="preserve"> PAGEREF _Toc183291024 \h </w:instrText>
        </w:r>
        <w:r>
          <w:rPr>
            <w:noProof/>
            <w:webHidden/>
          </w:rPr>
        </w:r>
        <w:r>
          <w:rPr>
            <w:noProof/>
            <w:webHidden/>
          </w:rPr>
          <w:fldChar w:fldCharType="separate"/>
        </w:r>
        <w:r>
          <w:rPr>
            <w:noProof/>
            <w:webHidden/>
          </w:rPr>
          <w:t>79</w:t>
        </w:r>
        <w:r>
          <w:rPr>
            <w:noProof/>
            <w:webHidden/>
          </w:rPr>
          <w:fldChar w:fldCharType="end"/>
        </w:r>
      </w:hyperlink>
    </w:p>
    <w:p w14:paraId="0521D82E" w14:textId="21DFEE4B" w:rsidR="00A2034F" w:rsidRDefault="00A2034F">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83291025" w:history="1">
        <w:r w:rsidRPr="00A81947">
          <w:rPr>
            <w:rStyle w:val="Hyperlink"/>
            <w:rFonts w:ascii="Arial" w:hAnsi="Arial" w:cs="Arial"/>
            <w:noProof/>
          </w:rPr>
          <w:t>Figura 31 - Diagrama de sequência criar reclamação. – Fluxo Principal CSU001</w:t>
        </w:r>
        <w:r>
          <w:rPr>
            <w:noProof/>
            <w:webHidden/>
          </w:rPr>
          <w:tab/>
        </w:r>
        <w:r>
          <w:rPr>
            <w:noProof/>
            <w:webHidden/>
          </w:rPr>
          <w:fldChar w:fldCharType="begin"/>
        </w:r>
        <w:r>
          <w:rPr>
            <w:noProof/>
            <w:webHidden/>
          </w:rPr>
          <w:instrText xml:space="preserve"> PAGEREF _Toc183291025 \h </w:instrText>
        </w:r>
        <w:r>
          <w:rPr>
            <w:noProof/>
            <w:webHidden/>
          </w:rPr>
        </w:r>
        <w:r>
          <w:rPr>
            <w:noProof/>
            <w:webHidden/>
          </w:rPr>
          <w:fldChar w:fldCharType="separate"/>
        </w:r>
        <w:r>
          <w:rPr>
            <w:noProof/>
            <w:webHidden/>
          </w:rPr>
          <w:t>79</w:t>
        </w:r>
        <w:r>
          <w:rPr>
            <w:noProof/>
            <w:webHidden/>
          </w:rPr>
          <w:fldChar w:fldCharType="end"/>
        </w:r>
      </w:hyperlink>
    </w:p>
    <w:p w14:paraId="7E6F0565" w14:textId="45FB1BA8" w:rsidR="00A2034F" w:rsidRDefault="00A2034F">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83291026" w:history="1">
        <w:r w:rsidRPr="00A81947">
          <w:rPr>
            <w:rStyle w:val="Hyperlink"/>
            <w:rFonts w:ascii="Arial" w:hAnsi="Arial" w:cs="Arial"/>
            <w:noProof/>
          </w:rPr>
          <w:t>Figura 32 - Diagrama de sequência criar reclamação – Fluxo Alternativo 1 CSU001</w:t>
        </w:r>
        <w:r>
          <w:rPr>
            <w:noProof/>
            <w:webHidden/>
          </w:rPr>
          <w:tab/>
        </w:r>
        <w:r>
          <w:rPr>
            <w:noProof/>
            <w:webHidden/>
          </w:rPr>
          <w:fldChar w:fldCharType="begin"/>
        </w:r>
        <w:r>
          <w:rPr>
            <w:noProof/>
            <w:webHidden/>
          </w:rPr>
          <w:instrText xml:space="preserve"> PAGEREF _Toc183291026 \h </w:instrText>
        </w:r>
        <w:r>
          <w:rPr>
            <w:noProof/>
            <w:webHidden/>
          </w:rPr>
        </w:r>
        <w:r>
          <w:rPr>
            <w:noProof/>
            <w:webHidden/>
          </w:rPr>
          <w:fldChar w:fldCharType="separate"/>
        </w:r>
        <w:r>
          <w:rPr>
            <w:noProof/>
            <w:webHidden/>
          </w:rPr>
          <w:t>80</w:t>
        </w:r>
        <w:r>
          <w:rPr>
            <w:noProof/>
            <w:webHidden/>
          </w:rPr>
          <w:fldChar w:fldCharType="end"/>
        </w:r>
      </w:hyperlink>
    </w:p>
    <w:p w14:paraId="042EE5BC" w14:textId="1FF0BBCC" w:rsidR="00A2034F" w:rsidRDefault="00A2034F">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83291027" w:history="1">
        <w:r w:rsidRPr="00A81947">
          <w:rPr>
            <w:rStyle w:val="Hyperlink"/>
            <w:rFonts w:ascii="Arial" w:hAnsi="Arial" w:cs="Arial"/>
            <w:noProof/>
          </w:rPr>
          <w:t>Figura 33 - Diagrama de sequência criar reclamação – Fluxo Alternativo 2 CSU001</w:t>
        </w:r>
        <w:r>
          <w:rPr>
            <w:noProof/>
            <w:webHidden/>
          </w:rPr>
          <w:tab/>
        </w:r>
        <w:r>
          <w:rPr>
            <w:noProof/>
            <w:webHidden/>
          </w:rPr>
          <w:fldChar w:fldCharType="begin"/>
        </w:r>
        <w:r>
          <w:rPr>
            <w:noProof/>
            <w:webHidden/>
          </w:rPr>
          <w:instrText xml:space="preserve"> PAGEREF _Toc183291027 \h </w:instrText>
        </w:r>
        <w:r>
          <w:rPr>
            <w:noProof/>
            <w:webHidden/>
          </w:rPr>
        </w:r>
        <w:r>
          <w:rPr>
            <w:noProof/>
            <w:webHidden/>
          </w:rPr>
          <w:fldChar w:fldCharType="separate"/>
        </w:r>
        <w:r>
          <w:rPr>
            <w:noProof/>
            <w:webHidden/>
          </w:rPr>
          <w:t>80</w:t>
        </w:r>
        <w:r>
          <w:rPr>
            <w:noProof/>
            <w:webHidden/>
          </w:rPr>
          <w:fldChar w:fldCharType="end"/>
        </w:r>
      </w:hyperlink>
    </w:p>
    <w:p w14:paraId="16302275" w14:textId="4A0FCA12" w:rsidR="00A2034F" w:rsidRDefault="00A2034F">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83291028" w:history="1">
        <w:r w:rsidRPr="00A81947">
          <w:rPr>
            <w:rStyle w:val="Hyperlink"/>
            <w:rFonts w:ascii="Arial" w:hAnsi="Arial" w:cs="Arial"/>
            <w:noProof/>
          </w:rPr>
          <w:t>Figura 34 - Diagrama de classes do caso de uso comentar reclamação</w:t>
        </w:r>
        <w:r>
          <w:rPr>
            <w:noProof/>
            <w:webHidden/>
          </w:rPr>
          <w:tab/>
        </w:r>
        <w:r>
          <w:rPr>
            <w:noProof/>
            <w:webHidden/>
          </w:rPr>
          <w:fldChar w:fldCharType="begin"/>
        </w:r>
        <w:r>
          <w:rPr>
            <w:noProof/>
            <w:webHidden/>
          </w:rPr>
          <w:instrText xml:space="preserve"> PAGEREF _Toc183291028 \h </w:instrText>
        </w:r>
        <w:r>
          <w:rPr>
            <w:noProof/>
            <w:webHidden/>
          </w:rPr>
        </w:r>
        <w:r>
          <w:rPr>
            <w:noProof/>
            <w:webHidden/>
          </w:rPr>
          <w:fldChar w:fldCharType="separate"/>
        </w:r>
        <w:r>
          <w:rPr>
            <w:noProof/>
            <w:webHidden/>
          </w:rPr>
          <w:t>81</w:t>
        </w:r>
        <w:r>
          <w:rPr>
            <w:noProof/>
            <w:webHidden/>
          </w:rPr>
          <w:fldChar w:fldCharType="end"/>
        </w:r>
      </w:hyperlink>
    </w:p>
    <w:p w14:paraId="4FA6AF14" w14:textId="05172205" w:rsidR="00A2034F" w:rsidRDefault="00A2034F">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83291029" w:history="1">
        <w:r w:rsidRPr="00A81947">
          <w:rPr>
            <w:rStyle w:val="Hyperlink"/>
            <w:rFonts w:ascii="Arial" w:hAnsi="Arial" w:cs="Arial"/>
            <w:noProof/>
          </w:rPr>
          <w:t>Figura 35 - Diagrama de sequência comentar reclamação – Fluxo Principal CSU011</w:t>
        </w:r>
        <w:r>
          <w:rPr>
            <w:noProof/>
            <w:webHidden/>
          </w:rPr>
          <w:tab/>
        </w:r>
        <w:r>
          <w:rPr>
            <w:noProof/>
            <w:webHidden/>
          </w:rPr>
          <w:fldChar w:fldCharType="begin"/>
        </w:r>
        <w:r>
          <w:rPr>
            <w:noProof/>
            <w:webHidden/>
          </w:rPr>
          <w:instrText xml:space="preserve"> PAGEREF _Toc183291029 \h </w:instrText>
        </w:r>
        <w:r>
          <w:rPr>
            <w:noProof/>
            <w:webHidden/>
          </w:rPr>
        </w:r>
        <w:r>
          <w:rPr>
            <w:noProof/>
            <w:webHidden/>
          </w:rPr>
          <w:fldChar w:fldCharType="separate"/>
        </w:r>
        <w:r>
          <w:rPr>
            <w:noProof/>
            <w:webHidden/>
          </w:rPr>
          <w:t>82</w:t>
        </w:r>
        <w:r>
          <w:rPr>
            <w:noProof/>
            <w:webHidden/>
          </w:rPr>
          <w:fldChar w:fldCharType="end"/>
        </w:r>
      </w:hyperlink>
    </w:p>
    <w:p w14:paraId="48978488" w14:textId="3D47CCA3" w:rsidR="00A2034F" w:rsidRDefault="00A2034F">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83291030" w:history="1">
        <w:r w:rsidRPr="00A81947">
          <w:rPr>
            <w:rStyle w:val="Hyperlink"/>
            <w:rFonts w:ascii="Arial" w:hAnsi="Arial" w:cs="Arial"/>
            <w:noProof/>
          </w:rPr>
          <w:t>Figura 36 - Diagrama de classes do caso de uso curtir reclamação</w:t>
        </w:r>
        <w:r>
          <w:rPr>
            <w:noProof/>
            <w:webHidden/>
          </w:rPr>
          <w:tab/>
        </w:r>
        <w:r>
          <w:rPr>
            <w:noProof/>
            <w:webHidden/>
          </w:rPr>
          <w:fldChar w:fldCharType="begin"/>
        </w:r>
        <w:r>
          <w:rPr>
            <w:noProof/>
            <w:webHidden/>
          </w:rPr>
          <w:instrText xml:space="preserve"> PAGEREF _Toc183291030 \h </w:instrText>
        </w:r>
        <w:r>
          <w:rPr>
            <w:noProof/>
            <w:webHidden/>
          </w:rPr>
        </w:r>
        <w:r>
          <w:rPr>
            <w:noProof/>
            <w:webHidden/>
          </w:rPr>
          <w:fldChar w:fldCharType="separate"/>
        </w:r>
        <w:r>
          <w:rPr>
            <w:noProof/>
            <w:webHidden/>
          </w:rPr>
          <w:t>83</w:t>
        </w:r>
        <w:r>
          <w:rPr>
            <w:noProof/>
            <w:webHidden/>
          </w:rPr>
          <w:fldChar w:fldCharType="end"/>
        </w:r>
      </w:hyperlink>
    </w:p>
    <w:p w14:paraId="77C42F51" w14:textId="6325002F" w:rsidR="00A2034F" w:rsidRDefault="00A2034F">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83291031" w:history="1">
        <w:r w:rsidRPr="00A81947">
          <w:rPr>
            <w:rStyle w:val="Hyperlink"/>
            <w:rFonts w:ascii="Arial" w:hAnsi="Arial" w:cs="Arial"/>
            <w:noProof/>
          </w:rPr>
          <w:t>Figura 37 - Diagrama de sequência curtir reclamação – Fluxo Principal CSU010</w:t>
        </w:r>
        <w:r>
          <w:rPr>
            <w:noProof/>
            <w:webHidden/>
          </w:rPr>
          <w:tab/>
        </w:r>
        <w:r>
          <w:rPr>
            <w:noProof/>
            <w:webHidden/>
          </w:rPr>
          <w:fldChar w:fldCharType="begin"/>
        </w:r>
        <w:r>
          <w:rPr>
            <w:noProof/>
            <w:webHidden/>
          </w:rPr>
          <w:instrText xml:space="preserve"> PAGEREF _Toc183291031 \h </w:instrText>
        </w:r>
        <w:r>
          <w:rPr>
            <w:noProof/>
            <w:webHidden/>
          </w:rPr>
        </w:r>
        <w:r>
          <w:rPr>
            <w:noProof/>
            <w:webHidden/>
          </w:rPr>
          <w:fldChar w:fldCharType="separate"/>
        </w:r>
        <w:r>
          <w:rPr>
            <w:noProof/>
            <w:webHidden/>
          </w:rPr>
          <w:t>84</w:t>
        </w:r>
        <w:r>
          <w:rPr>
            <w:noProof/>
            <w:webHidden/>
          </w:rPr>
          <w:fldChar w:fldCharType="end"/>
        </w:r>
      </w:hyperlink>
    </w:p>
    <w:p w14:paraId="3C58356E" w14:textId="606EFA35" w:rsidR="00A2034F" w:rsidRDefault="00A2034F">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83291032" w:history="1">
        <w:r w:rsidRPr="00A81947">
          <w:rPr>
            <w:rStyle w:val="Hyperlink"/>
            <w:rFonts w:ascii="Arial" w:hAnsi="Arial" w:cs="Arial"/>
            <w:noProof/>
          </w:rPr>
          <w:t>Figura 38 - Diagrama de classes do caso de uso alterar status</w:t>
        </w:r>
        <w:r>
          <w:rPr>
            <w:noProof/>
            <w:webHidden/>
          </w:rPr>
          <w:tab/>
        </w:r>
        <w:r>
          <w:rPr>
            <w:noProof/>
            <w:webHidden/>
          </w:rPr>
          <w:fldChar w:fldCharType="begin"/>
        </w:r>
        <w:r>
          <w:rPr>
            <w:noProof/>
            <w:webHidden/>
          </w:rPr>
          <w:instrText xml:space="preserve"> PAGEREF _Toc183291032 \h </w:instrText>
        </w:r>
        <w:r>
          <w:rPr>
            <w:noProof/>
            <w:webHidden/>
          </w:rPr>
        </w:r>
        <w:r>
          <w:rPr>
            <w:noProof/>
            <w:webHidden/>
          </w:rPr>
          <w:fldChar w:fldCharType="separate"/>
        </w:r>
        <w:r>
          <w:rPr>
            <w:noProof/>
            <w:webHidden/>
          </w:rPr>
          <w:t>85</w:t>
        </w:r>
        <w:r>
          <w:rPr>
            <w:noProof/>
            <w:webHidden/>
          </w:rPr>
          <w:fldChar w:fldCharType="end"/>
        </w:r>
      </w:hyperlink>
    </w:p>
    <w:p w14:paraId="1F06924E" w14:textId="1CB9D5A8" w:rsidR="00A2034F" w:rsidRDefault="00A2034F">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83291033" w:history="1">
        <w:r w:rsidRPr="00A81947">
          <w:rPr>
            <w:rStyle w:val="Hyperlink"/>
            <w:rFonts w:ascii="Arial" w:hAnsi="Arial" w:cs="Arial"/>
            <w:noProof/>
          </w:rPr>
          <w:t>Figura 39 - Diagrama de sequência alterar status reclamação – Fluxo Principal CSU006</w:t>
        </w:r>
        <w:r>
          <w:rPr>
            <w:noProof/>
            <w:webHidden/>
          </w:rPr>
          <w:tab/>
        </w:r>
        <w:r>
          <w:rPr>
            <w:noProof/>
            <w:webHidden/>
          </w:rPr>
          <w:fldChar w:fldCharType="begin"/>
        </w:r>
        <w:r>
          <w:rPr>
            <w:noProof/>
            <w:webHidden/>
          </w:rPr>
          <w:instrText xml:space="preserve"> PAGEREF _Toc183291033 \h </w:instrText>
        </w:r>
        <w:r>
          <w:rPr>
            <w:noProof/>
            <w:webHidden/>
          </w:rPr>
        </w:r>
        <w:r>
          <w:rPr>
            <w:noProof/>
            <w:webHidden/>
          </w:rPr>
          <w:fldChar w:fldCharType="separate"/>
        </w:r>
        <w:r>
          <w:rPr>
            <w:noProof/>
            <w:webHidden/>
          </w:rPr>
          <w:t>86</w:t>
        </w:r>
        <w:r>
          <w:rPr>
            <w:noProof/>
            <w:webHidden/>
          </w:rPr>
          <w:fldChar w:fldCharType="end"/>
        </w:r>
      </w:hyperlink>
    </w:p>
    <w:p w14:paraId="5A278FE7" w14:textId="2E729D82" w:rsidR="00A2034F" w:rsidRDefault="00A2034F">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83291034" w:history="1">
        <w:r w:rsidRPr="00A81947">
          <w:rPr>
            <w:rStyle w:val="Hyperlink"/>
            <w:rFonts w:ascii="Arial" w:hAnsi="Arial" w:cs="Arial"/>
            <w:noProof/>
          </w:rPr>
          <w:t>Figura 40 - Diagrama de classes do caso de uso cadastrar usuário</w:t>
        </w:r>
        <w:r>
          <w:rPr>
            <w:noProof/>
            <w:webHidden/>
          </w:rPr>
          <w:tab/>
        </w:r>
        <w:r>
          <w:rPr>
            <w:noProof/>
            <w:webHidden/>
          </w:rPr>
          <w:fldChar w:fldCharType="begin"/>
        </w:r>
        <w:r>
          <w:rPr>
            <w:noProof/>
            <w:webHidden/>
          </w:rPr>
          <w:instrText xml:space="preserve"> PAGEREF _Toc183291034 \h </w:instrText>
        </w:r>
        <w:r>
          <w:rPr>
            <w:noProof/>
            <w:webHidden/>
          </w:rPr>
        </w:r>
        <w:r>
          <w:rPr>
            <w:noProof/>
            <w:webHidden/>
          </w:rPr>
          <w:fldChar w:fldCharType="separate"/>
        </w:r>
        <w:r>
          <w:rPr>
            <w:noProof/>
            <w:webHidden/>
          </w:rPr>
          <w:t>87</w:t>
        </w:r>
        <w:r>
          <w:rPr>
            <w:noProof/>
            <w:webHidden/>
          </w:rPr>
          <w:fldChar w:fldCharType="end"/>
        </w:r>
      </w:hyperlink>
    </w:p>
    <w:p w14:paraId="3AC87B64" w14:textId="00771E10" w:rsidR="00A2034F" w:rsidRDefault="00A2034F">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83291035" w:history="1">
        <w:r w:rsidRPr="00A81947">
          <w:rPr>
            <w:rStyle w:val="Hyperlink"/>
            <w:rFonts w:ascii="Arial" w:hAnsi="Arial" w:cs="Arial"/>
            <w:noProof/>
          </w:rPr>
          <w:t>Figura 41 – Diagrama de sequência cadastrar usuário – Fluxo Principal CSU002</w:t>
        </w:r>
        <w:r>
          <w:rPr>
            <w:noProof/>
            <w:webHidden/>
          </w:rPr>
          <w:tab/>
        </w:r>
        <w:r>
          <w:rPr>
            <w:noProof/>
            <w:webHidden/>
          </w:rPr>
          <w:fldChar w:fldCharType="begin"/>
        </w:r>
        <w:r>
          <w:rPr>
            <w:noProof/>
            <w:webHidden/>
          </w:rPr>
          <w:instrText xml:space="preserve"> PAGEREF _Toc183291035 \h </w:instrText>
        </w:r>
        <w:r>
          <w:rPr>
            <w:noProof/>
            <w:webHidden/>
          </w:rPr>
        </w:r>
        <w:r>
          <w:rPr>
            <w:noProof/>
            <w:webHidden/>
          </w:rPr>
          <w:fldChar w:fldCharType="separate"/>
        </w:r>
        <w:r>
          <w:rPr>
            <w:noProof/>
            <w:webHidden/>
          </w:rPr>
          <w:t>88</w:t>
        </w:r>
        <w:r>
          <w:rPr>
            <w:noProof/>
            <w:webHidden/>
          </w:rPr>
          <w:fldChar w:fldCharType="end"/>
        </w:r>
      </w:hyperlink>
    </w:p>
    <w:p w14:paraId="38328970" w14:textId="58B80401" w:rsidR="00A2034F" w:rsidRDefault="00A2034F">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83291036" w:history="1">
        <w:r w:rsidRPr="00A81947">
          <w:rPr>
            <w:rStyle w:val="Hyperlink"/>
            <w:rFonts w:ascii="Arial" w:hAnsi="Arial" w:cs="Arial"/>
            <w:noProof/>
          </w:rPr>
          <w:t>Figura 42 - Diagrama de atividades</w:t>
        </w:r>
        <w:r>
          <w:rPr>
            <w:noProof/>
            <w:webHidden/>
          </w:rPr>
          <w:tab/>
        </w:r>
        <w:r>
          <w:rPr>
            <w:noProof/>
            <w:webHidden/>
          </w:rPr>
          <w:fldChar w:fldCharType="begin"/>
        </w:r>
        <w:r>
          <w:rPr>
            <w:noProof/>
            <w:webHidden/>
          </w:rPr>
          <w:instrText xml:space="preserve"> PAGEREF _Toc183291036 \h </w:instrText>
        </w:r>
        <w:r>
          <w:rPr>
            <w:noProof/>
            <w:webHidden/>
          </w:rPr>
        </w:r>
        <w:r>
          <w:rPr>
            <w:noProof/>
            <w:webHidden/>
          </w:rPr>
          <w:fldChar w:fldCharType="separate"/>
        </w:r>
        <w:r>
          <w:rPr>
            <w:noProof/>
            <w:webHidden/>
          </w:rPr>
          <w:t>89</w:t>
        </w:r>
        <w:r>
          <w:rPr>
            <w:noProof/>
            <w:webHidden/>
          </w:rPr>
          <w:fldChar w:fldCharType="end"/>
        </w:r>
      </w:hyperlink>
    </w:p>
    <w:p w14:paraId="05CF6CED" w14:textId="07A458B3" w:rsidR="00A2034F" w:rsidRDefault="00A2034F">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83291037" w:history="1">
        <w:r w:rsidRPr="00A81947">
          <w:rPr>
            <w:rStyle w:val="Hyperlink"/>
            <w:rFonts w:ascii="Arial" w:hAnsi="Arial" w:cs="Arial"/>
            <w:noProof/>
          </w:rPr>
          <w:t>Figura 43 - Diagrama de estados da classe reclamação</w:t>
        </w:r>
        <w:r>
          <w:rPr>
            <w:noProof/>
            <w:webHidden/>
          </w:rPr>
          <w:tab/>
        </w:r>
        <w:r>
          <w:rPr>
            <w:noProof/>
            <w:webHidden/>
          </w:rPr>
          <w:fldChar w:fldCharType="begin"/>
        </w:r>
        <w:r>
          <w:rPr>
            <w:noProof/>
            <w:webHidden/>
          </w:rPr>
          <w:instrText xml:space="preserve"> PAGEREF _Toc183291037 \h </w:instrText>
        </w:r>
        <w:r>
          <w:rPr>
            <w:noProof/>
            <w:webHidden/>
          </w:rPr>
        </w:r>
        <w:r>
          <w:rPr>
            <w:noProof/>
            <w:webHidden/>
          </w:rPr>
          <w:fldChar w:fldCharType="separate"/>
        </w:r>
        <w:r>
          <w:rPr>
            <w:noProof/>
            <w:webHidden/>
          </w:rPr>
          <w:t>90</w:t>
        </w:r>
        <w:r>
          <w:rPr>
            <w:noProof/>
            <w:webHidden/>
          </w:rPr>
          <w:fldChar w:fldCharType="end"/>
        </w:r>
      </w:hyperlink>
    </w:p>
    <w:p w14:paraId="01926E68" w14:textId="67C64709" w:rsidR="00A2034F" w:rsidRDefault="00A2034F">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83291038" w:history="1">
        <w:r w:rsidRPr="00A81947">
          <w:rPr>
            <w:rStyle w:val="Hyperlink"/>
            <w:rFonts w:ascii="Arial" w:hAnsi="Arial" w:cs="Arial"/>
            <w:noProof/>
          </w:rPr>
          <w:t>Figura 44 - Banco de Dados Nossa Via</w:t>
        </w:r>
        <w:r>
          <w:rPr>
            <w:noProof/>
            <w:webHidden/>
          </w:rPr>
          <w:tab/>
        </w:r>
        <w:r>
          <w:rPr>
            <w:noProof/>
            <w:webHidden/>
          </w:rPr>
          <w:fldChar w:fldCharType="begin"/>
        </w:r>
        <w:r>
          <w:rPr>
            <w:noProof/>
            <w:webHidden/>
          </w:rPr>
          <w:instrText xml:space="preserve"> PAGEREF _Toc183291038 \h </w:instrText>
        </w:r>
        <w:r>
          <w:rPr>
            <w:noProof/>
            <w:webHidden/>
          </w:rPr>
        </w:r>
        <w:r>
          <w:rPr>
            <w:noProof/>
            <w:webHidden/>
          </w:rPr>
          <w:fldChar w:fldCharType="separate"/>
        </w:r>
        <w:r>
          <w:rPr>
            <w:noProof/>
            <w:webHidden/>
          </w:rPr>
          <w:t>90</w:t>
        </w:r>
        <w:r>
          <w:rPr>
            <w:noProof/>
            <w:webHidden/>
          </w:rPr>
          <w:fldChar w:fldCharType="end"/>
        </w:r>
      </w:hyperlink>
    </w:p>
    <w:p w14:paraId="69A248FF" w14:textId="09537132" w:rsidR="00A2034F" w:rsidRDefault="00A2034F">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83291039" w:history="1">
        <w:r w:rsidRPr="00A81947">
          <w:rPr>
            <w:rStyle w:val="Hyperlink"/>
            <w:rFonts w:ascii="Arial" w:hAnsi="Arial" w:cs="Arial"/>
            <w:noProof/>
          </w:rPr>
          <w:t>Figura 45 - Tela do Feed principal sem login 1</w:t>
        </w:r>
        <w:r>
          <w:rPr>
            <w:noProof/>
            <w:webHidden/>
          </w:rPr>
          <w:tab/>
        </w:r>
        <w:r>
          <w:rPr>
            <w:noProof/>
            <w:webHidden/>
          </w:rPr>
          <w:fldChar w:fldCharType="begin"/>
        </w:r>
        <w:r>
          <w:rPr>
            <w:noProof/>
            <w:webHidden/>
          </w:rPr>
          <w:instrText xml:space="preserve"> PAGEREF _Toc183291039 \h </w:instrText>
        </w:r>
        <w:r>
          <w:rPr>
            <w:noProof/>
            <w:webHidden/>
          </w:rPr>
        </w:r>
        <w:r>
          <w:rPr>
            <w:noProof/>
            <w:webHidden/>
          </w:rPr>
          <w:fldChar w:fldCharType="separate"/>
        </w:r>
        <w:r>
          <w:rPr>
            <w:noProof/>
            <w:webHidden/>
          </w:rPr>
          <w:t>93</w:t>
        </w:r>
        <w:r>
          <w:rPr>
            <w:noProof/>
            <w:webHidden/>
          </w:rPr>
          <w:fldChar w:fldCharType="end"/>
        </w:r>
      </w:hyperlink>
    </w:p>
    <w:p w14:paraId="11D747D7" w14:textId="290D703C" w:rsidR="00A2034F" w:rsidRDefault="00A2034F">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83291040" w:history="1">
        <w:r w:rsidRPr="00A81947">
          <w:rPr>
            <w:rStyle w:val="Hyperlink"/>
            <w:rFonts w:ascii="Arial" w:hAnsi="Arial" w:cs="Arial"/>
            <w:noProof/>
          </w:rPr>
          <w:t>Figura 46 - Tela do Feed sem login 2</w:t>
        </w:r>
        <w:r>
          <w:rPr>
            <w:noProof/>
            <w:webHidden/>
          </w:rPr>
          <w:tab/>
        </w:r>
        <w:r>
          <w:rPr>
            <w:noProof/>
            <w:webHidden/>
          </w:rPr>
          <w:fldChar w:fldCharType="begin"/>
        </w:r>
        <w:r>
          <w:rPr>
            <w:noProof/>
            <w:webHidden/>
          </w:rPr>
          <w:instrText xml:space="preserve"> PAGEREF _Toc183291040 \h </w:instrText>
        </w:r>
        <w:r>
          <w:rPr>
            <w:noProof/>
            <w:webHidden/>
          </w:rPr>
        </w:r>
        <w:r>
          <w:rPr>
            <w:noProof/>
            <w:webHidden/>
          </w:rPr>
          <w:fldChar w:fldCharType="separate"/>
        </w:r>
        <w:r>
          <w:rPr>
            <w:noProof/>
            <w:webHidden/>
          </w:rPr>
          <w:t>94</w:t>
        </w:r>
        <w:r>
          <w:rPr>
            <w:noProof/>
            <w:webHidden/>
          </w:rPr>
          <w:fldChar w:fldCharType="end"/>
        </w:r>
      </w:hyperlink>
    </w:p>
    <w:p w14:paraId="0AEBC2F3" w14:textId="2E2968C3" w:rsidR="00A2034F" w:rsidRDefault="00A2034F">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83291041" w:history="1">
        <w:r w:rsidRPr="00A81947">
          <w:rPr>
            <w:rStyle w:val="Hyperlink"/>
            <w:rFonts w:ascii="Arial" w:hAnsi="Arial" w:cs="Arial"/>
            <w:noProof/>
          </w:rPr>
          <w:t>Figura 47 - Tela de realizar login do aplicativo</w:t>
        </w:r>
        <w:r>
          <w:rPr>
            <w:noProof/>
            <w:webHidden/>
          </w:rPr>
          <w:tab/>
        </w:r>
        <w:r>
          <w:rPr>
            <w:noProof/>
            <w:webHidden/>
          </w:rPr>
          <w:fldChar w:fldCharType="begin"/>
        </w:r>
        <w:r>
          <w:rPr>
            <w:noProof/>
            <w:webHidden/>
          </w:rPr>
          <w:instrText xml:space="preserve"> PAGEREF _Toc183291041 \h </w:instrText>
        </w:r>
        <w:r>
          <w:rPr>
            <w:noProof/>
            <w:webHidden/>
          </w:rPr>
        </w:r>
        <w:r>
          <w:rPr>
            <w:noProof/>
            <w:webHidden/>
          </w:rPr>
          <w:fldChar w:fldCharType="separate"/>
        </w:r>
        <w:r>
          <w:rPr>
            <w:noProof/>
            <w:webHidden/>
          </w:rPr>
          <w:t>94</w:t>
        </w:r>
        <w:r>
          <w:rPr>
            <w:noProof/>
            <w:webHidden/>
          </w:rPr>
          <w:fldChar w:fldCharType="end"/>
        </w:r>
      </w:hyperlink>
    </w:p>
    <w:p w14:paraId="11A28E77" w14:textId="523CD60E" w:rsidR="00A2034F" w:rsidRDefault="00A2034F">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83291042" w:history="1">
        <w:r w:rsidRPr="00A81947">
          <w:rPr>
            <w:rStyle w:val="Hyperlink"/>
            <w:rFonts w:ascii="Arial" w:hAnsi="Arial" w:cs="Arial"/>
            <w:noProof/>
          </w:rPr>
          <w:t>Figura 48 – Tela de cadastro</w:t>
        </w:r>
        <w:r>
          <w:rPr>
            <w:noProof/>
            <w:webHidden/>
          </w:rPr>
          <w:tab/>
        </w:r>
        <w:r>
          <w:rPr>
            <w:noProof/>
            <w:webHidden/>
          </w:rPr>
          <w:fldChar w:fldCharType="begin"/>
        </w:r>
        <w:r>
          <w:rPr>
            <w:noProof/>
            <w:webHidden/>
          </w:rPr>
          <w:instrText xml:space="preserve"> PAGEREF _Toc183291042 \h </w:instrText>
        </w:r>
        <w:r>
          <w:rPr>
            <w:noProof/>
            <w:webHidden/>
          </w:rPr>
        </w:r>
        <w:r>
          <w:rPr>
            <w:noProof/>
            <w:webHidden/>
          </w:rPr>
          <w:fldChar w:fldCharType="separate"/>
        </w:r>
        <w:r>
          <w:rPr>
            <w:noProof/>
            <w:webHidden/>
          </w:rPr>
          <w:t>95</w:t>
        </w:r>
        <w:r>
          <w:rPr>
            <w:noProof/>
            <w:webHidden/>
          </w:rPr>
          <w:fldChar w:fldCharType="end"/>
        </w:r>
      </w:hyperlink>
    </w:p>
    <w:p w14:paraId="244028D3" w14:textId="32FFF5BB" w:rsidR="00A2034F" w:rsidRDefault="00A2034F">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83291043" w:history="1">
        <w:r w:rsidRPr="00A81947">
          <w:rPr>
            <w:rStyle w:val="Hyperlink"/>
            <w:rFonts w:ascii="Arial" w:hAnsi="Arial" w:cs="Arial"/>
            <w:noProof/>
          </w:rPr>
          <w:t>Figura 49 – Tela com termos de uso</w:t>
        </w:r>
        <w:r>
          <w:rPr>
            <w:noProof/>
            <w:webHidden/>
          </w:rPr>
          <w:tab/>
        </w:r>
        <w:r>
          <w:rPr>
            <w:noProof/>
            <w:webHidden/>
          </w:rPr>
          <w:fldChar w:fldCharType="begin"/>
        </w:r>
        <w:r>
          <w:rPr>
            <w:noProof/>
            <w:webHidden/>
          </w:rPr>
          <w:instrText xml:space="preserve"> PAGEREF _Toc183291043 \h </w:instrText>
        </w:r>
        <w:r>
          <w:rPr>
            <w:noProof/>
            <w:webHidden/>
          </w:rPr>
        </w:r>
        <w:r>
          <w:rPr>
            <w:noProof/>
            <w:webHidden/>
          </w:rPr>
          <w:fldChar w:fldCharType="separate"/>
        </w:r>
        <w:r>
          <w:rPr>
            <w:noProof/>
            <w:webHidden/>
          </w:rPr>
          <w:t>96</w:t>
        </w:r>
        <w:r>
          <w:rPr>
            <w:noProof/>
            <w:webHidden/>
          </w:rPr>
          <w:fldChar w:fldCharType="end"/>
        </w:r>
      </w:hyperlink>
    </w:p>
    <w:p w14:paraId="4C6AE5F7" w14:textId="62D7228A" w:rsidR="00A2034F" w:rsidRDefault="00A2034F">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83291044" w:history="1">
        <w:r w:rsidRPr="00A81947">
          <w:rPr>
            <w:rStyle w:val="Hyperlink"/>
            <w:rFonts w:ascii="Arial" w:hAnsi="Arial" w:cs="Arial"/>
            <w:noProof/>
          </w:rPr>
          <w:t>Figura 50 – Tela de recuperação de senha 1</w:t>
        </w:r>
        <w:r>
          <w:rPr>
            <w:noProof/>
            <w:webHidden/>
          </w:rPr>
          <w:tab/>
        </w:r>
        <w:r>
          <w:rPr>
            <w:noProof/>
            <w:webHidden/>
          </w:rPr>
          <w:fldChar w:fldCharType="begin"/>
        </w:r>
        <w:r>
          <w:rPr>
            <w:noProof/>
            <w:webHidden/>
          </w:rPr>
          <w:instrText xml:space="preserve"> PAGEREF _Toc183291044 \h </w:instrText>
        </w:r>
        <w:r>
          <w:rPr>
            <w:noProof/>
            <w:webHidden/>
          </w:rPr>
        </w:r>
        <w:r>
          <w:rPr>
            <w:noProof/>
            <w:webHidden/>
          </w:rPr>
          <w:fldChar w:fldCharType="separate"/>
        </w:r>
        <w:r>
          <w:rPr>
            <w:noProof/>
            <w:webHidden/>
          </w:rPr>
          <w:t>98</w:t>
        </w:r>
        <w:r>
          <w:rPr>
            <w:noProof/>
            <w:webHidden/>
          </w:rPr>
          <w:fldChar w:fldCharType="end"/>
        </w:r>
      </w:hyperlink>
    </w:p>
    <w:p w14:paraId="3C05213A" w14:textId="1D574E5A" w:rsidR="00A2034F" w:rsidRDefault="00A2034F">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83291045" w:history="1">
        <w:r w:rsidRPr="00A81947">
          <w:rPr>
            <w:rStyle w:val="Hyperlink"/>
            <w:rFonts w:ascii="Arial" w:hAnsi="Arial" w:cs="Arial"/>
            <w:noProof/>
          </w:rPr>
          <w:t>Figura 51 – E-mail de recuperação de senha recebido pelo gmail</w:t>
        </w:r>
        <w:r>
          <w:rPr>
            <w:noProof/>
            <w:webHidden/>
          </w:rPr>
          <w:tab/>
        </w:r>
        <w:r>
          <w:rPr>
            <w:noProof/>
            <w:webHidden/>
          </w:rPr>
          <w:fldChar w:fldCharType="begin"/>
        </w:r>
        <w:r>
          <w:rPr>
            <w:noProof/>
            <w:webHidden/>
          </w:rPr>
          <w:instrText xml:space="preserve"> PAGEREF _Toc183291045 \h </w:instrText>
        </w:r>
        <w:r>
          <w:rPr>
            <w:noProof/>
            <w:webHidden/>
          </w:rPr>
        </w:r>
        <w:r>
          <w:rPr>
            <w:noProof/>
            <w:webHidden/>
          </w:rPr>
          <w:fldChar w:fldCharType="separate"/>
        </w:r>
        <w:r>
          <w:rPr>
            <w:noProof/>
            <w:webHidden/>
          </w:rPr>
          <w:t>99</w:t>
        </w:r>
        <w:r>
          <w:rPr>
            <w:noProof/>
            <w:webHidden/>
          </w:rPr>
          <w:fldChar w:fldCharType="end"/>
        </w:r>
      </w:hyperlink>
    </w:p>
    <w:p w14:paraId="2BD88883" w14:textId="7812C43B" w:rsidR="00A2034F" w:rsidRDefault="00A2034F">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83291046" w:history="1">
        <w:r w:rsidRPr="00A81947">
          <w:rPr>
            <w:rStyle w:val="Hyperlink"/>
            <w:rFonts w:ascii="Arial" w:hAnsi="Arial" w:cs="Arial"/>
            <w:noProof/>
          </w:rPr>
          <w:t>Figura 52 - Tela de recuperação de senha 2</w:t>
        </w:r>
        <w:r>
          <w:rPr>
            <w:noProof/>
            <w:webHidden/>
          </w:rPr>
          <w:tab/>
        </w:r>
        <w:r>
          <w:rPr>
            <w:noProof/>
            <w:webHidden/>
          </w:rPr>
          <w:fldChar w:fldCharType="begin"/>
        </w:r>
        <w:r>
          <w:rPr>
            <w:noProof/>
            <w:webHidden/>
          </w:rPr>
          <w:instrText xml:space="preserve"> PAGEREF _Toc183291046 \h </w:instrText>
        </w:r>
        <w:r>
          <w:rPr>
            <w:noProof/>
            <w:webHidden/>
          </w:rPr>
        </w:r>
        <w:r>
          <w:rPr>
            <w:noProof/>
            <w:webHidden/>
          </w:rPr>
          <w:fldChar w:fldCharType="separate"/>
        </w:r>
        <w:r>
          <w:rPr>
            <w:noProof/>
            <w:webHidden/>
          </w:rPr>
          <w:t>100</w:t>
        </w:r>
        <w:r>
          <w:rPr>
            <w:noProof/>
            <w:webHidden/>
          </w:rPr>
          <w:fldChar w:fldCharType="end"/>
        </w:r>
      </w:hyperlink>
    </w:p>
    <w:p w14:paraId="2CF9C649" w14:textId="229597A9" w:rsidR="00A2034F" w:rsidRDefault="00A2034F">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83291047" w:history="1">
        <w:r w:rsidRPr="00A81947">
          <w:rPr>
            <w:rStyle w:val="Hyperlink"/>
            <w:rFonts w:ascii="Arial" w:hAnsi="Arial" w:cs="Arial"/>
            <w:noProof/>
          </w:rPr>
          <w:t>Figura 53 - Tela do Feed principal com login</w:t>
        </w:r>
        <w:r>
          <w:rPr>
            <w:noProof/>
            <w:webHidden/>
          </w:rPr>
          <w:tab/>
        </w:r>
        <w:r>
          <w:rPr>
            <w:noProof/>
            <w:webHidden/>
          </w:rPr>
          <w:fldChar w:fldCharType="begin"/>
        </w:r>
        <w:r>
          <w:rPr>
            <w:noProof/>
            <w:webHidden/>
          </w:rPr>
          <w:instrText xml:space="preserve"> PAGEREF _Toc183291047 \h </w:instrText>
        </w:r>
        <w:r>
          <w:rPr>
            <w:noProof/>
            <w:webHidden/>
          </w:rPr>
        </w:r>
        <w:r>
          <w:rPr>
            <w:noProof/>
            <w:webHidden/>
          </w:rPr>
          <w:fldChar w:fldCharType="separate"/>
        </w:r>
        <w:r>
          <w:rPr>
            <w:noProof/>
            <w:webHidden/>
          </w:rPr>
          <w:t>101</w:t>
        </w:r>
        <w:r>
          <w:rPr>
            <w:noProof/>
            <w:webHidden/>
          </w:rPr>
          <w:fldChar w:fldCharType="end"/>
        </w:r>
      </w:hyperlink>
    </w:p>
    <w:p w14:paraId="053896F2" w14:textId="78053ABF" w:rsidR="00A2034F" w:rsidRDefault="00A2034F">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83291048" w:history="1">
        <w:r w:rsidRPr="00A81947">
          <w:rPr>
            <w:rStyle w:val="Hyperlink"/>
            <w:rFonts w:ascii="Arial" w:hAnsi="Arial" w:cs="Arial"/>
            <w:noProof/>
          </w:rPr>
          <w:t>Figura 54 - Tela do Feed principal com login</w:t>
        </w:r>
        <w:r>
          <w:rPr>
            <w:noProof/>
            <w:webHidden/>
          </w:rPr>
          <w:tab/>
        </w:r>
        <w:r>
          <w:rPr>
            <w:noProof/>
            <w:webHidden/>
          </w:rPr>
          <w:fldChar w:fldCharType="begin"/>
        </w:r>
        <w:r>
          <w:rPr>
            <w:noProof/>
            <w:webHidden/>
          </w:rPr>
          <w:instrText xml:space="preserve"> PAGEREF _Toc183291048 \h </w:instrText>
        </w:r>
        <w:r>
          <w:rPr>
            <w:noProof/>
            <w:webHidden/>
          </w:rPr>
        </w:r>
        <w:r>
          <w:rPr>
            <w:noProof/>
            <w:webHidden/>
          </w:rPr>
          <w:fldChar w:fldCharType="separate"/>
        </w:r>
        <w:r>
          <w:rPr>
            <w:noProof/>
            <w:webHidden/>
          </w:rPr>
          <w:t>102</w:t>
        </w:r>
        <w:r>
          <w:rPr>
            <w:noProof/>
            <w:webHidden/>
          </w:rPr>
          <w:fldChar w:fldCharType="end"/>
        </w:r>
      </w:hyperlink>
    </w:p>
    <w:p w14:paraId="67036CC5" w14:textId="2C06E7A3" w:rsidR="00A2034F" w:rsidRDefault="00A2034F">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83291049" w:history="1">
        <w:r w:rsidRPr="00A81947">
          <w:rPr>
            <w:rStyle w:val="Hyperlink"/>
            <w:rFonts w:ascii="Arial" w:hAnsi="Arial" w:cs="Arial"/>
            <w:noProof/>
          </w:rPr>
          <w:t>Figura 55 - Tela do Feed principal com filtro de categoria</w:t>
        </w:r>
        <w:r>
          <w:rPr>
            <w:noProof/>
            <w:webHidden/>
          </w:rPr>
          <w:tab/>
        </w:r>
        <w:r>
          <w:rPr>
            <w:noProof/>
            <w:webHidden/>
          </w:rPr>
          <w:fldChar w:fldCharType="begin"/>
        </w:r>
        <w:r>
          <w:rPr>
            <w:noProof/>
            <w:webHidden/>
          </w:rPr>
          <w:instrText xml:space="preserve"> PAGEREF _Toc183291049 \h </w:instrText>
        </w:r>
        <w:r>
          <w:rPr>
            <w:noProof/>
            <w:webHidden/>
          </w:rPr>
        </w:r>
        <w:r>
          <w:rPr>
            <w:noProof/>
            <w:webHidden/>
          </w:rPr>
          <w:fldChar w:fldCharType="separate"/>
        </w:r>
        <w:r>
          <w:rPr>
            <w:noProof/>
            <w:webHidden/>
          </w:rPr>
          <w:t>103</w:t>
        </w:r>
        <w:r>
          <w:rPr>
            <w:noProof/>
            <w:webHidden/>
          </w:rPr>
          <w:fldChar w:fldCharType="end"/>
        </w:r>
      </w:hyperlink>
    </w:p>
    <w:p w14:paraId="0970BDE0" w14:textId="40CF0BE6" w:rsidR="00A2034F" w:rsidRDefault="00A2034F">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83291050" w:history="1">
        <w:r w:rsidRPr="00A81947">
          <w:rPr>
            <w:rStyle w:val="Hyperlink"/>
            <w:rFonts w:ascii="Arial" w:hAnsi="Arial" w:cs="Arial"/>
            <w:noProof/>
          </w:rPr>
          <w:t>Figura 56 - Menu do aplicativo</w:t>
        </w:r>
        <w:r>
          <w:rPr>
            <w:noProof/>
            <w:webHidden/>
          </w:rPr>
          <w:tab/>
        </w:r>
        <w:r>
          <w:rPr>
            <w:noProof/>
            <w:webHidden/>
          </w:rPr>
          <w:fldChar w:fldCharType="begin"/>
        </w:r>
        <w:r>
          <w:rPr>
            <w:noProof/>
            <w:webHidden/>
          </w:rPr>
          <w:instrText xml:space="preserve"> PAGEREF _Toc183291050 \h </w:instrText>
        </w:r>
        <w:r>
          <w:rPr>
            <w:noProof/>
            <w:webHidden/>
          </w:rPr>
        </w:r>
        <w:r>
          <w:rPr>
            <w:noProof/>
            <w:webHidden/>
          </w:rPr>
          <w:fldChar w:fldCharType="separate"/>
        </w:r>
        <w:r>
          <w:rPr>
            <w:noProof/>
            <w:webHidden/>
          </w:rPr>
          <w:t>104</w:t>
        </w:r>
        <w:r>
          <w:rPr>
            <w:noProof/>
            <w:webHidden/>
          </w:rPr>
          <w:fldChar w:fldCharType="end"/>
        </w:r>
      </w:hyperlink>
    </w:p>
    <w:p w14:paraId="4530FAF7" w14:textId="13C18C5B" w:rsidR="00A2034F" w:rsidRDefault="00A2034F">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83291051" w:history="1">
        <w:r w:rsidRPr="00A81947">
          <w:rPr>
            <w:rStyle w:val="Hyperlink"/>
            <w:rFonts w:ascii="Arial" w:hAnsi="Arial" w:cs="Arial"/>
            <w:noProof/>
          </w:rPr>
          <w:t>Figura 57 - Tela do perfil do usuário</w:t>
        </w:r>
        <w:r>
          <w:rPr>
            <w:noProof/>
            <w:webHidden/>
          </w:rPr>
          <w:tab/>
        </w:r>
        <w:r>
          <w:rPr>
            <w:noProof/>
            <w:webHidden/>
          </w:rPr>
          <w:fldChar w:fldCharType="begin"/>
        </w:r>
        <w:r>
          <w:rPr>
            <w:noProof/>
            <w:webHidden/>
          </w:rPr>
          <w:instrText xml:space="preserve"> PAGEREF _Toc183291051 \h </w:instrText>
        </w:r>
        <w:r>
          <w:rPr>
            <w:noProof/>
            <w:webHidden/>
          </w:rPr>
        </w:r>
        <w:r>
          <w:rPr>
            <w:noProof/>
            <w:webHidden/>
          </w:rPr>
          <w:fldChar w:fldCharType="separate"/>
        </w:r>
        <w:r>
          <w:rPr>
            <w:noProof/>
            <w:webHidden/>
          </w:rPr>
          <w:t>105</w:t>
        </w:r>
        <w:r>
          <w:rPr>
            <w:noProof/>
            <w:webHidden/>
          </w:rPr>
          <w:fldChar w:fldCharType="end"/>
        </w:r>
      </w:hyperlink>
    </w:p>
    <w:p w14:paraId="03189F3D" w14:textId="7D55903C" w:rsidR="00A2034F" w:rsidRDefault="00A2034F">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83291052" w:history="1">
        <w:r w:rsidRPr="00A81947">
          <w:rPr>
            <w:rStyle w:val="Hyperlink"/>
            <w:rFonts w:ascii="Arial" w:hAnsi="Arial" w:cs="Arial"/>
            <w:noProof/>
          </w:rPr>
          <w:t>Figura 58 - Alerta de confirmação de exclusão da conta</w:t>
        </w:r>
        <w:r>
          <w:rPr>
            <w:noProof/>
            <w:webHidden/>
          </w:rPr>
          <w:tab/>
        </w:r>
        <w:r>
          <w:rPr>
            <w:noProof/>
            <w:webHidden/>
          </w:rPr>
          <w:fldChar w:fldCharType="begin"/>
        </w:r>
        <w:r>
          <w:rPr>
            <w:noProof/>
            <w:webHidden/>
          </w:rPr>
          <w:instrText xml:space="preserve"> PAGEREF _Toc183291052 \h </w:instrText>
        </w:r>
        <w:r>
          <w:rPr>
            <w:noProof/>
            <w:webHidden/>
          </w:rPr>
        </w:r>
        <w:r>
          <w:rPr>
            <w:noProof/>
            <w:webHidden/>
          </w:rPr>
          <w:fldChar w:fldCharType="separate"/>
        </w:r>
        <w:r>
          <w:rPr>
            <w:noProof/>
            <w:webHidden/>
          </w:rPr>
          <w:t>106</w:t>
        </w:r>
        <w:r>
          <w:rPr>
            <w:noProof/>
            <w:webHidden/>
          </w:rPr>
          <w:fldChar w:fldCharType="end"/>
        </w:r>
      </w:hyperlink>
    </w:p>
    <w:p w14:paraId="62A1A1E7" w14:textId="21235E04" w:rsidR="00A2034F" w:rsidRDefault="00A2034F">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83291053" w:history="1">
        <w:r w:rsidRPr="00A81947">
          <w:rPr>
            <w:rStyle w:val="Hyperlink"/>
            <w:rFonts w:ascii="Arial" w:hAnsi="Arial" w:cs="Arial"/>
            <w:noProof/>
          </w:rPr>
          <w:t>Figura 59 - Tela de alteração de senha</w:t>
        </w:r>
        <w:r>
          <w:rPr>
            <w:noProof/>
            <w:webHidden/>
          </w:rPr>
          <w:tab/>
        </w:r>
        <w:r>
          <w:rPr>
            <w:noProof/>
            <w:webHidden/>
          </w:rPr>
          <w:fldChar w:fldCharType="begin"/>
        </w:r>
        <w:r>
          <w:rPr>
            <w:noProof/>
            <w:webHidden/>
          </w:rPr>
          <w:instrText xml:space="preserve"> PAGEREF _Toc183291053 \h </w:instrText>
        </w:r>
        <w:r>
          <w:rPr>
            <w:noProof/>
            <w:webHidden/>
          </w:rPr>
        </w:r>
        <w:r>
          <w:rPr>
            <w:noProof/>
            <w:webHidden/>
          </w:rPr>
          <w:fldChar w:fldCharType="separate"/>
        </w:r>
        <w:r>
          <w:rPr>
            <w:noProof/>
            <w:webHidden/>
          </w:rPr>
          <w:t>107</w:t>
        </w:r>
        <w:r>
          <w:rPr>
            <w:noProof/>
            <w:webHidden/>
          </w:rPr>
          <w:fldChar w:fldCharType="end"/>
        </w:r>
      </w:hyperlink>
    </w:p>
    <w:p w14:paraId="6DCD0458" w14:textId="71FD4321" w:rsidR="00A2034F" w:rsidRDefault="00A2034F">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83291054" w:history="1">
        <w:r w:rsidRPr="00A81947">
          <w:rPr>
            <w:rStyle w:val="Hyperlink"/>
            <w:rFonts w:ascii="Arial" w:hAnsi="Arial" w:cs="Arial"/>
            <w:noProof/>
          </w:rPr>
          <w:t>Figura 60 – Tela do Feed pessoal</w:t>
        </w:r>
        <w:r>
          <w:rPr>
            <w:noProof/>
            <w:webHidden/>
          </w:rPr>
          <w:tab/>
        </w:r>
        <w:r>
          <w:rPr>
            <w:noProof/>
            <w:webHidden/>
          </w:rPr>
          <w:fldChar w:fldCharType="begin"/>
        </w:r>
        <w:r>
          <w:rPr>
            <w:noProof/>
            <w:webHidden/>
          </w:rPr>
          <w:instrText xml:space="preserve"> PAGEREF _Toc183291054 \h </w:instrText>
        </w:r>
        <w:r>
          <w:rPr>
            <w:noProof/>
            <w:webHidden/>
          </w:rPr>
        </w:r>
        <w:r>
          <w:rPr>
            <w:noProof/>
            <w:webHidden/>
          </w:rPr>
          <w:fldChar w:fldCharType="separate"/>
        </w:r>
        <w:r>
          <w:rPr>
            <w:noProof/>
            <w:webHidden/>
          </w:rPr>
          <w:t>108</w:t>
        </w:r>
        <w:r>
          <w:rPr>
            <w:noProof/>
            <w:webHidden/>
          </w:rPr>
          <w:fldChar w:fldCharType="end"/>
        </w:r>
      </w:hyperlink>
    </w:p>
    <w:p w14:paraId="6D2C8440" w14:textId="16BDC52C" w:rsidR="00A2034F" w:rsidRDefault="00A2034F">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83291055" w:history="1">
        <w:r w:rsidRPr="00A81947">
          <w:rPr>
            <w:rStyle w:val="Hyperlink"/>
            <w:rFonts w:ascii="Arial" w:hAnsi="Arial" w:cs="Arial"/>
            <w:noProof/>
          </w:rPr>
          <w:t>Figura 61 - Tela de Criação de Reclamação 1</w:t>
        </w:r>
        <w:r>
          <w:rPr>
            <w:noProof/>
            <w:webHidden/>
          </w:rPr>
          <w:tab/>
        </w:r>
        <w:r>
          <w:rPr>
            <w:noProof/>
            <w:webHidden/>
          </w:rPr>
          <w:fldChar w:fldCharType="begin"/>
        </w:r>
        <w:r>
          <w:rPr>
            <w:noProof/>
            <w:webHidden/>
          </w:rPr>
          <w:instrText xml:space="preserve"> PAGEREF _Toc183291055 \h </w:instrText>
        </w:r>
        <w:r>
          <w:rPr>
            <w:noProof/>
            <w:webHidden/>
          </w:rPr>
        </w:r>
        <w:r>
          <w:rPr>
            <w:noProof/>
            <w:webHidden/>
          </w:rPr>
          <w:fldChar w:fldCharType="separate"/>
        </w:r>
        <w:r>
          <w:rPr>
            <w:noProof/>
            <w:webHidden/>
          </w:rPr>
          <w:t>109</w:t>
        </w:r>
        <w:r>
          <w:rPr>
            <w:noProof/>
            <w:webHidden/>
          </w:rPr>
          <w:fldChar w:fldCharType="end"/>
        </w:r>
      </w:hyperlink>
    </w:p>
    <w:p w14:paraId="5FDA74D3" w14:textId="4732199E" w:rsidR="00A2034F" w:rsidRDefault="00A2034F">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83291056" w:history="1">
        <w:r w:rsidRPr="00A81947">
          <w:rPr>
            <w:rStyle w:val="Hyperlink"/>
            <w:rFonts w:ascii="Arial" w:hAnsi="Arial" w:cs="Arial"/>
            <w:noProof/>
          </w:rPr>
          <w:t>Figura 62 - Tela de criação de reclamação 2</w:t>
        </w:r>
        <w:r>
          <w:rPr>
            <w:noProof/>
            <w:webHidden/>
          </w:rPr>
          <w:tab/>
        </w:r>
        <w:r>
          <w:rPr>
            <w:noProof/>
            <w:webHidden/>
          </w:rPr>
          <w:fldChar w:fldCharType="begin"/>
        </w:r>
        <w:r>
          <w:rPr>
            <w:noProof/>
            <w:webHidden/>
          </w:rPr>
          <w:instrText xml:space="preserve"> PAGEREF _Toc183291056 \h </w:instrText>
        </w:r>
        <w:r>
          <w:rPr>
            <w:noProof/>
            <w:webHidden/>
          </w:rPr>
        </w:r>
        <w:r>
          <w:rPr>
            <w:noProof/>
            <w:webHidden/>
          </w:rPr>
          <w:fldChar w:fldCharType="separate"/>
        </w:r>
        <w:r>
          <w:rPr>
            <w:noProof/>
            <w:webHidden/>
          </w:rPr>
          <w:t>110</w:t>
        </w:r>
        <w:r>
          <w:rPr>
            <w:noProof/>
            <w:webHidden/>
          </w:rPr>
          <w:fldChar w:fldCharType="end"/>
        </w:r>
      </w:hyperlink>
    </w:p>
    <w:p w14:paraId="5AC099F1" w14:textId="6101D331" w:rsidR="00A2034F" w:rsidRDefault="00A2034F">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83291057" w:history="1">
        <w:r w:rsidRPr="00A81947">
          <w:rPr>
            <w:rStyle w:val="Hyperlink"/>
            <w:rFonts w:ascii="Arial" w:hAnsi="Arial" w:cs="Arial"/>
            <w:noProof/>
          </w:rPr>
          <w:t>Figura 63 - Alerta de reclamações semelhantes encontradas</w:t>
        </w:r>
        <w:r>
          <w:rPr>
            <w:noProof/>
            <w:webHidden/>
          </w:rPr>
          <w:tab/>
        </w:r>
        <w:r>
          <w:rPr>
            <w:noProof/>
            <w:webHidden/>
          </w:rPr>
          <w:fldChar w:fldCharType="begin"/>
        </w:r>
        <w:r>
          <w:rPr>
            <w:noProof/>
            <w:webHidden/>
          </w:rPr>
          <w:instrText xml:space="preserve"> PAGEREF _Toc183291057 \h </w:instrText>
        </w:r>
        <w:r>
          <w:rPr>
            <w:noProof/>
            <w:webHidden/>
          </w:rPr>
        </w:r>
        <w:r>
          <w:rPr>
            <w:noProof/>
            <w:webHidden/>
          </w:rPr>
          <w:fldChar w:fldCharType="separate"/>
        </w:r>
        <w:r>
          <w:rPr>
            <w:noProof/>
            <w:webHidden/>
          </w:rPr>
          <w:t>111</w:t>
        </w:r>
        <w:r>
          <w:rPr>
            <w:noProof/>
            <w:webHidden/>
          </w:rPr>
          <w:fldChar w:fldCharType="end"/>
        </w:r>
      </w:hyperlink>
    </w:p>
    <w:p w14:paraId="29DEA3D8" w14:textId="651873B7" w:rsidR="00A2034F" w:rsidRDefault="00A2034F">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83291058" w:history="1">
        <w:r w:rsidRPr="00A81947">
          <w:rPr>
            <w:rStyle w:val="Hyperlink"/>
            <w:rFonts w:ascii="Arial" w:hAnsi="Arial" w:cs="Arial"/>
            <w:noProof/>
          </w:rPr>
          <w:t>Figura 64 - Tela de Feed de reclamações semelhantes</w:t>
        </w:r>
        <w:r>
          <w:rPr>
            <w:noProof/>
            <w:webHidden/>
          </w:rPr>
          <w:tab/>
        </w:r>
        <w:r>
          <w:rPr>
            <w:noProof/>
            <w:webHidden/>
          </w:rPr>
          <w:fldChar w:fldCharType="begin"/>
        </w:r>
        <w:r>
          <w:rPr>
            <w:noProof/>
            <w:webHidden/>
          </w:rPr>
          <w:instrText xml:space="preserve"> PAGEREF _Toc183291058 \h </w:instrText>
        </w:r>
        <w:r>
          <w:rPr>
            <w:noProof/>
            <w:webHidden/>
          </w:rPr>
        </w:r>
        <w:r>
          <w:rPr>
            <w:noProof/>
            <w:webHidden/>
          </w:rPr>
          <w:fldChar w:fldCharType="separate"/>
        </w:r>
        <w:r>
          <w:rPr>
            <w:noProof/>
            <w:webHidden/>
          </w:rPr>
          <w:t>112</w:t>
        </w:r>
        <w:r>
          <w:rPr>
            <w:noProof/>
            <w:webHidden/>
          </w:rPr>
          <w:fldChar w:fldCharType="end"/>
        </w:r>
      </w:hyperlink>
    </w:p>
    <w:p w14:paraId="5D406185" w14:textId="005DB99E" w:rsidR="00A2034F" w:rsidRDefault="00A2034F">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83291059" w:history="1">
        <w:r w:rsidRPr="00A81947">
          <w:rPr>
            <w:rStyle w:val="Hyperlink"/>
            <w:rFonts w:ascii="Arial" w:hAnsi="Arial" w:cs="Arial"/>
            <w:noProof/>
          </w:rPr>
          <w:t>Figura 65 - Alerta de reclamações criada com sucesso</w:t>
        </w:r>
        <w:r>
          <w:rPr>
            <w:noProof/>
            <w:webHidden/>
          </w:rPr>
          <w:tab/>
        </w:r>
        <w:r>
          <w:rPr>
            <w:noProof/>
            <w:webHidden/>
          </w:rPr>
          <w:fldChar w:fldCharType="begin"/>
        </w:r>
        <w:r>
          <w:rPr>
            <w:noProof/>
            <w:webHidden/>
          </w:rPr>
          <w:instrText xml:space="preserve"> PAGEREF _Toc183291059 \h </w:instrText>
        </w:r>
        <w:r>
          <w:rPr>
            <w:noProof/>
            <w:webHidden/>
          </w:rPr>
        </w:r>
        <w:r>
          <w:rPr>
            <w:noProof/>
            <w:webHidden/>
          </w:rPr>
          <w:fldChar w:fldCharType="separate"/>
        </w:r>
        <w:r>
          <w:rPr>
            <w:noProof/>
            <w:webHidden/>
          </w:rPr>
          <w:t>113</w:t>
        </w:r>
        <w:r>
          <w:rPr>
            <w:noProof/>
            <w:webHidden/>
          </w:rPr>
          <w:fldChar w:fldCharType="end"/>
        </w:r>
      </w:hyperlink>
    </w:p>
    <w:p w14:paraId="09EA132C" w14:textId="5D85C53E" w:rsidR="00A2034F" w:rsidRDefault="00A2034F">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83291060" w:history="1">
        <w:r w:rsidRPr="00A81947">
          <w:rPr>
            <w:rStyle w:val="Hyperlink"/>
            <w:rFonts w:ascii="Arial" w:hAnsi="Arial" w:cs="Arial"/>
            <w:noProof/>
          </w:rPr>
          <w:t>Figura 66 - Alerta de cancelamento na criação de reclamação</w:t>
        </w:r>
        <w:r>
          <w:rPr>
            <w:noProof/>
            <w:webHidden/>
          </w:rPr>
          <w:tab/>
        </w:r>
        <w:r>
          <w:rPr>
            <w:noProof/>
            <w:webHidden/>
          </w:rPr>
          <w:fldChar w:fldCharType="begin"/>
        </w:r>
        <w:r>
          <w:rPr>
            <w:noProof/>
            <w:webHidden/>
          </w:rPr>
          <w:instrText xml:space="preserve"> PAGEREF _Toc183291060 \h </w:instrText>
        </w:r>
        <w:r>
          <w:rPr>
            <w:noProof/>
            <w:webHidden/>
          </w:rPr>
        </w:r>
        <w:r>
          <w:rPr>
            <w:noProof/>
            <w:webHidden/>
          </w:rPr>
          <w:fldChar w:fldCharType="separate"/>
        </w:r>
        <w:r>
          <w:rPr>
            <w:noProof/>
            <w:webHidden/>
          </w:rPr>
          <w:t>114</w:t>
        </w:r>
        <w:r>
          <w:rPr>
            <w:noProof/>
            <w:webHidden/>
          </w:rPr>
          <w:fldChar w:fldCharType="end"/>
        </w:r>
      </w:hyperlink>
    </w:p>
    <w:p w14:paraId="73EE2904" w14:textId="512A5F8B" w:rsidR="00A2034F" w:rsidRDefault="00A2034F">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83291061" w:history="1">
        <w:r w:rsidRPr="00A81947">
          <w:rPr>
            <w:rStyle w:val="Hyperlink"/>
            <w:rFonts w:ascii="Arial" w:hAnsi="Arial" w:cs="Arial"/>
            <w:noProof/>
          </w:rPr>
          <w:t>Figura 67 - Tela de detalhes da reclamação</w:t>
        </w:r>
        <w:r>
          <w:rPr>
            <w:noProof/>
            <w:webHidden/>
          </w:rPr>
          <w:tab/>
        </w:r>
        <w:r>
          <w:rPr>
            <w:noProof/>
            <w:webHidden/>
          </w:rPr>
          <w:fldChar w:fldCharType="begin"/>
        </w:r>
        <w:r>
          <w:rPr>
            <w:noProof/>
            <w:webHidden/>
          </w:rPr>
          <w:instrText xml:space="preserve"> PAGEREF _Toc183291061 \h </w:instrText>
        </w:r>
        <w:r>
          <w:rPr>
            <w:noProof/>
            <w:webHidden/>
          </w:rPr>
        </w:r>
        <w:r>
          <w:rPr>
            <w:noProof/>
            <w:webHidden/>
          </w:rPr>
          <w:fldChar w:fldCharType="separate"/>
        </w:r>
        <w:r>
          <w:rPr>
            <w:noProof/>
            <w:webHidden/>
          </w:rPr>
          <w:t>115</w:t>
        </w:r>
        <w:r>
          <w:rPr>
            <w:noProof/>
            <w:webHidden/>
          </w:rPr>
          <w:fldChar w:fldCharType="end"/>
        </w:r>
      </w:hyperlink>
    </w:p>
    <w:p w14:paraId="3B2F0AFB" w14:textId="12A87AD6" w:rsidR="00274BAF" w:rsidRDefault="00824060" w:rsidP="531AB1A1">
      <w:pPr>
        <w:spacing w:line="360" w:lineRule="auto"/>
        <w:jc w:val="center"/>
        <w:rPr>
          <w:rFonts w:ascii="Arial" w:hAnsi="Arial" w:cs="Arial"/>
          <w:b/>
          <w:bCs/>
        </w:rPr>
      </w:pPr>
      <w:r w:rsidRPr="531AB1A1">
        <w:rPr>
          <w:color w:val="2B579A"/>
        </w:rPr>
        <w:fldChar w:fldCharType="end"/>
      </w:r>
    </w:p>
    <w:p w14:paraId="54A16EE9" w14:textId="77777777" w:rsidR="00576A54" w:rsidRDefault="00274BAF" w:rsidP="531AB1A1">
      <w:pPr>
        <w:suppressAutoHyphens w:val="0"/>
        <w:jc w:val="center"/>
        <w:rPr>
          <w:rFonts w:ascii="Arial" w:hAnsi="Arial" w:cs="Arial"/>
          <w:b/>
          <w:bCs/>
        </w:rPr>
      </w:pPr>
      <w:r w:rsidRPr="531AB1A1">
        <w:rPr>
          <w:rFonts w:ascii="Arial" w:hAnsi="Arial" w:cs="Arial"/>
          <w:b/>
          <w:bCs/>
        </w:rPr>
        <w:br w:type="page"/>
      </w:r>
      <w:r w:rsidR="531AB1A1" w:rsidRPr="531AB1A1">
        <w:rPr>
          <w:rFonts w:ascii="Arial" w:hAnsi="Arial" w:cs="Arial"/>
          <w:b/>
          <w:bCs/>
        </w:rPr>
        <w:lastRenderedPageBreak/>
        <w:t>LISTA E ABREVIAURAS E SIGLAS</w:t>
      </w:r>
    </w:p>
    <w:p w14:paraId="593D871B" w14:textId="77777777" w:rsidR="00E42F17" w:rsidRDefault="00E42F17" w:rsidP="531AB1A1">
      <w:pPr>
        <w:suppressAutoHyphens w:val="0"/>
        <w:jc w:val="center"/>
        <w:rPr>
          <w:rFonts w:ascii="Arial" w:hAnsi="Arial" w:cs="Arial"/>
          <w:b/>
          <w:bCs/>
        </w:rPr>
      </w:pPr>
    </w:p>
    <w:p w14:paraId="098E49C6" w14:textId="47C77D80" w:rsidR="394F4A79" w:rsidRDefault="531AB1A1" w:rsidP="1E806E08">
      <w:pPr>
        <w:spacing w:after="160" w:line="360" w:lineRule="auto"/>
      </w:pPr>
      <w:r w:rsidRPr="531AB1A1">
        <w:rPr>
          <w:rFonts w:ascii="Arial" w:eastAsia="Arial" w:hAnsi="Arial" w:cs="Arial"/>
        </w:rPr>
        <w:t>API -</w:t>
      </w:r>
      <w:r w:rsidRPr="531AB1A1">
        <w:rPr>
          <w:rFonts w:ascii="Arial" w:eastAsia="Arial" w:hAnsi="Arial" w:cs="Arial"/>
          <w:i/>
          <w:iCs/>
        </w:rPr>
        <w:t xml:space="preserve"> </w:t>
      </w:r>
      <w:proofErr w:type="spellStart"/>
      <w:r w:rsidRPr="531AB1A1">
        <w:rPr>
          <w:rFonts w:ascii="Arial" w:eastAsia="Arial" w:hAnsi="Arial" w:cs="Arial"/>
          <w:i/>
          <w:iCs/>
        </w:rPr>
        <w:t>Application</w:t>
      </w:r>
      <w:proofErr w:type="spellEnd"/>
      <w:r w:rsidRPr="531AB1A1">
        <w:rPr>
          <w:rFonts w:ascii="Arial" w:eastAsia="Arial" w:hAnsi="Arial" w:cs="Arial"/>
          <w:i/>
          <w:iCs/>
        </w:rPr>
        <w:t xml:space="preserve"> </w:t>
      </w:r>
      <w:proofErr w:type="spellStart"/>
      <w:r w:rsidRPr="531AB1A1">
        <w:rPr>
          <w:rFonts w:ascii="Arial" w:eastAsia="Arial" w:hAnsi="Arial" w:cs="Arial"/>
          <w:i/>
          <w:iCs/>
        </w:rPr>
        <w:t>Programming</w:t>
      </w:r>
      <w:proofErr w:type="spellEnd"/>
      <w:r w:rsidRPr="531AB1A1">
        <w:rPr>
          <w:rFonts w:ascii="Arial" w:eastAsia="Arial" w:hAnsi="Arial" w:cs="Arial"/>
          <w:i/>
          <w:iCs/>
        </w:rPr>
        <w:t xml:space="preserve"> Interface</w:t>
      </w:r>
    </w:p>
    <w:p w14:paraId="29231466" w14:textId="13B620AE" w:rsidR="394F4A79" w:rsidRDefault="531AB1A1" w:rsidP="1E806E08">
      <w:pPr>
        <w:spacing w:after="160" w:line="360" w:lineRule="auto"/>
      </w:pPr>
      <w:r w:rsidRPr="531AB1A1">
        <w:rPr>
          <w:rFonts w:ascii="Arial" w:eastAsia="Arial" w:hAnsi="Arial" w:cs="Arial"/>
        </w:rPr>
        <w:t xml:space="preserve">APK - </w:t>
      </w:r>
      <w:r w:rsidRPr="531AB1A1">
        <w:rPr>
          <w:rFonts w:ascii="Arial" w:eastAsia="Arial" w:hAnsi="Arial" w:cs="Arial"/>
          <w:i/>
          <w:iCs/>
        </w:rPr>
        <w:t xml:space="preserve">Android </w:t>
      </w:r>
      <w:proofErr w:type="spellStart"/>
      <w:r w:rsidRPr="531AB1A1">
        <w:rPr>
          <w:rFonts w:ascii="Arial" w:eastAsia="Arial" w:hAnsi="Arial" w:cs="Arial"/>
          <w:i/>
          <w:iCs/>
        </w:rPr>
        <w:t>Application</w:t>
      </w:r>
      <w:proofErr w:type="spellEnd"/>
      <w:r w:rsidRPr="531AB1A1">
        <w:rPr>
          <w:rFonts w:ascii="Arial" w:eastAsia="Arial" w:hAnsi="Arial" w:cs="Arial"/>
          <w:i/>
          <w:iCs/>
        </w:rPr>
        <w:t xml:space="preserve"> </w:t>
      </w:r>
      <w:proofErr w:type="spellStart"/>
      <w:r w:rsidRPr="531AB1A1">
        <w:rPr>
          <w:rFonts w:ascii="Arial" w:eastAsia="Arial" w:hAnsi="Arial" w:cs="Arial"/>
          <w:i/>
          <w:iCs/>
        </w:rPr>
        <w:t>Package</w:t>
      </w:r>
      <w:proofErr w:type="spellEnd"/>
    </w:p>
    <w:p w14:paraId="53802B2F" w14:textId="530B1CF7" w:rsidR="394F4A79" w:rsidRDefault="531AB1A1" w:rsidP="1E806E08">
      <w:pPr>
        <w:spacing w:after="160" w:line="360" w:lineRule="auto"/>
      </w:pPr>
      <w:proofErr w:type="spellStart"/>
      <w:r w:rsidRPr="531AB1A1">
        <w:rPr>
          <w:rFonts w:ascii="Arial" w:eastAsia="Arial" w:hAnsi="Arial" w:cs="Arial"/>
        </w:rPr>
        <w:t>Blob</w:t>
      </w:r>
      <w:proofErr w:type="spellEnd"/>
      <w:r w:rsidRPr="531AB1A1">
        <w:rPr>
          <w:rFonts w:ascii="Arial" w:eastAsia="Arial" w:hAnsi="Arial" w:cs="Arial"/>
        </w:rPr>
        <w:t xml:space="preserve"> - </w:t>
      </w:r>
      <w:proofErr w:type="spellStart"/>
      <w:r w:rsidRPr="531AB1A1">
        <w:rPr>
          <w:rFonts w:ascii="Arial" w:eastAsia="Arial" w:hAnsi="Arial" w:cs="Arial"/>
          <w:i/>
          <w:iCs/>
        </w:rPr>
        <w:t>Binary</w:t>
      </w:r>
      <w:proofErr w:type="spellEnd"/>
      <w:r w:rsidRPr="531AB1A1">
        <w:rPr>
          <w:rFonts w:ascii="Arial" w:eastAsia="Arial" w:hAnsi="Arial" w:cs="Arial"/>
          <w:i/>
          <w:iCs/>
        </w:rPr>
        <w:t xml:space="preserve"> Large </w:t>
      </w:r>
      <w:proofErr w:type="spellStart"/>
      <w:r w:rsidRPr="531AB1A1">
        <w:rPr>
          <w:rFonts w:ascii="Arial" w:eastAsia="Arial" w:hAnsi="Arial" w:cs="Arial"/>
          <w:i/>
          <w:iCs/>
        </w:rPr>
        <w:t>Object</w:t>
      </w:r>
      <w:proofErr w:type="spellEnd"/>
    </w:p>
    <w:p w14:paraId="32BAB8A9" w14:textId="21E519E4" w:rsidR="394F4A79" w:rsidRDefault="531AB1A1" w:rsidP="1E806E08">
      <w:pPr>
        <w:spacing w:after="160" w:line="360" w:lineRule="auto"/>
      </w:pPr>
      <w:r w:rsidRPr="531AB1A1">
        <w:rPr>
          <w:rFonts w:ascii="Arial" w:eastAsia="Arial" w:hAnsi="Arial" w:cs="Arial"/>
        </w:rPr>
        <w:t xml:space="preserve">CD - </w:t>
      </w:r>
      <w:proofErr w:type="spellStart"/>
      <w:r w:rsidRPr="531AB1A1">
        <w:rPr>
          <w:rFonts w:ascii="Arial" w:eastAsia="Arial" w:hAnsi="Arial" w:cs="Arial"/>
          <w:i/>
          <w:iCs/>
        </w:rPr>
        <w:t>Continuous</w:t>
      </w:r>
      <w:proofErr w:type="spellEnd"/>
      <w:r w:rsidRPr="531AB1A1">
        <w:rPr>
          <w:rFonts w:ascii="Arial" w:eastAsia="Arial" w:hAnsi="Arial" w:cs="Arial"/>
          <w:i/>
          <w:iCs/>
        </w:rPr>
        <w:t xml:space="preserve"> Deployment</w:t>
      </w:r>
    </w:p>
    <w:p w14:paraId="2E35F9E6" w14:textId="75A9BCA6" w:rsidR="394F4A79" w:rsidRDefault="531AB1A1" w:rsidP="1E806E08">
      <w:pPr>
        <w:spacing w:after="160" w:line="360" w:lineRule="auto"/>
      </w:pPr>
      <w:r w:rsidRPr="531AB1A1">
        <w:rPr>
          <w:rFonts w:ascii="Arial" w:eastAsia="Arial" w:hAnsi="Arial" w:cs="Arial"/>
        </w:rPr>
        <w:t>CEP - Código de Endereçamento Postal</w:t>
      </w:r>
    </w:p>
    <w:p w14:paraId="4DC06384" w14:textId="2652B10C" w:rsidR="394F4A79" w:rsidRDefault="531AB1A1" w:rsidP="1E806E08">
      <w:pPr>
        <w:spacing w:after="160" w:line="360" w:lineRule="auto"/>
      </w:pPr>
      <w:r w:rsidRPr="531AB1A1">
        <w:rPr>
          <w:rFonts w:ascii="Arial" w:eastAsia="Arial" w:hAnsi="Arial" w:cs="Arial"/>
        </w:rPr>
        <w:t xml:space="preserve">CI - </w:t>
      </w:r>
      <w:proofErr w:type="spellStart"/>
      <w:r w:rsidRPr="531AB1A1">
        <w:rPr>
          <w:rFonts w:ascii="Arial" w:eastAsia="Arial" w:hAnsi="Arial" w:cs="Arial"/>
          <w:i/>
          <w:iCs/>
        </w:rPr>
        <w:t>Continuous</w:t>
      </w:r>
      <w:proofErr w:type="spellEnd"/>
      <w:r w:rsidRPr="531AB1A1">
        <w:rPr>
          <w:rFonts w:ascii="Arial" w:eastAsia="Arial" w:hAnsi="Arial" w:cs="Arial"/>
          <w:i/>
          <w:iCs/>
        </w:rPr>
        <w:t xml:space="preserve"> </w:t>
      </w:r>
      <w:proofErr w:type="spellStart"/>
      <w:r w:rsidRPr="531AB1A1">
        <w:rPr>
          <w:rFonts w:ascii="Arial" w:eastAsia="Arial" w:hAnsi="Arial" w:cs="Arial"/>
          <w:i/>
          <w:iCs/>
        </w:rPr>
        <w:t>Integration</w:t>
      </w:r>
      <w:proofErr w:type="spellEnd"/>
    </w:p>
    <w:p w14:paraId="2AB9B502" w14:textId="12BA3538" w:rsidR="531AB1A1" w:rsidRDefault="531AB1A1" w:rsidP="531AB1A1">
      <w:pPr>
        <w:spacing w:after="160" w:line="360" w:lineRule="auto"/>
        <w:rPr>
          <w:rFonts w:ascii="Arial" w:eastAsia="Arial" w:hAnsi="Arial" w:cs="Arial"/>
        </w:rPr>
      </w:pPr>
      <w:r w:rsidRPr="531AB1A1">
        <w:rPr>
          <w:rFonts w:ascii="Arial" w:eastAsia="Arial" w:hAnsi="Arial" w:cs="Arial"/>
        </w:rPr>
        <w:t>CSU – Caso de uso</w:t>
      </w:r>
    </w:p>
    <w:p w14:paraId="63C44138" w14:textId="71398703" w:rsidR="394F4A79" w:rsidRDefault="531AB1A1" w:rsidP="1E806E08">
      <w:pPr>
        <w:spacing w:after="160" w:line="360" w:lineRule="auto"/>
      </w:pPr>
      <w:r w:rsidRPr="531AB1A1">
        <w:rPr>
          <w:rFonts w:ascii="Arial" w:eastAsia="Arial" w:hAnsi="Arial" w:cs="Arial"/>
        </w:rPr>
        <w:t xml:space="preserve">DAO - </w:t>
      </w:r>
      <w:r w:rsidRPr="531AB1A1">
        <w:rPr>
          <w:rFonts w:ascii="Arial" w:eastAsia="Arial" w:hAnsi="Arial" w:cs="Arial"/>
          <w:i/>
          <w:iCs/>
        </w:rPr>
        <w:t xml:space="preserve">Data Access </w:t>
      </w:r>
      <w:proofErr w:type="spellStart"/>
      <w:r w:rsidRPr="531AB1A1">
        <w:rPr>
          <w:rFonts w:ascii="Arial" w:eastAsia="Arial" w:hAnsi="Arial" w:cs="Arial"/>
          <w:i/>
          <w:iCs/>
        </w:rPr>
        <w:t>Object</w:t>
      </w:r>
      <w:proofErr w:type="spellEnd"/>
    </w:p>
    <w:p w14:paraId="0B54D8AC" w14:textId="015185F4" w:rsidR="394F4A79" w:rsidRDefault="531AB1A1" w:rsidP="1E806E08">
      <w:pPr>
        <w:spacing w:after="160" w:line="360" w:lineRule="auto"/>
      </w:pPr>
      <w:r w:rsidRPr="531AB1A1">
        <w:rPr>
          <w:rFonts w:ascii="Arial" w:eastAsia="Arial" w:hAnsi="Arial" w:cs="Arial"/>
        </w:rPr>
        <w:t xml:space="preserve">EAS - </w:t>
      </w:r>
      <w:r w:rsidRPr="531AB1A1">
        <w:rPr>
          <w:rFonts w:ascii="Arial" w:eastAsia="Arial" w:hAnsi="Arial" w:cs="Arial"/>
          <w:i/>
          <w:iCs/>
        </w:rPr>
        <w:t xml:space="preserve">Expo </w:t>
      </w:r>
      <w:proofErr w:type="spellStart"/>
      <w:r w:rsidRPr="531AB1A1">
        <w:rPr>
          <w:rFonts w:ascii="Arial" w:eastAsia="Arial" w:hAnsi="Arial" w:cs="Arial"/>
          <w:i/>
          <w:iCs/>
        </w:rPr>
        <w:t>Application</w:t>
      </w:r>
      <w:proofErr w:type="spellEnd"/>
      <w:r w:rsidRPr="531AB1A1">
        <w:rPr>
          <w:rFonts w:ascii="Arial" w:eastAsia="Arial" w:hAnsi="Arial" w:cs="Arial"/>
          <w:i/>
          <w:iCs/>
        </w:rPr>
        <w:t xml:space="preserve"> Service</w:t>
      </w:r>
    </w:p>
    <w:p w14:paraId="75280B49" w14:textId="13D17B1E" w:rsidR="394F4A79" w:rsidRDefault="531AB1A1" w:rsidP="1E806E08">
      <w:pPr>
        <w:spacing w:after="160" w:line="360" w:lineRule="auto"/>
      </w:pPr>
      <w:r w:rsidRPr="531AB1A1">
        <w:rPr>
          <w:rFonts w:ascii="Arial" w:eastAsia="Arial" w:hAnsi="Arial" w:cs="Arial"/>
        </w:rPr>
        <w:t xml:space="preserve">HTTP - </w:t>
      </w:r>
      <w:r w:rsidRPr="531AB1A1">
        <w:rPr>
          <w:rFonts w:ascii="Arial" w:eastAsia="Arial" w:hAnsi="Arial" w:cs="Arial"/>
          <w:i/>
          <w:iCs/>
        </w:rPr>
        <w:t xml:space="preserve">Hypertext </w:t>
      </w:r>
      <w:proofErr w:type="spellStart"/>
      <w:r w:rsidRPr="531AB1A1">
        <w:rPr>
          <w:rFonts w:ascii="Arial" w:eastAsia="Arial" w:hAnsi="Arial" w:cs="Arial"/>
          <w:i/>
          <w:iCs/>
        </w:rPr>
        <w:t>Transfer</w:t>
      </w:r>
      <w:proofErr w:type="spellEnd"/>
      <w:r w:rsidRPr="531AB1A1">
        <w:rPr>
          <w:rFonts w:ascii="Arial" w:eastAsia="Arial" w:hAnsi="Arial" w:cs="Arial"/>
          <w:i/>
          <w:iCs/>
        </w:rPr>
        <w:t xml:space="preserve"> </w:t>
      </w:r>
      <w:proofErr w:type="spellStart"/>
      <w:r w:rsidRPr="531AB1A1">
        <w:rPr>
          <w:rFonts w:ascii="Arial" w:eastAsia="Arial" w:hAnsi="Arial" w:cs="Arial"/>
          <w:i/>
          <w:iCs/>
        </w:rPr>
        <w:t>Protocol</w:t>
      </w:r>
      <w:proofErr w:type="spellEnd"/>
    </w:p>
    <w:p w14:paraId="54FC4D5F" w14:textId="081E9CC4" w:rsidR="394F4A79" w:rsidRDefault="531AB1A1" w:rsidP="1E806E08">
      <w:pPr>
        <w:spacing w:after="160" w:line="360" w:lineRule="auto"/>
      </w:pPr>
      <w:r w:rsidRPr="531AB1A1">
        <w:rPr>
          <w:rFonts w:ascii="Arial" w:eastAsia="Arial" w:hAnsi="Arial" w:cs="Arial"/>
        </w:rPr>
        <w:t xml:space="preserve">IaaS – </w:t>
      </w:r>
      <w:proofErr w:type="spellStart"/>
      <w:r w:rsidRPr="531AB1A1">
        <w:rPr>
          <w:rFonts w:ascii="Arial" w:eastAsia="Arial" w:hAnsi="Arial" w:cs="Arial"/>
          <w:i/>
          <w:iCs/>
        </w:rPr>
        <w:t>Infrastructure</w:t>
      </w:r>
      <w:proofErr w:type="spellEnd"/>
      <w:r w:rsidRPr="531AB1A1">
        <w:rPr>
          <w:rFonts w:ascii="Arial" w:eastAsia="Arial" w:hAnsi="Arial" w:cs="Arial"/>
          <w:i/>
          <w:iCs/>
        </w:rPr>
        <w:t xml:space="preserve"> as a Service</w:t>
      </w:r>
      <w:r w:rsidRPr="531AB1A1">
        <w:rPr>
          <w:rFonts w:ascii="Arial" w:eastAsia="Arial" w:hAnsi="Arial" w:cs="Arial"/>
        </w:rPr>
        <w:t xml:space="preserve"> </w:t>
      </w:r>
    </w:p>
    <w:p w14:paraId="490E1DDB" w14:textId="71811560" w:rsidR="394F4A79" w:rsidRDefault="531AB1A1" w:rsidP="1E806E08">
      <w:pPr>
        <w:spacing w:after="160" w:line="360" w:lineRule="auto"/>
      </w:pPr>
      <w:r w:rsidRPr="531AB1A1">
        <w:rPr>
          <w:rFonts w:ascii="Arial" w:eastAsia="Arial" w:hAnsi="Arial" w:cs="Arial"/>
        </w:rPr>
        <w:t xml:space="preserve">IPA - iOS </w:t>
      </w:r>
      <w:proofErr w:type="spellStart"/>
      <w:r w:rsidRPr="531AB1A1">
        <w:rPr>
          <w:rFonts w:ascii="Arial" w:eastAsia="Arial" w:hAnsi="Arial" w:cs="Arial"/>
        </w:rPr>
        <w:t>Package</w:t>
      </w:r>
      <w:proofErr w:type="spellEnd"/>
      <w:r w:rsidRPr="531AB1A1">
        <w:rPr>
          <w:rFonts w:ascii="Arial" w:eastAsia="Arial" w:hAnsi="Arial" w:cs="Arial"/>
        </w:rPr>
        <w:t xml:space="preserve"> App Store</w:t>
      </w:r>
    </w:p>
    <w:p w14:paraId="1BD3C721" w14:textId="01B8A13C" w:rsidR="394F4A79" w:rsidRDefault="531AB1A1" w:rsidP="1E806E08">
      <w:pPr>
        <w:spacing w:after="160" w:line="360" w:lineRule="auto"/>
      </w:pPr>
      <w:r w:rsidRPr="531AB1A1">
        <w:rPr>
          <w:rFonts w:ascii="Arial" w:eastAsia="Arial" w:hAnsi="Arial" w:cs="Arial"/>
        </w:rPr>
        <w:t xml:space="preserve">JWT - </w:t>
      </w:r>
      <w:r w:rsidRPr="531AB1A1">
        <w:rPr>
          <w:rFonts w:ascii="Arial" w:eastAsia="Arial" w:hAnsi="Arial" w:cs="Arial"/>
          <w:i/>
          <w:iCs/>
        </w:rPr>
        <w:t>JSON Web Token</w:t>
      </w:r>
    </w:p>
    <w:p w14:paraId="5BAA719C" w14:textId="25BC27E9" w:rsidR="394F4A79" w:rsidRDefault="531AB1A1" w:rsidP="1E806E08">
      <w:pPr>
        <w:spacing w:after="160" w:line="360" w:lineRule="auto"/>
      </w:pPr>
      <w:r w:rsidRPr="531AB1A1">
        <w:rPr>
          <w:rFonts w:ascii="Arial" w:eastAsia="Arial" w:hAnsi="Arial" w:cs="Arial"/>
        </w:rPr>
        <w:t xml:space="preserve">MVC - </w:t>
      </w:r>
      <w:r w:rsidRPr="531AB1A1">
        <w:rPr>
          <w:rFonts w:ascii="Arial" w:eastAsia="Arial" w:hAnsi="Arial" w:cs="Arial"/>
          <w:i/>
          <w:iCs/>
        </w:rPr>
        <w:t>Model-</w:t>
      </w:r>
      <w:proofErr w:type="spellStart"/>
      <w:r w:rsidRPr="531AB1A1">
        <w:rPr>
          <w:rFonts w:ascii="Arial" w:eastAsia="Arial" w:hAnsi="Arial" w:cs="Arial"/>
          <w:i/>
          <w:iCs/>
        </w:rPr>
        <w:t>View</w:t>
      </w:r>
      <w:proofErr w:type="spellEnd"/>
      <w:r w:rsidRPr="531AB1A1">
        <w:rPr>
          <w:rFonts w:ascii="Arial" w:eastAsia="Arial" w:hAnsi="Arial" w:cs="Arial"/>
          <w:i/>
          <w:iCs/>
        </w:rPr>
        <w:t>-</w:t>
      </w:r>
      <w:proofErr w:type="spellStart"/>
      <w:r w:rsidRPr="531AB1A1">
        <w:rPr>
          <w:rFonts w:ascii="Arial" w:eastAsia="Arial" w:hAnsi="Arial" w:cs="Arial"/>
          <w:i/>
          <w:iCs/>
        </w:rPr>
        <w:t>Controller</w:t>
      </w:r>
      <w:proofErr w:type="spellEnd"/>
    </w:p>
    <w:p w14:paraId="3BC2114A" w14:textId="47365E14" w:rsidR="394F4A79" w:rsidRDefault="531AB1A1" w:rsidP="1E806E08">
      <w:pPr>
        <w:spacing w:after="160" w:line="360" w:lineRule="auto"/>
      </w:pPr>
      <w:r w:rsidRPr="531AB1A1">
        <w:rPr>
          <w:rFonts w:ascii="Arial" w:eastAsia="Arial" w:hAnsi="Arial" w:cs="Arial"/>
        </w:rPr>
        <w:t xml:space="preserve">MVCC - </w:t>
      </w:r>
      <w:proofErr w:type="spellStart"/>
      <w:r w:rsidRPr="531AB1A1">
        <w:rPr>
          <w:rFonts w:ascii="Arial" w:eastAsia="Arial" w:hAnsi="Arial" w:cs="Arial"/>
        </w:rPr>
        <w:t>Multiversion</w:t>
      </w:r>
      <w:proofErr w:type="spellEnd"/>
      <w:r w:rsidRPr="531AB1A1">
        <w:rPr>
          <w:rFonts w:ascii="Arial" w:eastAsia="Arial" w:hAnsi="Arial" w:cs="Arial"/>
        </w:rPr>
        <w:t xml:space="preserve"> </w:t>
      </w:r>
      <w:proofErr w:type="spellStart"/>
      <w:r w:rsidRPr="531AB1A1">
        <w:rPr>
          <w:rFonts w:ascii="Arial" w:eastAsia="Arial" w:hAnsi="Arial" w:cs="Arial"/>
        </w:rPr>
        <w:t>concurrency</w:t>
      </w:r>
      <w:proofErr w:type="spellEnd"/>
      <w:r w:rsidRPr="531AB1A1">
        <w:rPr>
          <w:rFonts w:ascii="Arial" w:eastAsia="Arial" w:hAnsi="Arial" w:cs="Arial"/>
        </w:rPr>
        <w:t xml:space="preserve"> </w:t>
      </w:r>
      <w:proofErr w:type="spellStart"/>
      <w:r w:rsidRPr="531AB1A1">
        <w:rPr>
          <w:rFonts w:ascii="Arial" w:eastAsia="Arial" w:hAnsi="Arial" w:cs="Arial"/>
        </w:rPr>
        <w:t>control</w:t>
      </w:r>
      <w:proofErr w:type="spellEnd"/>
    </w:p>
    <w:p w14:paraId="7503FC39" w14:textId="281397A4" w:rsidR="394F4A79" w:rsidRDefault="531AB1A1" w:rsidP="1E806E08">
      <w:pPr>
        <w:spacing w:after="160" w:line="360" w:lineRule="auto"/>
      </w:pPr>
      <w:r w:rsidRPr="531AB1A1">
        <w:rPr>
          <w:rFonts w:ascii="Arial" w:eastAsia="Arial" w:hAnsi="Arial" w:cs="Arial"/>
        </w:rPr>
        <w:t xml:space="preserve">ORM </w:t>
      </w:r>
      <w:r w:rsidRPr="531AB1A1">
        <w:rPr>
          <w:rFonts w:ascii="Arial" w:eastAsia="Arial" w:hAnsi="Arial" w:cs="Arial"/>
          <w:i/>
          <w:iCs/>
        </w:rPr>
        <w:t xml:space="preserve">- </w:t>
      </w:r>
      <w:proofErr w:type="spellStart"/>
      <w:r w:rsidRPr="531AB1A1">
        <w:rPr>
          <w:rFonts w:ascii="Arial" w:eastAsia="Arial" w:hAnsi="Arial" w:cs="Arial"/>
          <w:i/>
          <w:iCs/>
        </w:rPr>
        <w:t>Object</w:t>
      </w:r>
      <w:proofErr w:type="spellEnd"/>
      <w:r w:rsidRPr="531AB1A1">
        <w:rPr>
          <w:rFonts w:ascii="Arial" w:eastAsia="Arial" w:hAnsi="Arial" w:cs="Arial"/>
          <w:i/>
          <w:iCs/>
        </w:rPr>
        <w:t xml:space="preserve"> </w:t>
      </w:r>
      <w:proofErr w:type="spellStart"/>
      <w:r w:rsidRPr="531AB1A1">
        <w:rPr>
          <w:rFonts w:ascii="Arial" w:eastAsia="Arial" w:hAnsi="Arial" w:cs="Arial"/>
          <w:i/>
          <w:iCs/>
        </w:rPr>
        <w:t>Relational</w:t>
      </w:r>
      <w:proofErr w:type="spellEnd"/>
      <w:r w:rsidRPr="531AB1A1">
        <w:rPr>
          <w:rFonts w:ascii="Arial" w:eastAsia="Arial" w:hAnsi="Arial" w:cs="Arial"/>
          <w:i/>
          <w:iCs/>
        </w:rPr>
        <w:t xml:space="preserve"> Mapping</w:t>
      </w:r>
    </w:p>
    <w:p w14:paraId="543E05E8" w14:textId="1E5C4185" w:rsidR="394F4A79" w:rsidRDefault="531AB1A1" w:rsidP="1E806E08">
      <w:pPr>
        <w:spacing w:after="160" w:line="360" w:lineRule="auto"/>
      </w:pPr>
      <w:r w:rsidRPr="531AB1A1">
        <w:rPr>
          <w:rFonts w:ascii="Arial" w:eastAsia="Arial" w:hAnsi="Arial" w:cs="Arial"/>
        </w:rPr>
        <w:t xml:space="preserve">PaaS – </w:t>
      </w:r>
      <w:r w:rsidRPr="531AB1A1">
        <w:rPr>
          <w:rFonts w:ascii="Arial" w:eastAsia="Arial" w:hAnsi="Arial" w:cs="Arial"/>
          <w:i/>
          <w:iCs/>
        </w:rPr>
        <w:t>Platform as a Service</w:t>
      </w:r>
      <w:r w:rsidRPr="531AB1A1">
        <w:rPr>
          <w:rFonts w:ascii="Arial" w:eastAsia="Arial" w:hAnsi="Arial" w:cs="Arial"/>
        </w:rPr>
        <w:t xml:space="preserve"> </w:t>
      </w:r>
    </w:p>
    <w:p w14:paraId="6C40C18C" w14:textId="6EBAC067" w:rsidR="394F4A79" w:rsidRDefault="531AB1A1" w:rsidP="1E806E08">
      <w:pPr>
        <w:spacing w:after="160" w:line="360" w:lineRule="auto"/>
      </w:pPr>
      <w:r w:rsidRPr="531AB1A1">
        <w:rPr>
          <w:rFonts w:ascii="Arial" w:eastAsia="Arial" w:hAnsi="Arial" w:cs="Arial"/>
        </w:rPr>
        <w:t xml:space="preserve">REST - </w:t>
      </w:r>
      <w:proofErr w:type="spellStart"/>
      <w:r w:rsidRPr="531AB1A1">
        <w:rPr>
          <w:rFonts w:ascii="Arial" w:eastAsia="Arial" w:hAnsi="Arial" w:cs="Arial"/>
          <w:i/>
          <w:iCs/>
        </w:rPr>
        <w:t>Representational</w:t>
      </w:r>
      <w:proofErr w:type="spellEnd"/>
      <w:r w:rsidRPr="531AB1A1">
        <w:rPr>
          <w:rFonts w:ascii="Arial" w:eastAsia="Arial" w:hAnsi="Arial" w:cs="Arial"/>
          <w:i/>
          <w:iCs/>
        </w:rPr>
        <w:t xml:space="preserve"> </w:t>
      </w:r>
      <w:proofErr w:type="spellStart"/>
      <w:r w:rsidRPr="531AB1A1">
        <w:rPr>
          <w:rFonts w:ascii="Arial" w:eastAsia="Arial" w:hAnsi="Arial" w:cs="Arial"/>
          <w:i/>
          <w:iCs/>
        </w:rPr>
        <w:t>State</w:t>
      </w:r>
      <w:proofErr w:type="spellEnd"/>
      <w:r w:rsidRPr="531AB1A1">
        <w:rPr>
          <w:rFonts w:ascii="Arial" w:eastAsia="Arial" w:hAnsi="Arial" w:cs="Arial"/>
          <w:i/>
          <w:iCs/>
        </w:rPr>
        <w:t xml:space="preserve"> </w:t>
      </w:r>
      <w:proofErr w:type="spellStart"/>
      <w:r w:rsidRPr="531AB1A1">
        <w:rPr>
          <w:rFonts w:ascii="Arial" w:eastAsia="Arial" w:hAnsi="Arial" w:cs="Arial"/>
          <w:i/>
          <w:iCs/>
        </w:rPr>
        <w:t>Transfer</w:t>
      </w:r>
      <w:proofErr w:type="spellEnd"/>
    </w:p>
    <w:p w14:paraId="72CB9C9A" w14:textId="58C31506" w:rsidR="531AB1A1" w:rsidRDefault="531AB1A1" w:rsidP="531AB1A1">
      <w:pPr>
        <w:spacing w:after="160" w:line="360" w:lineRule="auto"/>
        <w:rPr>
          <w:rFonts w:ascii="Arial" w:eastAsia="Arial" w:hAnsi="Arial" w:cs="Arial"/>
        </w:rPr>
      </w:pPr>
      <w:r w:rsidRPr="531AB1A1">
        <w:rPr>
          <w:rFonts w:ascii="Arial" w:eastAsia="Arial" w:hAnsi="Arial" w:cs="Arial"/>
        </w:rPr>
        <w:t>RF – Requisitos funcionais</w:t>
      </w:r>
    </w:p>
    <w:p w14:paraId="043B6691" w14:textId="7B80C0D3" w:rsidR="531AB1A1" w:rsidRDefault="531AB1A1" w:rsidP="531AB1A1">
      <w:pPr>
        <w:spacing w:after="160" w:line="360" w:lineRule="auto"/>
        <w:rPr>
          <w:rFonts w:ascii="Arial" w:eastAsia="Arial" w:hAnsi="Arial" w:cs="Arial"/>
        </w:rPr>
      </w:pPr>
      <w:r w:rsidRPr="531AB1A1">
        <w:rPr>
          <w:rFonts w:ascii="Arial" w:eastAsia="Arial" w:hAnsi="Arial" w:cs="Arial"/>
        </w:rPr>
        <w:t>RN – Regras de negócio</w:t>
      </w:r>
    </w:p>
    <w:p w14:paraId="249D7323" w14:textId="5818E33E" w:rsidR="531AB1A1" w:rsidRDefault="531AB1A1" w:rsidP="531AB1A1">
      <w:pPr>
        <w:spacing w:after="160" w:line="360" w:lineRule="auto"/>
        <w:rPr>
          <w:rFonts w:ascii="Arial" w:eastAsia="Arial" w:hAnsi="Arial" w:cs="Arial"/>
        </w:rPr>
      </w:pPr>
      <w:r w:rsidRPr="531AB1A1">
        <w:rPr>
          <w:rFonts w:ascii="Arial" w:eastAsia="Arial" w:hAnsi="Arial" w:cs="Arial"/>
        </w:rPr>
        <w:t>RNF – Requisitos não funcionais</w:t>
      </w:r>
    </w:p>
    <w:p w14:paraId="7EA3D90C" w14:textId="16CDE47D" w:rsidR="394F4A79" w:rsidRDefault="531AB1A1" w:rsidP="531AB1A1">
      <w:pPr>
        <w:spacing w:after="160" w:line="360" w:lineRule="auto"/>
        <w:rPr>
          <w:rFonts w:ascii="Arial" w:eastAsia="Arial" w:hAnsi="Arial" w:cs="Arial"/>
        </w:rPr>
      </w:pPr>
      <w:r w:rsidRPr="531AB1A1">
        <w:rPr>
          <w:rFonts w:ascii="Arial" w:eastAsia="Arial" w:hAnsi="Arial" w:cs="Arial"/>
        </w:rPr>
        <w:t>SGBDRO - Sistema de Gerenciamento de Banco de Dados Objeto-Relacional</w:t>
      </w:r>
    </w:p>
    <w:p w14:paraId="2C727266" w14:textId="6D0A66B8" w:rsidR="394F4A79" w:rsidRDefault="531AB1A1" w:rsidP="1E806E08">
      <w:pPr>
        <w:spacing w:after="160" w:line="360" w:lineRule="auto"/>
      </w:pPr>
      <w:r w:rsidRPr="531AB1A1">
        <w:rPr>
          <w:rFonts w:ascii="Arial" w:eastAsia="Arial" w:hAnsi="Arial" w:cs="Arial"/>
        </w:rPr>
        <w:t xml:space="preserve">SQL - </w:t>
      </w:r>
      <w:proofErr w:type="spellStart"/>
      <w:r w:rsidRPr="531AB1A1">
        <w:rPr>
          <w:rFonts w:ascii="Arial" w:eastAsia="Arial" w:hAnsi="Arial" w:cs="Arial"/>
          <w:i/>
          <w:iCs/>
        </w:rPr>
        <w:t>Structured</w:t>
      </w:r>
      <w:proofErr w:type="spellEnd"/>
      <w:r w:rsidRPr="531AB1A1">
        <w:rPr>
          <w:rFonts w:ascii="Arial" w:eastAsia="Arial" w:hAnsi="Arial" w:cs="Arial"/>
          <w:i/>
          <w:iCs/>
        </w:rPr>
        <w:t xml:space="preserve"> Query </w:t>
      </w:r>
      <w:proofErr w:type="spellStart"/>
      <w:r w:rsidRPr="531AB1A1">
        <w:rPr>
          <w:rFonts w:ascii="Arial" w:eastAsia="Arial" w:hAnsi="Arial" w:cs="Arial"/>
          <w:i/>
          <w:iCs/>
        </w:rPr>
        <w:t>Language</w:t>
      </w:r>
      <w:proofErr w:type="spellEnd"/>
    </w:p>
    <w:p w14:paraId="365894DD" w14:textId="1FC5344A" w:rsidR="394F4A79" w:rsidRDefault="531AB1A1" w:rsidP="1E806E08">
      <w:pPr>
        <w:spacing w:after="160" w:line="360" w:lineRule="auto"/>
      </w:pPr>
      <w:r w:rsidRPr="531AB1A1">
        <w:rPr>
          <w:rFonts w:ascii="Arial" w:eastAsia="Arial" w:hAnsi="Arial" w:cs="Arial"/>
        </w:rPr>
        <w:lastRenderedPageBreak/>
        <w:t xml:space="preserve">UML - </w:t>
      </w:r>
      <w:proofErr w:type="spellStart"/>
      <w:r w:rsidRPr="531AB1A1">
        <w:rPr>
          <w:rFonts w:ascii="Arial" w:eastAsia="Arial" w:hAnsi="Arial" w:cs="Arial"/>
          <w:i/>
          <w:iCs/>
        </w:rPr>
        <w:t>Unified</w:t>
      </w:r>
      <w:proofErr w:type="spellEnd"/>
      <w:r w:rsidRPr="531AB1A1">
        <w:rPr>
          <w:rFonts w:ascii="Arial" w:eastAsia="Arial" w:hAnsi="Arial" w:cs="Arial"/>
          <w:i/>
          <w:iCs/>
        </w:rPr>
        <w:t xml:space="preserve"> </w:t>
      </w:r>
      <w:proofErr w:type="spellStart"/>
      <w:r w:rsidRPr="531AB1A1">
        <w:rPr>
          <w:rFonts w:ascii="Arial" w:eastAsia="Arial" w:hAnsi="Arial" w:cs="Arial"/>
          <w:i/>
          <w:iCs/>
        </w:rPr>
        <w:t>Modeling</w:t>
      </w:r>
      <w:proofErr w:type="spellEnd"/>
      <w:r w:rsidRPr="531AB1A1">
        <w:rPr>
          <w:rFonts w:ascii="Arial" w:eastAsia="Arial" w:hAnsi="Arial" w:cs="Arial"/>
          <w:i/>
          <w:iCs/>
        </w:rPr>
        <w:t xml:space="preserve"> </w:t>
      </w:r>
      <w:proofErr w:type="spellStart"/>
      <w:r w:rsidRPr="531AB1A1">
        <w:rPr>
          <w:rFonts w:ascii="Arial" w:eastAsia="Arial" w:hAnsi="Arial" w:cs="Arial"/>
          <w:i/>
          <w:iCs/>
        </w:rPr>
        <w:t>Language</w:t>
      </w:r>
      <w:proofErr w:type="spellEnd"/>
    </w:p>
    <w:p w14:paraId="31201E8C" w14:textId="3E6863E9" w:rsidR="4EA89FAE" w:rsidRDefault="4EA89FAE" w:rsidP="531AB1A1">
      <w:pPr>
        <w:spacing w:line="360" w:lineRule="auto"/>
        <w:rPr>
          <w:rFonts w:ascii="Arial" w:eastAsia="Arial" w:hAnsi="Arial" w:cs="Arial"/>
          <w:i/>
          <w:iCs/>
          <w:lang w:val="en-US"/>
        </w:rPr>
      </w:pPr>
    </w:p>
    <w:p w14:paraId="469AEC4E" w14:textId="77777777" w:rsidR="00576A54" w:rsidRPr="00E42F17" w:rsidRDefault="00576A54" w:rsidP="531AB1A1">
      <w:pPr>
        <w:suppressAutoHyphens w:val="0"/>
        <w:rPr>
          <w:rFonts w:ascii="Arial" w:hAnsi="Arial" w:cs="Arial"/>
          <w:b/>
          <w:bCs/>
          <w:lang w:val="en-US"/>
        </w:rPr>
      </w:pPr>
    </w:p>
    <w:p w14:paraId="797BD37C" w14:textId="77777777" w:rsidR="00576A54" w:rsidRPr="00E42F17" w:rsidRDefault="00576A54" w:rsidP="531AB1A1">
      <w:pPr>
        <w:suppressAutoHyphens w:val="0"/>
        <w:rPr>
          <w:rFonts w:ascii="Arial" w:hAnsi="Arial" w:cs="Arial"/>
          <w:b/>
          <w:bCs/>
          <w:lang w:val="en-US"/>
        </w:rPr>
      </w:pPr>
    </w:p>
    <w:p w14:paraId="5EA4C0E5" w14:textId="77777777" w:rsidR="00576A54" w:rsidRPr="00E42F17" w:rsidRDefault="00576A54" w:rsidP="531AB1A1">
      <w:pPr>
        <w:suppressAutoHyphens w:val="0"/>
        <w:rPr>
          <w:rFonts w:ascii="Arial" w:hAnsi="Arial" w:cs="Arial"/>
          <w:b/>
          <w:bCs/>
          <w:lang w:val="en-US"/>
        </w:rPr>
      </w:pPr>
    </w:p>
    <w:p w14:paraId="2DEA2195" w14:textId="6B30F05E" w:rsidR="1E806E08" w:rsidRDefault="1E806E08" w:rsidP="1E806E08">
      <w:pPr>
        <w:rPr>
          <w:rFonts w:ascii="Arial" w:hAnsi="Arial" w:cs="Arial"/>
          <w:b/>
          <w:bCs/>
          <w:lang w:val="en-US"/>
        </w:rPr>
      </w:pPr>
    </w:p>
    <w:p w14:paraId="55FE7ACC" w14:textId="479713FD" w:rsidR="74C48C8A" w:rsidRPr="009B632C" w:rsidRDefault="531AB1A1" w:rsidP="078076E3">
      <w:pPr>
        <w:spacing w:line="360" w:lineRule="auto"/>
        <w:jc w:val="center"/>
        <w:rPr>
          <w:rFonts w:ascii="Arial" w:hAnsi="Arial" w:cs="Arial"/>
          <w:b/>
          <w:bCs/>
        </w:rPr>
      </w:pPr>
      <w:r w:rsidRPr="531AB1A1">
        <w:rPr>
          <w:rFonts w:ascii="Arial" w:hAnsi="Arial" w:cs="Arial"/>
          <w:b/>
          <w:bCs/>
        </w:rPr>
        <w:t>SUMÁRIO</w:t>
      </w:r>
    </w:p>
    <w:sdt>
      <w:sdtPr>
        <w:id w:val="1117163964"/>
        <w:docPartObj>
          <w:docPartGallery w:val="Table of Contents"/>
          <w:docPartUnique/>
        </w:docPartObj>
      </w:sdtPr>
      <w:sdtContent>
        <w:p w14:paraId="53EF330E" w14:textId="422399C5" w:rsidR="00D46CD6" w:rsidRDefault="00E42F17">
          <w:pPr>
            <w:pStyle w:val="Sumrio1"/>
            <w:tabs>
              <w:tab w:val="left" w:pos="480"/>
            </w:tabs>
            <w:rPr>
              <w:rFonts w:asciiTheme="minorHAnsi" w:eastAsiaTheme="minorEastAsia" w:hAnsiTheme="minorHAnsi" w:cstheme="minorBidi"/>
              <w:b w:val="0"/>
              <w:bCs w:val="0"/>
              <w:caps w:val="0"/>
              <w:noProof/>
              <w:kern w:val="2"/>
              <w:sz w:val="22"/>
              <w:szCs w:val="22"/>
              <w:lang w:eastAsia="pt-BR"/>
              <w14:ligatures w14:val="standardContextual"/>
            </w:rPr>
          </w:pPr>
          <w:r>
            <w:fldChar w:fldCharType="begin"/>
          </w:r>
          <w:r w:rsidR="078076E3">
            <w:instrText>TOC \o "1-9" \z \u \h</w:instrText>
          </w:r>
          <w:r>
            <w:fldChar w:fldCharType="separate"/>
          </w:r>
          <w:hyperlink w:anchor="_Toc183291638" w:history="1">
            <w:r w:rsidR="00D46CD6" w:rsidRPr="00BE3051">
              <w:rPr>
                <w:rStyle w:val="Hyperlink"/>
                <w:rFonts w:ascii="Arial" w:eastAsia="Calibri" w:hAnsi="Arial" w:cs="Arial"/>
                <w:noProof/>
                <w:lang w:eastAsia="en-US"/>
              </w:rPr>
              <w:t>1</w:t>
            </w:r>
            <w:r w:rsidR="00D46CD6">
              <w:rPr>
                <w:rFonts w:asciiTheme="minorHAnsi" w:eastAsiaTheme="minorEastAsia" w:hAnsiTheme="minorHAnsi" w:cstheme="minorBidi"/>
                <w:b w:val="0"/>
                <w:bCs w:val="0"/>
                <w:caps w:val="0"/>
                <w:noProof/>
                <w:kern w:val="2"/>
                <w:sz w:val="22"/>
                <w:szCs w:val="22"/>
                <w:lang w:eastAsia="pt-BR"/>
                <w14:ligatures w14:val="standardContextual"/>
              </w:rPr>
              <w:tab/>
            </w:r>
            <w:r w:rsidR="00D46CD6" w:rsidRPr="00BE3051">
              <w:rPr>
                <w:rStyle w:val="Hyperlink"/>
                <w:rFonts w:ascii="Arial" w:eastAsia="Calibri" w:hAnsi="Arial" w:cs="Arial"/>
                <w:noProof/>
              </w:rPr>
              <w:t>INTRODUÇÃO</w:t>
            </w:r>
            <w:r w:rsidR="00D46CD6">
              <w:rPr>
                <w:noProof/>
                <w:webHidden/>
              </w:rPr>
              <w:tab/>
            </w:r>
            <w:r w:rsidR="00D46CD6">
              <w:rPr>
                <w:noProof/>
                <w:webHidden/>
              </w:rPr>
              <w:fldChar w:fldCharType="begin"/>
            </w:r>
            <w:r w:rsidR="00D46CD6">
              <w:rPr>
                <w:noProof/>
                <w:webHidden/>
              </w:rPr>
              <w:instrText xml:space="preserve"> PAGEREF _Toc183291638 \h </w:instrText>
            </w:r>
            <w:r w:rsidR="00D46CD6">
              <w:rPr>
                <w:noProof/>
                <w:webHidden/>
              </w:rPr>
            </w:r>
            <w:r w:rsidR="00D46CD6">
              <w:rPr>
                <w:noProof/>
                <w:webHidden/>
              </w:rPr>
              <w:fldChar w:fldCharType="separate"/>
            </w:r>
            <w:r w:rsidR="00D46CD6">
              <w:rPr>
                <w:noProof/>
                <w:webHidden/>
              </w:rPr>
              <w:t>12</w:t>
            </w:r>
            <w:r w:rsidR="00D46CD6">
              <w:rPr>
                <w:noProof/>
                <w:webHidden/>
              </w:rPr>
              <w:fldChar w:fldCharType="end"/>
            </w:r>
          </w:hyperlink>
        </w:p>
        <w:p w14:paraId="1A867D99" w14:textId="4931339D" w:rsidR="00D46CD6" w:rsidRDefault="00D46CD6">
          <w:pPr>
            <w:pStyle w:val="Sumrio2"/>
            <w:tabs>
              <w:tab w:val="left" w:pos="720"/>
              <w:tab w:val="right" w:leader="dot" w:pos="9061"/>
            </w:tabs>
            <w:rPr>
              <w:rFonts w:asciiTheme="minorHAnsi" w:eastAsiaTheme="minorEastAsia" w:hAnsiTheme="minorHAnsi" w:cstheme="minorBidi"/>
              <w:smallCaps w:val="0"/>
              <w:noProof/>
              <w:kern w:val="2"/>
              <w:sz w:val="22"/>
              <w:szCs w:val="22"/>
              <w:lang w:eastAsia="pt-BR"/>
              <w14:ligatures w14:val="standardContextual"/>
            </w:rPr>
          </w:pPr>
          <w:hyperlink w:anchor="_Toc183291639" w:history="1">
            <w:r w:rsidRPr="00BE3051">
              <w:rPr>
                <w:rStyle w:val="Hyperlink"/>
                <w:rFonts w:eastAsia="Calibri"/>
                <w:noProof/>
                <w:lang w:val="en-US" w:eastAsia="en-US"/>
              </w:rPr>
              <w:t>1.1</w:t>
            </w:r>
            <w:r>
              <w:rPr>
                <w:rFonts w:asciiTheme="minorHAnsi" w:eastAsiaTheme="minorEastAsia" w:hAnsiTheme="minorHAnsi" w:cstheme="minorBidi"/>
                <w:smallCaps w:val="0"/>
                <w:noProof/>
                <w:kern w:val="2"/>
                <w:sz w:val="22"/>
                <w:szCs w:val="22"/>
                <w:lang w:eastAsia="pt-BR"/>
                <w14:ligatures w14:val="standardContextual"/>
              </w:rPr>
              <w:tab/>
            </w:r>
            <w:r w:rsidRPr="00BE3051">
              <w:rPr>
                <w:rStyle w:val="Hyperlink"/>
                <w:rFonts w:eastAsia="Calibri"/>
                <w:noProof/>
              </w:rPr>
              <w:t>Objetivos</w:t>
            </w:r>
            <w:r>
              <w:rPr>
                <w:noProof/>
                <w:webHidden/>
              </w:rPr>
              <w:tab/>
            </w:r>
            <w:r>
              <w:rPr>
                <w:noProof/>
                <w:webHidden/>
              </w:rPr>
              <w:fldChar w:fldCharType="begin"/>
            </w:r>
            <w:r>
              <w:rPr>
                <w:noProof/>
                <w:webHidden/>
              </w:rPr>
              <w:instrText xml:space="preserve"> PAGEREF _Toc183291639 \h </w:instrText>
            </w:r>
            <w:r>
              <w:rPr>
                <w:noProof/>
                <w:webHidden/>
              </w:rPr>
            </w:r>
            <w:r>
              <w:rPr>
                <w:noProof/>
                <w:webHidden/>
              </w:rPr>
              <w:fldChar w:fldCharType="separate"/>
            </w:r>
            <w:r>
              <w:rPr>
                <w:noProof/>
                <w:webHidden/>
              </w:rPr>
              <w:t>13</w:t>
            </w:r>
            <w:r>
              <w:rPr>
                <w:noProof/>
                <w:webHidden/>
              </w:rPr>
              <w:fldChar w:fldCharType="end"/>
            </w:r>
          </w:hyperlink>
        </w:p>
        <w:p w14:paraId="348D246F" w14:textId="06DF1440" w:rsidR="00D46CD6" w:rsidRDefault="00D46CD6">
          <w:pPr>
            <w:pStyle w:val="Sumrio3"/>
            <w:tabs>
              <w:tab w:val="left" w:pos="1200"/>
              <w:tab w:val="right" w:leader="dot" w:pos="9061"/>
            </w:tabs>
            <w:rPr>
              <w:rFonts w:asciiTheme="minorHAnsi" w:eastAsiaTheme="minorEastAsia" w:hAnsiTheme="minorHAnsi" w:cstheme="minorBidi"/>
              <w:i w:val="0"/>
              <w:iCs w:val="0"/>
              <w:noProof/>
              <w:kern w:val="2"/>
              <w:sz w:val="22"/>
              <w:szCs w:val="22"/>
              <w:lang w:eastAsia="pt-BR"/>
              <w14:ligatures w14:val="standardContextual"/>
            </w:rPr>
          </w:pPr>
          <w:hyperlink w:anchor="_Toc183291640" w:history="1">
            <w:r w:rsidRPr="00BE3051">
              <w:rPr>
                <w:rStyle w:val="Hyperlink"/>
                <w:noProof/>
                <w:lang w:val="en-US" w:eastAsia="en-US"/>
              </w:rPr>
              <w:t>1.1.1</w:t>
            </w:r>
            <w:r>
              <w:rPr>
                <w:rFonts w:asciiTheme="minorHAnsi" w:eastAsiaTheme="minorEastAsia" w:hAnsiTheme="minorHAnsi" w:cstheme="minorBidi"/>
                <w:i w:val="0"/>
                <w:iCs w:val="0"/>
                <w:noProof/>
                <w:kern w:val="2"/>
                <w:sz w:val="22"/>
                <w:szCs w:val="22"/>
                <w:lang w:eastAsia="pt-BR"/>
                <w14:ligatures w14:val="standardContextual"/>
              </w:rPr>
              <w:tab/>
            </w:r>
            <w:r w:rsidRPr="00BE3051">
              <w:rPr>
                <w:rStyle w:val="Hyperlink"/>
                <w:noProof/>
              </w:rPr>
              <w:t>Objetivos Específicos</w:t>
            </w:r>
            <w:r>
              <w:rPr>
                <w:noProof/>
                <w:webHidden/>
              </w:rPr>
              <w:tab/>
            </w:r>
            <w:r>
              <w:rPr>
                <w:noProof/>
                <w:webHidden/>
              </w:rPr>
              <w:fldChar w:fldCharType="begin"/>
            </w:r>
            <w:r>
              <w:rPr>
                <w:noProof/>
                <w:webHidden/>
              </w:rPr>
              <w:instrText xml:space="preserve"> PAGEREF _Toc183291640 \h </w:instrText>
            </w:r>
            <w:r>
              <w:rPr>
                <w:noProof/>
                <w:webHidden/>
              </w:rPr>
            </w:r>
            <w:r>
              <w:rPr>
                <w:noProof/>
                <w:webHidden/>
              </w:rPr>
              <w:fldChar w:fldCharType="separate"/>
            </w:r>
            <w:r>
              <w:rPr>
                <w:noProof/>
                <w:webHidden/>
              </w:rPr>
              <w:t>13</w:t>
            </w:r>
            <w:r>
              <w:rPr>
                <w:noProof/>
                <w:webHidden/>
              </w:rPr>
              <w:fldChar w:fldCharType="end"/>
            </w:r>
          </w:hyperlink>
        </w:p>
        <w:p w14:paraId="25BB859A" w14:textId="7B57C3CF" w:rsidR="00D46CD6" w:rsidRDefault="00D46CD6">
          <w:pPr>
            <w:pStyle w:val="Sumrio2"/>
            <w:tabs>
              <w:tab w:val="left" w:pos="720"/>
              <w:tab w:val="right" w:leader="dot" w:pos="9061"/>
            </w:tabs>
            <w:rPr>
              <w:rFonts w:asciiTheme="minorHAnsi" w:eastAsiaTheme="minorEastAsia" w:hAnsiTheme="minorHAnsi" w:cstheme="minorBidi"/>
              <w:smallCaps w:val="0"/>
              <w:noProof/>
              <w:kern w:val="2"/>
              <w:sz w:val="22"/>
              <w:szCs w:val="22"/>
              <w:lang w:eastAsia="pt-BR"/>
              <w14:ligatures w14:val="standardContextual"/>
            </w:rPr>
          </w:pPr>
          <w:hyperlink w:anchor="_Toc183291641" w:history="1">
            <w:r w:rsidRPr="00BE3051">
              <w:rPr>
                <w:rStyle w:val="Hyperlink"/>
                <w:rFonts w:eastAsia="Calibri"/>
                <w:noProof/>
                <w:lang w:val="en-US" w:eastAsia="en-US"/>
              </w:rPr>
              <w:t>1.2</w:t>
            </w:r>
            <w:r>
              <w:rPr>
                <w:rFonts w:asciiTheme="minorHAnsi" w:eastAsiaTheme="minorEastAsia" w:hAnsiTheme="minorHAnsi" w:cstheme="minorBidi"/>
                <w:smallCaps w:val="0"/>
                <w:noProof/>
                <w:kern w:val="2"/>
                <w:sz w:val="22"/>
                <w:szCs w:val="22"/>
                <w:lang w:eastAsia="pt-BR"/>
                <w14:ligatures w14:val="standardContextual"/>
              </w:rPr>
              <w:tab/>
            </w:r>
            <w:r w:rsidRPr="00BE3051">
              <w:rPr>
                <w:rStyle w:val="Hyperlink"/>
                <w:rFonts w:eastAsia="Calibri"/>
                <w:noProof/>
              </w:rPr>
              <w:t>Justificativa</w:t>
            </w:r>
            <w:r>
              <w:rPr>
                <w:noProof/>
                <w:webHidden/>
              </w:rPr>
              <w:tab/>
            </w:r>
            <w:r>
              <w:rPr>
                <w:noProof/>
                <w:webHidden/>
              </w:rPr>
              <w:fldChar w:fldCharType="begin"/>
            </w:r>
            <w:r>
              <w:rPr>
                <w:noProof/>
                <w:webHidden/>
              </w:rPr>
              <w:instrText xml:space="preserve"> PAGEREF _Toc183291641 \h </w:instrText>
            </w:r>
            <w:r>
              <w:rPr>
                <w:noProof/>
                <w:webHidden/>
              </w:rPr>
            </w:r>
            <w:r>
              <w:rPr>
                <w:noProof/>
                <w:webHidden/>
              </w:rPr>
              <w:fldChar w:fldCharType="separate"/>
            </w:r>
            <w:r>
              <w:rPr>
                <w:noProof/>
                <w:webHidden/>
              </w:rPr>
              <w:t>14</w:t>
            </w:r>
            <w:r>
              <w:rPr>
                <w:noProof/>
                <w:webHidden/>
              </w:rPr>
              <w:fldChar w:fldCharType="end"/>
            </w:r>
          </w:hyperlink>
        </w:p>
        <w:p w14:paraId="26011F2B" w14:textId="39700017" w:rsidR="00D46CD6" w:rsidRDefault="00D46CD6">
          <w:pPr>
            <w:pStyle w:val="Sumrio2"/>
            <w:tabs>
              <w:tab w:val="left" w:pos="720"/>
              <w:tab w:val="right" w:leader="dot" w:pos="9061"/>
            </w:tabs>
            <w:rPr>
              <w:rFonts w:asciiTheme="minorHAnsi" w:eastAsiaTheme="minorEastAsia" w:hAnsiTheme="minorHAnsi" w:cstheme="minorBidi"/>
              <w:smallCaps w:val="0"/>
              <w:noProof/>
              <w:kern w:val="2"/>
              <w:sz w:val="22"/>
              <w:szCs w:val="22"/>
              <w:lang w:eastAsia="pt-BR"/>
              <w14:ligatures w14:val="standardContextual"/>
            </w:rPr>
          </w:pPr>
          <w:hyperlink w:anchor="_Toc183291642" w:history="1">
            <w:r w:rsidRPr="00BE3051">
              <w:rPr>
                <w:rStyle w:val="Hyperlink"/>
                <w:rFonts w:eastAsia="Calibri"/>
                <w:noProof/>
                <w:lang w:val="en-US" w:eastAsia="en-US"/>
              </w:rPr>
              <w:t>1.3</w:t>
            </w:r>
            <w:r>
              <w:rPr>
                <w:rFonts w:asciiTheme="minorHAnsi" w:eastAsiaTheme="minorEastAsia" w:hAnsiTheme="minorHAnsi" w:cstheme="minorBidi"/>
                <w:smallCaps w:val="0"/>
                <w:noProof/>
                <w:kern w:val="2"/>
                <w:sz w:val="22"/>
                <w:szCs w:val="22"/>
                <w:lang w:eastAsia="pt-BR"/>
                <w14:ligatures w14:val="standardContextual"/>
              </w:rPr>
              <w:tab/>
            </w:r>
            <w:r w:rsidRPr="00BE3051">
              <w:rPr>
                <w:rStyle w:val="Hyperlink"/>
                <w:rFonts w:eastAsia="Calibri"/>
                <w:noProof/>
              </w:rPr>
              <w:t>Procedimentos metodológicos e tecnologias</w:t>
            </w:r>
            <w:r>
              <w:rPr>
                <w:noProof/>
                <w:webHidden/>
              </w:rPr>
              <w:tab/>
            </w:r>
            <w:r>
              <w:rPr>
                <w:noProof/>
                <w:webHidden/>
              </w:rPr>
              <w:fldChar w:fldCharType="begin"/>
            </w:r>
            <w:r>
              <w:rPr>
                <w:noProof/>
                <w:webHidden/>
              </w:rPr>
              <w:instrText xml:space="preserve"> PAGEREF _Toc183291642 \h </w:instrText>
            </w:r>
            <w:r>
              <w:rPr>
                <w:noProof/>
                <w:webHidden/>
              </w:rPr>
            </w:r>
            <w:r>
              <w:rPr>
                <w:noProof/>
                <w:webHidden/>
              </w:rPr>
              <w:fldChar w:fldCharType="separate"/>
            </w:r>
            <w:r>
              <w:rPr>
                <w:noProof/>
                <w:webHidden/>
              </w:rPr>
              <w:t>14</w:t>
            </w:r>
            <w:r>
              <w:rPr>
                <w:noProof/>
                <w:webHidden/>
              </w:rPr>
              <w:fldChar w:fldCharType="end"/>
            </w:r>
          </w:hyperlink>
        </w:p>
        <w:p w14:paraId="14156D45" w14:textId="5989DDF4" w:rsidR="00D46CD6" w:rsidRDefault="00D46CD6">
          <w:pPr>
            <w:pStyle w:val="Sumrio1"/>
            <w:tabs>
              <w:tab w:val="left" w:pos="480"/>
            </w:tabs>
            <w:rPr>
              <w:rFonts w:asciiTheme="minorHAnsi" w:eastAsiaTheme="minorEastAsia" w:hAnsiTheme="minorHAnsi" w:cstheme="minorBidi"/>
              <w:b w:val="0"/>
              <w:bCs w:val="0"/>
              <w:caps w:val="0"/>
              <w:noProof/>
              <w:kern w:val="2"/>
              <w:sz w:val="22"/>
              <w:szCs w:val="22"/>
              <w:lang w:eastAsia="pt-BR"/>
              <w14:ligatures w14:val="standardContextual"/>
            </w:rPr>
          </w:pPr>
          <w:hyperlink w:anchor="_Toc183291643" w:history="1">
            <w:r w:rsidRPr="00BE3051">
              <w:rPr>
                <w:rStyle w:val="Hyperlink"/>
                <w:rFonts w:ascii="Arial" w:eastAsia="Calibri" w:hAnsi="Arial" w:cs="Arial"/>
                <w:noProof/>
                <w:lang w:eastAsia="en-US"/>
              </w:rPr>
              <w:t>2</w:t>
            </w:r>
            <w:r>
              <w:rPr>
                <w:rFonts w:asciiTheme="minorHAnsi" w:eastAsiaTheme="minorEastAsia" w:hAnsiTheme="minorHAnsi" w:cstheme="minorBidi"/>
                <w:b w:val="0"/>
                <w:bCs w:val="0"/>
                <w:caps w:val="0"/>
                <w:noProof/>
                <w:kern w:val="2"/>
                <w:sz w:val="22"/>
                <w:szCs w:val="22"/>
                <w:lang w:eastAsia="pt-BR"/>
                <w14:ligatures w14:val="standardContextual"/>
              </w:rPr>
              <w:tab/>
            </w:r>
            <w:r w:rsidRPr="00BE3051">
              <w:rPr>
                <w:rStyle w:val="Hyperlink"/>
                <w:rFonts w:ascii="Arial" w:eastAsia="Calibri" w:hAnsi="Arial" w:cs="Arial"/>
                <w:noProof/>
              </w:rPr>
              <w:t>TECNOLOGIAS, FERRAMENTAS E PADRÕES EMPREGADOS NO DESENVOLVIMENTO DE SOFTWARE</w:t>
            </w:r>
            <w:r>
              <w:rPr>
                <w:noProof/>
                <w:webHidden/>
              </w:rPr>
              <w:tab/>
            </w:r>
            <w:r>
              <w:rPr>
                <w:noProof/>
                <w:webHidden/>
              </w:rPr>
              <w:fldChar w:fldCharType="begin"/>
            </w:r>
            <w:r>
              <w:rPr>
                <w:noProof/>
                <w:webHidden/>
              </w:rPr>
              <w:instrText xml:space="preserve"> PAGEREF _Toc183291643 \h </w:instrText>
            </w:r>
            <w:r>
              <w:rPr>
                <w:noProof/>
                <w:webHidden/>
              </w:rPr>
            </w:r>
            <w:r>
              <w:rPr>
                <w:noProof/>
                <w:webHidden/>
              </w:rPr>
              <w:fldChar w:fldCharType="separate"/>
            </w:r>
            <w:r>
              <w:rPr>
                <w:noProof/>
                <w:webHidden/>
              </w:rPr>
              <w:t>15</w:t>
            </w:r>
            <w:r>
              <w:rPr>
                <w:noProof/>
                <w:webHidden/>
              </w:rPr>
              <w:fldChar w:fldCharType="end"/>
            </w:r>
          </w:hyperlink>
        </w:p>
        <w:p w14:paraId="150DAFD5" w14:textId="62369D8B" w:rsidR="00D46CD6" w:rsidRDefault="00D46CD6">
          <w:pPr>
            <w:pStyle w:val="Sumrio2"/>
            <w:tabs>
              <w:tab w:val="left" w:pos="720"/>
              <w:tab w:val="right" w:leader="dot" w:pos="9061"/>
            </w:tabs>
            <w:rPr>
              <w:rFonts w:asciiTheme="minorHAnsi" w:eastAsiaTheme="minorEastAsia" w:hAnsiTheme="minorHAnsi" w:cstheme="minorBidi"/>
              <w:smallCaps w:val="0"/>
              <w:noProof/>
              <w:kern w:val="2"/>
              <w:sz w:val="22"/>
              <w:szCs w:val="22"/>
              <w:lang w:eastAsia="pt-BR"/>
              <w14:ligatures w14:val="standardContextual"/>
            </w:rPr>
          </w:pPr>
          <w:hyperlink w:anchor="_Toc183291644" w:history="1">
            <w:r w:rsidRPr="00BE3051">
              <w:rPr>
                <w:rStyle w:val="Hyperlink"/>
                <w:rFonts w:eastAsia="Arial"/>
                <w:noProof/>
                <w:lang w:eastAsia="en-US"/>
              </w:rPr>
              <w:t>2.1</w:t>
            </w:r>
            <w:r>
              <w:rPr>
                <w:rFonts w:asciiTheme="minorHAnsi" w:eastAsiaTheme="minorEastAsia" w:hAnsiTheme="minorHAnsi" w:cstheme="minorBidi"/>
                <w:smallCaps w:val="0"/>
                <w:noProof/>
                <w:kern w:val="2"/>
                <w:sz w:val="22"/>
                <w:szCs w:val="22"/>
                <w:lang w:eastAsia="pt-BR"/>
                <w14:ligatures w14:val="standardContextual"/>
              </w:rPr>
              <w:tab/>
            </w:r>
            <w:r w:rsidRPr="00BE3051">
              <w:rPr>
                <w:rStyle w:val="Hyperlink"/>
                <w:rFonts w:eastAsia="Arial"/>
                <w:noProof/>
              </w:rPr>
              <w:t>Framework Scrum</w:t>
            </w:r>
            <w:r>
              <w:rPr>
                <w:noProof/>
                <w:webHidden/>
              </w:rPr>
              <w:tab/>
            </w:r>
            <w:r>
              <w:rPr>
                <w:noProof/>
                <w:webHidden/>
              </w:rPr>
              <w:fldChar w:fldCharType="begin"/>
            </w:r>
            <w:r>
              <w:rPr>
                <w:noProof/>
                <w:webHidden/>
              </w:rPr>
              <w:instrText xml:space="preserve"> PAGEREF _Toc183291644 \h </w:instrText>
            </w:r>
            <w:r>
              <w:rPr>
                <w:noProof/>
                <w:webHidden/>
              </w:rPr>
            </w:r>
            <w:r>
              <w:rPr>
                <w:noProof/>
                <w:webHidden/>
              </w:rPr>
              <w:fldChar w:fldCharType="separate"/>
            </w:r>
            <w:r>
              <w:rPr>
                <w:noProof/>
                <w:webHidden/>
              </w:rPr>
              <w:t>15</w:t>
            </w:r>
            <w:r>
              <w:rPr>
                <w:noProof/>
                <w:webHidden/>
              </w:rPr>
              <w:fldChar w:fldCharType="end"/>
            </w:r>
          </w:hyperlink>
        </w:p>
        <w:p w14:paraId="491F47F5" w14:textId="47808ED3" w:rsidR="00D46CD6" w:rsidRDefault="00D46CD6">
          <w:pPr>
            <w:pStyle w:val="Sumrio3"/>
            <w:tabs>
              <w:tab w:val="left" w:pos="1200"/>
              <w:tab w:val="right" w:leader="dot" w:pos="9061"/>
            </w:tabs>
            <w:rPr>
              <w:rFonts w:asciiTheme="minorHAnsi" w:eastAsiaTheme="minorEastAsia" w:hAnsiTheme="minorHAnsi" w:cstheme="minorBidi"/>
              <w:i w:val="0"/>
              <w:iCs w:val="0"/>
              <w:noProof/>
              <w:kern w:val="2"/>
              <w:sz w:val="22"/>
              <w:szCs w:val="22"/>
              <w:lang w:eastAsia="pt-BR"/>
              <w14:ligatures w14:val="standardContextual"/>
            </w:rPr>
          </w:pPr>
          <w:hyperlink w:anchor="_Toc183291645" w:history="1">
            <w:r w:rsidRPr="00BE3051">
              <w:rPr>
                <w:rStyle w:val="Hyperlink"/>
                <w:noProof/>
                <w:lang w:eastAsia="en-US"/>
              </w:rPr>
              <w:t>2.1.1</w:t>
            </w:r>
            <w:r>
              <w:rPr>
                <w:rFonts w:asciiTheme="minorHAnsi" w:eastAsiaTheme="minorEastAsia" w:hAnsiTheme="minorHAnsi" w:cstheme="minorBidi"/>
                <w:i w:val="0"/>
                <w:iCs w:val="0"/>
                <w:noProof/>
                <w:kern w:val="2"/>
                <w:sz w:val="22"/>
                <w:szCs w:val="22"/>
                <w:lang w:eastAsia="pt-BR"/>
                <w14:ligatures w14:val="standardContextual"/>
              </w:rPr>
              <w:tab/>
            </w:r>
            <w:r w:rsidRPr="00BE3051">
              <w:rPr>
                <w:rStyle w:val="Hyperlink"/>
                <w:noProof/>
              </w:rPr>
              <w:t>Manifesto Ágil</w:t>
            </w:r>
            <w:r>
              <w:rPr>
                <w:noProof/>
                <w:webHidden/>
              </w:rPr>
              <w:tab/>
            </w:r>
            <w:r>
              <w:rPr>
                <w:noProof/>
                <w:webHidden/>
              </w:rPr>
              <w:fldChar w:fldCharType="begin"/>
            </w:r>
            <w:r>
              <w:rPr>
                <w:noProof/>
                <w:webHidden/>
              </w:rPr>
              <w:instrText xml:space="preserve"> PAGEREF _Toc183291645 \h </w:instrText>
            </w:r>
            <w:r>
              <w:rPr>
                <w:noProof/>
                <w:webHidden/>
              </w:rPr>
            </w:r>
            <w:r>
              <w:rPr>
                <w:noProof/>
                <w:webHidden/>
              </w:rPr>
              <w:fldChar w:fldCharType="separate"/>
            </w:r>
            <w:r>
              <w:rPr>
                <w:noProof/>
                <w:webHidden/>
              </w:rPr>
              <w:t>15</w:t>
            </w:r>
            <w:r>
              <w:rPr>
                <w:noProof/>
                <w:webHidden/>
              </w:rPr>
              <w:fldChar w:fldCharType="end"/>
            </w:r>
          </w:hyperlink>
        </w:p>
        <w:p w14:paraId="50186A14" w14:textId="19DAE5DD" w:rsidR="00D46CD6" w:rsidRDefault="00D46CD6">
          <w:pPr>
            <w:pStyle w:val="Sumrio3"/>
            <w:tabs>
              <w:tab w:val="left" w:pos="1200"/>
              <w:tab w:val="right" w:leader="dot" w:pos="9061"/>
            </w:tabs>
            <w:rPr>
              <w:rFonts w:asciiTheme="minorHAnsi" w:eastAsiaTheme="minorEastAsia" w:hAnsiTheme="minorHAnsi" w:cstheme="minorBidi"/>
              <w:i w:val="0"/>
              <w:iCs w:val="0"/>
              <w:noProof/>
              <w:kern w:val="2"/>
              <w:sz w:val="22"/>
              <w:szCs w:val="22"/>
              <w:lang w:eastAsia="pt-BR"/>
              <w14:ligatures w14:val="standardContextual"/>
            </w:rPr>
          </w:pPr>
          <w:hyperlink w:anchor="_Toc183291646" w:history="1">
            <w:r w:rsidRPr="00BE3051">
              <w:rPr>
                <w:rStyle w:val="Hyperlink"/>
                <w:noProof/>
                <w:lang w:eastAsia="en-US"/>
              </w:rPr>
              <w:t>2.1.2</w:t>
            </w:r>
            <w:r>
              <w:rPr>
                <w:rFonts w:asciiTheme="minorHAnsi" w:eastAsiaTheme="minorEastAsia" w:hAnsiTheme="minorHAnsi" w:cstheme="minorBidi"/>
                <w:i w:val="0"/>
                <w:iCs w:val="0"/>
                <w:noProof/>
                <w:kern w:val="2"/>
                <w:sz w:val="22"/>
                <w:szCs w:val="22"/>
                <w:lang w:eastAsia="pt-BR"/>
                <w14:ligatures w14:val="standardContextual"/>
              </w:rPr>
              <w:tab/>
            </w:r>
            <w:r w:rsidRPr="00BE3051">
              <w:rPr>
                <w:rStyle w:val="Hyperlink"/>
                <w:noProof/>
              </w:rPr>
              <w:t>Pilares do Scrum</w:t>
            </w:r>
            <w:r>
              <w:rPr>
                <w:noProof/>
                <w:webHidden/>
              </w:rPr>
              <w:tab/>
            </w:r>
            <w:r>
              <w:rPr>
                <w:noProof/>
                <w:webHidden/>
              </w:rPr>
              <w:fldChar w:fldCharType="begin"/>
            </w:r>
            <w:r>
              <w:rPr>
                <w:noProof/>
                <w:webHidden/>
              </w:rPr>
              <w:instrText xml:space="preserve"> PAGEREF _Toc183291646 \h </w:instrText>
            </w:r>
            <w:r>
              <w:rPr>
                <w:noProof/>
                <w:webHidden/>
              </w:rPr>
            </w:r>
            <w:r>
              <w:rPr>
                <w:noProof/>
                <w:webHidden/>
              </w:rPr>
              <w:fldChar w:fldCharType="separate"/>
            </w:r>
            <w:r>
              <w:rPr>
                <w:noProof/>
                <w:webHidden/>
              </w:rPr>
              <w:t>16</w:t>
            </w:r>
            <w:r>
              <w:rPr>
                <w:noProof/>
                <w:webHidden/>
              </w:rPr>
              <w:fldChar w:fldCharType="end"/>
            </w:r>
          </w:hyperlink>
        </w:p>
        <w:p w14:paraId="53AA6691" w14:textId="41D5DC56" w:rsidR="00D46CD6" w:rsidRDefault="00D46CD6">
          <w:pPr>
            <w:pStyle w:val="Sumrio3"/>
            <w:tabs>
              <w:tab w:val="left" w:pos="1200"/>
              <w:tab w:val="right" w:leader="dot" w:pos="9061"/>
            </w:tabs>
            <w:rPr>
              <w:rFonts w:asciiTheme="minorHAnsi" w:eastAsiaTheme="minorEastAsia" w:hAnsiTheme="minorHAnsi" w:cstheme="minorBidi"/>
              <w:i w:val="0"/>
              <w:iCs w:val="0"/>
              <w:noProof/>
              <w:kern w:val="2"/>
              <w:sz w:val="22"/>
              <w:szCs w:val="22"/>
              <w:lang w:eastAsia="pt-BR"/>
              <w14:ligatures w14:val="standardContextual"/>
            </w:rPr>
          </w:pPr>
          <w:hyperlink w:anchor="_Toc183291647" w:history="1">
            <w:r w:rsidRPr="00BE3051">
              <w:rPr>
                <w:rStyle w:val="Hyperlink"/>
                <w:noProof/>
                <w:lang w:eastAsia="en-US"/>
              </w:rPr>
              <w:t>2.1.3</w:t>
            </w:r>
            <w:r>
              <w:rPr>
                <w:rFonts w:asciiTheme="minorHAnsi" w:eastAsiaTheme="minorEastAsia" w:hAnsiTheme="minorHAnsi" w:cstheme="minorBidi"/>
                <w:i w:val="0"/>
                <w:iCs w:val="0"/>
                <w:noProof/>
                <w:kern w:val="2"/>
                <w:sz w:val="22"/>
                <w:szCs w:val="22"/>
                <w:lang w:eastAsia="pt-BR"/>
                <w14:ligatures w14:val="standardContextual"/>
              </w:rPr>
              <w:tab/>
            </w:r>
            <w:r w:rsidRPr="00BE3051">
              <w:rPr>
                <w:rStyle w:val="Hyperlink"/>
                <w:noProof/>
              </w:rPr>
              <w:t>Componentes do time Scrum</w:t>
            </w:r>
            <w:r>
              <w:rPr>
                <w:noProof/>
                <w:webHidden/>
              </w:rPr>
              <w:tab/>
            </w:r>
            <w:r>
              <w:rPr>
                <w:noProof/>
                <w:webHidden/>
              </w:rPr>
              <w:fldChar w:fldCharType="begin"/>
            </w:r>
            <w:r>
              <w:rPr>
                <w:noProof/>
                <w:webHidden/>
              </w:rPr>
              <w:instrText xml:space="preserve"> PAGEREF _Toc183291647 \h </w:instrText>
            </w:r>
            <w:r>
              <w:rPr>
                <w:noProof/>
                <w:webHidden/>
              </w:rPr>
            </w:r>
            <w:r>
              <w:rPr>
                <w:noProof/>
                <w:webHidden/>
              </w:rPr>
              <w:fldChar w:fldCharType="separate"/>
            </w:r>
            <w:r>
              <w:rPr>
                <w:noProof/>
                <w:webHidden/>
              </w:rPr>
              <w:t>17</w:t>
            </w:r>
            <w:r>
              <w:rPr>
                <w:noProof/>
                <w:webHidden/>
              </w:rPr>
              <w:fldChar w:fldCharType="end"/>
            </w:r>
          </w:hyperlink>
        </w:p>
        <w:p w14:paraId="4B2DB8B1" w14:textId="4A79EC78" w:rsidR="00D46CD6" w:rsidRDefault="00D46CD6">
          <w:pPr>
            <w:pStyle w:val="Sumrio3"/>
            <w:tabs>
              <w:tab w:val="left" w:pos="1200"/>
              <w:tab w:val="right" w:leader="dot" w:pos="9061"/>
            </w:tabs>
            <w:rPr>
              <w:rFonts w:asciiTheme="minorHAnsi" w:eastAsiaTheme="minorEastAsia" w:hAnsiTheme="minorHAnsi" w:cstheme="minorBidi"/>
              <w:i w:val="0"/>
              <w:iCs w:val="0"/>
              <w:noProof/>
              <w:kern w:val="2"/>
              <w:sz w:val="22"/>
              <w:szCs w:val="22"/>
              <w:lang w:eastAsia="pt-BR"/>
              <w14:ligatures w14:val="standardContextual"/>
            </w:rPr>
          </w:pPr>
          <w:hyperlink w:anchor="_Toc183291648" w:history="1">
            <w:r w:rsidRPr="00BE3051">
              <w:rPr>
                <w:rStyle w:val="Hyperlink"/>
                <w:noProof/>
                <w:lang w:eastAsia="en-US"/>
              </w:rPr>
              <w:t>2.1.4</w:t>
            </w:r>
            <w:r>
              <w:rPr>
                <w:rFonts w:asciiTheme="minorHAnsi" w:eastAsiaTheme="minorEastAsia" w:hAnsiTheme="minorHAnsi" w:cstheme="minorBidi"/>
                <w:i w:val="0"/>
                <w:iCs w:val="0"/>
                <w:noProof/>
                <w:kern w:val="2"/>
                <w:sz w:val="22"/>
                <w:szCs w:val="22"/>
                <w:lang w:eastAsia="pt-BR"/>
                <w14:ligatures w14:val="standardContextual"/>
              </w:rPr>
              <w:tab/>
            </w:r>
            <w:r w:rsidRPr="00BE3051">
              <w:rPr>
                <w:rStyle w:val="Hyperlink"/>
                <w:noProof/>
              </w:rPr>
              <w:t>Sprint</w:t>
            </w:r>
            <w:r>
              <w:rPr>
                <w:noProof/>
                <w:webHidden/>
              </w:rPr>
              <w:tab/>
            </w:r>
            <w:r>
              <w:rPr>
                <w:noProof/>
                <w:webHidden/>
              </w:rPr>
              <w:fldChar w:fldCharType="begin"/>
            </w:r>
            <w:r>
              <w:rPr>
                <w:noProof/>
                <w:webHidden/>
              </w:rPr>
              <w:instrText xml:space="preserve"> PAGEREF _Toc183291648 \h </w:instrText>
            </w:r>
            <w:r>
              <w:rPr>
                <w:noProof/>
                <w:webHidden/>
              </w:rPr>
            </w:r>
            <w:r>
              <w:rPr>
                <w:noProof/>
                <w:webHidden/>
              </w:rPr>
              <w:fldChar w:fldCharType="separate"/>
            </w:r>
            <w:r>
              <w:rPr>
                <w:noProof/>
                <w:webHidden/>
              </w:rPr>
              <w:t>17</w:t>
            </w:r>
            <w:r>
              <w:rPr>
                <w:noProof/>
                <w:webHidden/>
              </w:rPr>
              <w:fldChar w:fldCharType="end"/>
            </w:r>
          </w:hyperlink>
        </w:p>
        <w:p w14:paraId="34134D58" w14:textId="4EFCEC87" w:rsidR="00D46CD6" w:rsidRDefault="00D46CD6">
          <w:pPr>
            <w:pStyle w:val="Sumrio4"/>
            <w:tabs>
              <w:tab w:val="left" w:pos="1440"/>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83291649" w:history="1">
            <w:r w:rsidRPr="00BE3051">
              <w:rPr>
                <w:rStyle w:val="Hyperlink"/>
                <w:rFonts w:eastAsia="Arial"/>
                <w:noProof/>
              </w:rPr>
              <w:t>2.1.4.1</w:t>
            </w:r>
            <w:r>
              <w:rPr>
                <w:rFonts w:asciiTheme="minorHAnsi" w:eastAsiaTheme="minorEastAsia" w:hAnsiTheme="minorHAnsi" w:cstheme="minorBidi"/>
                <w:noProof/>
                <w:kern w:val="2"/>
                <w:sz w:val="22"/>
                <w:szCs w:val="22"/>
                <w:lang w:eastAsia="pt-BR"/>
                <w14:ligatures w14:val="standardContextual"/>
              </w:rPr>
              <w:tab/>
            </w:r>
            <w:r w:rsidRPr="00BE3051">
              <w:rPr>
                <w:rStyle w:val="Hyperlink"/>
                <w:rFonts w:eastAsia="Arial"/>
                <w:noProof/>
              </w:rPr>
              <w:t>Product Backlog</w:t>
            </w:r>
            <w:r>
              <w:rPr>
                <w:noProof/>
                <w:webHidden/>
              </w:rPr>
              <w:tab/>
            </w:r>
            <w:r>
              <w:rPr>
                <w:noProof/>
                <w:webHidden/>
              </w:rPr>
              <w:fldChar w:fldCharType="begin"/>
            </w:r>
            <w:r>
              <w:rPr>
                <w:noProof/>
                <w:webHidden/>
              </w:rPr>
              <w:instrText xml:space="preserve"> PAGEREF _Toc183291649 \h </w:instrText>
            </w:r>
            <w:r>
              <w:rPr>
                <w:noProof/>
                <w:webHidden/>
              </w:rPr>
            </w:r>
            <w:r>
              <w:rPr>
                <w:noProof/>
                <w:webHidden/>
              </w:rPr>
              <w:fldChar w:fldCharType="separate"/>
            </w:r>
            <w:r>
              <w:rPr>
                <w:noProof/>
                <w:webHidden/>
              </w:rPr>
              <w:t>18</w:t>
            </w:r>
            <w:r>
              <w:rPr>
                <w:noProof/>
                <w:webHidden/>
              </w:rPr>
              <w:fldChar w:fldCharType="end"/>
            </w:r>
          </w:hyperlink>
        </w:p>
        <w:p w14:paraId="638B0A26" w14:textId="5C8779C5" w:rsidR="00D46CD6" w:rsidRDefault="00D46CD6">
          <w:pPr>
            <w:pStyle w:val="Sumrio2"/>
            <w:tabs>
              <w:tab w:val="left" w:pos="720"/>
              <w:tab w:val="right" w:leader="dot" w:pos="9061"/>
            </w:tabs>
            <w:rPr>
              <w:rFonts w:asciiTheme="minorHAnsi" w:eastAsiaTheme="minorEastAsia" w:hAnsiTheme="minorHAnsi" w:cstheme="minorBidi"/>
              <w:smallCaps w:val="0"/>
              <w:noProof/>
              <w:kern w:val="2"/>
              <w:sz w:val="22"/>
              <w:szCs w:val="22"/>
              <w:lang w:eastAsia="pt-BR"/>
              <w14:ligatures w14:val="standardContextual"/>
            </w:rPr>
          </w:pPr>
          <w:hyperlink w:anchor="_Toc183291650" w:history="1">
            <w:r w:rsidRPr="00BE3051">
              <w:rPr>
                <w:rStyle w:val="Hyperlink"/>
                <w:rFonts w:eastAsia="Arial"/>
                <w:noProof/>
                <w:lang w:eastAsia="en-US"/>
              </w:rPr>
              <w:t>2.2</w:t>
            </w:r>
            <w:r>
              <w:rPr>
                <w:rFonts w:asciiTheme="minorHAnsi" w:eastAsiaTheme="minorEastAsia" w:hAnsiTheme="minorHAnsi" w:cstheme="minorBidi"/>
                <w:smallCaps w:val="0"/>
                <w:noProof/>
                <w:kern w:val="2"/>
                <w:sz w:val="22"/>
                <w:szCs w:val="22"/>
                <w:lang w:eastAsia="pt-BR"/>
                <w14:ligatures w14:val="standardContextual"/>
              </w:rPr>
              <w:tab/>
            </w:r>
            <w:r w:rsidRPr="00BE3051">
              <w:rPr>
                <w:rStyle w:val="Hyperlink"/>
                <w:rFonts w:eastAsia="Arial"/>
                <w:noProof/>
              </w:rPr>
              <w:t>Diagramação e Prototipação</w:t>
            </w:r>
            <w:r>
              <w:rPr>
                <w:noProof/>
                <w:webHidden/>
              </w:rPr>
              <w:tab/>
            </w:r>
            <w:r>
              <w:rPr>
                <w:noProof/>
                <w:webHidden/>
              </w:rPr>
              <w:fldChar w:fldCharType="begin"/>
            </w:r>
            <w:r>
              <w:rPr>
                <w:noProof/>
                <w:webHidden/>
              </w:rPr>
              <w:instrText xml:space="preserve"> PAGEREF _Toc183291650 \h </w:instrText>
            </w:r>
            <w:r>
              <w:rPr>
                <w:noProof/>
                <w:webHidden/>
              </w:rPr>
            </w:r>
            <w:r>
              <w:rPr>
                <w:noProof/>
                <w:webHidden/>
              </w:rPr>
              <w:fldChar w:fldCharType="separate"/>
            </w:r>
            <w:r>
              <w:rPr>
                <w:noProof/>
                <w:webHidden/>
              </w:rPr>
              <w:t>18</w:t>
            </w:r>
            <w:r>
              <w:rPr>
                <w:noProof/>
                <w:webHidden/>
              </w:rPr>
              <w:fldChar w:fldCharType="end"/>
            </w:r>
          </w:hyperlink>
        </w:p>
        <w:p w14:paraId="68114432" w14:textId="16609CC4" w:rsidR="00D46CD6" w:rsidRDefault="00D46CD6">
          <w:pPr>
            <w:pStyle w:val="Sumrio3"/>
            <w:tabs>
              <w:tab w:val="left" w:pos="1200"/>
              <w:tab w:val="right" w:leader="dot" w:pos="9061"/>
            </w:tabs>
            <w:rPr>
              <w:rFonts w:asciiTheme="minorHAnsi" w:eastAsiaTheme="minorEastAsia" w:hAnsiTheme="minorHAnsi" w:cstheme="minorBidi"/>
              <w:i w:val="0"/>
              <w:iCs w:val="0"/>
              <w:noProof/>
              <w:kern w:val="2"/>
              <w:sz w:val="22"/>
              <w:szCs w:val="22"/>
              <w:lang w:eastAsia="pt-BR"/>
              <w14:ligatures w14:val="standardContextual"/>
            </w:rPr>
          </w:pPr>
          <w:hyperlink w:anchor="_Toc183291651" w:history="1">
            <w:r w:rsidRPr="00BE3051">
              <w:rPr>
                <w:rStyle w:val="Hyperlink"/>
                <w:noProof/>
                <w:lang w:eastAsia="en-US"/>
              </w:rPr>
              <w:t>2.2.1</w:t>
            </w:r>
            <w:r>
              <w:rPr>
                <w:rFonts w:asciiTheme="minorHAnsi" w:eastAsiaTheme="minorEastAsia" w:hAnsiTheme="minorHAnsi" w:cstheme="minorBidi"/>
                <w:i w:val="0"/>
                <w:iCs w:val="0"/>
                <w:noProof/>
                <w:kern w:val="2"/>
                <w:sz w:val="22"/>
                <w:szCs w:val="22"/>
                <w:lang w:eastAsia="pt-BR"/>
                <w14:ligatures w14:val="standardContextual"/>
              </w:rPr>
              <w:tab/>
            </w:r>
            <w:r w:rsidRPr="00BE3051">
              <w:rPr>
                <w:rStyle w:val="Hyperlink"/>
                <w:noProof/>
              </w:rPr>
              <w:t>Draw.io</w:t>
            </w:r>
            <w:r>
              <w:rPr>
                <w:noProof/>
                <w:webHidden/>
              </w:rPr>
              <w:tab/>
            </w:r>
            <w:r>
              <w:rPr>
                <w:noProof/>
                <w:webHidden/>
              </w:rPr>
              <w:fldChar w:fldCharType="begin"/>
            </w:r>
            <w:r>
              <w:rPr>
                <w:noProof/>
                <w:webHidden/>
              </w:rPr>
              <w:instrText xml:space="preserve"> PAGEREF _Toc183291651 \h </w:instrText>
            </w:r>
            <w:r>
              <w:rPr>
                <w:noProof/>
                <w:webHidden/>
              </w:rPr>
            </w:r>
            <w:r>
              <w:rPr>
                <w:noProof/>
                <w:webHidden/>
              </w:rPr>
              <w:fldChar w:fldCharType="separate"/>
            </w:r>
            <w:r>
              <w:rPr>
                <w:noProof/>
                <w:webHidden/>
              </w:rPr>
              <w:t>20</w:t>
            </w:r>
            <w:r>
              <w:rPr>
                <w:noProof/>
                <w:webHidden/>
              </w:rPr>
              <w:fldChar w:fldCharType="end"/>
            </w:r>
          </w:hyperlink>
        </w:p>
        <w:p w14:paraId="79721DAF" w14:textId="63794F8B" w:rsidR="00D46CD6" w:rsidRDefault="00D46CD6">
          <w:pPr>
            <w:pStyle w:val="Sumrio3"/>
            <w:tabs>
              <w:tab w:val="left" w:pos="1200"/>
              <w:tab w:val="right" w:leader="dot" w:pos="9061"/>
            </w:tabs>
            <w:rPr>
              <w:rFonts w:asciiTheme="minorHAnsi" w:eastAsiaTheme="minorEastAsia" w:hAnsiTheme="minorHAnsi" w:cstheme="minorBidi"/>
              <w:i w:val="0"/>
              <w:iCs w:val="0"/>
              <w:noProof/>
              <w:kern w:val="2"/>
              <w:sz w:val="22"/>
              <w:szCs w:val="22"/>
              <w:lang w:eastAsia="pt-BR"/>
              <w14:ligatures w14:val="standardContextual"/>
            </w:rPr>
          </w:pPr>
          <w:hyperlink w:anchor="_Toc183291652" w:history="1">
            <w:r w:rsidRPr="00BE3051">
              <w:rPr>
                <w:rStyle w:val="Hyperlink"/>
                <w:noProof/>
                <w:lang w:eastAsia="en-US"/>
              </w:rPr>
              <w:t>2.2.2</w:t>
            </w:r>
            <w:r>
              <w:rPr>
                <w:rFonts w:asciiTheme="minorHAnsi" w:eastAsiaTheme="minorEastAsia" w:hAnsiTheme="minorHAnsi" w:cstheme="minorBidi"/>
                <w:i w:val="0"/>
                <w:iCs w:val="0"/>
                <w:noProof/>
                <w:kern w:val="2"/>
                <w:sz w:val="22"/>
                <w:szCs w:val="22"/>
                <w:lang w:eastAsia="pt-BR"/>
                <w14:ligatures w14:val="standardContextual"/>
              </w:rPr>
              <w:tab/>
            </w:r>
            <w:r w:rsidRPr="00BE3051">
              <w:rPr>
                <w:rStyle w:val="Hyperlink"/>
                <w:noProof/>
              </w:rPr>
              <w:t>Figma</w:t>
            </w:r>
            <w:r>
              <w:rPr>
                <w:noProof/>
                <w:webHidden/>
              </w:rPr>
              <w:tab/>
            </w:r>
            <w:r>
              <w:rPr>
                <w:noProof/>
                <w:webHidden/>
              </w:rPr>
              <w:fldChar w:fldCharType="begin"/>
            </w:r>
            <w:r>
              <w:rPr>
                <w:noProof/>
                <w:webHidden/>
              </w:rPr>
              <w:instrText xml:space="preserve"> PAGEREF _Toc183291652 \h </w:instrText>
            </w:r>
            <w:r>
              <w:rPr>
                <w:noProof/>
                <w:webHidden/>
              </w:rPr>
            </w:r>
            <w:r>
              <w:rPr>
                <w:noProof/>
                <w:webHidden/>
              </w:rPr>
              <w:fldChar w:fldCharType="separate"/>
            </w:r>
            <w:r>
              <w:rPr>
                <w:noProof/>
                <w:webHidden/>
              </w:rPr>
              <w:t>20</w:t>
            </w:r>
            <w:r>
              <w:rPr>
                <w:noProof/>
                <w:webHidden/>
              </w:rPr>
              <w:fldChar w:fldCharType="end"/>
            </w:r>
          </w:hyperlink>
        </w:p>
        <w:p w14:paraId="29E9B584" w14:textId="72F58099" w:rsidR="00D46CD6" w:rsidRDefault="00D46CD6">
          <w:pPr>
            <w:pStyle w:val="Sumrio2"/>
            <w:tabs>
              <w:tab w:val="left" w:pos="720"/>
              <w:tab w:val="right" w:leader="dot" w:pos="9061"/>
            </w:tabs>
            <w:rPr>
              <w:rFonts w:asciiTheme="minorHAnsi" w:eastAsiaTheme="minorEastAsia" w:hAnsiTheme="minorHAnsi" w:cstheme="minorBidi"/>
              <w:smallCaps w:val="0"/>
              <w:noProof/>
              <w:kern w:val="2"/>
              <w:sz w:val="22"/>
              <w:szCs w:val="22"/>
              <w:lang w:eastAsia="pt-BR"/>
              <w14:ligatures w14:val="standardContextual"/>
            </w:rPr>
          </w:pPr>
          <w:hyperlink w:anchor="_Toc183291653" w:history="1">
            <w:r w:rsidRPr="00BE3051">
              <w:rPr>
                <w:rStyle w:val="Hyperlink"/>
                <w:rFonts w:eastAsia="Arial"/>
                <w:noProof/>
                <w:lang w:eastAsia="en-US"/>
              </w:rPr>
              <w:t>2.3</w:t>
            </w:r>
            <w:r>
              <w:rPr>
                <w:rFonts w:asciiTheme="minorHAnsi" w:eastAsiaTheme="minorEastAsia" w:hAnsiTheme="minorHAnsi" w:cstheme="minorBidi"/>
                <w:smallCaps w:val="0"/>
                <w:noProof/>
                <w:kern w:val="2"/>
                <w:sz w:val="22"/>
                <w:szCs w:val="22"/>
                <w:lang w:eastAsia="pt-BR"/>
                <w14:ligatures w14:val="standardContextual"/>
              </w:rPr>
              <w:tab/>
            </w:r>
            <w:r w:rsidRPr="00BE3051">
              <w:rPr>
                <w:rStyle w:val="Hyperlink"/>
                <w:rFonts w:eastAsia="Arial"/>
                <w:noProof/>
              </w:rPr>
              <w:t>Banco de dados</w:t>
            </w:r>
            <w:r>
              <w:rPr>
                <w:noProof/>
                <w:webHidden/>
              </w:rPr>
              <w:tab/>
            </w:r>
            <w:r>
              <w:rPr>
                <w:noProof/>
                <w:webHidden/>
              </w:rPr>
              <w:fldChar w:fldCharType="begin"/>
            </w:r>
            <w:r>
              <w:rPr>
                <w:noProof/>
                <w:webHidden/>
              </w:rPr>
              <w:instrText xml:space="preserve"> PAGEREF _Toc183291653 \h </w:instrText>
            </w:r>
            <w:r>
              <w:rPr>
                <w:noProof/>
                <w:webHidden/>
              </w:rPr>
            </w:r>
            <w:r>
              <w:rPr>
                <w:noProof/>
                <w:webHidden/>
              </w:rPr>
              <w:fldChar w:fldCharType="separate"/>
            </w:r>
            <w:r>
              <w:rPr>
                <w:noProof/>
                <w:webHidden/>
              </w:rPr>
              <w:t>20</w:t>
            </w:r>
            <w:r>
              <w:rPr>
                <w:noProof/>
                <w:webHidden/>
              </w:rPr>
              <w:fldChar w:fldCharType="end"/>
            </w:r>
          </w:hyperlink>
        </w:p>
        <w:p w14:paraId="05E55502" w14:textId="69061594" w:rsidR="00D46CD6" w:rsidRDefault="00D46CD6">
          <w:pPr>
            <w:pStyle w:val="Sumrio3"/>
            <w:tabs>
              <w:tab w:val="left" w:pos="1200"/>
              <w:tab w:val="right" w:leader="dot" w:pos="9061"/>
            </w:tabs>
            <w:rPr>
              <w:rFonts w:asciiTheme="minorHAnsi" w:eastAsiaTheme="minorEastAsia" w:hAnsiTheme="minorHAnsi" w:cstheme="minorBidi"/>
              <w:i w:val="0"/>
              <w:iCs w:val="0"/>
              <w:noProof/>
              <w:kern w:val="2"/>
              <w:sz w:val="22"/>
              <w:szCs w:val="22"/>
              <w:lang w:eastAsia="pt-BR"/>
              <w14:ligatures w14:val="standardContextual"/>
            </w:rPr>
          </w:pPr>
          <w:hyperlink w:anchor="_Toc183291654" w:history="1">
            <w:r w:rsidRPr="00BE3051">
              <w:rPr>
                <w:rStyle w:val="Hyperlink"/>
                <w:noProof/>
                <w:lang w:eastAsia="en-US"/>
              </w:rPr>
              <w:t>2.3.1</w:t>
            </w:r>
            <w:r>
              <w:rPr>
                <w:rFonts w:asciiTheme="minorHAnsi" w:eastAsiaTheme="minorEastAsia" w:hAnsiTheme="minorHAnsi" w:cstheme="minorBidi"/>
                <w:i w:val="0"/>
                <w:iCs w:val="0"/>
                <w:noProof/>
                <w:kern w:val="2"/>
                <w:sz w:val="22"/>
                <w:szCs w:val="22"/>
                <w:lang w:eastAsia="pt-BR"/>
                <w14:ligatures w14:val="standardContextual"/>
              </w:rPr>
              <w:tab/>
            </w:r>
            <w:r w:rsidRPr="00BE3051">
              <w:rPr>
                <w:rStyle w:val="Hyperlink"/>
                <w:noProof/>
              </w:rPr>
              <w:t>Banco de dados relacional</w:t>
            </w:r>
            <w:r>
              <w:rPr>
                <w:noProof/>
                <w:webHidden/>
              </w:rPr>
              <w:tab/>
            </w:r>
            <w:r>
              <w:rPr>
                <w:noProof/>
                <w:webHidden/>
              </w:rPr>
              <w:fldChar w:fldCharType="begin"/>
            </w:r>
            <w:r>
              <w:rPr>
                <w:noProof/>
                <w:webHidden/>
              </w:rPr>
              <w:instrText xml:space="preserve"> PAGEREF _Toc183291654 \h </w:instrText>
            </w:r>
            <w:r>
              <w:rPr>
                <w:noProof/>
                <w:webHidden/>
              </w:rPr>
            </w:r>
            <w:r>
              <w:rPr>
                <w:noProof/>
                <w:webHidden/>
              </w:rPr>
              <w:fldChar w:fldCharType="separate"/>
            </w:r>
            <w:r>
              <w:rPr>
                <w:noProof/>
                <w:webHidden/>
              </w:rPr>
              <w:t>20</w:t>
            </w:r>
            <w:r>
              <w:rPr>
                <w:noProof/>
                <w:webHidden/>
              </w:rPr>
              <w:fldChar w:fldCharType="end"/>
            </w:r>
          </w:hyperlink>
        </w:p>
        <w:p w14:paraId="49FAEF37" w14:textId="68ABBCFB" w:rsidR="00D46CD6" w:rsidRDefault="00D46CD6">
          <w:pPr>
            <w:pStyle w:val="Sumrio3"/>
            <w:tabs>
              <w:tab w:val="left" w:pos="1200"/>
              <w:tab w:val="right" w:leader="dot" w:pos="9061"/>
            </w:tabs>
            <w:rPr>
              <w:rFonts w:asciiTheme="minorHAnsi" w:eastAsiaTheme="minorEastAsia" w:hAnsiTheme="minorHAnsi" w:cstheme="minorBidi"/>
              <w:i w:val="0"/>
              <w:iCs w:val="0"/>
              <w:noProof/>
              <w:kern w:val="2"/>
              <w:sz w:val="22"/>
              <w:szCs w:val="22"/>
              <w:lang w:eastAsia="pt-BR"/>
              <w14:ligatures w14:val="standardContextual"/>
            </w:rPr>
          </w:pPr>
          <w:hyperlink w:anchor="_Toc183291655" w:history="1">
            <w:r w:rsidRPr="00BE3051">
              <w:rPr>
                <w:rStyle w:val="Hyperlink"/>
                <w:noProof/>
                <w:lang w:eastAsia="en-US"/>
              </w:rPr>
              <w:t>2.3.2</w:t>
            </w:r>
            <w:r>
              <w:rPr>
                <w:rFonts w:asciiTheme="minorHAnsi" w:eastAsiaTheme="minorEastAsia" w:hAnsiTheme="minorHAnsi" w:cstheme="minorBidi"/>
                <w:i w:val="0"/>
                <w:iCs w:val="0"/>
                <w:noProof/>
                <w:kern w:val="2"/>
                <w:sz w:val="22"/>
                <w:szCs w:val="22"/>
                <w:lang w:eastAsia="pt-BR"/>
                <w14:ligatures w14:val="standardContextual"/>
              </w:rPr>
              <w:tab/>
            </w:r>
            <w:r w:rsidRPr="00BE3051">
              <w:rPr>
                <w:rStyle w:val="Hyperlink"/>
                <w:noProof/>
              </w:rPr>
              <w:t>PostgreSQL</w:t>
            </w:r>
            <w:r>
              <w:rPr>
                <w:noProof/>
                <w:webHidden/>
              </w:rPr>
              <w:tab/>
            </w:r>
            <w:r>
              <w:rPr>
                <w:noProof/>
                <w:webHidden/>
              </w:rPr>
              <w:fldChar w:fldCharType="begin"/>
            </w:r>
            <w:r>
              <w:rPr>
                <w:noProof/>
                <w:webHidden/>
              </w:rPr>
              <w:instrText xml:space="preserve"> PAGEREF _Toc183291655 \h </w:instrText>
            </w:r>
            <w:r>
              <w:rPr>
                <w:noProof/>
                <w:webHidden/>
              </w:rPr>
            </w:r>
            <w:r>
              <w:rPr>
                <w:noProof/>
                <w:webHidden/>
              </w:rPr>
              <w:fldChar w:fldCharType="separate"/>
            </w:r>
            <w:r>
              <w:rPr>
                <w:noProof/>
                <w:webHidden/>
              </w:rPr>
              <w:t>21</w:t>
            </w:r>
            <w:r>
              <w:rPr>
                <w:noProof/>
                <w:webHidden/>
              </w:rPr>
              <w:fldChar w:fldCharType="end"/>
            </w:r>
          </w:hyperlink>
        </w:p>
        <w:p w14:paraId="3AB7E161" w14:textId="3928DA92" w:rsidR="00D46CD6" w:rsidRDefault="00D46CD6">
          <w:pPr>
            <w:pStyle w:val="Sumrio3"/>
            <w:tabs>
              <w:tab w:val="left" w:pos="1200"/>
              <w:tab w:val="right" w:leader="dot" w:pos="9061"/>
            </w:tabs>
            <w:rPr>
              <w:rFonts w:asciiTheme="minorHAnsi" w:eastAsiaTheme="minorEastAsia" w:hAnsiTheme="minorHAnsi" w:cstheme="minorBidi"/>
              <w:i w:val="0"/>
              <w:iCs w:val="0"/>
              <w:noProof/>
              <w:kern w:val="2"/>
              <w:sz w:val="22"/>
              <w:szCs w:val="22"/>
              <w:lang w:eastAsia="pt-BR"/>
              <w14:ligatures w14:val="standardContextual"/>
            </w:rPr>
          </w:pPr>
          <w:hyperlink w:anchor="_Toc183291656" w:history="1">
            <w:r w:rsidRPr="00BE3051">
              <w:rPr>
                <w:rStyle w:val="Hyperlink"/>
                <w:noProof/>
                <w:lang w:eastAsia="en-US"/>
              </w:rPr>
              <w:t>2.3.3</w:t>
            </w:r>
            <w:r>
              <w:rPr>
                <w:rFonts w:asciiTheme="minorHAnsi" w:eastAsiaTheme="minorEastAsia" w:hAnsiTheme="minorHAnsi" w:cstheme="minorBidi"/>
                <w:i w:val="0"/>
                <w:iCs w:val="0"/>
                <w:noProof/>
                <w:kern w:val="2"/>
                <w:sz w:val="22"/>
                <w:szCs w:val="22"/>
                <w:lang w:eastAsia="pt-BR"/>
                <w14:ligatures w14:val="standardContextual"/>
              </w:rPr>
              <w:tab/>
            </w:r>
            <w:r w:rsidRPr="00BE3051">
              <w:rPr>
                <w:rStyle w:val="Hyperlink"/>
                <w:noProof/>
              </w:rPr>
              <w:t>Aiven</w:t>
            </w:r>
            <w:r>
              <w:rPr>
                <w:noProof/>
                <w:webHidden/>
              </w:rPr>
              <w:tab/>
            </w:r>
            <w:r>
              <w:rPr>
                <w:noProof/>
                <w:webHidden/>
              </w:rPr>
              <w:fldChar w:fldCharType="begin"/>
            </w:r>
            <w:r>
              <w:rPr>
                <w:noProof/>
                <w:webHidden/>
              </w:rPr>
              <w:instrText xml:space="preserve"> PAGEREF _Toc183291656 \h </w:instrText>
            </w:r>
            <w:r>
              <w:rPr>
                <w:noProof/>
                <w:webHidden/>
              </w:rPr>
            </w:r>
            <w:r>
              <w:rPr>
                <w:noProof/>
                <w:webHidden/>
              </w:rPr>
              <w:fldChar w:fldCharType="separate"/>
            </w:r>
            <w:r>
              <w:rPr>
                <w:noProof/>
                <w:webHidden/>
              </w:rPr>
              <w:t>22</w:t>
            </w:r>
            <w:r>
              <w:rPr>
                <w:noProof/>
                <w:webHidden/>
              </w:rPr>
              <w:fldChar w:fldCharType="end"/>
            </w:r>
          </w:hyperlink>
        </w:p>
        <w:p w14:paraId="3B4E1C42" w14:textId="020E4991" w:rsidR="00D46CD6" w:rsidRDefault="00D46CD6">
          <w:pPr>
            <w:pStyle w:val="Sumrio2"/>
            <w:tabs>
              <w:tab w:val="left" w:pos="720"/>
              <w:tab w:val="right" w:leader="dot" w:pos="9061"/>
            </w:tabs>
            <w:rPr>
              <w:rFonts w:asciiTheme="minorHAnsi" w:eastAsiaTheme="minorEastAsia" w:hAnsiTheme="minorHAnsi" w:cstheme="minorBidi"/>
              <w:smallCaps w:val="0"/>
              <w:noProof/>
              <w:kern w:val="2"/>
              <w:sz w:val="22"/>
              <w:szCs w:val="22"/>
              <w:lang w:eastAsia="pt-BR"/>
              <w14:ligatures w14:val="standardContextual"/>
            </w:rPr>
          </w:pPr>
          <w:hyperlink w:anchor="_Toc183291657" w:history="1">
            <w:r w:rsidRPr="00BE3051">
              <w:rPr>
                <w:rStyle w:val="Hyperlink"/>
                <w:rFonts w:eastAsia="Arial"/>
                <w:noProof/>
                <w:lang w:eastAsia="en-US"/>
              </w:rPr>
              <w:t>2.4</w:t>
            </w:r>
            <w:r>
              <w:rPr>
                <w:rFonts w:asciiTheme="minorHAnsi" w:eastAsiaTheme="minorEastAsia" w:hAnsiTheme="minorHAnsi" w:cstheme="minorBidi"/>
                <w:smallCaps w:val="0"/>
                <w:noProof/>
                <w:kern w:val="2"/>
                <w:sz w:val="22"/>
                <w:szCs w:val="22"/>
                <w:lang w:eastAsia="pt-BR"/>
                <w14:ligatures w14:val="standardContextual"/>
              </w:rPr>
              <w:tab/>
            </w:r>
            <w:r w:rsidRPr="00BE3051">
              <w:rPr>
                <w:rStyle w:val="Hyperlink"/>
                <w:rFonts w:eastAsia="Arial"/>
                <w:noProof/>
              </w:rPr>
              <w:t>Tecnologias e padrões utilizados no desenvolvimento da API</w:t>
            </w:r>
            <w:r>
              <w:rPr>
                <w:noProof/>
                <w:webHidden/>
              </w:rPr>
              <w:tab/>
            </w:r>
            <w:r>
              <w:rPr>
                <w:noProof/>
                <w:webHidden/>
              </w:rPr>
              <w:fldChar w:fldCharType="begin"/>
            </w:r>
            <w:r>
              <w:rPr>
                <w:noProof/>
                <w:webHidden/>
              </w:rPr>
              <w:instrText xml:space="preserve"> PAGEREF _Toc183291657 \h </w:instrText>
            </w:r>
            <w:r>
              <w:rPr>
                <w:noProof/>
                <w:webHidden/>
              </w:rPr>
            </w:r>
            <w:r>
              <w:rPr>
                <w:noProof/>
                <w:webHidden/>
              </w:rPr>
              <w:fldChar w:fldCharType="separate"/>
            </w:r>
            <w:r>
              <w:rPr>
                <w:noProof/>
                <w:webHidden/>
              </w:rPr>
              <w:t>22</w:t>
            </w:r>
            <w:r>
              <w:rPr>
                <w:noProof/>
                <w:webHidden/>
              </w:rPr>
              <w:fldChar w:fldCharType="end"/>
            </w:r>
          </w:hyperlink>
        </w:p>
        <w:p w14:paraId="3E9ED789" w14:textId="2253917D" w:rsidR="00D46CD6" w:rsidRDefault="00D46CD6">
          <w:pPr>
            <w:pStyle w:val="Sumrio3"/>
            <w:tabs>
              <w:tab w:val="left" w:pos="1200"/>
              <w:tab w:val="right" w:leader="dot" w:pos="9061"/>
            </w:tabs>
            <w:rPr>
              <w:rFonts w:asciiTheme="minorHAnsi" w:eastAsiaTheme="minorEastAsia" w:hAnsiTheme="minorHAnsi" w:cstheme="minorBidi"/>
              <w:i w:val="0"/>
              <w:iCs w:val="0"/>
              <w:noProof/>
              <w:kern w:val="2"/>
              <w:sz w:val="22"/>
              <w:szCs w:val="22"/>
              <w:lang w:eastAsia="pt-BR"/>
              <w14:ligatures w14:val="standardContextual"/>
            </w:rPr>
          </w:pPr>
          <w:hyperlink w:anchor="_Toc183291658" w:history="1">
            <w:r w:rsidRPr="00BE3051">
              <w:rPr>
                <w:rStyle w:val="Hyperlink"/>
                <w:noProof/>
                <w:lang w:eastAsia="en-US"/>
              </w:rPr>
              <w:t>2.4.1</w:t>
            </w:r>
            <w:r>
              <w:rPr>
                <w:rFonts w:asciiTheme="minorHAnsi" w:eastAsiaTheme="minorEastAsia" w:hAnsiTheme="minorHAnsi" w:cstheme="minorBidi"/>
                <w:i w:val="0"/>
                <w:iCs w:val="0"/>
                <w:noProof/>
                <w:kern w:val="2"/>
                <w:sz w:val="22"/>
                <w:szCs w:val="22"/>
                <w:lang w:eastAsia="pt-BR"/>
                <w14:ligatures w14:val="standardContextual"/>
              </w:rPr>
              <w:tab/>
            </w:r>
            <w:r w:rsidRPr="00BE3051">
              <w:rPr>
                <w:rStyle w:val="Hyperlink"/>
                <w:noProof/>
              </w:rPr>
              <w:t>Padrão REST</w:t>
            </w:r>
            <w:r>
              <w:rPr>
                <w:noProof/>
                <w:webHidden/>
              </w:rPr>
              <w:tab/>
            </w:r>
            <w:r>
              <w:rPr>
                <w:noProof/>
                <w:webHidden/>
              </w:rPr>
              <w:fldChar w:fldCharType="begin"/>
            </w:r>
            <w:r>
              <w:rPr>
                <w:noProof/>
                <w:webHidden/>
              </w:rPr>
              <w:instrText xml:space="preserve"> PAGEREF _Toc183291658 \h </w:instrText>
            </w:r>
            <w:r>
              <w:rPr>
                <w:noProof/>
                <w:webHidden/>
              </w:rPr>
            </w:r>
            <w:r>
              <w:rPr>
                <w:noProof/>
                <w:webHidden/>
              </w:rPr>
              <w:fldChar w:fldCharType="separate"/>
            </w:r>
            <w:r>
              <w:rPr>
                <w:noProof/>
                <w:webHidden/>
              </w:rPr>
              <w:t>22</w:t>
            </w:r>
            <w:r>
              <w:rPr>
                <w:noProof/>
                <w:webHidden/>
              </w:rPr>
              <w:fldChar w:fldCharType="end"/>
            </w:r>
          </w:hyperlink>
        </w:p>
        <w:p w14:paraId="6EBF6827" w14:textId="6264FC4D" w:rsidR="00D46CD6" w:rsidRDefault="00D46CD6">
          <w:pPr>
            <w:pStyle w:val="Sumrio3"/>
            <w:tabs>
              <w:tab w:val="left" w:pos="1200"/>
              <w:tab w:val="right" w:leader="dot" w:pos="9061"/>
            </w:tabs>
            <w:rPr>
              <w:rFonts w:asciiTheme="minorHAnsi" w:eastAsiaTheme="minorEastAsia" w:hAnsiTheme="minorHAnsi" w:cstheme="minorBidi"/>
              <w:i w:val="0"/>
              <w:iCs w:val="0"/>
              <w:noProof/>
              <w:kern w:val="2"/>
              <w:sz w:val="22"/>
              <w:szCs w:val="22"/>
              <w:lang w:eastAsia="pt-BR"/>
              <w14:ligatures w14:val="standardContextual"/>
            </w:rPr>
          </w:pPr>
          <w:hyperlink w:anchor="_Toc183291659" w:history="1">
            <w:r w:rsidRPr="00BE3051">
              <w:rPr>
                <w:rStyle w:val="Hyperlink"/>
                <w:noProof/>
                <w:lang w:eastAsia="en-US"/>
              </w:rPr>
              <w:t>2.4.2</w:t>
            </w:r>
            <w:r>
              <w:rPr>
                <w:rFonts w:asciiTheme="minorHAnsi" w:eastAsiaTheme="minorEastAsia" w:hAnsiTheme="minorHAnsi" w:cstheme="minorBidi"/>
                <w:i w:val="0"/>
                <w:iCs w:val="0"/>
                <w:noProof/>
                <w:kern w:val="2"/>
                <w:sz w:val="22"/>
                <w:szCs w:val="22"/>
                <w:lang w:eastAsia="pt-BR"/>
                <w14:ligatures w14:val="standardContextual"/>
              </w:rPr>
              <w:tab/>
            </w:r>
            <w:r w:rsidRPr="00BE3051">
              <w:rPr>
                <w:rStyle w:val="Hyperlink"/>
                <w:noProof/>
              </w:rPr>
              <w:t>MVC e DAO</w:t>
            </w:r>
            <w:r>
              <w:rPr>
                <w:noProof/>
                <w:webHidden/>
              </w:rPr>
              <w:tab/>
            </w:r>
            <w:r>
              <w:rPr>
                <w:noProof/>
                <w:webHidden/>
              </w:rPr>
              <w:fldChar w:fldCharType="begin"/>
            </w:r>
            <w:r>
              <w:rPr>
                <w:noProof/>
                <w:webHidden/>
              </w:rPr>
              <w:instrText xml:space="preserve"> PAGEREF _Toc183291659 \h </w:instrText>
            </w:r>
            <w:r>
              <w:rPr>
                <w:noProof/>
                <w:webHidden/>
              </w:rPr>
            </w:r>
            <w:r>
              <w:rPr>
                <w:noProof/>
                <w:webHidden/>
              </w:rPr>
              <w:fldChar w:fldCharType="separate"/>
            </w:r>
            <w:r>
              <w:rPr>
                <w:noProof/>
                <w:webHidden/>
              </w:rPr>
              <w:t>23</w:t>
            </w:r>
            <w:r>
              <w:rPr>
                <w:noProof/>
                <w:webHidden/>
              </w:rPr>
              <w:fldChar w:fldCharType="end"/>
            </w:r>
          </w:hyperlink>
        </w:p>
        <w:p w14:paraId="400B81A6" w14:textId="4E279368" w:rsidR="00D46CD6" w:rsidRDefault="00D46CD6">
          <w:pPr>
            <w:pStyle w:val="Sumrio3"/>
            <w:tabs>
              <w:tab w:val="left" w:pos="1200"/>
              <w:tab w:val="right" w:leader="dot" w:pos="9061"/>
            </w:tabs>
            <w:rPr>
              <w:rFonts w:asciiTheme="minorHAnsi" w:eastAsiaTheme="minorEastAsia" w:hAnsiTheme="minorHAnsi" w:cstheme="minorBidi"/>
              <w:i w:val="0"/>
              <w:iCs w:val="0"/>
              <w:noProof/>
              <w:kern w:val="2"/>
              <w:sz w:val="22"/>
              <w:szCs w:val="22"/>
              <w:lang w:eastAsia="pt-BR"/>
              <w14:ligatures w14:val="standardContextual"/>
            </w:rPr>
          </w:pPr>
          <w:hyperlink w:anchor="_Toc183291660" w:history="1">
            <w:r w:rsidRPr="00BE3051">
              <w:rPr>
                <w:rStyle w:val="Hyperlink"/>
                <w:noProof/>
                <w:lang w:eastAsia="en-US"/>
              </w:rPr>
              <w:t>2.4.3</w:t>
            </w:r>
            <w:r>
              <w:rPr>
                <w:rFonts w:asciiTheme="minorHAnsi" w:eastAsiaTheme="minorEastAsia" w:hAnsiTheme="minorHAnsi" w:cstheme="minorBidi"/>
                <w:i w:val="0"/>
                <w:iCs w:val="0"/>
                <w:noProof/>
                <w:kern w:val="2"/>
                <w:sz w:val="22"/>
                <w:szCs w:val="22"/>
                <w:lang w:eastAsia="pt-BR"/>
                <w14:ligatures w14:val="standardContextual"/>
              </w:rPr>
              <w:tab/>
            </w:r>
            <w:r w:rsidRPr="00BE3051">
              <w:rPr>
                <w:rStyle w:val="Hyperlink"/>
                <w:noProof/>
              </w:rPr>
              <w:t>Python</w:t>
            </w:r>
            <w:r>
              <w:rPr>
                <w:noProof/>
                <w:webHidden/>
              </w:rPr>
              <w:tab/>
            </w:r>
            <w:r>
              <w:rPr>
                <w:noProof/>
                <w:webHidden/>
              </w:rPr>
              <w:fldChar w:fldCharType="begin"/>
            </w:r>
            <w:r>
              <w:rPr>
                <w:noProof/>
                <w:webHidden/>
              </w:rPr>
              <w:instrText xml:space="preserve"> PAGEREF _Toc183291660 \h </w:instrText>
            </w:r>
            <w:r>
              <w:rPr>
                <w:noProof/>
                <w:webHidden/>
              </w:rPr>
            </w:r>
            <w:r>
              <w:rPr>
                <w:noProof/>
                <w:webHidden/>
              </w:rPr>
              <w:fldChar w:fldCharType="separate"/>
            </w:r>
            <w:r>
              <w:rPr>
                <w:noProof/>
                <w:webHidden/>
              </w:rPr>
              <w:t>23</w:t>
            </w:r>
            <w:r>
              <w:rPr>
                <w:noProof/>
                <w:webHidden/>
              </w:rPr>
              <w:fldChar w:fldCharType="end"/>
            </w:r>
          </w:hyperlink>
        </w:p>
        <w:p w14:paraId="1479A349" w14:textId="076D32C2" w:rsidR="00D46CD6" w:rsidRDefault="00D46CD6">
          <w:pPr>
            <w:pStyle w:val="Sumrio4"/>
            <w:tabs>
              <w:tab w:val="left" w:pos="1440"/>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83291661" w:history="1">
            <w:r w:rsidRPr="00BE3051">
              <w:rPr>
                <w:rStyle w:val="Hyperlink"/>
                <w:rFonts w:eastAsia="Arial"/>
                <w:noProof/>
                <w:lang w:eastAsia="en-US"/>
              </w:rPr>
              <w:t>2.4.3.1</w:t>
            </w:r>
            <w:r>
              <w:rPr>
                <w:rFonts w:asciiTheme="minorHAnsi" w:eastAsiaTheme="minorEastAsia" w:hAnsiTheme="minorHAnsi" w:cstheme="minorBidi"/>
                <w:noProof/>
                <w:kern w:val="2"/>
                <w:sz w:val="22"/>
                <w:szCs w:val="22"/>
                <w:lang w:eastAsia="pt-BR"/>
                <w14:ligatures w14:val="standardContextual"/>
              </w:rPr>
              <w:tab/>
            </w:r>
            <w:r w:rsidRPr="00BE3051">
              <w:rPr>
                <w:rStyle w:val="Hyperlink"/>
                <w:rFonts w:eastAsia="Arial"/>
                <w:noProof/>
              </w:rPr>
              <w:t>Micro-Framework Flask</w:t>
            </w:r>
            <w:r>
              <w:rPr>
                <w:noProof/>
                <w:webHidden/>
              </w:rPr>
              <w:tab/>
            </w:r>
            <w:r>
              <w:rPr>
                <w:noProof/>
                <w:webHidden/>
              </w:rPr>
              <w:fldChar w:fldCharType="begin"/>
            </w:r>
            <w:r>
              <w:rPr>
                <w:noProof/>
                <w:webHidden/>
              </w:rPr>
              <w:instrText xml:space="preserve"> PAGEREF _Toc183291661 \h </w:instrText>
            </w:r>
            <w:r>
              <w:rPr>
                <w:noProof/>
                <w:webHidden/>
              </w:rPr>
            </w:r>
            <w:r>
              <w:rPr>
                <w:noProof/>
                <w:webHidden/>
              </w:rPr>
              <w:fldChar w:fldCharType="separate"/>
            </w:r>
            <w:r>
              <w:rPr>
                <w:noProof/>
                <w:webHidden/>
              </w:rPr>
              <w:t>24</w:t>
            </w:r>
            <w:r>
              <w:rPr>
                <w:noProof/>
                <w:webHidden/>
              </w:rPr>
              <w:fldChar w:fldCharType="end"/>
            </w:r>
          </w:hyperlink>
        </w:p>
        <w:p w14:paraId="1979E32A" w14:textId="141E4AA5" w:rsidR="00D46CD6" w:rsidRDefault="00D46CD6">
          <w:pPr>
            <w:pStyle w:val="Sumrio4"/>
            <w:tabs>
              <w:tab w:val="left" w:pos="1440"/>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83291662" w:history="1">
            <w:r w:rsidRPr="00BE3051">
              <w:rPr>
                <w:rStyle w:val="Hyperlink"/>
                <w:rFonts w:eastAsia="Arial"/>
                <w:noProof/>
                <w:lang w:eastAsia="en-US"/>
              </w:rPr>
              <w:t>2.4.3.2</w:t>
            </w:r>
            <w:r>
              <w:rPr>
                <w:rFonts w:asciiTheme="minorHAnsi" w:eastAsiaTheme="minorEastAsia" w:hAnsiTheme="minorHAnsi" w:cstheme="minorBidi"/>
                <w:noProof/>
                <w:kern w:val="2"/>
                <w:sz w:val="22"/>
                <w:szCs w:val="22"/>
                <w:lang w:eastAsia="pt-BR"/>
                <w14:ligatures w14:val="standardContextual"/>
              </w:rPr>
              <w:tab/>
            </w:r>
            <w:r w:rsidRPr="00BE3051">
              <w:rPr>
                <w:rStyle w:val="Hyperlink"/>
                <w:rFonts w:eastAsia="Arial"/>
                <w:noProof/>
              </w:rPr>
              <w:t>SQLAlchemy</w:t>
            </w:r>
            <w:r>
              <w:rPr>
                <w:noProof/>
                <w:webHidden/>
              </w:rPr>
              <w:tab/>
            </w:r>
            <w:r>
              <w:rPr>
                <w:noProof/>
                <w:webHidden/>
              </w:rPr>
              <w:fldChar w:fldCharType="begin"/>
            </w:r>
            <w:r>
              <w:rPr>
                <w:noProof/>
                <w:webHidden/>
              </w:rPr>
              <w:instrText xml:space="preserve"> PAGEREF _Toc183291662 \h </w:instrText>
            </w:r>
            <w:r>
              <w:rPr>
                <w:noProof/>
                <w:webHidden/>
              </w:rPr>
            </w:r>
            <w:r>
              <w:rPr>
                <w:noProof/>
                <w:webHidden/>
              </w:rPr>
              <w:fldChar w:fldCharType="separate"/>
            </w:r>
            <w:r>
              <w:rPr>
                <w:noProof/>
                <w:webHidden/>
              </w:rPr>
              <w:t>24</w:t>
            </w:r>
            <w:r>
              <w:rPr>
                <w:noProof/>
                <w:webHidden/>
              </w:rPr>
              <w:fldChar w:fldCharType="end"/>
            </w:r>
          </w:hyperlink>
        </w:p>
        <w:p w14:paraId="740C8C36" w14:textId="4C8DC636" w:rsidR="00D46CD6" w:rsidRDefault="00D46CD6">
          <w:pPr>
            <w:pStyle w:val="Sumrio3"/>
            <w:tabs>
              <w:tab w:val="left" w:pos="1200"/>
              <w:tab w:val="right" w:leader="dot" w:pos="9061"/>
            </w:tabs>
            <w:rPr>
              <w:rFonts w:asciiTheme="minorHAnsi" w:eastAsiaTheme="minorEastAsia" w:hAnsiTheme="minorHAnsi" w:cstheme="minorBidi"/>
              <w:i w:val="0"/>
              <w:iCs w:val="0"/>
              <w:noProof/>
              <w:kern w:val="2"/>
              <w:sz w:val="22"/>
              <w:szCs w:val="22"/>
              <w:lang w:eastAsia="pt-BR"/>
              <w14:ligatures w14:val="standardContextual"/>
            </w:rPr>
          </w:pPr>
          <w:hyperlink w:anchor="_Toc183291663" w:history="1">
            <w:r w:rsidRPr="00BE3051">
              <w:rPr>
                <w:rStyle w:val="Hyperlink"/>
                <w:noProof/>
                <w:lang w:eastAsia="en-US"/>
              </w:rPr>
              <w:t>2.4.4</w:t>
            </w:r>
            <w:r>
              <w:rPr>
                <w:rFonts w:asciiTheme="minorHAnsi" w:eastAsiaTheme="minorEastAsia" w:hAnsiTheme="minorHAnsi" w:cstheme="minorBidi"/>
                <w:i w:val="0"/>
                <w:iCs w:val="0"/>
                <w:noProof/>
                <w:kern w:val="2"/>
                <w:sz w:val="22"/>
                <w:szCs w:val="22"/>
                <w:lang w:eastAsia="pt-BR"/>
                <w14:ligatures w14:val="standardContextual"/>
              </w:rPr>
              <w:tab/>
            </w:r>
            <w:r w:rsidRPr="00BE3051">
              <w:rPr>
                <w:rStyle w:val="Hyperlink"/>
                <w:noProof/>
              </w:rPr>
              <w:t>APIs Externas</w:t>
            </w:r>
            <w:r>
              <w:rPr>
                <w:noProof/>
                <w:webHidden/>
              </w:rPr>
              <w:tab/>
            </w:r>
            <w:r>
              <w:rPr>
                <w:noProof/>
                <w:webHidden/>
              </w:rPr>
              <w:fldChar w:fldCharType="begin"/>
            </w:r>
            <w:r>
              <w:rPr>
                <w:noProof/>
                <w:webHidden/>
              </w:rPr>
              <w:instrText xml:space="preserve"> PAGEREF _Toc183291663 \h </w:instrText>
            </w:r>
            <w:r>
              <w:rPr>
                <w:noProof/>
                <w:webHidden/>
              </w:rPr>
            </w:r>
            <w:r>
              <w:rPr>
                <w:noProof/>
                <w:webHidden/>
              </w:rPr>
              <w:fldChar w:fldCharType="separate"/>
            </w:r>
            <w:r>
              <w:rPr>
                <w:noProof/>
                <w:webHidden/>
              </w:rPr>
              <w:t>25</w:t>
            </w:r>
            <w:r>
              <w:rPr>
                <w:noProof/>
                <w:webHidden/>
              </w:rPr>
              <w:fldChar w:fldCharType="end"/>
            </w:r>
          </w:hyperlink>
        </w:p>
        <w:p w14:paraId="206BD82C" w14:textId="3EC54856" w:rsidR="00D46CD6" w:rsidRDefault="00D46CD6">
          <w:pPr>
            <w:pStyle w:val="Sumrio4"/>
            <w:tabs>
              <w:tab w:val="left" w:pos="1440"/>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83291664" w:history="1">
            <w:r w:rsidRPr="00BE3051">
              <w:rPr>
                <w:rStyle w:val="Hyperlink"/>
                <w:rFonts w:eastAsia="Arial"/>
                <w:noProof/>
                <w:lang w:eastAsia="en-US"/>
              </w:rPr>
              <w:t>2.4.4.1</w:t>
            </w:r>
            <w:r>
              <w:rPr>
                <w:rFonts w:asciiTheme="minorHAnsi" w:eastAsiaTheme="minorEastAsia" w:hAnsiTheme="minorHAnsi" w:cstheme="minorBidi"/>
                <w:noProof/>
                <w:kern w:val="2"/>
                <w:sz w:val="22"/>
                <w:szCs w:val="22"/>
                <w:lang w:eastAsia="pt-BR"/>
                <w14:ligatures w14:val="standardContextual"/>
              </w:rPr>
              <w:tab/>
            </w:r>
            <w:r w:rsidRPr="00BE3051">
              <w:rPr>
                <w:rStyle w:val="Hyperlink"/>
                <w:rFonts w:eastAsia="Arial"/>
                <w:noProof/>
              </w:rPr>
              <w:t>ViaCEP</w:t>
            </w:r>
            <w:r>
              <w:rPr>
                <w:noProof/>
                <w:webHidden/>
              </w:rPr>
              <w:tab/>
            </w:r>
            <w:r>
              <w:rPr>
                <w:noProof/>
                <w:webHidden/>
              </w:rPr>
              <w:fldChar w:fldCharType="begin"/>
            </w:r>
            <w:r>
              <w:rPr>
                <w:noProof/>
                <w:webHidden/>
              </w:rPr>
              <w:instrText xml:space="preserve"> PAGEREF _Toc183291664 \h </w:instrText>
            </w:r>
            <w:r>
              <w:rPr>
                <w:noProof/>
                <w:webHidden/>
              </w:rPr>
            </w:r>
            <w:r>
              <w:rPr>
                <w:noProof/>
                <w:webHidden/>
              </w:rPr>
              <w:fldChar w:fldCharType="separate"/>
            </w:r>
            <w:r>
              <w:rPr>
                <w:noProof/>
                <w:webHidden/>
              </w:rPr>
              <w:t>25</w:t>
            </w:r>
            <w:r>
              <w:rPr>
                <w:noProof/>
                <w:webHidden/>
              </w:rPr>
              <w:fldChar w:fldCharType="end"/>
            </w:r>
          </w:hyperlink>
        </w:p>
        <w:p w14:paraId="6450E0D5" w14:textId="7B1E3BB6" w:rsidR="00D46CD6" w:rsidRDefault="00D46CD6">
          <w:pPr>
            <w:pStyle w:val="Sumrio4"/>
            <w:tabs>
              <w:tab w:val="left" w:pos="1440"/>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83291665" w:history="1">
            <w:r w:rsidRPr="00BE3051">
              <w:rPr>
                <w:rStyle w:val="Hyperlink"/>
                <w:rFonts w:eastAsia="Arial"/>
                <w:noProof/>
              </w:rPr>
              <w:t>2.4.4.2</w:t>
            </w:r>
            <w:r>
              <w:rPr>
                <w:rFonts w:asciiTheme="minorHAnsi" w:eastAsiaTheme="minorEastAsia" w:hAnsiTheme="minorHAnsi" w:cstheme="minorBidi"/>
                <w:noProof/>
                <w:kern w:val="2"/>
                <w:sz w:val="22"/>
                <w:szCs w:val="22"/>
                <w:lang w:eastAsia="pt-BR"/>
                <w14:ligatures w14:val="standardContextual"/>
              </w:rPr>
              <w:tab/>
            </w:r>
            <w:r w:rsidRPr="00BE3051">
              <w:rPr>
                <w:rStyle w:val="Hyperlink"/>
                <w:rFonts w:eastAsia="Arial"/>
                <w:noProof/>
              </w:rPr>
              <w:t>Google Maps e API Geocoding</w:t>
            </w:r>
            <w:r>
              <w:rPr>
                <w:noProof/>
                <w:webHidden/>
              </w:rPr>
              <w:tab/>
            </w:r>
            <w:r>
              <w:rPr>
                <w:noProof/>
                <w:webHidden/>
              </w:rPr>
              <w:fldChar w:fldCharType="begin"/>
            </w:r>
            <w:r>
              <w:rPr>
                <w:noProof/>
                <w:webHidden/>
              </w:rPr>
              <w:instrText xml:space="preserve"> PAGEREF _Toc183291665 \h </w:instrText>
            </w:r>
            <w:r>
              <w:rPr>
                <w:noProof/>
                <w:webHidden/>
              </w:rPr>
            </w:r>
            <w:r>
              <w:rPr>
                <w:noProof/>
                <w:webHidden/>
              </w:rPr>
              <w:fldChar w:fldCharType="separate"/>
            </w:r>
            <w:r>
              <w:rPr>
                <w:noProof/>
                <w:webHidden/>
              </w:rPr>
              <w:t>26</w:t>
            </w:r>
            <w:r>
              <w:rPr>
                <w:noProof/>
                <w:webHidden/>
              </w:rPr>
              <w:fldChar w:fldCharType="end"/>
            </w:r>
          </w:hyperlink>
        </w:p>
        <w:p w14:paraId="0DCE24D9" w14:textId="5FD358DD" w:rsidR="00D46CD6" w:rsidRDefault="00D46CD6">
          <w:pPr>
            <w:pStyle w:val="Sumrio3"/>
            <w:tabs>
              <w:tab w:val="left" w:pos="1200"/>
              <w:tab w:val="right" w:leader="dot" w:pos="9061"/>
            </w:tabs>
            <w:rPr>
              <w:rFonts w:asciiTheme="minorHAnsi" w:eastAsiaTheme="minorEastAsia" w:hAnsiTheme="minorHAnsi" w:cstheme="minorBidi"/>
              <w:i w:val="0"/>
              <w:iCs w:val="0"/>
              <w:noProof/>
              <w:kern w:val="2"/>
              <w:sz w:val="22"/>
              <w:szCs w:val="22"/>
              <w:lang w:eastAsia="pt-BR"/>
              <w14:ligatures w14:val="standardContextual"/>
            </w:rPr>
          </w:pPr>
          <w:hyperlink w:anchor="_Toc183291666" w:history="1">
            <w:r w:rsidRPr="00BE3051">
              <w:rPr>
                <w:rStyle w:val="Hyperlink"/>
                <w:noProof/>
                <w:lang w:eastAsia="en-US"/>
              </w:rPr>
              <w:t>2.4.5</w:t>
            </w:r>
            <w:r>
              <w:rPr>
                <w:rFonts w:asciiTheme="minorHAnsi" w:eastAsiaTheme="minorEastAsia" w:hAnsiTheme="minorHAnsi" w:cstheme="minorBidi"/>
                <w:i w:val="0"/>
                <w:iCs w:val="0"/>
                <w:noProof/>
                <w:kern w:val="2"/>
                <w:sz w:val="22"/>
                <w:szCs w:val="22"/>
                <w:lang w:eastAsia="pt-BR"/>
                <w14:ligatures w14:val="standardContextual"/>
              </w:rPr>
              <w:tab/>
            </w:r>
            <w:r w:rsidRPr="00BE3051">
              <w:rPr>
                <w:rStyle w:val="Hyperlink"/>
                <w:noProof/>
              </w:rPr>
              <w:t>JWT</w:t>
            </w:r>
            <w:r>
              <w:rPr>
                <w:noProof/>
                <w:webHidden/>
              </w:rPr>
              <w:tab/>
            </w:r>
            <w:r>
              <w:rPr>
                <w:noProof/>
                <w:webHidden/>
              </w:rPr>
              <w:fldChar w:fldCharType="begin"/>
            </w:r>
            <w:r>
              <w:rPr>
                <w:noProof/>
                <w:webHidden/>
              </w:rPr>
              <w:instrText xml:space="preserve"> PAGEREF _Toc183291666 \h </w:instrText>
            </w:r>
            <w:r>
              <w:rPr>
                <w:noProof/>
                <w:webHidden/>
              </w:rPr>
            </w:r>
            <w:r>
              <w:rPr>
                <w:noProof/>
                <w:webHidden/>
              </w:rPr>
              <w:fldChar w:fldCharType="separate"/>
            </w:r>
            <w:r>
              <w:rPr>
                <w:noProof/>
                <w:webHidden/>
              </w:rPr>
              <w:t>26</w:t>
            </w:r>
            <w:r>
              <w:rPr>
                <w:noProof/>
                <w:webHidden/>
              </w:rPr>
              <w:fldChar w:fldCharType="end"/>
            </w:r>
          </w:hyperlink>
        </w:p>
        <w:p w14:paraId="386847AA" w14:textId="4CDEE481" w:rsidR="00D46CD6" w:rsidRDefault="00D46CD6">
          <w:pPr>
            <w:pStyle w:val="Sumrio3"/>
            <w:tabs>
              <w:tab w:val="left" w:pos="1200"/>
              <w:tab w:val="right" w:leader="dot" w:pos="9061"/>
            </w:tabs>
            <w:rPr>
              <w:rFonts w:asciiTheme="minorHAnsi" w:eastAsiaTheme="minorEastAsia" w:hAnsiTheme="minorHAnsi" w:cstheme="minorBidi"/>
              <w:i w:val="0"/>
              <w:iCs w:val="0"/>
              <w:noProof/>
              <w:kern w:val="2"/>
              <w:sz w:val="22"/>
              <w:szCs w:val="22"/>
              <w:lang w:eastAsia="pt-BR"/>
              <w14:ligatures w14:val="standardContextual"/>
            </w:rPr>
          </w:pPr>
          <w:hyperlink w:anchor="_Toc183291667" w:history="1">
            <w:r w:rsidRPr="00BE3051">
              <w:rPr>
                <w:rStyle w:val="Hyperlink"/>
                <w:noProof/>
                <w:lang w:eastAsia="en-US"/>
              </w:rPr>
              <w:t>2.4.6</w:t>
            </w:r>
            <w:r>
              <w:rPr>
                <w:rFonts w:asciiTheme="minorHAnsi" w:eastAsiaTheme="minorEastAsia" w:hAnsiTheme="minorHAnsi" w:cstheme="minorBidi"/>
                <w:i w:val="0"/>
                <w:iCs w:val="0"/>
                <w:noProof/>
                <w:kern w:val="2"/>
                <w:sz w:val="22"/>
                <w:szCs w:val="22"/>
                <w:lang w:eastAsia="pt-BR"/>
                <w14:ligatures w14:val="standardContextual"/>
              </w:rPr>
              <w:tab/>
            </w:r>
            <w:r w:rsidRPr="00BE3051">
              <w:rPr>
                <w:rStyle w:val="Hyperlink"/>
                <w:noProof/>
              </w:rPr>
              <w:t>Docker</w:t>
            </w:r>
            <w:r>
              <w:rPr>
                <w:noProof/>
                <w:webHidden/>
              </w:rPr>
              <w:tab/>
            </w:r>
            <w:r>
              <w:rPr>
                <w:noProof/>
                <w:webHidden/>
              </w:rPr>
              <w:fldChar w:fldCharType="begin"/>
            </w:r>
            <w:r>
              <w:rPr>
                <w:noProof/>
                <w:webHidden/>
              </w:rPr>
              <w:instrText xml:space="preserve"> PAGEREF _Toc183291667 \h </w:instrText>
            </w:r>
            <w:r>
              <w:rPr>
                <w:noProof/>
                <w:webHidden/>
              </w:rPr>
            </w:r>
            <w:r>
              <w:rPr>
                <w:noProof/>
                <w:webHidden/>
              </w:rPr>
              <w:fldChar w:fldCharType="separate"/>
            </w:r>
            <w:r>
              <w:rPr>
                <w:noProof/>
                <w:webHidden/>
              </w:rPr>
              <w:t>27</w:t>
            </w:r>
            <w:r>
              <w:rPr>
                <w:noProof/>
                <w:webHidden/>
              </w:rPr>
              <w:fldChar w:fldCharType="end"/>
            </w:r>
          </w:hyperlink>
        </w:p>
        <w:p w14:paraId="13920C64" w14:textId="19EF93AA" w:rsidR="00D46CD6" w:rsidRDefault="00D46CD6">
          <w:pPr>
            <w:pStyle w:val="Sumrio2"/>
            <w:tabs>
              <w:tab w:val="left" w:pos="720"/>
              <w:tab w:val="right" w:leader="dot" w:pos="9061"/>
            </w:tabs>
            <w:rPr>
              <w:rFonts w:asciiTheme="minorHAnsi" w:eastAsiaTheme="minorEastAsia" w:hAnsiTheme="minorHAnsi" w:cstheme="minorBidi"/>
              <w:smallCaps w:val="0"/>
              <w:noProof/>
              <w:kern w:val="2"/>
              <w:sz w:val="22"/>
              <w:szCs w:val="22"/>
              <w:lang w:eastAsia="pt-BR"/>
              <w14:ligatures w14:val="standardContextual"/>
            </w:rPr>
          </w:pPr>
          <w:hyperlink w:anchor="_Toc183291668" w:history="1">
            <w:r w:rsidRPr="00BE3051">
              <w:rPr>
                <w:rStyle w:val="Hyperlink"/>
                <w:rFonts w:eastAsia="Arial"/>
                <w:noProof/>
              </w:rPr>
              <w:t>2.5</w:t>
            </w:r>
            <w:r>
              <w:rPr>
                <w:rFonts w:asciiTheme="minorHAnsi" w:eastAsiaTheme="minorEastAsia" w:hAnsiTheme="minorHAnsi" w:cstheme="minorBidi"/>
                <w:smallCaps w:val="0"/>
                <w:noProof/>
                <w:kern w:val="2"/>
                <w:sz w:val="22"/>
                <w:szCs w:val="22"/>
                <w:lang w:eastAsia="pt-BR"/>
                <w14:ligatures w14:val="standardContextual"/>
              </w:rPr>
              <w:tab/>
            </w:r>
            <w:r w:rsidRPr="00BE3051">
              <w:rPr>
                <w:rStyle w:val="Hyperlink"/>
                <w:rFonts w:eastAsia="Arial"/>
                <w:noProof/>
              </w:rPr>
              <w:t>Testes de software</w:t>
            </w:r>
            <w:r>
              <w:rPr>
                <w:noProof/>
                <w:webHidden/>
              </w:rPr>
              <w:tab/>
            </w:r>
            <w:r>
              <w:rPr>
                <w:noProof/>
                <w:webHidden/>
              </w:rPr>
              <w:fldChar w:fldCharType="begin"/>
            </w:r>
            <w:r>
              <w:rPr>
                <w:noProof/>
                <w:webHidden/>
              </w:rPr>
              <w:instrText xml:space="preserve"> PAGEREF _Toc183291668 \h </w:instrText>
            </w:r>
            <w:r>
              <w:rPr>
                <w:noProof/>
                <w:webHidden/>
              </w:rPr>
            </w:r>
            <w:r>
              <w:rPr>
                <w:noProof/>
                <w:webHidden/>
              </w:rPr>
              <w:fldChar w:fldCharType="separate"/>
            </w:r>
            <w:r>
              <w:rPr>
                <w:noProof/>
                <w:webHidden/>
              </w:rPr>
              <w:t>28</w:t>
            </w:r>
            <w:r>
              <w:rPr>
                <w:noProof/>
                <w:webHidden/>
              </w:rPr>
              <w:fldChar w:fldCharType="end"/>
            </w:r>
          </w:hyperlink>
        </w:p>
        <w:p w14:paraId="64F224AE" w14:textId="3AF06834" w:rsidR="00D46CD6" w:rsidRDefault="00D46CD6">
          <w:pPr>
            <w:pStyle w:val="Sumrio2"/>
            <w:tabs>
              <w:tab w:val="left" w:pos="720"/>
              <w:tab w:val="right" w:leader="dot" w:pos="9061"/>
            </w:tabs>
            <w:rPr>
              <w:rFonts w:asciiTheme="minorHAnsi" w:eastAsiaTheme="minorEastAsia" w:hAnsiTheme="minorHAnsi" w:cstheme="minorBidi"/>
              <w:smallCaps w:val="0"/>
              <w:noProof/>
              <w:kern w:val="2"/>
              <w:sz w:val="22"/>
              <w:szCs w:val="22"/>
              <w:lang w:eastAsia="pt-BR"/>
              <w14:ligatures w14:val="standardContextual"/>
            </w:rPr>
          </w:pPr>
          <w:hyperlink w:anchor="_Toc183291669" w:history="1">
            <w:r w:rsidRPr="00BE3051">
              <w:rPr>
                <w:rStyle w:val="Hyperlink"/>
                <w:rFonts w:eastAsia="Arial"/>
                <w:noProof/>
                <w:lang w:eastAsia="en-US"/>
              </w:rPr>
              <w:t>2.6</w:t>
            </w:r>
            <w:r>
              <w:rPr>
                <w:rFonts w:asciiTheme="minorHAnsi" w:eastAsiaTheme="minorEastAsia" w:hAnsiTheme="minorHAnsi" w:cstheme="minorBidi"/>
                <w:smallCaps w:val="0"/>
                <w:noProof/>
                <w:kern w:val="2"/>
                <w:sz w:val="22"/>
                <w:szCs w:val="22"/>
                <w:lang w:eastAsia="pt-BR"/>
                <w14:ligatures w14:val="standardContextual"/>
              </w:rPr>
              <w:tab/>
            </w:r>
            <w:r w:rsidRPr="00BE3051">
              <w:rPr>
                <w:rStyle w:val="Hyperlink"/>
                <w:rFonts w:eastAsia="Arial"/>
                <w:noProof/>
              </w:rPr>
              <w:t>Tecnologias utilizadas no desenvolvimento do sistema mobile</w:t>
            </w:r>
            <w:r>
              <w:rPr>
                <w:noProof/>
                <w:webHidden/>
              </w:rPr>
              <w:tab/>
            </w:r>
            <w:r>
              <w:rPr>
                <w:noProof/>
                <w:webHidden/>
              </w:rPr>
              <w:fldChar w:fldCharType="begin"/>
            </w:r>
            <w:r>
              <w:rPr>
                <w:noProof/>
                <w:webHidden/>
              </w:rPr>
              <w:instrText xml:space="preserve"> PAGEREF _Toc183291669 \h </w:instrText>
            </w:r>
            <w:r>
              <w:rPr>
                <w:noProof/>
                <w:webHidden/>
              </w:rPr>
            </w:r>
            <w:r>
              <w:rPr>
                <w:noProof/>
                <w:webHidden/>
              </w:rPr>
              <w:fldChar w:fldCharType="separate"/>
            </w:r>
            <w:r>
              <w:rPr>
                <w:noProof/>
                <w:webHidden/>
              </w:rPr>
              <w:t>29</w:t>
            </w:r>
            <w:r>
              <w:rPr>
                <w:noProof/>
                <w:webHidden/>
              </w:rPr>
              <w:fldChar w:fldCharType="end"/>
            </w:r>
          </w:hyperlink>
        </w:p>
        <w:p w14:paraId="38760493" w14:textId="01BCBABE" w:rsidR="00D46CD6" w:rsidRDefault="00D46CD6">
          <w:pPr>
            <w:pStyle w:val="Sumrio3"/>
            <w:tabs>
              <w:tab w:val="left" w:pos="1200"/>
              <w:tab w:val="right" w:leader="dot" w:pos="9061"/>
            </w:tabs>
            <w:rPr>
              <w:rFonts w:asciiTheme="minorHAnsi" w:eastAsiaTheme="minorEastAsia" w:hAnsiTheme="minorHAnsi" w:cstheme="minorBidi"/>
              <w:i w:val="0"/>
              <w:iCs w:val="0"/>
              <w:noProof/>
              <w:kern w:val="2"/>
              <w:sz w:val="22"/>
              <w:szCs w:val="22"/>
              <w:lang w:eastAsia="pt-BR"/>
              <w14:ligatures w14:val="standardContextual"/>
            </w:rPr>
          </w:pPr>
          <w:hyperlink w:anchor="_Toc183291670" w:history="1">
            <w:r w:rsidRPr="00BE3051">
              <w:rPr>
                <w:rStyle w:val="Hyperlink"/>
                <w:noProof/>
                <w:lang w:eastAsia="en-US"/>
              </w:rPr>
              <w:t>2.6.1</w:t>
            </w:r>
            <w:r>
              <w:rPr>
                <w:rFonts w:asciiTheme="minorHAnsi" w:eastAsiaTheme="minorEastAsia" w:hAnsiTheme="minorHAnsi" w:cstheme="minorBidi"/>
                <w:i w:val="0"/>
                <w:iCs w:val="0"/>
                <w:noProof/>
                <w:kern w:val="2"/>
                <w:sz w:val="22"/>
                <w:szCs w:val="22"/>
                <w:lang w:eastAsia="pt-BR"/>
                <w14:ligatures w14:val="standardContextual"/>
              </w:rPr>
              <w:tab/>
            </w:r>
            <w:r w:rsidRPr="00BE3051">
              <w:rPr>
                <w:rStyle w:val="Hyperlink"/>
                <w:noProof/>
              </w:rPr>
              <w:t>Android</w:t>
            </w:r>
            <w:r>
              <w:rPr>
                <w:noProof/>
                <w:webHidden/>
              </w:rPr>
              <w:tab/>
            </w:r>
            <w:r>
              <w:rPr>
                <w:noProof/>
                <w:webHidden/>
              </w:rPr>
              <w:fldChar w:fldCharType="begin"/>
            </w:r>
            <w:r>
              <w:rPr>
                <w:noProof/>
                <w:webHidden/>
              </w:rPr>
              <w:instrText xml:space="preserve"> PAGEREF _Toc183291670 \h </w:instrText>
            </w:r>
            <w:r>
              <w:rPr>
                <w:noProof/>
                <w:webHidden/>
              </w:rPr>
            </w:r>
            <w:r>
              <w:rPr>
                <w:noProof/>
                <w:webHidden/>
              </w:rPr>
              <w:fldChar w:fldCharType="separate"/>
            </w:r>
            <w:r>
              <w:rPr>
                <w:noProof/>
                <w:webHidden/>
              </w:rPr>
              <w:t>29</w:t>
            </w:r>
            <w:r>
              <w:rPr>
                <w:noProof/>
                <w:webHidden/>
              </w:rPr>
              <w:fldChar w:fldCharType="end"/>
            </w:r>
          </w:hyperlink>
        </w:p>
        <w:p w14:paraId="229A3B51" w14:textId="7E9CE990" w:rsidR="00D46CD6" w:rsidRDefault="00D46CD6">
          <w:pPr>
            <w:pStyle w:val="Sumrio3"/>
            <w:tabs>
              <w:tab w:val="left" w:pos="1200"/>
              <w:tab w:val="right" w:leader="dot" w:pos="9061"/>
            </w:tabs>
            <w:rPr>
              <w:rFonts w:asciiTheme="minorHAnsi" w:eastAsiaTheme="minorEastAsia" w:hAnsiTheme="minorHAnsi" w:cstheme="minorBidi"/>
              <w:i w:val="0"/>
              <w:iCs w:val="0"/>
              <w:noProof/>
              <w:kern w:val="2"/>
              <w:sz w:val="22"/>
              <w:szCs w:val="22"/>
              <w:lang w:eastAsia="pt-BR"/>
              <w14:ligatures w14:val="standardContextual"/>
            </w:rPr>
          </w:pPr>
          <w:hyperlink w:anchor="_Toc183291671" w:history="1">
            <w:r w:rsidRPr="00BE3051">
              <w:rPr>
                <w:rStyle w:val="Hyperlink"/>
                <w:noProof/>
                <w:lang w:eastAsia="en-US"/>
              </w:rPr>
              <w:t>2.6.2</w:t>
            </w:r>
            <w:r>
              <w:rPr>
                <w:rFonts w:asciiTheme="minorHAnsi" w:eastAsiaTheme="minorEastAsia" w:hAnsiTheme="minorHAnsi" w:cstheme="minorBidi"/>
                <w:i w:val="0"/>
                <w:iCs w:val="0"/>
                <w:noProof/>
                <w:kern w:val="2"/>
                <w:sz w:val="22"/>
                <w:szCs w:val="22"/>
                <w:lang w:eastAsia="pt-BR"/>
                <w14:ligatures w14:val="standardContextual"/>
              </w:rPr>
              <w:tab/>
            </w:r>
            <w:r w:rsidRPr="00BE3051">
              <w:rPr>
                <w:rStyle w:val="Hyperlink"/>
                <w:noProof/>
              </w:rPr>
              <w:t>JavaScript</w:t>
            </w:r>
            <w:r>
              <w:rPr>
                <w:noProof/>
                <w:webHidden/>
              </w:rPr>
              <w:tab/>
            </w:r>
            <w:r>
              <w:rPr>
                <w:noProof/>
                <w:webHidden/>
              </w:rPr>
              <w:fldChar w:fldCharType="begin"/>
            </w:r>
            <w:r>
              <w:rPr>
                <w:noProof/>
                <w:webHidden/>
              </w:rPr>
              <w:instrText xml:space="preserve"> PAGEREF _Toc183291671 \h </w:instrText>
            </w:r>
            <w:r>
              <w:rPr>
                <w:noProof/>
                <w:webHidden/>
              </w:rPr>
            </w:r>
            <w:r>
              <w:rPr>
                <w:noProof/>
                <w:webHidden/>
              </w:rPr>
              <w:fldChar w:fldCharType="separate"/>
            </w:r>
            <w:r>
              <w:rPr>
                <w:noProof/>
                <w:webHidden/>
              </w:rPr>
              <w:t>30</w:t>
            </w:r>
            <w:r>
              <w:rPr>
                <w:noProof/>
                <w:webHidden/>
              </w:rPr>
              <w:fldChar w:fldCharType="end"/>
            </w:r>
          </w:hyperlink>
        </w:p>
        <w:p w14:paraId="11E269F2" w14:textId="08D0DF83" w:rsidR="00D46CD6" w:rsidRDefault="00D46CD6">
          <w:pPr>
            <w:pStyle w:val="Sumrio3"/>
            <w:tabs>
              <w:tab w:val="left" w:pos="1200"/>
              <w:tab w:val="right" w:leader="dot" w:pos="9061"/>
            </w:tabs>
            <w:rPr>
              <w:rFonts w:asciiTheme="minorHAnsi" w:eastAsiaTheme="minorEastAsia" w:hAnsiTheme="minorHAnsi" w:cstheme="minorBidi"/>
              <w:i w:val="0"/>
              <w:iCs w:val="0"/>
              <w:noProof/>
              <w:kern w:val="2"/>
              <w:sz w:val="22"/>
              <w:szCs w:val="22"/>
              <w:lang w:eastAsia="pt-BR"/>
              <w14:ligatures w14:val="standardContextual"/>
            </w:rPr>
          </w:pPr>
          <w:hyperlink w:anchor="_Toc183291672" w:history="1">
            <w:r w:rsidRPr="00BE3051">
              <w:rPr>
                <w:rStyle w:val="Hyperlink"/>
                <w:noProof/>
                <w:lang w:eastAsia="en-US"/>
              </w:rPr>
              <w:t>2.6.3</w:t>
            </w:r>
            <w:r>
              <w:rPr>
                <w:rFonts w:asciiTheme="minorHAnsi" w:eastAsiaTheme="minorEastAsia" w:hAnsiTheme="minorHAnsi" w:cstheme="minorBidi"/>
                <w:i w:val="0"/>
                <w:iCs w:val="0"/>
                <w:noProof/>
                <w:kern w:val="2"/>
                <w:sz w:val="22"/>
                <w:szCs w:val="22"/>
                <w:lang w:eastAsia="pt-BR"/>
                <w14:ligatures w14:val="standardContextual"/>
              </w:rPr>
              <w:tab/>
            </w:r>
            <w:r w:rsidRPr="00BE3051">
              <w:rPr>
                <w:rStyle w:val="Hyperlink"/>
                <w:noProof/>
              </w:rPr>
              <w:t>React Native</w:t>
            </w:r>
            <w:r>
              <w:rPr>
                <w:noProof/>
                <w:webHidden/>
              </w:rPr>
              <w:tab/>
            </w:r>
            <w:r>
              <w:rPr>
                <w:noProof/>
                <w:webHidden/>
              </w:rPr>
              <w:fldChar w:fldCharType="begin"/>
            </w:r>
            <w:r>
              <w:rPr>
                <w:noProof/>
                <w:webHidden/>
              </w:rPr>
              <w:instrText xml:space="preserve"> PAGEREF _Toc183291672 \h </w:instrText>
            </w:r>
            <w:r>
              <w:rPr>
                <w:noProof/>
                <w:webHidden/>
              </w:rPr>
            </w:r>
            <w:r>
              <w:rPr>
                <w:noProof/>
                <w:webHidden/>
              </w:rPr>
              <w:fldChar w:fldCharType="separate"/>
            </w:r>
            <w:r>
              <w:rPr>
                <w:noProof/>
                <w:webHidden/>
              </w:rPr>
              <w:t>30</w:t>
            </w:r>
            <w:r>
              <w:rPr>
                <w:noProof/>
                <w:webHidden/>
              </w:rPr>
              <w:fldChar w:fldCharType="end"/>
            </w:r>
          </w:hyperlink>
        </w:p>
        <w:p w14:paraId="36072263" w14:textId="6F0D58D0" w:rsidR="00D46CD6" w:rsidRDefault="00D46CD6">
          <w:pPr>
            <w:pStyle w:val="Sumrio3"/>
            <w:tabs>
              <w:tab w:val="left" w:pos="1200"/>
              <w:tab w:val="right" w:leader="dot" w:pos="9061"/>
            </w:tabs>
            <w:rPr>
              <w:rFonts w:asciiTheme="minorHAnsi" w:eastAsiaTheme="minorEastAsia" w:hAnsiTheme="minorHAnsi" w:cstheme="minorBidi"/>
              <w:i w:val="0"/>
              <w:iCs w:val="0"/>
              <w:noProof/>
              <w:kern w:val="2"/>
              <w:sz w:val="22"/>
              <w:szCs w:val="22"/>
              <w:lang w:eastAsia="pt-BR"/>
              <w14:ligatures w14:val="standardContextual"/>
            </w:rPr>
          </w:pPr>
          <w:hyperlink w:anchor="_Toc183291673" w:history="1">
            <w:r w:rsidRPr="00BE3051">
              <w:rPr>
                <w:rStyle w:val="Hyperlink"/>
                <w:noProof/>
                <w:lang w:eastAsia="en-US"/>
              </w:rPr>
              <w:t>2.6.4</w:t>
            </w:r>
            <w:r>
              <w:rPr>
                <w:rFonts w:asciiTheme="minorHAnsi" w:eastAsiaTheme="minorEastAsia" w:hAnsiTheme="minorHAnsi" w:cstheme="minorBidi"/>
                <w:i w:val="0"/>
                <w:iCs w:val="0"/>
                <w:noProof/>
                <w:kern w:val="2"/>
                <w:sz w:val="22"/>
                <w:szCs w:val="22"/>
                <w:lang w:eastAsia="pt-BR"/>
                <w14:ligatures w14:val="standardContextual"/>
              </w:rPr>
              <w:tab/>
            </w:r>
            <w:r w:rsidRPr="00BE3051">
              <w:rPr>
                <w:rStyle w:val="Hyperlink"/>
                <w:noProof/>
              </w:rPr>
              <w:t>Expo</w:t>
            </w:r>
            <w:r>
              <w:rPr>
                <w:noProof/>
                <w:webHidden/>
              </w:rPr>
              <w:tab/>
            </w:r>
            <w:r>
              <w:rPr>
                <w:noProof/>
                <w:webHidden/>
              </w:rPr>
              <w:fldChar w:fldCharType="begin"/>
            </w:r>
            <w:r>
              <w:rPr>
                <w:noProof/>
                <w:webHidden/>
              </w:rPr>
              <w:instrText xml:space="preserve"> PAGEREF _Toc183291673 \h </w:instrText>
            </w:r>
            <w:r>
              <w:rPr>
                <w:noProof/>
                <w:webHidden/>
              </w:rPr>
            </w:r>
            <w:r>
              <w:rPr>
                <w:noProof/>
                <w:webHidden/>
              </w:rPr>
              <w:fldChar w:fldCharType="separate"/>
            </w:r>
            <w:r>
              <w:rPr>
                <w:noProof/>
                <w:webHidden/>
              </w:rPr>
              <w:t>31</w:t>
            </w:r>
            <w:r>
              <w:rPr>
                <w:noProof/>
                <w:webHidden/>
              </w:rPr>
              <w:fldChar w:fldCharType="end"/>
            </w:r>
          </w:hyperlink>
        </w:p>
        <w:p w14:paraId="4ABEEFA7" w14:textId="00B67881" w:rsidR="00D46CD6" w:rsidRDefault="00D46CD6">
          <w:pPr>
            <w:pStyle w:val="Sumrio2"/>
            <w:tabs>
              <w:tab w:val="left" w:pos="720"/>
              <w:tab w:val="right" w:leader="dot" w:pos="9061"/>
            </w:tabs>
            <w:rPr>
              <w:rFonts w:asciiTheme="minorHAnsi" w:eastAsiaTheme="minorEastAsia" w:hAnsiTheme="minorHAnsi" w:cstheme="minorBidi"/>
              <w:smallCaps w:val="0"/>
              <w:noProof/>
              <w:kern w:val="2"/>
              <w:sz w:val="22"/>
              <w:szCs w:val="22"/>
              <w:lang w:eastAsia="pt-BR"/>
              <w14:ligatures w14:val="standardContextual"/>
            </w:rPr>
          </w:pPr>
          <w:hyperlink w:anchor="_Toc183291674" w:history="1">
            <w:r w:rsidRPr="00BE3051">
              <w:rPr>
                <w:rStyle w:val="Hyperlink"/>
                <w:rFonts w:eastAsia="Arial"/>
                <w:noProof/>
                <w:lang w:eastAsia="en-US"/>
              </w:rPr>
              <w:t>2.7</w:t>
            </w:r>
            <w:r>
              <w:rPr>
                <w:rFonts w:asciiTheme="minorHAnsi" w:eastAsiaTheme="minorEastAsia" w:hAnsiTheme="minorHAnsi" w:cstheme="minorBidi"/>
                <w:smallCaps w:val="0"/>
                <w:noProof/>
                <w:kern w:val="2"/>
                <w:sz w:val="22"/>
                <w:szCs w:val="22"/>
                <w:lang w:eastAsia="pt-BR"/>
                <w14:ligatures w14:val="standardContextual"/>
              </w:rPr>
              <w:tab/>
            </w:r>
            <w:r w:rsidRPr="00BE3051">
              <w:rPr>
                <w:rStyle w:val="Hyperlink"/>
                <w:rFonts w:eastAsia="Arial"/>
                <w:noProof/>
              </w:rPr>
              <w:t>Arquitetura cliente-servidor</w:t>
            </w:r>
            <w:r>
              <w:rPr>
                <w:noProof/>
                <w:webHidden/>
              </w:rPr>
              <w:tab/>
            </w:r>
            <w:r>
              <w:rPr>
                <w:noProof/>
                <w:webHidden/>
              </w:rPr>
              <w:fldChar w:fldCharType="begin"/>
            </w:r>
            <w:r>
              <w:rPr>
                <w:noProof/>
                <w:webHidden/>
              </w:rPr>
              <w:instrText xml:space="preserve"> PAGEREF _Toc183291674 \h </w:instrText>
            </w:r>
            <w:r>
              <w:rPr>
                <w:noProof/>
                <w:webHidden/>
              </w:rPr>
            </w:r>
            <w:r>
              <w:rPr>
                <w:noProof/>
                <w:webHidden/>
              </w:rPr>
              <w:fldChar w:fldCharType="separate"/>
            </w:r>
            <w:r>
              <w:rPr>
                <w:noProof/>
                <w:webHidden/>
              </w:rPr>
              <w:t>31</w:t>
            </w:r>
            <w:r>
              <w:rPr>
                <w:noProof/>
                <w:webHidden/>
              </w:rPr>
              <w:fldChar w:fldCharType="end"/>
            </w:r>
          </w:hyperlink>
        </w:p>
        <w:p w14:paraId="19FCC2A5" w14:textId="36FE4939" w:rsidR="00D46CD6" w:rsidRDefault="00D46CD6">
          <w:pPr>
            <w:pStyle w:val="Sumrio3"/>
            <w:tabs>
              <w:tab w:val="left" w:pos="1200"/>
              <w:tab w:val="right" w:leader="dot" w:pos="9061"/>
            </w:tabs>
            <w:rPr>
              <w:rFonts w:asciiTheme="minorHAnsi" w:eastAsiaTheme="minorEastAsia" w:hAnsiTheme="minorHAnsi" w:cstheme="minorBidi"/>
              <w:i w:val="0"/>
              <w:iCs w:val="0"/>
              <w:noProof/>
              <w:kern w:val="2"/>
              <w:sz w:val="22"/>
              <w:szCs w:val="22"/>
              <w:lang w:eastAsia="pt-BR"/>
              <w14:ligatures w14:val="standardContextual"/>
            </w:rPr>
          </w:pPr>
          <w:hyperlink w:anchor="_Toc183291675" w:history="1">
            <w:r w:rsidRPr="00BE3051">
              <w:rPr>
                <w:rStyle w:val="Hyperlink"/>
                <w:noProof/>
                <w:lang w:eastAsia="en-US"/>
              </w:rPr>
              <w:t>2.7.1</w:t>
            </w:r>
            <w:r>
              <w:rPr>
                <w:rFonts w:asciiTheme="minorHAnsi" w:eastAsiaTheme="minorEastAsia" w:hAnsiTheme="minorHAnsi" w:cstheme="minorBidi"/>
                <w:i w:val="0"/>
                <w:iCs w:val="0"/>
                <w:noProof/>
                <w:kern w:val="2"/>
                <w:sz w:val="22"/>
                <w:szCs w:val="22"/>
                <w:lang w:eastAsia="pt-BR"/>
                <w14:ligatures w14:val="standardContextual"/>
              </w:rPr>
              <w:tab/>
            </w:r>
            <w:r w:rsidRPr="00BE3051">
              <w:rPr>
                <w:rStyle w:val="Hyperlink"/>
                <w:noProof/>
              </w:rPr>
              <w:t>Nuvem</w:t>
            </w:r>
            <w:r>
              <w:rPr>
                <w:noProof/>
                <w:webHidden/>
              </w:rPr>
              <w:tab/>
            </w:r>
            <w:r>
              <w:rPr>
                <w:noProof/>
                <w:webHidden/>
              </w:rPr>
              <w:fldChar w:fldCharType="begin"/>
            </w:r>
            <w:r>
              <w:rPr>
                <w:noProof/>
                <w:webHidden/>
              </w:rPr>
              <w:instrText xml:space="preserve"> PAGEREF _Toc183291675 \h </w:instrText>
            </w:r>
            <w:r>
              <w:rPr>
                <w:noProof/>
                <w:webHidden/>
              </w:rPr>
            </w:r>
            <w:r>
              <w:rPr>
                <w:noProof/>
                <w:webHidden/>
              </w:rPr>
              <w:fldChar w:fldCharType="separate"/>
            </w:r>
            <w:r>
              <w:rPr>
                <w:noProof/>
                <w:webHidden/>
              </w:rPr>
              <w:t>31</w:t>
            </w:r>
            <w:r>
              <w:rPr>
                <w:noProof/>
                <w:webHidden/>
              </w:rPr>
              <w:fldChar w:fldCharType="end"/>
            </w:r>
          </w:hyperlink>
        </w:p>
        <w:p w14:paraId="10C3F9C7" w14:textId="72BBE737" w:rsidR="00D46CD6" w:rsidRDefault="00D46CD6">
          <w:pPr>
            <w:pStyle w:val="Sumrio3"/>
            <w:tabs>
              <w:tab w:val="left" w:pos="1200"/>
              <w:tab w:val="right" w:leader="dot" w:pos="9061"/>
            </w:tabs>
            <w:rPr>
              <w:rFonts w:asciiTheme="minorHAnsi" w:eastAsiaTheme="minorEastAsia" w:hAnsiTheme="minorHAnsi" w:cstheme="minorBidi"/>
              <w:i w:val="0"/>
              <w:iCs w:val="0"/>
              <w:noProof/>
              <w:kern w:val="2"/>
              <w:sz w:val="22"/>
              <w:szCs w:val="22"/>
              <w:lang w:eastAsia="pt-BR"/>
              <w14:ligatures w14:val="standardContextual"/>
            </w:rPr>
          </w:pPr>
          <w:hyperlink w:anchor="_Toc183291676" w:history="1">
            <w:r w:rsidRPr="00BE3051">
              <w:rPr>
                <w:rStyle w:val="Hyperlink"/>
                <w:noProof/>
                <w:lang w:eastAsia="en-US"/>
              </w:rPr>
              <w:t>2.7.2</w:t>
            </w:r>
            <w:r>
              <w:rPr>
                <w:rFonts w:asciiTheme="minorHAnsi" w:eastAsiaTheme="minorEastAsia" w:hAnsiTheme="minorHAnsi" w:cstheme="minorBidi"/>
                <w:i w:val="0"/>
                <w:iCs w:val="0"/>
                <w:noProof/>
                <w:kern w:val="2"/>
                <w:sz w:val="22"/>
                <w:szCs w:val="22"/>
                <w:lang w:eastAsia="pt-BR"/>
                <w14:ligatures w14:val="standardContextual"/>
              </w:rPr>
              <w:tab/>
            </w:r>
            <w:r w:rsidRPr="00BE3051">
              <w:rPr>
                <w:rStyle w:val="Hyperlink"/>
                <w:noProof/>
              </w:rPr>
              <w:t>Azure</w:t>
            </w:r>
            <w:r>
              <w:rPr>
                <w:noProof/>
                <w:webHidden/>
              </w:rPr>
              <w:tab/>
            </w:r>
            <w:r>
              <w:rPr>
                <w:noProof/>
                <w:webHidden/>
              </w:rPr>
              <w:fldChar w:fldCharType="begin"/>
            </w:r>
            <w:r>
              <w:rPr>
                <w:noProof/>
                <w:webHidden/>
              </w:rPr>
              <w:instrText xml:space="preserve"> PAGEREF _Toc183291676 \h </w:instrText>
            </w:r>
            <w:r>
              <w:rPr>
                <w:noProof/>
                <w:webHidden/>
              </w:rPr>
            </w:r>
            <w:r>
              <w:rPr>
                <w:noProof/>
                <w:webHidden/>
              </w:rPr>
              <w:fldChar w:fldCharType="separate"/>
            </w:r>
            <w:r>
              <w:rPr>
                <w:noProof/>
                <w:webHidden/>
              </w:rPr>
              <w:t>32</w:t>
            </w:r>
            <w:r>
              <w:rPr>
                <w:noProof/>
                <w:webHidden/>
              </w:rPr>
              <w:fldChar w:fldCharType="end"/>
            </w:r>
          </w:hyperlink>
        </w:p>
        <w:p w14:paraId="495205DC" w14:textId="431F75B3" w:rsidR="00D46CD6" w:rsidRDefault="00D46CD6">
          <w:pPr>
            <w:pStyle w:val="Sumrio4"/>
            <w:tabs>
              <w:tab w:val="left" w:pos="1440"/>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83291677" w:history="1">
            <w:r w:rsidRPr="00BE3051">
              <w:rPr>
                <w:rStyle w:val="Hyperlink"/>
                <w:rFonts w:eastAsia="Arial"/>
                <w:noProof/>
                <w:lang w:eastAsia="en-US"/>
              </w:rPr>
              <w:t>2.7.2.1</w:t>
            </w:r>
            <w:r>
              <w:rPr>
                <w:rFonts w:asciiTheme="minorHAnsi" w:eastAsiaTheme="minorEastAsia" w:hAnsiTheme="minorHAnsi" w:cstheme="minorBidi"/>
                <w:noProof/>
                <w:kern w:val="2"/>
                <w:sz w:val="22"/>
                <w:szCs w:val="22"/>
                <w:lang w:eastAsia="pt-BR"/>
                <w14:ligatures w14:val="standardContextual"/>
              </w:rPr>
              <w:tab/>
            </w:r>
            <w:r w:rsidRPr="00BE3051">
              <w:rPr>
                <w:rStyle w:val="Hyperlink"/>
                <w:rFonts w:eastAsia="Arial"/>
                <w:noProof/>
              </w:rPr>
              <w:t>Container Apps</w:t>
            </w:r>
            <w:r>
              <w:rPr>
                <w:noProof/>
                <w:webHidden/>
              </w:rPr>
              <w:tab/>
            </w:r>
            <w:r>
              <w:rPr>
                <w:noProof/>
                <w:webHidden/>
              </w:rPr>
              <w:fldChar w:fldCharType="begin"/>
            </w:r>
            <w:r>
              <w:rPr>
                <w:noProof/>
                <w:webHidden/>
              </w:rPr>
              <w:instrText xml:space="preserve"> PAGEREF _Toc183291677 \h </w:instrText>
            </w:r>
            <w:r>
              <w:rPr>
                <w:noProof/>
                <w:webHidden/>
              </w:rPr>
            </w:r>
            <w:r>
              <w:rPr>
                <w:noProof/>
                <w:webHidden/>
              </w:rPr>
              <w:fldChar w:fldCharType="separate"/>
            </w:r>
            <w:r>
              <w:rPr>
                <w:noProof/>
                <w:webHidden/>
              </w:rPr>
              <w:t>33</w:t>
            </w:r>
            <w:r>
              <w:rPr>
                <w:noProof/>
                <w:webHidden/>
              </w:rPr>
              <w:fldChar w:fldCharType="end"/>
            </w:r>
          </w:hyperlink>
        </w:p>
        <w:p w14:paraId="6AB79619" w14:textId="6E6BF177" w:rsidR="00D46CD6" w:rsidRDefault="00D46CD6">
          <w:pPr>
            <w:pStyle w:val="Sumrio4"/>
            <w:tabs>
              <w:tab w:val="left" w:pos="1440"/>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83291678" w:history="1">
            <w:r w:rsidRPr="00BE3051">
              <w:rPr>
                <w:rStyle w:val="Hyperlink"/>
                <w:rFonts w:eastAsia="Arial"/>
                <w:noProof/>
                <w:lang w:eastAsia="en-US"/>
              </w:rPr>
              <w:t>2.7.2.2</w:t>
            </w:r>
            <w:r>
              <w:rPr>
                <w:rFonts w:asciiTheme="minorHAnsi" w:eastAsiaTheme="minorEastAsia" w:hAnsiTheme="minorHAnsi" w:cstheme="minorBidi"/>
                <w:noProof/>
                <w:kern w:val="2"/>
                <w:sz w:val="22"/>
                <w:szCs w:val="22"/>
                <w:lang w:eastAsia="pt-BR"/>
                <w14:ligatures w14:val="standardContextual"/>
              </w:rPr>
              <w:tab/>
            </w:r>
            <w:r w:rsidRPr="00BE3051">
              <w:rPr>
                <w:rStyle w:val="Hyperlink"/>
                <w:rFonts w:eastAsia="Arial"/>
                <w:noProof/>
              </w:rPr>
              <w:t>Blob Storage</w:t>
            </w:r>
            <w:r>
              <w:rPr>
                <w:noProof/>
                <w:webHidden/>
              </w:rPr>
              <w:tab/>
            </w:r>
            <w:r>
              <w:rPr>
                <w:noProof/>
                <w:webHidden/>
              </w:rPr>
              <w:fldChar w:fldCharType="begin"/>
            </w:r>
            <w:r>
              <w:rPr>
                <w:noProof/>
                <w:webHidden/>
              </w:rPr>
              <w:instrText xml:space="preserve"> PAGEREF _Toc183291678 \h </w:instrText>
            </w:r>
            <w:r>
              <w:rPr>
                <w:noProof/>
                <w:webHidden/>
              </w:rPr>
            </w:r>
            <w:r>
              <w:rPr>
                <w:noProof/>
                <w:webHidden/>
              </w:rPr>
              <w:fldChar w:fldCharType="separate"/>
            </w:r>
            <w:r>
              <w:rPr>
                <w:noProof/>
                <w:webHidden/>
              </w:rPr>
              <w:t>33</w:t>
            </w:r>
            <w:r>
              <w:rPr>
                <w:noProof/>
                <w:webHidden/>
              </w:rPr>
              <w:fldChar w:fldCharType="end"/>
            </w:r>
          </w:hyperlink>
        </w:p>
        <w:p w14:paraId="20061A5F" w14:textId="515D4420" w:rsidR="00D46CD6" w:rsidRDefault="00D46CD6">
          <w:pPr>
            <w:pStyle w:val="Sumrio2"/>
            <w:tabs>
              <w:tab w:val="left" w:pos="720"/>
              <w:tab w:val="right" w:leader="dot" w:pos="9061"/>
            </w:tabs>
            <w:rPr>
              <w:rFonts w:asciiTheme="minorHAnsi" w:eastAsiaTheme="minorEastAsia" w:hAnsiTheme="minorHAnsi" w:cstheme="minorBidi"/>
              <w:smallCaps w:val="0"/>
              <w:noProof/>
              <w:kern w:val="2"/>
              <w:sz w:val="22"/>
              <w:szCs w:val="22"/>
              <w:lang w:eastAsia="pt-BR"/>
              <w14:ligatures w14:val="standardContextual"/>
            </w:rPr>
          </w:pPr>
          <w:hyperlink w:anchor="_Toc183291679" w:history="1">
            <w:r w:rsidRPr="00BE3051">
              <w:rPr>
                <w:rStyle w:val="Hyperlink"/>
                <w:rFonts w:eastAsia="Arial"/>
                <w:noProof/>
                <w:lang w:eastAsia="en-US"/>
              </w:rPr>
              <w:t>2.8</w:t>
            </w:r>
            <w:r>
              <w:rPr>
                <w:rFonts w:asciiTheme="minorHAnsi" w:eastAsiaTheme="minorEastAsia" w:hAnsiTheme="minorHAnsi" w:cstheme="minorBidi"/>
                <w:smallCaps w:val="0"/>
                <w:noProof/>
                <w:kern w:val="2"/>
                <w:sz w:val="22"/>
                <w:szCs w:val="22"/>
                <w:lang w:eastAsia="pt-BR"/>
                <w14:ligatures w14:val="standardContextual"/>
              </w:rPr>
              <w:tab/>
            </w:r>
            <w:r w:rsidRPr="00BE3051">
              <w:rPr>
                <w:rStyle w:val="Hyperlink"/>
                <w:rFonts w:eastAsia="Arial"/>
                <w:noProof/>
              </w:rPr>
              <w:t>Integração e Implantação</w:t>
            </w:r>
            <w:r>
              <w:rPr>
                <w:noProof/>
                <w:webHidden/>
              </w:rPr>
              <w:tab/>
            </w:r>
            <w:r>
              <w:rPr>
                <w:noProof/>
                <w:webHidden/>
              </w:rPr>
              <w:fldChar w:fldCharType="begin"/>
            </w:r>
            <w:r>
              <w:rPr>
                <w:noProof/>
                <w:webHidden/>
              </w:rPr>
              <w:instrText xml:space="preserve"> PAGEREF _Toc183291679 \h </w:instrText>
            </w:r>
            <w:r>
              <w:rPr>
                <w:noProof/>
                <w:webHidden/>
              </w:rPr>
            </w:r>
            <w:r>
              <w:rPr>
                <w:noProof/>
                <w:webHidden/>
              </w:rPr>
              <w:fldChar w:fldCharType="separate"/>
            </w:r>
            <w:r>
              <w:rPr>
                <w:noProof/>
                <w:webHidden/>
              </w:rPr>
              <w:t>33</w:t>
            </w:r>
            <w:r>
              <w:rPr>
                <w:noProof/>
                <w:webHidden/>
              </w:rPr>
              <w:fldChar w:fldCharType="end"/>
            </w:r>
          </w:hyperlink>
        </w:p>
        <w:p w14:paraId="252E6776" w14:textId="41207A17" w:rsidR="00D46CD6" w:rsidRDefault="00D46CD6">
          <w:pPr>
            <w:pStyle w:val="Sumrio3"/>
            <w:tabs>
              <w:tab w:val="left" w:pos="1200"/>
              <w:tab w:val="right" w:leader="dot" w:pos="9061"/>
            </w:tabs>
            <w:rPr>
              <w:rFonts w:asciiTheme="minorHAnsi" w:eastAsiaTheme="minorEastAsia" w:hAnsiTheme="minorHAnsi" w:cstheme="minorBidi"/>
              <w:i w:val="0"/>
              <w:iCs w:val="0"/>
              <w:noProof/>
              <w:kern w:val="2"/>
              <w:sz w:val="22"/>
              <w:szCs w:val="22"/>
              <w:lang w:eastAsia="pt-BR"/>
              <w14:ligatures w14:val="standardContextual"/>
            </w:rPr>
          </w:pPr>
          <w:hyperlink w:anchor="_Toc183291680" w:history="1">
            <w:r w:rsidRPr="00BE3051">
              <w:rPr>
                <w:rStyle w:val="Hyperlink"/>
                <w:noProof/>
                <w:lang w:eastAsia="en-US"/>
              </w:rPr>
              <w:t>2.8.1</w:t>
            </w:r>
            <w:r>
              <w:rPr>
                <w:rFonts w:asciiTheme="minorHAnsi" w:eastAsiaTheme="minorEastAsia" w:hAnsiTheme="minorHAnsi" w:cstheme="minorBidi"/>
                <w:i w:val="0"/>
                <w:iCs w:val="0"/>
                <w:noProof/>
                <w:kern w:val="2"/>
                <w:sz w:val="22"/>
                <w:szCs w:val="22"/>
                <w:lang w:eastAsia="pt-BR"/>
                <w14:ligatures w14:val="standardContextual"/>
              </w:rPr>
              <w:tab/>
            </w:r>
            <w:r w:rsidRPr="00BE3051">
              <w:rPr>
                <w:rStyle w:val="Hyperlink"/>
                <w:noProof/>
              </w:rPr>
              <w:t>Controle de Versionamento</w:t>
            </w:r>
            <w:r>
              <w:rPr>
                <w:noProof/>
                <w:webHidden/>
              </w:rPr>
              <w:tab/>
            </w:r>
            <w:r>
              <w:rPr>
                <w:noProof/>
                <w:webHidden/>
              </w:rPr>
              <w:fldChar w:fldCharType="begin"/>
            </w:r>
            <w:r>
              <w:rPr>
                <w:noProof/>
                <w:webHidden/>
              </w:rPr>
              <w:instrText xml:space="preserve"> PAGEREF _Toc183291680 \h </w:instrText>
            </w:r>
            <w:r>
              <w:rPr>
                <w:noProof/>
                <w:webHidden/>
              </w:rPr>
            </w:r>
            <w:r>
              <w:rPr>
                <w:noProof/>
                <w:webHidden/>
              </w:rPr>
              <w:fldChar w:fldCharType="separate"/>
            </w:r>
            <w:r>
              <w:rPr>
                <w:noProof/>
                <w:webHidden/>
              </w:rPr>
              <w:t>35</w:t>
            </w:r>
            <w:r>
              <w:rPr>
                <w:noProof/>
                <w:webHidden/>
              </w:rPr>
              <w:fldChar w:fldCharType="end"/>
            </w:r>
          </w:hyperlink>
        </w:p>
        <w:p w14:paraId="0043CF25" w14:textId="5EE6CD3B" w:rsidR="00D46CD6" w:rsidRDefault="00D46CD6">
          <w:pPr>
            <w:pStyle w:val="Sumrio3"/>
            <w:tabs>
              <w:tab w:val="left" w:pos="1200"/>
              <w:tab w:val="right" w:leader="dot" w:pos="9061"/>
            </w:tabs>
            <w:rPr>
              <w:rFonts w:asciiTheme="minorHAnsi" w:eastAsiaTheme="minorEastAsia" w:hAnsiTheme="minorHAnsi" w:cstheme="minorBidi"/>
              <w:i w:val="0"/>
              <w:iCs w:val="0"/>
              <w:noProof/>
              <w:kern w:val="2"/>
              <w:sz w:val="22"/>
              <w:szCs w:val="22"/>
              <w:lang w:eastAsia="pt-BR"/>
              <w14:ligatures w14:val="standardContextual"/>
            </w:rPr>
          </w:pPr>
          <w:hyperlink w:anchor="_Toc183291681" w:history="1">
            <w:r w:rsidRPr="00BE3051">
              <w:rPr>
                <w:rStyle w:val="Hyperlink"/>
                <w:noProof/>
                <w:lang w:eastAsia="en-US"/>
              </w:rPr>
              <w:t>2.8.2</w:t>
            </w:r>
            <w:r>
              <w:rPr>
                <w:rFonts w:asciiTheme="minorHAnsi" w:eastAsiaTheme="minorEastAsia" w:hAnsiTheme="minorHAnsi" w:cstheme="minorBidi"/>
                <w:i w:val="0"/>
                <w:iCs w:val="0"/>
                <w:noProof/>
                <w:kern w:val="2"/>
                <w:sz w:val="22"/>
                <w:szCs w:val="22"/>
                <w:lang w:eastAsia="pt-BR"/>
                <w14:ligatures w14:val="standardContextual"/>
              </w:rPr>
              <w:tab/>
            </w:r>
            <w:r w:rsidRPr="00BE3051">
              <w:rPr>
                <w:rStyle w:val="Hyperlink"/>
                <w:noProof/>
              </w:rPr>
              <w:t>GitHub</w:t>
            </w:r>
            <w:r>
              <w:rPr>
                <w:noProof/>
                <w:webHidden/>
              </w:rPr>
              <w:tab/>
            </w:r>
            <w:r>
              <w:rPr>
                <w:noProof/>
                <w:webHidden/>
              </w:rPr>
              <w:fldChar w:fldCharType="begin"/>
            </w:r>
            <w:r>
              <w:rPr>
                <w:noProof/>
                <w:webHidden/>
              </w:rPr>
              <w:instrText xml:space="preserve"> PAGEREF _Toc183291681 \h </w:instrText>
            </w:r>
            <w:r>
              <w:rPr>
                <w:noProof/>
                <w:webHidden/>
              </w:rPr>
            </w:r>
            <w:r>
              <w:rPr>
                <w:noProof/>
                <w:webHidden/>
              </w:rPr>
              <w:fldChar w:fldCharType="separate"/>
            </w:r>
            <w:r>
              <w:rPr>
                <w:noProof/>
                <w:webHidden/>
              </w:rPr>
              <w:t>36</w:t>
            </w:r>
            <w:r>
              <w:rPr>
                <w:noProof/>
                <w:webHidden/>
              </w:rPr>
              <w:fldChar w:fldCharType="end"/>
            </w:r>
          </w:hyperlink>
        </w:p>
        <w:p w14:paraId="446E7789" w14:textId="7422C8E6" w:rsidR="00D46CD6" w:rsidRDefault="00D46CD6">
          <w:pPr>
            <w:pStyle w:val="Sumrio3"/>
            <w:tabs>
              <w:tab w:val="left" w:pos="1200"/>
              <w:tab w:val="right" w:leader="dot" w:pos="9061"/>
            </w:tabs>
            <w:rPr>
              <w:rFonts w:asciiTheme="minorHAnsi" w:eastAsiaTheme="minorEastAsia" w:hAnsiTheme="minorHAnsi" w:cstheme="minorBidi"/>
              <w:i w:val="0"/>
              <w:iCs w:val="0"/>
              <w:noProof/>
              <w:kern w:val="2"/>
              <w:sz w:val="22"/>
              <w:szCs w:val="22"/>
              <w:lang w:eastAsia="pt-BR"/>
              <w14:ligatures w14:val="standardContextual"/>
            </w:rPr>
          </w:pPr>
          <w:hyperlink w:anchor="_Toc183291682" w:history="1">
            <w:r w:rsidRPr="00BE3051">
              <w:rPr>
                <w:rStyle w:val="Hyperlink"/>
                <w:noProof/>
                <w:lang w:eastAsia="en-US"/>
              </w:rPr>
              <w:t>2.8.3</w:t>
            </w:r>
            <w:r>
              <w:rPr>
                <w:rFonts w:asciiTheme="minorHAnsi" w:eastAsiaTheme="minorEastAsia" w:hAnsiTheme="minorHAnsi" w:cstheme="minorBidi"/>
                <w:i w:val="0"/>
                <w:iCs w:val="0"/>
                <w:noProof/>
                <w:kern w:val="2"/>
                <w:sz w:val="22"/>
                <w:szCs w:val="22"/>
                <w:lang w:eastAsia="pt-BR"/>
                <w14:ligatures w14:val="standardContextual"/>
              </w:rPr>
              <w:tab/>
            </w:r>
            <w:r w:rsidRPr="00BE3051">
              <w:rPr>
                <w:rStyle w:val="Hyperlink"/>
                <w:noProof/>
              </w:rPr>
              <w:t>GitHub Actions</w:t>
            </w:r>
            <w:r>
              <w:rPr>
                <w:noProof/>
                <w:webHidden/>
              </w:rPr>
              <w:tab/>
            </w:r>
            <w:r>
              <w:rPr>
                <w:noProof/>
                <w:webHidden/>
              </w:rPr>
              <w:fldChar w:fldCharType="begin"/>
            </w:r>
            <w:r>
              <w:rPr>
                <w:noProof/>
                <w:webHidden/>
              </w:rPr>
              <w:instrText xml:space="preserve"> PAGEREF _Toc183291682 \h </w:instrText>
            </w:r>
            <w:r>
              <w:rPr>
                <w:noProof/>
                <w:webHidden/>
              </w:rPr>
            </w:r>
            <w:r>
              <w:rPr>
                <w:noProof/>
                <w:webHidden/>
              </w:rPr>
              <w:fldChar w:fldCharType="separate"/>
            </w:r>
            <w:r>
              <w:rPr>
                <w:noProof/>
                <w:webHidden/>
              </w:rPr>
              <w:t>36</w:t>
            </w:r>
            <w:r>
              <w:rPr>
                <w:noProof/>
                <w:webHidden/>
              </w:rPr>
              <w:fldChar w:fldCharType="end"/>
            </w:r>
          </w:hyperlink>
        </w:p>
        <w:p w14:paraId="5CECAC58" w14:textId="3640A287" w:rsidR="00D46CD6" w:rsidRDefault="00D46CD6">
          <w:pPr>
            <w:pStyle w:val="Sumrio4"/>
            <w:tabs>
              <w:tab w:val="left" w:pos="1440"/>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83291683" w:history="1">
            <w:r w:rsidRPr="00BE3051">
              <w:rPr>
                <w:rStyle w:val="Hyperlink"/>
                <w:noProof/>
              </w:rPr>
              <w:t>2.8.3.1</w:t>
            </w:r>
            <w:r>
              <w:rPr>
                <w:rFonts w:asciiTheme="minorHAnsi" w:eastAsiaTheme="minorEastAsia" w:hAnsiTheme="minorHAnsi" w:cstheme="minorBidi"/>
                <w:noProof/>
                <w:kern w:val="2"/>
                <w:sz w:val="22"/>
                <w:szCs w:val="22"/>
                <w:lang w:eastAsia="pt-BR"/>
                <w14:ligatures w14:val="standardContextual"/>
              </w:rPr>
              <w:tab/>
            </w:r>
            <w:r w:rsidRPr="00BE3051">
              <w:rPr>
                <w:rStyle w:val="Hyperlink"/>
                <w:noProof/>
              </w:rPr>
              <w:t>Cron Jobs</w:t>
            </w:r>
            <w:r>
              <w:rPr>
                <w:noProof/>
                <w:webHidden/>
              </w:rPr>
              <w:tab/>
            </w:r>
            <w:r>
              <w:rPr>
                <w:noProof/>
                <w:webHidden/>
              </w:rPr>
              <w:fldChar w:fldCharType="begin"/>
            </w:r>
            <w:r>
              <w:rPr>
                <w:noProof/>
                <w:webHidden/>
              </w:rPr>
              <w:instrText xml:space="preserve"> PAGEREF _Toc183291683 \h </w:instrText>
            </w:r>
            <w:r>
              <w:rPr>
                <w:noProof/>
                <w:webHidden/>
              </w:rPr>
            </w:r>
            <w:r>
              <w:rPr>
                <w:noProof/>
                <w:webHidden/>
              </w:rPr>
              <w:fldChar w:fldCharType="separate"/>
            </w:r>
            <w:r>
              <w:rPr>
                <w:noProof/>
                <w:webHidden/>
              </w:rPr>
              <w:t>37</w:t>
            </w:r>
            <w:r>
              <w:rPr>
                <w:noProof/>
                <w:webHidden/>
              </w:rPr>
              <w:fldChar w:fldCharType="end"/>
            </w:r>
          </w:hyperlink>
        </w:p>
        <w:p w14:paraId="7E9C9191" w14:textId="56987E6F" w:rsidR="00D46CD6" w:rsidRDefault="00D46CD6">
          <w:pPr>
            <w:pStyle w:val="Sumrio1"/>
            <w:tabs>
              <w:tab w:val="left" w:pos="480"/>
            </w:tabs>
            <w:rPr>
              <w:rFonts w:asciiTheme="minorHAnsi" w:eastAsiaTheme="minorEastAsia" w:hAnsiTheme="minorHAnsi" w:cstheme="minorBidi"/>
              <w:b w:val="0"/>
              <w:bCs w:val="0"/>
              <w:caps w:val="0"/>
              <w:noProof/>
              <w:kern w:val="2"/>
              <w:sz w:val="22"/>
              <w:szCs w:val="22"/>
              <w:lang w:eastAsia="pt-BR"/>
              <w14:ligatures w14:val="standardContextual"/>
            </w:rPr>
          </w:pPr>
          <w:hyperlink w:anchor="_Toc183291684" w:history="1">
            <w:r w:rsidRPr="00BE3051">
              <w:rPr>
                <w:rStyle w:val="Hyperlink"/>
                <w:rFonts w:ascii="Arial" w:eastAsia="Calibri" w:hAnsi="Arial" w:cs="Arial"/>
                <w:noProof/>
                <w:lang w:eastAsia="en-US"/>
              </w:rPr>
              <w:t>3</w:t>
            </w:r>
            <w:r>
              <w:rPr>
                <w:rFonts w:asciiTheme="minorHAnsi" w:eastAsiaTheme="minorEastAsia" w:hAnsiTheme="minorHAnsi" w:cstheme="minorBidi"/>
                <w:b w:val="0"/>
                <w:bCs w:val="0"/>
                <w:caps w:val="0"/>
                <w:noProof/>
                <w:kern w:val="2"/>
                <w:sz w:val="22"/>
                <w:szCs w:val="22"/>
                <w:lang w:eastAsia="pt-BR"/>
                <w14:ligatures w14:val="standardContextual"/>
              </w:rPr>
              <w:tab/>
            </w:r>
            <w:r w:rsidRPr="00BE3051">
              <w:rPr>
                <w:rStyle w:val="Hyperlink"/>
                <w:rFonts w:ascii="Arial" w:eastAsia="Calibri" w:hAnsi="Arial" w:cs="Arial"/>
                <w:noProof/>
              </w:rPr>
              <w:t>REQUISITOS DO SISTEMA DE SOFTWARE</w:t>
            </w:r>
            <w:r>
              <w:rPr>
                <w:noProof/>
                <w:webHidden/>
              </w:rPr>
              <w:tab/>
            </w:r>
            <w:r>
              <w:rPr>
                <w:noProof/>
                <w:webHidden/>
              </w:rPr>
              <w:fldChar w:fldCharType="begin"/>
            </w:r>
            <w:r>
              <w:rPr>
                <w:noProof/>
                <w:webHidden/>
              </w:rPr>
              <w:instrText xml:space="preserve"> PAGEREF _Toc183291684 \h </w:instrText>
            </w:r>
            <w:r>
              <w:rPr>
                <w:noProof/>
                <w:webHidden/>
              </w:rPr>
            </w:r>
            <w:r>
              <w:rPr>
                <w:noProof/>
                <w:webHidden/>
              </w:rPr>
              <w:fldChar w:fldCharType="separate"/>
            </w:r>
            <w:r>
              <w:rPr>
                <w:noProof/>
                <w:webHidden/>
              </w:rPr>
              <w:t>37</w:t>
            </w:r>
            <w:r>
              <w:rPr>
                <w:noProof/>
                <w:webHidden/>
              </w:rPr>
              <w:fldChar w:fldCharType="end"/>
            </w:r>
          </w:hyperlink>
        </w:p>
        <w:p w14:paraId="57897391" w14:textId="3E994559" w:rsidR="00D46CD6" w:rsidRDefault="00D46CD6">
          <w:pPr>
            <w:pStyle w:val="Sumrio2"/>
            <w:tabs>
              <w:tab w:val="left" w:pos="720"/>
              <w:tab w:val="right" w:leader="dot" w:pos="9061"/>
            </w:tabs>
            <w:rPr>
              <w:rFonts w:asciiTheme="minorHAnsi" w:eastAsiaTheme="minorEastAsia" w:hAnsiTheme="minorHAnsi" w:cstheme="minorBidi"/>
              <w:smallCaps w:val="0"/>
              <w:noProof/>
              <w:kern w:val="2"/>
              <w:sz w:val="22"/>
              <w:szCs w:val="22"/>
              <w:lang w:eastAsia="pt-BR"/>
              <w14:ligatures w14:val="standardContextual"/>
            </w:rPr>
          </w:pPr>
          <w:hyperlink w:anchor="_Toc183291685" w:history="1">
            <w:r w:rsidRPr="00BE3051">
              <w:rPr>
                <w:rStyle w:val="Hyperlink"/>
                <w:rFonts w:eastAsia="Arial"/>
                <w:noProof/>
              </w:rPr>
              <w:t>3.1</w:t>
            </w:r>
            <w:r>
              <w:rPr>
                <w:rFonts w:asciiTheme="minorHAnsi" w:eastAsiaTheme="minorEastAsia" w:hAnsiTheme="minorHAnsi" w:cstheme="minorBidi"/>
                <w:smallCaps w:val="0"/>
                <w:noProof/>
                <w:kern w:val="2"/>
                <w:sz w:val="22"/>
                <w:szCs w:val="22"/>
                <w:lang w:eastAsia="pt-BR"/>
                <w14:ligatures w14:val="standardContextual"/>
              </w:rPr>
              <w:tab/>
            </w:r>
            <w:r w:rsidRPr="00BE3051">
              <w:rPr>
                <w:rStyle w:val="Hyperlink"/>
                <w:rFonts w:eastAsia="Arial"/>
                <w:noProof/>
              </w:rPr>
              <w:t>Requisitos Funcionais</w:t>
            </w:r>
            <w:r>
              <w:rPr>
                <w:noProof/>
                <w:webHidden/>
              </w:rPr>
              <w:tab/>
            </w:r>
            <w:r>
              <w:rPr>
                <w:noProof/>
                <w:webHidden/>
              </w:rPr>
              <w:fldChar w:fldCharType="begin"/>
            </w:r>
            <w:r>
              <w:rPr>
                <w:noProof/>
                <w:webHidden/>
              </w:rPr>
              <w:instrText xml:space="preserve"> PAGEREF _Toc183291685 \h </w:instrText>
            </w:r>
            <w:r>
              <w:rPr>
                <w:noProof/>
                <w:webHidden/>
              </w:rPr>
            </w:r>
            <w:r>
              <w:rPr>
                <w:noProof/>
                <w:webHidden/>
              </w:rPr>
              <w:fldChar w:fldCharType="separate"/>
            </w:r>
            <w:r>
              <w:rPr>
                <w:noProof/>
                <w:webHidden/>
              </w:rPr>
              <w:t>38</w:t>
            </w:r>
            <w:r>
              <w:rPr>
                <w:noProof/>
                <w:webHidden/>
              </w:rPr>
              <w:fldChar w:fldCharType="end"/>
            </w:r>
          </w:hyperlink>
        </w:p>
        <w:p w14:paraId="4F23604F" w14:textId="71DEB0E1" w:rsidR="00D46CD6" w:rsidRDefault="00D46CD6">
          <w:pPr>
            <w:pStyle w:val="Sumrio2"/>
            <w:tabs>
              <w:tab w:val="left" w:pos="720"/>
              <w:tab w:val="right" w:leader="dot" w:pos="9061"/>
            </w:tabs>
            <w:rPr>
              <w:rFonts w:asciiTheme="minorHAnsi" w:eastAsiaTheme="minorEastAsia" w:hAnsiTheme="minorHAnsi" w:cstheme="minorBidi"/>
              <w:smallCaps w:val="0"/>
              <w:noProof/>
              <w:kern w:val="2"/>
              <w:sz w:val="22"/>
              <w:szCs w:val="22"/>
              <w:lang w:eastAsia="pt-BR"/>
              <w14:ligatures w14:val="standardContextual"/>
            </w:rPr>
          </w:pPr>
          <w:hyperlink w:anchor="_Toc183291686" w:history="1">
            <w:r w:rsidRPr="00BE3051">
              <w:rPr>
                <w:rStyle w:val="Hyperlink"/>
                <w:rFonts w:eastAsia="Arial"/>
                <w:noProof/>
              </w:rPr>
              <w:t>3.2</w:t>
            </w:r>
            <w:r>
              <w:rPr>
                <w:rFonts w:asciiTheme="minorHAnsi" w:eastAsiaTheme="minorEastAsia" w:hAnsiTheme="minorHAnsi" w:cstheme="minorBidi"/>
                <w:smallCaps w:val="0"/>
                <w:noProof/>
                <w:kern w:val="2"/>
                <w:sz w:val="22"/>
                <w:szCs w:val="22"/>
                <w:lang w:eastAsia="pt-BR"/>
                <w14:ligatures w14:val="standardContextual"/>
              </w:rPr>
              <w:tab/>
            </w:r>
            <w:r w:rsidRPr="00BE3051">
              <w:rPr>
                <w:rStyle w:val="Hyperlink"/>
                <w:rFonts w:eastAsia="Arial"/>
                <w:noProof/>
              </w:rPr>
              <w:t>Regras de Negócio</w:t>
            </w:r>
            <w:r>
              <w:rPr>
                <w:noProof/>
                <w:webHidden/>
              </w:rPr>
              <w:tab/>
            </w:r>
            <w:r>
              <w:rPr>
                <w:noProof/>
                <w:webHidden/>
              </w:rPr>
              <w:fldChar w:fldCharType="begin"/>
            </w:r>
            <w:r>
              <w:rPr>
                <w:noProof/>
                <w:webHidden/>
              </w:rPr>
              <w:instrText xml:space="preserve"> PAGEREF _Toc183291686 \h </w:instrText>
            </w:r>
            <w:r>
              <w:rPr>
                <w:noProof/>
                <w:webHidden/>
              </w:rPr>
            </w:r>
            <w:r>
              <w:rPr>
                <w:noProof/>
                <w:webHidden/>
              </w:rPr>
              <w:fldChar w:fldCharType="separate"/>
            </w:r>
            <w:r>
              <w:rPr>
                <w:noProof/>
                <w:webHidden/>
              </w:rPr>
              <w:t>40</w:t>
            </w:r>
            <w:r>
              <w:rPr>
                <w:noProof/>
                <w:webHidden/>
              </w:rPr>
              <w:fldChar w:fldCharType="end"/>
            </w:r>
          </w:hyperlink>
        </w:p>
        <w:p w14:paraId="1B32A05A" w14:textId="4E9EF72E" w:rsidR="00D46CD6" w:rsidRDefault="00D46CD6">
          <w:pPr>
            <w:pStyle w:val="Sumrio2"/>
            <w:tabs>
              <w:tab w:val="left" w:pos="720"/>
              <w:tab w:val="right" w:leader="dot" w:pos="9061"/>
            </w:tabs>
            <w:rPr>
              <w:rFonts w:asciiTheme="minorHAnsi" w:eastAsiaTheme="minorEastAsia" w:hAnsiTheme="minorHAnsi" w:cstheme="minorBidi"/>
              <w:smallCaps w:val="0"/>
              <w:noProof/>
              <w:kern w:val="2"/>
              <w:sz w:val="22"/>
              <w:szCs w:val="22"/>
              <w:lang w:eastAsia="pt-BR"/>
              <w14:ligatures w14:val="standardContextual"/>
            </w:rPr>
          </w:pPr>
          <w:hyperlink w:anchor="_Toc183291687" w:history="1">
            <w:r w:rsidRPr="00BE3051">
              <w:rPr>
                <w:rStyle w:val="Hyperlink"/>
                <w:rFonts w:eastAsia="Arial"/>
                <w:noProof/>
              </w:rPr>
              <w:t>3.3</w:t>
            </w:r>
            <w:r>
              <w:rPr>
                <w:rFonts w:asciiTheme="minorHAnsi" w:eastAsiaTheme="minorEastAsia" w:hAnsiTheme="minorHAnsi" w:cstheme="minorBidi"/>
                <w:smallCaps w:val="0"/>
                <w:noProof/>
                <w:kern w:val="2"/>
                <w:sz w:val="22"/>
                <w:szCs w:val="22"/>
                <w:lang w:eastAsia="pt-BR"/>
                <w14:ligatures w14:val="standardContextual"/>
              </w:rPr>
              <w:tab/>
            </w:r>
            <w:r w:rsidRPr="00BE3051">
              <w:rPr>
                <w:rStyle w:val="Hyperlink"/>
                <w:rFonts w:eastAsia="Arial"/>
                <w:noProof/>
              </w:rPr>
              <w:t>Modelagem Funcional</w:t>
            </w:r>
            <w:r>
              <w:rPr>
                <w:noProof/>
                <w:webHidden/>
              </w:rPr>
              <w:tab/>
            </w:r>
            <w:r>
              <w:rPr>
                <w:noProof/>
                <w:webHidden/>
              </w:rPr>
              <w:fldChar w:fldCharType="begin"/>
            </w:r>
            <w:r>
              <w:rPr>
                <w:noProof/>
                <w:webHidden/>
              </w:rPr>
              <w:instrText xml:space="preserve"> PAGEREF _Toc183291687 \h </w:instrText>
            </w:r>
            <w:r>
              <w:rPr>
                <w:noProof/>
                <w:webHidden/>
              </w:rPr>
            </w:r>
            <w:r>
              <w:rPr>
                <w:noProof/>
                <w:webHidden/>
              </w:rPr>
              <w:fldChar w:fldCharType="separate"/>
            </w:r>
            <w:r>
              <w:rPr>
                <w:noProof/>
                <w:webHidden/>
              </w:rPr>
              <w:t>43</w:t>
            </w:r>
            <w:r>
              <w:rPr>
                <w:noProof/>
                <w:webHidden/>
              </w:rPr>
              <w:fldChar w:fldCharType="end"/>
            </w:r>
          </w:hyperlink>
        </w:p>
        <w:p w14:paraId="003E5485" w14:textId="34608EA3" w:rsidR="00D46CD6" w:rsidRDefault="00D46CD6">
          <w:pPr>
            <w:pStyle w:val="Sumrio2"/>
            <w:tabs>
              <w:tab w:val="left" w:pos="720"/>
              <w:tab w:val="right" w:leader="dot" w:pos="9061"/>
            </w:tabs>
            <w:rPr>
              <w:rFonts w:asciiTheme="minorHAnsi" w:eastAsiaTheme="minorEastAsia" w:hAnsiTheme="minorHAnsi" w:cstheme="minorBidi"/>
              <w:smallCaps w:val="0"/>
              <w:noProof/>
              <w:kern w:val="2"/>
              <w:sz w:val="22"/>
              <w:szCs w:val="22"/>
              <w:lang w:eastAsia="pt-BR"/>
              <w14:ligatures w14:val="standardContextual"/>
            </w:rPr>
          </w:pPr>
          <w:hyperlink w:anchor="_Toc183291688" w:history="1">
            <w:r w:rsidRPr="00BE3051">
              <w:rPr>
                <w:rStyle w:val="Hyperlink"/>
                <w:rFonts w:eastAsia="Arial"/>
                <w:noProof/>
              </w:rPr>
              <w:t>3.4</w:t>
            </w:r>
            <w:r>
              <w:rPr>
                <w:rFonts w:asciiTheme="minorHAnsi" w:eastAsiaTheme="minorEastAsia" w:hAnsiTheme="minorHAnsi" w:cstheme="minorBidi"/>
                <w:smallCaps w:val="0"/>
                <w:noProof/>
                <w:kern w:val="2"/>
                <w:sz w:val="22"/>
                <w:szCs w:val="22"/>
                <w:lang w:eastAsia="pt-BR"/>
                <w14:ligatures w14:val="standardContextual"/>
              </w:rPr>
              <w:tab/>
            </w:r>
            <w:r w:rsidRPr="00BE3051">
              <w:rPr>
                <w:rStyle w:val="Hyperlink"/>
                <w:rFonts w:eastAsia="Arial"/>
                <w:noProof/>
              </w:rPr>
              <w:t>Requisitos Não-Funcionais</w:t>
            </w:r>
            <w:r>
              <w:rPr>
                <w:noProof/>
                <w:webHidden/>
              </w:rPr>
              <w:tab/>
            </w:r>
            <w:r>
              <w:rPr>
                <w:noProof/>
                <w:webHidden/>
              </w:rPr>
              <w:fldChar w:fldCharType="begin"/>
            </w:r>
            <w:r>
              <w:rPr>
                <w:noProof/>
                <w:webHidden/>
              </w:rPr>
              <w:instrText xml:space="preserve"> PAGEREF _Toc183291688 \h </w:instrText>
            </w:r>
            <w:r>
              <w:rPr>
                <w:noProof/>
                <w:webHidden/>
              </w:rPr>
            </w:r>
            <w:r>
              <w:rPr>
                <w:noProof/>
                <w:webHidden/>
              </w:rPr>
              <w:fldChar w:fldCharType="separate"/>
            </w:r>
            <w:r>
              <w:rPr>
                <w:noProof/>
                <w:webHidden/>
              </w:rPr>
              <w:t>73</w:t>
            </w:r>
            <w:r>
              <w:rPr>
                <w:noProof/>
                <w:webHidden/>
              </w:rPr>
              <w:fldChar w:fldCharType="end"/>
            </w:r>
          </w:hyperlink>
        </w:p>
        <w:p w14:paraId="723D3227" w14:textId="4A4E4336" w:rsidR="00D46CD6" w:rsidRDefault="00D46CD6">
          <w:pPr>
            <w:pStyle w:val="Sumrio2"/>
            <w:tabs>
              <w:tab w:val="left" w:pos="720"/>
              <w:tab w:val="right" w:leader="dot" w:pos="9061"/>
            </w:tabs>
            <w:rPr>
              <w:rFonts w:asciiTheme="minorHAnsi" w:eastAsiaTheme="minorEastAsia" w:hAnsiTheme="minorHAnsi" w:cstheme="minorBidi"/>
              <w:smallCaps w:val="0"/>
              <w:noProof/>
              <w:kern w:val="2"/>
              <w:sz w:val="22"/>
              <w:szCs w:val="22"/>
              <w:lang w:eastAsia="pt-BR"/>
              <w14:ligatures w14:val="standardContextual"/>
            </w:rPr>
          </w:pPr>
          <w:hyperlink w:anchor="_Toc183291689" w:history="1">
            <w:r w:rsidRPr="00BE3051">
              <w:rPr>
                <w:rStyle w:val="Hyperlink"/>
                <w:rFonts w:eastAsia="Arial"/>
                <w:noProof/>
              </w:rPr>
              <w:t>3.5</w:t>
            </w:r>
            <w:r>
              <w:rPr>
                <w:rFonts w:asciiTheme="minorHAnsi" w:eastAsiaTheme="minorEastAsia" w:hAnsiTheme="minorHAnsi" w:cstheme="minorBidi"/>
                <w:smallCaps w:val="0"/>
                <w:noProof/>
                <w:kern w:val="2"/>
                <w:sz w:val="22"/>
                <w:szCs w:val="22"/>
                <w:lang w:eastAsia="pt-BR"/>
                <w14:ligatures w14:val="standardContextual"/>
              </w:rPr>
              <w:tab/>
            </w:r>
            <w:r w:rsidRPr="00BE3051">
              <w:rPr>
                <w:rStyle w:val="Hyperlink"/>
                <w:rFonts w:eastAsia="Arial"/>
                <w:noProof/>
              </w:rPr>
              <w:t>Planejamento por Sprint</w:t>
            </w:r>
            <w:r>
              <w:rPr>
                <w:noProof/>
                <w:webHidden/>
              </w:rPr>
              <w:tab/>
            </w:r>
            <w:r>
              <w:rPr>
                <w:noProof/>
                <w:webHidden/>
              </w:rPr>
              <w:fldChar w:fldCharType="begin"/>
            </w:r>
            <w:r>
              <w:rPr>
                <w:noProof/>
                <w:webHidden/>
              </w:rPr>
              <w:instrText xml:space="preserve"> PAGEREF _Toc183291689 \h </w:instrText>
            </w:r>
            <w:r>
              <w:rPr>
                <w:noProof/>
                <w:webHidden/>
              </w:rPr>
            </w:r>
            <w:r>
              <w:rPr>
                <w:noProof/>
                <w:webHidden/>
              </w:rPr>
              <w:fldChar w:fldCharType="separate"/>
            </w:r>
            <w:r>
              <w:rPr>
                <w:noProof/>
                <w:webHidden/>
              </w:rPr>
              <w:t>74</w:t>
            </w:r>
            <w:r>
              <w:rPr>
                <w:noProof/>
                <w:webHidden/>
              </w:rPr>
              <w:fldChar w:fldCharType="end"/>
            </w:r>
          </w:hyperlink>
        </w:p>
        <w:p w14:paraId="30B9F915" w14:textId="3E3875D8" w:rsidR="00D46CD6" w:rsidRDefault="00D46CD6">
          <w:pPr>
            <w:pStyle w:val="Sumrio1"/>
            <w:tabs>
              <w:tab w:val="left" w:pos="480"/>
            </w:tabs>
            <w:rPr>
              <w:rFonts w:asciiTheme="minorHAnsi" w:eastAsiaTheme="minorEastAsia" w:hAnsiTheme="minorHAnsi" w:cstheme="minorBidi"/>
              <w:b w:val="0"/>
              <w:bCs w:val="0"/>
              <w:caps w:val="0"/>
              <w:noProof/>
              <w:kern w:val="2"/>
              <w:sz w:val="22"/>
              <w:szCs w:val="22"/>
              <w:lang w:eastAsia="pt-BR"/>
              <w14:ligatures w14:val="standardContextual"/>
            </w:rPr>
          </w:pPr>
          <w:hyperlink w:anchor="_Toc183291690" w:history="1">
            <w:r w:rsidRPr="00BE3051">
              <w:rPr>
                <w:rStyle w:val="Hyperlink"/>
                <w:rFonts w:ascii="Arial" w:eastAsia="Calibri" w:hAnsi="Arial" w:cs="Arial"/>
                <w:noProof/>
                <w:lang w:eastAsia="en-US"/>
              </w:rPr>
              <w:t>4</w:t>
            </w:r>
            <w:r>
              <w:rPr>
                <w:rFonts w:asciiTheme="minorHAnsi" w:eastAsiaTheme="minorEastAsia" w:hAnsiTheme="minorHAnsi" w:cstheme="minorBidi"/>
                <w:b w:val="0"/>
                <w:bCs w:val="0"/>
                <w:caps w:val="0"/>
                <w:noProof/>
                <w:kern w:val="2"/>
                <w:sz w:val="22"/>
                <w:szCs w:val="22"/>
                <w:lang w:eastAsia="pt-BR"/>
                <w14:ligatures w14:val="standardContextual"/>
              </w:rPr>
              <w:tab/>
            </w:r>
            <w:r w:rsidRPr="00BE3051">
              <w:rPr>
                <w:rStyle w:val="Hyperlink"/>
                <w:rFonts w:ascii="Arial" w:eastAsia="Calibri" w:hAnsi="Arial" w:cs="Arial"/>
                <w:noProof/>
              </w:rPr>
              <w:t>ANÁLISE</w:t>
            </w:r>
            <w:r>
              <w:rPr>
                <w:noProof/>
                <w:webHidden/>
              </w:rPr>
              <w:tab/>
            </w:r>
            <w:r>
              <w:rPr>
                <w:noProof/>
                <w:webHidden/>
              </w:rPr>
              <w:fldChar w:fldCharType="begin"/>
            </w:r>
            <w:r>
              <w:rPr>
                <w:noProof/>
                <w:webHidden/>
              </w:rPr>
              <w:instrText xml:space="preserve"> PAGEREF _Toc183291690 \h </w:instrText>
            </w:r>
            <w:r>
              <w:rPr>
                <w:noProof/>
                <w:webHidden/>
              </w:rPr>
            </w:r>
            <w:r>
              <w:rPr>
                <w:noProof/>
                <w:webHidden/>
              </w:rPr>
              <w:fldChar w:fldCharType="separate"/>
            </w:r>
            <w:r>
              <w:rPr>
                <w:noProof/>
                <w:webHidden/>
              </w:rPr>
              <w:t>76</w:t>
            </w:r>
            <w:r>
              <w:rPr>
                <w:noProof/>
                <w:webHidden/>
              </w:rPr>
              <w:fldChar w:fldCharType="end"/>
            </w:r>
          </w:hyperlink>
        </w:p>
        <w:p w14:paraId="699566AE" w14:textId="4F243E64" w:rsidR="00D46CD6" w:rsidRDefault="00D46CD6">
          <w:pPr>
            <w:pStyle w:val="Sumrio2"/>
            <w:tabs>
              <w:tab w:val="left" w:pos="720"/>
              <w:tab w:val="right" w:leader="dot" w:pos="9061"/>
            </w:tabs>
            <w:rPr>
              <w:rFonts w:asciiTheme="minorHAnsi" w:eastAsiaTheme="minorEastAsia" w:hAnsiTheme="minorHAnsi" w:cstheme="minorBidi"/>
              <w:smallCaps w:val="0"/>
              <w:noProof/>
              <w:kern w:val="2"/>
              <w:sz w:val="22"/>
              <w:szCs w:val="22"/>
              <w:lang w:eastAsia="pt-BR"/>
              <w14:ligatures w14:val="standardContextual"/>
            </w:rPr>
          </w:pPr>
          <w:hyperlink w:anchor="_Toc183291691" w:history="1">
            <w:r w:rsidRPr="00BE3051">
              <w:rPr>
                <w:rStyle w:val="Hyperlink"/>
                <w:rFonts w:eastAsia="Arial"/>
                <w:noProof/>
              </w:rPr>
              <w:t>4.1</w:t>
            </w:r>
            <w:r>
              <w:rPr>
                <w:rFonts w:asciiTheme="minorHAnsi" w:eastAsiaTheme="minorEastAsia" w:hAnsiTheme="minorHAnsi" w:cstheme="minorBidi"/>
                <w:smallCaps w:val="0"/>
                <w:noProof/>
                <w:kern w:val="2"/>
                <w:sz w:val="22"/>
                <w:szCs w:val="22"/>
                <w:lang w:eastAsia="pt-BR"/>
                <w14:ligatures w14:val="standardContextual"/>
              </w:rPr>
              <w:tab/>
            </w:r>
            <w:r w:rsidRPr="00BE3051">
              <w:rPr>
                <w:rStyle w:val="Hyperlink"/>
                <w:rFonts w:eastAsia="Arial"/>
                <w:noProof/>
              </w:rPr>
              <w:t>Diagrama de Classes de Análise (Visão de Negócio)</w:t>
            </w:r>
            <w:r>
              <w:rPr>
                <w:noProof/>
                <w:webHidden/>
              </w:rPr>
              <w:tab/>
            </w:r>
            <w:r>
              <w:rPr>
                <w:noProof/>
                <w:webHidden/>
              </w:rPr>
              <w:fldChar w:fldCharType="begin"/>
            </w:r>
            <w:r>
              <w:rPr>
                <w:noProof/>
                <w:webHidden/>
              </w:rPr>
              <w:instrText xml:space="preserve"> PAGEREF _Toc183291691 \h </w:instrText>
            </w:r>
            <w:r>
              <w:rPr>
                <w:noProof/>
                <w:webHidden/>
              </w:rPr>
            </w:r>
            <w:r>
              <w:rPr>
                <w:noProof/>
                <w:webHidden/>
              </w:rPr>
              <w:fldChar w:fldCharType="separate"/>
            </w:r>
            <w:r>
              <w:rPr>
                <w:noProof/>
                <w:webHidden/>
              </w:rPr>
              <w:t>76</w:t>
            </w:r>
            <w:r>
              <w:rPr>
                <w:noProof/>
                <w:webHidden/>
              </w:rPr>
              <w:fldChar w:fldCharType="end"/>
            </w:r>
          </w:hyperlink>
        </w:p>
        <w:p w14:paraId="23910910" w14:textId="5A850E4C" w:rsidR="00D46CD6" w:rsidRDefault="00D46CD6">
          <w:pPr>
            <w:pStyle w:val="Sumrio1"/>
            <w:tabs>
              <w:tab w:val="left" w:pos="480"/>
            </w:tabs>
            <w:rPr>
              <w:rFonts w:asciiTheme="minorHAnsi" w:eastAsiaTheme="minorEastAsia" w:hAnsiTheme="minorHAnsi" w:cstheme="minorBidi"/>
              <w:b w:val="0"/>
              <w:bCs w:val="0"/>
              <w:caps w:val="0"/>
              <w:noProof/>
              <w:kern w:val="2"/>
              <w:sz w:val="22"/>
              <w:szCs w:val="22"/>
              <w:lang w:eastAsia="pt-BR"/>
              <w14:ligatures w14:val="standardContextual"/>
            </w:rPr>
          </w:pPr>
          <w:hyperlink w:anchor="_Toc183291692" w:history="1">
            <w:r w:rsidRPr="00BE3051">
              <w:rPr>
                <w:rStyle w:val="Hyperlink"/>
                <w:rFonts w:ascii="Arial" w:eastAsia="Calibri" w:hAnsi="Arial" w:cs="Arial"/>
                <w:noProof/>
                <w:lang w:eastAsia="en-US"/>
              </w:rPr>
              <w:t>5</w:t>
            </w:r>
            <w:r>
              <w:rPr>
                <w:rFonts w:asciiTheme="minorHAnsi" w:eastAsiaTheme="minorEastAsia" w:hAnsiTheme="minorHAnsi" w:cstheme="minorBidi"/>
                <w:b w:val="0"/>
                <w:bCs w:val="0"/>
                <w:caps w:val="0"/>
                <w:noProof/>
                <w:kern w:val="2"/>
                <w:sz w:val="22"/>
                <w:szCs w:val="22"/>
                <w:lang w:eastAsia="pt-BR"/>
                <w14:ligatures w14:val="standardContextual"/>
              </w:rPr>
              <w:tab/>
            </w:r>
            <w:r w:rsidRPr="00BE3051">
              <w:rPr>
                <w:rStyle w:val="Hyperlink"/>
                <w:rFonts w:ascii="Arial" w:eastAsia="Calibri" w:hAnsi="Arial" w:cs="Arial"/>
                <w:noProof/>
              </w:rPr>
              <w:t>PROJETO</w:t>
            </w:r>
            <w:r>
              <w:rPr>
                <w:noProof/>
                <w:webHidden/>
              </w:rPr>
              <w:tab/>
            </w:r>
            <w:r>
              <w:rPr>
                <w:noProof/>
                <w:webHidden/>
              </w:rPr>
              <w:fldChar w:fldCharType="begin"/>
            </w:r>
            <w:r>
              <w:rPr>
                <w:noProof/>
                <w:webHidden/>
              </w:rPr>
              <w:instrText xml:space="preserve"> PAGEREF _Toc183291692 \h </w:instrText>
            </w:r>
            <w:r>
              <w:rPr>
                <w:noProof/>
                <w:webHidden/>
              </w:rPr>
            </w:r>
            <w:r>
              <w:rPr>
                <w:noProof/>
                <w:webHidden/>
              </w:rPr>
              <w:fldChar w:fldCharType="separate"/>
            </w:r>
            <w:r>
              <w:rPr>
                <w:noProof/>
                <w:webHidden/>
              </w:rPr>
              <w:t>77</w:t>
            </w:r>
            <w:r>
              <w:rPr>
                <w:noProof/>
                <w:webHidden/>
              </w:rPr>
              <w:fldChar w:fldCharType="end"/>
            </w:r>
          </w:hyperlink>
        </w:p>
        <w:p w14:paraId="0E157B37" w14:textId="0D1C28CB" w:rsidR="00D46CD6" w:rsidRDefault="00D46CD6">
          <w:pPr>
            <w:pStyle w:val="Sumrio2"/>
            <w:tabs>
              <w:tab w:val="left" w:pos="720"/>
              <w:tab w:val="right" w:leader="dot" w:pos="9061"/>
            </w:tabs>
            <w:rPr>
              <w:rFonts w:asciiTheme="minorHAnsi" w:eastAsiaTheme="minorEastAsia" w:hAnsiTheme="minorHAnsi" w:cstheme="minorBidi"/>
              <w:smallCaps w:val="0"/>
              <w:noProof/>
              <w:kern w:val="2"/>
              <w:sz w:val="22"/>
              <w:szCs w:val="22"/>
              <w:lang w:eastAsia="pt-BR"/>
              <w14:ligatures w14:val="standardContextual"/>
            </w:rPr>
          </w:pPr>
          <w:hyperlink w:anchor="_Toc183291693" w:history="1">
            <w:r w:rsidRPr="00BE3051">
              <w:rPr>
                <w:rStyle w:val="Hyperlink"/>
                <w:rFonts w:eastAsia="Arial"/>
                <w:noProof/>
              </w:rPr>
              <w:t>5.1</w:t>
            </w:r>
            <w:r>
              <w:rPr>
                <w:rFonts w:asciiTheme="minorHAnsi" w:eastAsiaTheme="minorEastAsia" w:hAnsiTheme="minorHAnsi" w:cstheme="minorBidi"/>
                <w:smallCaps w:val="0"/>
                <w:noProof/>
                <w:kern w:val="2"/>
                <w:sz w:val="22"/>
                <w:szCs w:val="22"/>
                <w:lang w:eastAsia="pt-BR"/>
                <w14:ligatures w14:val="standardContextual"/>
              </w:rPr>
              <w:tab/>
            </w:r>
            <w:r w:rsidRPr="00BE3051">
              <w:rPr>
                <w:rStyle w:val="Hyperlink"/>
                <w:rFonts w:eastAsia="Arial"/>
                <w:noProof/>
              </w:rPr>
              <w:t>Arquitetura do Sistema</w:t>
            </w:r>
            <w:r>
              <w:rPr>
                <w:noProof/>
                <w:webHidden/>
              </w:rPr>
              <w:tab/>
            </w:r>
            <w:r>
              <w:rPr>
                <w:noProof/>
                <w:webHidden/>
              </w:rPr>
              <w:fldChar w:fldCharType="begin"/>
            </w:r>
            <w:r>
              <w:rPr>
                <w:noProof/>
                <w:webHidden/>
              </w:rPr>
              <w:instrText xml:space="preserve"> PAGEREF _Toc183291693 \h </w:instrText>
            </w:r>
            <w:r>
              <w:rPr>
                <w:noProof/>
                <w:webHidden/>
              </w:rPr>
            </w:r>
            <w:r>
              <w:rPr>
                <w:noProof/>
                <w:webHidden/>
              </w:rPr>
              <w:fldChar w:fldCharType="separate"/>
            </w:r>
            <w:r>
              <w:rPr>
                <w:noProof/>
                <w:webHidden/>
              </w:rPr>
              <w:t>77</w:t>
            </w:r>
            <w:r>
              <w:rPr>
                <w:noProof/>
                <w:webHidden/>
              </w:rPr>
              <w:fldChar w:fldCharType="end"/>
            </w:r>
          </w:hyperlink>
        </w:p>
        <w:p w14:paraId="69249CA2" w14:textId="33AB66A2" w:rsidR="00D46CD6" w:rsidRDefault="00D46CD6">
          <w:pPr>
            <w:pStyle w:val="Sumrio2"/>
            <w:tabs>
              <w:tab w:val="left" w:pos="720"/>
              <w:tab w:val="right" w:leader="dot" w:pos="9061"/>
            </w:tabs>
            <w:rPr>
              <w:rFonts w:asciiTheme="minorHAnsi" w:eastAsiaTheme="minorEastAsia" w:hAnsiTheme="minorHAnsi" w:cstheme="minorBidi"/>
              <w:smallCaps w:val="0"/>
              <w:noProof/>
              <w:kern w:val="2"/>
              <w:sz w:val="22"/>
              <w:szCs w:val="22"/>
              <w:lang w:eastAsia="pt-BR"/>
              <w14:ligatures w14:val="standardContextual"/>
            </w:rPr>
          </w:pPr>
          <w:hyperlink w:anchor="_Toc183291694" w:history="1">
            <w:r w:rsidRPr="00BE3051">
              <w:rPr>
                <w:rStyle w:val="Hyperlink"/>
                <w:rFonts w:eastAsia="Arial"/>
                <w:noProof/>
              </w:rPr>
              <w:t>5.2</w:t>
            </w:r>
            <w:r>
              <w:rPr>
                <w:rFonts w:asciiTheme="minorHAnsi" w:eastAsiaTheme="minorEastAsia" w:hAnsiTheme="minorHAnsi" w:cstheme="minorBidi"/>
                <w:smallCaps w:val="0"/>
                <w:noProof/>
                <w:kern w:val="2"/>
                <w:sz w:val="22"/>
                <w:szCs w:val="22"/>
                <w:lang w:eastAsia="pt-BR"/>
                <w14:ligatures w14:val="standardContextual"/>
              </w:rPr>
              <w:tab/>
            </w:r>
            <w:r w:rsidRPr="00BE3051">
              <w:rPr>
                <w:rStyle w:val="Hyperlink"/>
                <w:rFonts w:eastAsia="Arial"/>
                <w:noProof/>
              </w:rPr>
              <w:t>Diagrama de Classes de Projeto por Caso de Uso</w:t>
            </w:r>
            <w:r>
              <w:rPr>
                <w:noProof/>
                <w:webHidden/>
              </w:rPr>
              <w:tab/>
            </w:r>
            <w:r>
              <w:rPr>
                <w:noProof/>
                <w:webHidden/>
              </w:rPr>
              <w:fldChar w:fldCharType="begin"/>
            </w:r>
            <w:r>
              <w:rPr>
                <w:noProof/>
                <w:webHidden/>
              </w:rPr>
              <w:instrText xml:space="preserve"> PAGEREF _Toc183291694 \h </w:instrText>
            </w:r>
            <w:r>
              <w:rPr>
                <w:noProof/>
                <w:webHidden/>
              </w:rPr>
            </w:r>
            <w:r>
              <w:rPr>
                <w:noProof/>
                <w:webHidden/>
              </w:rPr>
              <w:fldChar w:fldCharType="separate"/>
            </w:r>
            <w:r>
              <w:rPr>
                <w:noProof/>
                <w:webHidden/>
              </w:rPr>
              <w:t>79</w:t>
            </w:r>
            <w:r>
              <w:rPr>
                <w:noProof/>
                <w:webHidden/>
              </w:rPr>
              <w:fldChar w:fldCharType="end"/>
            </w:r>
          </w:hyperlink>
        </w:p>
        <w:p w14:paraId="3C99E0C6" w14:textId="6AC45AC9" w:rsidR="00D46CD6" w:rsidRDefault="00D46CD6">
          <w:pPr>
            <w:pStyle w:val="Sumrio3"/>
            <w:tabs>
              <w:tab w:val="left" w:pos="1200"/>
              <w:tab w:val="right" w:leader="dot" w:pos="9061"/>
            </w:tabs>
            <w:rPr>
              <w:rFonts w:asciiTheme="minorHAnsi" w:eastAsiaTheme="minorEastAsia" w:hAnsiTheme="minorHAnsi" w:cstheme="minorBidi"/>
              <w:i w:val="0"/>
              <w:iCs w:val="0"/>
              <w:noProof/>
              <w:kern w:val="2"/>
              <w:sz w:val="22"/>
              <w:szCs w:val="22"/>
              <w:lang w:eastAsia="pt-BR"/>
              <w14:ligatures w14:val="standardContextual"/>
            </w:rPr>
          </w:pPr>
          <w:hyperlink w:anchor="_Toc183291695" w:history="1">
            <w:r w:rsidRPr="00BE3051">
              <w:rPr>
                <w:rStyle w:val="Hyperlink"/>
                <w:noProof/>
              </w:rPr>
              <w:t>5.2.1</w:t>
            </w:r>
            <w:r>
              <w:rPr>
                <w:rFonts w:asciiTheme="minorHAnsi" w:eastAsiaTheme="minorEastAsia" w:hAnsiTheme="minorHAnsi" w:cstheme="minorBidi"/>
                <w:i w:val="0"/>
                <w:iCs w:val="0"/>
                <w:noProof/>
                <w:kern w:val="2"/>
                <w:sz w:val="22"/>
                <w:szCs w:val="22"/>
                <w:lang w:eastAsia="pt-BR"/>
                <w14:ligatures w14:val="standardContextual"/>
              </w:rPr>
              <w:tab/>
            </w:r>
            <w:r w:rsidRPr="00BE3051">
              <w:rPr>
                <w:rStyle w:val="Hyperlink"/>
                <w:noProof/>
              </w:rPr>
              <w:t>Diagrama de classes do caso de uso criar reclamação</w:t>
            </w:r>
            <w:r>
              <w:rPr>
                <w:noProof/>
                <w:webHidden/>
              </w:rPr>
              <w:tab/>
            </w:r>
            <w:r>
              <w:rPr>
                <w:noProof/>
                <w:webHidden/>
              </w:rPr>
              <w:fldChar w:fldCharType="begin"/>
            </w:r>
            <w:r>
              <w:rPr>
                <w:noProof/>
                <w:webHidden/>
              </w:rPr>
              <w:instrText xml:space="preserve"> PAGEREF _Toc183291695 \h </w:instrText>
            </w:r>
            <w:r>
              <w:rPr>
                <w:noProof/>
                <w:webHidden/>
              </w:rPr>
            </w:r>
            <w:r>
              <w:rPr>
                <w:noProof/>
                <w:webHidden/>
              </w:rPr>
              <w:fldChar w:fldCharType="separate"/>
            </w:r>
            <w:r>
              <w:rPr>
                <w:noProof/>
                <w:webHidden/>
              </w:rPr>
              <w:t>79</w:t>
            </w:r>
            <w:r>
              <w:rPr>
                <w:noProof/>
                <w:webHidden/>
              </w:rPr>
              <w:fldChar w:fldCharType="end"/>
            </w:r>
          </w:hyperlink>
        </w:p>
        <w:p w14:paraId="7650D14F" w14:textId="160E5A35" w:rsidR="00D46CD6" w:rsidRDefault="00D46CD6">
          <w:pPr>
            <w:pStyle w:val="Sumrio3"/>
            <w:tabs>
              <w:tab w:val="left" w:pos="1200"/>
              <w:tab w:val="right" w:leader="dot" w:pos="9061"/>
            </w:tabs>
            <w:rPr>
              <w:rFonts w:asciiTheme="minorHAnsi" w:eastAsiaTheme="minorEastAsia" w:hAnsiTheme="minorHAnsi" w:cstheme="minorBidi"/>
              <w:i w:val="0"/>
              <w:iCs w:val="0"/>
              <w:noProof/>
              <w:kern w:val="2"/>
              <w:sz w:val="22"/>
              <w:szCs w:val="22"/>
              <w:lang w:eastAsia="pt-BR"/>
              <w14:ligatures w14:val="standardContextual"/>
            </w:rPr>
          </w:pPr>
          <w:hyperlink w:anchor="_Toc183291696" w:history="1">
            <w:r w:rsidRPr="00BE3051">
              <w:rPr>
                <w:rStyle w:val="Hyperlink"/>
                <w:noProof/>
              </w:rPr>
              <w:t>5.2.2</w:t>
            </w:r>
            <w:r>
              <w:rPr>
                <w:rFonts w:asciiTheme="minorHAnsi" w:eastAsiaTheme="minorEastAsia" w:hAnsiTheme="minorHAnsi" w:cstheme="minorBidi"/>
                <w:i w:val="0"/>
                <w:iCs w:val="0"/>
                <w:noProof/>
                <w:kern w:val="2"/>
                <w:sz w:val="22"/>
                <w:szCs w:val="22"/>
                <w:lang w:eastAsia="pt-BR"/>
                <w14:ligatures w14:val="standardContextual"/>
              </w:rPr>
              <w:tab/>
            </w:r>
            <w:r w:rsidRPr="00BE3051">
              <w:rPr>
                <w:rStyle w:val="Hyperlink"/>
                <w:noProof/>
              </w:rPr>
              <w:t>Diagrama de classes do caso de uso comentar reclamação</w:t>
            </w:r>
            <w:r>
              <w:rPr>
                <w:noProof/>
                <w:webHidden/>
              </w:rPr>
              <w:tab/>
            </w:r>
            <w:r>
              <w:rPr>
                <w:noProof/>
                <w:webHidden/>
              </w:rPr>
              <w:fldChar w:fldCharType="begin"/>
            </w:r>
            <w:r>
              <w:rPr>
                <w:noProof/>
                <w:webHidden/>
              </w:rPr>
              <w:instrText xml:space="preserve"> PAGEREF _Toc183291696 \h </w:instrText>
            </w:r>
            <w:r>
              <w:rPr>
                <w:noProof/>
                <w:webHidden/>
              </w:rPr>
            </w:r>
            <w:r>
              <w:rPr>
                <w:noProof/>
                <w:webHidden/>
              </w:rPr>
              <w:fldChar w:fldCharType="separate"/>
            </w:r>
            <w:r>
              <w:rPr>
                <w:noProof/>
                <w:webHidden/>
              </w:rPr>
              <w:t>80</w:t>
            </w:r>
            <w:r>
              <w:rPr>
                <w:noProof/>
                <w:webHidden/>
              </w:rPr>
              <w:fldChar w:fldCharType="end"/>
            </w:r>
          </w:hyperlink>
        </w:p>
        <w:p w14:paraId="157ACB8C" w14:textId="0278D544" w:rsidR="00D46CD6" w:rsidRDefault="00D46CD6">
          <w:pPr>
            <w:pStyle w:val="Sumrio3"/>
            <w:tabs>
              <w:tab w:val="left" w:pos="1200"/>
              <w:tab w:val="right" w:leader="dot" w:pos="9061"/>
            </w:tabs>
            <w:rPr>
              <w:rFonts w:asciiTheme="minorHAnsi" w:eastAsiaTheme="minorEastAsia" w:hAnsiTheme="minorHAnsi" w:cstheme="minorBidi"/>
              <w:i w:val="0"/>
              <w:iCs w:val="0"/>
              <w:noProof/>
              <w:kern w:val="2"/>
              <w:sz w:val="22"/>
              <w:szCs w:val="22"/>
              <w:lang w:eastAsia="pt-BR"/>
              <w14:ligatures w14:val="standardContextual"/>
            </w:rPr>
          </w:pPr>
          <w:hyperlink w:anchor="_Toc183291697" w:history="1">
            <w:r w:rsidRPr="00BE3051">
              <w:rPr>
                <w:rStyle w:val="Hyperlink"/>
                <w:noProof/>
              </w:rPr>
              <w:t>5.2.3</w:t>
            </w:r>
            <w:r>
              <w:rPr>
                <w:rFonts w:asciiTheme="minorHAnsi" w:eastAsiaTheme="minorEastAsia" w:hAnsiTheme="minorHAnsi" w:cstheme="minorBidi"/>
                <w:i w:val="0"/>
                <w:iCs w:val="0"/>
                <w:noProof/>
                <w:kern w:val="2"/>
                <w:sz w:val="22"/>
                <w:szCs w:val="22"/>
                <w:lang w:eastAsia="pt-BR"/>
                <w14:ligatures w14:val="standardContextual"/>
              </w:rPr>
              <w:tab/>
            </w:r>
            <w:r w:rsidRPr="00BE3051">
              <w:rPr>
                <w:rStyle w:val="Hyperlink"/>
                <w:noProof/>
              </w:rPr>
              <w:t>Diagrama de classes do caso de uso curtir reclamação</w:t>
            </w:r>
            <w:r>
              <w:rPr>
                <w:noProof/>
                <w:webHidden/>
              </w:rPr>
              <w:tab/>
            </w:r>
            <w:r>
              <w:rPr>
                <w:noProof/>
                <w:webHidden/>
              </w:rPr>
              <w:fldChar w:fldCharType="begin"/>
            </w:r>
            <w:r>
              <w:rPr>
                <w:noProof/>
                <w:webHidden/>
              </w:rPr>
              <w:instrText xml:space="preserve"> PAGEREF _Toc183291697 \h </w:instrText>
            </w:r>
            <w:r>
              <w:rPr>
                <w:noProof/>
                <w:webHidden/>
              </w:rPr>
            </w:r>
            <w:r>
              <w:rPr>
                <w:noProof/>
                <w:webHidden/>
              </w:rPr>
              <w:fldChar w:fldCharType="separate"/>
            </w:r>
            <w:r>
              <w:rPr>
                <w:noProof/>
                <w:webHidden/>
              </w:rPr>
              <w:t>82</w:t>
            </w:r>
            <w:r>
              <w:rPr>
                <w:noProof/>
                <w:webHidden/>
              </w:rPr>
              <w:fldChar w:fldCharType="end"/>
            </w:r>
          </w:hyperlink>
        </w:p>
        <w:p w14:paraId="22DF797A" w14:textId="583C70C4" w:rsidR="00D46CD6" w:rsidRDefault="00D46CD6">
          <w:pPr>
            <w:pStyle w:val="Sumrio3"/>
            <w:tabs>
              <w:tab w:val="left" w:pos="1200"/>
              <w:tab w:val="right" w:leader="dot" w:pos="9061"/>
            </w:tabs>
            <w:rPr>
              <w:rFonts w:asciiTheme="minorHAnsi" w:eastAsiaTheme="minorEastAsia" w:hAnsiTheme="minorHAnsi" w:cstheme="minorBidi"/>
              <w:i w:val="0"/>
              <w:iCs w:val="0"/>
              <w:noProof/>
              <w:kern w:val="2"/>
              <w:sz w:val="22"/>
              <w:szCs w:val="22"/>
              <w:lang w:eastAsia="pt-BR"/>
              <w14:ligatures w14:val="standardContextual"/>
            </w:rPr>
          </w:pPr>
          <w:hyperlink w:anchor="_Toc183291698" w:history="1">
            <w:r w:rsidRPr="00BE3051">
              <w:rPr>
                <w:rStyle w:val="Hyperlink"/>
                <w:noProof/>
              </w:rPr>
              <w:t>5.2.4</w:t>
            </w:r>
            <w:r>
              <w:rPr>
                <w:rFonts w:asciiTheme="minorHAnsi" w:eastAsiaTheme="minorEastAsia" w:hAnsiTheme="minorHAnsi" w:cstheme="minorBidi"/>
                <w:i w:val="0"/>
                <w:iCs w:val="0"/>
                <w:noProof/>
                <w:kern w:val="2"/>
                <w:sz w:val="22"/>
                <w:szCs w:val="22"/>
                <w:lang w:eastAsia="pt-BR"/>
                <w14:ligatures w14:val="standardContextual"/>
              </w:rPr>
              <w:tab/>
            </w:r>
            <w:r w:rsidRPr="00BE3051">
              <w:rPr>
                <w:rStyle w:val="Hyperlink"/>
                <w:noProof/>
              </w:rPr>
              <w:t>Diagrama de classes do caso de uso alterar status</w:t>
            </w:r>
            <w:r>
              <w:rPr>
                <w:noProof/>
                <w:webHidden/>
              </w:rPr>
              <w:tab/>
            </w:r>
            <w:r>
              <w:rPr>
                <w:noProof/>
                <w:webHidden/>
              </w:rPr>
              <w:fldChar w:fldCharType="begin"/>
            </w:r>
            <w:r>
              <w:rPr>
                <w:noProof/>
                <w:webHidden/>
              </w:rPr>
              <w:instrText xml:space="preserve"> PAGEREF _Toc183291698 \h </w:instrText>
            </w:r>
            <w:r>
              <w:rPr>
                <w:noProof/>
                <w:webHidden/>
              </w:rPr>
            </w:r>
            <w:r>
              <w:rPr>
                <w:noProof/>
                <w:webHidden/>
              </w:rPr>
              <w:fldChar w:fldCharType="separate"/>
            </w:r>
            <w:r>
              <w:rPr>
                <w:noProof/>
                <w:webHidden/>
              </w:rPr>
              <w:t>84</w:t>
            </w:r>
            <w:r>
              <w:rPr>
                <w:noProof/>
                <w:webHidden/>
              </w:rPr>
              <w:fldChar w:fldCharType="end"/>
            </w:r>
          </w:hyperlink>
        </w:p>
        <w:p w14:paraId="7243F8F6" w14:textId="4EF0BA6C" w:rsidR="00D46CD6" w:rsidRDefault="00D46CD6">
          <w:pPr>
            <w:pStyle w:val="Sumrio3"/>
            <w:tabs>
              <w:tab w:val="left" w:pos="1200"/>
              <w:tab w:val="right" w:leader="dot" w:pos="9061"/>
            </w:tabs>
            <w:rPr>
              <w:rFonts w:asciiTheme="minorHAnsi" w:eastAsiaTheme="minorEastAsia" w:hAnsiTheme="minorHAnsi" w:cstheme="minorBidi"/>
              <w:i w:val="0"/>
              <w:iCs w:val="0"/>
              <w:noProof/>
              <w:kern w:val="2"/>
              <w:sz w:val="22"/>
              <w:szCs w:val="22"/>
              <w:lang w:eastAsia="pt-BR"/>
              <w14:ligatures w14:val="standardContextual"/>
            </w:rPr>
          </w:pPr>
          <w:hyperlink w:anchor="_Toc183291699" w:history="1">
            <w:r w:rsidRPr="00BE3051">
              <w:rPr>
                <w:rStyle w:val="Hyperlink"/>
                <w:noProof/>
              </w:rPr>
              <w:t>5.2.5</w:t>
            </w:r>
            <w:r>
              <w:rPr>
                <w:rFonts w:asciiTheme="minorHAnsi" w:eastAsiaTheme="minorEastAsia" w:hAnsiTheme="minorHAnsi" w:cstheme="minorBidi"/>
                <w:i w:val="0"/>
                <w:iCs w:val="0"/>
                <w:noProof/>
                <w:kern w:val="2"/>
                <w:sz w:val="22"/>
                <w:szCs w:val="22"/>
                <w:lang w:eastAsia="pt-BR"/>
                <w14:ligatures w14:val="standardContextual"/>
              </w:rPr>
              <w:tab/>
            </w:r>
            <w:r w:rsidRPr="00BE3051">
              <w:rPr>
                <w:rStyle w:val="Hyperlink"/>
                <w:noProof/>
              </w:rPr>
              <w:t>Diagrama de classes do caso de uso cadastrar usuário</w:t>
            </w:r>
            <w:r>
              <w:rPr>
                <w:noProof/>
                <w:webHidden/>
              </w:rPr>
              <w:tab/>
            </w:r>
            <w:r>
              <w:rPr>
                <w:noProof/>
                <w:webHidden/>
              </w:rPr>
              <w:fldChar w:fldCharType="begin"/>
            </w:r>
            <w:r>
              <w:rPr>
                <w:noProof/>
                <w:webHidden/>
              </w:rPr>
              <w:instrText xml:space="preserve"> PAGEREF _Toc183291699 \h </w:instrText>
            </w:r>
            <w:r>
              <w:rPr>
                <w:noProof/>
                <w:webHidden/>
              </w:rPr>
            </w:r>
            <w:r>
              <w:rPr>
                <w:noProof/>
                <w:webHidden/>
              </w:rPr>
              <w:fldChar w:fldCharType="separate"/>
            </w:r>
            <w:r>
              <w:rPr>
                <w:noProof/>
                <w:webHidden/>
              </w:rPr>
              <w:t>87</w:t>
            </w:r>
            <w:r>
              <w:rPr>
                <w:noProof/>
                <w:webHidden/>
              </w:rPr>
              <w:fldChar w:fldCharType="end"/>
            </w:r>
          </w:hyperlink>
        </w:p>
        <w:p w14:paraId="34B2E5B0" w14:textId="05D7D948" w:rsidR="00D46CD6" w:rsidRDefault="00D46CD6">
          <w:pPr>
            <w:pStyle w:val="Sumrio2"/>
            <w:tabs>
              <w:tab w:val="left" w:pos="720"/>
              <w:tab w:val="right" w:leader="dot" w:pos="9061"/>
            </w:tabs>
            <w:rPr>
              <w:rFonts w:asciiTheme="minorHAnsi" w:eastAsiaTheme="minorEastAsia" w:hAnsiTheme="minorHAnsi" w:cstheme="minorBidi"/>
              <w:smallCaps w:val="0"/>
              <w:noProof/>
              <w:kern w:val="2"/>
              <w:sz w:val="22"/>
              <w:szCs w:val="22"/>
              <w:lang w:eastAsia="pt-BR"/>
              <w14:ligatures w14:val="standardContextual"/>
            </w:rPr>
          </w:pPr>
          <w:hyperlink w:anchor="_Toc183291700" w:history="1">
            <w:r w:rsidRPr="00BE3051">
              <w:rPr>
                <w:rStyle w:val="Hyperlink"/>
                <w:rFonts w:eastAsia="Arial"/>
                <w:noProof/>
              </w:rPr>
              <w:t>5.3</w:t>
            </w:r>
            <w:r>
              <w:rPr>
                <w:rFonts w:asciiTheme="minorHAnsi" w:eastAsiaTheme="minorEastAsia" w:hAnsiTheme="minorHAnsi" w:cstheme="minorBidi"/>
                <w:smallCaps w:val="0"/>
                <w:noProof/>
                <w:kern w:val="2"/>
                <w:sz w:val="22"/>
                <w:szCs w:val="22"/>
                <w:lang w:eastAsia="pt-BR"/>
                <w14:ligatures w14:val="standardContextual"/>
              </w:rPr>
              <w:tab/>
            </w:r>
            <w:r w:rsidRPr="00BE3051">
              <w:rPr>
                <w:rStyle w:val="Hyperlink"/>
                <w:rFonts w:eastAsia="Arial"/>
                <w:noProof/>
              </w:rPr>
              <w:t>Diagrama de atividades</w:t>
            </w:r>
            <w:r>
              <w:rPr>
                <w:noProof/>
                <w:webHidden/>
              </w:rPr>
              <w:tab/>
            </w:r>
            <w:r>
              <w:rPr>
                <w:noProof/>
                <w:webHidden/>
              </w:rPr>
              <w:fldChar w:fldCharType="begin"/>
            </w:r>
            <w:r>
              <w:rPr>
                <w:noProof/>
                <w:webHidden/>
              </w:rPr>
              <w:instrText xml:space="preserve"> PAGEREF _Toc183291700 \h </w:instrText>
            </w:r>
            <w:r>
              <w:rPr>
                <w:noProof/>
                <w:webHidden/>
              </w:rPr>
            </w:r>
            <w:r>
              <w:rPr>
                <w:noProof/>
                <w:webHidden/>
              </w:rPr>
              <w:fldChar w:fldCharType="separate"/>
            </w:r>
            <w:r>
              <w:rPr>
                <w:noProof/>
                <w:webHidden/>
              </w:rPr>
              <w:t>88</w:t>
            </w:r>
            <w:r>
              <w:rPr>
                <w:noProof/>
                <w:webHidden/>
              </w:rPr>
              <w:fldChar w:fldCharType="end"/>
            </w:r>
          </w:hyperlink>
        </w:p>
        <w:p w14:paraId="4E224F34" w14:textId="37A37C72" w:rsidR="00D46CD6" w:rsidRDefault="00D46CD6">
          <w:pPr>
            <w:pStyle w:val="Sumrio2"/>
            <w:tabs>
              <w:tab w:val="left" w:pos="720"/>
              <w:tab w:val="right" w:leader="dot" w:pos="9061"/>
            </w:tabs>
            <w:rPr>
              <w:rFonts w:asciiTheme="minorHAnsi" w:eastAsiaTheme="minorEastAsia" w:hAnsiTheme="minorHAnsi" w:cstheme="minorBidi"/>
              <w:smallCaps w:val="0"/>
              <w:noProof/>
              <w:kern w:val="2"/>
              <w:sz w:val="22"/>
              <w:szCs w:val="22"/>
              <w:lang w:eastAsia="pt-BR"/>
              <w14:ligatures w14:val="standardContextual"/>
            </w:rPr>
          </w:pPr>
          <w:hyperlink w:anchor="_Toc183291701" w:history="1">
            <w:r w:rsidRPr="00BE3051">
              <w:rPr>
                <w:rStyle w:val="Hyperlink"/>
                <w:rFonts w:eastAsia="Arial"/>
                <w:noProof/>
              </w:rPr>
              <w:t>5.4</w:t>
            </w:r>
            <w:r>
              <w:rPr>
                <w:rFonts w:asciiTheme="minorHAnsi" w:eastAsiaTheme="minorEastAsia" w:hAnsiTheme="minorHAnsi" w:cstheme="minorBidi"/>
                <w:smallCaps w:val="0"/>
                <w:noProof/>
                <w:kern w:val="2"/>
                <w:sz w:val="22"/>
                <w:szCs w:val="22"/>
                <w:lang w:eastAsia="pt-BR"/>
                <w14:ligatures w14:val="standardContextual"/>
              </w:rPr>
              <w:tab/>
            </w:r>
            <w:r w:rsidRPr="00BE3051">
              <w:rPr>
                <w:rStyle w:val="Hyperlink"/>
                <w:rFonts w:eastAsia="Arial"/>
                <w:noProof/>
              </w:rPr>
              <w:t>Diagrama de estados</w:t>
            </w:r>
            <w:r>
              <w:rPr>
                <w:noProof/>
                <w:webHidden/>
              </w:rPr>
              <w:tab/>
            </w:r>
            <w:r>
              <w:rPr>
                <w:noProof/>
                <w:webHidden/>
              </w:rPr>
              <w:fldChar w:fldCharType="begin"/>
            </w:r>
            <w:r>
              <w:rPr>
                <w:noProof/>
                <w:webHidden/>
              </w:rPr>
              <w:instrText xml:space="preserve"> PAGEREF _Toc183291701 \h </w:instrText>
            </w:r>
            <w:r>
              <w:rPr>
                <w:noProof/>
                <w:webHidden/>
              </w:rPr>
            </w:r>
            <w:r>
              <w:rPr>
                <w:noProof/>
                <w:webHidden/>
              </w:rPr>
              <w:fldChar w:fldCharType="separate"/>
            </w:r>
            <w:r>
              <w:rPr>
                <w:noProof/>
                <w:webHidden/>
              </w:rPr>
              <w:t>89</w:t>
            </w:r>
            <w:r>
              <w:rPr>
                <w:noProof/>
                <w:webHidden/>
              </w:rPr>
              <w:fldChar w:fldCharType="end"/>
            </w:r>
          </w:hyperlink>
        </w:p>
        <w:p w14:paraId="1545558F" w14:textId="17E3F8BA" w:rsidR="00D46CD6" w:rsidRDefault="00D46CD6">
          <w:pPr>
            <w:pStyle w:val="Sumrio1"/>
            <w:tabs>
              <w:tab w:val="left" w:pos="480"/>
            </w:tabs>
            <w:rPr>
              <w:rFonts w:asciiTheme="minorHAnsi" w:eastAsiaTheme="minorEastAsia" w:hAnsiTheme="minorHAnsi" w:cstheme="minorBidi"/>
              <w:b w:val="0"/>
              <w:bCs w:val="0"/>
              <w:caps w:val="0"/>
              <w:noProof/>
              <w:kern w:val="2"/>
              <w:sz w:val="22"/>
              <w:szCs w:val="22"/>
              <w:lang w:eastAsia="pt-BR"/>
              <w14:ligatures w14:val="standardContextual"/>
            </w:rPr>
          </w:pPr>
          <w:hyperlink w:anchor="_Toc183291702" w:history="1">
            <w:r w:rsidRPr="00BE3051">
              <w:rPr>
                <w:rStyle w:val="Hyperlink"/>
                <w:rFonts w:ascii="Arial" w:hAnsi="Arial" w:cs="Arial"/>
                <w:noProof/>
              </w:rPr>
              <w:t>6</w:t>
            </w:r>
            <w:r>
              <w:rPr>
                <w:rFonts w:asciiTheme="minorHAnsi" w:eastAsiaTheme="minorEastAsia" w:hAnsiTheme="minorHAnsi" w:cstheme="minorBidi"/>
                <w:b w:val="0"/>
                <w:bCs w:val="0"/>
                <w:caps w:val="0"/>
                <w:noProof/>
                <w:kern w:val="2"/>
                <w:sz w:val="22"/>
                <w:szCs w:val="22"/>
                <w:lang w:eastAsia="pt-BR"/>
                <w14:ligatures w14:val="standardContextual"/>
              </w:rPr>
              <w:tab/>
            </w:r>
            <w:r w:rsidRPr="00BE3051">
              <w:rPr>
                <w:rStyle w:val="Hyperlink"/>
                <w:rFonts w:ascii="Arial" w:hAnsi="Arial" w:cs="Arial"/>
                <w:noProof/>
              </w:rPr>
              <w:t>RESULTADOS OBTIDO</w:t>
            </w:r>
            <w:r>
              <w:rPr>
                <w:noProof/>
                <w:webHidden/>
              </w:rPr>
              <w:tab/>
            </w:r>
            <w:r>
              <w:rPr>
                <w:noProof/>
                <w:webHidden/>
              </w:rPr>
              <w:fldChar w:fldCharType="begin"/>
            </w:r>
            <w:r>
              <w:rPr>
                <w:noProof/>
                <w:webHidden/>
              </w:rPr>
              <w:instrText xml:space="preserve"> PAGEREF _Toc183291702 \h </w:instrText>
            </w:r>
            <w:r>
              <w:rPr>
                <w:noProof/>
                <w:webHidden/>
              </w:rPr>
            </w:r>
            <w:r>
              <w:rPr>
                <w:noProof/>
                <w:webHidden/>
              </w:rPr>
              <w:fldChar w:fldCharType="separate"/>
            </w:r>
            <w:r>
              <w:rPr>
                <w:noProof/>
                <w:webHidden/>
              </w:rPr>
              <w:t>92</w:t>
            </w:r>
            <w:r>
              <w:rPr>
                <w:noProof/>
                <w:webHidden/>
              </w:rPr>
              <w:fldChar w:fldCharType="end"/>
            </w:r>
          </w:hyperlink>
        </w:p>
        <w:p w14:paraId="1FF0165C" w14:textId="5CDC8464" w:rsidR="00D46CD6" w:rsidRDefault="00D46CD6">
          <w:pPr>
            <w:pStyle w:val="Sumrio1"/>
            <w:tabs>
              <w:tab w:val="left" w:pos="480"/>
            </w:tabs>
            <w:rPr>
              <w:rFonts w:asciiTheme="minorHAnsi" w:eastAsiaTheme="minorEastAsia" w:hAnsiTheme="minorHAnsi" w:cstheme="minorBidi"/>
              <w:b w:val="0"/>
              <w:bCs w:val="0"/>
              <w:caps w:val="0"/>
              <w:noProof/>
              <w:kern w:val="2"/>
              <w:sz w:val="22"/>
              <w:szCs w:val="22"/>
              <w:lang w:eastAsia="pt-BR"/>
              <w14:ligatures w14:val="standardContextual"/>
            </w:rPr>
          </w:pPr>
          <w:hyperlink w:anchor="_Toc183291703" w:history="1">
            <w:r w:rsidRPr="00BE3051">
              <w:rPr>
                <w:rStyle w:val="Hyperlink"/>
                <w:rFonts w:ascii="Arial" w:hAnsi="Arial" w:cs="Arial"/>
                <w:noProof/>
              </w:rPr>
              <w:t>7</w:t>
            </w:r>
            <w:r>
              <w:rPr>
                <w:rFonts w:asciiTheme="minorHAnsi" w:eastAsiaTheme="minorEastAsia" w:hAnsiTheme="minorHAnsi" w:cstheme="minorBidi"/>
                <w:b w:val="0"/>
                <w:bCs w:val="0"/>
                <w:caps w:val="0"/>
                <w:noProof/>
                <w:kern w:val="2"/>
                <w:sz w:val="22"/>
                <w:szCs w:val="22"/>
                <w:lang w:eastAsia="pt-BR"/>
                <w14:ligatures w14:val="standardContextual"/>
              </w:rPr>
              <w:tab/>
            </w:r>
            <w:r w:rsidRPr="00BE3051">
              <w:rPr>
                <w:rStyle w:val="Hyperlink"/>
                <w:rFonts w:ascii="Arial" w:hAnsi="Arial" w:cs="Arial"/>
                <w:noProof/>
              </w:rPr>
              <w:t>CONSIDERAÇÕES FINAIS</w:t>
            </w:r>
            <w:r>
              <w:rPr>
                <w:noProof/>
                <w:webHidden/>
              </w:rPr>
              <w:tab/>
            </w:r>
            <w:r>
              <w:rPr>
                <w:noProof/>
                <w:webHidden/>
              </w:rPr>
              <w:fldChar w:fldCharType="begin"/>
            </w:r>
            <w:r>
              <w:rPr>
                <w:noProof/>
                <w:webHidden/>
              </w:rPr>
              <w:instrText xml:space="preserve"> PAGEREF _Toc183291703 \h </w:instrText>
            </w:r>
            <w:r>
              <w:rPr>
                <w:noProof/>
                <w:webHidden/>
              </w:rPr>
            </w:r>
            <w:r>
              <w:rPr>
                <w:noProof/>
                <w:webHidden/>
              </w:rPr>
              <w:fldChar w:fldCharType="separate"/>
            </w:r>
            <w:r>
              <w:rPr>
                <w:noProof/>
                <w:webHidden/>
              </w:rPr>
              <w:t>116</w:t>
            </w:r>
            <w:r>
              <w:rPr>
                <w:noProof/>
                <w:webHidden/>
              </w:rPr>
              <w:fldChar w:fldCharType="end"/>
            </w:r>
          </w:hyperlink>
        </w:p>
        <w:p w14:paraId="58967EDE" w14:textId="11F6F614" w:rsidR="00D46CD6" w:rsidRDefault="00D46CD6">
          <w:pPr>
            <w:pStyle w:val="Sumrio1"/>
            <w:tabs>
              <w:tab w:val="left" w:pos="480"/>
            </w:tabs>
            <w:rPr>
              <w:rFonts w:asciiTheme="minorHAnsi" w:eastAsiaTheme="minorEastAsia" w:hAnsiTheme="minorHAnsi" w:cstheme="minorBidi"/>
              <w:b w:val="0"/>
              <w:bCs w:val="0"/>
              <w:caps w:val="0"/>
              <w:noProof/>
              <w:kern w:val="2"/>
              <w:sz w:val="22"/>
              <w:szCs w:val="22"/>
              <w:lang w:eastAsia="pt-BR"/>
              <w14:ligatures w14:val="standardContextual"/>
            </w:rPr>
          </w:pPr>
          <w:hyperlink w:anchor="_Toc183291704" w:history="1">
            <w:r w:rsidRPr="00BE3051">
              <w:rPr>
                <w:rStyle w:val="Hyperlink"/>
                <w:rFonts w:ascii="Arial" w:hAnsi="Arial" w:cs="Arial"/>
                <w:noProof/>
              </w:rPr>
              <w:t>8</w:t>
            </w:r>
            <w:r>
              <w:rPr>
                <w:rFonts w:asciiTheme="minorHAnsi" w:eastAsiaTheme="minorEastAsia" w:hAnsiTheme="minorHAnsi" w:cstheme="minorBidi"/>
                <w:b w:val="0"/>
                <w:bCs w:val="0"/>
                <w:caps w:val="0"/>
                <w:noProof/>
                <w:kern w:val="2"/>
                <w:sz w:val="22"/>
                <w:szCs w:val="22"/>
                <w:lang w:eastAsia="pt-BR"/>
                <w14:ligatures w14:val="standardContextual"/>
              </w:rPr>
              <w:tab/>
            </w:r>
            <w:r w:rsidRPr="00BE3051">
              <w:rPr>
                <w:rStyle w:val="Hyperlink"/>
                <w:rFonts w:ascii="Arial" w:hAnsi="Arial" w:cs="Arial"/>
                <w:noProof/>
              </w:rPr>
              <w:t>REFERÊNCIAS</w:t>
            </w:r>
            <w:r>
              <w:rPr>
                <w:noProof/>
                <w:webHidden/>
              </w:rPr>
              <w:tab/>
            </w:r>
            <w:r>
              <w:rPr>
                <w:noProof/>
                <w:webHidden/>
              </w:rPr>
              <w:fldChar w:fldCharType="begin"/>
            </w:r>
            <w:r>
              <w:rPr>
                <w:noProof/>
                <w:webHidden/>
              </w:rPr>
              <w:instrText xml:space="preserve"> PAGEREF _Toc183291704 \h </w:instrText>
            </w:r>
            <w:r>
              <w:rPr>
                <w:noProof/>
                <w:webHidden/>
              </w:rPr>
            </w:r>
            <w:r>
              <w:rPr>
                <w:noProof/>
                <w:webHidden/>
              </w:rPr>
              <w:fldChar w:fldCharType="separate"/>
            </w:r>
            <w:r>
              <w:rPr>
                <w:noProof/>
                <w:webHidden/>
              </w:rPr>
              <w:t>118</w:t>
            </w:r>
            <w:r>
              <w:rPr>
                <w:noProof/>
                <w:webHidden/>
              </w:rPr>
              <w:fldChar w:fldCharType="end"/>
            </w:r>
          </w:hyperlink>
        </w:p>
        <w:p w14:paraId="208DF460" w14:textId="3A2F631E" w:rsidR="00D46CD6" w:rsidRDefault="00D46CD6">
          <w:pPr>
            <w:pStyle w:val="Sumrio1"/>
            <w:rPr>
              <w:rFonts w:asciiTheme="minorHAnsi" w:eastAsiaTheme="minorEastAsia" w:hAnsiTheme="minorHAnsi" w:cstheme="minorBidi"/>
              <w:b w:val="0"/>
              <w:bCs w:val="0"/>
              <w:caps w:val="0"/>
              <w:noProof/>
              <w:kern w:val="2"/>
              <w:sz w:val="22"/>
              <w:szCs w:val="22"/>
              <w:lang w:eastAsia="pt-BR"/>
              <w14:ligatures w14:val="standardContextual"/>
            </w:rPr>
          </w:pPr>
          <w:hyperlink w:anchor="_Toc183291705" w:history="1">
            <w:r w:rsidRPr="00BE3051">
              <w:rPr>
                <w:rStyle w:val="Hyperlink"/>
                <w:rFonts w:ascii="Arial" w:hAnsi="Arial" w:cs="Arial"/>
                <w:noProof/>
              </w:rPr>
              <w:t>APÊNDICE A – INSTRUMENTO DE PESQUISA</w:t>
            </w:r>
            <w:r>
              <w:rPr>
                <w:noProof/>
                <w:webHidden/>
              </w:rPr>
              <w:tab/>
            </w:r>
            <w:r>
              <w:rPr>
                <w:noProof/>
                <w:webHidden/>
              </w:rPr>
              <w:fldChar w:fldCharType="begin"/>
            </w:r>
            <w:r>
              <w:rPr>
                <w:noProof/>
                <w:webHidden/>
              </w:rPr>
              <w:instrText xml:space="preserve"> PAGEREF _Toc183291705 \h </w:instrText>
            </w:r>
            <w:r>
              <w:rPr>
                <w:noProof/>
                <w:webHidden/>
              </w:rPr>
            </w:r>
            <w:r>
              <w:rPr>
                <w:noProof/>
                <w:webHidden/>
              </w:rPr>
              <w:fldChar w:fldCharType="separate"/>
            </w:r>
            <w:r>
              <w:rPr>
                <w:noProof/>
                <w:webHidden/>
              </w:rPr>
              <w:t>124</w:t>
            </w:r>
            <w:r>
              <w:rPr>
                <w:noProof/>
                <w:webHidden/>
              </w:rPr>
              <w:fldChar w:fldCharType="end"/>
            </w:r>
          </w:hyperlink>
        </w:p>
        <w:p w14:paraId="00E4C5AB" w14:textId="791AAB85" w:rsidR="00D46CD6" w:rsidRDefault="00D46CD6">
          <w:pPr>
            <w:pStyle w:val="Sumrio1"/>
            <w:rPr>
              <w:rFonts w:asciiTheme="minorHAnsi" w:eastAsiaTheme="minorEastAsia" w:hAnsiTheme="minorHAnsi" w:cstheme="minorBidi"/>
              <w:b w:val="0"/>
              <w:bCs w:val="0"/>
              <w:caps w:val="0"/>
              <w:noProof/>
              <w:kern w:val="2"/>
              <w:sz w:val="22"/>
              <w:szCs w:val="22"/>
              <w:lang w:eastAsia="pt-BR"/>
              <w14:ligatures w14:val="standardContextual"/>
            </w:rPr>
          </w:pPr>
          <w:hyperlink w:anchor="_Toc183291706" w:history="1">
            <w:r w:rsidRPr="00BE3051">
              <w:rPr>
                <w:rStyle w:val="Hyperlink"/>
                <w:rFonts w:ascii="Arial" w:hAnsi="Arial" w:cs="Arial"/>
                <w:noProof/>
              </w:rPr>
              <w:t>APÊNDICE B – DESIGN SYSTEM</w:t>
            </w:r>
            <w:r>
              <w:rPr>
                <w:noProof/>
                <w:webHidden/>
              </w:rPr>
              <w:tab/>
            </w:r>
            <w:r>
              <w:rPr>
                <w:noProof/>
                <w:webHidden/>
              </w:rPr>
              <w:fldChar w:fldCharType="begin"/>
            </w:r>
            <w:r>
              <w:rPr>
                <w:noProof/>
                <w:webHidden/>
              </w:rPr>
              <w:instrText xml:space="preserve"> PAGEREF _Toc183291706 \h </w:instrText>
            </w:r>
            <w:r>
              <w:rPr>
                <w:noProof/>
                <w:webHidden/>
              </w:rPr>
            </w:r>
            <w:r>
              <w:rPr>
                <w:noProof/>
                <w:webHidden/>
              </w:rPr>
              <w:fldChar w:fldCharType="separate"/>
            </w:r>
            <w:r>
              <w:rPr>
                <w:noProof/>
                <w:webHidden/>
              </w:rPr>
              <w:t>134</w:t>
            </w:r>
            <w:r>
              <w:rPr>
                <w:noProof/>
                <w:webHidden/>
              </w:rPr>
              <w:fldChar w:fldCharType="end"/>
            </w:r>
          </w:hyperlink>
        </w:p>
        <w:p w14:paraId="637FECD6" w14:textId="27485973" w:rsidR="00D46CD6" w:rsidRDefault="00D46CD6">
          <w:pPr>
            <w:pStyle w:val="Sumrio1"/>
            <w:rPr>
              <w:rFonts w:asciiTheme="minorHAnsi" w:eastAsiaTheme="minorEastAsia" w:hAnsiTheme="minorHAnsi" w:cstheme="minorBidi"/>
              <w:b w:val="0"/>
              <w:bCs w:val="0"/>
              <w:caps w:val="0"/>
              <w:noProof/>
              <w:kern w:val="2"/>
              <w:sz w:val="22"/>
              <w:szCs w:val="22"/>
              <w:lang w:eastAsia="pt-BR"/>
              <w14:ligatures w14:val="standardContextual"/>
            </w:rPr>
          </w:pPr>
          <w:hyperlink w:anchor="_Toc183291707" w:history="1">
            <w:r w:rsidRPr="00BE3051">
              <w:rPr>
                <w:rStyle w:val="Hyperlink"/>
                <w:rFonts w:ascii="Arial" w:hAnsi="Arial" w:cs="Arial"/>
                <w:noProof/>
              </w:rPr>
              <w:t>APÊNDICE C – TERMO DE USO</w:t>
            </w:r>
            <w:r>
              <w:rPr>
                <w:noProof/>
                <w:webHidden/>
              </w:rPr>
              <w:tab/>
            </w:r>
            <w:r>
              <w:rPr>
                <w:noProof/>
                <w:webHidden/>
              </w:rPr>
              <w:fldChar w:fldCharType="begin"/>
            </w:r>
            <w:r>
              <w:rPr>
                <w:noProof/>
                <w:webHidden/>
              </w:rPr>
              <w:instrText xml:space="preserve"> PAGEREF _Toc183291707 \h </w:instrText>
            </w:r>
            <w:r>
              <w:rPr>
                <w:noProof/>
                <w:webHidden/>
              </w:rPr>
            </w:r>
            <w:r>
              <w:rPr>
                <w:noProof/>
                <w:webHidden/>
              </w:rPr>
              <w:fldChar w:fldCharType="separate"/>
            </w:r>
            <w:r>
              <w:rPr>
                <w:noProof/>
                <w:webHidden/>
              </w:rPr>
              <w:t>134</w:t>
            </w:r>
            <w:r>
              <w:rPr>
                <w:noProof/>
                <w:webHidden/>
              </w:rPr>
              <w:fldChar w:fldCharType="end"/>
            </w:r>
          </w:hyperlink>
        </w:p>
        <w:p w14:paraId="3DADC508" w14:textId="54076B4C" w:rsidR="00D46CD6" w:rsidRDefault="00D46CD6">
          <w:pPr>
            <w:pStyle w:val="Sumrio1"/>
            <w:rPr>
              <w:rFonts w:asciiTheme="minorHAnsi" w:eastAsiaTheme="minorEastAsia" w:hAnsiTheme="minorHAnsi" w:cstheme="minorBidi"/>
              <w:b w:val="0"/>
              <w:bCs w:val="0"/>
              <w:caps w:val="0"/>
              <w:noProof/>
              <w:kern w:val="2"/>
              <w:sz w:val="22"/>
              <w:szCs w:val="22"/>
              <w:lang w:eastAsia="pt-BR"/>
              <w14:ligatures w14:val="standardContextual"/>
            </w:rPr>
          </w:pPr>
          <w:hyperlink w:anchor="_Toc183291708" w:history="1">
            <w:r w:rsidRPr="00BE3051">
              <w:rPr>
                <w:rStyle w:val="Hyperlink"/>
                <w:rFonts w:ascii="Arial" w:hAnsi="Arial" w:cs="Arial"/>
                <w:noProof/>
              </w:rPr>
              <w:t>APÊNDICE D – MODELO CANVA</w:t>
            </w:r>
            <w:r>
              <w:rPr>
                <w:noProof/>
                <w:webHidden/>
              </w:rPr>
              <w:tab/>
            </w:r>
            <w:r>
              <w:rPr>
                <w:noProof/>
                <w:webHidden/>
              </w:rPr>
              <w:fldChar w:fldCharType="begin"/>
            </w:r>
            <w:r>
              <w:rPr>
                <w:noProof/>
                <w:webHidden/>
              </w:rPr>
              <w:instrText xml:space="preserve"> PAGEREF _Toc183291708 \h </w:instrText>
            </w:r>
            <w:r>
              <w:rPr>
                <w:noProof/>
                <w:webHidden/>
              </w:rPr>
            </w:r>
            <w:r>
              <w:rPr>
                <w:noProof/>
                <w:webHidden/>
              </w:rPr>
              <w:fldChar w:fldCharType="separate"/>
            </w:r>
            <w:r>
              <w:rPr>
                <w:noProof/>
                <w:webHidden/>
              </w:rPr>
              <w:t>137</w:t>
            </w:r>
            <w:r>
              <w:rPr>
                <w:noProof/>
                <w:webHidden/>
              </w:rPr>
              <w:fldChar w:fldCharType="end"/>
            </w:r>
          </w:hyperlink>
        </w:p>
        <w:p w14:paraId="4E6C8970" w14:textId="37BEC8FF" w:rsidR="00D46CD6" w:rsidRDefault="00D46CD6">
          <w:pPr>
            <w:pStyle w:val="Sumrio1"/>
            <w:rPr>
              <w:rFonts w:asciiTheme="minorHAnsi" w:eastAsiaTheme="minorEastAsia" w:hAnsiTheme="minorHAnsi" w:cstheme="minorBidi"/>
              <w:b w:val="0"/>
              <w:bCs w:val="0"/>
              <w:caps w:val="0"/>
              <w:noProof/>
              <w:kern w:val="2"/>
              <w:sz w:val="22"/>
              <w:szCs w:val="22"/>
              <w:lang w:eastAsia="pt-BR"/>
              <w14:ligatures w14:val="standardContextual"/>
            </w:rPr>
          </w:pPr>
          <w:hyperlink w:anchor="_Toc183291709" w:history="1">
            <w:r w:rsidRPr="00BE3051">
              <w:rPr>
                <w:rStyle w:val="Hyperlink"/>
                <w:rFonts w:ascii="Arial" w:eastAsia="Arial" w:hAnsi="Arial" w:cs="Arial"/>
                <w:noProof/>
              </w:rPr>
              <w:t>APÊNDICE E – PLANO DE TESTE</w:t>
            </w:r>
            <w:r>
              <w:rPr>
                <w:noProof/>
                <w:webHidden/>
              </w:rPr>
              <w:tab/>
            </w:r>
            <w:r>
              <w:rPr>
                <w:noProof/>
                <w:webHidden/>
              </w:rPr>
              <w:fldChar w:fldCharType="begin"/>
            </w:r>
            <w:r>
              <w:rPr>
                <w:noProof/>
                <w:webHidden/>
              </w:rPr>
              <w:instrText xml:space="preserve"> PAGEREF _Toc183291709 \h </w:instrText>
            </w:r>
            <w:r>
              <w:rPr>
                <w:noProof/>
                <w:webHidden/>
              </w:rPr>
            </w:r>
            <w:r>
              <w:rPr>
                <w:noProof/>
                <w:webHidden/>
              </w:rPr>
              <w:fldChar w:fldCharType="separate"/>
            </w:r>
            <w:r>
              <w:rPr>
                <w:noProof/>
                <w:webHidden/>
              </w:rPr>
              <w:t>140</w:t>
            </w:r>
            <w:r>
              <w:rPr>
                <w:noProof/>
                <w:webHidden/>
              </w:rPr>
              <w:fldChar w:fldCharType="end"/>
            </w:r>
          </w:hyperlink>
        </w:p>
        <w:p w14:paraId="34E17D1B" w14:textId="3D5653C2" w:rsidR="00D46CD6" w:rsidRDefault="00D46CD6">
          <w:pPr>
            <w:pStyle w:val="Sumrio1"/>
            <w:rPr>
              <w:rFonts w:asciiTheme="minorHAnsi" w:eastAsiaTheme="minorEastAsia" w:hAnsiTheme="minorHAnsi" w:cstheme="minorBidi"/>
              <w:b w:val="0"/>
              <w:bCs w:val="0"/>
              <w:caps w:val="0"/>
              <w:noProof/>
              <w:kern w:val="2"/>
              <w:sz w:val="22"/>
              <w:szCs w:val="22"/>
              <w:lang w:eastAsia="pt-BR"/>
              <w14:ligatures w14:val="standardContextual"/>
            </w:rPr>
          </w:pPr>
          <w:hyperlink w:anchor="_Toc183291710" w:history="1">
            <w:r w:rsidRPr="00BE3051">
              <w:rPr>
                <w:rStyle w:val="Hyperlink"/>
                <w:rFonts w:ascii="Arial" w:eastAsia="Arial" w:hAnsi="Arial" w:cs="Arial"/>
                <w:noProof/>
              </w:rPr>
              <w:t>APÊNDICE F – ROTEIRO DE TESTES</w:t>
            </w:r>
            <w:r>
              <w:rPr>
                <w:noProof/>
                <w:webHidden/>
              </w:rPr>
              <w:tab/>
            </w:r>
            <w:r>
              <w:rPr>
                <w:noProof/>
                <w:webHidden/>
              </w:rPr>
              <w:fldChar w:fldCharType="begin"/>
            </w:r>
            <w:r>
              <w:rPr>
                <w:noProof/>
                <w:webHidden/>
              </w:rPr>
              <w:instrText xml:space="preserve"> PAGEREF _Toc183291710 \h </w:instrText>
            </w:r>
            <w:r>
              <w:rPr>
                <w:noProof/>
                <w:webHidden/>
              </w:rPr>
            </w:r>
            <w:r>
              <w:rPr>
                <w:noProof/>
                <w:webHidden/>
              </w:rPr>
              <w:fldChar w:fldCharType="separate"/>
            </w:r>
            <w:r>
              <w:rPr>
                <w:noProof/>
                <w:webHidden/>
              </w:rPr>
              <w:t>145</w:t>
            </w:r>
            <w:r>
              <w:rPr>
                <w:noProof/>
                <w:webHidden/>
              </w:rPr>
              <w:fldChar w:fldCharType="end"/>
            </w:r>
          </w:hyperlink>
        </w:p>
        <w:p w14:paraId="4828E5FC" w14:textId="49895278" w:rsidR="00E42F17" w:rsidRDefault="00E42F17" w:rsidP="531AB1A1">
          <w:pPr>
            <w:pStyle w:val="Sumrio1"/>
            <w:rPr>
              <w:rStyle w:val="Hyperlink"/>
              <w:noProof/>
              <w:kern w:val="2"/>
              <w14:ligatures w14:val="standardContextual"/>
            </w:rPr>
          </w:pPr>
          <w:r>
            <w:fldChar w:fldCharType="end"/>
          </w:r>
        </w:p>
      </w:sdtContent>
    </w:sdt>
    <w:p w14:paraId="196618A1" w14:textId="640BD4FA" w:rsidR="078076E3" w:rsidRPr="004B6174" w:rsidRDefault="078076E3" w:rsidP="531AB1A1">
      <w:pPr>
        <w:pStyle w:val="Sumrio1"/>
        <w:rPr>
          <w:rStyle w:val="Hyperlink"/>
          <w:rFonts w:asciiTheme="minorHAnsi" w:eastAsiaTheme="minorEastAsia" w:hAnsiTheme="minorHAnsi" w:cstheme="minorBidi"/>
          <w:b w:val="0"/>
          <w:bCs w:val="0"/>
          <w:caps w:val="0"/>
          <w:noProof/>
          <w:color w:val="auto"/>
          <w:kern w:val="2"/>
          <w:sz w:val="22"/>
          <w:szCs w:val="22"/>
          <w:lang w:eastAsia="pt-BR"/>
          <w14:ligatures w14:val="standardContextual"/>
        </w:rPr>
      </w:pPr>
    </w:p>
    <w:p w14:paraId="6E324991" w14:textId="378F336F" w:rsidR="74C48C8A" w:rsidRDefault="74C48C8A" w:rsidP="078076E3">
      <w:pPr>
        <w:pStyle w:val="Sumrio1"/>
        <w:rPr>
          <w:rStyle w:val="Hyperlink"/>
          <w:color w:val="FF0000"/>
        </w:rPr>
      </w:pPr>
    </w:p>
    <w:p w14:paraId="7196D064" w14:textId="77777777" w:rsidR="00824060" w:rsidRDefault="00824060">
      <w:pPr>
        <w:sectPr w:rsidR="00824060">
          <w:headerReference w:type="default" r:id="rId12"/>
          <w:footerReference w:type="default" r:id="rId13"/>
          <w:pgSz w:w="11906" w:h="16838"/>
          <w:pgMar w:top="1701" w:right="1134" w:bottom="1134" w:left="1701" w:header="709" w:footer="720" w:gutter="0"/>
          <w:pgNumType w:start="4"/>
          <w:cols w:space="720"/>
          <w:docGrid w:linePitch="600" w:charSpace="32768"/>
        </w:sectPr>
      </w:pPr>
    </w:p>
    <w:p w14:paraId="0012B8B5" w14:textId="198F9AB6" w:rsidR="153B3B8A" w:rsidRDefault="531AB1A1" w:rsidP="74C48C8A">
      <w:pPr>
        <w:pStyle w:val="Ttulo1"/>
        <w:spacing w:line="360" w:lineRule="auto"/>
        <w:rPr>
          <w:rFonts w:ascii="Arial" w:eastAsia="Calibri" w:hAnsi="Arial" w:cs="Arial"/>
          <w:sz w:val="24"/>
          <w:szCs w:val="24"/>
          <w:lang w:val="pt-BR" w:eastAsia="en-US"/>
        </w:rPr>
      </w:pPr>
      <w:bookmarkStart w:id="1" w:name="_Toc637014566"/>
      <w:bookmarkStart w:id="2" w:name="_Toc183291638"/>
      <w:r w:rsidRPr="531AB1A1">
        <w:rPr>
          <w:rFonts w:ascii="Arial" w:eastAsia="Calibri" w:hAnsi="Arial" w:cs="Arial"/>
          <w:sz w:val="24"/>
          <w:szCs w:val="24"/>
        </w:rPr>
        <w:lastRenderedPageBreak/>
        <w:t>INTRODUÇÃO</w:t>
      </w:r>
      <w:bookmarkEnd w:id="1"/>
      <w:bookmarkEnd w:id="2"/>
    </w:p>
    <w:p w14:paraId="4C05BC82" w14:textId="727B7BE5" w:rsidR="153B3B8A" w:rsidRDefault="153B3B8A" w:rsidP="74C48C8A"/>
    <w:p w14:paraId="3A584468" w14:textId="33332C08" w:rsidR="00670BC8" w:rsidRDefault="531AB1A1" w:rsidP="5199CE1A">
      <w:pPr>
        <w:spacing w:line="360" w:lineRule="auto"/>
        <w:ind w:firstLine="432"/>
        <w:jc w:val="both"/>
        <w:rPr>
          <w:rFonts w:ascii="Arial" w:eastAsia="Arial" w:hAnsi="Arial" w:cs="Arial"/>
        </w:rPr>
      </w:pPr>
      <w:r w:rsidRPr="531AB1A1">
        <w:rPr>
          <w:rFonts w:ascii="Arial" w:eastAsia="Arial" w:hAnsi="Arial" w:cs="Arial"/>
        </w:rPr>
        <w:t>As ruas e estradas se tornaram uma parte fundamental da nossa sociedade, elas são a principal forma de locomoção nas grandes cidades, utilizadas todos os dias por inúmeros brasileiros, seja através de carros, ônibus, motos ou até mesmo a pé, elas conectam toda a infraestrutura urbana, ajudando no transporte de pessoas e bens por todo o país. Embora tragam diversos benefícios, elas não estão isentas de defeitos, o despejo de lixo indevido, alagamentos, falta de manutenção e quedas de arvores são apenas algumas dificuldades que o povo enfrenta durante seu dia a dia.  Algumas irregularidades, como falta de sinalização, buracos e desníveis no asfalto, podem contribuir para causa</w:t>
      </w:r>
      <w:r w:rsidR="0066419B">
        <w:rPr>
          <w:rFonts w:ascii="Arial" w:eastAsia="Arial" w:hAnsi="Arial" w:cs="Arial"/>
        </w:rPr>
        <w:t>r</w:t>
      </w:r>
      <w:r w:rsidRPr="531AB1A1">
        <w:rPr>
          <w:rFonts w:ascii="Arial" w:eastAsia="Arial" w:hAnsi="Arial" w:cs="Arial"/>
        </w:rPr>
        <w:t xml:space="preserve"> acidentes se não passarem pela devida manutenção “o número de pontos críticos identificados ao longo dos 108.863 quilômetros pesquisados aumentou 75,6%. Passou de 454 em 2018 para 797 em 2019” (CNT, 2019).</w:t>
      </w:r>
    </w:p>
    <w:p w14:paraId="16529987" w14:textId="5003A39B" w:rsidR="00863D0B" w:rsidRDefault="531AB1A1" w:rsidP="00863D0B">
      <w:pPr>
        <w:spacing w:line="360" w:lineRule="auto"/>
        <w:ind w:firstLine="432"/>
        <w:jc w:val="both"/>
        <w:rPr>
          <w:rFonts w:ascii="Arial" w:eastAsia="Arial" w:hAnsi="Arial" w:cs="Arial"/>
        </w:rPr>
      </w:pPr>
      <w:r w:rsidRPr="531AB1A1">
        <w:rPr>
          <w:rFonts w:ascii="Arial" w:eastAsia="Arial" w:hAnsi="Arial" w:cs="Arial"/>
        </w:rPr>
        <w:t>O desgaste tem um grande papel nesses problemas, como pode ser visto nos danos constantes em ruas e avenidas. Além da degradação, existem diversos outros fatores que dificultam o uso das vias públicas, muitas vezes a má gestão torna o estado das vias ainda mais precário</w:t>
      </w:r>
      <w:r w:rsidR="0066419B">
        <w:rPr>
          <w:rFonts w:ascii="Arial" w:eastAsia="Arial" w:hAnsi="Arial" w:cs="Arial"/>
        </w:rPr>
        <w:t>.</w:t>
      </w:r>
    </w:p>
    <w:p w14:paraId="7A3A39A0" w14:textId="77777777" w:rsidR="00863D0B" w:rsidRDefault="00863D0B" w:rsidP="00863D0B">
      <w:pPr>
        <w:spacing w:line="360" w:lineRule="auto"/>
        <w:ind w:firstLine="432"/>
        <w:jc w:val="both"/>
        <w:rPr>
          <w:rFonts w:ascii="Arial" w:eastAsia="Arial" w:hAnsi="Arial" w:cs="Arial"/>
        </w:rPr>
      </w:pPr>
    </w:p>
    <w:p w14:paraId="058770F8" w14:textId="38059D28" w:rsidR="00863D0B" w:rsidRDefault="531AB1A1" w:rsidP="00863D0B">
      <w:pPr>
        <w:spacing w:after="160" w:line="360" w:lineRule="auto"/>
        <w:ind w:left="2124"/>
        <w:jc w:val="both"/>
        <w:rPr>
          <w:rFonts w:ascii="Arial" w:eastAsia="Arial" w:hAnsi="Arial" w:cs="Arial"/>
          <w:color w:val="000000" w:themeColor="text1"/>
          <w:sz w:val="20"/>
          <w:szCs w:val="20"/>
        </w:rPr>
      </w:pPr>
      <w:r w:rsidRPr="531AB1A1">
        <w:rPr>
          <w:rFonts w:ascii="Arial" w:eastAsia="Arial" w:hAnsi="Arial" w:cs="Arial"/>
          <w:color w:val="000000" w:themeColor="text1"/>
          <w:sz w:val="20"/>
          <w:szCs w:val="20"/>
        </w:rPr>
        <w:t>Os buracos no asfalto são o problema mais lembrado por moradores da cidade de São Paulo, segundo pesquisa Datafolha divulgada neste sábado (16). O transtorno é o campeão de reclamações em todas as regiões da cidade, com exceção do Centro, onde a presença de usuários de droga e de moradores de rua foi mais citada (G1, 2024).</w:t>
      </w:r>
    </w:p>
    <w:p w14:paraId="6CC999C8" w14:textId="77777777" w:rsidR="00863D0B" w:rsidRPr="00863D0B" w:rsidRDefault="00863D0B" w:rsidP="00863D0B">
      <w:pPr>
        <w:spacing w:after="160" w:line="360" w:lineRule="auto"/>
        <w:ind w:left="2124"/>
        <w:jc w:val="both"/>
        <w:rPr>
          <w:rFonts w:ascii="Arial" w:eastAsia="Arial" w:hAnsi="Arial" w:cs="Arial"/>
          <w:color w:val="000000" w:themeColor="text1"/>
          <w:sz w:val="20"/>
          <w:szCs w:val="20"/>
        </w:rPr>
      </w:pPr>
    </w:p>
    <w:p w14:paraId="02A3FDE6" w14:textId="38A52E90" w:rsidR="153B3B8A" w:rsidRPr="00AC4305" w:rsidRDefault="531AB1A1" w:rsidP="00F35E54">
      <w:pPr>
        <w:spacing w:line="360" w:lineRule="auto"/>
        <w:ind w:firstLine="363"/>
        <w:jc w:val="both"/>
        <w:rPr>
          <w:rFonts w:ascii="Arial" w:eastAsia="Arial" w:hAnsi="Arial" w:cs="Arial"/>
        </w:rPr>
      </w:pPr>
      <w:r w:rsidRPr="531AB1A1">
        <w:rPr>
          <w:rFonts w:ascii="Arial" w:eastAsia="Arial" w:hAnsi="Arial" w:cs="Arial"/>
        </w:rPr>
        <w:t>Ainda que esses problemas se espalhem através do “boca-a-boca”, dificilmente ganham espaço nos canais de comunicação adequados, o que atrapalha a identificação e solução deles.</w:t>
      </w:r>
    </w:p>
    <w:p w14:paraId="6595376B" w14:textId="737CE498" w:rsidR="74C48C8A" w:rsidRPr="00AC4305" w:rsidRDefault="531AB1A1" w:rsidP="00F35E54">
      <w:pPr>
        <w:spacing w:line="360" w:lineRule="auto"/>
        <w:ind w:firstLine="363"/>
        <w:jc w:val="both"/>
        <w:rPr>
          <w:rFonts w:ascii="Arial" w:eastAsia="Arial" w:hAnsi="Arial" w:cs="Arial"/>
        </w:rPr>
      </w:pPr>
      <w:r w:rsidRPr="531AB1A1">
        <w:rPr>
          <w:rFonts w:ascii="Arial" w:eastAsia="Arial" w:hAnsi="Arial" w:cs="Arial"/>
        </w:rPr>
        <w:t xml:space="preserve">Tendo em vista a crescente presença de tecnologias digitais na nossa sociedade, bem como a falta de visibilidade dos problemas em vias públicas, foi proposto a criação de um aplicativo que auxilie na divulgação dessas irregularidades, tendo como principal função a criação de reclamações para relatar esses problemas e auxiliar no aumento de visibilidade dos mesmos. </w:t>
      </w:r>
    </w:p>
    <w:p w14:paraId="172BDD5D" w14:textId="00F5F6B2" w:rsidR="00824060" w:rsidRPr="00AC4305" w:rsidRDefault="00824060" w:rsidP="74C48C8A">
      <w:pPr>
        <w:spacing w:line="360" w:lineRule="auto"/>
        <w:jc w:val="both"/>
        <w:rPr>
          <w:rFonts w:ascii="Arial" w:eastAsia="Calibri" w:hAnsi="Arial" w:cs="Arial"/>
          <w:lang w:eastAsia="en-US"/>
        </w:rPr>
      </w:pPr>
    </w:p>
    <w:p w14:paraId="6B9D5E86" w14:textId="5B53A0B2" w:rsidR="00824060" w:rsidRDefault="531AB1A1" w:rsidP="008258E6">
      <w:pPr>
        <w:pStyle w:val="Ttulo2"/>
        <w:rPr>
          <w:rFonts w:eastAsia="Calibri"/>
          <w:lang w:val="en-US" w:eastAsia="en-US"/>
        </w:rPr>
      </w:pPr>
      <w:bookmarkStart w:id="3" w:name="_Toc1255252680"/>
      <w:bookmarkStart w:id="4" w:name="_Hlk168693866"/>
      <w:bookmarkStart w:id="5" w:name="_Toc183291639"/>
      <w:r w:rsidRPr="531AB1A1">
        <w:rPr>
          <w:rFonts w:eastAsia="Calibri"/>
        </w:rPr>
        <w:lastRenderedPageBreak/>
        <w:t>O</w:t>
      </w:r>
      <w:bookmarkEnd w:id="3"/>
      <w:r w:rsidRPr="531AB1A1">
        <w:rPr>
          <w:rFonts w:eastAsia="Calibri"/>
        </w:rPr>
        <w:t>bjetivos</w:t>
      </w:r>
      <w:bookmarkEnd w:id="5"/>
    </w:p>
    <w:bookmarkEnd w:id="4"/>
    <w:p w14:paraId="46DE180F" w14:textId="77777777" w:rsidR="00554A4D" w:rsidRPr="005B6CFF" w:rsidRDefault="00554A4D" w:rsidP="00554A4D">
      <w:pPr>
        <w:rPr>
          <w:rFonts w:ascii="Arial" w:eastAsia="Calibri" w:hAnsi="Arial" w:cs="Arial"/>
          <w:lang w:val="en-US" w:eastAsia="en-US"/>
        </w:rPr>
      </w:pPr>
    </w:p>
    <w:p w14:paraId="7D615EFD" w14:textId="7E001E7D" w:rsidR="00F35E54" w:rsidRDefault="531AB1A1" w:rsidP="00F35E54">
      <w:pPr>
        <w:spacing w:line="360" w:lineRule="auto"/>
        <w:ind w:firstLine="363"/>
        <w:jc w:val="both"/>
      </w:pPr>
      <w:r w:rsidRPr="531AB1A1">
        <w:rPr>
          <w:rFonts w:ascii="Arial" w:eastAsia="Arial" w:hAnsi="Arial" w:cs="Arial"/>
        </w:rPr>
        <w:t xml:space="preserve">No contexto das cidades modernas, a manutenção e o monitoramento das vias públicas são desafios constantes que impactam diretamente a qualidade de vida dos cidadãos. A percepção da população sobre a eficácia da execução dessas tarefas é fundamental para entender suas falhas e oportunidades de melhoria. </w:t>
      </w:r>
    </w:p>
    <w:p w14:paraId="46487292" w14:textId="7AC547D3" w:rsidR="00824060" w:rsidRPr="00AC4305" w:rsidRDefault="531AB1A1" w:rsidP="00F35E54">
      <w:pPr>
        <w:spacing w:line="360" w:lineRule="auto"/>
        <w:ind w:firstLine="363"/>
        <w:jc w:val="both"/>
        <w:rPr>
          <w:rFonts w:ascii="Arial" w:eastAsia="Arial" w:hAnsi="Arial" w:cs="Arial"/>
        </w:rPr>
      </w:pPr>
      <w:r w:rsidRPr="531AB1A1">
        <w:rPr>
          <w:rFonts w:ascii="Arial" w:eastAsia="Arial" w:hAnsi="Arial" w:cs="Arial"/>
        </w:rPr>
        <w:t>Outra questão importante para o projeto é a relação entre como a visibilidade dos problemas pode contribuir para melhorias nessas infraestruturas. Sendo esse o princípio utilizado para melhorar a qualidade das vias públicas.</w:t>
      </w:r>
    </w:p>
    <w:p w14:paraId="1C096FC7" w14:textId="41127220" w:rsidR="00824060" w:rsidRPr="00AC4305" w:rsidRDefault="531AB1A1" w:rsidP="00F35E54">
      <w:pPr>
        <w:spacing w:line="360" w:lineRule="auto"/>
        <w:ind w:firstLine="363"/>
        <w:jc w:val="both"/>
        <w:rPr>
          <w:rFonts w:ascii="Arial" w:eastAsia="Arial" w:hAnsi="Arial" w:cs="Arial"/>
        </w:rPr>
      </w:pPr>
      <w:r w:rsidRPr="531AB1A1">
        <w:rPr>
          <w:rFonts w:ascii="Arial" w:eastAsia="Arial" w:hAnsi="Arial" w:cs="Arial"/>
        </w:rPr>
        <w:t xml:space="preserve">Para a resolução dos problemas apresentados, o objetivo é aumentar a visibilidade por meio de um aplicativo </w:t>
      </w:r>
      <w:r w:rsidRPr="531AB1A1">
        <w:rPr>
          <w:rFonts w:ascii="Arial" w:eastAsia="Arial" w:hAnsi="Arial" w:cs="Arial"/>
          <w:i/>
          <w:iCs/>
        </w:rPr>
        <w:t>mobile</w:t>
      </w:r>
      <w:r w:rsidRPr="531AB1A1">
        <w:rPr>
          <w:rFonts w:ascii="Arial" w:eastAsia="Arial" w:hAnsi="Arial" w:cs="Arial"/>
        </w:rPr>
        <w:t>, criando um canal de comunicação que permita a publicação e divulgação de reclamações sobre problemas encontrados nas vias públicas, como buracos, falta de sinalização, lixo e falta de iluminação.</w:t>
      </w:r>
    </w:p>
    <w:p w14:paraId="4687CA50" w14:textId="2CF47214" w:rsidR="078076E3" w:rsidRDefault="078076E3" w:rsidP="078076E3">
      <w:pPr>
        <w:spacing w:line="360" w:lineRule="auto"/>
        <w:ind w:firstLine="708"/>
        <w:rPr>
          <w:rFonts w:ascii="Arial" w:eastAsia="Arial" w:hAnsi="Arial" w:cs="Arial"/>
          <w:color w:val="FF0000"/>
        </w:rPr>
      </w:pPr>
    </w:p>
    <w:p w14:paraId="35A2C844" w14:textId="7565FE99" w:rsidR="00824060" w:rsidRPr="00280234" w:rsidRDefault="531AB1A1" w:rsidP="008258E6">
      <w:pPr>
        <w:pStyle w:val="Ttulo3"/>
        <w:rPr>
          <w:lang w:val="en-US" w:eastAsia="en-US"/>
        </w:rPr>
      </w:pPr>
      <w:bookmarkStart w:id="6" w:name="_Toc2042755508"/>
      <w:bookmarkStart w:id="7" w:name="_Toc183291640"/>
      <w:r>
        <w:t>Objetivos Específicos</w:t>
      </w:r>
      <w:bookmarkEnd w:id="6"/>
      <w:bookmarkEnd w:id="7"/>
    </w:p>
    <w:p w14:paraId="6E514568" w14:textId="77777777" w:rsidR="00554A4D" w:rsidRPr="005B6CFF" w:rsidRDefault="00554A4D" w:rsidP="00554A4D">
      <w:pPr>
        <w:rPr>
          <w:rFonts w:ascii="Arial" w:eastAsia="Calibri" w:hAnsi="Arial" w:cs="Arial"/>
          <w:lang w:val="en-US" w:eastAsia="en-US"/>
        </w:rPr>
      </w:pPr>
    </w:p>
    <w:p w14:paraId="317C0892" w14:textId="70B480F5" w:rsidR="4B1056F8" w:rsidRDefault="0066419B" w:rsidP="008B2198">
      <w:pPr>
        <w:spacing w:line="360" w:lineRule="auto"/>
        <w:ind w:firstLine="363"/>
        <w:jc w:val="both"/>
        <w:rPr>
          <w:rFonts w:ascii="Arial" w:eastAsia="Arial" w:hAnsi="Arial" w:cs="Arial"/>
        </w:rPr>
      </w:pPr>
      <w:r>
        <w:rPr>
          <w:rFonts w:ascii="Arial" w:eastAsia="Arial" w:hAnsi="Arial" w:cs="Arial"/>
        </w:rPr>
        <w:t>Desenvolver u</w:t>
      </w:r>
      <w:r w:rsidR="531AB1A1" w:rsidRPr="531AB1A1">
        <w:rPr>
          <w:rFonts w:ascii="Arial" w:eastAsia="Arial" w:hAnsi="Arial" w:cs="Arial"/>
        </w:rPr>
        <w:t xml:space="preserve">m aplicativo </w:t>
      </w:r>
      <w:r w:rsidR="531AB1A1" w:rsidRPr="531AB1A1">
        <w:rPr>
          <w:rFonts w:ascii="Arial" w:eastAsia="Arial" w:hAnsi="Arial" w:cs="Arial"/>
          <w:i/>
          <w:iCs/>
        </w:rPr>
        <w:t>mobile</w:t>
      </w:r>
      <w:r w:rsidR="531AB1A1" w:rsidRPr="531AB1A1">
        <w:rPr>
          <w:rFonts w:ascii="Arial" w:eastAsia="Arial" w:hAnsi="Arial" w:cs="Arial"/>
        </w:rPr>
        <w:t xml:space="preserve"> </w:t>
      </w:r>
      <w:r>
        <w:rPr>
          <w:rFonts w:ascii="Arial" w:eastAsia="Arial" w:hAnsi="Arial" w:cs="Arial"/>
        </w:rPr>
        <w:t>que</w:t>
      </w:r>
      <w:r w:rsidR="531AB1A1" w:rsidRPr="531AB1A1">
        <w:rPr>
          <w:rFonts w:ascii="Arial" w:eastAsia="Arial" w:hAnsi="Arial" w:cs="Arial"/>
        </w:rPr>
        <w:t xml:space="preserve"> deverá ter uma interface simples e de fácil utilização, assim, os usuários poderão realizar a publicação de reclamações sobre quaisquer problemas que encontrarem em vias públicas, de forma transparente, rápida e direta.</w:t>
      </w:r>
    </w:p>
    <w:p w14:paraId="3A2AA333" w14:textId="20575A45" w:rsidR="65B4E1E3" w:rsidRDefault="531AB1A1" w:rsidP="008B2198">
      <w:pPr>
        <w:spacing w:line="360" w:lineRule="auto"/>
        <w:ind w:firstLine="363"/>
        <w:jc w:val="both"/>
        <w:rPr>
          <w:rFonts w:ascii="Arial" w:eastAsia="Arial" w:hAnsi="Arial" w:cs="Arial"/>
        </w:rPr>
      </w:pPr>
      <w:r w:rsidRPr="531AB1A1">
        <w:rPr>
          <w:rFonts w:ascii="Arial" w:eastAsia="Arial" w:hAnsi="Arial" w:cs="Arial"/>
        </w:rPr>
        <w:t xml:space="preserve">Com o intuito de desenvolver uma comunidade ativa e engajada, o aplicativo deverá permitir que os usuários comentem e curtam as publicações, além de possuir um sistema de pontuação </w:t>
      </w:r>
      <w:r w:rsidR="0066419B">
        <w:rPr>
          <w:rFonts w:ascii="Arial" w:eastAsia="Arial" w:hAnsi="Arial" w:cs="Arial"/>
        </w:rPr>
        <w:t>para</w:t>
      </w:r>
      <w:r w:rsidRPr="531AB1A1">
        <w:rPr>
          <w:rFonts w:ascii="Arial" w:eastAsia="Arial" w:hAnsi="Arial" w:cs="Arial"/>
        </w:rPr>
        <w:t xml:space="preserve"> o</w:t>
      </w:r>
      <w:r w:rsidR="0066419B">
        <w:rPr>
          <w:rFonts w:ascii="Arial" w:eastAsia="Arial" w:hAnsi="Arial" w:cs="Arial"/>
        </w:rPr>
        <w:t>s usuários</w:t>
      </w:r>
      <w:r w:rsidRPr="531AB1A1">
        <w:rPr>
          <w:rFonts w:ascii="Arial" w:eastAsia="Arial" w:hAnsi="Arial" w:cs="Arial"/>
        </w:rPr>
        <w:t>.</w:t>
      </w:r>
    </w:p>
    <w:p w14:paraId="6C3A3E3C" w14:textId="76D98A01" w:rsidR="4A666C1F" w:rsidRDefault="531AB1A1" w:rsidP="008B2198">
      <w:pPr>
        <w:spacing w:line="360" w:lineRule="auto"/>
        <w:ind w:firstLine="363"/>
        <w:jc w:val="both"/>
        <w:rPr>
          <w:rFonts w:ascii="Arial" w:eastAsia="Arial" w:hAnsi="Arial" w:cs="Arial"/>
        </w:rPr>
      </w:pPr>
      <w:r w:rsidRPr="531AB1A1">
        <w:rPr>
          <w:rFonts w:ascii="Arial" w:eastAsia="Arial" w:hAnsi="Arial" w:cs="Arial"/>
        </w:rPr>
        <w:t xml:space="preserve">O aplicativo possui um </w:t>
      </w:r>
      <w:r w:rsidRPr="531AB1A1">
        <w:rPr>
          <w:rFonts w:ascii="Arial" w:eastAsia="Arial" w:hAnsi="Arial" w:cs="Arial"/>
          <w:i/>
          <w:iCs/>
        </w:rPr>
        <w:t>feed</w:t>
      </w:r>
      <w:r w:rsidRPr="531AB1A1">
        <w:rPr>
          <w:rFonts w:ascii="Arial" w:eastAsia="Arial" w:hAnsi="Arial" w:cs="Arial"/>
        </w:rPr>
        <w:t xml:space="preserve"> exibindo as reclamações mais próximas, relevantes (maior número de curtidas) e recentes, bem como seu status de resolução. Com essas informações facilmente disponíveis, a população e as autoridades responsáveis têm mais facilidade em identificar as irregularidades e realizar a manutenção adequada.</w:t>
      </w:r>
    </w:p>
    <w:p w14:paraId="7051F99B" w14:textId="13E19297" w:rsidR="451FC352" w:rsidRDefault="000F52C8" w:rsidP="000F52C8">
      <w:pPr>
        <w:suppressAutoHyphens w:val="0"/>
        <w:rPr>
          <w:rFonts w:ascii="Arial" w:eastAsia="Roboto" w:hAnsi="Arial" w:cs="Arial"/>
          <w:color w:val="111111"/>
        </w:rPr>
      </w:pPr>
      <w:r w:rsidRPr="531AB1A1">
        <w:rPr>
          <w:rFonts w:ascii="Arial" w:eastAsia="Roboto" w:hAnsi="Arial" w:cs="Arial"/>
          <w:color w:val="111111"/>
        </w:rPr>
        <w:br w:type="page"/>
      </w:r>
    </w:p>
    <w:p w14:paraId="3DFD4434" w14:textId="0A60D872" w:rsidR="00824060" w:rsidRPr="00AC4305" w:rsidRDefault="531AB1A1" w:rsidP="008258E6">
      <w:pPr>
        <w:pStyle w:val="Ttulo2"/>
        <w:rPr>
          <w:rFonts w:eastAsia="Calibri"/>
          <w:lang w:val="en-US" w:eastAsia="en-US"/>
        </w:rPr>
      </w:pPr>
      <w:bookmarkStart w:id="8" w:name="_Toc807565912"/>
      <w:bookmarkStart w:id="9" w:name="_Toc183291641"/>
      <w:r w:rsidRPr="531AB1A1">
        <w:rPr>
          <w:rFonts w:eastAsia="Calibri"/>
        </w:rPr>
        <w:lastRenderedPageBreak/>
        <w:t>Justificativa</w:t>
      </w:r>
      <w:bookmarkEnd w:id="8"/>
      <w:bookmarkEnd w:id="9"/>
    </w:p>
    <w:p w14:paraId="7C41BF64" w14:textId="259A25ED" w:rsidR="00BD506B" w:rsidRPr="00BD506B" w:rsidRDefault="531AB1A1" w:rsidP="00BD506B">
      <w:pPr>
        <w:spacing w:line="360" w:lineRule="auto"/>
        <w:ind w:firstLine="432"/>
        <w:jc w:val="both"/>
        <w:rPr>
          <w:rFonts w:ascii="Arial" w:eastAsia="Arial" w:hAnsi="Arial" w:cs="Arial"/>
        </w:rPr>
      </w:pPr>
      <w:r w:rsidRPr="531AB1A1">
        <w:rPr>
          <w:rFonts w:ascii="Arial" w:eastAsia="Arial" w:hAnsi="Arial" w:cs="Arial"/>
        </w:rPr>
        <w:t>Nosso país enfrenta constantes problemas em suas vias de mobilidade, sejam esses, buracos, falta de sinalização</w:t>
      </w:r>
      <w:r w:rsidR="0066419B">
        <w:rPr>
          <w:rFonts w:ascii="Arial" w:eastAsia="Arial" w:hAnsi="Arial" w:cs="Arial"/>
        </w:rPr>
        <w:t xml:space="preserve">, </w:t>
      </w:r>
      <w:r w:rsidRPr="531AB1A1">
        <w:rPr>
          <w:rFonts w:ascii="Arial" w:eastAsia="Arial" w:hAnsi="Arial" w:cs="Arial"/>
        </w:rPr>
        <w:t>iluminação, descarte indevido de lixo</w:t>
      </w:r>
      <w:r w:rsidR="0066419B">
        <w:rPr>
          <w:rFonts w:ascii="Arial" w:eastAsia="Arial" w:hAnsi="Arial" w:cs="Arial"/>
        </w:rPr>
        <w:t>,</w:t>
      </w:r>
      <w:r w:rsidRPr="531AB1A1">
        <w:rPr>
          <w:rFonts w:ascii="Arial" w:eastAsia="Arial" w:hAnsi="Arial" w:cs="Arial"/>
        </w:rPr>
        <w:t xml:space="preserve"> entulho</w:t>
      </w:r>
      <w:r w:rsidR="0066419B">
        <w:rPr>
          <w:rFonts w:ascii="Arial" w:eastAsia="Arial" w:hAnsi="Arial" w:cs="Arial"/>
        </w:rPr>
        <w:t xml:space="preserve"> </w:t>
      </w:r>
      <w:r w:rsidRPr="531AB1A1">
        <w:rPr>
          <w:rFonts w:ascii="Arial" w:eastAsia="Arial" w:hAnsi="Arial" w:cs="Arial"/>
        </w:rPr>
        <w:t>e muitos outros. Diversas dessas irregularidades diminuem a qualidade de vida das pessoas, principalmente em comunidades e regiões de baixa renda (Garcia, 2023).</w:t>
      </w:r>
    </w:p>
    <w:p w14:paraId="01585AD0" w14:textId="69D136D4" w:rsidR="00BD506B" w:rsidRPr="00BD506B" w:rsidRDefault="531AB1A1" w:rsidP="00BD506B">
      <w:pPr>
        <w:spacing w:line="360" w:lineRule="auto"/>
        <w:ind w:firstLine="432"/>
        <w:jc w:val="both"/>
        <w:rPr>
          <w:rFonts w:ascii="Arial" w:eastAsia="Arial" w:hAnsi="Arial" w:cs="Arial"/>
        </w:rPr>
      </w:pPr>
      <w:r w:rsidRPr="531AB1A1">
        <w:rPr>
          <w:rFonts w:ascii="Arial" w:eastAsia="Arial" w:hAnsi="Arial" w:cs="Arial"/>
        </w:rPr>
        <w:t>Também deve-se levar em conta a necessidade de divulgar essas adversidades, por meio da sociedade, a fim de chamar a atenção das autoridades competentes, para que possam corrigir esses problemas.</w:t>
      </w:r>
    </w:p>
    <w:p w14:paraId="2D0310A5" w14:textId="5C5401B6" w:rsidR="39F8A085" w:rsidRDefault="531AB1A1" w:rsidP="00F33136">
      <w:pPr>
        <w:spacing w:line="360" w:lineRule="auto"/>
        <w:ind w:firstLine="432"/>
        <w:jc w:val="both"/>
        <w:rPr>
          <w:rFonts w:ascii="Arial" w:eastAsia="Arial" w:hAnsi="Arial" w:cs="Arial"/>
        </w:rPr>
      </w:pPr>
      <w:r w:rsidRPr="531AB1A1">
        <w:rPr>
          <w:rFonts w:ascii="Arial" w:eastAsia="Arial" w:hAnsi="Arial" w:cs="Arial"/>
        </w:rPr>
        <w:t>Considerando essas questões, nota-se a necessidade de uma plataforma centralizada que viabilize a publicação e visualização de irregularidades. Dessa forma, foi idealizado um aplicativo que permite que os cidadãos criem e acompanhem as reclamações de problemas em vias públicas, além de incentivar a interação entre usuários, criando assim um ambiente dinâmico e interativo.</w:t>
      </w:r>
    </w:p>
    <w:p w14:paraId="624F147B" w14:textId="77777777" w:rsidR="00EA388D" w:rsidRDefault="00EA388D" w:rsidP="00F33136">
      <w:pPr>
        <w:spacing w:line="360" w:lineRule="auto"/>
        <w:ind w:firstLine="432"/>
        <w:jc w:val="both"/>
        <w:rPr>
          <w:rFonts w:ascii="Arial" w:eastAsia="Arial" w:hAnsi="Arial" w:cs="Arial"/>
        </w:rPr>
      </w:pPr>
    </w:p>
    <w:p w14:paraId="44701407" w14:textId="15D2BBEE" w:rsidR="004C3637" w:rsidRDefault="531AB1A1" w:rsidP="008258E6">
      <w:pPr>
        <w:pStyle w:val="Ttulo2"/>
        <w:rPr>
          <w:rFonts w:eastAsia="Calibri"/>
          <w:lang w:val="en-US" w:eastAsia="en-US"/>
        </w:rPr>
      </w:pPr>
      <w:bookmarkStart w:id="10" w:name="_Toc1435170885"/>
      <w:bookmarkStart w:id="11" w:name="_Toc183291642"/>
      <w:r w:rsidRPr="531AB1A1">
        <w:rPr>
          <w:rFonts w:eastAsia="Calibri"/>
        </w:rPr>
        <w:t>Procedimentos metodológicos e tecnologias</w:t>
      </w:r>
      <w:bookmarkEnd w:id="10"/>
      <w:bookmarkEnd w:id="11"/>
    </w:p>
    <w:p w14:paraId="1775E2CC" w14:textId="08BBBBFE" w:rsidR="00F33136" w:rsidRDefault="531AB1A1" w:rsidP="1E806E08">
      <w:pPr>
        <w:spacing w:line="360" w:lineRule="auto"/>
        <w:ind w:firstLine="576"/>
        <w:jc w:val="both"/>
        <w:rPr>
          <w:rFonts w:ascii="Arial" w:eastAsia="Arial" w:hAnsi="Arial" w:cs="Arial"/>
        </w:rPr>
      </w:pPr>
      <w:r w:rsidRPr="531AB1A1">
        <w:rPr>
          <w:rFonts w:ascii="Arial" w:eastAsia="Arial" w:hAnsi="Arial" w:cs="Arial"/>
        </w:rPr>
        <w:t xml:space="preserve">A arquitetura do projeto seguirá o modelo </w:t>
      </w:r>
      <w:bookmarkStart w:id="12" w:name="_Hlk182422939"/>
      <w:r w:rsidRPr="531AB1A1">
        <w:rPr>
          <w:rFonts w:ascii="Arial" w:eastAsia="Arial" w:hAnsi="Arial" w:cs="Arial"/>
        </w:rPr>
        <w:t xml:space="preserve">MVC </w:t>
      </w:r>
      <w:bookmarkEnd w:id="12"/>
      <w:r w:rsidRPr="531AB1A1">
        <w:rPr>
          <w:rFonts w:ascii="Arial" w:eastAsia="Arial" w:hAnsi="Arial" w:cs="Arial"/>
        </w:rPr>
        <w:t>(</w:t>
      </w:r>
      <w:bookmarkStart w:id="13" w:name="_Hlk182422948"/>
      <w:r w:rsidRPr="531AB1A1">
        <w:rPr>
          <w:rFonts w:ascii="Arial" w:eastAsia="Arial" w:hAnsi="Arial" w:cs="Arial"/>
          <w:i/>
          <w:iCs/>
        </w:rPr>
        <w:t>Model-</w:t>
      </w:r>
      <w:proofErr w:type="spellStart"/>
      <w:r w:rsidRPr="531AB1A1">
        <w:rPr>
          <w:rFonts w:ascii="Arial" w:eastAsia="Arial" w:hAnsi="Arial" w:cs="Arial"/>
          <w:i/>
          <w:iCs/>
        </w:rPr>
        <w:t>View</w:t>
      </w:r>
      <w:proofErr w:type="spellEnd"/>
      <w:r w:rsidRPr="531AB1A1">
        <w:rPr>
          <w:rFonts w:ascii="Arial" w:eastAsia="Arial" w:hAnsi="Arial" w:cs="Arial"/>
          <w:i/>
          <w:iCs/>
        </w:rPr>
        <w:t>-</w:t>
      </w:r>
      <w:proofErr w:type="spellStart"/>
      <w:r w:rsidRPr="531AB1A1">
        <w:rPr>
          <w:rFonts w:ascii="Arial" w:eastAsia="Arial" w:hAnsi="Arial" w:cs="Arial"/>
          <w:i/>
          <w:iCs/>
        </w:rPr>
        <w:t>Controller</w:t>
      </w:r>
      <w:bookmarkEnd w:id="13"/>
      <w:proofErr w:type="spellEnd"/>
      <w:r w:rsidRPr="531AB1A1">
        <w:rPr>
          <w:rFonts w:ascii="Arial" w:eastAsia="Arial" w:hAnsi="Arial" w:cs="Arial"/>
        </w:rPr>
        <w:t xml:space="preserve">) junto ao padrão </w:t>
      </w:r>
      <w:bookmarkStart w:id="14" w:name="_Hlk182422957"/>
      <w:r w:rsidRPr="531AB1A1">
        <w:rPr>
          <w:rFonts w:ascii="Arial" w:eastAsia="Arial" w:hAnsi="Arial" w:cs="Arial"/>
        </w:rPr>
        <w:t xml:space="preserve">DAO </w:t>
      </w:r>
      <w:bookmarkEnd w:id="14"/>
      <w:r w:rsidRPr="531AB1A1">
        <w:rPr>
          <w:rFonts w:ascii="Arial" w:eastAsia="Arial" w:hAnsi="Arial" w:cs="Arial"/>
        </w:rPr>
        <w:t>(</w:t>
      </w:r>
      <w:bookmarkStart w:id="15" w:name="_Hlk182422965"/>
      <w:r w:rsidRPr="531AB1A1">
        <w:rPr>
          <w:rFonts w:ascii="Arial" w:eastAsia="Arial" w:hAnsi="Arial" w:cs="Arial"/>
          <w:i/>
          <w:iCs/>
        </w:rPr>
        <w:t xml:space="preserve">Data Access </w:t>
      </w:r>
      <w:proofErr w:type="spellStart"/>
      <w:r w:rsidRPr="531AB1A1">
        <w:rPr>
          <w:rFonts w:ascii="Arial" w:eastAsia="Arial" w:hAnsi="Arial" w:cs="Arial"/>
          <w:i/>
          <w:iCs/>
        </w:rPr>
        <w:t>Object</w:t>
      </w:r>
      <w:bookmarkEnd w:id="15"/>
      <w:proofErr w:type="spellEnd"/>
      <w:r w:rsidRPr="531AB1A1">
        <w:rPr>
          <w:rFonts w:ascii="Arial" w:eastAsia="Arial" w:hAnsi="Arial" w:cs="Arial"/>
        </w:rPr>
        <w:t xml:space="preserve">). O banco de dados escolhido foi PostgreSQL, já as linguagens de programação utilizadas foram Python para o </w:t>
      </w:r>
      <w:proofErr w:type="spellStart"/>
      <w:r w:rsidRPr="531AB1A1">
        <w:rPr>
          <w:rFonts w:ascii="Arial" w:eastAsia="Arial" w:hAnsi="Arial" w:cs="Arial"/>
          <w:i/>
          <w:iCs/>
        </w:rPr>
        <w:t>back-end</w:t>
      </w:r>
      <w:proofErr w:type="spellEnd"/>
      <w:r w:rsidRPr="531AB1A1">
        <w:rPr>
          <w:rFonts w:ascii="Arial" w:eastAsia="Arial" w:hAnsi="Arial" w:cs="Arial"/>
          <w:i/>
          <w:iCs/>
        </w:rPr>
        <w:t xml:space="preserve"> </w:t>
      </w:r>
      <w:r w:rsidRPr="531AB1A1">
        <w:rPr>
          <w:rFonts w:ascii="Arial" w:eastAsia="Arial" w:hAnsi="Arial" w:cs="Arial"/>
        </w:rPr>
        <w:t xml:space="preserve">e </w:t>
      </w:r>
      <w:proofErr w:type="spellStart"/>
      <w:r w:rsidRPr="531AB1A1">
        <w:rPr>
          <w:rFonts w:ascii="Arial" w:eastAsia="Arial" w:hAnsi="Arial" w:cs="Arial"/>
        </w:rPr>
        <w:t>JavaScript</w:t>
      </w:r>
      <w:proofErr w:type="spellEnd"/>
      <w:r w:rsidRPr="531AB1A1">
        <w:rPr>
          <w:rFonts w:ascii="Arial" w:eastAsia="Arial" w:hAnsi="Arial" w:cs="Arial"/>
          <w:i/>
          <w:iCs/>
        </w:rPr>
        <w:t xml:space="preserve"> </w:t>
      </w:r>
      <w:r w:rsidRPr="531AB1A1">
        <w:rPr>
          <w:rFonts w:ascii="Arial" w:eastAsia="Arial" w:hAnsi="Arial" w:cs="Arial"/>
        </w:rPr>
        <w:t>com</w:t>
      </w:r>
      <w:r w:rsidRPr="531AB1A1">
        <w:rPr>
          <w:rFonts w:ascii="Arial" w:eastAsia="Arial" w:hAnsi="Arial" w:cs="Arial"/>
          <w:i/>
          <w:iCs/>
        </w:rPr>
        <w:t xml:space="preserve"> </w:t>
      </w:r>
      <w:proofErr w:type="spellStart"/>
      <w:r w:rsidRPr="531AB1A1">
        <w:rPr>
          <w:rFonts w:ascii="Arial" w:eastAsia="Arial" w:hAnsi="Arial" w:cs="Arial"/>
        </w:rPr>
        <w:t>React</w:t>
      </w:r>
      <w:proofErr w:type="spellEnd"/>
      <w:r w:rsidRPr="531AB1A1">
        <w:rPr>
          <w:rFonts w:ascii="Arial" w:eastAsia="Arial" w:hAnsi="Arial" w:cs="Arial"/>
        </w:rPr>
        <w:t xml:space="preserve"> </w:t>
      </w:r>
      <w:proofErr w:type="spellStart"/>
      <w:r w:rsidRPr="531AB1A1">
        <w:rPr>
          <w:rFonts w:ascii="Arial" w:eastAsia="Arial" w:hAnsi="Arial" w:cs="Arial"/>
        </w:rPr>
        <w:t>Native</w:t>
      </w:r>
      <w:proofErr w:type="spellEnd"/>
      <w:r w:rsidRPr="531AB1A1">
        <w:rPr>
          <w:rFonts w:ascii="Arial" w:eastAsia="Arial" w:hAnsi="Arial" w:cs="Arial"/>
          <w:i/>
          <w:iCs/>
        </w:rPr>
        <w:t xml:space="preserve"> </w:t>
      </w:r>
      <w:r w:rsidRPr="531AB1A1">
        <w:rPr>
          <w:rFonts w:ascii="Arial" w:eastAsia="Arial" w:hAnsi="Arial" w:cs="Arial"/>
        </w:rPr>
        <w:t xml:space="preserve">para o </w:t>
      </w:r>
      <w:r w:rsidRPr="531AB1A1">
        <w:rPr>
          <w:rFonts w:ascii="Arial" w:eastAsia="Arial" w:hAnsi="Arial" w:cs="Arial"/>
          <w:i/>
          <w:iCs/>
        </w:rPr>
        <w:t>front-</w:t>
      </w:r>
      <w:proofErr w:type="spellStart"/>
      <w:r w:rsidRPr="531AB1A1">
        <w:rPr>
          <w:rFonts w:ascii="Arial" w:eastAsia="Arial" w:hAnsi="Arial" w:cs="Arial"/>
          <w:i/>
          <w:iCs/>
        </w:rPr>
        <w:t>end</w:t>
      </w:r>
      <w:proofErr w:type="spellEnd"/>
      <w:r w:rsidR="003648D8">
        <w:rPr>
          <w:rFonts w:ascii="Arial" w:eastAsia="Arial" w:hAnsi="Arial" w:cs="Arial"/>
          <w:i/>
          <w:iCs/>
        </w:rPr>
        <w:t xml:space="preserve"> mobile</w:t>
      </w:r>
      <w:r w:rsidRPr="531AB1A1">
        <w:rPr>
          <w:rFonts w:ascii="Arial" w:eastAsia="Arial" w:hAnsi="Arial" w:cs="Arial"/>
        </w:rPr>
        <w:t>.</w:t>
      </w:r>
    </w:p>
    <w:p w14:paraId="384BA73E" w14:textId="1BA4F37D" w:rsidR="00824060" w:rsidRPr="003F6B4A" w:rsidRDefault="531AB1A1" w:rsidP="1E806E08">
      <w:pPr>
        <w:spacing w:line="360" w:lineRule="auto"/>
        <w:ind w:firstLine="432"/>
        <w:jc w:val="both"/>
        <w:rPr>
          <w:rFonts w:ascii="Arial" w:eastAsia="Arial" w:hAnsi="Arial" w:cs="Arial"/>
        </w:rPr>
      </w:pPr>
      <w:r w:rsidRPr="531AB1A1">
        <w:rPr>
          <w:rFonts w:ascii="Arial" w:eastAsia="Arial" w:hAnsi="Arial" w:cs="Arial"/>
        </w:rPr>
        <w:t xml:space="preserve">Para metodologia de desenvolvimento foi adotado o </w:t>
      </w:r>
      <w:r w:rsidRPr="531AB1A1">
        <w:rPr>
          <w:rFonts w:ascii="Arial" w:eastAsia="Arial" w:hAnsi="Arial" w:cs="Arial"/>
          <w:i/>
          <w:iCs/>
        </w:rPr>
        <w:t>framework</w:t>
      </w:r>
      <w:r w:rsidRPr="531AB1A1">
        <w:rPr>
          <w:rFonts w:ascii="Arial" w:eastAsia="Arial" w:hAnsi="Arial" w:cs="Arial"/>
        </w:rPr>
        <w:t xml:space="preserve"> Scrum baseado no</w:t>
      </w:r>
      <w:r w:rsidR="003648D8">
        <w:rPr>
          <w:rFonts w:ascii="Arial" w:eastAsia="Arial" w:hAnsi="Arial" w:cs="Arial"/>
        </w:rPr>
        <w:t xml:space="preserve"> </w:t>
      </w:r>
      <w:r w:rsidRPr="531AB1A1">
        <w:rPr>
          <w:rFonts w:ascii="Arial" w:eastAsia="Arial" w:hAnsi="Arial" w:cs="Arial"/>
        </w:rPr>
        <w:t xml:space="preserve">desenvolvimento ágil, organizando as entregas do projeto em </w:t>
      </w:r>
      <w:r w:rsidRPr="531AB1A1">
        <w:rPr>
          <w:rFonts w:ascii="Arial" w:eastAsia="Arial" w:hAnsi="Arial" w:cs="Arial"/>
          <w:i/>
          <w:iCs/>
        </w:rPr>
        <w:t>sprints</w:t>
      </w:r>
      <w:r w:rsidRPr="531AB1A1">
        <w:rPr>
          <w:rFonts w:ascii="Arial" w:eastAsia="Arial" w:hAnsi="Arial" w:cs="Arial"/>
        </w:rPr>
        <w:t xml:space="preserve">, já para o versionamento foi utilizado a ferramenta GIT em conjunto a plataforma GitHub, enquanto no processo de integração e </w:t>
      </w:r>
      <w:proofErr w:type="spellStart"/>
      <w:r w:rsidRPr="531AB1A1">
        <w:rPr>
          <w:rFonts w:ascii="Arial" w:eastAsia="Arial" w:hAnsi="Arial" w:cs="Arial"/>
          <w:i/>
          <w:iCs/>
        </w:rPr>
        <w:t>deploy</w:t>
      </w:r>
      <w:proofErr w:type="spellEnd"/>
      <w:r w:rsidRPr="531AB1A1">
        <w:rPr>
          <w:rFonts w:ascii="Arial" w:eastAsia="Arial" w:hAnsi="Arial" w:cs="Arial"/>
        </w:rPr>
        <w:t xml:space="preserve">, foi utilizado do Expo e GitHub </w:t>
      </w:r>
      <w:proofErr w:type="spellStart"/>
      <w:r w:rsidRPr="531AB1A1">
        <w:rPr>
          <w:rFonts w:ascii="Arial" w:eastAsia="Arial" w:hAnsi="Arial" w:cs="Arial"/>
          <w:i/>
          <w:iCs/>
        </w:rPr>
        <w:t>Actions</w:t>
      </w:r>
      <w:proofErr w:type="spellEnd"/>
      <w:r w:rsidRPr="531AB1A1">
        <w:rPr>
          <w:rFonts w:ascii="Arial" w:eastAsia="Arial" w:hAnsi="Arial" w:cs="Arial"/>
          <w:i/>
          <w:iCs/>
        </w:rPr>
        <w:t xml:space="preserve"> </w:t>
      </w:r>
      <w:r w:rsidRPr="531AB1A1">
        <w:rPr>
          <w:rFonts w:ascii="Arial" w:eastAsia="Arial" w:hAnsi="Arial" w:cs="Arial"/>
        </w:rPr>
        <w:t xml:space="preserve">para o </w:t>
      </w:r>
      <w:r w:rsidRPr="531AB1A1">
        <w:rPr>
          <w:rFonts w:ascii="Arial" w:eastAsia="Arial" w:hAnsi="Arial" w:cs="Arial"/>
          <w:i/>
          <w:iCs/>
        </w:rPr>
        <w:t>front-</w:t>
      </w:r>
      <w:proofErr w:type="spellStart"/>
      <w:r w:rsidRPr="531AB1A1">
        <w:rPr>
          <w:rFonts w:ascii="Arial" w:eastAsia="Arial" w:hAnsi="Arial" w:cs="Arial"/>
          <w:i/>
          <w:iCs/>
        </w:rPr>
        <w:t>end</w:t>
      </w:r>
      <w:proofErr w:type="spellEnd"/>
      <w:r w:rsidRPr="531AB1A1">
        <w:rPr>
          <w:rFonts w:ascii="Arial" w:eastAsia="Arial" w:hAnsi="Arial" w:cs="Arial"/>
        </w:rPr>
        <w:t xml:space="preserve"> e </w:t>
      </w:r>
      <w:proofErr w:type="spellStart"/>
      <w:r w:rsidRPr="531AB1A1">
        <w:rPr>
          <w:rFonts w:ascii="Arial" w:eastAsia="Arial" w:hAnsi="Arial" w:cs="Arial"/>
          <w:i/>
          <w:iCs/>
        </w:rPr>
        <w:t>back-end</w:t>
      </w:r>
      <w:proofErr w:type="spellEnd"/>
      <w:r w:rsidRPr="531AB1A1">
        <w:rPr>
          <w:rFonts w:ascii="Arial" w:eastAsia="Arial" w:hAnsi="Arial" w:cs="Arial"/>
          <w:i/>
          <w:iCs/>
        </w:rPr>
        <w:t xml:space="preserve"> </w:t>
      </w:r>
      <w:r w:rsidRPr="531AB1A1">
        <w:rPr>
          <w:rFonts w:ascii="Arial" w:eastAsia="Arial" w:hAnsi="Arial" w:cs="Arial"/>
        </w:rPr>
        <w:t>respectivamente.</w:t>
      </w:r>
    </w:p>
    <w:p w14:paraId="2536DE9D" w14:textId="6CA0DCF5" w:rsidR="4D00CED2" w:rsidRDefault="003648D8" w:rsidP="003648D8">
      <w:pPr>
        <w:spacing w:line="360" w:lineRule="auto"/>
        <w:jc w:val="both"/>
        <w:rPr>
          <w:rFonts w:ascii="Arial" w:eastAsia="Arial" w:hAnsi="Arial" w:cs="Arial"/>
          <w:color w:val="000000" w:themeColor="text1"/>
        </w:rPr>
      </w:pPr>
      <w:r>
        <w:rPr>
          <w:rFonts w:ascii="Arial" w:eastAsia="Arial" w:hAnsi="Arial" w:cs="Arial"/>
          <w:color w:val="000000" w:themeColor="text1"/>
        </w:rPr>
        <w:tab/>
      </w:r>
      <w:r w:rsidR="531AB1A1" w:rsidRPr="531AB1A1">
        <w:rPr>
          <w:rFonts w:ascii="Arial" w:eastAsia="Arial" w:hAnsi="Arial" w:cs="Arial"/>
          <w:color w:val="000000" w:themeColor="text1"/>
        </w:rPr>
        <w:t xml:space="preserve">O </w:t>
      </w:r>
      <w:proofErr w:type="spellStart"/>
      <w:r w:rsidR="531AB1A1" w:rsidRPr="003648D8">
        <w:rPr>
          <w:rFonts w:ascii="Arial" w:eastAsia="Arial" w:hAnsi="Arial" w:cs="Arial"/>
          <w:i/>
          <w:iCs/>
          <w:color w:val="000000" w:themeColor="text1"/>
        </w:rPr>
        <w:t>back-end</w:t>
      </w:r>
      <w:proofErr w:type="spellEnd"/>
      <w:r w:rsidR="531AB1A1" w:rsidRPr="531AB1A1">
        <w:rPr>
          <w:rFonts w:ascii="Arial" w:eastAsia="Arial" w:hAnsi="Arial" w:cs="Arial"/>
          <w:color w:val="000000" w:themeColor="text1"/>
        </w:rPr>
        <w:t xml:space="preserve"> está hospedado nos servidores da Microsoft Azure, enquanto o banco de dados é gerenciado pela </w:t>
      </w:r>
      <w:proofErr w:type="spellStart"/>
      <w:r w:rsidR="531AB1A1" w:rsidRPr="531AB1A1">
        <w:rPr>
          <w:rFonts w:ascii="Arial" w:eastAsia="Arial" w:hAnsi="Arial" w:cs="Arial"/>
          <w:color w:val="000000" w:themeColor="text1"/>
        </w:rPr>
        <w:t>Aiven</w:t>
      </w:r>
      <w:proofErr w:type="spellEnd"/>
      <w:r w:rsidR="531AB1A1" w:rsidRPr="531AB1A1">
        <w:rPr>
          <w:rFonts w:ascii="Arial" w:eastAsia="Arial" w:hAnsi="Arial" w:cs="Arial"/>
          <w:color w:val="000000" w:themeColor="text1"/>
        </w:rPr>
        <w:t xml:space="preserve">. O </w:t>
      </w:r>
      <w:r w:rsidR="531AB1A1" w:rsidRPr="003648D8">
        <w:rPr>
          <w:rFonts w:ascii="Arial" w:eastAsia="Arial" w:hAnsi="Arial" w:cs="Arial"/>
          <w:i/>
          <w:iCs/>
          <w:color w:val="000000" w:themeColor="text1"/>
        </w:rPr>
        <w:t>front-</w:t>
      </w:r>
      <w:proofErr w:type="spellStart"/>
      <w:r w:rsidR="531AB1A1" w:rsidRPr="003648D8">
        <w:rPr>
          <w:rFonts w:ascii="Arial" w:eastAsia="Arial" w:hAnsi="Arial" w:cs="Arial"/>
          <w:i/>
          <w:iCs/>
          <w:color w:val="000000" w:themeColor="text1"/>
        </w:rPr>
        <w:t>end</w:t>
      </w:r>
      <w:proofErr w:type="spellEnd"/>
      <w:r w:rsidR="531AB1A1" w:rsidRPr="531AB1A1">
        <w:rPr>
          <w:rFonts w:ascii="Arial" w:eastAsia="Arial" w:hAnsi="Arial" w:cs="Arial"/>
          <w:color w:val="000000" w:themeColor="text1"/>
        </w:rPr>
        <w:t xml:space="preserve"> do aplicativo </w:t>
      </w:r>
      <w:r>
        <w:rPr>
          <w:rFonts w:ascii="Arial" w:eastAsia="Arial" w:hAnsi="Arial" w:cs="Arial"/>
          <w:color w:val="000000" w:themeColor="text1"/>
        </w:rPr>
        <w:t>deve ser instalado e executado</w:t>
      </w:r>
      <w:r w:rsidR="531AB1A1" w:rsidRPr="531AB1A1">
        <w:rPr>
          <w:rFonts w:ascii="Arial" w:eastAsia="Arial" w:hAnsi="Arial" w:cs="Arial"/>
          <w:color w:val="000000" w:themeColor="text1"/>
        </w:rPr>
        <w:t xml:space="preserve"> diretamente no dispositivo Android do usuário por meio de um arquivo binário APK</w:t>
      </w:r>
      <w:r w:rsidR="00D46CD6">
        <w:rPr>
          <w:rFonts w:ascii="Arial" w:eastAsia="Arial" w:hAnsi="Arial" w:cs="Arial"/>
          <w:color w:val="000000" w:themeColor="text1"/>
        </w:rPr>
        <w:t xml:space="preserve"> (</w:t>
      </w:r>
      <w:r w:rsidR="00D46CD6" w:rsidRPr="531AB1A1">
        <w:rPr>
          <w:rFonts w:ascii="Arial" w:eastAsia="Arial" w:hAnsi="Arial" w:cs="Arial"/>
          <w:i/>
          <w:iCs/>
        </w:rPr>
        <w:t xml:space="preserve">Android </w:t>
      </w:r>
      <w:proofErr w:type="spellStart"/>
      <w:r w:rsidR="00D46CD6" w:rsidRPr="531AB1A1">
        <w:rPr>
          <w:rFonts w:ascii="Arial" w:eastAsia="Arial" w:hAnsi="Arial" w:cs="Arial"/>
          <w:i/>
          <w:iCs/>
        </w:rPr>
        <w:t>Application</w:t>
      </w:r>
      <w:proofErr w:type="spellEnd"/>
      <w:r w:rsidR="00D46CD6" w:rsidRPr="531AB1A1">
        <w:rPr>
          <w:rFonts w:ascii="Arial" w:eastAsia="Arial" w:hAnsi="Arial" w:cs="Arial"/>
          <w:i/>
          <w:iCs/>
        </w:rPr>
        <w:t xml:space="preserve"> </w:t>
      </w:r>
      <w:proofErr w:type="spellStart"/>
      <w:r w:rsidR="00D46CD6" w:rsidRPr="531AB1A1">
        <w:rPr>
          <w:rFonts w:ascii="Arial" w:eastAsia="Arial" w:hAnsi="Arial" w:cs="Arial"/>
          <w:i/>
          <w:iCs/>
        </w:rPr>
        <w:t>Package</w:t>
      </w:r>
      <w:proofErr w:type="spellEnd"/>
      <w:r w:rsidR="531AB1A1" w:rsidRPr="531AB1A1">
        <w:rPr>
          <w:rFonts w:ascii="Arial" w:eastAsia="Arial" w:hAnsi="Arial" w:cs="Arial"/>
          <w:color w:val="000000" w:themeColor="text1"/>
        </w:rPr>
        <w:t>).</w:t>
      </w:r>
    </w:p>
    <w:p w14:paraId="53DF515E" w14:textId="54D2BA80" w:rsidR="00381404" w:rsidRDefault="531AB1A1" w:rsidP="00381404">
      <w:pPr>
        <w:pStyle w:val="Ttulo1"/>
        <w:spacing w:line="360" w:lineRule="auto"/>
        <w:rPr>
          <w:rFonts w:ascii="Arial" w:eastAsia="Calibri" w:hAnsi="Arial" w:cs="Arial"/>
          <w:sz w:val="24"/>
          <w:szCs w:val="24"/>
          <w:lang w:val="pt-BR" w:eastAsia="en-US"/>
        </w:rPr>
      </w:pPr>
      <w:bookmarkStart w:id="16" w:name="_Toc183291643"/>
      <w:r w:rsidRPr="531AB1A1">
        <w:rPr>
          <w:rFonts w:ascii="Arial" w:eastAsia="Calibri" w:hAnsi="Arial" w:cs="Arial"/>
          <w:sz w:val="24"/>
          <w:szCs w:val="24"/>
        </w:rPr>
        <w:lastRenderedPageBreak/>
        <w:t>TECNOLOGIAS, FERRAMENTAS E PADRÕES EMPREGADOS NO DESENVOLVIMENTO DE SOFTWARE</w:t>
      </w:r>
      <w:bookmarkEnd w:id="16"/>
    </w:p>
    <w:p w14:paraId="1AD3D271" w14:textId="61322E9B" w:rsidR="00D848BD" w:rsidRPr="00D848BD" w:rsidRDefault="531AB1A1" w:rsidP="00D848BD">
      <w:pPr>
        <w:pStyle w:val="Ttulo2"/>
        <w:rPr>
          <w:rFonts w:eastAsia="Arial"/>
          <w:lang w:eastAsia="en-US"/>
        </w:rPr>
      </w:pPr>
      <w:bookmarkStart w:id="17" w:name="_Toc183291644"/>
      <w:r w:rsidRPr="531AB1A1">
        <w:rPr>
          <w:rFonts w:eastAsia="Arial"/>
        </w:rPr>
        <w:t>Framework Scrum</w:t>
      </w:r>
      <w:bookmarkEnd w:id="17"/>
    </w:p>
    <w:p w14:paraId="070FBBE4" w14:textId="0934DC27" w:rsidR="00D848BD" w:rsidRDefault="531AB1A1" w:rsidP="003648D8">
      <w:pPr>
        <w:spacing w:line="360" w:lineRule="auto"/>
        <w:ind w:firstLine="576"/>
        <w:jc w:val="both"/>
        <w:rPr>
          <w:rFonts w:ascii="Arial" w:eastAsia="Arial" w:hAnsi="Arial" w:cs="Arial"/>
        </w:rPr>
      </w:pPr>
      <w:r w:rsidRPr="531AB1A1">
        <w:rPr>
          <w:rFonts w:ascii="Arial" w:eastAsia="Arial" w:hAnsi="Arial" w:cs="Arial"/>
        </w:rPr>
        <w:t xml:space="preserve">O modelo de processo de desenvolvimento adotado foi o </w:t>
      </w:r>
      <w:r w:rsidRPr="531AB1A1">
        <w:rPr>
          <w:rFonts w:ascii="Arial" w:eastAsia="Arial" w:hAnsi="Arial" w:cs="Arial"/>
          <w:i/>
          <w:iCs/>
        </w:rPr>
        <w:t>framework</w:t>
      </w:r>
      <w:r w:rsidRPr="531AB1A1">
        <w:rPr>
          <w:rFonts w:ascii="Arial" w:eastAsia="Arial" w:hAnsi="Arial" w:cs="Arial"/>
        </w:rPr>
        <w:t xml:space="preserve"> Scrum, que é uma estrutura que segue os princípios do Manifesto Ágil e é amplamente utilizada para gerenciar projetos de maneira eficiente. </w:t>
      </w:r>
    </w:p>
    <w:p w14:paraId="3A3F825B" w14:textId="3178ACDC" w:rsidR="003648D8" w:rsidRDefault="531AB1A1" w:rsidP="003648D8">
      <w:pPr>
        <w:spacing w:line="360" w:lineRule="auto"/>
        <w:ind w:firstLine="576"/>
        <w:jc w:val="both"/>
        <w:rPr>
          <w:rFonts w:ascii="Arial" w:eastAsia="Arial" w:hAnsi="Arial" w:cs="Arial"/>
        </w:rPr>
      </w:pPr>
      <w:r w:rsidRPr="531AB1A1">
        <w:rPr>
          <w:rFonts w:ascii="Arial" w:eastAsia="Arial" w:hAnsi="Arial" w:cs="Arial"/>
        </w:rPr>
        <w:t>No Guia do Scrum, é definido que:</w:t>
      </w:r>
    </w:p>
    <w:p w14:paraId="1AEC987F" w14:textId="03D0470A" w:rsidR="00D848BD" w:rsidRDefault="531AB1A1" w:rsidP="00D848BD">
      <w:pPr>
        <w:spacing w:line="360" w:lineRule="auto"/>
        <w:ind w:left="1416"/>
        <w:jc w:val="both"/>
        <w:rPr>
          <w:rFonts w:ascii="Arial" w:eastAsia="Arial" w:hAnsi="Arial" w:cs="Arial"/>
          <w:sz w:val="20"/>
          <w:szCs w:val="20"/>
        </w:rPr>
      </w:pPr>
      <w:r w:rsidRPr="531AB1A1">
        <w:rPr>
          <w:rFonts w:ascii="Arial" w:eastAsia="Arial" w:hAnsi="Arial" w:cs="Arial"/>
          <w:sz w:val="20"/>
          <w:szCs w:val="20"/>
        </w:rPr>
        <w:t>Scrum emprega uma abordagem iterativa e incremental para otimizar a previsibilidade e controlar o risco. Scrum envolve grupos de pessoas que, coletivamente, possuem todas as habilidades e conhecimentos necessários para fazer o trabalho e compartilhar ou adquirir essas habilidades conforme necessário (</w:t>
      </w:r>
      <w:proofErr w:type="spellStart"/>
      <w:r w:rsidRPr="531AB1A1">
        <w:rPr>
          <w:rFonts w:ascii="Arial" w:eastAsia="Arial" w:hAnsi="Arial" w:cs="Arial"/>
          <w:sz w:val="20"/>
          <w:szCs w:val="20"/>
        </w:rPr>
        <w:t>Schwaber</w:t>
      </w:r>
      <w:proofErr w:type="spellEnd"/>
      <w:r w:rsidRPr="531AB1A1">
        <w:rPr>
          <w:rFonts w:ascii="Arial" w:eastAsia="Arial" w:hAnsi="Arial" w:cs="Arial"/>
          <w:sz w:val="20"/>
          <w:szCs w:val="20"/>
        </w:rPr>
        <w:t>; Sutherland, 2020, p. 4).</w:t>
      </w:r>
    </w:p>
    <w:p w14:paraId="4933CD85" w14:textId="77777777" w:rsidR="00D848BD" w:rsidRDefault="00D848BD" w:rsidP="00D848BD">
      <w:pPr>
        <w:spacing w:line="360" w:lineRule="auto"/>
        <w:ind w:left="1416"/>
        <w:jc w:val="both"/>
        <w:rPr>
          <w:rFonts w:ascii="Arial" w:eastAsia="Arial" w:hAnsi="Arial" w:cs="Arial"/>
          <w:color w:val="FF0000"/>
          <w:sz w:val="20"/>
          <w:szCs w:val="20"/>
        </w:rPr>
      </w:pPr>
    </w:p>
    <w:p w14:paraId="01A3060D" w14:textId="77777777" w:rsidR="00D848BD" w:rsidRDefault="531AB1A1" w:rsidP="003648D8">
      <w:pPr>
        <w:spacing w:line="360" w:lineRule="auto"/>
        <w:ind w:firstLine="708"/>
        <w:jc w:val="both"/>
        <w:rPr>
          <w:rFonts w:ascii="Arial" w:eastAsia="Arial" w:hAnsi="Arial" w:cs="Arial"/>
        </w:rPr>
      </w:pPr>
      <w:r w:rsidRPr="531AB1A1">
        <w:rPr>
          <w:rFonts w:ascii="Arial" w:eastAsia="Arial" w:hAnsi="Arial" w:cs="Arial"/>
        </w:rPr>
        <w:t>Em outras palavras, o Scrum facilita a entrega contínua e incremental de produtos, permitindo que as equipes se adaptem rapidamente às mudanças e aprimorem seus processos continuamente.</w:t>
      </w:r>
    </w:p>
    <w:p w14:paraId="23C94DA5" w14:textId="77777777" w:rsidR="00D848BD" w:rsidRDefault="00D848BD" w:rsidP="00D848BD">
      <w:pPr>
        <w:spacing w:line="360" w:lineRule="auto"/>
        <w:ind w:firstLine="708"/>
        <w:jc w:val="both"/>
        <w:rPr>
          <w:rFonts w:ascii="Arial" w:eastAsia="Arial" w:hAnsi="Arial" w:cs="Arial"/>
        </w:rPr>
      </w:pPr>
    </w:p>
    <w:p w14:paraId="23CB4BFC" w14:textId="50AD88C2" w:rsidR="006C2420" w:rsidRDefault="531AB1A1" w:rsidP="006C2420">
      <w:pPr>
        <w:pStyle w:val="Ttulo3"/>
        <w:rPr>
          <w:lang w:eastAsia="en-US"/>
        </w:rPr>
      </w:pPr>
      <w:bookmarkStart w:id="18" w:name="_Toc183291645"/>
      <w:r>
        <w:t>Manifesto Ágil</w:t>
      </w:r>
      <w:bookmarkEnd w:id="18"/>
    </w:p>
    <w:p w14:paraId="553528B3" w14:textId="77777777" w:rsidR="00D848BD" w:rsidRDefault="531AB1A1" w:rsidP="003648D8">
      <w:pPr>
        <w:spacing w:line="360" w:lineRule="auto"/>
        <w:ind w:firstLine="708"/>
        <w:jc w:val="both"/>
        <w:rPr>
          <w:rFonts w:ascii="Arial" w:eastAsia="Arial" w:hAnsi="Arial" w:cs="Arial"/>
        </w:rPr>
      </w:pPr>
      <w:r w:rsidRPr="531AB1A1">
        <w:rPr>
          <w:rFonts w:ascii="Arial" w:eastAsia="Arial" w:hAnsi="Arial" w:cs="Arial"/>
        </w:rPr>
        <w:t xml:space="preserve">O Manifesto para Desenvolvimento Ágil de </w:t>
      </w:r>
      <w:r w:rsidRPr="008E6846">
        <w:rPr>
          <w:rFonts w:ascii="Arial" w:eastAsia="Arial" w:hAnsi="Arial" w:cs="Arial"/>
          <w:i/>
          <w:iCs/>
        </w:rPr>
        <w:t>Software</w:t>
      </w:r>
      <w:r w:rsidRPr="531AB1A1">
        <w:rPr>
          <w:rFonts w:ascii="Arial" w:eastAsia="Arial" w:hAnsi="Arial" w:cs="Arial"/>
        </w:rPr>
        <w:t>, foi criado em 2001 por um grupo de desenvolvedores de software e estabelece os valores e princípios fundamentais que norteiam as metodologias ágeis, incluindo o Scrum. O manifesto ágil valoriza:</w:t>
      </w:r>
    </w:p>
    <w:p w14:paraId="73672C79" w14:textId="77777777" w:rsidR="00D848BD" w:rsidRDefault="531AB1A1" w:rsidP="00DF0CFD">
      <w:pPr>
        <w:spacing w:line="360" w:lineRule="auto"/>
        <w:ind w:left="1416"/>
        <w:jc w:val="both"/>
        <w:rPr>
          <w:rFonts w:ascii="Arial" w:eastAsia="Arial" w:hAnsi="Arial" w:cs="Arial"/>
          <w:sz w:val="20"/>
          <w:szCs w:val="20"/>
        </w:rPr>
      </w:pPr>
      <w:r w:rsidRPr="531AB1A1">
        <w:rPr>
          <w:rFonts w:ascii="Arial" w:eastAsia="Arial" w:hAnsi="Arial" w:cs="Arial"/>
          <w:sz w:val="20"/>
          <w:szCs w:val="20"/>
        </w:rPr>
        <w:t xml:space="preserve">Indivíduos e interações mais que processos e ferramentas. Software em funcionamento mais que documentação abrangente. Colaboração com o cliente mais que negociação de contratos. Responder a mudanças mais que seguir um plano (Manifesto Ágil, 2001). </w:t>
      </w:r>
    </w:p>
    <w:p w14:paraId="01C3D6FF" w14:textId="77777777" w:rsidR="00D848BD" w:rsidRDefault="00D848BD" w:rsidP="00D848BD">
      <w:pPr>
        <w:spacing w:line="360" w:lineRule="auto"/>
        <w:ind w:left="1416"/>
        <w:jc w:val="both"/>
        <w:rPr>
          <w:rFonts w:ascii="Arial" w:eastAsia="Arial" w:hAnsi="Arial" w:cs="Arial"/>
          <w:sz w:val="20"/>
          <w:szCs w:val="20"/>
        </w:rPr>
      </w:pPr>
    </w:p>
    <w:p w14:paraId="582208CE" w14:textId="7D8C388E" w:rsidR="00D848BD" w:rsidRDefault="003648D8" w:rsidP="003648D8">
      <w:pPr>
        <w:spacing w:line="360" w:lineRule="auto"/>
        <w:jc w:val="both"/>
        <w:rPr>
          <w:rFonts w:ascii="Arial" w:eastAsia="Arial" w:hAnsi="Arial" w:cs="Arial"/>
        </w:rPr>
      </w:pPr>
      <w:r>
        <w:rPr>
          <w:rFonts w:ascii="Arial" w:eastAsia="Arial" w:hAnsi="Arial" w:cs="Arial"/>
        </w:rPr>
        <w:tab/>
      </w:r>
      <w:r w:rsidR="531AB1A1" w:rsidRPr="531AB1A1">
        <w:rPr>
          <w:rFonts w:ascii="Arial" w:eastAsia="Arial" w:hAnsi="Arial" w:cs="Arial"/>
        </w:rPr>
        <w:t>Esses valores são complementados pelos seguintes princípios definidos pelo Manifesto Ágil (2001):</w:t>
      </w:r>
    </w:p>
    <w:p w14:paraId="2CB8A193" w14:textId="77777777" w:rsidR="00D848BD" w:rsidRDefault="531AB1A1" w:rsidP="00820795">
      <w:pPr>
        <w:numPr>
          <w:ilvl w:val="0"/>
          <w:numId w:val="32"/>
        </w:numPr>
        <w:suppressAutoHyphens w:val="0"/>
        <w:spacing w:line="360" w:lineRule="auto"/>
        <w:jc w:val="both"/>
        <w:rPr>
          <w:rFonts w:ascii="Arial" w:eastAsia="Arial" w:hAnsi="Arial" w:cs="Arial"/>
        </w:rPr>
      </w:pPr>
      <w:r w:rsidRPr="531AB1A1">
        <w:rPr>
          <w:rFonts w:ascii="Arial" w:eastAsia="Arial" w:hAnsi="Arial" w:cs="Arial"/>
        </w:rPr>
        <w:t xml:space="preserve">Nossa maior prioridade é satisfazer o cliente através da entrega contínua e adiantada de </w:t>
      </w:r>
      <w:r w:rsidRPr="008E6846">
        <w:rPr>
          <w:rFonts w:ascii="Arial" w:eastAsia="Arial" w:hAnsi="Arial" w:cs="Arial"/>
          <w:i/>
          <w:iCs/>
        </w:rPr>
        <w:t>software</w:t>
      </w:r>
      <w:r w:rsidRPr="531AB1A1">
        <w:rPr>
          <w:rFonts w:ascii="Arial" w:eastAsia="Arial" w:hAnsi="Arial" w:cs="Arial"/>
        </w:rPr>
        <w:t xml:space="preserve"> com valor agregado.</w:t>
      </w:r>
    </w:p>
    <w:p w14:paraId="421B5CF8" w14:textId="77777777" w:rsidR="00D848BD" w:rsidRDefault="531AB1A1" w:rsidP="00820795">
      <w:pPr>
        <w:numPr>
          <w:ilvl w:val="0"/>
          <w:numId w:val="32"/>
        </w:numPr>
        <w:suppressAutoHyphens w:val="0"/>
        <w:spacing w:line="360" w:lineRule="auto"/>
        <w:jc w:val="both"/>
        <w:rPr>
          <w:rFonts w:ascii="Arial" w:eastAsia="Arial" w:hAnsi="Arial" w:cs="Arial"/>
        </w:rPr>
      </w:pPr>
      <w:r w:rsidRPr="531AB1A1">
        <w:rPr>
          <w:rFonts w:ascii="Arial" w:eastAsia="Arial" w:hAnsi="Arial" w:cs="Arial"/>
        </w:rPr>
        <w:t>Mudanças nos requisitos são bem-vindas, mesmo tardiamente no desenvolvimento. Processos ágeis tiram vantagem das mudanças visando vantagem competitiva para o cliente.</w:t>
      </w:r>
    </w:p>
    <w:p w14:paraId="2ECA6465" w14:textId="77777777" w:rsidR="00D848BD" w:rsidRDefault="531AB1A1" w:rsidP="00820795">
      <w:pPr>
        <w:numPr>
          <w:ilvl w:val="0"/>
          <w:numId w:val="32"/>
        </w:numPr>
        <w:suppressAutoHyphens w:val="0"/>
        <w:spacing w:line="360" w:lineRule="auto"/>
        <w:jc w:val="both"/>
        <w:rPr>
          <w:rFonts w:ascii="Arial" w:eastAsia="Arial" w:hAnsi="Arial" w:cs="Arial"/>
        </w:rPr>
      </w:pPr>
      <w:r w:rsidRPr="531AB1A1">
        <w:rPr>
          <w:rFonts w:ascii="Arial" w:eastAsia="Arial" w:hAnsi="Arial" w:cs="Arial"/>
        </w:rPr>
        <w:t xml:space="preserve">Entregar frequentemente </w:t>
      </w:r>
      <w:r w:rsidRPr="008E6846">
        <w:rPr>
          <w:rFonts w:ascii="Arial" w:eastAsia="Arial" w:hAnsi="Arial" w:cs="Arial"/>
          <w:i/>
          <w:iCs/>
        </w:rPr>
        <w:t>software</w:t>
      </w:r>
      <w:r w:rsidRPr="531AB1A1">
        <w:rPr>
          <w:rFonts w:ascii="Arial" w:eastAsia="Arial" w:hAnsi="Arial" w:cs="Arial"/>
        </w:rPr>
        <w:t xml:space="preserve"> funcionando, de poucas semanas a poucos meses, com preferência à menor escala de tempo.</w:t>
      </w:r>
    </w:p>
    <w:p w14:paraId="257A496A" w14:textId="77777777" w:rsidR="00D848BD" w:rsidRDefault="531AB1A1" w:rsidP="00820795">
      <w:pPr>
        <w:numPr>
          <w:ilvl w:val="0"/>
          <w:numId w:val="32"/>
        </w:numPr>
        <w:suppressAutoHyphens w:val="0"/>
        <w:spacing w:line="360" w:lineRule="auto"/>
        <w:jc w:val="both"/>
        <w:rPr>
          <w:rFonts w:ascii="Arial" w:eastAsia="Arial" w:hAnsi="Arial" w:cs="Arial"/>
        </w:rPr>
      </w:pPr>
      <w:r w:rsidRPr="531AB1A1">
        <w:rPr>
          <w:rFonts w:ascii="Arial" w:eastAsia="Arial" w:hAnsi="Arial" w:cs="Arial"/>
        </w:rPr>
        <w:lastRenderedPageBreak/>
        <w:t>Pessoas de negócio e desenvolvedores devem trabalhar diariamente em conjunto por todo o projeto.</w:t>
      </w:r>
    </w:p>
    <w:p w14:paraId="5F5F2F5D" w14:textId="77777777" w:rsidR="00D848BD" w:rsidRDefault="531AB1A1" w:rsidP="00820795">
      <w:pPr>
        <w:numPr>
          <w:ilvl w:val="0"/>
          <w:numId w:val="32"/>
        </w:numPr>
        <w:suppressAutoHyphens w:val="0"/>
        <w:spacing w:line="360" w:lineRule="auto"/>
        <w:jc w:val="both"/>
        <w:rPr>
          <w:rFonts w:ascii="Arial" w:eastAsia="Arial" w:hAnsi="Arial" w:cs="Arial"/>
        </w:rPr>
      </w:pPr>
      <w:r w:rsidRPr="531AB1A1">
        <w:rPr>
          <w:rFonts w:ascii="Arial" w:eastAsia="Arial" w:hAnsi="Arial" w:cs="Arial"/>
        </w:rPr>
        <w:t>Construa projetos em torno de indivíduos motivados. Dê a eles o ambiente e o suporte necessário e confie neles para fazer o trabalho.</w:t>
      </w:r>
    </w:p>
    <w:p w14:paraId="61A8E40A" w14:textId="77777777" w:rsidR="00D848BD" w:rsidRDefault="531AB1A1" w:rsidP="00820795">
      <w:pPr>
        <w:numPr>
          <w:ilvl w:val="0"/>
          <w:numId w:val="32"/>
        </w:numPr>
        <w:suppressAutoHyphens w:val="0"/>
        <w:spacing w:line="360" w:lineRule="auto"/>
        <w:jc w:val="both"/>
        <w:rPr>
          <w:rFonts w:ascii="Arial" w:eastAsia="Arial" w:hAnsi="Arial" w:cs="Arial"/>
        </w:rPr>
      </w:pPr>
      <w:r w:rsidRPr="531AB1A1">
        <w:rPr>
          <w:rFonts w:ascii="Arial" w:eastAsia="Arial" w:hAnsi="Arial" w:cs="Arial"/>
        </w:rPr>
        <w:t>O método mais eficiente e eficaz de transmitir informações para e entre uma equipe de desenvolvimento é através de conversa face a face.</w:t>
      </w:r>
    </w:p>
    <w:p w14:paraId="27414AFF" w14:textId="77777777" w:rsidR="00D848BD" w:rsidRDefault="531AB1A1" w:rsidP="00820795">
      <w:pPr>
        <w:numPr>
          <w:ilvl w:val="0"/>
          <w:numId w:val="32"/>
        </w:numPr>
        <w:suppressAutoHyphens w:val="0"/>
        <w:spacing w:line="360" w:lineRule="auto"/>
        <w:jc w:val="both"/>
        <w:rPr>
          <w:rFonts w:ascii="Arial" w:eastAsia="Arial" w:hAnsi="Arial" w:cs="Arial"/>
        </w:rPr>
      </w:pPr>
      <w:r w:rsidRPr="008E6846">
        <w:rPr>
          <w:rFonts w:ascii="Arial" w:eastAsia="Arial" w:hAnsi="Arial" w:cs="Arial"/>
          <w:i/>
          <w:iCs/>
        </w:rPr>
        <w:t>Software</w:t>
      </w:r>
      <w:r w:rsidRPr="531AB1A1">
        <w:rPr>
          <w:rFonts w:ascii="Arial" w:eastAsia="Arial" w:hAnsi="Arial" w:cs="Arial"/>
        </w:rPr>
        <w:t xml:space="preserve"> funcionando é a medida primária de progresso.</w:t>
      </w:r>
    </w:p>
    <w:p w14:paraId="0EE6D9AE" w14:textId="77777777" w:rsidR="00D848BD" w:rsidRDefault="531AB1A1" w:rsidP="00820795">
      <w:pPr>
        <w:numPr>
          <w:ilvl w:val="0"/>
          <w:numId w:val="32"/>
        </w:numPr>
        <w:suppressAutoHyphens w:val="0"/>
        <w:spacing w:line="360" w:lineRule="auto"/>
        <w:jc w:val="both"/>
        <w:rPr>
          <w:rFonts w:ascii="Arial" w:eastAsia="Arial" w:hAnsi="Arial" w:cs="Arial"/>
        </w:rPr>
      </w:pPr>
      <w:r w:rsidRPr="531AB1A1">
        <w:rPr>
          <w:rFonts w:ascii="Arial" w:eastAsia="Arial" w:hAnsi="Arial" w:cs="Arial"/>
        </w:rPr>
        <w:t xml:space="preserve">Os processos ágeis promovem desenvolvimento sustentável. Os patrocinadores, desenvolvedores e usuários devem ser capazes de manter um ritmo constante indefinidamente. </w:t>
      </w:r>
    </w:p>
    <w:p w14:paraId="49398ECC" w14:textId="77777777" w:rsidR="00D848BD" w:rsidRDefault="531AB1A1" w:rsidP="00820795">
      <w:pPr>
        <w:numPr>
          <w:ilvl w:val="0"/>
          <w:numId w:val="32"/>
        </w:numPr>
        <w:suppressAutoHyphens w:val="0"/>
        <w:spacing w:line="360" w:lineRule="auto"/>
        <w:jc w:val="both"/>
        <w:rPr>
          <w:rFonts w:ascii="Arial" w:eastAsia="Arial" w:hAnsi="Arial" w:cs="Arial"/>
        </w:rPr>
      </w:pPr>
      <w:r w:rsidRPr="531AB1A1">
        <w:rPr>
          <w:rFonts w:ascii="Arial" w:eastAsia="Arial" w:hAnsi="Arial" w:cs="Arial"/>
        </w:rPr>
        <w:t>Contínua atenção à excelência técnica e bom design aumenta a agilidade.</w:t>
      </w:r>
    </w:p>
    <w:p w14:paraId="402816DB" w14:textId="77777777" w:rsidR="00D848BD" w:rsidRDefault="531AB1A1" w:rsidP="00820795">
      <w:pPr>
        <w:numPr>
          <w:ilvl w:val="0"/>
          <w:numId w:val="32"/>
        </w:numPr>
        <w:suppressAutoHyphens w:val="0"/>
        <w:spacing w:line="360" w:lineRule="auto"/>
        <w:jc w:val="both"/>
        <w:rPr>
          <w:rFonts w:ascii="Arial" w:eastAsia="Arial" w:hAnsi="Arial" w:cs="Arial"/>
        </w:rPr>
      </w:pPr>
      <w:r w:rsidRPr="531AB1A1">
        <w:rPr>
          <w:rFonts w:ascii="Arial" w:eastAsia="Arial" w:hAnsi="Arial" w:cs="Arial"/>
        </w:rPr>
        <w:t>Simplicidade – a arte de maximizar a quantidade de trabalho não realizado – é essencial.</w:t>
      </w:r>
    </w:p>
    <w:p w14:paraId="5D0194DE" w14:textId="77777777" w:rsidR="00D848BD" w:rsidRDefault="531AB1A1" w:rsidP="00820795">
      <w:pPr>
        <w:numPr>
          <w:ilvl w:val="0"/>
          <w:numId w:val="32"/>
        </w:numPr>
        <w:suppressAutoHyphens w:val="0"/>
        <w:spacing w:line="360" w:lineRule="auto"/>
        <w:jc w:val="both"/>
        <w:rPr>
          <w:rFonts w:ascii="Arial" w:eastAsia="Arial" w:hAnsi="Arial" w:cs="Arial"/>
        </w:rPr>
      </w:pPr>
      <w:r w:rsidRPr="531AB1A1">
        <w:rPr>
          <w:rFonts w:ascii="Arial" w:eastAsia="Arial" w:hAnsi="Arial" w:cs="Arial"/>
        </w:rPr>
        <w:t>As melhores arquiteturas, requisitos e designs emergem de equipes auto-organizáveis.</w:t>
      </w:r>
    </w:p>
    <w:p w14:paraId="6B72480D" w14:textId="20623081" w:rsidR="00D848BD" w:rsidRPr="00D848BD" w:rsidRDefault="531AB1A1" w:rsidP="00820795">
      <w:pPr>
        <w:numPr>
          <w:ilvl w:val="0"/>
          <w:numId w:val="32"/>
        </w:numPr>
        <w:suppressAutoHyphens w:val="0"/>
        <w:spacing w:after="160" w:line="360" w:lineRule="auto"/>
        <w:jc w:val="both"/>
        <w:rPr>
          <w:rFonts w:ascii="Arial" w:eastAsia="Arial" w:hAnsi="Arial" w:cs="Arial"/>
        </w:rPr>
      </w:pPr>
      <w:r w:rsidRPr="531AB1A1">
        <w:rPr>
          <w:rFonts w:ascii="Arial" w:eastAsia="Arial" w:hAnsi="Arial" w:cs="Arial"/>
        </w:rPr>
        <w:t>Em intervalos regulares, a equipe reflete sobre como se tornar mais eficaz e então refina e ajusta seu comportamento de acordo.</w:t>
      </w:r>
    </w:p>
    <w:p w14:paraId="492EC7EE" w14:textId="77777777" w:rsidR="006C2420" w:rsidRDefault="531AB1A1" w:rsidP="006C2420">
      <w:pPr>
        <w:pStyle w:val="Ttulo3"/>
        <w:rPr>
          <w:lang w:eastAsia="en-US"/>
        </w:rPr>
      </w:pPr>
      <w:bookmarkStart w:id="19" w:name="_Toc183291646"/>
      <w:r>
        <w:t>Pilares do Scrum</w:t>
      </w:r>
      <w:bookmarkEnd w:id="19"/>
    </w:p>
    <w:p w14:paraId="5C2C7C26" w14:textId="77777777" w:rsidR="00D848BD" w:rsidRDefault="531AB1A1" w:rsidP="00D848BD">
      <w:pPr>
        <w:spacing w:line="360" w:lineRule="auto"/>
        <w:ind w:firstLine="360"/>
        <w:jc w:val="both"/>
        <w:rPr>
          <w:rFonts w:ascii="Arial" w:eastAsia="Arial" w:hAnsi="Arial" w:cs="Arial"/>
        </w:rPr>
      </w:pPr>
      <w:r w:rsidRPr="531AB1A1">
        <w:rPr>
          <w:rFonts w:ascii="Arial" w:eastAsia="Arial" w:hAnsi="Arial" w:cs="Arial"/>
        </w:rPr>
        <w:t xml:space="preserve">O Scrum é sustentado por três pilares, que são essenciais para o funcionamento eficaz do </w:t>
      </w:r>
      <w:r w:rsidRPr="531AB1A1">
        <w:rPr>
          <w:rFonts w:ascii="Arial" w:eastAsia="Arial" w:hAnsi="Arial" w:cs="Arial"/>
          <w:i/>
          <w:iCs/>
        </w:rPr>
        <w:t>framework</w:t>
      </w:r>
      <w:r w:rsidRPr="531AB1A1">
        <w:rPr>
          <w:rFonts w:ascii="Arial" w:eastAsia="Arial" w:hAnsi="Arial" w:cs="Arial"/>
        </w:rPr>
        <w:t>, esses pilares são citados por</w:t>
      </w:r>
      <w:r w:rsidRPr="531AB1A1">
        <w:rPr>
          <w:rFonts w:ascii="Arial" w:eastAsia="Arial" w:hAnsi="Arial" w:cs="Arial"/>
          <w:color w:val="FF0000"/>
        </w:rPr>
        <w:t xml:space="preserve"> </w:t>
      </w:r>
      <w:proofErr w:type="spellStart"/>
      <w:r w:rsidRPr="531AB1A1">
        <w:rPr>
          <w:rFonts w:ascii="Arial" w:eastAsia="Arial" w:hAnsi="Arial" w:cs="Arial"/>
        </w:rPr>
        <w:t>Schwaber</w:t>
      </w:r>
      <w:proofErr w:type="spellEnd"/>
      <w:r w:rsidRPr="531AB1A1">
        <w:rPr>
          <w:rFonts w:ascii="Arial" w:eastAsia="Arial" w:hAnsi="Arial" w:cs="Arial"/>
        </w:rPr>
        <w:t xml:space="preserve"> e Sutherland (2020, p. 4), “os pilares empíricos do Scrum: transparência, inspeção e adaptação”. </w:t>
      </w:r>
    </w:p>
    <w:p w14:paraId="31A3AB20" w14:textId="77777777" w:rsidR="00D848BD" w:rsidRDefault="531AB1A1" w:rsidP="00820795">
      <w:pPr>
        <w:numPr>
          <w:ilvl w:val="0"/>
          <w:numId w:val="33"/>
        </w:numPr>
        <w:suppressAutoHyphens w:val="0"/>
        <w:spacing w:after="160" w:line="360" w:lineRule="auto"/>
        <w:jc w:val="both"/>
        <w:rPr>
          <w:rFonts w:ascii="Arial" w:eastAsia="Arial" w:hAnsi="Arial" w:cs="Arial"/>
          <w:sz w:val="20"/>
          <w:szCs w:val="20"/>
        </w:rPr>
      </w:pPr>
      <w:r w:rsidRPr="531AB1A1">
        <w:rPr>
          <w:rFonts w:ascii="Arial" w:eastAsia="Arial" w:hAnsi="Arial" w:cs="Arial"/>
          <w:b/>
          <w:bCs/>
        </w:rPr>
        <w:t>Transparência:</w:t>
      </w:r>
      <w:r w:rsidRPr="531AB1A1">
        <w:rPr>
          <w:rFonts w:ascii="Arial" w:eastAsia="Arial" w:hAnsi="Arial" w:cs="Arial"/>
        </w:rPr>
        <w:t xml:space="preserve"> Todos os aspectos do processo devem estar visíveis para os envolvidos, facilitando a compreensão e o acompanhamento dos progressos. Processos com baixa transparência podem levar a decisões que diminuem o valor e aumentam o risco.  O uso de artefatos como o backlog e reuniões diárias garante a visibilidade do trabalho.</w:t>
      </w:r>
    </w:p>
    <w:p w14:paraId="6EE8C4FC" w14:textId="77777777" w:rsidR="00D848BD" w:rsidRDefault="531AB1A1" w:rsidP="00820795">
      <w:pPr>
        <w:numPr>
          <w:ilvl w:val="0"/>
          <w:numId w:val="33"/>
        </w:numPr>
        <w:suppressAutoHyphens w:val="0"/>
        <w:spacing w:after="160" w:line="360" w:lineRule="auto"/>
        <w:jc w:val="both"/>
        <w:rPr>
          <w:rFonts w:ascii="Arial" w:eastAsia="Arial" w:hAnsi="Arial" w:cs="Arial"/>
          <w:sz w:val="20"/>
          <w:szCs w:val="20"/>
        </w:rPr>
      </w:pPr>
      <w:r w:rsidRPr="531AB1A1">
        <w:rPr>
          <w:rFonts w:ascii="Arial" w:eastAsia="Arial" w:hAnsi="Arial" w:cs="Arial"/>
          <w:b/>
          <w:bCs/>
        </w:rPr>
        <w:t>Inspeção:</w:t>
      </w:r>
      <w:r w:rsidRPr="531AB1A1">
        <w:rPr>
          <w:rFonts w:ascii="Arial" w:eastAsia="Arial" w:hAnsi="Arial" w:cs="Arial"/>
        </w:rPr>
        <w:t xml:space="preserve"> O progresso em direção aos objetivos é inspecionado regularmente. Eventos como as revisões de sprint permitem que a equipe e o cliente avaliem os entregáveis e identifiquem possíveis problemas.</w:t>
      </w:r>
    </w:p>
    <w:p w14:paraId="72D9F9FF" w14:textId="77777777" w:rsidR="00D848BD" w:rsidRDefault="531AB1A1" w:rsidP="00820795">
      <w:pPr>
        <w:numPr>
          <w:ilvl w:val="0"/>
          <w:numId w:val="33"/>
        </w:numPr>
        <w:suppressAutoHyphens w:val="0"/>
        <w:spacing w:after="160" w:line="360" w:lineRule="auto"/>
        <w:jc w:val="both"/>
        <w:rPr>
          <w:rFonts w:ascii="Arial" w:eastAsia="Arial" w:hAnsi="Arial" w:cs="Arial"/>
          <w:sz w:val="20"/>
          <w:szCs w:val="20"/>
        </w:rPr>
      </w:pPr>
      <w:r w:rsidRPr="531AB1A1">
        <w:rPr>
          <w:rFonts w:ascii="Arial" w:eastAsia="Arial" w:hAnsi="Arial" w:cs="Arial"/>
          <w:b/>
          <w:bCs/>
        </w:rPr>
        <w:t>Adaptação:</w:t>
      </w:r>
      <w:r w:rsidRPr="531AB1A1">
        <w:rPr>
          <w:rFonts w:ascii="Arial" w:eastAsia="Arial" w:hAnsi="Arial" w:cs="Arial"/>
        </w:rPr>
        <w:t xml:space="preserve"> Baseado nas inspeções, ajustes são feitos no processo ou no produto. Isso permite que o time se adapte rapidamente às mudanças nas necessidades do projeto.</w:t>
      </w:r>
    </w:p>
    <w:p w14:paraId="2F588E9E" w14:textId="77777777" w:rsidR="00D848BD" w:rsidRDefault="531AB1A1" w:rsidP="00D848BD">
      <w:pPr>
        <w:spacing w:line="360" w:lineRule="auto"/>
        <w:ind w:firstLine="360"/>
        <w:jc w:val="both"/>
        <w:rPr>
          <w:rFonts w:ascii="Arial" w:eastAsia="Arial" w:hAnsi="Arial" w:cs="Arial"/>
        </w:rPr>
      </w:pPr>
      <w:r w:rsidRPr="531AB1A1">
        <w:rPr>
          <w:rFonts w:ascii="Arial" w:eastAsia="Arial" w:hAnsi="Arial" w:cs="Arial"/>
        </w:rPr>
        <w:lastRenderedPageBreak/>
        <w:t>Esses pilares trabalham juntos, a transparência permite a inspeção, a inspeção habilita a adaptação, e a adaptação garante que o projeto permaneça eficiente e flexível diante de mudanças.</w:t>
      </w:r>
    </w:p>
    <w:p w14:paraId="731DE022" w14:textId="77777777" w:rsidR="00D848BD" w:rsidRPr="00D848BD" w:rsidRDefault="00D848BD" w:rsidP="00D848BD">
      <w:pPr>
        <w:pStyle w:val="Corpodetexto"/>
        <w:rPr>
          <w:rFonts w:eastAsia="Arial"/>
          <w:lang w:eastAsia="en-US"/>
        </w:rPr>
      </w:pPr>
    </w:p>
    <w:p w14:paraId="22B8D6F2" w14:textId="77777777" w:rsidR="006C2420" w:rsidRDefault="531AB1A1" w:rsidP="006C2420">
      <w:pPr>
        <w:pStyle w:val="Ttulo3"/>
        <w:rPr>
          <w:lang w:eastAsia="en-US"/>
        </w:rPr>
      </w:pPr>
      <w:bookmarkStart w:id="20" w:name="_Toc183291647"/>
      <w:r>
        <w:t>Componentes do time Scrum</w:t>
      </w:r>
      <w:bookmarkEnd w:id="20"/>
    </w:p>
    <w:p w14:paraId="4E345969" w14:textId="77777777" w:rsidR="00D848BD" w:rsidRDefault="531AB1A1" w:rsidP="00D848BD">
      <w:pPr>
        <w:spacing w:line="360" w:lineRule="auto"/>
        <w:ind w:firstLine="142"/>
        <w:jc w:val="both"/>
        <w:rPr>
          <w:rFonts w:ascii="Arial" w:eastAsia="Arial" w:hAnsi="Arial" w:cs="Arial"/>
        </w:rPr>
      </w:pPr>
      <w:r w:rsidRPr="531AB1A1">
        <w:rPr>
          <w:rFonts w:ascii="Arial" w:eastAsia="Arial" w:hAnsi="Arial" w:cs="Arial"/>
        </w:rPr>
        <w:t>O time Scrum é composto por três papéis principais:</w:t>
      </w:r>
    </w:p>
    <w:p w14:paraId="4956DFF8" w14:textId="77777777" w:rsidR="00D848BD" w:rsidRDefault="531AB1A1" w:rsidP="00820795">
      <w:pPr>
        <w:numPr>
          <w:ilvl w:val="0"/>
          <w:numId w:val="34"/>
        </w:numPr>
        <w:suppressAutoHyphens w:val="0"/>
        <w:spacing w:line="360" w:lineRule="auto"/>
        <w:jc w:val="both"/>
        <w:rPr>
          <w:rFonts w:ascii="Arial" w:eastAsia="Arial" w:hAnsi="Arial" w:cs="Arial"/>
        </w:rPr>
      </w:pPr>
      <w:r w:rsidRPr="531AB1A1">
        <w:rPr>
          <w:rFonts w:ascii="Arial" w:eastAsia="Arial" w:hAnsi="Arial" w:cs="Arial"/>
          <w:b/>
          <w:bCs/>
        </w:rPr>
        <w:t xml:space="preserve">Scrum Master: </w:t>
      </w:r>
      <w:r w:rsidRPr="531AB1A1">
        <w:rPr>
          <w:rFonts w:ascii="Arial" w:eastAsia="Arial" w:hAnsi="Arial" w:cs="Arial"/>
        </w:rPr>
        <w:t>Atua como facilitador, removendo obstáculos e garantindo que o time siga os princípios e as práticas do Scrum. Ele também assegura que todos entendam o processo e a sua importância para o sucesso do projeto.</w:t>
      </w:r>
    </w:p>
    <w:p w14:paraId="24DB0A3B" w14:textId="77777777" w:rsidR="00D848BD" w:rsidRDefault="531AB1A1" w:rsidP="00820795">
      <w:pPr>
        <w:numPr>
          <w:ilvl w:val="0"/>
          <w:numId w:val="34"/>
        </w:numPr>
        <w:suppressAutoHyphens w:val="0"/>
        <w:spacing w:line="360" w:lineRule="auto"/>
        <w:jc w:val="both"/>
        <w:rPr>
          <w:rFonts w:ascii="Arial" w:eastAsia="Arial" w:hAnsi="Arial" w:cs="Arial"/>
        </w:rPr>
      </w:pPr>
      <w:r w:rsidRPr="531AB1A1">
        <w:rPr>
          <w:rFonts w:ascii="Arial" w:eastAsia="Arial" w:hAnsi="Arial" w:cs="Arial"/>
          <w:b/>
          <w:bCs/>
        </w:rPr>
        <w:t>Time de Desenvolvimento:</w:t>
      </w:r>
      <w:r w:rsidRPr="531AB1A1">
        <w:rPr>
          <w:rFonts w:ascii="Arial" w:eastAsia="Arial" w:hAnsi="Arial" w:cs="Arial"/>
        </w:rPr>
        <w:t xml:space="preserve"> Consiste em profissionais que possuem as habilidades necessárias para entregar incrementos de produto em cada sprint. O time é autogerenciado e multidisciplinar, garantindo que todas as competências necessárias estejam presentes</w:t>
      </w:r>
    </w:p>
    <w:p w14:paraId="02244ACF" w14:textId="77777777" w:rsidR="00D848BD" w:rsidRDefault="531AB1A1" w:rsidP="00820795">
      <w:pPr>
        <w:numPr>
          <w:ilvl w:val="0"/>
          <w:numId w:val="34"/>
        </w:numPr>
        <w:suppressAutoHyphens w:val="0"/>
        <w:spacing w:line="360" w:lineRule="auto"/>
        <w:jc w:val="both"/>
        <w:rPr>
          <w:rFonts w:ascii="Arial" w:eastAsia="Arial" w:hAnsi="Arial" w:cs="Arial"/>
        </w:rPr>
      </w:pPr>
      <w:proofErr w:type="spellStart"/>
      <w:r w:rsidRPr="531AB1A1">
        <w:rPr>
          <w:rFonts w:ascii="Arial" w:eastAsia="Arial" w:hAnsi="Arial" w:cs="Arial"/>
          <w:b/>
          <w:bCs/>
        </w:rPr>
        <w:t>Product</w:t>
      </w:r>
      <w:proofErr w:type="spellEnd"/>
      <w:r w:rsidRPr="531AB1A1">
        <w:rPr>
          <w:rFonts w:ascii="Arial" w:eastAsia="Arial" w:hAnsi="Arial" w:cs="Arial"/>
          <w:b/>
          <w:bCs/>
        </w:rPr>
        <w:t xml:space="preserve"> </w:t>
      </w:r>
      <w:proofErr w:type="spellStart"/>
      <w:r w:rsidRPr="531AB1A1">
        <w:rPr>
          <w:rFonts w:ascii="Arial" w:eastAsia="Arial" w:hAnsi="Arial" w:cs="Arial"/>
          <w:b/>
          <w:bCs/>
        </w:rPr>
        <w:t>Owner</w:t>
      </w:r>
      <w:proofErr w:type="spellEnd"/>
      <w:r w:rsidRPr="531AB1A1">
        <w:rPr>
          <w:rFonts w:ascii="Arial" w:eastAsia="Arial" w:hAnsi="Arial" w:cs="Arial"/>
          <w:b/>
          <w:bCs/>
        </w:rPr>
        <w:t>:</w:t>
      </w:r>
      <w:r w:rsidRPr="531AB1A1">
        <w:rPr>
          <w:rFonts w:ascii="Arial" w:eastAsia="Arial" w:hAnsi="Arial" w:cs="Arial"/>
        </w:rPr>
        <w:t xml:space="preserve"> Representa os interesses do cliente e é responsável por maximizar o valor do produto desenvolvido. Ele também é responsável por gerenciar o </w:t>
      </w:r>
      <w:proofErr w:type="spellStart"/>
      <w:r w:rsidRPr="531AB1A1">
        <w:rPr>
          <w:rFonts w:ascii="Arial" w:eastAsia="Arial" w:hAnsi="Arial" w:cs="Arial"/>
          <w:i/>
          <w:iCs/>
        </w:rPr>
        <w:t>Product</w:t>
      </w:r>
      <w:proofErr w:type="spellEnd"/>
      <w:r w:rsidRPr="531AB1A1">
        <w:rPr>
          <w:rFonts w:ascii="Arial" w:eastAsia="Arial" w:hAnsi="Arial" w:cs="Arial"/>
          <w:i/>
          <w:iCs/>
        </w:rPr>
        <w:t xml:space="preserve"> Backlog</w:t>
      </w:r>
      <w:r w:rsidRPr="531AB1A1">
        <w:rPr>
          <w:rFonts w:ascii="Arial" w:eastAsia="Arial" w:hAnsi="Arial" w:cs="Arial"/>
        </w:rPr>
        <w:t>, garantindo que o time tenha uma visão clara do que deve ser feito.</w:t>
      </w:r>
    </w:p>
    <w:p w14:paraId="4B065D41" w14:textId="77777777" w:rsidR="00D848BD" w:rsidRPr="00D848BD" w:rsidRDefault="00D848BD" w:rsidP="00D848BD">
      <w:pPr>
        <w:pStyle w:val="Corpodetexto"/>
        <w:rPr>
          <w:rFonts w:eastAsia="Arial"/>
          <w:lang w:eastAsia="en-US"/>
        </w:rPr>
      </w:pPr>
    </w:p>
    <w:p w14:paraId="281AC174" w14:textId="77777777" w:rsidR="006C2420" w:rsidRDefault="531AB1A1" w:rsidP="006C2420">
      <w:pPr>
        <w:pStyle w:val="Ttulo3"/>
        <w:rPr>
          <w:lang w:eastAsia="en-US"/>
        </w:rPr>
      </w:pPr>
      <w:bookmarkStart w:id="21" w:name="_Toc183291648"/>
      <w:r>
        <w:t>Sprint</w:t>
      </w:r>
      <w:bookmarkEnd w:id="21"/>
    </w:p>
    <w:p w14:paraId="12B83B7D" w14:textId="79258049" w:rsidR="00D848BD" w:rsidRDefault="531AB1A1" w:rsidP="00D848BD">
      <w:pPr>
        <w:spacing w:line="360" w:lineRule="auto"/>
        <w:ind w:firstLine="708"/>
        <w:jc w:val="both"/>
        <w:rPr>
          <w:rFonts w:ascii="Arial" w:eastAsia="Arial" w:hAnsi="Arial" w:cs="Arial"/>
        </w:rPr>
      </w:pPr>
      <w:r w:rsidRPr="531AB1A1">
        <w:rPr>
          <w:rFonts w:ascii="Arial" w:eastAsia="Arial" w:hAnsi="Arial" w:cs="Arial"/>
        </w:rPr>
        <w:t>O Sprint é o coração do Scrum</w:t>
      </w:r>
      <w:r w:rsidR="003648D8">
        <w:rPr>
          <w:rFonts w:ascii="Arial" w:eastAsia="Arial" w:hAnsi="Arial" w:cs="Arial"/>
        </w:rPr>
        <w:t>,</w:t>
      </w:r>
      <w:r w:rsidRPr="531AB1A1">
        <w:rPr>
          <w:rFonts w:ascii="Arial" w:eastAsia="Arial" w:hAnsi="Arial" w:cs="Arial"/>
        </w:rPr>
        <w:t xml:space="preserve"> </w:t>
      </w:r>
      <w:r w:rsidR="003648D8">
        <w:rPr>
          <w:rFonts w:ascii="Arial" w:eastAsia="Arial" w:hAnsi="Arial" w:cs="Arial"/>
        </w:rPr>
        <w:t>t</w:t>
      </w:r>
      <w:r w:rsidRPr="531AB1A1">
        <w:rPr>
          <w:rFonts w:ascii="Arial" w:eastAsia="Arial" w:hAnsi="Arial" w:cs="Arial"/>
        </w:rPr>
        <w:t>rata-se de um ciclo de trabalho com duração fixa, segundo Pereira, Torreão e Marçal (2007, p. 4): “A recomendação é de que a duração da Sprint fique entre 2 a 4 semanas.”, nesse período</w:t>
      </w:r>
      <w:r w:rsidRPr="531AB1A1">
        <w:rPr>
          <w:rFonts w:ascii="Arial" w:eastAsia="Arial" w:hAnsi="Arial" w:cs="Arial"/>
          <w:sz w:val="22"/>
          <w:szCs w:val="22"/>
        </w:rPr>
        <w:t xml:space="preserve">, </w:t>
      </w:r>
      <w:r w:rsidRPr="531AB1A1">
        <w:rPr>
          <w:rFonts w:ascii="Arial" w:eastAsia="Arial" w:hAnsi="Arial" w:cs="Arial"/>
        </w:rPr>
        <w:t xml:space="preserve">o time busca desenvolver incrementos de produto prontos para serem entregues. Cada Sprint começa com uma Sprint Planning, onde o time seleciona os itens do </w:t>
      </w:r>
      <w:proofErr w:type="spellStart"/>
      <w:r w:rsidRPr="531AB1A1">
        <w:rPr>
          <w:rFonts w:ascii="Arial" w:eastAsia="Arial" w:hAnsi="Arial" w:cs="Arial"/>
        </w:rPr>
        <w:t>Product</w:t>
      </w:r>
      <w:proofErr w:type="spellEnd"/>
      <w:r w:rsidRPr="531AB1A1">
        <w:rPr>
          <w:rFonts w:ascii="Arial" w:eastAsia="Arial" w:hAnsi="Arial" w:cs="Arial"/>
        </w:rPr>
        <w:t xml:space="preserve"> Backlog que serão trabalhados durante aquele ciclo.</w:t>
      </w:r>
    </w:p>
    <w:p w14:paraId="40CEEB99" w14:textId="67B23AE9" w:rsidR="00D848BD" w:rsidRDefault="531AB1A1" w:rsidP="00D848BD">
      <w:pPr>
        <w:spacing w:line="360" w:lineRule="auto"/>
        <w:ind w:firstLine="708"/>
        <w:jc w:val="both"/>
        <w:rPr>
          <w:rFonts w:ascii="Arial" w:eastAsia="Arial" w:hAnsi="Arial" w:cs="Arial"/>
        </w:rPr>
      </w:pPr>
      <w:r w:rsidRPr="531AB1A1">
        <w:rPr>
          <w:rFonts w:ascii="Arial" w:eastAsia="Arial" w:hAnsi="Arial" w:cs="Arial"/>
        </w:rPr>
        <w:t>No final da Sprint, uma revisão é realizada para inspecionar o trabalho concluído e se necessário ajustar as prioridades para as Sprints futuras. As Sprints criam uma cadência previsível, oferecendo ao cliente e ao time a possibilidade de avaliar continuamente o progresso (</w:t>
      </w:r>
      <w:proofErr w:type="spellStart"/>
      <w:r w:rsidRPr="531AB1A1">
        <w:rPr>
          <w:rFonts w:ascii="Arial" w:eastAsia="Arial" w:hAnsi="Arial" w:cs="Arial"/>
        </w:rPr>
        <w:t>Schwaber</w:t>
      </w:r>
      <w:proofErr w:type="spellEnd"/>
      <w:r w:rsidRPr="531AB1A1">
        <w:rPr>
          <w:rFonts w:ascii="Arial" w:eastAsia="Arial" w:hAnsi="Arial" w:cs="Arial"/>
        </w:rPr>
        <w:t>; Sutherland, 2020, p. 11).</w:t>
      </w:r>
    </w:p>
    <w:p w14:paraId="0F305BBE" w14:textId="4D3C44B7" w:rsidR="00D46CD6" w:rsidRDefault="531AB1A1" w:rsidP="00D46CD6">
      <w:pPr>
        <w:spacing w:line="360" w:lineRule="auto"/>
        <w:ind w:firstLine="708"/>
        <w:jc w:val="both"/>
        <w:rPr>
          <w:rFonts w:ascii="Arial" w:eastAsia="Arial" w:hAnsi="Arial" w:cs="Arial"/>
        </w:rPr>
      </w:pPr>
      <w:r w:rsidRPr="531AB1A1">
        <w:rPr>
          <w:rFonts w:ascii="Arial" w:eastAsia="Arial" w:hAnsi="Arial" w:cs="Arial"/>
        </w:rPr>
        <w:t>Para o desenvolvimento deste trabalho, foi definido 5 Sprints com duração de 21 dias cada, conforme apresentado na Tabela 1.</w:t>
      </w:r>
    </w:p>
    <w:p w14:paraId="4142A98E" w14:textId="6CAF11F9" w:rsidR="00212DD7" w:rsidRPr="00212DD7" w:rsidRDefault="00212DD7" w:rsidP="00212DD7">
      <w:pPr>
        <w:pStyle w:val="Legenda"/>
        <w:keepNext/>
        <w:jc w:val="center"/>
        <w:rPr>
          <w:rFonts w:ascii="Arial" w:hAnsi="Arial" w:cs="Arial"/>
          <w:b w:val="0"/>
          <w:bCs w:val="0"/>
        </w:rPr>
      </w:pPr>
      <w:r w:rsidRPr="00212DD7">
        <w:rPr>
          <w:rFonts w:ascii="Arial" w:hAnsi="Arial" w:cs="Arial"/>
        </w:rPr>
        <w:t xml:space="preserve">Tabela </w:t>
      </w:r>
      <w:r w:rsidRPr="00212DD7">
        <w:rPr>
          <w:rFonts w:ascii="Arial" w:hAnsi="Arial" w:cs="Arial"/>
        </w:rPr>
        <w:fldChar w:fldCharType="begin"/>
      </w:r>
      <w:r w:rsidRPr="00212DD7">
        <w:rPr>
          <w:rFonts w:ascii="Arial" w:hAnsi="Arial" w:cs="Arial"/>
        </w:rPr>
        <w:instrText xml:space="preserve"> SEQ Tabela \* ARABIC </w:instrText>
      </w:r>
      <w:r w:rsidRPr="00212DD7">
        <w:rPr>
          <w:rFonts w:ascii="Arial" w:hAnsi="Arial" w:cs="Arial"/>
        </w:rPr>
        <w:fldChar w:fldCharType="separate"/>
      </w:r>
      <w:r w:rsidRPr="00212DD7">
        <w:rPr>
          <w:rFonts w:ascii="Arial" w:hAnsi="Arial" w:cs="Arial"/>
          <w:noProof/>
        </w:rPr>
        <w:t>1</w:t>
      </w:r>
      <w:r w:rsidRPr="00212DD7">
        <w:rPr>
          <w:rFonts w:ascii="Arial" w:hAnsi="Arial" w:cs="Arial"/>
        </w:rPr>
        <w:fldChar w:fldCharType="end"/>
      </w:r>
      <w:r w:rsidRPr="00212DD7">
        <w:rPr>
          <w:rFonts w:ascii="Arial" w:hAnsi="Arial" w:cs="Arial"/>
          <w:b w:val="0"/>
          <w:bCs w:val="0"/>
        </w:rPr>
        <w:t xml:space="preserve"> – Cronograma Entrega Sprints</w:t>
      </w:r>
    </w:p>
    <w:tbl>
      <w:tblPr>
        <w:tblW w:w="9159" w:type="dxa"/>
        <w:jc w:val="center"/>
        <w:tblBorders>
          <w:top w:val="single" w:sz="4" w:space="0" w:color="7F7F7F" w:themeColor="text1" w:themeTint="80"/>
          <w:left w:val="single" w:sz="4" w:space="0" w:color="000000" w:themeColor="text1"/>
          <w:bottom w:val="single" w:sz="4" w:space="0" w:color="7F7F7F" w:themeColor="text1" w:themeTint="80"/>
          <w:right w:val="single" w:sz="4" w:space="0" w:color="000000" w:themeColor="text1"/>
          <w:insideH w:val="single" w:sz="4" w:space="0" w:color="000000" w:themeColor="text1"/>
          <w:insideV w:val="single" w:sz="4" w:space="0" w:color="000000" w:themeColor="text1"/>
        </w:tblBorders>
        <w:tblLayout w:type="fixed"/>
        <w:tblLook w:val="0400" w:firstRow="0" w:lastRow="0" w:firstColumn="0" w:lastColumn="0" w:noHBand="0" w:noVBand="1"/>
      </w:tblPr>
      <w:tblGrid>
        <w:gridCol w:w="2106"/>
        <w:gridCol w:w="1582"/>
        <w:gridCol w:w="5471"/>
      </w:tblGrid>
      <w:tr w:rsidR="00D848BD" w14:paraId="7C35E808" w14:textId="77777777" w:rsidTr="531AB1A1">
        <w:trPr>
          <w:trHeight w:val="300"/>
          <w:jc w:val="center"/>
        </w:trPr>
        <w:tc>
          <w:tcPr>
            <w:tcW w:w="2106" w:type="dxa"/>
            <w:vAlign w:val="center"/>
          </w:tcPr>
          <w:p w14:paraId="19373E25" w14:textId="77777777" w:rsidR="00D848BD" w:rsidRDefault="531AB1A1" w:rsidP="009878E9">
            <w:pPr>
              <w:spacing w:line="360" w:lineRule="auto"/>
              <w:jc w:val="center"/>
              <w:rPr>
                <w:rFonts w:ascii="Arial" w:eastAsia="Arial" w:hAnsi="Arial" w:cs="Arial"/>
              </w:rPr>
            </w:pPr>
            <w:r w:rsidRPr="531AB1A1">
              <w:rPr>
                <w:rFonts w:ascii="Arial" w:eastAsia="Arial" w:hAnsi="Arial" w:cs="Arial"/>
              </w:rPr>
              <w:t>Data de Entrega</w:t>
            </w:r>
          </w:p>
        </w:tc>
        <w:tc>
          <w:tcPr>
            <w:tcW w:w="1582" w:type="dxa"/>
            <w:vAlign w:val="center"/>
          </w:tcPr>
          <w:p w14:paraId="7757BE8C" w14:textId="74E16AED" w:rsidR="00D848BD" w:rsidRDefault="531AB1A1" w:rsidP="009878E9">
            <w:pPr>
              <w:spacing w:line="360" w:lineRule="auto"/>
              <w:jc w:val="center"/>
              <w:rPr>
                <w:rFonts w:ascii="Arial" w:eastAsia="Arial" w:hAnsi="Arial" w:cs="Arial"/>
              </w:rPr>
            </w:pPr>
            <w:r w:rsidRPr="531AB1A1">
              <w:rPr>
                <w:rFonts w:ascii="Arial" w:eastAsia="Arial" w:hAnsi="Arial" w:cs="Arial"/>
              </w:rPr>
              <w:t>Sprints</w:t>
            </w:r>
          </w:p>
        </w:tc>
        <w:tc>
          <w:tcPr>
            <w:tcW w:w="5471" w:type="dxa"/>
            <w:vAlign w:val="center"/>
          </w:tcPr>
          <w:p w14:paraId="1EEFC9D5" w14:textId="1DC86763" w:rsidR="531AB1A1" w:rsidRDefault="531AB1A1" w:rsidP="531AB1A1">
            <w:pPr>
              <w:spacing w:line="360" w:lineRule="auto"/>
              <w:jc w:val="center"/>
              <w:rPr>
                <w:rFonts w:ascii="Arial" w:eastAsia="Arial" w:hAnsi="Arial" w:cs="Arial"/>
              </w:rPr>
            </w:pPr>
            <w:r w:rsidRPr="531AB1A1">
              <w:rPr>
                <w:rFonts w:ascii="Arial" w:eastAsia="Arial" w:hAnsi="Arial" w:cs="Arial"/>
              </w:rPr>
              <w:t>Resumo</w:t>
            </w:r>
          </w:p>
        </w:tc>
      </w:tr>
      <w:tr w:rsidR="00D848BD" w14:paraId="34F866F3" w14:textId="77777777" w:rsidTr="531AB1A1">
        <w:trPr>
          <w:trHeight w:val="415"/>
          <w:jc w:val="center"/>
        </w:trPr>
        <w:tc>
          <w:tcPr>
            <w:tcW w:w="2106" w:type="dxa"/>
            <w:vAlign w:val="center"/>
          </w:tcPr>
          <w:p w14:paraId="3B137FC1" w14:textId="77777777" w:rsidR="00D848BD" w:rsidRDefault="531AB1A1" w:rsidP="009878E9">
            <w:pPr>
              <w:spacing w:line="360" w:lineRule="auto"/>
              <w:jc w:val="center"/>
              <w:rPr>
                <w:rFonts w:ascii="Arial" w:eastAsia="Arial" w:hAnsi="Arial" w:cs="Arial"/>
              </w:rPr>
            </w:pPr>
            <w:r w:rsidRPr="531AB1A1">
              <w:rPr>
                <w:rFonts w:ascii="Arial" w:eastAsia="Arial" w:hAnsi="Arial" w:cs="Arial"/>
              </w:rPr>
              <w:t>28/08/2024</w:t>
            </w:r>
          </w:p>
        </w:tc>
        <w:tc>
          <w:tcPr>
            <w:tcW w:w="1582" w:type="dxa"/>
            <w:vAlign w:val="center"/>
          </w:tcPr>
          <w:p w14:paraId="7618EAE6" w14:textId="77777777" w:rsidR="00D848BD" w:rsidRDefault="531AB1A1" w:rsidP="009878E9">
            <w:pPr>
              <w:spacing w:line="360" w:lineRule="auto"/>
              <w:jc w:val="center"/>
              <w:rPr>
                <w:rFonts w:ascii="Arial" w:eastAsia="Arial" w:hAnsi="Arial" w:cs="Arial"/>
              </w:rPr>
            </w:pPr>
            <w:r w:rsidRPr="531AB1A1">
              <w:rPr>
                <w:rFonts w:ascii="Arial" w:eastAsia="Arial" w:hAnsi="Arial" w:cs="Arial"/>
              </w:rPr>
              <w:t>Sprint 1</w:t>
            </w:r>
          </w:p>
        </w:tc>
        <w:tc>
          <w:tcPr>
            <w:tcW w:w="5471" w:type="dxa"/>
            <w:vAlign w:val="center"/>
          </w:tcPr>
          <w:p w14:paraId="09E76BAE" w14:textId="57DE354B" w:rsidR="531AB1A1" w:rsidRDefault="531AB1A1" w:rsidP="531AB1A1">
            <w:pPr>
              <w:spacing w:line="360" w:lineRule="auto"/>
              <w:jc w:val="center"/>
              <w:rPr>
                <w:rFonts w:ascii="Arial" w:eastAsia="Arial" w:hAnsi="Arial" w:cs="Arial"/>
              </w:rPr>
            </w:pPr>
            <w:r w:rsidRPr="531AB1A1">
              <w:rPr>
                <w:rFonts w:ascii="Arial" w:eastAsia="Arial" w:hAnsi="Arial" w:cs="Arial"/>
              </w:rPr>
              <w:t>Documentação</w:t>
            </w:r>
          </w:p>
        </w:tc>
      </w:tr>
      <w:tr w:rsidR="00D848BD" w14:paraId="353A897F" w14:textId="77777777" w:rsidTr="531AB1A1">
        <w:trPr>
          <w:trHeight w:val="300"/>
          <w:jc w:val="center"/>
        </w:trPr>
        <w:tc>
          <w:tcPr>
            <w:tcW w:w="2106" w:type="dxa"/>
            <w:vAlign w:val="center"/>
          </w:tcPr>
          <w:p w14:paraId="3892599C" w14:textId="77777777" w:rsidR="00D848BD" w:rsidRDefault="531AB1A1" w:rsidP="009878E9">
            <w:pPr>
              <w:spacing w:line="360" w:lineRule="auto"/>
              <w:jc w:val="center"/>
              <w:rPr>
                <w:rFonts w:ascii="Arial" w:eastAsia="Arial" w:hAnsi="Arial" w:cs="Arial"/>
              </w:rPr>
            </w:pPr>
            <w:r w:rsidRPr="531AB1A1">
              <w:rPr>
                <w:rFonts w:ascii="Arial" w:eastAsia="Arial" w:hAnsi="Arial" w:cs="Arial"/>
              </w:rPr>
              <w:lastRenderedPageBreak/>
              <w:t>18/09/2024</w:t>
            </w:r>
          </w:p>
        </w:tc>
        <w:tc>
          <w:tcPr>
            <w:tcW w:w="1582" w:type="dxa"/>
            <w:vAlign w:val="center"/>
          </w:tcPr>
          <w:p w14:paraId="61848DA3" w14:textId="77777777" w:rsidR="00D848BD" w:rsidRDefault="531AB1A1" w:rsidP="009878E9">
            <w:pPr>
              <w:spacing w:line="360" w:lineRule="auto"/>
              <w:jc w:val="center"/>
              <w:rPr>
                <w:rFonts w:ascii="Arial" w:eastAsia="Arial" w:hAnsi="Arial" w:cs="Arial"/>
              </w:rPr>
            </w:pPr>
            <w:r w:rsidRPr="531AB1A1">
              <w:rPr>
                <w:rFonts w:ascii="Arial" w:eastAsia="Arial" w:hAnsi="Arial" w:cs="Arial"/>
              </w:rPr>
              <w:t>Sprint 2</w:t>
            </w:r>
          </w:p>
        </w:tc>
        <w:tc>
          <w:tcPr>
            <w:tcW w:w="5471" w:type="dxa"/>
            <w:vAlign w:val="center"/>
          </w:tcPr>
          <w:p w14:paraId="210D0EAF" w14:textId="1921A8E9" w:rsidR="531AB1A1" w:rsidRDefault="531AB1A1" w:rsidP="531AB1A1">
            <w:pPr>
              <w:spacing w:line="360" w:lineRule="auto"/>
              <w:jc w:val="center"/>
              <w:rPr>
                <w:rFonts w:ascii="Arial" w:eastAsia="Arial" w:hAnsi="Arial" w:cs="Arial"/>
              </w:rPr>
            </w:pPr>
            <w:r w:rsidRPr="531AB1A1">
              <w:rPr>
                <w:rFonts w:ascii="Arial" w:eastAsia="Arial" w:hAnsi="Arial" w:cs="Arial"/>
              </w:rPr>
              <w:t xml:space="preserve">CSU001 – Criar reclamação + CRUD do usuário (CSU002 – Cadastrar + CSU003 – Realizar login + CSU011 – Editar usuário) </w:t>
            </w:r>
          </w:p>
        </w:tc>
      </w:tr>
      <w:tr w:rsidR="00D848BD" w14:paraId="6776256C" w14:textId="77777777" w:rsidTr="531AB1A1">
        <w:trPr>
          <w:trHeight w:val="300"/>
          <w:jc w:val="center"/>
        </w:trPr>
        <w:tc>
          <w:tcPr>
            <w:tcW w:w="2106" w:type="dxa"/>
            <w:vAlign w:val="center"/>
          </w:tcPr>
          <w:p w14:paraId="21B99A77" w14:textId="77777777" w:rsidR="00D848BD" w:rsidRDefault="531AB1A1" w:rsidP="009878E9">
            <w:pPr>
              <w:spacing w:line="360" w:lineRule="auto"/>
              <w:jc w:val="center"/>
              <w:rPr>
                <w:rFonts w:ascii="Arial" w:eastAsia="Arial" w:hAnsi="Arial" w:cs="Arial"/>
              </w:rPr>
            </w:pPr>
            <w:r w:rsidRPr="531AB1A1">
              <w:rPr>
                <w:rFonts w:ascii="Arial" w:eastAsia="Arial" w:hAnsi="Arial" w:cs="Arial"/>
              </w:rPr>
              <w:t>09/10/2024</w:t>
            </w:r>
          </w:p>
        </w:tc>
        <w:tc>
          <w:tcPr>
            <w:tcW w:w="1582" w:type="dxa"/>
            <w:vAlign w:val="center"/>
          </w:tcPr>
          <w:p w14:paraId="68678C16" w14:textId="77777777" w:rsidR="00D848BD" w:rsidRDefault="531AB1A1" w:rsidP="009878E9">
            <w:pPr>
              <w:spacing w:line="360" w:lineRule="auto"/>
              <w:jc w:val="center"/>
              <w:rPr>
                <w:rFonts w:ascii="Arial" w:eastAsia="Arial" w:hAnsi="Arial" w:cs="Arial"/>
              </w:rPr>
            </w:pPr>
            <w:r w:rsidRPr="531AB1A1">
              <w:rPr>
                <w:rFonts w:ascii="Arial" w:eastAsia="Arial" w:hAnsi="Arial" w:cs="Arial"/>
              </w:rPr>
              <w:t>Sprint 3</w:t>
            </w:r>
          </w:p>
        </w:tc>
        <w:tc>
          <w:tcPr>
            <w:tcW w:w="5471" w:type="dxa"/>
            <w:vAlign w:val="center"/>
          </w:tcPr>
          <w:p w14:paraId="1BE76544" w14:textId="541FCD7D" w:rsidR="531AB1A1" w:rsidRDefault="531AB1A1" w:rsidP="531AB1A1">
            <w:pPr>
              <w:spacing w:line="360" w:lineRule="auto"/>
              <w:jc w:val="center"/>
              <w:rPr>
                <w:rFonts w:ascii="Arial" w:eastAsia="Arial" w:hAnsi="Arial" w:cs="Arial"/>
              </w:rPr>
            </w:pPr>
            <w:r w:rsidRPr="531AB1A1">
              <w:rPr>
                <w:rFonts w:ascii="Arial" w:eastAsia="Arial" w:hAnsi="Arial" w:cs="Arial"/>
              </w:rPr>
              <w:t xml:space="preserve"> CRUD reclamação (CSU004 – Deletar reclamação + CSU005 – Editar reclamação + CSU006 – Alterar status de uma reclamação) + CSU007 – Feed de reclamação + CSU014 – Visualizar feed de reclamação pessoais</w:t>
            </w:r>
          </w:p>
        </w:tc>
      </w:tr>
      <w:tr w:rsidR="00D848BD" w14:paraId="2A117D13" w14:textId="77777777" w:rsidTr="531AB1A1">
        <w:trPr>
          <w:trHeight w:val="300"/>
          <w:jc w:val="center"/>
        </w:trPr>
        <w:tc>
          <w:tcPr>
            <w:tcW w:w="2106" w:type="dxa"/>
            <w:vAlign w:val="center"/>
          </w:tcPr>
          <w:p w14:paraId="3A867C9F" w14:textId="77777777" w:rsidR="00D848BD" w:rsidRDefault="531AB1A1" w:rsidP="009878E9">
            <w:pPr>
              <w:spacing w:line="360" w:lineRule="auto"/>
              <w:jc w:val="center"/>
              <w:rPr>
                <w:rFonts w:ascii="Arial" w:eastAsia="Arial" w:hAnsi="Arial" w:cs="Arial"/>
              </w:rPr>
            </w:pPr>
            <w:r w:rsidRPr="531AB1A1">
              <w:rPr>
                <w:rFonts w:ascii="Arial" w:eastAsia="Arial" w:hAnsi="Arial" w:cs="Arial"/>
              </w:rPr>
              <w:t>30/10/2024</w:t>
            </w:r>
          </w:p>
        </w:tc>
        <w:tc>
          <w:tcPr>
            <w:tcW w:w="1582" w:type="dxa"/>
            <w:vAlign w:val="center"/>
          </w:tcPr>
          <w:p w14:paraId="5467B82D" w14:textId="77777777" w:rsidR="00D848BD" w:rsidRDefault="531AB1A1" w:rsidP="009878E9">
            <w:pPr>
              <w:spacing w:line="360" w:lineRule="auto"/>
              <w:jc w:val="center"/>
              <w:rPr>
                <w:rFonts w:ascii="Arial" w:eastAsia="Arial" w:hAnsi="Arial" w:cs="Arial"/>
              </w:rPr>
            </w:pPr>
            <w:r w:rsidRPr="531AB1A1">
              <w:rPr>
                <w:rFonts w:ascii="Arial" w:eastAsia="Arial" w:hAnsi="Arial" w:cs="Arial"/>
              </w:rPr>
              <w:t>Sprint 4</w:t>
            </w:r>
          </w:p>
        </w:tc>
        <w:tc>
          <w:tcPr>
            <w:tcW w:w="5471" w:type="dxa"/>
            <w:vAlign w:val="center"/>
          </w:tcPr>
          <w:p w14:paraId="0F449193" w14:textId="31D5BFEC" w:rsidR="531AB1A1" w:rsidRDefault="531AB1A1" w:rsidP="531AB1A1">
            <w:pPr>
              <w:spacing w:line="360" w:lineRule="auto"/>
              <w:jc w:val="center"/>
              <w:rPr>
                <w:rFonts w:ascii="Arial" w:eastAsia="Arial" w:hAnsi="Arial" w:cs="Arial"/>
              </w:rPr>
            </w:pPr>
            <w:r w:rsidRPr="531AB1A1">
              <w:rPr>
                <w:rFonts w:ascii="Arial" w:eastAsia="Arial" w:hAnsi="Arial" w:cs="Arial"/>
              </w:rPr>
              <w:t xml:space="preserve">CSU008 – Visualizar reclamação + CSU009 – Curtir reclamação + CSU010 – Comentar reclamação + CSU012 – Recuperar senha + CSU013 – Remover comentário </w:t>
            </w:r>
          </w:p>
        </w:tc>
      </w:tr>
      <w:tr w:rsidR="00D848BD" w14:paraId="36FFCF7D" w14:textId="77777777" w:rsidTr="531AB1A1">
        <w:trPr>
          <w:trHeight w:val="300"/>
          <w:jc w:val="center"/>
        </w:trPr>
        <w:tc>
          <w:tcPr>
            <w:tcW w:w="2106" w:type="dxa"/>
            <w:vAlign w:val="center"/>
          </w:tcPr>
          <w:p w14:paraId="7BF81CDD" w14:textId="77777777" w:rsidR="00D848BD" w:rsidRDefault="531AB1A1" w:rsidP="009878E9">
            <w:pPr>
              <w:spacing w:line="360" w:lineRule="auto"/>
              <w:jc w:val="center"/>
              <w:rPr>
                <w:rFonts w:ascii="Arial" w:eastAsia="Arial" w:hAnsi="Arial" w:cs="Arial"/>
              </w:rPr>
            </w:pPr>
            <w:r w:rsidRPr="531AB1A1">
              <w:rPr>
                <w:rFonts w:ascii="Arial" w:eastAsia="Arial" w:hAnsi="Arial" w:cs="Arial"/>
              </w:rPr>
              <w:t>20/11/2024</w:t>
            </w:r>
          </w:p>
        </w:tc>
        <w:tc>
          <w:tcPr>
            <w:tcW w:w="1582" w:type="dxa"/>
            <w:vAlign w:val="center"/>
          </w:tcPr>
          <w:p w14:paraId="787837C1" w14:textId="77777777" w:rsidR="00D848BD" w:rsidRDefault="531AB1A1" w:rsidP="009878E9">
            <w:pPr>
              <w:spacing w:line="360" w:lineRule="auto"/>
              <w:jc w:val="center"/>
              <w:rPr>
                <w:rFonts w:ascii="Arial" w:eastAsia="Arial" w:hAnsi="Arial" w:cs="Arial"/>
              </w:rPr>
            </w:pPr>
            <w:r w:rsidRPr="531AB1A1">
              <w:rPr>
                <w:rFonts w:ascii="Arial" w:eastAsia="Arial" w:hAnsi="Arial" w:cs="Arial"/>
              </w:rPr>
              <w:t>Sprint 5</w:t>
            </w:r>
          </w:p>
        </w:tc>
        <w:tc>
          <w:tcPr>
            <w:tcW w:w="5471" w:type="dxa"/>
            <w:vAlign w:val="center"/>
          </w:tcPr>
          <w:p w14:paraId="54B35CF7" w14:textId="49DF44CC" w:rsidR="531AB1A1" w:rsidRDefault="531AB1A1" w:rsidP="531AB1A1">
            <w:pPr>
              <w:spacing w:line="360" w:lineRule="auto"/>
              <w:jc w:val="center"/>
              <w:rPr>
                <w:rFonts w:ascii="Arial" w:eastAsia="Arial" w:hAnsi="Arial" w:cs="Arial"/>
              </w:rPr>
            </w:pPr>
            <w:proofErr w:type="spellStart"/>
            <w:r w:rsidRPr="531AB1A1">
              <w:rPr>
                <w:rFonts w:ascii="Arial" w:eastAsia="Arial" w:hAnsi="Arial" w:cs="Arial"/>
                <w:i/>
                <w:iCs/>
              </w:rPr>
              <w:t>Crom</w:t>
            </w:r>
            <w:proofErr w:type="spellEnd"/>
            <w:r w:rsidRPr="531AB1A1">
              <w:rPr>
                <w:rFonts w:ascii="Arial" w:eastAsia="Arial" w:hAnsi="Arial" w:cs="Arial"/>
                <w:i/>
                <w:iCs/>
              </w:rPr>
              <w:t xml:space="preserve"> </w:t>
            </w:r>
            <w:proofErr w:type="spellStart"/>
            <w:r w:rsidRPr="531AB1A1">
              <w:rPr>
                <w:rFonts w:ascii="Arial" w:eastAsia="Arial" w:hAnsi="Arial" w:cs="Arial"/>
                <w:i/>
                <w:iCs/>
              </w:rPr>
              <w:t>jobs</w:t>
            </w:r>
            <w:proofErr w:type="spellEnd"/>
            <w:r w:rsidRPr="531AB1A1">
              <w:rPr>
                <w:rFonts w:ascii="Arial" w:eastAsia="Arial" w:hAnsi="Arial" w:cs="Arial"/>
              </w:rPr>
              <w:t xml:space="preserve"> + ajustes de funcionalidades + monografia + slides de apresentação</w:t>
            </w:r>
          </w:p>
        </w:tc>
      </w:tr>
    </w:tbl>
    <w:p w14:paraId="0EC7C94D" w14:textId="77777777" w:rsidR="00D848BD" w:rsidRDefault="531AB1A1" w:rsidP="00D848BD">
      <w:pPr>
        <w:spacing w:line="360" w:lineRule="auto"/>
        <w:jc w:val="center"/>
        <w:rPr>
          <w:rFonts w:ascii="Arial" w:eastAsia="Arial" w:hAnsi="Arial" w:cs="Arial"/>
        </w:rPr>
      </w:pPr>
      <w:r w:rsidRPr="531AB1A1">
        <w:rPr>
          <w:rFonts w:ascii="Arial" w:eastAsia="Arial" w:hAnsi="Arial" w:cs="Arial"/>
        </w:rPr>
        <w:t>Fonte: Autores (2024).</w:t>
      </w:r>
    </w:p>
    <w:p w14:paraId="5AF6A653" w14:textId="77777777" w:rsidR="00D848BD" w:rsidRDefault="00D848BD" w:rsidP="00D848BD">
      <w:pPr>
        <w:spacing w:line="360" w:lineRule="auto"/>
        <w:jc w:val="both"/>
        <w:rPr>
          <w:rFonts w:ascii="Arial" w:eastAsia="Arial" w:hAnsi="Arial" w:cs="Arial"/>
        </w:rPr>
      </w:pPr>
    </w:p>
    <w:p w14:paraId="4B74908D" w14:textId="7E71FF84" w:rsidR="00D848BD" w:rsidRDefault="531AB1A1" w:rsidP="00D848BD">
      <w:pPr>
        <w:pStyle w:val="Ttulo4"/>
        <w:rPr>
          <w:rFonts w:eastAsia="Arial"/>
        </w:rPr>
      </w:pPr>
      <w:bookmarkStart w:id="22" w:name="_Toc183291649"/>
      <w:proofErr w:type="spellStart"/>
      <w:r w:rsidRPr="531AB1A1">
        <w:rPr>
          <w:rFonts w:eastAsia="Arial"/>
        </w:rPr>
        <w:t>Product</w:t>
      </w:r>
      <w:proofErr w:type="spellEnd"/>
      <w:r w:rsidRPr="531AB1A1">
        <w:rPr>
          <w:rFonts w:eastAsia="Arial"/>
        </w:rPr>
        <w:t xml:space="preserve"> Backlog</w:t>
      </w:r>
      <w:bookmarkEnd w:id="22"/>
    </w:p>
    <w:p w14:paraId="18A2F0E2" w14:textId="2ED97BAA" w:rsidR="00D848BD" w:rsidRDefault="531AB1A1" w:rsidP="00D848BD">
      <w:pPr>
        <w:spacing w:line="360" w:lineRule="auto"/>
        <w:ind w:firstLine="708"/>
        <w:jc w:val="both"/>
        <w:rPr>
          <w:rFonts w:ascii="Arial" w:eastAsia="Arial" w:hAnsi="Arial" w:cs="Arial"/>
        </w:rPr>
      </w:pPr>
      <w:r w:rsidRPr="531AB1A1">
        <w:rPr>
          <w:rFonts w:ascii="Arial" w:eastAsia="Arial" w:hAnsi="Arial" w:cs="Arial"/>
        </w:rPr>
        <w:t xml:space="preserve">O </w:t>
      </w:r>
      <w:proofErr w:type="spellStart"/>
      <w:r w:rsidRPr="531AB1A1">
        <w:rPr>
          <w:rFonts w:ascii="Arial" w:eastAsia="Arial" w:hAnsi="Arial" w:cs="Arial"/>
        </w:rPr>
        <w:t>Product</w:t>
      </w:r>
      <w:proofErr w:type="spellEnd"/>
      <w:r w:rsidRPr="531AB1A1">
        <w:rPr>
          <w:rFonts w:ascii="Arial" w:eastAsia="Arial" w:hAnsi="Arial" w:cs="Arial"/>
        </w:rPr>
        <w:t xml:space="preserve"> Backlog é essencial para o Scrum, pois permite que a equipe de desenvolvimento saiba exatamente o que precisa ser feito e em qual ordem. De acordo com </w:t>
      </w:r>
      <w:proofErr w:type="spellStart"/>
      <w:r w:rsidRPr="531AB1A1">
        <w:rPr>
          <w:rFonts w:ascii="Arial" w:eastAsia="Arial" w:hAnsi="Arial" w:cs="Arial"/>
        </w:rPr>
        <w:t>Sabbagh</w:t>
      </w:r>
      <w:proofErr w:type="spellEnd"/>
      <w:r w:rsidRPr="531AB1A1">
        <w:rPr>
          <w:rFonts w:ascii="Arial" w:eastAsia="Arial" w:hAnsi="Arial" w:cs="Arial"/>
        </w:rPr>
        <w:t xml:space="preserve"> (2013, p. 111), “O </w:t>
      </w:r>
      <w:proofErr w:type="spellStart"/>
      <w:r w:rsidRPr="531AB1A1">
        <w:rPr>
          <w:rFonts w:ascii="Arial" w:eastAsia="Arial" w:hAnsi="Arial" w:cs="Arial"/>
        </w:rPr>
        <w:t>Product</w:t>
      </w:r>
      <w:proofErr w:type="spellEnd"/>
      <w:r w:rsidRPr="531AB1A1">
        <w:rPr>
          <w:rFonts w:ascii="Arial" w:eastAsia="Arial" w:hAnsi="Arial" w:cs="Arial"/>
        </w:rPr>
        <w:t xml:space="preserve"> Backlog é uma lista de tudo o que se acredita que será desenvolvido pelo Time de Desenvolvimento no decorrer do projeto”. </w:t>
      </w:r>
    </w:p>
    <w:p w14:paraId="3DFFDEF3" w14:textId="77777777" w:rsidR="00D848BD" w:rsidRDefault="531AB1A1" w:rsidP="00D848BD">
      <w:pPr>
        <w:spacing w:line="360" w:lineRule="auto"/>
        <w:ind w:firstLine="708"/>
        <w:jc w:val="both"/>
        <w:rPr>
          <w:rFonts w:ascii="Arial" w:eastAsia="Arial" w:hAnsi="Arial" w:cs="Arial"/>
        </w:rPr>
      </w:pPr>
      <w:r w:rsidRPr="531AB1A1">
        <w:rPr>
          <w:rFonts w:ascii="Arial" w:eastAsia="Arial" w:hAnsi="Arial" w:cs="Arial"/>
        </w:rPr>
        <w:t xml:space="preserve">Segundo </w:t>
      </w:r>
      <w:proofErr w:type="spellStart"/>
      <w:r w:rsidRPr="531AB1A1">
        <w:rPr>
          <w:rFonts w:ascii="Arial" w:eastAsia="Arial" w:hAnsi="Arial" w:cs="Arial"/>
        </w:rPr>
        <w:t>Sabbagh</w:t>
      </w:r>
      <w:proofErr w:type="spellEnd"/>
      <w:r w:rsidRPr="531AB1A1">
        <w:rPr>
          <w:rFonts w:ascii="Arial" w:eastAsia="Arial" w:hAnsi="Arial" w:cs="Arial"/>
        </w:rPr>
        <w:t xml:space="preserve"> (2013, p. 112), “O Scrum não prescreve nenhum formato ou padrão para o </w:t>
      </w:r>
      <w:proofErr w:type="spellStart"/>
      <w:r w:rsidRPr="531AB1A1">
        <w:rPr>
          <w:rFonts w:ascii="Arial" w:eastAsia="Arial" w:hAnsi="Arial" w:cs="Arial"/>
        </w:rPr>
        <w:t>Product</w:t>
      </w:r>
      <w:proofErr w:type="spellEnd"/>
      <w:r w:rsidRPr="531AB1A1">
        <w:rPr>
          <w:rFonts w:ascii="Arial" w:eastAsia="Arial" w:hAnsi="Arial" w:cs="Arial"/>
        </w:rPr>
        <w:t xml:space="preserve"> Backlog. O importante é que ele tenha o formato de itens em uma sequência”. Cada item no </w:t>
      </w:r>
      <w:proofErr w:type="spellStart"/>
      <w:r w:rsidRPr="531AB1A1">
        <w:rPr>
          <w:rFonts w:ascii="Arial" w:eastAsia="Arial" w:hAnsi="Arial" w:cs="Arial"/>
        </w:rPr>
        <w:t>Product</w:t>
      </w:r>
      <w:proofErr w:type="spellEnd"/>
      <w:r w:rsidRPr="531AB1A1">
        <w:rPr>
          <w:rFonts w:ascii="Arial" w:eastAsia="Arial" w:hAnsi="Arial" w:cs="Arial"/>
        </w:rPr>
        <w:t xml:space="preserve"> Backlog deve estar claro e detalhado, de maneira que facilite o entendimento e a execução das tarefas, além disso o </w:t>
      </w:r>
      <w:proofErr w:type="spellStart"/>
      <w:r w:rsidRPr="531AB1A1">
        <w:rPr>
          <w:rFonts w:ascii="Arial" w:eastAsia="Arial" w:hAnsi="Arial" w:cs="Arial"/>
        </w:rPr>
        <w:t>Product</w:t>
      </w:r>
      <w:proofErr w:type="spellEnd"/>
      <w:r w:rsidRPr="531AB1A1">
        <w:rPr>
          <w:rFonts w:ascii="Arial" w:eastAsia="Arial" w:hAnsi="Arial" w:cs="Arial"/>
        </w:rPr>
        <w:t xml:space="preserve"> Backlog é projetado para ser dinâmico e flexível, ele pode e deve ser alterado conforme novas informações surgem e as prioridades mudam.</w:t>
      </w:r>
    </w:p>
    <w:p w14:paraId="08C5ECBE" w14:textId="5095A8B7" w:rsidR="1E806E08" w:rsidRDefault="1E806E08" w:rsidP="1E806E08">
      <w:pPr>
        <w:jc w:val="center"/>
        <w:rPr>
          <w:rFonts w:ascii="Arial" w:eastAsia="Arial" w:hAnsi="Arial" w:cs="Arial"/>
          <w:sz w:val="20"/>
          <w:szCs w:val="20"/>
        </w:rPr>
      </w:pPr>
    </w:p>
    <w:p w14:paraId="257C5A2E" w14:textId="77777777" w:rsidR="006C2420" w:rsidRDefault="531AB1A1" w:rsidP="006C2420">
      <w:pPr>
        <w:pStyle w:val="Ttulo2"/>
        <w:rPr>
          <w:rFonts w:eastAsia="Arial"/>
          <w:lang w:eastAsia="en-US"/>
        </w:rPr>
      </w:pPr>
      <w:bookmarkStart w:id="23" w:name="_Toc183291650"/>
      <w:r w:rsidRPr="531AB1A1">
        <w:rPr>
          <w:rFonts w:eastAsia="Arial"/>
        </w:rPr>
        <w:t>Diagramação e Prototipação</w:t>
      </w:r>
      <w:bookmarkEnd w:id="23"/>
    </w:p>
    <w:p w14:paraId="46CA904A" w14:textId="77777777" w:rsidR="00D848BD" w:rsidRDefault="531AB1A1" w:rsidP="00D848BD">
      <w:pPr>
        <w:spacing w:line="360" w:lineRule="auto"/>
        <w:ind w:firstLine="360"/>
        <w:jc w:val="both"/>
        <w:rPr>
          <w:rFonts w:ascii="Arial" w:eastAsia="Arial" w:hAnsi="Arial" w:cs="Arial"/>
          <w:highlight w:val="red"/>
        </w:rPr>
      </w:pPr>
      <w:r w:rsidRPr="531AB1A1">
        <w:rPr>
          <w:rFonts w:ascii="Arial" w:eastAsia="Arial" w:hAnsi="Arial" w:cs="Arial"/>
        </w:rPr>
        <w:t xml:space="preserve">Durante o processo de desenvolvimento de </w:t>
      </w:r>
      <w:r w:rsidRPr="003648D8">
        <w:rPr>
          <w:rFonts w:ascii="Arial" w:eastAsia="Arial" w:hAnsi="Arial" w:cs="Arial"/>
          <w:i/>
          <w:iCs/>
        </w:rPr>
        <w:t>software</w:t>
      </w:r>
      <w:r w:rsidRPr="531AB1A1">
        <w:rPr>
          <w:rFonts w:ascii="Arial" w:eastAsia="Arial" w:hAnsi="Arial" w:cs="Arial"/>
        </w:rPr>
        <w:t>, muitas vezes uma das maiores dificuldades dos desenvolvedores não é a programação ou implantação do projeto em si, mas sim compreender as características e escopo.</w:t>
      </w:r>
    </w:p>
    <w:p w14:paraId="640E4EF5" w14:textId="0162B2F2" w:rsidR="00D848BD" w:rsidRDefault="531AB1A1" w:rsidP="00D848BD">
      <w:pPr>
        <w:spacing w:line="360" w:lineRule="auto"/>
        <w:ind w:firstLine="360"/>
        <w:jc w:val="both"/>
        <w:rPr>
          <w:rFonts w:ascii="Arial" w:eastAsia="Arial" w:hAnsi="Arial" w:cs="Arial"/>
        </w:rPr>
      </w:pPr>
      <w:r w:rsidRPr="531AB1A1">
        <w:rPr>
          <w:rFonts w:ascii="Arial" w:eastAsia="Arial" w:hAnsi="Arial" w:cs="Arial"/>
        </w:rPr>
        <w:lastRenderedPageBreak/>
        <w:t xml:space="preserve">Segundo </w:t>
      </w:r>
      <w:proofErr w:type="spellStart"/>
      <w:r w:rsidRPr="531AB1A1">
        <w:rPr>
          <w:rFonts w:ascii="Arial" w:eastAsia="Arial" w:hAnsi="Arial" w:cs="Arial"/>
        </w:rPr>
        <w:t>Sommerville</w:t>
      </w:r>
      <w:proofErr w:type="spellEnd"/>
      <w:r w:rsidRPr="531AB1A1">
        <w:rPr>
          <w:rFonts w:ascii="Arial" w:eastAsia="Arial" w:hAnsi="Arial" w:cs="Arial"/>
        </w:rPr>
        <w:t xml:space="preserve"> (2011), projetos que não são bem documentados, ou que não têm seus requisitos adequadamente definidos, enfrentam grandes problemas com incertezas ou mudanças constantes.</w:t>
      </w:r>
    </w:p>
    <w:p w14:paraId="13F7F24F" w14:textId="77777777" w:rsidR="00D848BD" w:rsidRDefault="531AB1A1" w:rsidP="00D848BD">
      <w:pPr>
        <w:spacing w:line="360" w:lineRule="auto"/>
        <w:ind w:firstLine="360"/>
        <w:jc w:val="both"/>
        <w:rPr>
          <w:rFonts w:ascii="Arial" w:eastAsia="Arial" w:hAnsi="Arial" w:cs="Arial"/>
        </w:rPr>
      </w:pPr>
      <w:r w:rsidRPr="531AB1A1">
        <w:rPr>
          <w:rFonts w:ascii="Arial" w:eastAsia="Arial" w:hAnsi="Arial" w:cs="Arial"/>
        </w:rPr>
        <w:t>Devido a esses problemas, muitas metodologias foram criadas a fim de ajudar a representar graficamente um software, tanto para os desenvolvedores, quanto para os clientes. Exemplos disso podem ser vistos nas técnicas de diagramação e prototipação.</w:t>
      </w:r>
    </w:p>
    <w:p w14:paraId="2A178A5B" w14:textId="77777777" w:rsidR="00D848BD" w:rsidRDefault="531AB1A1" w:rsidP="00D848BD">
      <w:pPr>
        <w:spacing w:line="360" w:lineRule="auto"/>
        <w:ind w:firstLine="360"/>
        <w:jc w:val="both"/>
        <w:rPr>
          <w:rFonts w:ascii="Arial" w:eastAsia="Arial" w:hAnsi="Arial" w:cs="Arial"/>
        </w:rPr>
      </w:pPr>
      <w:r w:rsidRPr="531AB1A1">
        <w:rPr>
          <w:rFonts w:ascii="Arial" w:eastAsia="Arial" w:hAnsi="Arial" w:cs="Arial"/>
        </w:rPr>
        <w:t xml:space="preserve">A diagramação é uma forma de documentação que envolve especificar as características de um sistema de forma gráfica, ela ajuda a representar a arquitetura, componentes e relações do sistema, servindo como meio para comunicar ideias complexas para os membros da equipe e stakeholders. </w:t>
      </w:r>
    </w:p>
    <w:p w14:paraId="64238DBD" w14:textId="77777777" w:rsidR="00D848BD" w:rsidRDefault="531AB1A1" w:rsidP="00D848BD">
      <w:pPr>
        <w:spacing w:line="360" w:lineRule="auto"/>
        <w:ind w:firstLine="360"/>
        <w:jc w:val="both"/>
        <w:rPr>
          <w:rFonts w:ascii="Arial" w:eastAsia="Arial" w:hAnsi="Arial" w:cs="Arial"/>
        </w:rPr>
      </w:pPr>
      <w:r w:rsidRPr="531AB1A1">
        <w:rPr>
          <w:rFonts w:ascii="Arial" w:eastAsia="Arial" w:hAnsi="Arial" w:cs="Arial"/>
        </w:rPr>
        <w:t>Segundo Lima (2011, p. 27):</w:t>
      </w:r>
    </w:p>
    <w:p w14:paraId="43016CD8" w14:textId="11936A02" w:rsidR="00D848BD" w:rsidRDefault="531AB1A1" w:rsidP="00450E19">
      <w:pPr>
        <w:spacing w:line="360" w:lineRule="auto"/>
        <w:ind w:left="2124"/>
        <w:jc w:val="both"/>
        <w:rPr>
          <w:rFonts w:ascii="Arial" w:eastAsia="Arial" w:hAnsi="Arial" w:cs="Arial"/>
          <w:sz w:val="20"/>
          <w:szCs w:val="20"/>
        </w:rPr>
      </w:pPr>
      <w:r w:rsidRPr="531AB1A1">
        <w:rPr>
          <w:rFonts w:ascii="Arial" w:eastAsia="Arial" w:hAnsi="Arial" w:cs="Arial"/>
          <w:sz w:val="20"/>
          <w:szCs w:val="20"/>
        </w:rPr>
        <w:t>[...] na Tecnologia da Informação, a construção de modelos exige uma linguagem de modelagem que inclua elementos visuais para expressar conceitos e uma notação simples, mas poderosa para esses elementos.</w:t>
      </w:r>
    </w:p>
    <w:p w14:paraId="4289EEF4" w14:textId="77777777" w:rsidR="00623B1E" w:rsidRDefault="00623B1E" w:rsidP="00D848BD">
      <w:pPr>
        <w:spacing w:line="360" w:lineRule="auto"/>
        <w:ind w:left="2832"/>
        <w:jc w:val="both"/>
        <w:rPr>
          <w:rFonts w:ascii="Arial" w:eastAsia="Arial" w:hAnsi="Arial" w:cs="Arial"/>
          <w:sz w:val="20"/>
          <w:szCs w:val="20"/>
        </w:rPr>
      </w:pPr>
    </w:p>
    <w:p w14:paraId="28B96480" w14:textId="466D4C17" w:rsidR="00D848BD" w:rsidRDefault="531AB1A1" w:rsidP="00D848BD">
      <w:pPr>
        <w:spacing w:line="360" w:lineRule="auto"/>
        <w:ind w:firstLine="360"/>
        <w:jc w:val="both"/>
        <w:rPr>
          <w:rFonts w:ascii="Arial" w:eastAsia="Arial" w:hAnsi="Arial" w:cs="Arial"/>
        </w:rPr>
      </w:pPr>
      <w:r w:rsidRPr="531AB1A1">
        <w:rPr>
          <w:rFonts w:ascii="Arial" w:eastAsia="Arial" w:hAnsi="Arial" w:cs="Arial"/>
        </w:rPr>
        <w:t xml:space="preserve">Por isso, escolhemos utilizar a </w:t>
      </w:r>
      <w:bookmarkStart w:id="24" w:name="_Hlk182476810"/>
      <w:r w:rsidRPr="531AB1A1">
        <w:rPr>
          <w:rFonts w:ascii="Arial" w:eastAsia="Arial" w:hAnsi="Arial" w:cs="Arial"/>
        </w:rPr>
        <w:t xml:space="preserve">UML </w:t>
      </w:r>
      <w:bookmarkEnd w:id="24"/>
      <w:r w:rsidRPr="531AB1A1">
        <w:rPr>
          <w:rFonts w:ascii="Arial" w:eastAsia="Arial" w:hAnsi="Arial" w:cs="Arial"/>
        </w:rPr>
        <w:t>(</w:t>
      </w:r>
      <w:bookmarkStart w:id="25" w:name="_Hlk182476818"/>
      <w:proofErr w:type="spellStart"/>
      <w:r w:rsidRPr="531AB1A1">
        <w:rPr>
          <w:rFonts w:ascii="Arial" w:eastAsia="Arial" w:hAnsi="Arial" w:cs="Arial"/>
          <w:i/>
          <w:iCs/>
        </w:rPr>
        <w:t>Unified</w:t>
      </w:r>
      <w:proofErr w:type="spellEnd"/>
      <w:r w:rsidRPr="531AB1A1">
        <w:rPr>
          <w:rFonts w:ascii="Arial" w:eastAsia="Arial" w:hAnsi="Arial" w:cs="Arial"/>
          <w:i/>
          <w:iCs/>
        </w:rPr>
        <w:t xml:space="preserve"> </w:t>
      </w:r>
      <w:proofErr w:type="spellStart"/>
      <w:r w:rsidRPr="531AB1A1">
        <w:rPr>
          <w:rFonts w:ascii="Arial" w:eastAsia="Arial" w:hAnsi="Arial" w:cs="Arial"/>
          <w:i/>
          <w:iCs/>
        </w:rPr>
        <w:t>Modeling</w:t>
      </w:r>
      <w:proofErr w:type="spellEnd"/>
      <w:r w:rsidRPr="531AB1A1">
        <w:rPr>
          <w:rFonts w:ascii="Arial" w:eastAsia="Arial" w:hAnsi="Arial" w:cs="Arial"/>
          <w:i/>
          <w:iCs/>
        </w:rPr>
        <w:t xml:space="preserve"> </w:t>
      </w:r>
      <w:proofErr w:type="spellStart"/>
      <w:r w:rsidRPr="531AB1A1">
        <w:rPr>
          <w:rFonts w:ascii="Arial" w:eastAsia="Arial" w:hAnsi="Arial" w:cs="Arial"/>
          <w:i/>
          <w:iCs/>
        </w:rPr>
        <w:t>Language</w:t>
      </w:r>
      <w:bookmarkEnd w:id="25"/>
      <w:proofErr w:type="spellEnd"/>
      <w:r w:rsidRPr="531AB1A1">
        <w:rPr>
          <w:rFonts w:ascii="Arial" w:eastAsia="Arial" w:hAnsi="Arial" w:cs="Arial"/>
        </w:rPr>
        <w:t xml:space="preserve">) para </w:t>
      </w:r>
      <w:r w:rsidR="00450E19">
        <w:rPr>
          <w:rFonts w:ascii="Arial" w:eastAsia="Arial" w:hAnsi="Arial" w:cs="Arial"/>
        </w:rPr>
        <w:t>a</w:t>
      </w:r>
      <w:r w:rsidRPr="531AB1A1">
        <w:rPr>
          <w:rFonts w:ascii="Arial" w:eastAsia="Arial" w:hAnsi="Arial" w:cs="Arial"/>
        </w:rPr>
        <w:t xml:space="preserve"> </w:t>
      </w:r>
      <w:r w:rsidR="00450E19">
        <w:rPr>
          <w:rFonts w:ascii="Arial" w:eastAsia="Arial" w:hAnsi="Arial" w:cs="Arial"/>
        </w:rPr>
        <w:t>diagramação</w:t>
      </w:r>
      <w:r w:rsidRPr="531AB1A1">
        <w:rPr>
          <w:rFonts w:ascii="Arial" w:eastAsia="Arial" w:hAnsi="Arial" w:cs="Arial"/>
        </w:rPr>
        <w:t xml:space="preserve"> do projeto Nossa Via. Além de ter uma ótima clareza visual e versatilidade, seu padrão é reconhecido globalmente e tem suporte em diversas ferramentas. Utilizamos a ferramenta </w:t>
      </w:r>
      <w:r w:rsidR="00450E19">
        <w:rPr>
          <w:rFonts w:ascii="Arial" w:eastAsia="Arial" w:hAnsi="Arial" w:cs="Arial"/>
        </w:rPr>
        <w:t>D</w:t>
      </w:r>
      <w:r w:rsidRPr="531AB1A1">
        <w:rPr>
          <w:rFonts w:ascii="Arial" w:eastAsia="Arial" w:hAnsi="Arial" w:cs="Arial"/>
        </w:rPr>
        <w:t xml:space="preserve">raw.io para a criação dos seguintes diagramas da UML: caso de uso, classe, sequência, atividade, implantação e estado. </w:t>
      </w:r>
    </w:p>
    <w:p w14:paraId="6B5147A8" w14:textId="5AD670F4" w:rsidR="00D848BD" w:rsidRDefault="531AB1A1" w:rsidP="00D848BD">
      <w:pPr>
        <w:spacing w:line="360" w:lineRule="auto"/>
        <w:ind w:firstLine="360"/>
        <w:jc w:val="both"/>
        <w:rPr>
          <w:rFonts w:ascii="Arial" w:eastAsia="Arial" w:hAnsi="Arial" w:cs="Arial"/>
        </w:rPr>
      </w:pPr>
      <w:r w:rsidRPr="531AB1A1">
        <w:rPr>
          <w:rFonts w:ascii="Arial" w:eastAsia="Arial" w:hAnsi="Arial" w:cs="Arial"/>
        </w:rPr>
        <w:t xml:space="preserve">Em relação a prototipação, </w:t>
      </w:r>
      <w:proofErr w:type="spellStart"/>
      <w:r w:rsidRPr="531AB1A1">
        <w:rPr>
          <w:rFonts w:ascii="Arial" w:eastAsia="Arial" w:hAnsi="Arial" w:cs="Arial"/>
        </w:rPr>
        <w:t>Engholm</w:t>
      </w:r>
      <w:proofErr w:type="spellEnd"/>
      <w:r w:rsidRPr="531AB1A1">
        <w:rPr>
          <w:rFonts w:ascii="Arial" w:eastAsia="Arial" w:hAnsi="Arial" w:cs="Arial"/>
        </w:rPr>
        <w:t xml:space="preserve"> Jr. (2010) destaca que, ao criar aplicações, a implementação de protótipos de interfaces é crucial para garantir bons resultados na usabilidade. Esses protótipos permitem uma visualização imediata do sistema pelos participantes do projeto, facilitando a validação e o refinamento do produto em desenvolvimento. Eles também garantem que tanto os desenvolvedores, quanto os clientes possam visualizar como será o produto antes que esteja completamente desenvolvido, auxiliando na identificação de erros de usabilidade e design logo no início do desenvolvimento, assim, mudanças e correções podem ser feitas previamente sem um grande custo.</w:t>
      </w:r>
    </w:p>
    <w:p w14:paraId="2836EAF9" w14:textId="6E9BC22D" w:rsidR="00D848BD" w:rsidRDefault="531AB1A1" w:rsidP="00D848BD">
      <w:pPr>
        <w:spacing w:line="360" w:lineRule="auto"/>
        <w:ind w:firstLine="360"/>
        <w:jc w:val="both"/>
        <w:rPr>
          <w:rFonts w:ascii="Arial" w:eastAsia="Arial" w:hAnsi="Arial" w:cs="Arial"/>
        </w:rPr>
      </w:pPr>
      <w:r w:rsidRPr="531AB1A1">
        <w:rPr>
          <w:rFonts w:ascii="Arial" w:eastAsia="Arial" w:hAnsi="Arial" w:cs="Arial"/>
        </w:rPr>
        <w:t xml:space="preserve">Após uma análise detalhada dos diferentes tipos de protótipos existentes, optamos por utilizar protótipos de média fidelidade no desenvolvimento do projeto Nossa Via. A escolha se deve à necessidade de garantir uma representação precisa e detalhada </w:t>
      </w:r>
      <w:r w:rsidRPr="531AB1A1">
        <w:rPr>
          <w:rFonts w:ascii="Arial" w:eastAsia="Arial" w:hAnsi="Arial" w:cs="Arial"/>
        </w:rPr>
        <w:lastRenderedPageBreak/>
        <w:t xml:space="preserve">da interface do usuário, proporcionando uma visualização clara do produto final. Para a criação desses protótipos, utilizamos a ferramenta </w:t>
      </w:r>
      <w:proofErr w:type="spellStart"/>
      <w:r w:rsidRPr="531AB1A1">
        <w:rPr>
          <w:rFonts w:ascii="Arial" w:eastAsia="Arial" w:hAnsi="Arial" w:cs="Arial"/>
        </w:rPr>
        <w:t>Figma</w:t>
      </w:r>
      <w:proofErr w:type="spellEnd"/>
      <w:r w:rsidRPr="531AB1A1">
        <w:rPr>
          <w:rFonts w:ascii="Arial" w:eastAsia="Arial" w:hAnsi="Arial" w:cs="Arial"/>
        </w:rPr>
        <w:t>.</w:t>
      </w:r>
    </w:p>
    <w:p w14:paraId="59204A2D" w14:textId="77777777" w:rsidR="00D848BD" w:rsidRPr="00D848BD" w:rsidRDefault="00D848BD" w:rsidP="00D848BD">
      <w:pPr>
        <w:rPr>
          <w:rFonts w:eastAsia="Arial"/>
          <w:lang w:eastAsia="en-US"/>
        </w:rPr>
      </w:pPr>
    </w:p>
    <w:p w14:paraId="2E9C64CA" w14:textId="77777777" w:rsidR="006C2420" w:rsidRDefault="531AB1A1" w:rsidP="006C2420">
      <w:pPr>
        <w:pStyle w:val="Ttulo3"/>
        <w:rPr>
          <w:lang w:eastAsia="en-US"/>
        </w:rPr>
      </w:pPr>
      <w:bookmarkStart w:id="26" w:name="_Toc183291651"/>
      <w:r>
        <w:t>Draw.io</w:t>
      </w:r>
      <w:bookmarkEnd w:id="26"/>
    </w:p>
    <w:p w14:paraId="644866DE" w14:textId="0202489B" w:rsidR="00623B1E" w:rsidRDefault="531AB1A1" w:rsidP="00623B1E">
      <w:pPr>
        <w:spacing w:line="360" w:lineRule="auto"/>
        <w:ind w:firstLine="360"/>
        <w:jc w:val="both"/>
        <w:rPr>
          <w:rFonts w:ascii="Arial" w:eastAsia="Arial" w:hAnsi="Arial" w:cs="Arial"/>
          <w:shd w:val="clear" w:color="auto" w:fill="FF9900"/>
        </w:rPr>
      </w:pPr>
      <w:r w:rsidRPr="531AB1A1">
        <w:rPr>
          <w:rFonts w:ascii="Arial" w:eastAsia="Arial" w:hAnsi="Arial" w:cs="Arial"/>
        </w:rPr>
        <w:t xml:space="preserve">Para o desenvolvimento dos diagramas do projeto Nossa Via, utilizamos o Draw.io, um </w:t>
      </w:r>
      <w:r w:rsidR="00450E19">
        <w:rPr>
          <w:rFonts w:ascii="Arial" w:eastAsia="Arial" w:hAnsi="Arial" w:cs="Arial"/>
        </w:rPr>
        <w:t>sistema</w:t>
      </w:r>
      <w:r w:rsidRPr="531AB1A1">
        <w:rPr>
          <w:rFonts w:ascii="Arial" w:eastAsia="Arial" w:hAnsi="Arial" w:cs="Arial"/>
        </w:rPr>
        <w:t xml:space="preserve"> </w:t>
      </w:r>
      <w:r w:rsidRPr="00450E19">
        <w:rPr>
          <w:rFonts w:ascii="Arial" w:eastAsia="Arial" w:hAnsi="Arial" w:cs="Arial"/>
          <w:i/>
          <w:iCs/>
        </w:rPr>
        <w:t>web</w:t>
      </w:r>
      <w:r w:rsidR="00450E19">
        <w:rPr>
          <w:rFonts w:ascii="Arial" w:eastAsia="Arial" w:hAnsi="Arial" w:cs="Arial"/>
        </w:rPr>
        <w:t xml:space="preserve"> e </w:t>
      </w:r>
      <w:r w:rsidR="00450E19" w:rsidRPr="00450E19">
        <w:rPr>
          <w:rFonts w:ascii="Arial" w:eastAsia="Arial" w:hAnsi="Arial" w:cs="Arial"/>
          <w:i/>
          <w:iCs/>
        </w:rPr>
        <w:t>desktop</w:t>
      </w:r>
      <w:r w:rsidRPr="531AB1A1">
        <w:rPr>
          <w:rFonts w:ascii="Arial" w:eastAsia="Arial" w:hAnsi="Arial" w:cs="Arial"/>
        </w:rPr>
        <w:t xml:space="preserve"> de diagramação que permite criar uma grande variedade de diagramas, destacando-se tanto por sua facilidade de usabilidade quanto pela gratuidade de utilização.</w:t>
      </w:r>
    </w:p>
    <w:p w14:paraId="489F3D7F" w14:textId="53C9A572" w:rsidR="00623B1E" w:rsidRDefault="531AB1A1" w:rsidP="00623B1E">
      <w:pPr>
        <w:spacing w:line="360" w:lineRule="auto"/>
        <w:ind w:firstLine="360"/>
        <w:jc w:val="both"/>
        <w:rPr>
          <w:rFonts w:ascii="Arial" w:eastAsia="Arial" w:hAnsi="Arial" w:cs="Arial"/>
        </w:rPr>
      </w:pPr>
      <w:r w:rsidRPr="531AB1A1">
        <w:rPr>
          <w:rFonts w:ascii="Arial" w:eastAsia="Arial" w:hAnsi="Arial" w:cs="Arial"/>
        </w:rPr>
        <w:t xml:space="preserve">A ferramenta também </w:t>
      </w:r>
      <w:proofErr w:type="spellStart"/>
      <w:r w:rsidRPr="531AB1A1">
        <w:rPr>
          <w:rFonts w:ascii="Arial" w:eastAsia="Arial" w:hAnsi="Arial" w:cs="Arial"/>
        </w:rPr>
        <w:t>inclui</w:t>
      </w:r>
      <w:proofErr w:type="spellEnd"/>
      <w:r w:rsidRPr="531AB1A1">
        <w:rPr>
          <w:rFonts w:ascii="Arial" w:eastAsia="Arial" w:hAnsi="Arial" w:cs="Arial"/>
        </w:rPr>
        <w:t xml:space="preserve"> opções de integração com diversas plataformas de armazenamento (Draw.io, 2023), uma função que utilizamos para guardar os diagramas no repositório do projeto no GitHub.</w:t>
      </w:r>
    </w:p>
    <w:p w14:paraId="5DF03C5B" w14:textId="77777777" w:rsidR="00623B1E" w:rsidRPr="00623B1E" w:rsidRDefault="00623B1E" w:rsidP="00623B1E">
      <w:pPr>
        <w:pStyle w:val="Corpodetexto"/>
        <w:rPr>
          <w:rFonts w:eastAsia="Arial"/>
          <w:lang w:eastAsia="en-US"/>
        </w:rPr>
      </w:pPr>
    </w:p>
    <w:p w14:paraId="40D35733" w14:textId="77777777" w:rsidR="006C2420" w:rsidRDefault="531AB1A1" w:rsidP="006C2420">
      <w:pPr>
        <w:pStyle w:val="Ttulo3"/>
        <w:rPr>
          <w:lang w:eastAsia="en-US"/>
        </w:rPr>
      </w:pPr>
      <w:bookmarkStart w:id="27" w:name="_Toc183291652"/>
      <w:proofErr w:type="spellStart"/>
      <w:r>
        <w:t>Figma</w:t>
      </w:r>
      <w:bookmarkEnd w:id="27"/>
      <w:proofErr w:type="spellEnd"/>
    </w:p>
    <w:p w14:paraId="6CDE5957" w14:textId="77777777" w:rsidR="00623B1E" w:rsidRDefault="531AB1A1" w:rsidP="00623B1E">
      <w:pPr>
        <w:spacing w:line="360" w:lineRule="auto"/>
        <w:ind w:firstLine="360"/>
        <w:jc w:val="both"/>
        <w:rPr>
          <w:rFonts w:ascii="Arial" w:eastAsia="Arial" w:hAnsi="Arial" w:cs="Arial"/>
        </w:rPr>
      </w:pPr>
      <w:proofErr w:type="spellStart"/>
      <w:r w:rsidRPr="531AB1A1">
        <w:rPr>
          <w:rFonts w:ascii="Arial" w:eastAsia="Arial" w:hAnsi="Arial" w:cs="Arial"/>
        </w:rPr>
        <w:t>Figma</w:t>
      </w:r>
      <w:proofErr w:type="spellEnd"/>
      <w:r w:rsidRPr="531AB1A1">
        <w:rPr>
          <w:rFonts w:ascii="Arial" w:eastAsia="Arial" w:hAnsi="Arial" w:cs="Arial"/>
        </w:rPr>
        <w:t xml:space="preserve"> é uma ferramenta </w:t>
      </w:r>
      <w:r w:rsidRPr="00A2034F">
        <w:rPr>
          <w:rFonts w:ascii="Arial" w:eastAsia="Arial" w:hAnsi="Arial" w:cs="Arial"/>
          <w:i/>
          <w:iCs/>
        </w:rPr>
        <w:t>web</w:t>
      </w:r>
      <w:r w:rsidRPr="531AB1A1">
        <w:rPr>
          <w:rFonts w:ascii="Arial" w:eastAsia="Arial" w:hAnsi="Arial" w:cs="Arial"/>
        </w:rPr>
        <w:t xml:space="preserve"> especializada na criação, compartilhamento e teste de designs de </w:t>
      </w:r>
      <w:r w:rsidRPr="008E6846">
        <w:rPr>
          <w:rFonts w:ascii="Arial" w:eastAsia="Arial" w:hAnsi="Arial" w:cs="Arial"/>
          <w:i/>
          <w:iCs/>
        </w:rPr>
        <w:t>software</w:t>
      </w:r>
      <w:r w:rsidRPr="531AB1A1">
        <w:rPr>
          <w:rFonts w:ascii="Arial" w:eastAsia="Arial" w:hAnsi="Arial" w:cs="Arial"/>
        </w:rPr>
        <w:t xml:space="preserve">, destacando-se pelo seu alto grau de detalhamento e personalização, isso fez com que se tornasse amplamente utilizado na criação de protótipos para telas dos mais variados </w:t>
      </w:r>
      <w:r w:rsidRPr="008E6846">
        <w:rPr>
          <w:rFonts w:ascii="Arial" w:eastAsia="Arial" w:hAnsi="Arial" w:cs="Arial"/>
          <w:i/>
          <w:iCs/>
        </w:rPr>
        <w:t>softwares</w:t>
      </w:r>
      <w:r w:rsidRPr="531AB1A1">
        <w:rPr>
          <w:rFonts w:ascii="Arial" w:eastAsia="Arial" w:hAnsi="Arial" w:cs="Arial"/>
        </w:rPr>
        <w:t xml:space="preserve">. </w:t>
      </w:r>
    </w:p>
    <w:p w14:paraId="29165944" w14:textId="52D4E578" w:rsidR="00623B1E" w:rsidRDefault="531AB1A1" w:rsidP="00623B1E">
      <w:pPr>
        <w:spacing w:line="360" w:lineRule="auto"/>
        <w:ind w:firstLine="360"/>
        <w:jc w:val="both"/>
        <w:rPr>
          <w:rFonts w:ascii="Arial" w:eastAsia="Arial" w:hAnsi="Arial" w:cs="Arial"/>
        </w:rPr>
      </w:pPr>
      <w:r w:rsidRPr="531AB1A1">
        <w:rPr>
          <w:rFonts w:ascii="Arial" w:eastAsia="Arial" w:hAnsi="Arial" w:cs="Arial"/>
        </w:rPr>
        <w:t xml:space="preserve">Possui vantagens como visualização e criação com múltiplos usuários em tempo real, além da função de </w:t>
      </w:r>
      <w:r w:rsidRPr="00450E19">
        <w:rPr>
          <w:rFonts w:ascii="Arial" w:eastAsia="Arial" w:hAnsi="Arial" w:cs="Arial"/>
          <w:i/>
          <w:iCs/>
        </w:rPr>
        <w:t>feedback</w:t>
      </w:r>
      <w:r w:rsidRPr="531AB1A1">
        <w:rPr>
          <w:rFonts w:ascii="Arial" w:eastAsia="Arial" w:hAnsi="Arial" w:cs="Arial"/>
        </w:rPr>
        <w:t xml:space="preserve"> integrado, que permite adicionar avaliações diretamente no design (</w:t>
      </w:r>
      <w:proofErr w:type="spellStart"/>
      <w:r w:rsidRPr="531AB1A1">
        <w:rPr>
          <w:rFonts w:ascii="Arial" w:eastAsia="Arial" w:hAnsi="Arial" w:cs="Arial"/>
        </w:rPr>
        <w:t>Figma</w:t>
      </w:r>
      <w:proofErr w:type="spellEnd"/>
      <w:r w:rsidRPr="531AB1A1">
        <w:rPr>
          <w:rFonts w:ascii="Arial" w:eastAsia="Arial" w:hAnsi="Arial" w:cs="Arial"/>
        </w:rPr>
        <w:t>, 2024).</w:t>
      </w:r>
    </w:p>
    <w:p w14:paraId="40C2EFBC" w14:textId="77777777" w:rsidR="006C2420" w:rsidRPr="006C2420" w:rsidRDefault="006C2420" w:rsidP="006C2420">
      <w:pPr>
        <w:rPr>
          <w:rFonts w:eastAsia="Calibri"/>
          <w:lang w:eastAsia="en-US"/>
        </w:rPr>
      </w:pPr>
    </w:p>
    <w:p w14:paraId="2B2E3C35" w14:textId="58A8A3B7" w:rsidR="00B545FE" w:rsidRDefault="531AB1A1" w:rsidP="008258E6">
      <w:pPr>
        <w:pStyle w:val="Ttulo2"/>
        <w:rPr>
          <w:rFonts w:eastAsia="Arial"/>
          <w:lang w:eastAsia="en-US"/>
        </w:rPr>
      </w:pPr>
      <w:bookmarkStart w:id="28" w:name="_Toc183291653"/>
      <w:r w:rsidRPr="531AB1A1">
        <w:rPr>
          <w:rFonts w:eastAsia="Arial"/>
        </w:rPr>
        <w:t>Banco de dados</w:t>
      </w:r>
      <w:bookmarkEnd w:id="28"/>
    </w:p>
    <w:p w14:paraId="23980314" w14:textId="77777777" w:rsidR="00623B1E" w:rsidRDefault="531AB1A1" w:rsidP="00623B1E">
      <w:pPr>
        <w:spacing w:line="360" w:lineRule="auto"/>
        <w:ind w:firstLine="708"/>
        <w:jc w:val="both"/>
        <w:rPr>
          <w:rFonts w:ascii="Arial" w:eastAsia="Arial" w:hAnsi="Arial" w:cs="Arial"/>
        </w:rPr>
      </w:pPr>
      <w:r w:rsidRPr="531AB1A1">
        <w:rPr>
          <w:rFonts w:ascii="Arial" w:eastAsia="Arial" w:hAnsi="Arial" w:cs="Arial"/>
        </w:rPr>
        <w:t xml:space="preserve">Em um projeto de </w:t>
      </w:r>
      <w:r w:rsidRPr="008E6846">
        <w:rPr>
          <w:rFonts w:ascii="Arial" w:eastAsia="Arial" w:hAnsi="Arial" w:cs="Arial"/>
          <w:i/>
          <w:iCs/>
        </w:rPr>
        <w:t>software</w:t>
      </w:r>
      <w:r w:rsidRPr="531AB1A1">
        <w:rPr>
          <w:rFonts w:ascii="Arial" w:eastAsia="Arial" w:hAnsi="Arial" w:cs="Arial"/>
        </w:rPr>
        <w:t>, a escolha do banco de dados é uma decisão crítica, pois afeta diretamente a estrutura e a eficiência do sistema. Segundo Date (2004, p. 3), o banco de dados é um repositório central onde uma coleção de dados computadorizados podem ser armazenados e organizados, esses dados podem ser acessados pelos usuários por meio de solicitações na aplicação.</w:t>
      </w:r>
    </w:p>
    <w:p w14:paraId="19BACBD8" w14:textId="77777777" w:rsidR="00623B1E" w:rsidRDefault="531AB1A1" w:rsidP="00623B1E">
      <w:pPr>
        <w:spacing w:line="360" w:lineRule="auto"/>
        <w:ind w:firstLine="708"/>
        <w:jc w:val="both"/>
        <w:rPr>
          <w:rFonts w:ascii="Arial" w:eastAsia="Arial" w:hAnsi="Arial" w:cs="Arial"/>
        </w:rPr>
      </w:pPr>
      <w:r w:rsidRPr="531AB1A1">
        <w:rPr>
          <w:rFonts w:ascii="Arial" w:eastAsia="Arial" w:hAnsi="Arial" w:cs="Arial"/>
        </w:rPr>
        <w:t>No desenvolvimento deste projeto, foi escolhido o modelo de banco de dados relacional que pudesse garantir a integridade dos dados e a eficiência nas consultas.</w:t>
      </w:r>
    </w:p>
    <w:p w14:paraId="52F53250" w14:textId="77777777" w:rsidR="00623B1E" w:rsidRPr="00623B1E" w:rsidRDefault="00623B1E" w:rsidP="00623B1E">
      <w:pPr>
        <w:rPr>
          <w:rFonts w:eastAsia="Arial"/>
          <w:lang w:eastAsia="en-US"/>
        </w:rPr>
      </w:pPr>
    </w:p>
    <w:p w14:paraId="351A3002" w14:textId="463EC481" w:rsidR="00B545FE" w:rsidRDefault="531AB1A1" w:rsidP="008258E6">
      <w:pPr>
        <w:pStyle w:val="Ttulo3"/>
        <w:rPr>
          <w:lang w:eastAsia="en-US"/>
        </w:rPr>
      </w:pPr>
      <w:bookmarkStart w:id="29" w:name="_Toc183291654"/>
      <w:r>
        <w:t>Banco de dados relacional</w:t>
      </w:r>
      <w:bookmarkEnd w:id="29"/>
    </w:p>
    <w:p w14:paraId="383ED4A7" w14:textId="6B72BC9C" w:rsidR="00623B1E" w:rsidRDefault="531AB1A1" w:rsidP="00623B1E">
      <w:pPr>
        <w:spacing w:line="360" w:lineRule="auto"/>
        <w:ind w:firstLine="708"/>
        <w:jc w:val="both"/>
        <w:rPr>
          <w:rFonts w:ascii="Arial" w:eastAsia="Arial" w:hAnsi="Arial" w:cs="Arial"/>
        </w:rPr>
      </w:pPr>
      <w:r w:rsidRPr="531AB1A1">
        <w:rPr>
          <w:rFonts w:ascii="Arial" w:eastAsia="Arial" w:hAnsi="Arial" w:cs="Arial"/>
        </w:rPr>
        <w:t xml:space="preserve">Um banco de dados relacional funciona armazenando dados em tabelas, onde cada tabela representa uma entidade ou objeto específico. As colunas de uma tabela representam atributos ou características, como “Nome”, “Data”, “Quantidade”, etc. Cada coluna possui um tipo de dado específico, como “INTEGER” para valores </w:t>
      </w:r>
      <w:r w:rsidRPr="531AB1A1">
        <w:rPr>
          <w:rFonts w:ascii="Arial" w:eastAsia="Arial" w:hAnsi="Arial" w:cs="Arial"/>
        </w:rPr>
        <w:lastRenderedPageBreak/>
        <w:t>numéricos inteiros ou “CHAR” para valores de texto. As linhas de uma tabela representam os registros únicos de uma entidade dentro desta tabela.</w:t>
      </w:r>
    </w:p>
    <w:p w14:paraId="5D70D66B" w14:textId="6CCDFF47" w:rsidR="00623B1E" w:rsidRDefault="531AB1A1" w:rsidP="00623B1E">
      <w:pPr>
        <w:spacing w:line="360" w:lineRule="auto"/>
        <w:ind w:firstLine="720"/>
        <w:jc w:val="both"/>
        <w:rPr>
          <w:rFonts w:ascii="Arial" w:eastAsia="Arial" w:hAnsi="Arial" w:cs="Arial"/>
        </w:rPr>
      </w:pPr>
      <w:r w:rsidRPr="531AB1A1">
        <w:rPr>
          <w:rFonts w:ascii="Arial" w:eastAsia="Arial" w:hAnsi="Arial" w:cs="Arial"/>
        </w:rPr>
        <w:t>A principal qualidade que diferencia os bancos de dados relacionais dos demais são os “relacionamentos” entre tabelas</w:t>
      </w:r>
      <w:r w:rsidR="00450E19">
        <w:rPr>
          <w:rFonts w:ascii="Arial" w:eastAsia="Arial" w:hAnsi="Arial" w:cs="Arial"/>
        </w:rPr>
        <w:t>,</w:t>
      </w:r>
      <w:r w:rsidRPr="531AB1A1">
        <w:rPr>
          <w:rFonts w:ascii="Arial" w:eastAsia="Arial" w:hAnsi="Arial" w:cs="Arial"/>
        </w:rPr>
        <w:t xml:space="preserve"> </w:t>
      </w:r>
      <w:r w:rsidR="00450E19">
        <w:rPr>
          <w:rFonts w:ascii="Arial" w:eastAsia="Arial" w:hAnsi="Arial" w:cs="Arial"/>
        </w:rPr>
        <w:t>e</w:t>
      </w:r>
      <w:r w:rsidRPr="531AB1A1">
        <w:rPr>
          <w:rFonts w:ascii="Arial" w:eastAsia="Arial" w:hAnsi="Arial" w:cs="Arial"/>
        </w:rPr>
        <w:t>sses relacionamentos permitem que diferentes tabelas “conversem” entre si. Por exemplo, em um banco de dados de uma loja virtual, existem a</w:t>
      </w:r>
      <w:r w:rsidR="00450E19">
        <w:rPr>
          <w:rFonts w:ascii="Arial" w:eastAsia="Arial" w:hAnsi="Arial" w:cs="Arial"/>
        </w:rPr>
        <w:t>s</w:t>
      </w:r>
      <w:r w:rsidRPr="531AB1A1">
        <w:rPr>
          <w:rFonts w:ascii="Arial" w:eastAsia="Arial" w:hAnsi="Arial" w:cs="Arial"/>
        </w:rPr>
        <w:t xml:space="preserve"> tabelas “Cliente”, que armazena os dados pessoais dos clientes, e “Pedido”, que armazena os dados dos pedidos específicos. Essas tabelas têm um relacionamento que permite identificar qual cliente realizou quais pedidos.</w:t>
      </w:r>
    </w:p>
    <w:p w14:paraId="4CDEB936" w14:textId="77777777" w:rsidR="00623B1E" w:rsidRDefault="531AB1A1" w:rsidP="00623B1E">
      <w:pPr>
        <w:spacing w:line="360" w:lineRule="auto"/>
        <w:ind w:firstLine="720"/>
        <w:jc w:val="both"/>
        <w:rPr>
          <w:rFonts w:ascii="Arial" w:eastAsia="Arial" w:hAnsi="Arial" w:cs="Arial"/>
        </w:rPr>
      </w:pPr>
      <w:r w:rsidRPr="531AB1A1">
        <w:rPr>
          <w:rFonts w:ascii="Arial" w:eastAsia="Arial" w:hAnsi="Arial" w:cs="Arial"/>
        </w:rPr>
        <w:t>Para criar relacionamentos, toda tabela precisa de uma “chave primária”, que é uma coluna preenchida com um dado único, servindo como identidade para cada registro. Existem também as “chaves estrangeiras”, que são colunas que referenciam a chave primária de outra tabela, estabelecendo a conexão entre as duas tabelas.</w:t>
      </w:r>
    </w:p>
    <w:p w14:paraId="17742D81" w14:textId="77777777" w:rsidR="00623B1E" w:rsidRDefault="531AB1A1" w:rsidP="00623B1E">
      <w:pPr>
        <w:spacing w:line="360" w:lineRule="auto"/>
        <w:jc w:val="both"/>
        <w:rPr>
          <w:rFonts w:ascii="Arial" w:eastAsia="Arial" w:hAnsi="Arial" w:cs="Arial"/>
        </w:rPr>
      </w:pPr>
      <w:r w:rsidRPr="531AB1A1">
        <w:rPr>
          <w:rFonts w:ascii="Arial" w:eastAsia="Arial" w:hAnsi="Arial" w:cs="Arial"/>
        </w:rPr>
        <w:t>Existem três tipos de relacionamentos:</w:t>
      </w:r>
    </w:p>
    <w:p w14:paraId="5F025C04" w14:textId="77777777" w:rsidR="00623B1E" w:rsidRDefault="531AB1A1" w:rsidP="00820795">
      <w:pPr>
        <w:numPr>
          <w:ilvl w:val="0"/>
          <w:numId w:val="35"/>
        </w:numPr>
        <w:suppressAutoHyphens w:val="0"/>
        <w:spacing w:line="360" w:lineRule="auto"/>
        <w:jc w:val="both"/>
        <w:rPr>
          <w:rFonts w:ascii="Arial" w:eastAsia="Arial" w:hAnsi="Arial" w:cs="Arial"/>
        </w:rPr>
      </w:pPr>
      <w:r w:rsidRPr="531AB1A1">
        <w:rPr>
          <w:rFonts w:ascii="Arial" w:eastAsia="Arial" w:hAnsi="Arial" w:cs="Arial"/>
          <w:b/>
          <w:bCs/>
        </w:rPr>
        <w:t>Um-para-um (1:1):</w:t>
      </w:r>
      <w:r w:rsidRPr="531AB1A1">
        <w:rPr>
          <w:rFonts w:ascii="Arial" w:eastAsia="Arial" w:hAnsi="Arial" w:cs="Arial"/>
        </w:rPr>
        <w:t xml:space="preserve"> Cada registro em uma tabela está associado a um único registro em outra. Útil para separar dados raramente usados ou confidenciais, como dados pessoais de um funcionário.</w:t>
      </w:r>
    </w:p>
    <w:p w14:paraId="78910175" w14:textId="77777777" w:rsidR="00623B1E" w:rsidRDefault="531AB1A1" w:rsidP="00820795">
      <w:pPr>
        <w:numPr>
          <w:ilvl w:val="0"/>
          <w:numId w:val="35"/>
        </w:numPr>
        <w:suppressAutoHyphens w:val="0"/>
        <w:spacing w:line="360" w:lineRule="auto"/>
        <w:jc w:val="both"/>
        <w:rPr>
          <w:rFonts w:ascii="Arial" w:eastAsia="Arial" w:hAnsi="Arial" w:cs="Arial"/>
        </w:rPr>
      </w:pPr>
      <w:r w:rsidRPr="531AB1A1">
        <w:rPr>
          <w:rFonts w:ascii="Arial" w:eastAsia="Arial" w:hAnsi="Arial" w:cs="Arial"/>
          <w:b/>
          <w:bCs/>
        </w:rPr>
        <w:t>Um-para-muitos (1:N):</w:t>
      </w:r>
      <w:r w:rsidRPr="531AB1A1">
        <w:rPr>
          <w:rFonts w:ascii="Arial" w:eastAsia="Arial" w:hAnsi="Arial" w:cs="Arial"/>
        </w:rPr>
        <w:t xml:space="preserve"> Um registro em uma tabela está relacionado a vários registros em outra. Exemplo: um cliente pode fazer vários pedidos, mas cada pedido pertence a um único cliente.</w:t>
      </w:r>
    </w:p>
    <w:p w14:paraId="0CB559D4" w14:textId="6A83BA4B" w:rsidR="00623B1E" w:rsidRDefault="531AB1A1" w:rsidP="00820795">
      <w:pPr>
        <w:numPr>
          <w:ilvl w:val="0"/>
          <w:numId w:val="35"/>
        </w:numPr>
        <w:spacing w:after="160" w:line="360" w:lineRule="auto"/>
        <w:jc w:val="both"/>
        <w:rPr>
          <w:rFonts w:ascii="Arial" w:eastAsia="Arial" w:hAnsi="Arial" w:cs="Arial"/>
        </w:rPr>
      </w:pPr>
      <w:r w:rsidRPr="531AB1A1">
        <w:rPr>
          <w:rFonts w:ascii="Arial" w:eastAsia="Arial" w:hAnsi="Arial" w:cs="Arial"/>
          <w:b/>
          <w:bCs/>
        </w:rPr>
        <w:t>Muitos-para-muitos (N:N):</w:t>
      </w:r>
      <w:r w:rsidRPr="531AB1A1">
        <w:rPr>
          <w:rFonts w:ascii="Arial" w:eastAsia="Arial" w:hAnsi="Arial" w:cs="Arial"/>
        </w:rPr>
        <w:t xml:space="preserve"> Vários registros de uma tabela se relacionam com vários registros de outra. Exige uma tabela intermediária. Exemplo: alunos podem estar em várias disciplinas e cada disciplina pode ter vários alunos.</w:t>
      </w:r>
    </w:p>
    <w:p w14:paraId="7A0F4E61" w14:textId="77777777" w:rsidR="00623B1E" w:rsidRPr="00623B1E" w:rsidRDefault="00623B1E" w:rsidP="00623B1E">
      <w:pPr>
        <w:pStyle w:val="Corpodetexto"/>
        <w:rPr>
          <w:lang w:eastAsia="en-US"/>
        </w:rPr>
      </w:pPr>
    </w:p>
    <w:p w14:paraId="76E7A237" w14:textId="2447BA68" w:rsidR="008258E6" w:rsidRDefault="531AB1A1" w:rsidP="008258E6">
      <w:pPr>
        <w:pStyle w:val="Ttulo3"/>
        <w:rPr>
          <w:lang w:eastAsia="en-US"/>
        </w:rPr>
      </w:pPr>
      <w:bookmarkStart w:id="30" w:name="_Toc183291655"/>
      <w:r>
        <w:t>PostgreSQL</w:t>
      </w:r>
      <w:bookmarkEnd w:id="30"/>
    </w:p>
    <w:p w14:paraId="7EE5E470" w14:textId="77777777" w:rsidR="00450E19" w:rsidRDefault="531AB1A1" w:rsidP="00BA3380">
      <w:pPr>
        <w:spacing w:line="360" w:lineRule="auto"/>
        <w:ind w:firstLine="720"/>
        <w:jc w:val="both"/>
        <w:rPr>
          <w:rFonts w:ascii="Arial" w:eastAsia="Arial" w:hAnsi="Arial" w:cs="Arial"/>
        </w:rPr>
      </w:pPr>
      <w:r w:rsidRPr="531AB1A1">
        <w:rPr>
          <w:rFonts w:ascii="Arial" w:eastAsia="Arial" w:hAnsi="Arial" w:cs="Arial"/>
        </w:rPr>
        <w:t>Segundo a própria documentação do PostgreSQL (2024)</w:t>
      </w:r>
      <w:r w:rsidR="00450E19">
        <w:rPr>
          <w:rFonts w:ascii="Arial" w:eastAsia="Arial" w:hAnsi="Arial" w:cs="Arial"/>
        </w:rPr>
        <w:t>:</w:t>
      </w:r>
    </w:p>
    <w:p w14:paraId="74ACF87C" w14:textId="60F4230B" w:rsidR="00BA3380" w:rsidRDefault="00450E19" w:rsidP="002F3AB1">
      <w:pPr>
        <w:spacing w:line="360" w:lineRule="auto"/>
        <w:ind w:left="2124"/>
        <w:jc w:val="both"/>
        <w:rPr>
          <w:rFonts w:ascii="Arial" w:eastAsia="Arial" w:hAnsi="Arial" w:cs="Arial"/>
          <w:sz w:val="20"/>
          <w:szCs w:val="20"/>
        </w:rPr>
      </w:pPr>
      <w:r>
        <w:rPr>
          <w:rFonts w:ascii="Arial" w:eastAsia="Arial" w:hAnsi="Arial" w:cs="Arial"/>
          <w:sz w:val="20"/>
          <w:szCs w:val="20"/>
        </w:rPr>
        <w:t>É</w:t>
      </w:r>
      <w:r w:rsidR="531AB1A1" w:rsidRPr="00450E19">
        <w:rPr>
          <w:rFonts w:ascii="Arial" w:eastAsia="Arial" w:hAnsi="Arial" w:cs="Arial"/>
          <w:sz w:val="20"/>
          <w:szCs w:val="20"/>
        </w:rPr>
        <w:t xml:space="preserve"> um </w:t>
      </w:r>
      <w:bookmarkStart w:id="31" w:name="_Hlk182477572"/>
      <w:r w:rsidR="531AB1A1" w:rsidRPr="00450E19">
        <w:rPr>
          <w:rFonts w:ascii="Arial" w:eastAsia="Arial" w:hAnsi="Arial" w:cs="Arial"/>
          <w:sz w:val="20"/>
          <w:szCs w:val="20"/>
        </w:rPr>
        <w:t>Sistema de Gerenciamento de Banco de Dados Objeto-Relacional</w:t>
      </w:r>
      <w:bookmarkEnd w:id="31"/>
      <w:r w:rsidR="531AB1A1" w:rsidRPr="00450E19">
        <w:rPr>
          <w:rFonts w:ascii="Arial" w:eastAsia="Arial" w:hAnsi="Arial" w:cs="Arial"/>
          <w:sz w:val="20"/>
          <w:szCs w:val="20"/>
        </w:rPr>
        <w:t xml:space="preserve"> (</w:t>
      </w:r>
      <w:bookmarkStart w:id="32" w:name="_Hlk182477562"/>
      <w:r w:rsidR="531AB1A1" w:rsidRPr="00450E19">
        <w:rPr>
          <w:rFonts w:ascii="Arial" w:eastAsia="Arial" w:hAnsi="Arial" w:cs="Arial"/>
          <w:sz w:val="20"/>
          <w:szCs w:val="20"/>
        </w:rPr>
        <w:t>SGBDRO</w:t>
      </w:r>
      <w:bookmarkEnd w:id="32"/>
      <w:r w:rsidR="531AB1A1" w:rsidRPr="00450E19">
        <w:rPr>
          <w:rFonts w:ascii="Arial" w:eastAsia="Arial" w:hAnsi="Arial" w:cs="Arial"/>
          <w:sz w:val="20"/>
          <w:szCs w:val="20"/>
        </w:rPr>
        <w:t>) de código aberto com mais de 35 anos de desenvolvimento ativo, o que lhe rendeu uma forte reputação de confiabilidade, robustez de recursos e desempenho</w:t>
      </w:r>
      <w:r w:rsidR="002F3AB1">
        <w:rPr>
          <w:rFonts w:ascii="Arial" w:eastAsia="Arial" w:hAnsi="Arial" w:cs="Arial"/>
          <w:sz w:val="20"/>
          <w:szCs w:val="20"/>
        </w:rPr>
        <w:t>.</w:t>
      </w:r>
    </w:p>
    <w:p w14:paraId="778FC162" w14:textId="77777777" w:rsidR="00450E19" w:rsidRPr="00450E19" w:rsidRDefault="00450E19" w:rsidP="00450E19">
      <w:pPr>
        <w:spacing w:line="360" w:lineRule="auto"/>
        <w:ind w:left="1416" w:firstLine="720"/>
        <w:jc w:val="both"/>
        <w:rPr>
          <w:rFonts w:ascii="Arial" w:eastAsia="Arial" w:hAnsi="Arial" w:cs="Arial"/>
          <w:sz w:val="20"/>
          <w:szCs w:val="20"/>
        </w:rPr>
      </w:pPr>
    </w:p>
    <w:p w14:paraId="2AC5B4F8" w14:textId="6CA959C2" w:rsidR="00BA3380" w:rsidRDefault="531AB1A1" w:rsidP="00BA3380">
      <w:pPr>
        <w:spacing w:line="360" w:lineRule="auto"/>
        <w:ind w:firstLine="720"/>
        <w:jc w:val="both"/>
        <w:rPr>
          <w:rFonts w:ascii="Arial" w:eastAsia="Arial" w:hAnsi="Arial" w:cs="Arial"/>
        </w:rPr>
      </w:pPr>
      <w:r w:rsidRPr="531AB1A1">
        <w:rPr>
          <w:rFonts w:ascii="Arial" w:eastAsia="Arial" w:hAnsi="Arial" w:cs="Arial"/>
        </w:rPr>
        <w:t xml:space="preserve">Dentre suas diversas vantagens, o PostgreSQL conta com um sistema de Controle de Concorrência </w:t>
      </w:r>
      <w:proofErr w:type="spellStart"/>
      <w:r w:rsidRPr="531AB1A1">
        <w:rPr>
          <w:rFonts w:ascii="Arial" w:eastAsia="Arial" w:hAnsi="Arial" w:cs="Arial"/>
        </w:rPr>
        <w:t>Multiversão</w:t>
      </w:r>
      <w:proofErr w:type="spellEnd"/>
      <w:r w:rsidRPr="531AB1A1">
        <w:rPr>
          <w:rFonts w:ascii="Arial" w:eastAsia="Arial" w:hAnsi="Arial" w:cs="Arial"/>
        </w:rPr>
        <w:t xml:space="preserve">, que vem do inglês </w:t>
      </w:r>
      <w:bookmarkStart w:id="33" w:name="_Hlk182477623"/>
      <w:proofErr w:type="spellStart"/>
      <w:r w:rsidRPr="531AB1A1">
        <w:rPr>
          <w:rFonts w:ascii="Arial" w:eastAsia="Arial" w:hAnsi="Arial" w:cs="Arial"/>
          <w:i/>
          <w:iCs/>
        </w:rPr>
        <w:t>Multiversion</w:t>
      </w:r>
      <w:proofErr w:type="spellEnd"/>
      <w:r w:rsidRPr="531AB1A1">
        <w:rPr>
          <w:rFonts w:ascii="Arial" w:eastAsia="Arial" w:hAnsi="Arial" w:cs="Arial"/>
          <w:i/>
          <w:iCs/>
        </w:rPr>
        <w:t xml:space="preserve"> </w:t>
      </w:r>
      <w:proofErr w:type="spellStart"/>
      <w:r w:rsidRPr="531AB1A1">
        <w:rPr>
          <w:rFonts w:ascii="Arial" w:eastAsia="Arial" w:hAnsi="Arial" w:cs="Arial"/>
          <w:i/>
          <w:iCs/>
        </w:rPr>
        <w:t>concurrency</w:t>
      </w:r>
      <w:proofErr w:type="spellEnd"/>
      <w:r w:rsidRPr="531AB1A1">
        <w:rPr>
          <w:rFonts w:ascii="Arial" w:eastAsia="Arial" w:hAnsi="Arial" w:cs="Arial"/>
          <w:i/>
          <w:iCs/>
        </w:rPr>
        <w:t xml:space="preserve"> </w:t>
      </w:r>
      <w:proofErr w:type="spellStart"/>
      <w:r w:rsidRPr="531AB1A1">
        <w:rPr>
          <w:rFonts w:ascii="Arial" w:eastAsia="Arial" w:hAnsi="Arial" w:cs="Arial"/>
          <w:i/>
          <w:iCs/>
        </w:rPr>
        <w:t>control</w:t>
      </w:r>
      <w:proofErr w:type="spellEnd"/>
      <w:r w:rsidRPr="531AB1A1">
        <w:rPr>
          <w:rFonts w:ascii="Arial" w:eastAsia="Arial" w:hAnsi="Arial" w:cs="Arial"/>
          <w:i/>
          <w:iCs/>
        </w:rPr>
        <w:t xml:space="preserve"> </w:t>
      </w:r>
      <w:bookmarkEnd w:id="33"/>
      <w:r w:rsidRPr="531AB1A1">
        <w:rPr>
          <w:rFonts w:ascii="Arial" w:eastAsia="Arial" w:hAnsi="Arial" w:cs="Arial"/>
        </w:rPr>
        <w:t>(</w:t>
      </w:r>
      <w:bookmarkStart w:id="34" w:name="_Hlk182477617"/>
      <w:r w:rsidRPr="531AB1A1">
        <w:rPr>
          <w:rFonts w:ascii="Arial" w:eastAsia="Arial" w:hAnsi="Arial" w:cs="Arial"/>
        </w:rPr>
        <w:t>MVCC</w:t>
      </w:r>
      <w:bookmarkEnd w:id="34"/>
      <w:r w:rsidRPr="531AB1A1">
        <w:rPr>
          <w:rFonts w:ascii="Arial" w:eastAsia="Arial" w:hAnsi="Arial" w:cs="Arial"/>
        </w:rPr>
        <w:t xml:space="preserve">), em que cada requisição de leitura ou escrita acessa uma versão dos dados existente no momento em que foi iniciada, isso isola as alterações feitas por </w:t>
      </w:r>
      <w:r w:rsidRPr="531AB1A1">
        <w:rPr>
          <w:rFonts w:ascii="Arial" w:eastAsia="Arial" w:hAnsi="Arial" w:cs="Arial"/>
        </w:rPr>
        <w:lastRenderedPageBreak/>
        <w:t>outras requisições, permitindo que múltiplas operações de leitura e escrita ocorram simultaneamente, sem interferência mútua.</w:t>
      </w:r>
    </w:p>
    <w:p w14:paraId="7DBC54BF" w14:textId="77777777" w:rsidR="00BA3380" w:rsidRDefault="531AB1A1" w:rsidP="00BA3380">
      <w:pPr>
        <w:spacing w:line="360" w:lineRule="auto"/>
        <w:ind w:firstLine="720"/>
        <w:jc w:val="both"/>
        <w:rPr>
          <w:rFonts w:ascii="Arial" w:eastAsia="Arial" w:hAnsi="Arial" w:cs="Arial"/>
          <w:highlight w:val="red"/>
        </w:rPr>
      </w:pPr>
      <w:r w:rsidRPr="531AB1A1">
        <w:rPr>
          <w:rFonts w:ascii="Arial" w:eastAsia="Arial" w:hAnsi="Arial" w:cs="Arial"/>
        </w:rPr>
        <w:t xml:space="preserve">Essas características tornam o PostgreSQL altamente adequado para o desenvolvimento do projeto Nossa Via. Os principais fatores que determinaram sua escolha foram a gratuidade do SGBDRO e a extensão </w:t>
      </w:r>
      <w:proofErr w:type="spellStart"/>
      <w:r w:rsidRPr="531AB1A1">
        <w:rPr>
          <w:rFonts w:ascii="Arial" w:eastAsia="Arial" w:hAnsi="Arial" w:cs="Arial"/>
        </w:rPr>
        <w:t>PostGIS</w:t>
      </w:r>
      <w:proofErr w:type="spellEnd"/>
      <w:r w:rsidRPr="531AB1A1">
        <w:rPr>
          <w:rFonts w:ascii="Arial" w:eastAsia="Arial" w:hAnsi="Arial" w:cs="Arial"/>
        </w:rPr>
        <w:t xml:space="preserve">, um módulo extremamente útil para manipulação de dados geoespaciais. O </w:t>
      </w:r>
      <w:proofErr w:type="spellStart"/>
      <w:r w:rsidRPr="531AB1A1">
        <w:rPr>
          <w:rFonts w:ascii="Arial" w:eastAsia="Arial" w:hAnsi="Arial" w:cs="Arial"/>
        </w:rPr>
        <w:t>PostGIS</w:t>
      </w:r>
      <w:proofErr w:type="spellEnd"/>
      <w:r w:rsidRPr="531AB1A1">
        <w:rPr>
          <w:rFonts w:ascii="Arial" w:eastAsia="Arial" w:hAnsi="Arial" w:cs="Arial"/>
        </w:rPr>
        <w:t xml:space="preserve"> possibilita operações avançadas em dados de localização, como cálculos de distâncias, áreas e interseções, simplificando processos fundamentais do projeto.</w:t>
      </w:r>
    </w:p>
    <w:p w14:paraId="615428C5" w14:textId="77777777" w:rsidR="00BA3380" w:rsidRPr="00BA3380" w:rsidRDefault="00BA3380" w:rsidP="00BA3380">
      <w:pPr>
        <w:pStyle w:val="Corpodetexto"/>
        <w:rPr>
          <w:lang w:eastAsia="en-US"/>
        </w:rPr>
      </w:pPr>
    </w:p>
    <w:p w14:paraId="6E0BFD7A" w14:textId="5E83D531" w:rsidR="008258E6" w:rsidRDefault="531AB1A1" w:rsidP="008258E6">
      <w:pPr>
        <w:pStyle w:val="Ttulo3"/>
        <w:rPr>
          <w:lang w:eastAsia="en-US"/>
        </w:rPr>
      </w:pPr>
      <w:bookmarkStart w:id="35" w:name="_Toc183291656"/>
      <w:proofErr w:type="spellStart"/>
      <w:r>
        <w:t>Aiven</w:t>
      </w:r>
      <w:bookmarkEnd w:id="35"/>
      <w:proofErr w:type="spellEnd"/>
    </w:p>
    <w:p w14:paraId="4BF95B92" w14:textId="77777777" w:rsidR="00E90FF3" w:rsidRDefault="531AB1A1" w:rsidP="00E90FF3">
      <w:pPr>
        <w:spacing w:line="360" w:lineRule="auto"/>
        <w:ind w:firstLine="720"/>
        <w:jc w:val="both"/>
        <w:rPr>
          <w:rFonts w:ascii="Arial" w:eastAsia="Arial" w:hAnsi="Arial" w:cs="Arial"/>
        </w:rPr>
      </w:pPr>
      <w:proofErr w:type="spellStart"/>
      <w:r w:rsidRPr="531AB1A1">
        <w:rPr>
          <w:rFonts w:ascii="Arial" w:eastAsia="Arial" w:hAnsi="Arial" w:cs="Arial"/>
        </w:rPr>
        <w:t>Aiven</w:t>
      </w:r>
      <w:proofErr w:type="spellEnd"/>
      <w:r w:rsidRPr="531AB1A1">
        <w:rPr>
          <w:rFonts w:ascii="Arial" w:eastAsia="Arial" w:hAnsi="Arial" w:cs="Arial"/>
        </w:rPr>
        <w:t xml:space="preserve"> é uma plataforma que tem como objetivo facilitar a configuração, monitoramento e gerenciamento de infraestrutura de serviços de banco de dados em diversas nuvens, como a Microsoft Azure, AWS e Google Cloud.</w:t>
      </w:r>
    </w:p>
    <w:p w14:paraId="383AC54F" w14:textId="77777777" w:rsidR="00E90FF3" w:rsidRDefault="531AB1A1" w:rsidP="00E90FF3">
      <w:pPr>
        <w:spacing w:line="360" w:lineRule="auto"/>
        <w:ind w:firstLine="720"/>
        <w:jc w:val="both"/>
        <w:rPr>
          <w:rFonts w:ascii="Arial" w:eastAsia="Arial" w:hAnsi="Arial" w:cs="Arial"/>
        </w:rPr>
      </w:pPr>
      <w:r w:rsidRPr="531AB1A1">
        <w:rPr>
          <w:rFonts w:ascii="Arial" w:eastAsia="Arial" w:hAnsi="Arial" w:cs="Arial"/>
        </w:rPr>
        <w:t xml:space="preserve">Considerando que os serviços da </w:t>
      </w:r>
      <w:proofErr w:type="spellStart"/>
      <w:r w:rsidRPr="531AB1A1">
        <w:rPr>
          <w:rFonts w:ascii="Arial" w:eastAsia="Arial" w:hAnsi="Arial" w:cs="Arial"/>
        </w:rPr>
        <w:t>Aiven</w:t>
      </w:r>
      <w:proofErr w:type="spellEnd"/>
      <w:r w:rsidRPr="531AB1A1">
        <w:rPr>
          <w:rFonts w:ascii="Arial" w:eastAsia="Arial" w:hAnsi="Arial" w:cs="Arial"/>
        </w:rPr>
        <w:t xml:space="preserve"> são gratuitos até um certo limite de capacidade e tornam o gerenciamento de infraestrutura mais simples, essa solução se mostrou ideal para ser aplicada durante o desenvolvimento do projeto Nossa Via.</w:t>
      </w:r>
    </w:p>
    <w:p w14:paraId="3C8EC3C6" w14:textId="77777777" w:rsidR="00E90FF3" w:rsidRPr="00E90FF3" w:rsidRDefault="00E90FF3" w:rsidP="00E90FF3">
      <w:pPr>
        <w:pStyle w:val="Corpodetexto"/>
        <w:rPr>
          <w:lang w:eastAsia="en-US"/>
        </w:rPr>
      </w:pPr>
    </w:p>
    <w:p w14:paraId="57D2BEC8" w14:textId="7A23FE08" w:rsidR="008258E6" w:rsidRDefault="531AB1A1" w:rsidP="008258E6">
      <w:pPr>
        <w:pStyle w:val="Ttulo2"/>
        <w:rPr>
          <w:rFonts w:eastAsia="Arial"/>
          <w:lang w:eastAsia="en-US"/>
        </w:rPr>
      </w:pPr>
      <w:bookmarkStart w:id="36" w:name="_Toc183291657"/>
      <w:r w:rsidRPr="531AB1A1">
        <w:rPr>
          <w:rFonts w:eastAsia="Arial"/>
        </w:rPr>
        <w:t>Tecnologias e padrões utilizados no desenvolvimento da API</w:t>
      </w:r>
      <w:bookmarkEnd w:id="36"/>
    </w:p>
    <w:p w14:paraId="1BE78CE3" w14:textId="77777777" w:rsidR="00E90FF3" w:rsidRDefault="531AB1A1" w:rsidP="00E90FF3">
      <w:pPr>
        <w:spacing w:line="360" w:lineRule="auto"/>
        <w:ind w:firstLine="576"/>
        <w:jc w:val="both"/>
        <w:rPr>
          <w:rFonts w:ascii="Arial" w:eastAsia="Arial" w:hAnsi="Arial" w:cs="Arial"/>
        </w:rPr>
      </w:pPr>
      <w:r w:rsidRPr="531AB1A1">
        <w:rPr>
          <w:rFonts w:ascii="Arial" w:eastAsia="Arial" w:hAnsi="Arial" w:cs="Arial"/>
        </w:rPr>
        <w:t>Para o desenvolvimento do aplicativo, foram utilizadas APIs (</w:t>
      </w:r>
      <w:bookmarkStart w:id="37" w:name="_Hlk182477806"/>
      <w:proofErr w:type="spellStart"/>
      <w:r w:rsidRPr="531AB1A1">
        <w:rPr>
          <w:rFonts w:ascii="Arial" w:eastAsia="Arial" w:hAnsi="Arial" w:cs="Arial"/>
          <w:i/>
          <w:iCs/>
        </w:rPr>
        <w:t>Application</w:t>
      </w:r>
      <w:proofErr w:type="spellEnd"/>
      <w:r w:rsidRPr="531AB1A1">
        <w:rPr>
          <w:rFonts w:ascii="Arial" w:eastAsia="Arial" w:hAnsi="Arial" w:cs="Arial"/>
          <w:i/>
          <w:iCs/>
        </w:rPr>
        <w:t xml:space="preserve"> </w:t>
      </w:r>
      <w:proofErr w:type="spellStart"/>
      <w:r w:rsidRPr="531AB1A1">
        <w:rPr>
          <w:rFonts w:ascii="Arial" w:eastAsia="Arial" w:hAnsi="Arial" w:cs="Arial"/>
          <w:i/>
          <w:iCs/>
        </w:rPr>
        <w:t>Programming</w:t>
      </w:r>
      <w:proofErr w:type="spellEnd"/>
      <w:r w:rsidRPr="531AB1A1">
        <w:rPr>
          <w:rFonts w:ascii="Arial" w:eastAsia="Arial" w:hAnsi="Arial" w:cs="Arial"/>
          <w:i/>
          <w:iCs/>
        </w:rPr>
        <w:t xml:space="preserve"> Interface</w:t>
      </w:r>
      <w:bookmarkEnd w:id="37"/>
      <w:r w:rsidRPr="531AB1A1">
        <w:rPr>
          <w:rFonts w:ascii="Arial" w:eastAsia="Arial" w:hAnsi="Arial" w:cs="Arial"/>
        </w:rPr>
        <w:t xml:space="preserve">), que funcionam como uma interface para a comunicação entre aplicações. Conforme definido pela </w:t>
      </w:r>
      <w:proofErr w:type="spellStart"/>
      <w:r w:rsidRPr="531AB1A1">
        <w:rPr>
          <w:rFonts w:ascii="Arial" w:eastAsia="Arial" w:hAnsi="Arial" w:cs="Arial"/>
        </w:rPr>
        <w:t>Amazon</w:t>
      </w:r>
      <w:proofErr w:type="spellEnd"/>
      <w:r w:rsidRPr="531AB1A1">
        <w:rPr>
          <w:rFonts w:ascii="Arial" w:eastAsia="Arial" w:hAnsi="Arial" w:cs="Arial"/>
        </w:rPr>
        <w:t xml:space="preserve"> (2023), "APIs são mecanismos que permitem que dois componentes de </w:t>
      </w:r>
      <w:r w:rsidRPr="008E6846">
        <w:rPr>
          <w:rFonts w:ascii="Arial" w:eastAsia="Arial" w:hAnsi="Arial" w:cs="Arial"/>
          <w:i/>
          <w:iCs/>
        </w:rPr>
        <w:t>software</w:t>
      </w:r>
      <w:r w:rsidRPr="531AB1A1">
        <w:rPr>
          <w:rFonts w:ascii="Arial" w:eastAsia="Arial" w:hAnsi="Arial" w:cs="Arial"/>
        </w:rPr>
        <w:t xml:space="preserve"> se comuniquem usando um conjunto de definições e protocolos."</w:t>
      </w:r>
    </w:p>
    <w:p w14:paraId="1D14A660" w14:textId="6B276D87" w:rsidR="00E90FF3" w:rsidRDefault="531AB1A1" w:rsidP="00E90FF3">
      <w:pPr>
        <w:spacing w:line="360" w:lineRule="auto"/>
        <w:ind w:firstLine="708"/>
        <w:jc w:val="both"/>
        <w:rPr>
          <w:rFonts w:ascii="Arial" w:eastAsia="Arial" w:hAnsi="Arial" w:cs="Arial"/>
        </w:rPr>
      </w:pPr>
      <w:r w:rsidRPr="531AB1A1">
        <w:rPr>
          <w:rFonts w:ascii="Arial" w:eastAsia="Arial" w:hAnsi="Arial" w:cs="Arial"/>
        </w:rPr>
        <w:t xml:space="preserve">Essa tecnologia foi fundamental para o desenvolvimento da solução de </w:t>
      </w:r>
      <w:r w:rsidRPr="008E6846">
        <w:rPr>
          <w:rFonts w:ascii="Arial" w:eastAsia="Arial" w:hAnsi="Arial" w:cs="Arial"/>
          <w:i/>
          <w:iCs/>
        </w:rPr>
        <w:t>software</w:t>
      </w:r>
      <w:r w:rsidRPr="531AB1A1">
        <w:rPr>
          <w:rFonts w:ascii="Arial" w:eastAsia="Arial" w:hAnsi="Arial" w:cs="Arial"/>
        </w:rPr>
        <w:t xml:space="preserve">, atuando no o </w:t>
      </w:r>
      <w:proofErr w:type="spellStart"/>
      <w:r w:rsidRPr="531AB1A1">
        <w:rPr>
          <w:rFonts w:ascii="Arial" w:eastAsia="Arial" w:hAnsi="Arial" w:cs="Arial"/>
          <w:i/>
          <w:iCs/>
        </w:rPr>
        <w:t>back-end</w:t>
      </w:r>
      <w:proofErr w:type="spellEnd"/>
      <w:r w:rsidRPr="531AB1A1">
        <w:rPr>
          <w:rFonts w:ascii="Arial" w:eastAsia="Arial" w:hAnsi="Arial" w:cs="Arial"/>
        </w:rPr>
        <w:t xml:space="preserve"> da aplicação. O </w:t>
      </w:r>
      <w:proofErr w:type="spellStart"/>
      <w:r w:rsidRPr="531AB1A1">
        <w:rPr>
          <w:rFonts w:ascii="Arial" w:eastAsia="Arial" w:hAnsi="Arial" w:cs="Arial"/>
          <w:i/>
          <w:iCs/>
        </w:rPr>
        <w:t>back-end</w:t>
      </w:r>
      <w:proofErr w:type="spellEnd"/>
      <w:r w:rsidRPr="531AB1A1">
        <w:rPr>
          <w:rFonts w:ascii="Arial" w:eastAsia="Arial" w:hAnsi="Arial" w:cs="Arial"/>
        </w:rPr>
        <w:t xml:space="preserve"> é responsável pela interação com o banco de dados, servidores e pela execução de toda a lógica que está por trás da interface visível ao usuário final.</w:t>
      </w:r>
    </w:p>
    <w:p w14:paraId="7D69F679" w14:textId="77777777" w:rsidR="00E90FF3" w:rsidRPr="00E90FF3" w:rsidRDefault="00E90FF3" w:rsidP="00E90FF3">
      <w:pPr>
        <w:rPr>
          <w:rFonts w:eastAsia="Arial"/>
          <w:lang w:eastAsia="en-US"/>
        </w:rPr>
      </w:pPr>
    </w:p>
    <w:p w14:paraId="22FC9A6A" w14:textId="36852A08" w:rsidR="008258E6" w:rsidRDefault="531AB1A1" w:rsidP="008258E6">
      <w:pPr>
        <w:pStyle w:val="Ttulo3"/>
        <w:rPr>
          <w:lang w:eastAsia="en-US"/>
        </w:rPr>
      </w:pPr>
      <w:bookmarkStart w:id="38" w:name="_Toc183291658"/>
      <w:r>
        <w:t>Padrão REST</w:t>
      </w:r>
      <w:bookmarkEnd w:id="38"/>
    </w:p>
    <w:p w14:paraId="4BAEE9C2" w14:textId="77777777" w:rsidR="00DF0CFD" w:rsidRDefault="531AB1A1" w:rsidP="00DF0CFD">
      <w:pPr>
        <w:spacing w:line="360" w:lineRule="auto"/>
        <w:ind w:firstLine="708"/>
        <w:jc w:val="both"/>
        <w:rPr>
          <w:rFonts w:ascii="Arial" w:eastAsia="Arial" w:hAnsi="Arial" w:cs="Arial"/>
        </w:rPr>
      </w:pPr>
      <w:r w:rsidRPr="531AB1A1">
        <w:rPr>
          <w:rFonts w:ascii="Arial" w:eastAsia="Arial" w:hAnsi="Arial" w:cs="Arial"/>
        </w:rPr>
        <w:t xml:space="preserve">O modelo de API adotado para a aplicação foi o padrão REST, amplamente utilizado devido à sua flexibilidade e popularidade. De acordo com a </w:t>
      </w:r>
      <w:proofErr w:type="spellStart"/>
      <w:r w:rsidRPr="531AB1A1">
        <w:rPr>
          <w:rFonts w:ascii="Arial" w:eastAsia="Arial" w:hAnsi="Arial" w:cs="Arial"/>
        </w:rPr>
        <w:t>Amazon</w:t>
      </w:r>
      <w:proofErr w:type="spellEnd"/>
      <w:r w:rsidRPr="531AB1A1">
        <w:rPr>
          <w:rFonts w:ascii="Arial" w:eastAsia="Arial" w:hAnsi="Arial" w:cs="Arial"/>
        </w:rPr>
        <w:t xml:space="preserve"> (2023), "Essas são as APIs mais populares e flexíveis encontradas na </w:t>
      </w:r>
      <w:r w:rsidRPr="00A2034F">
        <w:rPr>
          <w:rFonts w:ascii="Arial" w:eastAsia="Arial" w:hAnsi="Arial" w:cs="Arial"/>
          <w:i/>
          <w:iCs/>
        </w:rPr>
        <w:t>Web</w:t>
      </w:r>
      <w:r w:rsidRPr="531AB1A1">
        <w:rPr>
          <w:rFonts w:ascii="Arial" w:eastAsia="Arial" w:hAnsi="Arial" w:cs="Arial"/>
        </w:rPr>
        <w:t xml:space="preserve"> atualmente. O cliente envia solicitações ao servidor na forma de dados, o servidor processa essas solicitações e retorna os dados de saída ao cliente."</w:t>
      </w:r>
    </w:p>
    <w:p w14:paraId="104A9D75" w14:textId="77777777" w:rsidR="00DF0CFD" w:rsidRDefault="531AB1A1" w:rsidP="00DF0CFD">
      <w:pPr>
        <w:spacing w:line="360" w:lineRule="auto"/>
        <w:ind w:firstLine="708"/>
        <w:jc w:val="both"/>
        <w:rPr>
          <w:rFonts w:ascii="Arial" w:eastAsia="Arial" w:hAnsi="Arial" w:cs="Arial"/>
        </w:rPr>
      </w:pPr>
      <w:r w:rsidRPr="531AB1A1">
        <w:rPr>
          <w:rFonts w:ascii="Arial" w:eastAsia="Arial" w:hAnsi="Arial" w:cs="Arial"/>
        </w:rPr>
        <w:lastRenderedPageBreak/>
        <w:t xml:space="preserve">O termo </w:t>
      </w:r>
      <w:bookmarkStart w:id="39" w:name="_Hlk182504864"/>
      <w:r w:rsidRPr="531AB1A1">
        <w:rPr>
          <w:rFonts w:ascii="Arial" w:eastAsia="Arial" w:hAnsi="Arial" w:cs="Arial"/>
        </w:rPr>
        <w:t xml:space="preserve">REST </w:t>
      </w:r>
      <w:bookmarkEnd w:id="39"/>
      <w:r w:rsidRPr="531AB1A1">
        <w:rPr>
          <w:rFonts w:ascii="Arial" w:eastAsia="Arial" w:hAnsi="Arial" w:cs="Arial"/>
        </w:rPr>
        <w:t xml:space="preserve">vem do inglês </w:t>
      </w:r>
      <w:bookmarkStart w:id="40" w:name="_Hlk182504875"/>
      <w:proofErr w:type="spellStart"/>
      <w:r w:rsidRPr="531AB1A1">
        <w:rPr>
          <w:rFonts w:ascii="Arial" w:eastAsia="Arial" w:hAnsi="Arial" w:cs="Arial"/>
          <w:i/>
          <w:iCs/>
        </w:rPr>
        <w:t>Representational</w:t>
      </w:r>
      <w:proofErr w:type="spellEnd"/>
      <w:r w:rsidRPr="531AB1A1">
        <w:rPr>
          <w:rFonts w:ascii="Arial" w:eastAsia="Arial" w:hAnsi="Arial" w:cs="Arial"/>
          <w:i/>
          <w:iCs/>
        </w:rPr>
        <w:t xml:space="preserve"> </w:t>
      </w:r>
      <w:proofErr w:type="spellStart"/>
      <w:r w:rsidRPr="531AB1A1">
        <w:rPr>
          <w:rFonts w:ascii="Arial" w:eastAsia="Arial" w:hAnsi="Arial" w:cs="Arial"/>
          <w:i/>
          <w:iCs/>
        </w:rPr>
        <w:t>State</w:t>
      </w:r>
      <w:proofErr w:type="spellEnd"/>
      <w:r w:rsidRPr="531AB1A1">
        <w:rPr>
          <w:rFonts w:ascii="Arial" w:eastAsia="Arial" w:hAnsi="Arial" w:cs="Arial"/>
          <w:i/>
          <w:iCs/>
        </w:rPr>
        <w:t xml:space="preserve"> </w:t>
      </w:r>
      <w:proofErr w:type="spellStart"/>
      <w:r w:rsidRPr="531AB1A1">
        <w:rPr>
          <w:rFonts w:ascii="Arial" w:eastAsia="Arial" w:hAnsi="Arial" w:cs="Arial"/>
          <w:i/>
          <w:iCs/>
        </w:rPr>
        <w:t>Transfer</w:t>
      </w:r>
      <w:proofErr w:type="spellEnd"/>
      <w:r w:rsidRPr="531AB1A1">
        <w:rPr>
          <w:rFonts w:ascii="Arial" w:eastAsia="Arial" w:hAnsi="Arial" w:cs="Arial"/>
        </w:rPr>
        <w:t xml:space="preserve"> </w:t>
      </w:r>
      <w:bookmarkEnd w:id="40"/>
      <w:r w:rsidRPr="531AB1A1">
        <w:rPr>
          <w:rFonts w:ascii="Arial" w:eastAsia="Arial" w:hAnsi="Arial" w:cs="Arial"/>
        </w:rPr>
        <w:t>e pode ser traduzido como "Transferência de Estado Representacional", e uma de suas principais características é a ausência de estado (</w:t>
      </w:r>
      <w:proofErr w:type="spellStart"/>
      <w:r w:rsidRPr="531AB1A1">
        <w:rPr>
          <w:rFonts w:ascii="Arial" w:eastAsia="Arial" w:hAnsi="Arial" w:cs="Arial"/>
          <w:i/>
          <w:iCs/>
        </w:rPr>
        <w:t>stateless</w:t>
      </w:r>
      <w:proofErr w:type="spellEnd"/>
      <w:r w:rsidRPr="531AB1A1">
        <w:rPr>
          <w:rFonts w:ascii="Arial" w:eastAsia="Arial" w:hAnsi="Arial" w:cs="Arial"/>
        </w:rPr>
        <w:t xml:space="preserve">). Isso significa que o servidor não armazena dados de sessão do cliente entre requisições. A comunicação entre cliente e servidor segue o padrão </w:t>
      </w:r>
      <w:bookmarkStart w:id="41" w:name="_Hlk182504850"/>
      <w:r w:rsidRPr="531AB1A1">
        <w:rPr>
          <w:rFonts w:ascii="Arial" w:eastAsia="Arial" w:hAnsi="Arial" w:cs="Arial"/>
        </w:rPr>
        <w:t>HTTP (</w:t>
      </w:r>
      <w:r w:rsidRPr="531AB1A1">
        <w:rPr>
          <w:rFonts w:ascii="Arial" w:eastAsia="Arial" w:hAnsi="Arial" w:cs="Arial"/>
          <w:i/>
          <w:iCs/>
        </w:rPr>
        <w:t xml:space="preserve">Hypertext </w:t>
      </w:r>
      <w:proofErr w:type="spellStart"/>
      <w:r w:rsidRPr="531AB1A1">
        <w:rPr>
          <w:rFonts w:ascii="Arial" w:eastAsia="Arial" w:hAnsi="Arial" w:cs="Arial"/>
          <w:i/>
          <w:iCs/>
        </w:rPr>
        <w:t>Transfer</w:t>
      </w:r>
      <w:proofErr w:type="spellEnd"/>
      <w:r w:rsidRPr="531AB1A1">
        <w:rPr>
          <w:rFonts w:ascii="Arial" w:eastAsia="Arial" w:hAnsi="Arial" w:cs="Arial"/>
          <w:i/>
          <w:iCs/>
        </w:rPr>
        <w:t xml:space="preserve"> </w:t>
      </w:r>
      <w:proofErr w:type="spellStart"/>
      <w:r w:rsidRPr="531AB1A1">
        <w:rPr>
          <w:rFonts w:ascii="Arial" w:eastAsia="Arial" w:hAnsi="Arial" w:cs="Arial"/>
          <w:i/>
          <w:iCs/>
        </w:rPr>
        <w:t>Protocol</w:t>
      </w:r>
      <w:proofErr w:type="spellEnd"/>
      <w:r w:rsidRPr="531AB1A1">
        <w:rPr>
          <w:rFonts w:ascii="Arial" w:eastAsia="Arial" w:hAnsi="Arial" w:cs="Arial"/>
        </w:rPr>
        <w:t xml:space="preserve">), </w:t>
      </w:r>
      <w:bookmarkEnd w:id="41"/>
      <w:r w:rsidRPr="531AB1A1">
        <w:rPr>
          <w:rFonts w:ascii="Arial" w:eastAsia="Arial" w:hAnsi="Arial" w:cs="Arial"/>
        </w:rPr>
        <w:t>o que simplifica a troca de dados e permite uma integração ágil e eficiente com outras plataformas.</w:t>
      </w:r>
    </w:p>
    <w:p w14:paraId="5AC827E2" w14:textId="77777777" w:rsidR="00DF0CFD" w:rsidRPr="00DF0CFD" w:rsidRDefault="00DF0CFD" w:rsidP="00DF0CFD">
      <w:pPr>
        <w:pStyle w:val="Corpodetexto"/>
        <w:rPr>
          <w:rFonts w:eastAsia="Arial"/>
          <w:lang w:eastAsia="en-US"/>
        </w:rPr>
      </w:pPr>
    </w:p>
    <w:p w14:paraId="793FCB32" w14:textId="304B4523" w:rsidR="008258E6" w:rsidRDefault="531AB1A1" w:rsidP="008258E6">
      <w:pPr>
        <w:pStyle w:val="Ttulo3"/>
        <w:rPr>
          <w:lang w:eastAsia="en-US"/>
        </w:rPr>
      </w:pPr>
      <w:bookmarkStart w:id="42" w:name="_Toc183291659"/>
      <w:r>
        <w:t>MVC e DAO</w:t>
      </w:r>
      <w:bookmarkEnd w:id="42"/>
    </w:p>
    <w:p w14:paraId="793D817E" w14:textId="7FD7399F" w:rsidR="00B5460C" w:rsidRPr="00B5460C" w:rsidRDefault="531AB1A1" w:rsidP="00B5460C">
      <w:pPr>
        <w:spacing w:line="360" w:lineRule="auto"/>
        <w:ind w:firstLine="708"/>
        <w:jc w:val="both"/>
        <w:rPr>
          <w:rFonts w:ascii="Arial" w:eastAsia="Arial" w:hAnsi="Arial" w:cs="Arial"/>
        </w:rPr>
      </w:pPr>
      <w:r w:rsidRPr="531AB1A1">
        <w:rPr>
          <w:rFonts w:ascii="Arial" w:eastAsia="Arial" w:hAnsi="Arial" w:cs="Arial"/>
        </w:rPr>
        <w:t>Para a arquitetura de desenvolvimento do sistema, optou-se pelo modelo MVC em conjunto com o padrão DAO</w:t>
      </w:r>
      <w:r w:rsidR="002F3AB1">
        <w:rPr>
          <w:rFonts w:ascii="Arial" w:eastAsia="Arial" w:hAnsi="Arial" w:cs="Arial"/>
        </w:rPr>
        <w:t xml:space="preserve">. </w:t>
      </w:r>
      <w:r w:rsidRPr="531AB1A1">
        <w:rPr>
          <w:rFonts w:ascii="Arial" w:eastAsia="Arial" w:hAnsi="Arial" w:cs="Arial"/>
        </w:rPr>
        <w:t>Essa escolha visa garantir a segurança e a manutenibilidade do sistema. A utilização do padrão MVC proporciona um aumento significativo na reutilização e manutenção do projeto, uma vez que separa as camadas de apresentação, lógica de negócio e gerenciamento de fluxo, conforme discutido por Luciano e Alves (2011).</w:t>
      </w:r>
    </w:p>
    <w:p w14:paraId="2C63EDE1" w14:textId="56301663" w:rsidR="00B5460C" w:rsidRDefault="00B5460C" w:rsidP="00B5460C">
      <w:pPr>
        <w:spacing w:line="360" w:lineRule="auto"/>
        <w:jc w:val="both"/>
        <w:rPr>
          <w:rFonts w:ascii="Arial" w:eastAsia="Arial" w:hAnsi="Arial" w:cs="Arial"/>
        </w:rPr>
      </w:pPr>
      <w:r w:rsidRPr="00B5460C">
        <w:rPr>
          <w:rFonts w:ascii="Arial" w:eastAsia="Arial" w:hAnsi="Arial" w:cs="Arial"/>
        </w:rPr>
        <w:tab/>
        <w:t>Complementarmente, o padrão DAO permite o isolamento dos dados, possibilitando alterações na estrutura do projeto de forma mais ágil e eficiente.</w:t>
      </w:r>
    </w:p>
    <w:p w14:paraId="28726FA5" w14:textId="77777777" w:rsidR="00B5460C" w:rsidRPr="00B5460C" w:rsidRDefault="00B5460C" w:rsidP="00B5460C">
      <w:pPr>
        <w:spacing w:line="360" w:lineRule="auto"/>
        <w:jc w:val="both"/>
        <w:rPr>
          <w:rFonts w:ascii="Arial" w:eastAsia="Arial" w:hAnsi="Arial" w:cs="Arial"/>
        </w:rPr>
      </w:pPr>
    </w:p>
    <w:p w14:paraId="09A36220" w14:textId="77777777" w:rsidR="00B5460C" w:rsidRDefault="531AB1A1" w:rsidP="00B5460C">
      <w:pPr>
        <w:spacing w:line="360" w:lineRule="auto"/>
        <w:ind w:left="2124"/>
        <w:jc w:val="both"/>
        <w:rPr>
          <w:rFonts w:ascii="Arial" w:eastAsia="Arial" w:hAnsi="Arial" w:cs="Arial"/>
          <w:sz w:val="20"/>
          <w:szCs w:val="20"/>
        </w:rPr>
      </w:pPr>
      <w:r w:rsidRPr="531AB1A1">
        <w:rPr>
          <w:rFonts w:ascii="Arial" w:eastAsia="Arial" w:hAnsi="Arial" w:cs="Arial"/>
          <w:sz w:val="20"/>
          <w:szCs w:val="20"/>
        </w:rPr>
        <w:t xml:space="preserve"> Assim, o padrão de projeto DAO pode ser aplicado nas aplicações que façam acesso a qualquer tipo de banco de dados (relacional, orientado à objetos, arquivos de texto pleno, arquivos XML, servidores remotos, etc.), e que possa ter que acessar outros tipos quaisquer durante ou após o desenvolvimento da aplicação (Trindade; Fischer, 2015).</w:t>
      </w:r>
    </w:p>
    <w:p w14:paraId="1795392E" w14:textId="77777777" w:rsidR="00B5460C" w:rsidRPr="00B5460C" w:rsidRDefault="00B5460C" w:rsidP="00B5460C">
      <w:pPr>
        <w:spacing w:line="360" w:lineRule="auto"/>
        <w:ind w:left="2124"/>
        <w:jc w:val="both"/>
        <w:rPr>
          <w:rFonts w:ascii="Arial" w:eastAsia="Arial" w:hAnsi="Arial" w:cs="Arial"/>
          <w:sz w:val="20"/>
          <w:szCs w:val="20"/>
        </w:rPr>
      </w:pPr>
    </w:p>
    <w:p w14:paraId="5BF82696" w14:textId="77777777" w:rsidR="00B5460C" w:rsidRPr="00B5460C" w:rsidRDefault="531AB1A1" w:rsidP="00B5460C">
      <w:pPr>
        <w:spacing w:line="360" w:lineRule="auto"/>
        <w:ind w:firstLine="708"/>
        <w:jc w:val="both"/>
        <w:rPr>
          <w:rFonts w:ascii="Arial" w:eastAsia="Arial" w:hAnsi="Arial" w:cs="Arial"/>
        </w:rPr>
      </w:pPr>
      <w:r w:rsidRPr="531AB1A1">
        <w:rPr>
          <w:rFonts w:ascii="Arial" w:eastAsia="Arial" w:hAnsi="Arial" w:cs="Arial"/>
        </w:rPr>
        <w:t>Essa flexibilidade é essencial, pois permite a adaptação a diferentes tipos de dados, garantindo que o sistema possa evoluir conforme as necessidades.</w:t>
      </w:r>
    </w:p>
    <w:p w14:paraId="59ED34D6" w14:textId="60F566CC" w:rsidR="00B5460C" w:rsidRPr="00B5460C" w:rsidRDefault="531AB1A1" w:rsidP="00B5460C">
      <w:pPr>
        <w:spacing w:line="360" w:lineRule="auto"/>
        <w:ind w:firstLine="708"/>
        <w:jc w:val="both"/>
        <w:rPr>
          <w:rFonts w:ascii="Arial" w:eastAsia="Arial" w:hAnsi="Arial" w:cs="Arial"/>
        </w:rPr>
      </w:pPr>
      <w:r w:rsidRPr="531AB1A1">
        <w:rPr>
          <w:rFonts w:ascii="Arial" w:eastAsia="Arial" w:hAnsi="Arial" w:cs="Arial"/>
        </w:rPr>
        <w:t xml:space="preserve">A combinação dessas arquiteturas resulta em um </w:t>
      </w:r>
      <w:r w:rsidRPr="008E6846">
        <w:rPr>
          <w:rFonts w:ascii="Arial" w:eastAsia="Arial" w:hAnsi="Arial" w:cs="Arial"/>
          <w:i/>
          <w:iCs/>
        </w:rPr>
        <w:t>software</w:t>
      </w:r>
      <w:r w:rsidRPr="531AB1A1">
        <w:rPr>
          <w:rFonts w:ascii="Arial" w:eastAsia="Arial" w:hAnsi="Arial" w:cs="Arial"/>
        </w:rPr>
        <w:t xml:space="preserve"> que apresenta flexibilidade tanto nas perspectivas de negócios quanto no sistema em si</w:t>
      </w:r>
      <w:r w:rsidR="009C451C">
        <w:rPr>
          <w:rFonts w:ascii="Arial" w:eastAsia="Arial" w:hAnsi="Arial" w:cs="Arial"/>
        </w:rPr>
        <w:t>, i</w:t>
      </w:r>
      <w:r w:rsidRPr="531AB1A1">
        <w:rPr>
          <w:rFonts w:ascii="Arial" w:eastAsia="Arial" w:hAnsi="Arial" w:cs="Arial"/>
        </w:rPr>
        <w:t xml:space="preserve">sso significa que alterações podem ser implementadas de maneira individualizada, sem impactar outras partes do sistema. Essa característica é especialmente importante quando se considera o ciclo de vida do </w:t>
      </w:r>
      <w:r w:rsidRPr="531AB1A1">
        <w:rPr>
          <w:rFonts w:ascii="Arial" w:eastAsia="Arial" w:hAnsi="Arial" w:cs="Arial"/>
          <w:i/>
          <w:iCs/>
        </w:rPr>
        <w:t>software</w:t>
      </w:r>
      <w:r w:rsidRPr="531AB1A1">
        <w:rPr>
          <w:rFonts w:ascii="Arial" w:eastAsia="Arial" w:hAnsi="Arial" w:cs="Arial"/>
        </w:rPr>
        <w:t>.</w:t>
      </w:r>
    </w:p>
    <w:p w14:paraId="222B7BEA" w14:textId="77777777" w:rsidR="00B5460C" w:rsidRPr="00B5460C" w:rsidRDefault="00B5460C" w:rsidP="00B5460C">
      <w:pPr>
        <w:pStyle w:val="Corpodetexto"/>
        <w:rPr>
          <w:rFonts w:eastAsia="Arial"/>
          <w:lang w:eastAsia="en-US"/>
        </w:rPr>
      </w:pPr>
    </w:p>
    <w:p w14:paraId="171E4BF8" w14:textId="2BE03937" w:rsidR="008258E6" w:rsidRDefault="531AB1A1" w:rsidP="008258E6">
      <w:pPr>
        <w:pStyle w:val="Ttulo3"/>
        <w:rPr>
          <w:lang w:eastAsia="en-US"/>
        </w:rPr>
      </w:pPr>
      <w:bookmarkStart w:id="43" w:name="_Toc183291660"/>
      <w:r>
        <w:t>Python</w:t>
      </w:r>
      <w:bookmarkEnd w:id="43"/>
    </w:p>
    <w:p w14:paraId="7F2EED27" w14:textId="045EFD8C" w:rsidR="00DF0CFD" w:rsidRDefault="531AB1A1" w:rsidP="00DF0CFD">
      <w:pPr>
        <w:spacing w:line="360" w:lineRule="auto"/>
        <w:ind w:firstLine="708"/>
        <w:jc w:val="both"/>
        <w:rPr>
          <w:rFonts w:ascii="Arial" w:eastAsia="Arial" w:hAnsi="Arial" w:cs="Arial"/>
        </w:rPr>
      </w:pPr>
      <w:r w:rsidRPr="531AB1A1">
        <w:rPr>
          <w:rFonts w:ascii="Arial" w:eastAsia="Arial" w:hAnsi="Arial" w:cs="Arial"/>
        </w:rPr>
        <w:t xml:space="preserve">Para o desenvolvimento do </w:t>
      </w:r>
      <w:proofErr w:type="spellStart"/>
      <w:r w:rsidRPr="531AB1A1">
        <w:rPr>
          <w:rFonts w:ascii="Arial" w:eastAsia="Arial" w:hAnsi="Arial" w:cs="Arial"/>
          <w:i/>
          <w:iCs/>
        </w:rPr>
        <w:t>back-end</w:t>
      </w:r>
      <w:proofErr w:type="spellEnd"/>
      <w:r w:rsidRPr="531AB1A1">
        <w:rPr>
          <w:rFonts w:ascii="Arial" w:eastAsia="Arial" w:hAnsi="Arial" w:cs="Arial"/>
          <w:i/>
          <w:iCs/>
        </w:rPr>
        <w:t xml:space="preserve"> </w:t>
      </w:r>
      <w:r w:rsidRPr="531AB1A1">
        <w:rPr>
          <w:rFonts w:ascii="Arial" w:eastAsia="Arial" w:hAnsi="Arial" w:cs="Arial"/>
        </w:rPr>
        <w:t xml:space="preserve">do aplicativo, foi utilizada a linguagem Python para a criação das APIs, “Embora simples, é também uma linguagem poderosa, podendo ser usada para administrar sistemas e desenvolver grandes </w:t>
      </w:r>
      <w:r w:rsidRPr="531AB1A1">
        <w:rPr>
          <w:rFonts w:ascii="Arial" w:eastAsia="Arial" w:hAnsi="Arial" w:cs="Arial"/>
        </w:rPr>
        <w:lastRenderedPageBreak/>
        <w:t>projetos. É uma linguagem clara e objetiva, pois vai direto ao ponto, sem rodeios (MENEZES, 2011)”. O Python é uma linguagem de programação orientada a objetos, funcional, de tipagem dinâmica e forte, sendo uma linguagem de alto nível com uma sintaxe básica semelhante ao inglês.</w:t>
      </w:r>
    </w:p>
    <w:p w14:paraId="464CF2DE" w14:textId="38A516C2" w:rsidR="00DF0CFD" w:rsidRDefault="531AB1A1" w:rsidP="531AB1A1">
      <w:pPr>
        <w:spacing w:line="360" w:lineRule="auto"/>
        <w:ind w:firstLine="708"/>
        <w:jc w:val="both"/>
        <w:rPr>
          <w:rFonts w:ascii="Arial" w:eastAsia="Arial" w:hAnsi="Arial" w:cs="Arial"/>
          <w:i/>
          <w:iCs/>
        </w:rPr>
      </w:pPr>
      <w:r w:rsidRPr="531AB1A1">
        <w:rPr>
          <w:rFonts w:ascii="Arial" w:eastAsia="Arial" w:hAnsi="Arial" w:cs="Arial"/>
        </w:rPr>
        <w:t>Ao utilizar do Python como linguagem de programação se obtém uma série de vantagens como uso de bibliotecas de programação que podem ser nativas, ou desenvolvidas por terceiros</w:t>
      </w:r>
      <w:r w:rsidR="009C451C">
        <w:rPr>
          <w:rFonts w:ascii="Arial" w:eastAsia="Arial" w:hAnsi="Arial" w:cs="Arial"/>
        </w:rPr>
        <w:t>. A</w:t>
      </w:r>
      <w:r w:rsidRPr="531AB1A1">
        <w:rPr>
          <w:rFonts w:ascii="Arial" w:eastAsia="Arial" w:hAnsi="Arial" w:cs="Arial"/>
        </w:rPr>
        <w:t xml:space="preserve">o utilizar bibliotecas já estabelecidas, o desenvolvimento se torna mais rápido e prático ao reutilizar códigos ao invés de escrevê-los do zero. </w:t>
      </w:r>
      <w:r w:rsidR="00DF0CFD">
        <w:br/>
      </w:r>
      <w:r w:rsidR="00DF0CFD">
        <w:tab/>
      </w:r>
      <w:r w:rsidRPr="531AB1A1">
        <w:rPr>
          <w:rFonts w:ascii="Arial" w:eastAsia="Arial" w:hAnsi="Arial" w:cs="Arial"/>
        </w:rPr>
        <w:t xml:space="preserve">Outra vantagem trazida pelo Python são seus </w:t>
      </w:r>
      <w:r w:rsidRPr="531AB1A1">
        <w:rPr>
          <w:rFonts w:ascii="Arial" w:eastAsia="Arial" w:hAnsi="Arial" w:cs="Arial"/>
          <w:i/>
          <w:iCs/>
        </w:rPr>
        <w:t>frameworks</w:t>
      </w:r>
    </w:p>
    <w:p w14:paraId="5AAB744B" w14:textId="77777777" w:rsidR="00DF0CFD" w:rsidRDefault="00DF0CFD" w:rsidP="531AB1A1">
      <w:pPr>
        <w:spacing w:line="360" w:lineRule="auto"/>
        <w:jc w:val="both"/>
        <w:rPr>
          <w:rFonts w:ascii="Arial" w:eastAsia="Arial" w:hAnsi="Arial" w:cs="Arial"/>
          <w:i/>
          <w:iCs/>
        </w:rPr>
      </w:pPr>
    </w:p>
    <w:p w14:paraId="110E18AD" w14:textId="77777777" w:rsidR="00DF0CFD" w:rsidRDefault="531AB1A1" w:rsidP="000559F7">
      <w:pPr>
        <w:spacing w:line="360" w:lineRule="auto"/>
        <w:ind w:left="2124"/>
        <w:jc w:val="both"/>
        <w:rPr>
          <w:rFonts w:ascii="Arial" w:eastAsia="Arial" w:hAnsi="Arial" w:cs="Arial"/>
          <w:sz w:val="20"/>
          <w:szCs w:val="20"/>
          <w:lang w:eastAsia="ja-JP"/>
        </w:rPr>
      </w:pPr>
      <w:r w:rsidRPr="531AB1A1">
        <w:rPr>
          <w:rFonts w:ascii="Arial" w:eastAsia="Arial" w:hAnsi="Arial" w:cs="Arial"/>
          <w:sz w:val="20"/>
          <w:szCs w:val="20"/>
        </w:rPr>
        <w:t>“Um framework Python é uma coleção de pacotes e módulos. Um módulo é um conjunto de códigos relacionados, e um pacote é um conjunto de módulos. Os desenvolvedores podem usar frameworks Python para criar aplicações Python mais rapidamente, porque não precisam se preocupar com detalhes mínimos, a forma como as comunicações acontecem na aplicação Web nem como o Python tornará o programa mais rápido (AWS, 2023)”.</w:t>
      </w:r>
    </w:p>
    <w:p w14:paraId="34957B29" w14:textId="7F04718A" w:rsidR="1E806E08" w:rsidRDefault="1E806E08" w:rsidP="1E806E08">
      <w:pPr>
        <w:spacing w:line="360" w:lineRule="auto"/>
        <w:ind w:left="2124"/>
        <w:jc w:val="both"/>
        <w:rPr>
          <w:rFonts w:ascii="Arial" w:eastAsia="Arial" w:hAnsi="Arial" w:cs="Arial"/>
          <w:sz w:val="20"/>
          <w:szCs w:val="20"/>
          <w:lang w:eastAsia="ja-JP"/>
        </w:rPr>
      </w:pPr>
    </w:p>
    <w:p w14:paraId="54DFDC97" w14:textId="1F4DB3AB" w:rsidR="7C07D62D" w:rsidRDefault="531AB1A1" w:rsidP="1E806E08">
      <w:pPr>
        <w:spacing w:line="360" w:lineRule="auto"/>
        <w:jc w:val="both"/>
        <w:rPr>
          <w:rFonts w:ascii="Arial" w:eastAsia="Arial" w:hAnsi="Arial" w:cs="Arial"/>
          <w:sz w:val="20"/>
          <w:szCs w:val="20"/>
        </w:rPr>
      </w:pPr>
      <w:r w:rsidRPr="531AB1A1">
        <w:rPr>
          <w:rFonts w:ascii="Arial" w:eastAsia="Arial" w:hAnsi="Arial" w:cs="Arial"/>
        </w:rPr>
        <w:t xml:space="preserve">Foi utilizado o </w:t>
      </w:r>
      <w:proofErr w:type="spellStart"/>
      <w:r w:rsidRPr="531AB1A1">
        <w:rPr>
          <w:rFonts w:ascii="Arial" w:eastAsia="Arial" w:hAnsi="Arial" w:cs="Arial"/>
          <w:i/>
          <w:iCs/>
        </w:rPr>
        <w:t>micro-framework</w:t>
      </w:r>
      <w:proofErr w:type="spellEnd"/>
      <w:r w:rsidRPr="531AB1A1">
        <w:rPr>
          <w:rFonts w:ascii="Arial" w:eastAsia="Arial" w:hAnsi="Arial" w:cs="Arial"/>
        </w:rPr>
        <w:t xml:space="preserve"> </w:t>
      </w:r>
      <w:proofErr w:type="spellStart"/>
      <w:r w:rsidRPr="531AB1A1">
        <w:rPr>
          <w:rFonts w:ascii="Arial" w:eastAsia="Arial" w:hAnsi="Arial" w:cs="Arial"/>
        </w:rPr>
        <w:t>Flask</w:t>
      </w:r>
      <w:proofErr w:type="spellEnd"/>
      <w:r w:rsidRPr="531AB1A1">
        <w:rPr>
          <w:rFonts w:ascii="Arial" w:eastAsia="Arial" w:hAnsi="Arial" w:cs="Arial"/>
        </w:rPr>
        <w:t xml:space="preserve"> no </w:t>
      </w:r>
      <w:r w:rsidRPr="008E6846">
        <w:rPr>
          <w:rFonts w:ascii="Arial" w:eastAsia="Arial" w:hAnsi="Arial" w:cs="Arial"/>
          <w:i/>
          <w:iCs/>
        </w:rPr>
        <w:t>software</w:t>
      </w:r>
      <w:r w:rsidRPr="531AB1A1">
        <w:rPr>
          <w:rFonts w:ascii="Arial" w:eastAsia="Arial" w:hAnsi="Arial" w:cs="Arial"/>
        </w:rPr>
        <w:t xml:space="preserve"> Nossa Via.</w:t>
      </w:r>
    </w:p>
    <w:p w14:paraId="23C2930F" w14:textId="77777777" w:rsidR="00DF0CFD" w:rsidRPr="00DF0CFD" w:rsidRDefault="00DF0CFD" w:rsidP="531AB1A1">
      <w:pPr>
        <w:spacing w:line="360" w:lineRule="auto"/>
        <w:jc w:val="both"/>
        <w:rPr>
          <w:rFonts w:ascii="Arial" w:eastAsia="Arial" w:hAnsi="Arial" w:cs="Arial"/>
          <w:i/>
          <w:iCs/>
        </w:rPr>
      </w:pPr>
    </w:p>
    <w:p w14:paraId="141FCB78" w14:textId="0B8463A8" w:rsidR="008258E6" w:rsidRDefault="531AB1A1" w:rsidP="005F0902">
      <w:pPr>
        <w:pStyle w:val="Ttulo4"/>
        <w:rPr>
          <w:rFonts w:eastAsia="Arial"/>
          <w:lang w:eastAsia="en-US"/>
        </w:rPr>
      </w:pPr>
      <w:bookmarkStart w:id="44" w:name="_Toc183291661"/>
      <w:proofErr w:type="spellStart"/>
      <w:r w:rsidRPr="531AB1A1">
        <w:rPr>
          <w:rFonts w:eastAsia="Arial"/>
        </w:rPr>
        <w:t>Micro-Framework</w:t>
      </w:r>
      <w:proofErr w:type="spellEnd"/>
      <w:r w:rsidRPr="531AB1A1">
        <w:rPr>
          <w:rFonts w:eastAsia="Arial"/>
        </w:rPr>
        <w:t xml:space="preserve"> </w:t>
      </w:r>
      <w:proofErr w:type="spellStart"/>
      <w:r w:rsidRPr="531AB1A1">
        <w:rPr>
          <w:rFonts w:eastAsia="Arial"/>
        </w:rPr>
        <w:t>Flask</w:t>
      </w:r>
      <w:bookmarkEnd w:id="44"/>
      <w:proofErr w:type="spellEnd"/>
    </w:p>
    <w:p w14:paraId="3DE3341D" w14:textId="7471F70A" w:rsidR="00DF0CFD" w:rsidRDefault="531AB1A1" w:rsidP="00DF0CFD">
      <w:pPr>
        <w:spacing w:line="360" w:lineRule="auto"/>
        <w:ind w:firstLine="720"/>
        <w:jc w:val="both"/>
        <w:rPr>
          <w:rFonts w:ascii="Arial" w:eastAsia="Arial" w:hAnsi="Arial" w:cs="Arial"/>
        </w:rPr>
      </w:pPr>
      <w:r w:rsidRPr="531AB1A1">
        <w:rPr>
          <w:rFonts w:ascii="Arial" w:eastAsia="Arial" w:hAnsi="Arial" w:cs="Arial"/>
        </w:rPr>
        <w:t xml:space="preserve">O </w:t>
      </w:r>
      <w:proofErr w:type="spellStart"/>
      <w:r w:rsidRPr="531AB1A1">
        <w:rPr>
          <w:rFonts w:ascii="Arial" w:eastAsia="Arial" w:hAnsi="Arial" w:cs="Arial"/>
        </w:rPr>
        <w:t>Flask</w:t>
      </w:r>
      <w:proofErr w:type="spellEnd"/>
      <w:r w:rsidRPr="531AB1A1">
        <w:rPr>
          <w:rFonts w:ascii="Arial" w:eastAsia="Arial" w:hAnsi="Arial" w:cs="Arial"/>
        </w:rPr>
        <w:t xml:space="preserve"> é um </w:t>
      </w:r>
      <w:proofErr w:type="spellStart"/>
      <w:r w:rsidRPr="531AB1A1">
        <w:rPr>
          <w:rFonts w:ascii="Arial" w:eastAsia="Arial" w:hAnsi="Arial" w:cs="Arial"/>
          <w:i/>
          <w:iCs/>
        </w:rPr>
        <w:t>micro-</w:t>
      </w:r>
      <w:r w:rsidR="009C451C">
        <w:rPr>
          <w:rFonts w:ascii="Arial" w:eastAsia="Arial" w:hAnsi="Arial" w:cs="Arial"/>
          <w:i/>
          <w:iCs/>
        </w:rPr>
        <w:t>f</w:t>
      </w:r>
      <w:r w:rsidRPr="531AB1A1">
        <w:rPr>
          <w:rFonts w:ascii="Arial" w:eastAsia="Arial" w:hAnsi="Arial" w:cs="Arial"/>
          <w:i/>
          <w:iCs/>
        </w:rPr>
        <w:t>ramework</w:t>
      </w:r>
      <w:proofErr w:type="spellEnd"/>
      <w:r w:rsidRPr="531AB1A1">
        <w:rPr>
          <w:rFonts w:ascii="Arial" w:eastAsia="Arial" w:hAnsi="Arial" w:cs="Arial"/>
        </w:rPr>
        <w:t xml:space="preserve">, que possui funcionalidades mínimas já estabelecidas para a criação de uma aplicação </w:t>
      </w:r>
      <w:r w:rsidRPr="00A2034F">
        <w:rPr>
          <w:rFonts w:ascii="Arial" w:eastAsia="Arial" w:hAnsi="Arial" w:cs="Arial"/>
          <w:i/>
          <w:iCs/>
        </w:rPr>
        <w:t>web</w:t>
      </w:r>
      <w:r w:rsidRPr="531AB1A1">
        <w:rPr>
          <w:rFonts w:ascii="Arial" w:eastAsia="Arial" w:hAnsi="Arial" w:cs="Arial"/>
        </w:rPr>
        <w:t xml:space="preserve"> Python, além de vantagens como o suporte da comunidade, documentação acessível, suporte para ferramentas de banco de dados e testes unitários. Essas características permitem um desenvolvimento mais rápido e prático ao utilizar desses padrões.</w:t>
      </w:r>
    </w:p>
    <w:p w14:paraId="7B9A3187" w14:textId="77777777" w:rsidR="00DF0CFD" w:rsidRPr="00DF0CFD" w:rsidRDefault="00DF0CFD" w:rsidP="00DF0CFD">
      <w:pPr>
        <w:rPr>
          <w:rFonts w:eastAsia="Arial"/>
          <w:lang w:eastAsia="en-US"/>
        </w:rPr>
      </w:pPr>
    </w:p>
    <w:p w14:paraId="046BBB61" w14:textId="5C7571C8" w:rsidR="008258E6" w:rsidRDefault="531AB1A1" w:rsidP="005F0902">
      <w:pPr>
        <w:pStyle w:val="Ttulo4"/>
        <w:rPr>
          <w:rFonts w:eastAsia="Arial"/>
          <w:lang w:eastAsia="en-US"/>
        </w:rPr>
      </w:pPr>
      <w:bookmarkStart w:id="45" w:name="_Toc183291662"/>
      <w:proofErr w:type="spellStart"/>
      <w:r w:rsidRPr="531AB1A1">
        <w:rPr>
          <w:rFonts w:eastAsia="Arial"/>
        </w:rPr>
        <w:t>SQLAlchemy</w:t>
      </w:r>
      <w:bookmarkEnd w:id="45"/>
      <w:proofErr w:type="spellEnd"/>
    </w:p>
    <w:p w14:paraId="0EC028B4" w14:textId="184170A1" w:rsidR="005420D3" w:rsidRDefault="531AB1A1" w:rsidP="531AB1A1">
      <w:pPr>
        <w:keepNext/>
        <w:spacing w:line="360" w:lineRule="auto"/>
        <w:ind w:firstLine="708"/>
        <w:jc w:val="both"/>
        <w:rPr>
          <w:rFonts w:ascii="Arial" w:eastAsia="Arial" w:hAnsi="Arial" w:cs="Arial"/>
        </w:rPr>
      </w:pPr>
      <w:r w:rsidRPr="531AB1A1">
        <w:rPr>
          <w:rFonts w:ascii="Arial" w:eastAsia="Arial" w:hAnsi="Arial" w:cs="Arial"/>
        </w:rPr>
        <w:t xml:space="preserve">Uma das bibliotecas de maior importância para o desenvolvimento da aplicação é o </w:t>
      </w:r>
      <w:proofErr w:type="spellStart"/>
      <w:r w:rsidRPr="531AB1A1">
        <w:rPr>
          <w:rFonts w:ascii="Arial" w:eastAsia="Arial" w:hAnsi="Arial" w:cs="Arial"/>
        </w:rPr>
        <w:t>SQLAlchemy</w:t>
      </w:r>
      <w:proofErr w:type="spellEnd"/>
      <w:r w:rsidRPr="531AB1A1">
        <w:rPr>
          <w:rFonts w:ascii="Arial" w:eastAsia="Arial" w:hAnsi="Arial" w:cs="Arial"/>
        </w:rPr>
        <w:t xml:space="preserve">, funcionando como uma interface para a comunicação com banco de dados relacionais, essa biblioteca permite a conversão entre Python </w:t>
      </w:r>
      <w:bookmarkStart w:id="46" w:name="_Hlk182505439"/>
      <w:r w:rsidRPr="531AB1A1">
        <w:rPr>
          <w:rFonts w:ascii="Arial" w:eastAsia="Arial" w:hAnsi="Arial" w:cs="Arial"/>
        </w:rPr>
        <w:t>e SQL (</w:t>
      </w:r>
      <w:proofErr w:type="spellStart"/>
      <w:r w:rsidRPr="531AB1A1">
        <w:rPr>
          <w:rFonts w:ascii="Arial" w:eastAsia="Arial" w:hAnsi="Arial" w:cs="Arial"/>
          <w:i/>
          <w:iCs/>
        </w:rPr>
        <w:t>Structured</w:t>
      </w:r>
      <w:proofErr w:type="spellEnd"/>
      <w:r w:rsidRPr="531AB1A1">
        <w:rPr>
          <w:rFonts w:ascii="Arial" w:eastAsia="Arial" w:hAnsi="Arial" w:cs="Arial"/>
          <w:i/>
          <w:iCs/>
        </w:rPr>
        <w:t xml:space="preserve"> Query </w:t>
      </w:r>
      <w:proofErr w:type="spellStart"/>
      <w:r w:rsidRPr="531AB1A1">
        <w:rPr>
          <w:rFonts w:ascii="Arial" w:eastAsia="Arial" w:hAnsi="Arial" w:cs="Arial"/>
          <w:i/>
          <w:iCs/>
        </w:rPr>
        <w:t>Language</w:t>
      </w:r>
      <w:proofErr w:type="spellEnd"/>
      <w:r w:rsidRPr="531AB1A1">
        <w:rPr>
          <w:rFonts w:ascii="Arial" w:eastAsia="Arial" w:hAnsi="Arial" w:cs="Arial"/>
        </w:rPr>
        <w:t>)</w:t>
      </w:r>
      <w:bookmarkEnd w:id="46"/>
      <w:r w:rsidRPr="531AB1A1">
        <w:rPr>
          <w:rFonts w:ascii="Arial" w:eastAsia="Arial" w:hAnsi="Arial" w:cs="Arial"/>
        </w:rPr>
        <w:t xml:space="preserve"> através de </w:t>
      </w:r>
      <w:bookmarkStart w:id="47" w:name="_Hlk182505449"/>
      <w:proofErr w:type="spellStart"/>
      <w:r w:rsidRPr="531AB1A1">
        <w:rPr>
          <w:rFonts w:ascii="Arial" w:eastAsia="Arial" w:hAnsi="Arial" w:cs="Arial"/>
          <w:i/>
          <w:iCs/>
        </w:rPr>
        <w:t>Object</w:t>
      </w:r>
      <w:proofErr w:type="spellEnd"/>
      <w:r w:rsidRPr="531AB1A1">
        <w:rPr>
          <w:rFonts w:ascii="Arial" w:eastAsia="Arial" w:hAnsi="Arial" w:cs="Arial"/>
          <w:i/>
          <w:iCs/>
        </w:rPr>
        <w:t xml:space="preserve"> </w:t>
      </w:r>
      <w:proofErr w:type="spellStart"/>
      <w:r w:rsidRPr="531AB1A1">
        <w:rPr>
          <w:rFonts w:ascii="Arial" w:eastAsia="Arial" w:hAnsi="Arial" w:cs="Arial"/>
          <w:i/>
          <w:iCs/>
        </w:rPr>
        <w:t>Relational</w:t>
      </w:r>
      <w:proofErr w:type="spellEnd"/>
      <w:r w:rsidRPr="531AB1A1">
        <w:rPr>
          <w:rFonts w:ascii="Arial" w:eastAsia="Arial" w:hAnsi="Arial" w:cs="Arial"/>
          <w:i/>
          <w:iCs/>
        </w:rPr>
        <w:t xml:space="preserve"> Mapping </w:t>
      </w:r>
      <w:r w:rsidRPr="531AB1A1">
        <w:rPr>
          <w:rFonts w:ascii="Arial" w:eastAsia="Arial" w:hAnsi="Arial" w:cs="Arial"/>
        </w:rPr>
        <w:t>(ORM)</w:t>
      </w:r>
      <w:bookmarkEnd w:id="47"/>
      <w:r w:rsidRPr="531AB1A1">
        <w:rPr>
          <w:rFonts w:ascii="Arial" w:eastAsia="Arial" w:hAnsi="Arial" w:cs="Arial"/>
        </w:rPr>
        <w:t xml:space="preserve"> para fazer consultas e modificações no banco de dados. Essa biblioteca também possui um controle de seção e transações, sendo assim as alterações feitas durante uma consulta só serão persistidas no banco de dados se não houver nenhum erro, além </w:t>
      </w:r>
      <w:r w:rsidRPr="531AB1A1">
        <w:rPr>
          <w:rFonts w:ascii="Arial" w:eastAsia="Arial" w:hAnsi="Arial" w:cs="Arial"/>
        </w:rPr>
        <w:lastRenderedPageBreak/>
        <w:t xml:space="preserve">de possibilitando a reversão da transação como representado na figura </w:t>
      </w:r>
      <w:proofErr w:type="gramStart"/>
      <w:r w:rsidR="00BE2A88" w:rsidRPr="00BE2A88">
        <w:rPr>
          <w:rFonts w:ascii="Arial" w:eastAsia="Arial" w:hAnsi="Arial" w:cs="Arial"/>
        </w:rPr>
        <w:t>1</w:t>
      </w:r>
      <w:r w:rsidRPr="00BE2A88">
        <w:rPr>
          <w:rFonts w:ascii="Arial" w:eastAsia="Arial" w:hAnsi="Arial" w:cs="Arial"/>
        </w:rPr>
        <w:t xml:space="preserve"> </w:t>
      </w:r>
      <w:r w:rsidRPr="531AB1A1">
        <w:rPr>
          <w:rFonts w:ascii="Arial" w:eastAsia="Arial" w:hAnsi="Arial" w:cs="Arial"/>
        </w:rPr>
        <w:t>.</w:t>
      </w:r>
      <w:proofErr w:type="gramEnd"/>
      <w:r w:rsidR="005420D3">
        <w:br/>
      </w:r>
      <w:r w:rsidR="005420D3">
        <w:tab/>
      </w:r>
      <w:r w:rsidRPr="531AB1A1">
        <w:rPr>
          <w:rFonts w:ascii="Arial" w:eastAsia="Arial" w:hAnsi="Arial" w:cs="Arial"/>
        </w:rPr>
        <w:t xml:space="preserve">Em conjunto ao </w:t>
      </w:r>
      <w:proofErr w:type="spellStart"/>
      <w:r w:rsidRPr="531AB1A1">
        <w:rPr>
          <w:rFonts w:ascii="Arial" w:eastAsia="Arial" w:hAnsi="Arial" w:cs="Arial"/>
        </w:rPr>
        <w:t>SQLAlchemy</w:t>
      </w:r>
      <w:proofErr w:type="spellEnd"/>
      <w:r w:rsidRPr="531AB1A1">
        <w:rPr>
          <w:rFonts w:ascii="Arial" w:eastAsia="Arial" w:hAnsi="Arial" w:cs="Arial"/>
        </w:rPr>
        <w:t xml:space="preserve"> o </w:t>
      </w:r>
      <w:proofErr w:type="spellStart"/>
      <w:r w:rsidRPr="531AB1A1">
        <w:rPr>
          <w:rFonts w:ascii="Arial" w:eastAsia="Arial" w:hAnsi="Arial" w:cs="Arial"/>
        </w:rPr>
        <w:t>Alembic</w:t>
      </w:r>
      <w:proofErr w:type="spellEnd"/>
      <w:r w:rsidRPr="531AB1A1">
        <w:rPr>
          <w:rFonts w:ascii="Arial" w:eastAsia="Arial" w:hAnsi="Arial" w:cs="Arial"/>
        </w:rPr>
        <w:t xml:space="preserve"> é uma ferramenta de migração de banco de dados, que permite sempre que necessário fazer uma alteração no modelo de dados, como a adição e remoção de tabelas e colunas. Assim quando necessário um novo arquivo de migração pode ser criado automaticamente, permitindo um aumento na liberdade de alterações na estrutura do banco de dados durante o desenvolvimento do projeto.</w:t>
      </w:r>
    </w:p>
    <w:p w14:paraId="06A4479A" w14:textId="1BDF63A5" w:rsidR="531AB1A1" w:rsidRDefault="531AB1A1" w:rsidP="531AB1A1">
      <w:pPr>
        <w:spacing w:line="360" w:lineRule="auto"/>
        <w:ind w:firstLine="708"/>
        <w:jc w:val="both"/>
        <w:rPr>
          <w:rFonts w:ascii="Arial" w:eastAsia="Arial" w:hAnsi="Arial" w:cs="Arial"/>
        </w:rPr>
      </w:pPr>
    </w:p>
    <w:p w14:paraId="786A8C86" w14:textId="381D870B" w:rsidR="00BE2A88" w:rsidRPr="00BE2A88" w:rsidRDefault="00BE2A88" w:rsidP="00BE2A88">
      <w:pPr>
        <w:pStyle w:val="Legenda"/>
        <w:keepNext/>
        <w:jc w:val="center"/>
        <w:rPr>
          <w:rFonts w:ascii="Arial" w:hAnsi="Arial" w:cs="Arial"/>
          <w:b w:val="0"/>
          <w:bCs w:val="0"/>
        </w:rPr>
      </w:pPr>
      <w:bookmarkStart w:id="48" w:name="_Toc183290995"/>
      <w:r w:rsidRPr="00BE2A88">
        <w:rPr>
          <w:rFonts w:ascii="Arial" w:hAnsi="Arial" w:cs="Arial"/>
        </w:rPr>
        <w:t xml:space="preserve">Figura </w:t>
      </w:r>
      <w:r w:rsidRPr="00BE2A88">
        <w:rPr>
          <w:rFonts w:ascii="Arial" w:hAnsi="Arial" w:cs="Arial"/>
        </w:rPr>
        <w:fldChar w:fldCharType="begin"/>
      </w:r>
      <w:r w:rsidRPr="00BE2A88">
        <w:rPr>
          <w:rFonts w:ascii="Arial" w:hAnsi="Arial" w:cs="Arial"/>
        </w:rPr>
        <w:instrText xml:space="preserve"> SEQ Figura \* ARABIC </w:instrText>
      </w:r>
      <w:r w:rsidRPr="00BE2A88">
        <w:rPr>
          <w:rFonts w:ascii="Arial" w:hAnsi="Arial" w:cs="Arial"/>
        </w:rPr>
        <w:fldChar w:fldCharType="separate"/>
      </w:r>
      <w:r w:rsidR="00A2034F">
        <w:rPr>
          <w:rFonts w:ascii="Arial" w:hAnsi="Arial" w:cs="Arial"/>
          <w:noProof/>
        </w:rPr>
        <w:t>1</w:t>
      </w:r>
      <w:r w:rsidRPr="00BE2A88">
        <w:rPr>
          <w:rFonts w:ascii="Arial" w:hAnsi="Arial" w:cs="Arial"/>
        </w:rPr>
        <w:fldChar w:fldCharType="end"/>
      </w:r>
      <w:r w:rsidRPr="00BE2A88">
        <w:rPr>
          <w:rFonts w:ascii="Arial" w:hAnsi="Arial" w:cs="Arial"/>
          <w:b w:val="0"/>
          <w:bCs w:val="0"/>
        </w:rPr>
        <w:t xml:space="preserve">  - Exemplo de conversão Python para SQL</w:t>
      </w:r>
      <w:bookmarkEnd w:id="48"/>
    </w:p>
    <w:p w14:paraId="255567AD" w14:textId="6B15BD89" w:rsidR="009B632C" w:rsidRDefault="009B632C" w:rsidP="009B632C">
      <w:pPr>
        <w:jc w:val="center"/>
        <w:rPr>
          <w:rFonts w:eastAsia="Arial"/>
          <w:lang w:eastAsia="en-US"/>
        </w:rPr>
      </w:pPr>
      <w:r>
        <w:rPr>
          <w:noProof/>
        </w:rPr>
        <w:drawing>
          <wp:inline distT="0" distB="0" distL="0" distR="0" wp14:anchorId="6B0874AA" wp14:editId="4E14B389">
            <wp:extent cx="5400675" cy="2295525"/>
            <wp:effectExtent l="0" t="0" r="0" b="0"/>
            <wp:docPr id="525704269" name="Picture 525704269"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5704269"/>
                    <pic:cNvPicPr/>
                  </pic:nvPicPr>
                  <pic:blipFill>
                    <a:blip r:embed="rId14">
                      <a:extLst>
                        <a:ext uri="{28A0092B-C50C-407E-A947-70E740481C1C}">
                          <a14:useLocalDpi xmlns:a14="http://schemas.microsoft.com/office/drawing/2010/main" val="0"/>
                        </a:ext>
                      </a:extLst>
                    </a:blip>
                    <a:stretch>
                      <a:fillRect/>
                    </a:stretch>
                  </pic:blipFill>
                  <pic:spPr>
                    <a:xfrm>
                      <a:off x="0" y="0"/>
                      <a:ext cx="5400675" cy="2295525"/>
                    </a:xfrm>
                    <a:prstGeom prst="rect">
                      <a:avLst/>
                    </a:prstGeom>
                  </pic:spPr>
                </pic:pic>
              </a:graphicData>
            </a:graphic>
          </wp:inline>
        </w:drawing>
      </w:r>
    </w:p>
    <w:p w14:paraId="37A2053E" w14:textId="68F3EE19" w:rsidR="009B632C" w:rsidRPr="00B5460C" w:rsidRDefault="531AB1A1" w:rsidP="009B632C">
      <w:pPr>
        <w:jc w:val="center"/>
        <w:rPr>
          <w:rFonts w:ascii="Arial" w:eastAsia="Arial" w:hAnsi="Arial" w:cs="Arial"/>
          <w:sz w:val="21"/>
          <w:szCs w:val="21"/>
          <w:lang w:eastAsia="en-US"/>
        </w:rPr>
      </w:pPr>
      <w:r w:rsidRPr="531AB1A1">
        <w:rPr>
          <w:rFonts w:ascii="Arial" w:eastAsia="Arial" w:hAnsi="Arial" w:cs="Arial"/>
          <w:sz w:val="21"/>
          <w:szCs w:val="21"/>
        </w:rPr>
        <w:t xml:space="preserve">Fonte: </w:t>
      </w:r>
      <w:proofErr w:type="spellStart"/>
      <w:r w:rsidRPr="531AB1A1">
        <w:rPr>
          <w:rFonts w:ascii="Arial" w:eastAsia="Arial" w:hAnsi="Arial" w:cs="Arial"/>
          <w:sz w:val="21"/>
          <w:szCs w:val="21"/>
        </w:rPr>
        <w:t>Sosache</w:t>
      </w:r>
      <w:proofErr w:type="spellEnd"/>
      <w:r w:rsidRPr="531AB1A1">
        <w:rPr>
          <w:rFonts w:ascii="Arial" w:eastAsia="Arial" w:hAnsi="Arial" w:cs="Arial"/>
          <w:sz w:val="21"/>
          <w:szCs w:val="21"/>
        </w:rPr>
        <w:t xml:space="preserve"> (2023)</w:t>
      </w:r>
    </w:p>
    <w:p w14:paraId="50EA92F7" w14:textId="68D5606B" w:rsidR="009B632C" w:rsidRDefault="009B632C" w:rsidP="009B632C">
      <w:pPr>
        <w:rPr>
          <w:rFonts w:eastAsia="Arial"/>
          <w:lang w:eastAsia="en-US"/>
        </w:rPr>
      </w:pPr>
    </w:p>
    <w:p w14:paraId="5C3F801D" w14:textId="77777777" w:rsidR="009B632C" w:rsidRPr="009B632C" w:rsidRDefault="009B632C" w:rsidP="009B632C">
      <w:pPr>
        <w:rPr>
          <w:rFonts w:eastAsia="Arial"/>
          <w:lang w:eastAsia="en-US"/>
        </w:rPr>
      </w:pPr>
    </w:p>
    <w:p w14:paraId="4CBE9224" w14:textId="14C84D84" w:rsidR="005F0902" w:rsidRDefault="531AB1A1" w:rsidP="005F0902">
      <w:pPr>
        <w:pStyle w:val="Ttulo3"/>
        <w:rPr>
          <w:lang w:eastAsia="en-US"/>
        </w:rPr>
      </w:pPr>
      <w:bookmarkStart w:id="49" w:name="_Toc183291663"/>
      <w:r>
        <w:t>APIs Externas</w:t>
      </w:r>
      <w:bookmarkEnd w:id="49"/>
    </w:p>
    <w:p w14:paraId="5D185BCD" w14:textId="77777777" w:rsidR="000559F7" w:rsidRDefault="531AB1A1" w:rsidP="000559F7">
      <w:pPr>
        <w:spacing w:line="360" w:lineRule="auto"/>
        <w:ind w:firstLine="720"/>
        <w:jc w:val="both"/>
        <w:rPr>
          <w:rFonts w:ascii="Arial" w:eastAsia="Arial" w:hAnsi="Arial" w:cs="Arial"/>
        </w:rPr>
      </w:pPr>
      <w:r w:rsidRPr="531AB1A1">
        <w:rPr>
          <w:rFonts w:ascii="Arial" w:eastAsia="Arial" w:hAnsi="Arial" w:cs="Arial"/>
        </w:rPr>
        <w:t xml:space="preserve">Além das APIs internas desenvolvidas para o </w:t>
      </w:r>
      <w:proofErr w:type="spellStart"/>
      <w:r w:rsidRPr="531AB1A1">
        <w:rPr>
          <w:rFonts w:ascii="Arial" w:eastAsia="Arial" w:hAnsi="Arial" w:cs="Arial"/>
          <w:i/>
          <w:iCs/>
        </w:rPr>
        <w:t>back-end</w:t>
      </w:r>
      <w:proofErr w:type="spellEnd"/>
      <w:r w:rsidRPr="531AB1A1">
        <w:rPr>
          <w:rFonts w:ascii="Arial" w:eastAsia="Arial" w:hAnsi="Arial" w:cs="Arial"/>
        </w:rPr>
        <w:t xml:space="preserve"> da aplicação, foram utilizadas algumas APIs externas criadas previamente por terceiros. O uso dessas APIs já estabelecidas para executar funções recorrentes contribuiu para reduzir o tempo de desenvolvimento do projeto, além de possibilitar o acesso a bancos de dados robustos que aumentam a qualidade das informações obtidas pelo aplicativo.</w:t>
      </w:r>
    </w:p>
    <w:p w14:paraId="0A86A5A9" w14:textId="77777777" w:rsidR="000559F7" w:rsidRDefault="531AB1A1" w:rsidP="000559F7">
      <w:pPr>
        <w:spacing w:line="360" w:lineRule="auto"/>
        <w:ind w:firstLine="720"/>
        <w:jc w:val="both"/>
        <w:rPr>
          <w:rFonts w:ascii="Arial" w:eastAsia="Arial" w:hAnsi="Arial" w:cs="Arial"/>
        </w:rPr>
      </w:pPr>
      <w:r w:rsidRPr="531AB1A1">
        <w:rPr>
          <w:rFonts w:ascii="Arial" w:eastAsia="Arial" w:hAnsi="Arial" w:cs="Arial"/>
        </w:rPr>
        <w:t xml:space="preserve">Durante o desenvolvimento, foram integradas duas APIs externas com o objetivo de promover a usabilidade para cidadãos preocupados com as condições das vias públicas: a </w:t>
      </w:r>
      <w:proofErr w:type="spellStart"/>
      <w:r w:rsidRPr="531AB1A1">
        <w:rPr>
          <w:rFonts w:ascii="Arial" w:eastAsia="Arial" w:hAnsi="Arial" w:cs="Arial"/>
        </w:rPr>
        <w:t>ViaCEP</w:t>
      </w:r>
      <w:proofErr w:type="spellEnd"/>
      <w:r w:rsidRPr="531AB1A1">
        <w:rPr>
          <w:rFonts w:ascii="Arial" w:eastAsia="Arial" w:hAnsi="Arial" w:cs="Arial"/>
        </w:rPr>
        <w:t xml:space="preserve"> e a API do Google Maps.</w:t>
      </w:r>
    </w:p>
    <w:p w14:paraId="6C9CF964" w14:textId="77777777" w:rsidR="000559F7" w:rsidRPr="000559F7" w:rsidRDefault="000559F7" w:rsidP="000559F7">
      <w:pPr>
        <w:pStyle w:val="Corpodetexto"/>
        <w:rPr>
          <w:lang w:eastAsia="en-US"/>
        </w:rPr>
      </w:pPr>
    </w:p>
    <w:p w14:paraId="6D497A7B" w14:textId="6E84D566" w:rsidR="005F0902" w:rsidRDefault="531AB1A1" w:rsidP="005F0902">
      <w:pPr>
        <w:pStyle w:val="Ttulo4"/>
        <w:rPr>
          <w:rFonts w:eastAsia="Arial"/>
          <w:lang w:eastAsia="en-US"/>
        </w:rPr>
      </w:pPr>
      <w:bookmarkStart w:id="50" w:name="_Toc183291664"/>
      <w:proofErr w:type="spellStart"/>
      <w:r w:rsidRPr="531AB1A1">
        <w:rPr>
          <w:rFonts w:eastAsia="Arial"/>
        </w:rPr>
        <w:t>ViaCEP</w:t>
      </w:r>
      <w:bookmarkEnd w:id="50"/>
      <w:proofErr w:type="spellEnd"/>
    </w:p>
    <w:p w14:paraId="4A35E97C" w14:textId="1AC63829" w:rsidR="000559F7" w:rsidRDefault="531AB1A1" w:rsidP="000559F7">
      <w:pPr>
        <w:spacing w:line="360" w:lineRule="auto"/>
        <w:ind w:firstLine="708"/>
        <w:jc w:val="both"/>
        <w:rPr>
          <w:rFonts w:eastAsia="Arial"/>
          <w:lang w:val="x-none" w:eastAsia="en-US"/>
        </w:rPr>
      </w:pPr>
      <w:r w:rsidRPr="531AB1A1">
        <w:rPr>
          <w:rFonts w:ascii="Arial" w:eastAsia="Arial" w:hAnsi="Arial" w:cs="Arial"/>
        </w:rPr>
        <w:t xml:space="preserve">De acordo com os desenvolvedores do </w:t>
      </w:r>
      <w:proofErr w:type="spellStart"/>
      <w:r w:rsidRPr="531AB1A1">
        <w:rPr>
          <w:rFonts w:ascii="Arial" w:eastAsia="Arial" w:hAnsi="Arial" w:cs="Arial"/>
        </w:rPr>
        <w:t>ViaCEP</w:t>
      </w:r>
      <w:proofErr w:type="spellEnd"/>
      <w:r w:rsidRPr="531AB1A1">
        <w:rPr>
          <w:rFonts w:ascii="Arial" w:eastAsia="Arial" w:hAnsi="Arial" w:cs="Arial"/>
        </w:rPr>
        <w:t>, a ferramenta é um “Webservice gratuito de alto desempenho para consulta de Código de Endereçamento Postal (CEP) do Brasil (</w:t>
      </w:r>
      <w:proofErr w:type="spellStart"/>
      <w:r w:rsidRPr="531AB1A1">
        <w:rPr>
          <w:rFonts w:ascii="Arial" w:eastAsia="Arial" w:hAnsi="Arial" w:cs="Arial"/>
        </w:rPr>
        <w:t>ViaCEP</w:t>
      </w:r>
      <w:proofErr w:type="spellEnd"/>
      <w:r w:rsidRPr="531AB1A1">
        <w:rPr>
          <w:rFonts w:ascii="Arial" w:eastAsia="Arial" w:hAnsi="Arial" w:cs="Arial"/>
        </w:rPr>
        <w:t xml:space="preserve">, 2023).” A API do </w:t>
      </w:r>
      <w:proofErr w:type="spellStart"/>
      <w:r w:rsidRPr="531AB1A1">
        <w:rPr>
          <w:rFonts w:ascii="Arial" w:eastAsia="Arial" w:hAnsi="Arial" w:cs="Arial"/>
        </w:rPr>
        <w:t>ViaCEP</w:t>
      </w:r>
      <w:proofErr w:type="spellEnd"/>
      <w:r w:rsidRPr="531AB1A1">
        <w:rPr>
          <w:rFonts w:ascii="Arial" w:eastAsia="Arial" w:hAnsi="Arial" w:cs="Arial"/>
        </w:rPr>
        <w:t xml:space="preserve"> utiliza uma base de dados </w:t>
      </w:r>
      <w:r w:rsidRPr="531AB1A1">
        <w:rPr>
          <w:rFonts w:ascii="Arial" w:eastAsia="Arial" w:hAnsi="Arial" w:cs="Arial"/>
        </w:rPr>
        <w:lastRenderedPageBreak/>
        <w:t>robusta, integrada com informações do IBGE e outras plataformas públicas. Quando recebe uma requisição contendo um CEP válido, a API retorna um JSON com informações detalhadas, como 'cep', 'logradouro', 'complemento', 'unidade', 'bairro', 'localidade', 'uf', 'estado', 'região', '</w:t>
      </w:r>
      <w:proofErr w:type="spellStart"/>
      <w:r w:rsidRPr="531AB1A1">
        <w:rPr>
          <w:rFonts w:ascii="Arial" w:eastAsia="Arial" w:hAnsi="Arial" w:cs="Arial"/>
        </w:rPr>
        <w:t>ibge</w:t>
      </w:r>
      <w:proofErr w:type="spellEnd"/>
      <w:r w:rsidRPr="531AB1A1">
        <w:rPr>
          <w:rFonts w:ascii="Arial" w:eastAsia="Arial" w:hAnsi="Arial" w:cs="Arial"/>
        </w:rPr>
        <w:t>', '</w:t>
      </w:r>
      <w:proofErr w:type="spellStart"/>
      <w:r w:rsidRPr="531AB1A1">
        <w:rPr>
          <w:rFonts w:ascii="Arial" w:eastAsia="Arial" w:hAnsi="Arial" w:cs="Arial"/>
        </w:rPr>
        <w:t>gia</w:t>
      </w:r>
      <w:proofErr w:type="spellEnd"/>
      <w:r w:rsidRPr="531AB1A1">
        <w:rPr>
          <w:rFonts w:ascii="Arial" w:eastAsia="Arial" w:hAnsi="Arial" w:cs="Arial"/>
        </w:rPr>
        <w:t>', '</w:t>
      </w:r>
      <w:proofErr w:type="spellStart"/>
      <w:r w:rsidRPr="531AB1A1">
        <w:rPr>
          <w:rFonts w:ascii="Arial" w:eastAsia="Arial" w:hAnsi="Arial" w:cs="Arial"/>
        </w:rPr>
        <w:t>ddd</w:t>
      </w:r>
      <w:proofErr w:type="spellEnd"/>
      <w:r w:rsidRPr="531AB1A1">
        <w:rPr>
          <w:rFonts w:ascii="Arial" w:eastAsia="Arial" w:hAnsi="Arial" w:cs="Arial"/>
        </w:rPr>
        <w:t>' e '</w:t>
      </w:r>
      <w:proofErr w:type="spellStart"/>
      <w:r w:rsidRPr="531AB1A1">
        <w:rPr>
          <w:rFonts w:ascii="Arial" w:eastAsia="Arial" w:hAnsi="Arial" w:cs="Arial"/>
        </w:rPr>
        <w:t>siafi</w:t>
      </w:r>
      <w:proofErr w:type="spellEnd"/>
      <w:r w:rsidRPr="531AB1A1">
        <w:rPr>
          <w:rFonts w:ascii="Arial" w:eastAsia="Arial" w:hAnsi="Arial" w:cs="Arial"/>
        </w:rPr>
        <w:t xml:space="preserve">'. Ao integrar essa API ao aplicativo, reduzimos o esforço do usuário para preencher dados de endereço, permitindo que os campos sejam automaticamente completados com as informações fornecidas pelo </w:t>
      </w:r>
      <w:r w:rsidRPr="00A2034F">
        <w:rPr>
          <w:rFonts w:ascii="Arial" w:eastAsia="Arial" w:hAnsi="Arial" w:cs="Arial"/>
          <w:i/>
          <w:iCs/>
        </w:rPr>
        <w:t>webservice</w:t>
      </w:r>
      <w:r w:rsidRPr="531AB1A1">
        <w:rPr>
          <w:rFonts w:ascii="Arial" w:eastAsia="Arial" w:hAnsi="Arial" w:cs="Arial"/>
        </w:rPr>
        <w:t>. Assim, o usuário precisa apenas confirmar as informações obtidas.</w:t>
      </w:r>
    </w:p>
    <w:p w14:paraId="08D0B6EF" w14:textId="77777777" w:rsidR="000559F7" w:rsidRPr="000559F7" w:rsidRDefault="000559F7" w:rsidP="000559F7">
      <w:pPr>
        <w:rPr>
          <w:rFonts w:eastAsia="Arial"/>
          <w:lang w:val="x-none" w:eastAsia="en-US"/>
        </w:rPr>
      </w:pPr>
    </w:p>
    <w:p w14:paraId="33FCCC76" w14:textId="084667D4" w:rsidR="005F0902" w:rsidRDefault="531AB1A1" w:rsidP="005F0902">
      <w:pPr>
        <w:pStyle w:val="Ttulo4"/>
        <w:rPr>
          <w:rFonts w:eastAsia="Arial"/>
        </w:rPr>
      </w:pPr>
      <w:bookmarkStart w:id="51" w:name="_Toc183291665"/>
      <w:r w:rsidRPr="531AB1A1">
        <w:rPr>
          <w:rFonts w:eastAsia="Arial"/>
        </w:rPr>
        <w:t xml:space="preserve">Google Maps e API </w:t>
      </w:r>
      <w:proofErr w:type="spellStart"/>
      <w:r w:rsidRPr="531AB1A1">
        <w:rPr>
          <w:rFonts w:eastAsia="Arial"/>
        </w:rPr>
        <w:t>Geocoding</w:t>
      </w:r>
      <w:bookmarkEnd w:id="51"/>
      <w:proofErr w:type="spellEnd"/>
    </w:p>
    <w:p w14:paraId="124DB355" w14:textId="77777777" w:rsidR="000559F7" w:rsidRDefault="531AB1A1" w:rsidP="000559F7">
      <w:pPr>
        <w:spacing w:line="360" w:lineRule="auto"/>
        <w:ind w:firstLine="720"/>
        <w:jc w:val="both"/>
        <w:rPr>
          <w:rFonts w:ascii="Arial" w:eastAsia="Arial" w:hAnsi="Arial" w:cs="Arial"/>
        </w:rPr>
      </w:pPr>
      <w:r w:rsidRPr="531AB1A1">
        <w:rPr>
          <w:rFonts w:ascii="Arial" w:eastAsia="Arial" w:hAnsi="Arial" w:cs="Arial"/>
        </w:rPr>
        <w:t xml:space="preserve">Ao utilizar da API fornecida pela Google em integração com o sistema Google Maps, podemos utilizar da interface gráfica já consolidada para a visualização de localização das reclamações, além de permitir que o usuário selecione no mapa a localização da reclamação. </w:t>
      </w:r>
      <w:r w:rsidR="000559F7">
        <w:br/>
      </w:r>
      <w:r w:rsidR="000559F7">
        <w:tab/>
      </w:r>
      <w:r w:rsidRPr="531AB1A1">
        <w:rPr>
          <w:rFonts w:ascii="Arial" w:eastAsia="Arial" w:hAnsi="Arial" w:cs="Arial"/>
        </w:rPr>
        <w:t xml:space="preserve">Outra função disponibilizada pela Google é a API </w:t>
      </w:r>
      <w:proofErr w:type="spellStart"/>
      <w:r w:rsidRPr="531AB1A1">
        <w:rPr>
          <w:rFonts w:ascii="Arial" w:eastAsia="Arial" w:hAnsi="Arial" w:cs="Arial"/>
        </w:rPr>
        <w:t>Geocoding</w:t>
      </w:r>
      <w:proofErr w:type="spellEnd"/>
      <w:r w:rsidRPr="531AB1A1">
        <w:rPr>
          <w:rFonts w:ascii="Arial" w:eastAsia="Arial" w:hAnsi="Arial" w:cs="Arial"/>
        </w:rPr>
        <w:t>, essa aplicação permite a conversão entre coordenadas geográficas e endereços. A API pode ser usada para converter os dados de endereço fornecidos pelo usuário para as coordenadas de exibição do mapa, assim facilitando a localização das reclamações.</w:t>
      </w:r>
    </w:p>
    <w:p w14:paraId="68F5AD16" w14:textId="77777777" w:rsidR="000559F7" w:rsidRPr="000559F7" w:rsidRDefault="000559F7" w:rsidP="000559F7">
      <w:pPr>
        <w:rPr>
          <w:rFonts w:eastAsia="Arial"/>
        </w:rPr>
      </w:pPr>
    </w:p>
    <w:p w14:paraId="753CC61A" w14:textId="6A1C5941" w:rsidR="008258E6" w:rsidRDefault="531AB1A1" w:rsidP="008258E6">
      <w:pPr>
        <w:pStyle w:val="Ttulo3"/>
        <w:rPr>
          <w:lang w:eastAsia="en-US"/>
        </w:rPr>
      </w:pPr>
      <w:bookmarkStart w:id="52" w:name="_Toc183291666"/>
      <w:r>
        <w:t>JWT</w:t>
      </w:r>
      <w:bookmarkEnd w:id="52"/>
    </w:p>
    <w:p w14:paraId="1FFC507D" w14:textId="7FBBA030" w:rsidR="00BB6121" w:rsidRDefault="531AB1A1" w:rsidP="531AB1A1">
      <w:pPr>
        <w:spacing w:line="360" w:lineRule="auto"/>
        <w:ind w:firstLine="708"/>
        <w:jc w:val="both"/>
        <w:rPr>
          <w:rFonts w:ascii="Arial" w:eastAsia="Arial" w:hAnsi="Arial" w:cs="Arial"/>
          <w:color w:val="FF0000"/>
        </w:rPr>
      </w:pPr>
      <w:r w:rsidRPr="531AB1A1">
        <w:rPr>
          <w:rFonts w:ascii="Arial" w:eastAsia="Arial" w:hAnsi="Arial" w:cs="Arial"/>
        </w:rPr>
        <w:t>O padrão JWT (</w:t>
      </w:r>
      <w:bookmarkStart w:id="53" w:name="_Hlk182507046"/>
      <w:r w:rsidRPr="531AB1A1">
        <w:rPr>
          <w:rFonts w:ascii="Arial" w:eastAsia="Arial" w:hAnsi="Arial" w:cs="Arial"/>
          <w:i/>
          <w:iCs/>
        </w:rPr>
        <w:t>JSON Web Token</w:t>
      </w:r>
      <w:bookmarkEnd w:id="53"/>
      <w:r w:rsidRPr="531AB1A1">
        <w:rPr>
          <w:rFonts w:ascii="Arial" w:eastAsia="Arial" w:hAnsi="Arial" w:cs="Arial"/>
        </w:rPr>
        <w:t>) é um sistema de verificação normalmente utilizado para autentificação de usuários “Quando o usuário está conectado, cada solicitação subsequente inclui o JWT, que permite que o usuário acesse serviços que são permitidos por esse token (IBM ,2024)”. Utilizando desse sistema, o usuário ao fazer login envia suas informações para validação e ao confirmar seu registro recebe do servidor a autenticação através do JWT que é armazenado localmente em seu dispositivo.</w:t>
      </w:r>
      <w:r w:rsidR="00BB6121">
        <w:br/>
      </w:r>
      <w:r w:rsidR="00BB6121">
        <w:tab/>
      </w:r>
      <w:r w:rsidRPr="531AB1A1">
        <w:rPr>
          <w:rFonts w:ascii="Arial" w:eastAsia="Arial" w:hAnsi="Arial" w:cs="Arial"/>
        </w:rPr>
        <w:t xml:space="preserve">Nesse padrão cada requisição feita pelo usuário após o </w:t>
      </w:r>
      <w:r w:rsidRPr="531AB1A1">
        <w:rPr>
          <w:rFonts w:ascii="Arial" w:eastAsia="Arial" w:hAnsi="Arial" w:cs="Arial"/>
          <w:i/>
          <w:iCs/>
        </w:rPr>
        <w:t xml:space="preserve">login </w:t>
      </w:r>
      <w:r w:rsidRPr="531AB1A1">
        <w:rPr>
          <w:rFonts w:ascii="Arial" w:eastAsia="Arial" w:hAnsi="Arial" w:cs="Arial"/>
        </w:rPr>
        <w:t xml:space="preserve">leva consigo o </w:t>
      </w:r>
      <w:r w:rsidRPr="531AB1A1">
        <w:rPr>
          <w:rFonts w:ascii="Arial" w:eastAsia="Arial" w:hAnsi="Arial" w:cs="Arial"/>
          <w:i/>
          <w:iCs/>
        </w:rPr>
        <w:t xml:space="preserve">token </w:t>
      </w:r>
      <w:r w:rsidRPr="531AB1A1">
        <w:rPr>
          <w:rFonts w:ascii="Arial" w:eastAsia="Arial" w:hAnsi="Arial" w:cs="Arial"/>
        </w:rPr>
        <w:t xml:space="preserve">de identificação, permitindo a persistência do </w:t>
      </w:r>
      <w:r w:rsidRPr="531AB1A1">
        <w:rPr>
          <w:rFonts w:ascii="Arial" w:eastAsia="Arial" w:hAnsi="Arial" w:cs="Arial"/>
          <w:i/>
          <w:iCs/>
        </w:rPr>
        <w:t>login</w:t>
      </w:r>
      <w:r w:rsidRPr="531AB1A1">
        <w:rPr>
          <w:rFonts w:ascii="Arial" w:eastAsia="Arial" w:hAnsi="Arial" w:cs="Arial"/>
        </w:rPr>
        <w:t xml:space="preserve">, esse JWT possui 3 partes como representado na figura </w:t>
      </w:r>
      <w:r w:rsidR="00BE2A88">
        <w:rPr>
          <w:rFonts w:ascii="Arial" w:eastAsia="Arial" w:hAnsi="Arial" w:cs="Arial"/>
        </w:rPr>
        <w:t>2</w:t>
      </w:r>
      <w:r w:rsidRPr="531AB1A1">
        <w:rPr>
          <w:rFonts w:ascii="Arial" w:eastAsia="Arial" w:hAnsi="Arial" w:cs="Arial"/>
        </w:rPr>
        <w:t xml:space="preserve">, sendo elas o cabeçalho que contém a o algoritmo utilizado, a carga útil onde se encontram as solicitações como a prazo de expiração e por último temos a assinatura do </w:t>
      </w:r>
      <w:r w:rsidRPr="531AB1A1">
        <w:rPr>
          <w:rFonts w:ascii="Arial" w:eastAsia="Arial" w:hAnsi="Arial" w:cs="Arial"/>
          <w:i/>
          <w:iCs/>
        </w:rPr>
        <w:t xml:space="preserve">token </w:t>
      </w:r>
      <w:r w:rsidRPr="531AB1A1">
        <w:rPr>
          <w:rFonts w:ascii="Arial" w:eastAsia="Arial" w:hAnsi="Arial" w:cs="Arial"/>
        </w:rPr>
        <w:t xml:space="preserve">que garante que a mensagem não foi alterada e quem é o emissor do JWT. </w:t>
      </w:r>
    </w:p>
    <w:p w14:paraId="3847419D" w14:textId="0D206841" w:rsidR="00BE2A88" w:rsidRDefault="00BE2A88" w:rsidP="00BE2A88">
      <w:pPr>
        <w:pStyle w:val="Legenda"/>
        <w:keepNext/>
        <w:jc w:val="center"/>
      </w:pPr>
      <w:bookmarkStart w:id="54" w:name="_Toc183290996"/>
      <w:r w:rsidRPr="00BE2A88">
        <w:rPr>
          <w:rFonts w:ascii="Arial" w:hAnsi="Arial" w:cs="Arial"/>
        </w:rPr>
        <w:lastRenderedPageBreak/>
        <w:t xml:space="preserve">Figura </w:t>
      </w:r>
      <w:r w:rsidRPr="00BE2A88">
        <w:rPr>
          <w:rFonts w:ascii="Arial" w:hAnsi="Arial" w:cs="Arial"/>
        </w:rPr>
        <w:fldChar w:fldCharType="begin"/>
      </w:r>
      <w:r w:rsidRPr="00BE2A88">
        <w:rPr>
          <w:rFonts w:ascii="Arial" w:hAnsi="Arial" w:cs="Arial"/>
        </w:rPr>
        <w:instrText xml:space="preserve"> SEQ Figura \* ARABIC </w:instrText>
      </w:r>
      <w:r w:rsidRPr="00BE2A88">
        <w:rPr>
          <w:rFonts w:ascii="Arial" w:hAnsi="Arial" w:cs="Arial"/>
        </w:rPr>
        <w:fldChar w:fldCharType="separate"/>
      </w:r>
      <w:r w:rsidR="00A2034F">
        <w:rPr>
          <w:rFonts w:ascii="Arial" w:hAnsi="Arial" w:cs="Arial"/>
          <w:noProof/>
        </w:rPr>
        <w:t>2</w:t>
      </w:r>
      <w:r w:rsidRPr="00BE2A88">
        <w:rPr>
          <w:rFonts w:ascii="Arial" w:hAnsi="Arial" w:cs="Arial"/>
        </w:rPr>
        <w:fldChar w:fldCharType="end"/>
      </w:r>
      <w:r w:rsidRPr="00BE2A88">
        <w:rPr>
          <w:rFonts w:ascii="Arial" w:hAnsi="Arial" w:cs="Arial"/>
          <w:b w:val="0"/>
          <w:bCs w:val="0"/>
        </w:rPr>
        <w:t xml:space="preserve"> - Exemplo de token JWT</w:t>
      </w:r>
      <w:bookmarkEnd w:id="54"/>
    </w:p>
    <w:p w14:paraId="5923DACD" w14:textId="289A3BC7" w:rsidR="00BB6121" w:rsidRDefault="00BB6121" w:rsidP="1E806E08">
      <w:pPr>
        <w:spacing w:line="360" w:lineRule="auto"/>
        <w:jc w:val="center"/>
        <w:rPr>
          <w:rFonts w:ascii="Arial" w:eastAsia="Arial" w:hAnsi="Arial" w:cs="Arial"/>
          <w:color w:val="000000" w:themeColor="text1"/>
          <w:sz w:val="20"/>
          <w:szCs w:val="20"/>
        </w:rPr>
      </w:pPr>
      <w:r>
        <w:rPr>
          <w:noProof/>
        </w:rPr>
        <w:drawing>
          <wp:inline distT="0" distB="0" distL="0" distR="0" wp14:anchorId="360CC5A3" wp14:editId="3962D930">
            <wp:extent cx="5400675" cy="3067050"/>
            <wp:effectExtent l="0" t="0" r="0" b="0"/>
            <wp:docPr id="362563215" name="Picture 3625632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563215"/>
                    <pic:cNvPicPr/>
                  </pic:nvPicPr>
                  <pic:blipFill>
                    <a:blip r:embed="rId15">
                      <a:extLst>
                        <a:ext uri="{28A0092B-C50C-407E-A947-70E740481C1C}">
                          <a14:useLocalDpi xmlns:a14="http://schemas.microsoft.com/office/drawing/2010/main" val="0"/>
                        </a:ext>
                      </a:extLst>
                    </a:blip>
                    <a:stretch>
                      <a:fillRect/>
                    </a:stretch>
                  </pic:blipFill>
                  <pic:spPr>
                    <a:xfrm>
                      <a:off x="0" y="0"/>
                      <a:ext cx="5400675" cy="3067050"/>
                    </a:xfrm>
                    <a:prstGeom prst="rect">
                      <a:avLst/>
                    </a:prstGeom>
                  </pic:spPr>
                </pic:pic>
              </a:graphicData>
            </a:graphic>
          </wp:inline>
        </w:drawing>
      </w:r>
    </w:p>
    <w:p w14:paraId="2DA88BED" w14:textId="42E0B906" w:rsidR="00BB6121" w:rsidRDefault="531AB1A1" w:rsidP="00BB6121">
      <w:pPr>
        <w:spacing w:line="360" w:lineRule="auto"/>
        <w:jc w:val="center"/>
        <w:rPr>
          <w:rFonts w:ascii="Arial" w:eastAsia="Arial" w:hAnsi="Arial" w:cs="Arial"/>
          <w:color w:val="000000" w:themeColor="text1"/>
          <w:sz w:val="20"/>
          <w:szCs w:val="20"/>
        </w:rPr>
      </w:pPr>
      <w:r w:rsidRPr="531AB1A1">
        <w:rPr>
          <w:rFonts w:ascii="Arial" w:eastAsia="Arial" w:hAnsi="Arial" w:cs="Arial"/>
          <w:color w:val="000000" w:themeColor="text1"/>
          <w:sz w:val="20"/>
          <w:szCs w:val="20"/>
        </w:rPr>
        <w:t>Fonte: IBM (2024).</w:t>
      </w:r>
    </w:p>
    <w:p w14:paraId="74D16428" w14:textId="77777777" w:rsidR="00BB6121" w:rsidRPr="00BB6121" w:rsidRDefault="00BB6121" w:rsidP="00BB6121">
      <w:pPr>
        <w:pStyle w:val="Corpodetexto"/>
        <w:rPr>
          <w:rFonts w:eastAsia="Arial"/>
          <w:lang w:eastAsia="en-US"/>
        </w:rPr>
      </w:pPr>
    </w:p>
    <w:p w14:paraId="3435AA56" w14:textId="696CD0DD" w:rsidR="008258E6" w:rsidRDefault="531AB1A1" w:rsidP="008258E6">
      <w:pPr>
        <w:pStyle w:val="Ttulo3"/>
        <w:rPr>
          <w:lang w:eastAsia="en-US"/>
        </w:rPr>
      </w:pPr>
      <w:bookmarkStart w:id="55" w:name="_Toc183291667"/>
      <w:r>
        <w:t>Docker</w:t>
      </w:r>
      <w:bookmarkEnd w:id="55"/>
    </w:p>
    <w:p w14:paraId="20988573" w14:textId="1DDBED3A" w:rsidR="00BB6121" w:rsidRDefault="531AB1A1" w:rsidP="00BB6121">
      <w:pPr>
        <w:spacing w:line="360" w:lineRule="auto"/>
        <w:ind w:firstLine="720"/>
        <w:jc w:val="both"/>
        <w:rPr>
          <w:rFonts w:ascii="Arial" w:eastAsia="Arial" w:hAnsi="Arial" w:cs="Arial"/>
        </w:rPr>
      </w:pPr>
      <w:r w:rsidRPr="531AB1A1">
        <w:rPr>
          <w:rFonts w:ascii="Arial" w:eastAsia="Arial" w:hAnsi="Arial" w:cs="Arial"/>
        </w:rPr>
        <w:t xml:space="preserve">O Docker é uma plataforma aberta que permite empacotar código e suas dependências em imagens, garantindo a portabilidade e a execução consistente da aplicação, independentemente do ambiente físico. Diferente das máquinas virtuais, que isolam todo o sistema operacional e têm seus próprios </w:t>
      </w:r>
      <w:r w:rsidRPr="531AB1A1">
        <w:rPr>
          <w:rFonts w:ascii="Arial" w:eastAsia="Arial" w:hAnsi="Arial" w:cs="Arial"/>
          <w:i/>
          <w:iCs/>
        </w:rPr>
        <w:t>kernels</w:t>
      </w:r>
      <w:r w:rsidRPr="531AB1A1">
        <w:rPr>
          <w:rFonts w:ascii="Arial" w:eastAsia="Arial" w:hAnsi="Arial" w:cs="Arial"/>
        </w:rPr>
        <w:t xml:space="preserve">, os contêineres compartilham o </w:t>
      </w:r>
      <w:r w:rsidRPr="531AB1A1">
        <w:rPr>
          <w:rFonts w:ascii="Arial" w:eastAsia="Arial" w:hAnsi="Arial" w:cs="Arial"/>
          <w:i/>
          <w:iCs/>
        </w:rPr>
        <w:t>kernel</w:t>
      </w:r>
      <w:r w:rsidRPr="531AB1A1">
        <w:rPr>
          <w:rFonts w:ascii="Arial" w:eastAsia="Arial" w:hAnsi="Arial" w:cs="Arial"/>
        </w:rPr>
        <w:t xml:space="preserve"> do sistema operacional do </w:t>
      </w:r>
      <w:r w:rsidRPr="531AB1A1">
        <w:rPr>
          <w:rFonts w:ascii="Arial" w:eastAsia="Arial" w:hAnsi="Arial" w:cs="Arial"/>
          <w:i/>
          <w:iCs/>
        </w:rPr>
        <w:t>host</w:t>
      </w:r>
      <w:r w:rsidRPr="531AB1A1">
        <w:rPr>
          <w:rFonts w:ascii="Arial" w:eastAsia="Arial" w:hAnsi="Arial" w:cs="Arial"/>
        </w:rPr>
        <w:t xml:space="preserve">, reduzindo significativamente o uso de recursos de </w:t>
      </w:r>
      <w:r w:rsidRPr="008E6846">
        <w:rPr>
          <w:rFonts w:ascii="Arial" w:eastAsia="Arial" w:hAnsi="Arial" w:cs="Arial"/>
          <w:i/>
          <w:iCs/>
        </w:rPr>
        <w:t>hardware</w:t>
      </w:r>
      <w:r w:rsidRPr="531AB1A1">
        <w:rPr>
          <w:rFonts w:ascii="Arial" w:eastAsia="Arial" w:hAnsi="Arial" w:cs="Arial"/>
        </w:rPr>
        <w:t xml:space="preserve"> e espaço de armazenamento, essa relação pode ser vista na imagem </w:t>
      </w:r>
      <w:r w:rsidR="00BE2A88" w:rsidRPr="00BE2A88">
        <w:rPr>
          <w:rFonts w:ascii="Arial" w:eastAsia="Arial" w:hAnsi="Arial" w:cs="Arial"/>
        </w:rPr>
        <w:t>3</w:t>
      </w:r>
      <w:r w:rsidRPr="531AB1A1">
        <w:rPr>
          <w:rFonts w:ascii="Arial" w:eastAsia="Arial" w:hAnsi="Arial" w:cs="Arial"/>
        </w:rPr>
        <w:t>. Ao utilizar contêineres, as aplicações podem ser executadas de maneira consistente em qualquer máquina física ou servidor, garantindo o mesmo comportamento e desempenho, sem a necessidade de replicar um sistema operacional completo em cada instância. Essa abordagem traz uma série de benefícios,</w:t>
      </w:r>
    </w:p>
    <w:p w14:paraId="32A77E5A" w14:textId="40AC7D03" w:rsidR="1E806E08" w:rsidRDefault="1E806E08" w:rsidP="1E806E08">
      <w:pPr>
        <w:spacing w:line="360" w:lineRule="auto"/>
        <w:ind w:firstLine="720"/>
        <w:jc w:val="both"/>
        <w:rPr>
          <w:rFonts w:ascii="Arial" w:eastAsia="Arial" w:hAnsi="Arial" w:cs="Arial"/>
        </w:rPr>
      </w:pPr>
    </w:p>
    <w:p w14:paraId="16445ED4" w14:textId="1F7B8697" w:rsidR="00BB6121" w:rsidRDefault="531AB1A1" w:rsidP="00BB6121">
      <w:pPr>
        <w:spacing w:line="360" w:lineRule="auto"/>
        <w:ind w:left="1416"/>
        <w:jc w:val="both"/>
        <w:rPr>
          <w:rFonts w:ascii="Arial" w:eastAsia="Arial" w:hAnsi="Arial" w:cs="Arial"/>
          <w:sz w:val="20"/>
          <w:szCs w:val="20"/>
          <w:lang w:eastAsia="ja-JP"/>
        </w:rPr>
      </w:pPr>
      <w:r w:rsidRPr="531AB1A1">
        <w:rPr>
          <w:rFonts w:ascii="Arial" w:eastAsia="Arial" w:hAnsi="Arial" w:cs="Arial"/>
          <w:sz w:val="20"/>
          <w:szCs w:val="20"/>
        </w:rPr>
        <w:t xml:space="preserve">“Portabilidade, onde todas as dependências para uma aplicação conteinerizada são empacotadas dentro do contêiner, permitindo-a executar em qualquer </w:t>
      </w:r>
      <w:r w:rsidRPr="531AB1A1">
        <w:rPr>
          <w:rFonts w:ascii="Arial" w:eastAsia="Arial" w:hAnsi="Arial" w:cs="Arial"/>
          <w:i/>
          <w:iCs/>
          <w:sz w:val="20"/>
          <w:szCs w:val="20"/>
        </w:rPr>
        <w:t>host</w:t>
      </w:r>
      <w:r w:rsidRPr="531AB1A1">
        <w:rPr>
          <w:rFonts w:ascii="Arial" w:eastAsia="Arial" w:hAnsi="Arial" w:cs="Arial"/>
          <w:sz w:val="20"/>
          <w:szCs w:val="20"/>
        </w:rPr>
        <w:t xml:space="preserve"> </w:t>
      </w:r>
      <w:proofErr w:type="spellStart"/>
      <w:r w:rsidRPr="531AB1A1">
        <w:rPr>
          <w:rFonts w:ascii="Arial" w:eastAsia="Arial" w:hAnsi="Arial" w:cs="Arial"/>
          <w:sz w:val="20"/>
          <w:szCs w:val="20"/>
        </w:rPr>
        <w:t>docker</w:t>
      </w:r>
      <w:proofErr w:type="spellEnd"/>
      <w:r w:rsidRPr="531AB1A1">
        <w:rPr>
          <w:rFonts w:ascii="Arial" w:eastAsia="Arial" w:hAnsi="Arial" w:cs="Arial"/>
          <w:sz w:val="20"/>
          <w:szCs w:val="20"/>
        </w:rPr>
        <w:t xml:space="preserve">. Previsibilidade, onde o </w:t>
      </w:r>
      <w:r w:rsidRPr="531AB1A1">
        <w:rPr>
          <w:rFonts w:ascii="Arial" w:eastAsia="Arial" w:hAnsi="Arial" w:cs="Arial"/>
          <w:i/>
          <w:iCs/>
          <w:sz w:val="20"/>
          <w:szCs w:val="20"/>
        </w:rPr>
        <w:t>host</w:t>
      </w:r>
      <w:r w:rsidRPr="531AB1A1">
        <w:rPr>
          <w:rFonts w:ascii="Arial" w:eastAsia="Arial" w:hAnsi="Arial" w:cs="Arial"/>
          <w:sz w:val="20"/>
          <w:szCs w:val="20"/>
        </w:rPr>
        <w:t xml:space="preserve"> não se importa com o que está sendo executado dentro do contêiner e nem mesmo qual máquina ele está executando, as interfaces são padronizadas e as interações são previsíveis. (JUNIOR; LIMA, 2020)”.</w:t>
      </w:r>
    </w:p>
    <w:p w14:paraId="54960874" w14:textId="77777777" w:rsidR="00BB6121" w:rsidRDefault="00BB6121" w:rsidP="00BB6121">
      <w:pPr>
        <w:spacing w:line="360" w:lineRule="auto"/>
        <w:ind w:left="1416"/>
        <w:jc w:val="both"/>
        <w:rPr>
          <w:rFonts w:ascii="Arial" w:eastAsia="Arial" w:hAnsi="Arial" w:cs="Arial"/>
          <w:sz w:val="20"/>
          <w:szCs w:val="20"/>
        </w:rPr>
      </w:pPr>
    </w:p>
    <w:p w14:paraId="57F69A85" w14:textId="3DB376C1" w:rsidR="00BB6121" w:rsidRDefault="531AB1A1" w:rsidP="00BB6121">
      <w:pPr>
        <w:spacing w:line="360" w:lineRule="auto"/>
        <w:ind w:firstLine="720"/>
        <w:jc w:val="both"/>
        <w:rPr>
          <w:rFonts w:ascii="Arial" w:eastAsia="Arial" w:hAnsi="Arial" w:cs="Arial"/>
        </w:rPr>
      </w:pPr>
      <w:r w:rsidRPr="531AB1A1">
        <w:rPr>
          <w:rFonts w:ascii="Arial" w:eastAsia="Arial" w:hAnsi="Arial" w:cs="Arial"/>
        </w:rPr>
        <w:lastRenderedPageBreak/>
        <w:t xml:space="preserve">A plataforma Docker também possui o </w:t>
      </w:r>
      <w:proofErr w:type="spellStart"/>
      <w:r w:rsidRPr="531AB1A1">
        <w:rPr>
          <w:rFonts w:ascii="Arial" w:eastAsia="Arial" w:hAnsi="Arial" w:cs="Arial"/>
        </w:rPr>
        <w:t>DockerHub</w:t>
      </w:r>
      <w:proofErr w:type="spellEnd"/>
      <w:r w:rsidRPr="531AB1A1">
        <w:rPr>
          <w:rFonts w:ascii="Arial" w:eastAsia="Arial" w:hAnsi="Arial" w:cs="Arial"/>
        </w:rPr>
        <w:t xml:space="preserve"> um sistema de armazenamento de imagens disponibilizadas pela comunidade, que podem ser utilizadas como base para a criação de novas imagens com as configurações necessárias para o funcionamento da aplicação, assim facilitando a configuração do ambiente.</w:t>
      </w:r>
    </w:p>
    <w:p w14:paraId="15CF298A" w14:textId="182CDB94" w:rsidR="00BE2A88" w:rsidRPr="00BE2A88" w:rsidRDefault="00BE2A88" w:rsidP="00BE2A88">
      <w:pPr>
        <w:pStyle w:val="Legenda"/>
        <w:keepNext/>
        <w:jc w:val="center"/>
        <w:rPr>
          <w:rFonts w:ascii="Arial" w:hAnsi="Arial" w:cs="Arial"/>
          <w:b w:val="0"/>
          <w:bCs w:val="0"/>
        </w:rPr>
      </w:pPr>
      <w:bookmarkStart w:id="56" w:name="_Toc183290997"/>
      <w:r w:rsidRPr="00BE2A88">
        <w:rPr>
          <w:rFonts w:ascii="Arial" w:hAnsi="Arial" w:cs="Arial"/>
        </w:rPr>
        <w:t xml:space="preserve">Figura </w:t>
      </w:r>
      <w:r w:rsidRPr="00BE2A88">
        <w:rPr>
          <w:rFonts w:ascii="Arial" w:hAnsi="Arial" w:cs="Arial"/>
        </w:rPr>
        <w:fldChar w:fldCharType="begin"/>
      </w:r>
      <w:r w:rsidRPr="00BE2A88">
        <w:rPr>
          <w:rFonts w:ascii="Arial" w:hAnsi="Arial" w:cs="Arial"/>
        </w:rPr>
        <w:instrText xml:space="preserve"> SEQ Figura \* ARABIC </w:instrText>
      </w:r>
      <w:r w:rsidRPr="00BE2A88">
        <w:rPr>
          <w:rFonts w:ascii="Arial" w:hAnsi="Arial" w:cs="Arial"/>
        </w:rPr>
        <w:fldChar w:fldCharType="separate"/>
      </w:r>
      <w:r w:rsidR="00A2034F">
        <w:rPr>
          <w:rFonts w:ascii="Arial" w:hAnsi="Arial" w:cs="Arial"/>
          <w:noProof/>
        </w:rPr>
        <w:t>3</w:t>
      </w:r>
      <w:r w:rsidRPr="00BE2A88">
        <w:rPr>
          <w:rFonts w:ascii="Arial" w:hAnsi="Arial" w:cs="Arial"/>
        </w:rPr>
        <w:fldChar w:fldCharType="end"/>
      </w:r>
      <w:r w:rsidRPr="00BE2A88">
        <w:rPr>
          <w:rFonts w:ascii="Arial" w:hAnsi="Arial" w:cs="Arial"/>
          <w:b w:val="0"/>
          <w:bCs w:val="0"/>
        </w:rPr>
        <w:t xml:space="preserve"> - Comparação entre Máquina Virtual e Docker</w:t>
      </w:r>
      <w:bookmarkEnd w:id="56"/>
    </w:p>
    <w:p w14:paraId="3F4C0158" w14:textId="394AB6FC" w:rsidR="3771BC02" w:rsidRDefault="3771BC02" w:rsidP="1E806E08">
      <w:pPr>
        <w:jc w:val="center"/>
        <w:rPr>
          <w:rFonts w:ascii="Arial" w:eastAsia="Arial" w:hAnsi="Arial" w:cs="Arial"/>
          <w:sz w:val="20"/>
          <w:szCs w:val="20"/>
        </w:rPr>
      </w:pPr>
      <w:r>
        <w:rPr>
          <w:noProof/>
        </w:rPr>
        <w:drawing>
          <wp:inline distT="0" distB="0" distL="0" distR="0" wp14:anchorId="5288A1BA" wp14:editId="4479C259">
            <wp:extent cx="5762626" cy="2352675"/>
            <wp:effectExtent l="0" t="0" r="0" b="0"/>
            <wp:docPr id="2001650861" name="Imagem 2001650861" title="Inserindo imag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001650861"/>
                    <pic:cNvPicPr/>
                  </pic:nvPicPr>
                  <pic:blipFill>
                    <a:blip r:embed="rId16">
                      <a:extLst>
                        <a:ext uri="{28A0092B-C50C-407E-A947-70E740481C1C}">
                          <a14:useLocalDpi xmlns:a14="http://schemas.microsoft.com/office/drawing/2010/main" val="0"/>
                        </a:ext>
                      </a:extLst>
                    </a:blip>
                    <a:stretch>
                      <a:fillRect/>
                    </a:stretch>
                  </pic:blipFill>
                  <pic:spPr>
                    <a:xfrm>
                      <a:off x="0" y="0"/>
                      <a:ext cx="5762626" cy="2352675"/>
                    </a:xfrm>
                    <a:prstGeom prst="rect">
                      <a:avLst/>
                    </a:prstGeom>
                  </pic:spPr>
                </pic:pic>
              </a:graphicData>
            </a:graphic>
          </wp:inline>
        </w:drawing>
      </w:r>
      <w:r w:rsidR="531AB1A1" w:rsidRPr="531AB1A1">
        <w:rPr>
          <w:rFonts w:ascii="Arial" w:eastAsia="Arial" w:hAnsi="Arial" w:cs="Arial"/>
          <w:sz w:val="20"/>
          <w:szCs w:val="20"/>
        </w:rPr>
        <w:t>Fonte: Docker (2024).</w:t>
      </w:r>
    </w:p>
    <w:p w14:paraId="25ED1707" w14:textId="6926AA6C" w:rsidR="1E806E08" w:rsidRDefault="1E806E08" w:rsidP="1E806E08">
      <w:pPr>
        <w:spacing w:line="360" w:lineRule="auto"/>
        <w:jc w:val="both"/>
      </w:pPr>
    </w:p>
    <w:p w14:paraId="3EC63A57" w14:textId="39B37C1E" w:rsidR="00E074DE" w:rsidRDefault="531AB1A1" w:rsidP="00E074DE">
      <w:pPr>
        <w:pStyle w:val="Ttulo2"/>
        <w:rPr>
          <w:rFonts w:eastAsia="Arial"/>
        </w:rPr>
      </w:pPr>
      <w:bookmarkStart w:id="57" w:name="_Toc183291668"/>
      <w:r w:rsidRPr="531AB1A1">
        <w:rPr>
          <w:rFonts w:eastAsia="Arial"/>
        </w:rPr>
        <w:t>Testes de software</w:t>
      </w:r>
      <w:bookmarkEnd w:id="57"/>
    </w:p>
    <w:p w14:paraId="3FB68A77" w14:textId="77777777" w:rsidR="00E074DE" w:rsidRDefault="531AB1A1" w:rsidP="00E074DE">
      <w:pPr>
        <w:spacing w:line="360" w:lineRule="auto"/>
        <w:ind w:firstLine="360"/>
        <w:jc w:val="both"/>
        <w:rPr>
          <w:rFonts w:ascii="Arial" w:eastAsia="Arial" w:hAnsi="Arial" w:cs="Arial"/>
        </w:rPr>
      </w:pPr>
      <w:r w:rsidRPr="531AB1A1">
        <w:rPr>
          <w:rFonts w:ascii="Arial" w:eastAsia="Arial" w:hAnsi="Arial" w:cs="Arial"/>
        </w:rPr>
        <w:t xml:space="preserve">No desenvolvimento de um </w:t>
      </w:r>
      <w:r w:rsidRPr="008E6846">
        <w:rPr>
          <w:rFonts w:ascii="Arial" w:eastAsia="Arial" w:hAnsi="Arial" w:cs="Arial"/>
          <w:i/>
          <w:iCs/>
        </w:rPr>
        <w:t>software</w:t>
      </w:r>
      <w:r w:rsidRPr="531AB1A1">
        <w:rPr>
          <w:rFonts w:ascii="Arial" w:eastAsia="Arial" w:hAnsi="Arial" w:cs="Arial"/>
        </w:rPr>
        <w:t xml:space="preserve">, é necessário garantir que o produto esteja atendendo todos os requisitos que foram especificados. Com a crescente complexidade dos sistemas, é inevitável que erros aconteçam, por isso é necessário validar todas as funcionalidades, infelizmente, nem sempre é fácil identificar o comportamento do sistema em todos os cenários possíveis, é comum que funções específicas sejam esquecidas, ou que o sistema reaja de maneira inesperada a diferentes situações. A fim de solucionar esse problema, foram criadas múltiplas metodologias para testar as funções e características de um </w:t>
      </w:r>
      <w:r w:rsidRPr="008E6846">
        <w:rPr>
          <w:rFonts w:ascii="Arial" w:eastAsia="Arial" w:hAnsi="Arial" w:cs="Arial"/>
          <w:i/>
          <w:iCs/>
        </w:rPr>
        <w:t>software</w:t>
      </w:r>
      <w:r w:rsidRPr="531AB1A1">
        <w:rPr>
          <w:rFonts w:ascii="Arial" w:eastAsia="Arial" w:hAnsi="Arial" w:cs="Arial"/>
        </w:rPr>
        <w:t>.</w:t>
      </w:r>
    </w:p>
    <w:p w14:paraId="58EACF59" w14:textId="4CC31D1A" w:rsidR="00E074DE" w:rsidRDefault="531AB1A1" w:rsidP="00E074DE">
      <w:pPr>
        <w:spacing w:line="360" w:lineRule="auto"/>
        <w:ind w:firstLine="360"/>
        <w:jc w:val="both"/>
        <w:rPr>
          <w:rFonts w:ascii="Arial" w:eastAsia="Arial" w:hAnsi="Arial" w:cs="Arial"/>
        </w:rPr>
      </w:pPr>
      <w:r w:rsidRPr="531AB1A1">
        <w:rPr>
          <w:rFonts w:ascii="Arial" w:eastAsia="Arial" w:hAnsi="Arial" w:cs="Arial"/>
        </w:rPr>
        <w:t xml:space="preserve">Testar um </w:t>
      </w:r>
      <w:r w:rsidRPr="008E6846">
        <w:rPr>
          <w:rFonts w:ascii="Arial" w:eastAsia="Arial" w:hAnsi="Arial" w:cs="Arial"/>
          <w:i/>
          <w:iCs/>
        </w:rPr>
        <w:t>software</w:t>
      </w:r>
      <w:r w:rsidRPr="531AB1A1">
        <w:rPr>
          <w:rFonts w:ascii="Arial" w:eastAsia="Arial" w:hAnsi="Arial" w:cs="Arial"/>
        </w:rPr>
        <w:t xml:space="preserve"> traz muitos benefícios, desde melhorar a experiência do usuário, até economizar tempo e dinheiro durante o processo de desenvolvimento. Porém, muitas vezes esses benefícios são intangíveis, sendo difícil prever e comparar como teria sido o desenvolvimento de um projeto com ou sem o uso dos testes. Isso é ainda mais agravado pelo fato de que realizar testes é um processo longo, complexo e caro, como pode ser confirmado pela fala de </w:t>
      </w:r>
      <w:proofErr w:type="spellStart"/>
      <w:r w:rsidRPr="531AB1A1">
        <w:rPr>
          <w:rFonts w:ascii="Arial" w:eastAsia="Arial" w:hAnsi="Arial" w:cs="Arial"/>
        </w:rPr>
        <w:t>Sommerville</w:t>
      </w:r>
      <w:proofErr w:type="spellEnd"/>
      <w:r w:rsidRPr="531AB1A1">
        <w:rPr>
          <w:rFonts w:ascii="Arial" w:eastAsia="Arial" w:hAnsi="Arial" w:cs="Arial"/>
        </w:rPr>
        <w:t xml:space="preserve"> (2011, p.4), “aproximadamente 60% dos custos de </w:t>
      </w:r>
      <w:r w:rsidRPr="008E6846">
        <w:rPr>
          <w:rFonts w:ascii="Arial" w:eastAsia="Arial" w:hAnsi="Arial" w:cs="Arial"/>
          <w:i/>
          <w:iCs/>
        </w:rPr>
        <w:t>software</w:t>
      </w:r>
      <w:r w:rsidRPr="531AB1A1">
        <w:rPr>
          <w:rFonts w:ascii="Arial" w:eastAsia="Arial" w:hAnsi="Arial" w:cs="Arial"/>
        </w:rPr>
        <w:t xml:space="preserve"> são de desenvolvimento, 40% são custos de testes. Para o </w:t>
      </w:r>
      <w:r w:rsidRPr="008E6846">
        <w:rPr>
          <w:rFonts w:ascii="Arial" w:eastAsia="Arial" w:hAnsi="Arial" w:cs="Arial"/>
          <w:i/>
          <w:iCs/>
        </w:rPr>
        <w:t>software</w:t>
      </w:r>
      <w:r w:rsidRPr="531AB1A1">
        <w:rPr>
          <w:rFonts w:ascii="Arial" w:eastAsia="Arial" w:hAnsi="Arial" w:cs="Arial"/>
        </w:rPr>
        <w:t xml:space="preserve"> customizado, os custos de evolução frequentemente superam os custos de desenvolvimento”. </w:t>
      </w:r>
    </w:p>
    <w:p w14:paraId="43215FA6" w14:textId="77777777" w:rsidR="00E074DE" w:rsidRDefault="531AB1A1" w:rsidP="00E074DE">
      <w:pPr>
        <w:spacing w:line="360" w:lineRule="auto"/>
        <w:ind w:firstLine="360"/>
        <w:jc w:val="both"/>
        <w:rPr>
          <w:rFonts w:ascii="Arial" w:eastAsia="Arial" w:hAnsi="Arial" w:cs="Arial"/>
        </w:rPr>
      </w:pPr>
      <w:r w:rsidRPr="531AB1A1">
        <w:rPr>
          <w:rFonts w:ascii="Arial" w:eastAsia="Arial" w:hAnsi="Arial" w:cs="Arial"/>
        </w:rPr>
        <w:lastRenderedPageBreak/>
        <w:t>Em muitos casos empresas possuem prazos e custos apertados, por isso escolhem não testar seus produtos para agilizar a entrega. Mas negligenciar os testes pode facilmente levar a perdas muito maiores, como falhas em ambiente de produção, experiência do usuário insatisfatória, custos de manutenção, danos à reputação e muitos outros.</w:t>
      </w:r>
    </w:p>
    <w:p w14:paraId="725F46BB" w14:textId="77777777" w:rsidR="00E074DE" w:rsidRDefault="531AB1A1" w:rsidP="00E074DE">
      <w:pPr>
        <w:spacing w:line="360" w:lineRule="auto"/>
        <w:ind w:firstLine="360"/>
        <w:jc w:val="both"/>
        <w:rPr>
          <w:rFonts w:ascii="Arial" w:eastAsia="Arial" w:hAnsi="Arial" w:cs="Arial"/>
        </w:rPr>
      </w:pPr>
      <w:r w:rsidRPr="531AB1A1">
        <w:rPr>
          <w:rFonts w:ascii="Arial" w:eastAsia="Arial" w:hAnsi="Arial" w:cs="Arial"/>
        </w:rPr>
        <w:t xml:space="preserve">Isso mostra como é fundamental utilizar estratégias de testes no desenvolvimento de um sistema, no projeto Nossa Via em particular, utilizamos dois métodos para testar o </w:t>
      </w:r>
      <w:r w:rsidRPr="008E6846">
        <w:rPr>
          <w:rFonts w:ascii="Arial" w:eastAsia="Arial" w:hAnsi="Arial" w:cs="Arial"/>
          <w:i/>
          <w:iCs/>
        </w:rPr>
        <w:t>software</w:t>
      </w:r>
      <w:r w:rsidRPr="531AB1A1">
        <w:rPr>
          <w:rFonts w:ascii="Arial" w:eastAsia="Arial" w:hAnsi="Arial" w:cs="Arial"/>
        </w:rPr>
        <w:t xml:space="preserve">, o teste de aceite no </w:t>
      </w:r>
      <w:r w:rsidRPr="531AB1A1">
        <w:rPr>
          <w:rFonts w:ascii="Arial" w:eastAsia="Arial" w:hAnsi="Arial" w:cs="Arial"/>
          <w:i/>
          <w:iCs/>
        </w:rPr>
        <w:t>front-</w:t>
      </w:r>
      <w:proofErr w:type="spellStart"/>
      <w:r w:rsidRPr="531AB1A1">
        <w:rPr>
          <w:rFonts w:ascii="Arial" w:eastAsia="Arial" w:hAnsi="Arial" w:cs="Arial"/>
          <w:i/>
          <w:iCs/>
        </w:rPr>
        <w:t>end</w:t>
      </w:r>
      <w:proofErr w:type="spellEnd"/>
      <w:r w:rsidRPr="531AB1A1">
        <w:rPr>
          <w:rFonts w:ascii="Arial" w:eastAsia="Arial" w:hAnsi="Arial" w:cs="Arial"/>
        </w:rPr>
        <w:t xml:space="preserve">, e testes unitários no </w:t>
      </w:r>
      <w:proofErr w:type="spellStart"/>
      <w:r w:rsidRPr="531AB1A1">
        <w:rPr>
          <w:rFonts w:ascii="Arial" w:eastAsia="Arial" w:hAnsi="Arial" w:cs="Arial"/>
          <w:i/>
          <w:iCs/>
        </w:rPr>
        <w:t>back</w:t>
      </w:r>
      <w:proofErr w:type="spellEnd"/>
      <w:r w:rsidRPr="531AB1A1">
        <w:rPr>
          <w:rFonts w:ascii="Arial" w:eastAsia="Arial" w:hAnsi="Arial" w:cs="Arial"/>
          <w:i/>
          <w:iCs/>
        </w:rPr>
        <w:t>-end</w:t>
      </w:r>
      <w:r w:rsidRPr="531AB1A1">
        <w:rPr>
          <w:rFonts w:ascii="Arial" w:eastAsia="Arial" w:hAnsi="Arial" w:cs="Arial"/>
        </w:rPr>
        <w:t xml:space="preserve">. </w:t>
      </w:r>
    </w:p>
    <w:p w14:paraId="4C29758F" w14:textId="71C45692" w:rsidR="00E074DE" w:rsidRDefault="531AB1A1" w:rsidP="1E806E08">
      <w:pPr>
        <w:spacing w:line="360" w:lineRule="auto"/>
        <w:ind w:firstLine="360"/>
        <w:jc w:val="both"/>
        <w:rPr>
          <w:rFonts w:ascii="Arial" w:eastAsia="Arial" w:hAnsi="Arial" w:cs="Arial"/>
          <w:color w:val="FF0000"/>
        </w:rPr>
      </w:pPr>
      <w:r w:rsidRPr="531AB1A1">
        <w:rPr>
          <w:rFonts w:ascii="Arial" w:eastAsia="Arial" w:hAnsi="Arial" w:cs="Arial"/>
        </w:rPr>
        <w:t xml:space="preserve">Os testes de aceite são realizados simulando o comportamento do usuário final, nele verificamos se o </w:t>
      </w:r>
      <w:r w:rsidRPr="008E6846">
        <w:rPr>
          <w:rFonts w:ascii="Arial" w:eastAsia="Arial" w:hAnsi="Arial" w:cs="Arial"/>
          <w:i/>
          <w:iCs/>
        </w:rPr>
        <w:t>software</w:t>
      </w:r>
      <w:r w:rsidRPr="531AB1A1">
        <w:rPr>
          <w:rFonts w:ascii="Arial" w:eastAsia="Arial" w:hAnsi="Arial" w:cs="Arial"/>
        </w:rPr>
        <w:t xml:space="preserve"> está executando corretamente as funções para quais foi construído. O roteiro com os testes realizados no projeto está localizado no apêndice E.</w:t>
      </w:r>
    </w:p>
    <w:p w14:paraId="6D8FD214" w14:textId="33A2720E" w:rsidR="00E074DE" w:rsidRDefault="531AB1A1" w:rsidP="00E074DE">
      <w:pPr>
        <w:spacing w:line="360" w:lineRule="auto"/>
        <w:ind w:firstLine="360"/>
        <w:jc w:val="both"/>
        <w:rPr>
          <w:rFonts w:ascii="Arial" w:eastAsia="Arial" w:hAnsi="Arial" w:cs="Arial"/>
          <w:color w:val="FF0000"/>
        </w:rPr>
      </w:pPr>
      <w:r w:rsidRPr="531AB1A1">
        <w:rPr>
          <w:rFonts w:ascii="Arial" w:eastAsia="Arial" w:hAnsi="Arial" w:cs="Arial"/>
        </w:rPr>
        <w:t>Nos testes unitários, os componentes individuais do código, como funções, métodos, ou classes são avaliados individualmente, verificando se funcionam de forma isolada. No caso do projeto, são escritos pelos próprios desenvolvedores, e funcionam de maneira automatizada.</w:t>
      </w:r>
    </w:p>
    <w:p w14:paraId="79BE9CF6" w14:textId="77777777" w:rsidR="00BB6121" w:rsidRPr="00BB6121" w:rsidRDefault="00BB6121" w:rsidP="00BB6121">
      <w:pPr>
        <w:pStyle w:val="Corpodetexto"/>
        <w:rPr>
          <w:lang w:eastAsia="en-US"/>
        </w:rPr>
      </w:pPr>
    </w:p>
    <w:p w14:paraId="27001CDF" w14:textId="2DE725EC" w:rsidR="008258E6" w:rsidRDefault="531AB1A1" w:rsidP="008258E6">
      <w:pPr>
        <w:pStyle w:val="Ttulo2"/>
        <w:rPr>
          <w:rFonts w:eastAsia="Arial"/>
          <w:lang w:eastAsia="en-US"/>
        </w:rPr>
      </w:pPr>
      <w:bookmarkStart w:id="58" w:name="_Toc183291669"/>
      <w:r w:rsidRPr="531AB1A1">
        <w:rPr>
          <w:rFonts w:eastAsia="Arial"/>
        </w:rPr>
        <w:t>Tecnologias utilizadas no desenvolvimento do sistema mobile</w:t>
      </w:r>
      <w:bookmarkEnd w:id="58"/>
    </w:p>
    <w:p w14:paraId="53D79223" w14:textId="77777777" w:rsidR="00BB6121" w:rsidRDefault="531AB1A1" w:rsidP="00BB6121">
      <w:pPr>
        <w:spacing w:line="360" w:lineRule="auto"/>
        <w:ind w:firstLine="720"/>
        <w:jc w:val="both"/>
        <w:rPr>
          <w:rFonts w:ascii="Arial" w:eastAsia="Arial" w:hAnsi="Arial" w:cs="Arial"/>
        </w:rPr>
      </w:pPr>
      <w:r w:rsidRPr="531AB1A1">
        <w:rPr>
          <w:rFonts w:ascii="Arial" w:eastAsia="Arial" w:hAnsi="Arial" w:cs="Arial"/>
        </w:rPr>
        <w:t xml:space="preserve">O desenvolvimento de sistemas mobile exige uma seleção cuidadosa das tecnologias para garantir que o aplicativo seja eficiente, responsivo e fácil de manter. As tecnologias escolhidas para o desenvolvimento deste </w:t>
      </w:r>
      <w:r w:rsidRPr="008E6846">
        <w:rPr>
          <w:rFonts w:ascii="Arial" w:eastAsia="Arial" w:hAnsi="Arial" w:cs="Arial"/>
          <w:i/>
          <w:iCs/>
        </w:rPr>
        <w:t>software</w:t>
      </w:r>
      <w:r w:rsidRPr="531AB1A1">
        <w:rPr>
          <w:rFonts w:ascii="Arial" w:eastAsia="Arial" w:hAnsi="Arial" w:cs="Arial"/>
        </w:rPr>
        <w:t xml:space="preserve"> incluem o sistema operacional Android, a linguagem de programação </w:t>
      </w:r>
      <w:proofErr w:type="spellStart"/>
      <w:r w:rsidRPr="531AB1A1">
        <w:rPr>
          <w:rFonts w:ascii="Arial" w:eastAsia="Arial" w:hAnsi="Arial" w:cs="Arial"/>
        </w:rPr>
        <w:t>JavaScript</w:t>
      </w:r>
      <w:proofErr w:type="spellEnd"/>
      <w:r w:rsidRPr="531AB1A1">
        <w:rPr>
          <w:rFonts w:ascii="Arial" w:eastAsia="Arial" w:hAnsi="Arial" w:cs="Arial"/>
        </w:rPr>
        <w:t xml:space="preserve"> e o </w:t>
      </w:r>
      <w:r w:rsidRPr="531AB1A1">
        <w:rPr>
          <w:rFonts w:ascii="Arial" w:eastAsia="Arial" w:hAnsi="Arial" w:cs="Arial"/>
          <w:i/>
          <w:iCs/>
        </w:rPr>
        <w:t>framework</w:t>
      </w:r>
      <w:r w:rsidRPr="531AB1A1">
        <w:rPr>
          <w:rFonts w:ascii="Arial" w:eastAsia="Arial" w:hAnsi="Arial" w:cs="Arial"/>
        </w:rPr>
        <w:t xml:space="preserve"> </w:t>
      </w:r>
      <w:proofErr w:type="spellStart"/>
      <w:r w:rsidRPr="531AB1A1">
        <w:rPr>
          <w:rFonts w:ascii="Arial" w:eastAsia="Arial" w:hAnsi="Arial" w:cs="Arial"/>
        </w:rPr>
        <w:t>React</w:t>
      </w:r>
      <w:proofErr w:type="spellEnd"/>
      <w:r w:rsidRPr="531AB1A1">
        <w:rPr>
          <w:rFonts w:ascii="Arial" w:eastAsia="Arial" w:hAnsi="Arial" w:cs="Arial"/>
        </w:rPr>
        <w:t xml:space="preserve"> </w:t>
      </w:r>
      <w:proofErr w:type="spellStart"/>
      <w:r w:rsidRPr="531AB1A1">
        <w:rPr>
          <w:rFonts w:ascii="Arial" w:eastAsia="Arial" w:hAnsi="Arial" w:cs="Arial"/>
        </w:rPr>
        <w:t>Native</w:t>
      </w:r>
      <w:proofErr w:type="spellEnd"/>
      <w:r w:rsidRPr="531AB1A1">
        <w:rPr>
          <w:rFonts w:ascii="Arial" w:eastAsia="Arial" w:hAnsi="Arial" w:cs="Arial"/>
        </w:rPr>
        <w:t>. A seguir, detalharemos cada uma delas e explicaremos as razões pelas quais foram escolhidas.</w:t>
      </w:r>
    </w:p>
    <w:p w14:paraId="75A847CE" w14:textId="77777777" w:rsidR="00BB6121" w:rsidRPr="00BB6121" w:rsidRDefault="00BB6121" w:rsidP="00BB6121">
      <w:pPr>
        <w:rPr>
          <w:rFonts w:eastAsia="Arial"/>
          <w:lang w:eastAsia="en-US"/>
        </w:rPr>
      </w:pPr>
    </w:p>
    <w:p w14:paraId="492F28F3" w14:textId="5438CDD1" w:rsidR="008258E6" w:rsidRDefault="531AB1A1" w:rsidP="006F132C">
      <w:pPr>
        <w:pStyle w:val="Ttulo3"/>
        <w:rPr>
          <w:lang w:eastAsia="en-US"/>
        </w:rPr>
      </w:pPr>
      <w:bookmarkStart w:id="59" w:name="_Toc183291670"/>
      <w:r>
        <w:t>Android</w:t>
      </w:r>
      <w:bookmarkEnd w:id="59"/>
    </w:p>
    <w:p w14:paraId="112C85E7" w14:textId="77777777" w:rsidR="00BB6121" w:rsidRPr="00BB6121" w:rsidRDefault="531AB1A1" w:rsidP="00BB6121">
      <w:pPr>
        <w:spacing w:line="360" w:lineRule="auto"/>
        <w:ind w:firstLine="720"/>
        <w:jc w:val="both"/>
        <w:rPr>
          <w:rFonts w:ascii="Arial" w:eastAsia="Arial" w:hAnsi="Arial" w:cs="Arial"/>
        </w:rPr>
      </w:pPr>
      <w:r w:rsidRPr="531AB1A1">
        <w:rPr>
          <w:rFonts w:ascii="Arial" w:eastAsia="Arial" w:hAnsi="Arial" w:cs="Arial"/>
        </w:rPr>
        <w:t xml:space="preserve">O sistema operacional Android é atualmente uma das plataformas mais populares para dispositivos móveis, oferecendo uma base sólida para o desenvolvimento de aplicativos. Desenvolvido pelo Google, o Android é uma plataforma </w:t>
      </w:r>
      <w:r w:rsidRPr="531AB1A1">
        <w:rPr>
          <w:rFonts w:ascii="Arial" w:eastAsia="Arial" w:hAnsi="Arial" w:cs="Arial"/>
          <w:i/>
          <w:iCs/>
        </w:rPr>
        <w:t>open-</w:t>
      </w:r>
      <w:proofErr w:type="spellStart"/>
      <w:r w:rsidRPr="531AB1A1">
        <w:rPr>
          <w:rFonts w:ascii="Arial" w:eastAsia="Arial" w:hAnsi="Arial" w:cs="Arial"/>
          <w:i/>
          <w:iCs/>
        </w:rPr>
        <w:t>source</w:t>
      </w:r>
      <w:proofErr w:type="spellEnd"/>
      <w:r w:rsidRPr="531AB1A1">
        <w:rPr>
          <w:rFonts w:ascii="Arial" w:eastAsia="Arial" w:hAnsi="Arial" w:cs="Arial"/>
        </w:rPr>
        <w:t xml:space="preserve"> que permite personalizações e modificações amplas, o que o torna ideal para projetos que requerem flexibilidade e controle sobre o </w:t>
      </w:r>
      <w:r w:rsidRPr="008E6846">
        <w:rPr>
          <w:rFonts w:ascii="Arial" w:eastAsia="Arial" w:hAnsi="Arial" w:cs="Arial"/>
          <w:i/>
          <w:iCs/>
        </w:rPr>
        <w:t>hardware</w:t>
      </w:r>
      <w:r w:rsidRPr="531AB1A1">
        <w:rPr>
          <w:rFonts w:ascii="Arial" w:eastAsia="Arial" w:hAnsi="Arial" w:cs="Arial"/>
        </w:rPr>
        <w:t xml:space="preserve"> e </w:t>
      </w:r>
      <w:r w:rsidRPr="008E6846">
        <w:rPr>
          <w:rFonts w:ascii="Arial" w:eastAsia="Arial" w:hAnsi="Arial" w:cs="Arial"/>
          <w:i/>
          <w:iCs/>
        </w:rPr>
        <w:t>software</w:t>
      </w:r>
      <w:r w:rsidRPr="531AB1A1">
        <w:rPr>
          <w:rFonts w:ascii="Arial" w:eastAsia="Arial" w:hAnsi="Arial" w:cs="Arial"/>
        </w:rPr>
        <w:t xml:space="preserve"> do dispositivo. Além disso, o Android possui uma vasta comunidade de desenvolvedores e suporte extensivo para uma ampla gama de dispositivos, o que </w:t>
      </w:r>
      <w:r w:rsidRPr="531AB1A1">
        <w:rPr>
          <w:rFonts w:ascii="Arial" w:eastAsia="Arial" w:hAnsi="Arial" w:cs="Arial"/>
        </w:rPr>
        <w:lastRenderedPageBreak/>
        <w:t>facilita o desenvolvimento e o teste de aplicativos em diversas condições de uso (GOOGLE, 2024).</w:t>
      </w:r>
    </w:p>
    <w:p w14:paraId="0524D3FE" w14:textId="77777777" w:rsidR="00BB6121" w:rsidRDefault="531AB1A1" w:rsidP="00BB6121">
      <w:pPr>
        <w:spacing w:line="360" w:lineRule="auto"/>
        <w:ind w:firstLine="720"/>
        <w:jc w:val="both"/>
        <w:rPr>
          <w:rFonts w:ascii="Arial" w:eastAsia="Arial" w:hAnsi="Arial" w:cs="Arial"/>
        </w:rPr>
      </w:pPr>
      <w:r w:rsidRPr="531AB1A1">
        <w:rPr>
          <w:rFonts w:ascii="Arial" w:eastAsia="Arial" w:hAnsi="Arial" w:cs="Arial"/>
        </w:rPr>
        <w:t>Outro fator importante na escolha do Android é sua ampla base de usuários, já que mais de 84% de brasileiros utilizam esse sistema operacional. Isso garante que o aplicativo desenvolvido tenha um alcance significativo e possa impactar um número maior de usuários (</w:t>
      </w:r>
      <w:r w:rsidRPr="531AB1A1">
        <w:rPr>
          <w:rFonts w:ascii="Arial" w:hAnsi="Arial" w:cs="Arial"/>
        </w:rPr>
        <w:t>POSSA, 2023</w:t>
      </w:r>
      <w:r w:rsidRPr="531AB1A1">
        <w:rPr>
          <w:rFonts w:ascii="Arial" w:eastAsia="Arial" w:hAnsi="Arial" w:cs="Arial"/>
        </w:rPr>
        <w:t xml:space="preserve">). </w:t>
      </w:r>
    </w:p>
    <w:p w14:paraId="7419BBB7" w14:textId="0128612E" w:rsidR="00BB6121" w:rsidRPr="00BB6121" w:rsidRDefault="531AB1A1" w:rsidP="00BB6121">
      <w:pPr>
        <w:spacing w:line="360" w:lineRule="auto"/>
        <w:ind w:firstLine="720"/>
        <w:jc w:val="both"/>
        <w:rPr>
          <w:rFonts w:ascii="Arial" w:eastAsia="Arial" w:hAnsi="Arial" w:cs="Arial"/>
        </w:rPr>
      </w:pPr>
      <w:r w:rsidRPr="531AB1A1">
        <w:rPr>
          <w:rFonts w:ascii="Arial" w:eastAsia="Arial" w:hAnsi="Arial" w:cs="Arial"/>
        </w:rPr>
        <w:t xml:space="preserve">Além disso, a plataforma Android oferece também suporte nativo a várias linguagens de programação e </w:t>
      </w:r>
      <w:r w:rsidRPr="531AB1A1">
        <w:rPr>
          <w:rFonts w:ascii="Arial" w:eastAsia="Arial" w:hAnsi="Arial" w:cs="Arial"/>
          <w:i/>
          <w:iCs/>
        </w:rPr>
        <w:t>frameworks</w:t>
      </w:r>
      <w:r w:rsidRPr="531AB1A1">
        <w:rPr>
          <w:rFonts w:ascii="Arial" w:eastAsia="Arial" w:hAnsi="Arial" w:cs="Arial"/>
        </w:rPr>
        <w:t xml:space="preserve">, como Java, </w:t>
      </w:r>
      <w:proofErr w:type="spellStart"/>
      <w:r w:rsidRPr="531AB1A1">
        <w:rPr>
          <w:rFonts w:ascii="Arial" w:eastAsia="Arial" w:hAnsi="Arial" w:cs="Arial"/>
        </w:rPr>
        <w:t>Kotlin</w:t>
      </w:r>
      <w:proofErr w:type="spellEnd"/>
      <w:r w:rsidRPr="531AB1A1">
        <w:rPr>
          <w:rFonts w:ascii="Arial" w:eastAsia="Arial" w:hAnsi="Arial" w:cs="Arial"/>
        </w:rPr>
        <w:t xml:space="preserve"> e, mais recentemente, </w:t>
      </w:r>
      <w:r w:rsidRPr="531AB1A1">
        <w:rPr>
          <w:rFonts w:ascii="Arial" w:eastAsia="Arial" w:hAnsi="Arial" w:cs="Arial"/>
          <w:i/>
          <w:iCs/>
        </w:rPr>
        <w:t>frameworks</w:t>
      </w:r>
      <w:r w:rsidRPr="531AB1A1">
        <w:rPr>
          <w:rFonts w:ascii="Arial" w:eastAsia="Arial" w:hAnsi="Arial" w:cs="Arial"/>
        </w:rPr>
        <w:t xml:space="preserve"> híbridos como o </w:t>
      </w:r>
      <w:proofErr w:type="spellStart"/>
      <w:r w:rsidRPr="531AB1A1">
        <w:rPr>
          <w:rFonts w:ascii="Arial" w:eastAsia="Arial" w:hAnsi="Arial" w:cs="Arial"/>
        </w:rPr>
        <w:t>React</w:t>
      </w:r>
      <w:proofErr w:type="spellEnd"/>
      <w:r w:rsidRPr="531AB1A1">
        <w:rPr>
          <w:rFonts w:ascii="Arial" w:eastAsia="Arial" w:hAnsi="Arial" w:cs="Arial"/>
        </w:rPr>
        <w:t xml:space="preserve"> </w:t>
      </w:r>
      <w:proofErr w:type="spellStart"/>
      <w:r w:rsidRPr="531AB1A1">
        <w:rPr>
          <w:rFonts w:ascii="Arial" w:eastAsia="Arial" w:hAnsi="Arial" w:cs="Arial"/>
        </w:rPr>
        <w:t>Native</w:t>
      </w:r>
      <w:proofErr w:type="spellEnd"/>
      <w:r w:rsidRPr="531AB1A1">
        <w:rPr>
          <w:rFonts w:ascii="Arial" w:eastAsia="Arial" w:hAnsi="Arial" w:cs="Arial"/>
        </w:rPr>
        <w:t>, facilitando o desenvolvimento multiplataforma e o acesso a funcionalidades nativas do dispositivo.</w:t>
      </w:r>
    </w:p>
    <w:p w14:paraId="60434EA2" w14:textId="77777777" w:rsidR="00BB6121" w:rsidRPr="00BB6121" w:rsidRDefault="00BB6121" w:rsidP="00BB6121">
      <w:pPr>
        <w:pStyle w:val="Corpodetexto"/>
        <w:rPr>
          <w:rFonts w:eastAsia="Arial"/>
          <w:lang w:eastAsia="en-US"/>
        </w:rPr>
      </w:pPr>
    </w:p>
    <w:p w14:paraId="0A1CB54E" w14:textId="4BCB8720" w:rsidR="008258E6" w:rsidRDefault="531AB1A1" w:rsidP="006F132C">
      <w:pPr>
        <w:pStyle w:val="Ttulo3"/>
        <w:rPr>
          <w:lang w:eastAsia="en-US"/>
        </w:rPr>
      </w:pPr>
      <w:bookmarkStart w:id="60" w:name="_Toc183291671"/>
      <w:proofErr w:type="spellStart"/>
      <w:r>
        <w:t>JavaScript</w:t>
      </w:r>
      <w:bookmarkEnd w:id="60"/>
      <w:proofErr w:type="spellEnd"/>
    </w:p>
    <w:p w14:paraId="2B8DCCCF" w14:textId="0F728A43" w:rsidR="00BB6121" w:rsidRPr="00BB6121" w:rsidRDefault="531AB1A1" w:rsidP="00BB6121">
      <w:pPr>
        <w:pStyle w:val="Corpodetexto"/>
        <w:spacing w:line="360" w:lineRule="auto"/>
        <w:ind w:firstLine="708"/>
        <w:jc w:val="both"/>
        <w:rPr>
          <w:rFonts w:ascii="Arial" w:eastAsia="Arial" w:hAnsi="Arial" w:cs="Arial"/>
          <w:lang w:eastAsia="en-US"/>
        </w:rPr>
      </w:pPr>
      <w:proofErr w:type="spellStart"/>
      <w:r w:rsidRPr="531AB1A1">
        <w:rPr>
          <w:rFonts w:ascii="Arial" w:eastAsia="Arial" w:hAnsi="Arial" w:cs="Arial"/>
        </w:rPr>
        <w:t>JavaScript</w:t>
      </w:r>
      <w:proofErr w:type="spellEnd"/>
      <w:r w:rsidRPr="531AB1A1">
        <w:rPr>
          <w:rFonts w:ascii="Arial" w:eastAsia="Arial" w:hAnsi="Arial" w:cs="Arial"/>
        </w:rPr>
        <w:t xml:space="preserve"> é uma linguagem de programação amplamente usada para o desenvolvimento de aplicativos </w:t>
      </w:r>
      <w:r w:rsidRPr="00A2034F">
        <w:rPr>
          <w:rFonts w:ascii="Arial" w:eastAsia="Arial" w:hAnsi="Arial" w:cs="Arial"/>
          <w:i/>
          <w:iCs/>
        </w:rPr>
        <w:t>web</w:t>
      </w:r>
      <w:r w:rsidRPr="531AB1A1">
        <w:rPr>
          <w:rFonts w:ascii="Arial" w:eastAsia="Arial" w:hAnsi="Arial" w:cs="Arial"/>
        </w:rPr>
        <w:t xml:space="preserve"> e </w:t>
      </w:r>
      <w:r w:rsidRPr="00A2034F">
        <w:rPr>
          <w:rFonts w:ascii="Arial" w:eastAsia="Arial" w:hAnsi="Arial" w:cs="Arial"/>
          <w:i/>
          <w:iCs/>
        </w:rPr>
        <w:t>mobile</w:t>
      </w:r>
      <w:r w:rsidRPr="531AB1A1">
        <w:rPr>
          <w:rFonts w:ascii="Arial" w:eastAsia="Arial" w:hAnsi="Arial" w:cs="Arial"/>
        </w:rPr>
        <w:t xml:space="preserve">. Conhecida por sua flexibilidade e simplicidade, o </w:t>
      </w:r>
      <w:proofErr w:type="spellStart"/>
      <w:r w:rsidRPr="531AB1A1">
        <w:rPr>
          <w:rFonts w:ascii="Arial" w:eastAsia="Arial" w:hAnsi="Arial" w:cs="Arial"/>
        </w:rPr>
        <w:t>JavaScript</w:t>
      </w:r>
      <w:proofErr w:type="spellEnd"/>
      <w:r w:rsidRPr="531AB1A1">
        <w:rPr>
          <w:rFonts w:ascii="Arial" w:eastAsia="Arial" w:hAnsi="Arial" w:cs="Arial"/>
        </w:rPr>
        <w:t xml:space="preserve"> se tornou uma escolha popular para o desenvolvimento de aplicativos multiplataforma graças a sua compatibilidade com </w:t>
      </w:r>
      <w:r w:rsidRPr="531AB1A1">
        <w:rPr>
          <w:rFonts w:ascii="Arial" w:eastAsia="Arial" w:hAnsi="Arial" w:cs="Arial"/>
          <w:i/>
          <w:iCs/>
        </w:rPr>
        <w:t>frameworks</w:t>
      </w:r>
      <w:r w:rsidRPr="531AB1A1">
        <w:rPr>
          <w:rFonts w:ascii="Arial" w:eastAsia="Arial" w:hAnsi="Arial" w:cs="Arial"/>
        </w:rPr>
        <w:t xml:space="preserve"> como </w:t>
      </w:r>
      <w:proofErr w:type="spellStart"/>
      <w:r w:rsidRPr="531AB1A1">
        <w:rPr>
          <w:rFonts w:ascii="Arial" w:eastAsia="Arial" w:hAnsi="Arial" w:cs="Arial"/>
        </w:rPr>
        <w:t>React</w:t>
      </w:r>
      <w:proofErr w:type="spellEnd"/>
      <w:r w:rsidRPr="531AB1A1">
        <w:rPr>
          <w:rFonts w:ascii="Arial" w:eastAsia="Arial" w:hAnsi="Arial" w:cs="Arial"/>
        </w:rPr>
        <w:t xml:space="preserve"> </w:t>
      </w:r>
      <w:proofErr w:type="spellStart"/>
      <w:r w:rsidRPr="531AB1A1">
        <w:rPr>
          <w:rFonts w:ascii="Arial" w:eastAsia="Arial" w:hAnsi="Arial" w:cs="Arial"/>
        </w:rPr>
        <w:t>Native</w:t>
      </w:r>
      <w:proofErr w:type="spellEnd"/>
      <w:r w:rsidRPr="531AB1A1">
        <w:rPr>
          <w:rFonts w:ascii="Arial" w:eastAsia="Arial" w:hAnsi="Arial" w:cs="Arial"/>
        </w:rPr>
        <w:t xml:space="preserve">, que permite a criação de aplicativos nativos usando uma base de código compartilhada. A escolha pela linguagem </w:t>
      </w:r>
      <w:proofErr w:type="spellStart"/>
      <w:r w:rsidRPr="531AB1A1">
        <w:rPr>
          <w:rFonts w:ascii="Arial" w:eastAsia="Arial" w:hAnsi="Arial" w:cs="Arial"/>
        </w:rPr>
        <w:t>JavaScript</w:t>
      </w:r>
      <w:proofErr w:type="spellEnd"/>
      <w:r w:rsidRPr="531AB1A1">
        <w:rPr>
          <w:rFonts w:ascii="Arial" w:eastAsia="Arial" w:hAnsi="Arial" w:cs="Arial"/>
        </w:rPr>
        <w:t xml:space="preserve"> para este projeto se justifica pela sua curva de aprendizado acessível, pela vasta comunidade de desenvolvedores, e pela sua ampla gama de bibliotecas e ferramentas que facilitam o desenvolvimento de funcionalidades complexas de forma eficiente (FLANAGAN, 2020).</w:t>
      </w:r>
    </w:p>
    <w:p w14:paraId="6AD3C6A5" w14:textId="0B974DA0" w:rsidR="1E806E08" w:rsidRDefault="1E806E08" w:rsidP="1E806E08">
      <w:pPr>
        <w:pStyle w:val="Corpodetexto"/>
        <w:spacing w:line="360" w:lineRule="auto"/>
        <w:ind w:firstLine="708"/>
        <w:jc w:val="both"/>
        <w:rPr>
          <w:rFonts w:ascii="Arial" w:eastAsia="Arial" w:hAnsi="Arial" w:cs="Arial"/>
          <w:lang w:eastAsia="en-US"/>
        </w:rPr>
      </w:pPr>
    </w:p>
    <w:p w14:paraId="0B9AACA2" w14:textId="003B9285" w:rsidR="008258E6" w:rsidRDefault="531AB1A1" w:rsidP="006F132C">
      <w:pPr>
        <w:pStyle w:val="Ttulo3"/>
        <w:rPr>
          <w:lang w:eastAsia="en-US"/>
        </w:rPr>
      </w:pPr>
      <w:bookmarkStart w:id="61" w:name="_Toc183291672"/>
      <w:proofErr w:type="spellStart"/>
      <w:r>
        <w:t>React</w:t>
      </w:r>
      <w:proofErr w:type="spellEnd"/>
      <w:r>
        <w:t xml:space="preserve"> </w:t>
      </w:r>
      <w:proofErr w:type="spellStart"/>
      <w:r>
        <w:t>Native</w:t>
      </w:r>
      <w:bookmarkEnd w:id="61"/>
      <w:proofErr w:type="spellEnd"/>
    </w:p>
    <w:p w14:paraId="08709671" w14:textId="77777777" w:rsidR="00BB6121" w:rsidRDefault="531AB1A1" w:rsidP="00BB6121">
      <w:pPr>
        <w:spacing w:line="360" w:lineRule="auto"/>
        <w:ind w:firstLine="720"/>
        <w:jc w:val="both"/>
        <w:rPr>
          <w:rFonts w:ascii="Arial" w:eastAsia="Arial" w:hAnsi="Arial" w:cs="Arial"/>
        </w:rPr>
      </w:pPr>
      <w:r w:rsidRPr="531AB1A1">
        <w:rPr>
          <w:rFonts w:ascii="Arial" w:eastAsia="Arial" w:hAnsi="Arial" w:cs="Arial"/>
        </w:rPr>
        <w:t xml:space="preserve">O </w:t>
      </w:r>
      <w:proofErr w:type="spellStart"/>
      <w:r w:rsidRPr="531AB1A1">
        <w:rPr>
          <w:rFonts w:ascii="Arial" w:eastAsia="Arial" w:hAnsi="Arial" w:cs="Arial"/>
        </w:rPr>
        <w:t>React</w:t>
      </w:r>
      <w:proofErr w:type="spellEnd"/>
      <w:r w:rsidRPr="531AB1A1">
        <w:rPr>
          <w:rFonts w:ascii="Arial" w:eastAsia="Arial" w:hAnsi="Arial" w:cs="Arial"/>
        </w:rPr>
        <w:t xml:space="preserve"> </w:t>
      </w:r>
      <w:proofErr w:type="spellStart"/>
      <w:r w:rsidRPr="531AB1A1">
        <w:rPr>
          <w:rFonts w:ascii="Arial" w:eastAsia="Arial" w:hAnsi="Arial" w:cs="Arial"/>
        </w:rPr>
        <w:t>Native</w:t>
      </w:r>
      <w:proofErr w:type="spellEnd"/>
      <w:r w:rsidRPr="531AB1A1">
        <w:rPr>
          <w:rFonts w:ascii="Arial" w:eastAsia="Arial" w:hAnsi="Arial" w:cs="Arial"/>
        </w:rPr>
        <w:t xml:space="preserve"> é um </w:t>
      </w:r>
      <w:r w:rsidRPr="531AB1A1">
        <w:rPr>
          <w:rFonts w:ascii="Arial" w:eastAsia="Arial" w:hAnsi="Arial" w:cs="Arial"/>
          <w:i/>
          <w:iCs/>
        </w:rPr>
        <w:t>framework</w:t>
      </w:r>
      <w:r w:rsidRPr="531AB1A1">
        <w:rPr>
          <w:rFonts w:ascii="Arial" w:eastAsia="Arial" w:hAnsi="Arial" w:cs="Arial"/>
        </w:rPr>
        <w:t xml:space="preserve"> de desenvolvimento de aplicativos mobile, criado pela Meta e que utiliza </w:t>
      </w:r>
      <w:proofErr w:type="spellStart"/>
      <w:r w:rsidRPr="531AB1A1">
        <w:rPr>
          <w:rFonts w:ascii="Arial" w:eastAsia="Arial" w:hAnsi="Arial" w:cs="Arial"/>
        </w:rPr>
        <w:t>JavaScript</w:t>
      </w:r>
      <w:proofErr w:type="spellEnd"/>
      <w:r w:rsidRPr="531AB1A1">
        <w:rPr>
          <w:rFonts w:ascii="Arial" w:eastAsia="Arial" w:hAnsi="Arial" w:cs="Arial"/>
        </w:rPr>
        <w:t xml:space="preserve"> para criar aplicativos nativos para plataformas iOS e Android. O </w:t>
      </w:r>
      <w:proofErr w:type="spellStart"/>
      <w:r w:rsidRPr="531AB1A1">
        <w:rPr>
          <w:rFonts w:ascii="Arial" w:eastAsia="Arial" w:hAnsi="Arial" w:cs="Arial"/>
        </w:rPr>
        <w:t>React</w:t>
      </w:r>
      <w:proofErr w:type="spellEnd"/>
      <w:r w:rsidRPr="531AB1A1">
        <w:rPr>
          <w:rFonts w:ascii="Arial" w:eastAsia="Arial" w:hAnsi="Arial" w:cs="Arial"/>
        </w:rPr>
        <w:t xml:space="preserve"> </w:t>
      </w:r>
      <w:proofErr w:type="spellStart"/>
      <w:r w:rsidRPr="531AB1A1">
        <w:rPr>
          <w:rFonts w:ascii="Arial" w:eastAsia="Arial" w:hAnsi="Arial" w:cs="Arial"/>
        </w:rPr>
        <w:t>Native</w:t>
      </w:r>
      <w:proofErr w:type="spellEnd"/>
      <w:r w:rsidRPr="531AB1A1">
        <w:rPr>
          <w:rFonts w:ascii="Arial" w:eastAsia="Arial" w:hAnsi="Arial" w:cs="Arial"/>
        </w:rPr>
        <w:t xml:space="preserve"> possibilita o desenvolvimento de aplicações multiplataforma com uma única base de código, reduzindo significativamente o tempo e os custos de desenvolvimento. Além disso, ele permite que os aplicativos tenham desempenho semelhante ao dos aplicativos nativos, pois os componentes do </w:t>
      </w:r>
      <w:proofErr w:type="spellStart"/>
      <w:r w:rsidRPr="531AB1A1">
        <w:rPr>
          <w:rFonts w:ascii="Arial" w:eastAsia="Arial" w:hAnsi="Arial" w:cs="Arial"/>
        </w:rPr>
        <w:t>React</w:t>
      </w:r>
      <w:proofErr w:type="spellEnd"/>
      <w:r w:rsidRPr="531AB1A1">
        <w:rPr>
          <w:rFonts w:ascii="Arial" w:eastAsia="Arial" w:hAnsi="Arial" w:cs="Arial"/>
        </w:rPr>
        <w:t xml:space="preserve"> </w:t>
      </w:r>
      <w:proofErr w:type="spellStart"/>
      <w:r w:rsidRPr="531AB1A1">
        <w:rPr>
          <w:rFonts w:ascii="Arial" w:eastAsia="Arial" w:hAnsi="Arial" w:cs="Arial"/>
        </w:rPr>
        <w:t>Native</w:t>
      </w:r>
      <w:proofErr w:type="spellEnd"/>
      <w:r w:rsidRPr="531AB1A1">
        <w:rPr>
          <w:rFonts w:ascii="Arial" w:eastAsia="Arial" w:hAnsi="Arial" w:cs="Arial"/>
        </w:rPr>
        <w:t xml:space="preserve"> são compilados para código nativo, aproveitando ao máximo os recursos do dispositivo (META, 2024).</w:t>
      </w:r>
    </w:p>
    <w:p w14:paraId="1A364B9A" w14:textId="249CBB32" w:rsidR="00BB6121" w:rsidRPr="00BB6121" w:rsidRDefault="531AB1A1" w:rsidP="00BB6121">
      <w:pPr>
        <w:spacing w:line="360" w:lineRule="auto"/>
        <w:ind w:firstLine="720"/>
        <w:jc w:val="both"/>
        <w:rPr>
          <w:rFonts w:ascii="Arial" w:eastAsia="Arial" w:hAnsi="Arial" w:cs="Arial"/>
        </w:rPr>
      </w:pPr>
      <w:r w:rsidRPr="531AB1A1">
        <w:rPr>
          <w:rFonts w:ascii="Arial" w:eastAsia="Arial" w:hAnsi="Arial" w:cs="Arial"/>
        </w:rPr>
        <w:t xml:space="preserve">No desenvolvimento desse projeto, foi escolhido esse </w:t>
      </w:r>
      <w:r w:rsidRPr="531AB1A1">
        <w:rPr>
          <w:rFonts w:ascii="Arial" w:eastAsia="Arial" w:hAnsi="Arial" w:cs="Arial"/>
          <w:i/>
          <w:iCs/>
        </w:rPr>
        <w:t>framework</w:t>
      </w:r>
      <w:r w:rsidRPr="531AB1A1">
        <w:rPr>
          <w:rFonts w:ascii="Arial" w:eastAsia="Arial" w:hAnsi="Arial" w:cs="Arial"/>
        </w:rPr>
        <w:t xml:space="preserve"> devido a sua eficiência e facilidade de integração com APIs e bibliotecas externas, além de oferecer </w:t>
      </w:r>
      <w:r w:rsidRPr="531AB1A1">
        <w:rPr>
          <w:rFonts w:ascii="Arial" w:eastAsia="Arial" w:hAnsi="Arial" w:cs="Arial"/>
        </w:rPr>
        <w:lastRenderedPageBreak/>
        <w:t xml:space="preserve">suporte a funcionalidades nativas, como acesso à câmera, geolocalização e armazenamento local. O </w:t>
      </w:r>
      <w:proofErr w:type="spellStart"/>
      <w:r w:rsidRPr="531AB1A1">
        <w:rPr>
          <w:rFonts w:ascii="Arial" w:eastAsia="Arial" w:hAnsi="Arial" w:cs="Arial"/>
        </w:rPr>
        <w:t>React</w:t>
      </w:r>
      <w:proofErr w:type="spellEnd"/>
      <w:r w:rsidRPr="531AB1A1">
        <w:rPr>
          <w:rFonts w:ascii="Arial" w:eastAsia="Arial" w:hAnsi="Arial" w:cs="Arial"/>
        </w:rPr>
        <w:t xml:space="preserve"> </w:t>
      </w:r>
      <w:proofErr w:type="spellStart"/>
      <w:r w:rsidRPr="531AB1A1">
        <w:rPr>
          <w:rFonts w:ascii="Arial" w:eastAsia="Arial" w:hAnsi="Arial" w:cs="Arial"/>
        </w:rPr>
        <w:t>Native</w:t>
      </w:r>
      <w:proofErr w:type="spellEnd"/>
      <w:r w:rsidRPr="531AB1A1">
        <w:rPr>
          <w:rFonts w:ascii="Arial" w:eastAsia="Arial" w:hAnsi="Arial" w:cs="Arial"/>
        </w:rPr>
        <w:t xml:space="preserve"> também proporciona uma experiência de desenvolvimento moderna com funcionalidades como o </w:t>
      </w:r>
      <w:r w:rsidRPr="531AB1A1">
        <w:rPr>
          <w:rFonts w:ascii="Arial" w:eastAsia="Arial" w:hAnsi="Arial" w:cs="Arial"/>
          <w:i/>
          <w:iCs/>
        </w:rPr>
        <w:t xml:space="preserve">hot </w:t>
      </w:r>
      <w:proofErr w:type="spellStart"/>
      <w:r w:rsidRPr="531AB1A1">
        <w:rPr>
          <w:rFonts w:ascii="Arial" w:eastAsia="Arial" w:hAnsi="Arial" w:cs="Arial"/>
          <w:i/>
          <w:iCs/>
        </w:rPr>
        <w:t>reload</w:t>
      </w:r>
      <w:proofErr w:type="spellEnd"/>
      <w:r w:rsidRPr="531AB1A1">
        <w:rPr>
          <w:rFonts w:ascii="Arial" w:eastAsia="Arial" w:hAnsi="Arial" w:cs="Arial"/>
        </w:rPr>
        <w:t>, que permite que as mudanças no código sejam refletidas em tempo real no aplicativo, tornando o processo de desenvolvimento mais ágil e interativo.</w:t>
      </w:r>
    </w:p>
    <w:p w14:paraId="2E28DB8C" w14:textId="41731F8A" w:rsidR="1E806E08" w:rsidRDefault="1E806E08" w:rsidP="1E806E08">
      <w:pPr>
        <w:spacing w:line="360" w:lineRule="auto"/>
        <w:ind w:firstLine="720"/>
        <w:jc w:val="both"/>
        <w:rPr>
          <w:rFonts w:ascii="Arial" w:eastAsia="Arial" w:hAnsi="Arial" w:cs="Arial"/>
        </w:rPr>
      </w:pPr>
    </w:p>
    <w:p w14:paraId="5CCD389D" w14:textId="67677EDE" w:rsidR="005F0902" w:rsidRDefault="531AB1A1" w:rsidP="005F0902">
      <w:pPr>
        <w:pStyle w:val="Ttulo3"/>
        <w:rPr>
          <w:lang w:eastAsia="en-US"/>
        </w:rPr>
      </w:pPr>
      <w:bookmarkStart w:id="62" w:name="_Toc183291673"/>
      <w:r>
        <w:t>Expo</w:t>
      </w:r>
      <w:bookmarkEnd w:id="62"/>
    </w:p>
    <w:p w14:paraId="19DDE21A" w14:textId="48B49E18" w:rsidR="00BB6121" w:rsidRDefault="531AB1A1" w:rsidP="00BB6121">
      <w:pPr>
        <w:spacing w:line="360" w:lineRule="auto"/>
        <w:ind w:firstLine="720"/>
        <w:jc w:val="both"/>
        <w:rPr>
          <w:rFonts w:ascii="Arial" w:eastAsia="Arial" w:hAnsi="Arial" w:cs="Arial"/>
          <w:highlight w:val="red"/>
        </w:rPr>
      </w:pPr>
      <w:r w:rsidRPr="531AB1A1">
        <w:rPr>
          <w:rFonts w:ascii="Arial" w:eastAsia="Arial" w:hAnsi="Arial" w:cs="Arial"/>
        </w:rPr>
        <w:t xml:space="preserve">O Expo é uma plataforma e conjunto de ferramentas que facilitam o desenvolvimento, teste e implantação de aplicativos móveis utilizando </w:t>
      </w:r>
      <w:proofErr w:type="spellStart"/>
      <w:r w:rsidRPr="531AB1A1">
        <w:rPr>
          <w:rFonts w:ascii="Arial" w:eastAsia="Arial" w:hAnsi="Arial" w:cs="Arial"/>
        </w:rPr>
        <w:t>React</w:t>
      </w:r>
      <w:proofErr w:type="spellEnd"/>
      <w:r w:rsidRPr="531AB1A1">
        <w:rPr>
          <w:rFonts w:ascii="Arial" w:eastAsia="Arial" w:hAnsi="Arial" w:cs="Arial"/>
        </w:rPr>
        <w:t xml:space="preserve"> </w:t>
      </w:r>
      <w:proofErr w:type="spellStart"/>
      <w:r w:rsidRPr="531AB1A1">
        <w:rPr>
          <w:rFonts w:ascii="Arial" w:eastAsia="Arial" w:hAnsi="Arial" w:cs="Arial"/>
        </w:rPr>
        <w:t>Native</w:t>
      </w:r>
      <w:proofErr w:type="spellEnd"/>
      <w:r w:rsidRPr="531AB1A1">
        <w:rPr>
          <w:rFonts w:ascii="Arial" w:eastAsia="Arial" w:hAnsi="Arial" w:cs="Arial"/>
        </w:rPr>
        <w:t>. Entre suas funcionalidades, estão bibliotecas de APIs prontas para uso, permitindo que os desenvolvedores acessem recursos como câmera, GPS e armazenamento local. Outra utilidade é o aplicativo Expo Go, que após instalado, permite que os desenvolvedores visualizem o projeto em dispositivos físicos durante o desenvolvimento, desde que estejam na mesma rede do host. A plataforma também oferece funções que facilitam a publicação na App Store e Google Play, além do "</w:t>
      </w:r>
      <w:bookmarkStart w:id="63" w:name="_Hlk182508577"/>
      <w:r w:rsidRPr="531AB1A1">
        <w:rPr>
          <w:rFonts w:ascii="Arial" w:eastAsia="Arial" w:hAnsi="Arial" w:cs="Arial"/>
          <w:i/>
          <w:iCs/>
        </w:rPr>
        <w:t xml:space="preserve">Expo </w:t>
      </w:r>
      <w:proofErr w:type="spellStart"/>
      <w:r w:rsidRPr="531AB1A1">
        <w:rPr>
          <w:rFonts w:ascii="Arial" w:eastAsia="Arial" w:hAnsi="Arial" w:cs="Arial"/>
          <w:i/>
          <w:iCs/>
        </w:rPr>
        <w:t>Application</w:t>
      </w:r>
      <w:proofErr w:type="spellEnd"/>
      <w:r w:rsidRPr="531AB1A1">
        <w:rPr>
          <w:rFonts w:ascii="Arial" w:eastAsia="Arial" w:hAnsi="Arial" w:cs="Arial"/>
          <w:i/>
          <w:iCs/>
        </w:rPr>
        <w:t xml:space="preserve"> Service</w:t>
      </w:r>
      <w:r w:rsidRPr="531AB1A1">
        <w:rPr>
          <w:rFonts w:ascii="Arial" w:eastAsia="Arial" w:hAnsi="Arial" w:cs="Arial"/>
        </w:rPr>
        <w:t>" (EAS), que simplifica a geração de aplicativos binários (APK e IPA).</w:t>
      </w:r>
      <w:bookmarkEnd w:id="63"/>
    </w:p>
    <w:p w14:paraId="7037B83D" w14:textId="77777777" w:rsidR="00BB6121" w:rsidRDefault="531AB1A1" w:rsidP="00BB6121">
      <w:pPr>
        <w:spacing w:line="360" w:lineRule="auto"/>
        <w:ind w:firstLine="720"/>
        <w:jc w:val="both"/>
        <w:rPr>
          <w:rFonts w:ascii="Arial" w:eastAsia="Arial" w:hAnsi="Arial" w:cs="Arial"/>
        </w:rPr>
      </w:pPr>
      <w:r w:rsidRPr="531AB1A1">
        <w:rPr>
          <w:rFonts w:ascii="Arial" w:eastAsia="Arial" w:hAnsi="Arial" w:cs="Arial"/>
        </w:rPr>
        <w:t>A utilização do Expo no aplicativo Nossa Via permitiu um desenvolvimento muito mais rápido e eficiente. O processo de configurar, implementar e testar o aplicativo foi extremamente simplificado. Também utilizamos suas APIs para obter imagens do armazenamento do dispositivo móvel e a localização do dispositivo.</w:t>
      </w:r>
    </w:p>
    <w:p w14:paraId="6FCFE359" w14:textId="77777777" w:rsidR="00BB6121" w:rsidRPr="00BB6121" w:rsidRDefault="00BB6121" w:rsidP="00BB6121">
      <w:pPr>
        <w:pStyle w:val="Corpodetexto"/>
        <w:rPr>
          <w:lang w:eastAsia="en-US"/>
        </w:rPr>
      </w:pPr>
    </w:p>
    <w:p w14:paraId="28C5BE3D" w14:textId="48D152F7" w:rsidR="006F132C" w:rsidRDefault="531AB1A1" w:rsidP="006F132C">
      <w:pPr>
        <w:pStyle w:val="Ttulo2"/>
        <w:rPr>
          <w:rFonts w:eastAsia="Arial"/>
          <w:lang w:eastAsia="en-US"/>
        </w:rPr>
      </w:pPr>
      <w:bookmarkStart w:id="64" w:name="_Toc183291674"/>
      <w:r w:rsidRPr="531AB1A1">
        <w:rPr>
          <w:rFonts w:eastAsia="Arial"/>
        </w:rPr>
        <w:t>Arquitetura cliente-servidor</w:t>
      </w:r>
      <w:bookmarkEnd w:id="64"/>
    </w:p>
    <w:p w14:paraId="69A0DB00" w14:textId="77777777" w:rsidR="00E074DE" w:rsidRDefault="531AB1A1" w:rsidP="00E074DE">
      <w:pPr>
        <w:spacing w:line="360" w:lineRule="auto"/>
        <w:ind w:firstLine="360"/>
        <w:jc w:val="both"/>
        <w:rPr>
          <w:rFonts w:ascii="Arial" w:eastAsia="Arial" w:hAnsi="Arial" w:cs="Arial"/>
        </w:rPr>
      </w:pPr>
      <w:r w:rsidRPr="531AB1A1">
        <w:rPr>
          <w:rFonts w:ascii="Arial" w:eastAsia="Arial" w:hAnsi="Arial" w:cs="Arial"/>
        </w:rPr>
        <w:t xml:space="preserve">A arquitetura cliente-servidor é uma modelo de organização de rede, onde os computadores de um sistema são subdivididos em dois grupos, o cliente, que realiza requisições em busca de recursos ou serviços, e os servidores, que são responsáveis por receber e responder a essas requisições (CONTROLE NET, 2024). </w:t>
      </w:r>
    </w:p>
    <w:p w14:paraId="3B7A9B34" w14:textId="77777777" w:rsidR="00E074DE" w:rsidRPr="00E074DE" w:rsidRDefault="00E074DE" w:rsidP="00E074DE">
      <w:pPr>
        <w:rPr>
          <w:rFonts w:eastAsia="Arial"/>
          <w:lang w:eastAsia="en-US"/>
        </w:rPr>
      </w:pPr>
    </w:p>
    <w:p w14:paraId="4478FA2A" w14:textId="5DC0B753" w:rsidR="006F132C" w:rsidRDefault="531AB1A1" w:rsidP="006F132C">
      <w:pPr>
        <w:pStyle w:val="Ttulo3"/>
        <w:rPr>
          <w:lang w:eastAsia="en-US"/>
        </w:rPr>
      </w:pPr>
      <w:bookmarkStart w:id="65" w:name="_Toc183291675"/>
      <w:r>
        <w:t>Nuvem</w:t>
      </w:r>
      <w:bookmarkEnd w:id="65"/>
    </w:p>
    <w:p w14:paraId="456FF5B2" w14:textId="77777777" w:rsidR="00E074DE" w:rsidRDefault="531AB1A1" w:rsidP="00E074DE">
      <w:pPr>
        <w:spacing w:line="360" w:lineRule="auto"/>
        <w:ind w:firstLine="360"/>
        <w:jc w:val="both"/>
        <w:rPr>
          <w:rFonts w:ascii="Arial" w:eastAsia="Arial" w:hAnsi="Arial" w:cs="Arial"/>
        </w:rPr>
      </w:pPr>
      <w:r w:rsidRPr="531AB1A1">
        <w:rPr>
          <w:rFonts w:ascii="Arial" w:eastAsia="Arial" w:hAnsi="Arial" w:cs="Arial"/>
        </w:rPr>
        <w:t xml:space="preserve">No contexto de tecnologia, a “Nuvem” é o termo utilizado para descrever a ampla gama de servidores remotos conectados por todo o mundo, diversas empresas especializadas vendem o acesso desses servidores, assim, ao invés de armazenar dados ou </w:t>
      </w:r>
      <w:r w:rsidRPr="008E6846">
        <w:rPr>
          <w:rFonts w:ascii="Arial" w:eastAsia="Arial" w:hAnsi="Arial" w:cs="Arial"/>
          <w:i/>
          <w:iCs/>
        </w:rPr>
        <w:t>softwares</w:t>
      </w:r>
      <w:r w:rsidRPr="531AB1A1">
        <w:rPr>
          <w:rFonts w:ascii="Arial" w:eastAsia="Arial" w:hAnsi="Arial" w:cs="Arial"/>
        </w:rPr>
        <w:t xml:space="preserve"> em suas próprias máquinas físicas, seus clientes podem acessá-los online. </w:t>
      </w:r>
    </w:p>
    <w:p w14:paraId="733185A1" w14:textId="77777777" w:rsidR="00E074DE" w:rsidRDefault="531AB1A1" w:rsidP="00E074DE">
      <w:pPr>
        <w:spacing w:line="360" w:lineRule="auto"/>
        <w:ind w:firstLine="360"/>
        <w:jc w:val="both"/>
        <w:rPr>
          <w:rFonts w:ascii="Arial" w:eastAsia="Arial" w:hAnsi="Arial" w:cs="Arial"/>
        </w:rPr>
      </w:pPr>
      <w:r w:rsidRPr="531AB1A1">
        <w:rPr>
          <w:rFonts w:ascii="Arial" w:eastAsia="Arial" w:hAnsi="Arial" w:cs="Arial"/>
        </w:rPr>
        <w:lastRenderedPageBreak/>
        <w:t xml:space="preserve">É graças à computação em nuvem, que os componentes de um </w:t>
      </w:r>
      <w:r w:rsidRPr="008E6846">
        <w:rPr>
          <w:rFonts w:ascii="Arial" w:eastAsia="Arial" w:hAnsi="Arial" w:cs="Arial"/>
          <w:i/>
          <w:iCs/>
        </w:rPr>
        <w:t>software</w:t>
      </w:r>
      <w:r w:rsidRPr="531AB1A1">
        <w:rPr>
          <w:rFonts w:ascii="Arial" w:eastAsia="Arial" w:hAnsi="Arial" w:cs="Arial"/>
        </w:rPr>
        <w:t xml:space="preserve"> podem funcionar sem a necessidade de realizar a computação em suas próprias máquinas físicas. A arquitetura cliente-servidor em particular, permite que os usuários de um sistema possam realizar requisições a um servidor que está localizado até mesmo em outro lado do mundo.</w:t>
      </w:r>
    </w:p>
    <w:p w14:paraId="4DE054C5" w14:textId="77777777" w:rsidR="00E074DE" w:rsidRDefault="531AB1A1" w:rsidP="00E074DE">
      <w:pPr>
        <w:spacing w:line="360" w:lineRule="auto"/>
        <w:ind w:firstLine="360"/>
        <w:jc w:val="both"/>
        <w:rPr>
          <w:rFonts w:ascii="Arial" w:eastAsia="Arial" w:hAnsi="Arial" w:cs="Arial"/>
        </w:rPr>
      </w:pPr>
      <w:r w:rsidRPr="531AB1A1">
        <w:rPr>
          <w:rFonts w:ascii="Arial" w:eastAsia="Arial" w:hAnsi="Arial" w:cs="Arial"/>
        </w:rPr>
        <w:t xml:space="preserve">Essa tecnologia oferece diversos benefícios, como a terceirização de recursos, flexibilidade na implementação e facilidade de compartilhamento de dados. Nos serviços em nuvem, a responsabilidade pelo porte, manutenção e gerenciamento de </w:t>
      </w:r>
      <w:r w:rsidRPr="531AB1A1">
        <w:rPr>
          <w:rFonts w:ascii="Arial" w:eastAsia="Arial" w:hAnsi="Arial" w:cs="Arial"/>
          <w:i/>
          <w:iCs/>
        </w:rPr>
        <w:t>hardware</w:t>
      </w:r>
      <w:r w:rsidRPr="531AB1A1">
        <w:rPr>
          <w:rFonts w:ascii="Arial" w:eastAsia="Arial" w:hAnsi="Arial" w:cs="Arial"/>
        </w:rPr>
        <w:t xml:space="preserve"> e </w:t>
      </w:r>
      <w:r w:rsidRPr="531AB1A1">
        <w:rPr>
          <w:rFonts w:ascii="Arial" w:eastAsia="Arial" w:hAnsi="Arial" w:cs="Arial"/>
          <w:i/>
          <w:iCs/>
        </w:rPr>
        <w:t>software</w:t>
      </w:r>
      <w:r w:rsidRPr="531AB1A1">
        <w:rPr>
          <w:rFonts w:ascii="Arial" w:eastAsia="Arial" w:hAnsi="Arial" w:cs="Arial"/>
        </w:rPr>
        <w:t xml:space="preserve"> fica a cargo do provedor, dessa forma, o cliente é isento de preocupações relacionadas a esses aspectos. Na maioria dos casos, a implantação desses serviços é rápida e simples, permitindo ao usuário escolher a quantidade, o tipo e até a localização das máquinas necessárias.</w:t>
      </w:r>
    </w:p>
    <w:p w14:paraId="3220D6F8" w14:textId="611C84BB" w:rsidR="00E074DE" w:rsidRDefault="531AB1A1" w:rsidP="00E074DE">
      <w:pPr>
        <w:spacing w:line="360" w:lineRule="auto"/>
        <w:ind w:firstLine="360"/>
        <w:jc w:val="both"/>
        <w:rPr>
          <w:rFonts w:ascii="Arial" w:eastAsia="Arial" w:hAnsi="Arial" w:cs="Arial"/>
          <w:highlight w:val="red"/>
        </w:rPr>
      </w:pPr>
      <w:r w:rsidRPr="531AB1A1">
        <w:rPr>
          <w:rFonts w:ascii="Arial" w:eastAsia="Arial" w:hAnsi="Arial" w:cs="Arial"/>
        </w:rPr>
        <w:t xml:space="preserve"> Essa personalização é um dos principais motivos que tornam os serviços em nuvem mais econômicos. Além disso, devemos considerar o papel fundamental da nuvem no compartilhamento de dados. Em redes empresariais, os arquivos podem ser armazenados de forma segura e acessível, já em serviços de nuvem pública, é possível compartilhar arquivos globalmente, com algumas empresas oferecendo planos gratuitos até um certo limite de capacidade (GOOGLE, 2024).</w:t>
      </w:r>
    </w:p>
    <w:p w14:paraId="30E3B3EC" w14:textId="2EE11732" w:rsidR="00E074DE" w:rsidRDefault="531AB1A1" w:rsidP="00E074DE">
      <w:pPr>
        <w:spacing w:line="360" w:lineRule="auto"/>
        <w:ind w:firstLine="360"/>
        <w:jc w:val="both"/>
        <w:rPr>
          <w:rFonts w:ascii="Arial" w:eastAsia="Arial" w:hAnsi="Arial" w:cs="Arial"/>
        </w:rPr>
      </w:pPr>
      <w:r w:rsidRPr="531AB1A1">
        <w:rPr>
          <w:rFonts w:ascii="Arial" w:eastAsia="Arial" w:hAnsi="Arial" w:cs="Arial"/>
        </w:rPr>
        <w:t xml:space="preserve">Segundo </w:t>
      </w:r>
      <w:proofErr w:type="spellStart"/>
      <w:r w:rsidRPr="531AB1A1">
        <w:rPr>
          <w:rFonts w:ascii="Arial" w:eastAsia="Arial" w:hAnsi="Arial" w:cs="Arial"/>
        </w:rPr>
        <w:t>Bhardwaj</w:t>
      </w:r>
      <w:proofErr w:type="spellEnd"/>
      <w:r w:rsidRPr="531AB1A1">
        <w:rPr>
          <w:rFonts w:ascii="Arial" w:eastAsia="Arial" w:hAnsi="Arial" w:cs="Arial"/>
        </w:rPr>
        <w:t xml:space="preserve"> </w:t>
      </w:r>
      <w:r w:rsidRPr="531AB1A1">
        <w:rPr>
          <w:rFonts w:ascii="Arial" w:eastAsia="Arial" w:hAnsi="Arial" w:cs="Arial"/>
          <w:i/>
          <w:iCs/>
        </w:rPr>
        <w:t>et al</w:t>
      </w:r>
      <w:r w:rsidRPr="531AB1A1">
        <w:rPr>
          <w:rFonts w:ascii="Arial" w:eastAsia="Arial" w:hAnsi="Arial" w:cs="Arial"/>
        </w:rPr>
        <w:t xml:space="preserve">. (2010), a </w:t>
      </w:r>
      <w:bookmarkStart w:id="66" w:name="_Hlk182508006"/>
      <w:r w:rsidRPr="531AB1A1">
        <w:rPr>
          <w:rFonts w:ascii="Arial" w:eastAsia="Arial" w:hAnsi="Arial" w:cs="Arial"/>
        </w:rPr>
        <w:t xml:space="preserve">Infraestrutura como Serviço, que vem do inglês </w:t>
      </w:r>
      <w:proofErr w:type="spellStart"/>
      <w:r w:rsidRPr="531AB1A1">
        <w:rPr>
          <w:rFonts w:ascii="Arial" w:eastAsia="Arial" w:hAnsi="Arial" w:cs="Arial"/>
          <w:i/>
          <w:iCs/>
        </w:rPr>
        <w:t>Infrastructure</w:t>
      </w:r>
      <w:proofErr w:type="spellEnd"/>
      <w:r w:rsidRPr="531AB1A1">
        <w:rPr>
          <w:rFonts w:ascii="Arial" w:eastAsia="Arial" w:hAnsi="Arial" w:cs="Arial"/>
          <w:i/>
          <w:iCs/>
        </w:rPr>
        <w:t xml:space="preserve"> as a Service</w:t>
      </w:r>
      <w:r w:rsidRPr="531AB1A1">
        <w:rPr>
          <w:rFonts w:ascii="Arial" w:eastAsia="Arial" w:hAnsi="Arial" w:cs="Arial"/>
        </w:rPr>
        <w:t xml:space="preserve"> (IaaS</w:t>
      </w:r>
      <w:bookmarkEnd w:id="66"/>
      <w:r w:rsidRPr="531AB1A1">
        <w:rPr>
          <w:rFonts w:ascii="Arial" w:eastAsia="Arial" w:hAnsi="Arial" w:cs="Arial"/>
        </w:rPr>
        <w:t xml:space="preserve">), é um serviço em nuvem que envolve a entrega de </w:t>
      </w:r>
      <w:r w:rsidRPr="00A2034F">
        <w:rPr>
          <w:rFonts w:ascii="Arial" w:eastAsia="Arial" w:hAnsi="Arial" w:cs="Arial"/>
          <w:i/>
          <w:iCs/>
        </w:rPr>
        <w:t>hardware</w:t>
      </w:r>
      <w:r w:rsidRPr="531AB1A1">
        <w:rPr>
          <w:rFonts w:ascii="Arial" w:eastAsia="Arial" w:hAnsi="Arial" w:cs="Arial"/>
        </w:rPr>
        <w:t xml:space="preserve"> e </w:t>
      </w:r>
      <w:r w:rsidRPr="008E6846">
        <w:rPr>
          <w:rFonts w:ascii="Arial" w:eastAsia="Arial" w:hAnsi="Arial" w:cs="Arial"/>
          <w:i/>
          <w:iCs/>
        </w:rPr>
        <w:t>software</w:t>
      </w:r>
      <w:r w:rsidRPr="531AB1A1">
        <w:rPr>
          <w:rFonts w:ascii="Arial" w:eastAsia="Arial" w:hAnsi="Arial" w:cs="Arial"/>
        </w:rPr>
        <w:t xml:space="preserve"> como um serviço, permitindo que os usuários provisionem recursos sob demanda sem a necessidade de um compromisso a longo prazo. </w:t>
      </w:r>
      <w:bookmarkStart w:id="67" w:name="_Hlk182508016"/>
      <w:r w:rsidRPr="531AB1A1">
        <w:rPr>
          <w:rFonts w:ascii="Arial" w:eastAsia="Arial" w:hAnsi="Arial" w:cs="Arial"/>
        </w:rPr>
        <w:t xml:space="preserve">Diferente da Plataforma como Serviço, que vem do inglês </w:t>
      </w:r>
      <w:r w:rsidRPr="531AB1A1">
        <w:rPr>
          <w:rFonts w:ascii="Arial" w:eastAsia="Arial" w:hAnsi="Arial" w:cs="Arial"/>
          <w:i/>
          <w:iCs/>
        </w:rPr>
        <w:t>Platform as a Service</w:t>
      </w:r>
      <w:r w:rsidRPr="531AB1A1">
        <w:rPr>
          <w:rFonts w:ascii="Arial" w:eastAsia="Arial" w:hAnsi="Arial" w:cs="Arial"/>
        </w:rPr>
        <w:t xml:space="preserve"> (PaaS</w:t>
      </w:r>
      <w:bookmarkEnd w:id="67"/>
      <w:r w:rsidRPr="531AB1A1">
        <w:rPr>
          <w:rFonts w:ascii="Arial" w:eastAsia="Arial" w:hAnsi="Arial" w:cs="Arial"/>
        </w:rPr>
        <w:t xml:space="preserve">), o provedor de IaaS realiza pouca gestão além de manter o data center operacional, cabendo aos usuários a implantação e gestão dos serviços de </w:t>
      </w:r>
      <w:r w:rsidRPr="008E6846">
        <w:rPr>
          <w:rFonts w:ascii="Arial" w:eastAsia="Arial" w:hAnsi="Arial" w:cs="Arial"/>
          <w:i/>
          <w:iCs/>
        </w:rPr>
        <w:t>software</w:t>
      </w:r>
      <w:r w:rsidRPr="531AB1A1">
        <w:rPr>
          <w:rFonts w:ascii="Arial" w:eastAsia="Arial" w:hAnsi="Arial" w:cs="Arial"/>
        </w:rPr>
        <w:t xml:space="preserve">, similar ao que fariam em seus próprios data centers. Alguns exemplos de IaaS incluem Microsoft Azure, </w:t>
      </w:r>
      <w:proofErr w:type="spellStart"/>
      <w:r w:rsidRPr="00A2034F">
        <w:rPr>
          <w:rFonts w:ascii="Arial" w:eastAsia="Arial" w:hAnsi="Arial" w:cs="Arial"/>
          <w:i/>
          <w:iCs/>
        </w:rPr>
        <w:t>Amazon</w:t>
      </w:r>
      <w:proofErr w:type="spellEnd"/>
      <w:r w:rsidRPr="531AB1A1">
        <w:rPr>
          <w:rFonts w:ascii="Arial" w:eastAsia="Arial" w:hAnsi="Arial" w:cs="Arial"/>
        </w:rPr>
        <w:t xml:space="preserve"> </w:t>
      </w:r>
      <w:r w:rsidRPr="00A2034F">
        <w:rPr>
          <w:rFonts w:ascii="Arial" w:eastAsia="Arial" w:hAnsi="Arial" w:cs="Arial"/>
          <w:i/>
          <w:iCs/>
        </w:rPr>
        <w:t>Web</w:t>
      </w:r>
      <w:r w:rsidRPr="531AB1A1">
        <w:rPr>
          <w:rFonts w:ascii="Arial" w:eastAsia="Arial" w:hAnsi="Arial" w:cs="Arial"/>
        </w:rPr>
        <w:t xml:space="preserve"> </w:t>
      </w:r>
      <w:r w:rsidRPr="00A2034F">
        <w:rPr>
          <w:rFonts w:ascii="Arial" w:eastAsia="Arial" w:hAnsi="Arial" w:cs="Arial"/>
          <w:i/>
          <w:iCs/>
        </w:rPr>
        <w:t>Services</w:t>
      </w:r>
      <w:r w:rsidRPr="531AB1A1">
        <w:rPr>
          <w:rFonts w:ascii="Arial" w:eastAsia="Arial" w:hAnsi="Arial" w:cs="Arial"/>
        </w:rPr>
        <w:t xml:space="preserve"> (AWS), Google Cloud etc. Entre esses, aquele escolhido para hospedar o </w:t>
      </w:r>
      <w:proofErr w:type="spellStart"/>
      <w:r w:rsidRPr="531AB1A1">
        <w:rPr>
          <w:rFonts w:ascii="Arial" w:eastAsia="Arial" w:hAnsi="Arial" w:cs="Arial"/>
          <w:i/>
          <w:iCs/>
        </w:rPr>
        <w:t>back-end</w:t>
      </w:r>
      <w:proofErr w:type="spellEnd"/>
      <w:r w:rsidRPr="531AB1A1">
        <w:rPr>
          <w:rFonts w:ascii="Arial" w:eastAsia="Arial" w:hAnsi="Arial" w:cs="Arial"/>
        </w:rPr>
        <w:t xml:space="preserve"> do aplicativo Nossa Via foi o Microsoft Azure.</w:t>
      </w:r>
    </w:p>
    <w:p w14:paraId="2623C602" w14:textId="77777777" w:rsidR="00E074DE" w:rsidRPr="00E074DE" w:rsidRDefault="00E074DE" w:rsidP="00E074DE">
      <w:pPr>
        <w:pStyle w:val="Corpodetexto"/>
        <w:rPr>
          <w:lang w:eastAsia="en-US"/>
        </w:rPr>
      </w:pPr>
    </w:p>
    <w:p w14:paraId="400D8B25" w14:textId="3A2952F8" w:rsidR="006F132C" w:rsidRDefault="531AB1A1" w:rsidP="006F132C">
      <w:pPr>
        <w:pStyle w:val="Ttulo3"/>
        <w:rPr>
          <w:lang w:eastAsia="en-US"/>
        </w:rPr>
      </w:pPr>
      <w:bookmarkStart w:id="68" w:name="_Toc183291676"/>
      <w:r>
        <w:t>Azure</w:t>
      </w:r>
      <w:bookmarkEnd w:id="68"/>
    </w:p>
    <w:p w14:paraId="53550F29" w14:textId="77777777" w:rsidR="00E074DE" w:rsidRDefault="531AB1A1" w:rsidP="00E074DE">
      <w:pPr>
        <w:spacing w:line="360" w:lineRule="auto"/>
        <w:ind w:firstLine="360"/>
        <w:jc w:val="both"/>
        <w:rPr>
          <w:rFonts w:ascii="Arial" w:eastAsia="Arial" w:hAnsi="Arial" w:cs="Arial"/>
        </w:rPr>
      </w:pPr>
      <w:r w:rsidRPr="531AB1A1">
        <w:rPr>
          <w:rFonts w:ascii="Arial" w:eastAsia="Arial" w:hAnsi="Arial" w:cs="Arial"/>
        </w:rPr>
        <w:t xml:space="preserve">A Azure é uma plataforma de computação em nuvem da Microsoft que disponibiliza uma ampla gama de produtos e serviços. A Azure destaca-se por sua flexibilidade, permitindo a utilização de diferentes ferramentas e </w:t>
      </w:r>
      <w:r w:rsidRPr="531AB1A1">
        <w:rPr>
          <w:rFonts w:ascii="Arial" w:eastAsia="Arial" w:hAnsi="Arial" w:cs="Arial"/>
          <w:i/>
          <w:iCs/>
        </w:rPr>
        <w:t>frameworks</w:t>
      </w:r>
      <w:r w:rsidRPr="531AB1A1">
        <w:rPr>
          <w:rFonts w:ascii="Arial" w:eastAsia="Arial" w:hAnsi="Arial" w:cs="Arial"/>
        </w:rPr>
        <w:t xml:space="preserve">, além de oferecer </w:t>
      </w:r>
      <w:r w:rsidRPr="531AB1A1">
        <w:rPr>
          <w:rFonts w:ascii="Arial" w:eastAsia="Arial" w:hAnsi="Arial" w:cs="Arial"/>
        </w:rPr>
        <w:lastRenderedPageBreak/>
        <w:t>soluções escaláveis e seguras para setores variados, como saúde, finanças, governo e varejo (MICROSOFT, 2024).</w:t>
      </w:r>
    </w:p>
    <w:p w14:paraId="2F044EF0" w14:textId="3EBEF68B" w:rsidR="00E074DE" w:rsidRDefault="531AB1A1" w:rsidP="00E074DE">
      <w:pPr>
        <w:spacing w:line="360" w:lineRule="auto"/>
        <w:ind w:firstLine="360"/>
        <w:jc w:val="both"/>
        <w:rPr>
          <w:rFonts w:ascii="Arial" w:eastAsia="Arial" w:hAnsi="Arial" w:cs="Arial"/>
        </w:rPr>
      </w:pPr>
      <w:r w:rsidRPr="531AB1A1">
        <w:rPr>
          <w:rFonts w:ascii="Arial" w:eastAsia="Arial" w:hAnsi="Arial" w:cs="Arial"/>
        </w:rPr>
        <w:t xml:space="preserve">Dentre seus serviços, dois se mostraram adequados para serem integrados no aplicativo Nossa Via, os Containers Apps, que são responsáveis pela implantação e execução do </w:t>
      </w:r>
      <w:proofErr w:type="spellStart"/>
      <w:r w:rsidRPr="531AB1A1">
        <w:rPr>
          <w:rFonts w:ascii="Arial" w:eastAsia="Arial" w:hAnsi="Arial" w:cs="Arial"/>
          <w:i/>
          <w:iCs/>
        </w:rPr>
        <w:t>back-end</w:t>
      </w:r>
      <w:proofErr w:type="spellEnd"/>
      <w:r w:rsidRPr="531AB1A1">
        <w:rPr>
          <w:rFonts w:ascii="Arial" w:eastAsia="Arial" w:hAnsi="Arial" w:cs="Arial"/>
        </w:rPr>
        <w:t xml:space="preserve">, e os </w:t>
      </w:r>
      <w:proofErr w:type="spellStart"/>
      <w:r w:rsidRPr="531AB1A1">
        <w:rPr>
          <w:rFonts w:ascii="Arial" w:eastAsia="Arial" w:hAnsi="Arial" w:cs="Arial"/>
        </w:rPr>
        <w:t>Blob</w:t>
      </w:r>
      <w:proofErr w:type="spellEnd"/>
      <w:r w:rsidRPr="531AB1A1">
        <w:rPr>
          <w:rFonts w:ascii="Arial" w:eastAsia="Arial" w:hAnsi="Arial" w:cs="Arial"/>
        </w:rPr>
        <w:t xml:space="preserve"> </w:t>
      </w:r>
      <w:proofErr w:type="spellStart"/>
      <w:r w:rsidRPr="531AB1A1">
        <w:rPr>
          <w:rFonts w:ascii="Arial" w:eastAsia="Arial" w:hAnsi="Arial" w:cs="Arial"/>
        </w:rPr>
        <w:t>Storages</w:t>
      </w:r>
      <w:proofErr w:type="spellEnd"/>
      <w:r w:rsidRPr="531AB1A1">
        <w:rPr>
          <w:rFonts w:ascii="Arial" w:eastAsia="Arial" w:hAnsi="Arial" w:cs="Arial"/>
        </w:rPr>
        <w:t xml:space="preserve"> que armazenam todas as imagens do aplicativo.</w:t>
      </w:r>
    </w:p>
    <w:p w14:paraId="400D4D09" w14:textId="77777777" w:rsidR="00E074DE" w:rsidRPr="00E074DE" w:rsidRDefault="00E074DE" w:rsidP="00E074DE">
      <w:pPr>
        <w:spacing w:line="360" w:lineRule="auto"/>
        <w:ind w:firstLine="360"/>
        <w:jc w:val="both"/>
        <w:rPr>
          <w:rFonts w:ascii="Arial" w:eastAsia="Arial" w:hAnsi="Arial" w:cs="Arial"/>
          <w:color w:val="FF0000"/>
        </w:rPr>
      </w:pPr>
    </w:p>
    <w:p w14:paraId="418729FB" w14:textId="783FDB9F" w:rsidR="006F132C" w:rsidRDefault="531AB1A1" w:rsidP="006F132C">
      <w:pPr>
        <w:pStyle w:val="Ttulo4"/>
        <w:rPr>
          <w:rFonts w:eastAsia="Arial"/>
          <w:lang w:eastAsia="en-US"/>
        </w:rPr>
      </w:pPr>
      <w:bookmarkStart w:id="69" w:name="_Toc183291677"/>
      <w:r w:rsidRPr="531AB1A1">
        <w:rPr>
          <w:rFonts w:eastAsia="Arial"/>
        </w:rPr>
        <w:t>Container Apps</w:t>
      </w:r>
      <w:bookmarkEnd w:id="69"/>
    </w:p>
    <w:p w14:paraId="641DA54C" w14:textId="77777777" w:rsidR="00E074DE" w:rsidRDefault="531AB1A1" w:rsidP="00E074DE">
      <w:pPr>
        <w:spacing w:line="360" w:lineRule="auto"/>
        <w:ind w:firstLine="708"/>
        <w:jc w:val="both"/>
        <w:rPr>
          <w:rFonts w:ascii="Arial" w:eastAsia="Arial" w:hAnsi="Arial" w:cs="Arial"/>
        </w:rPr>
      </w:pPr>
      <w:r w:rsidRPr="531AB1A1">
        <w:rPr>
          <w:rFonts w:ascii="Arial" w:eastAsia="Arial" w:hAnsi="Arial" w:cs="Arial"/>
        </w:rPr>
        <w:t xml:space="preserve">Segundo </w:t>
      </w:r>
      <w:proofErr w:type="spellStart"/>
      <w:r w:rsidRPr="531AB1A1">
        <w:rPr>
          <w:rFonts w:ascii="Arial" w:eastAsia="Arial" w:hAnsi="Arial" w:cs="Arial"/>
        </w:rPr>
        <w:t>Susnjara</w:t>
      </w:r>
      <w:proofErr w:type="spellEnd"/>
      <w:r w:rsidRPr="531AB1A1">
        <w:rPr>
          <w:rFonts w:ascii="Arial" w:eastAsia="Arial" w:hAnsi="Arial" w:cs="Arial"/>
        </w:rPr>
        <w:t xml:space="preserve"> e Smalley (2024), no desenvolvimento de </w:t>
      </w:r>
      <w:r w:rsidRPr="008E6846">
        <w:rPr>
          <w:rFonts w:ascii="Arial" w:eastAsia="Arial" w:hAnsi="Arial" w:cs="Arial"/>
          <w:i/>
          <w:iCs/>
        </w:rPr>
        <w:t>software</w:t>
      </w:r>
      <w:r w:rsidRPr="531AB1A1">
        <w:rPr>
          <w:rFonts w:ascii="Arial" w:eastAsia="Arial" w:hAnsi="Arial" w:cs="Arial"/>
        </w:rPr>
        <w:t>, containers são ambientes executáveis que incluem uma aplicação juntamente com todas as suas dependências, bibliotecas e arquivos de configuração essenciais para seu funcionamento.</w:t>
      </w:r>
    </w:p>
    <w:p w14:paraId="605B3D95" w14:textId="77777777" w:rsidR="00E074DE" w:rsidRDefault="531AB1A1" w:rsidP="00E074DE">
      <w:pPr>
        <w:spacing w:line="360" w:lineRule="auto"/>
        <w:ind w:firstLine="708"/>
        <w:jc w:val="both"/>
        <w:rPr>
          <w:rFonts w:ascii="Arial" w:eastAsia="Arial" w:hAnsi="Arial" w:cs="Arial"/>
        </w:rPr>
      </w:pPr>
      <w:r w:rsidRPr="531AB1A1">
        <w:rPr>
          <w:rFonts w:ascii="Arial" w:eastAsia="Arial" w:hAnsi="Arial" w:cs="Arial"/>
        </w:rPr>
        <w:t>Os Containers Apps da Azure são uma solução da Microsoft que permite a implantação de containers de maneira fácil e rápida, com isso, não há necessidade de configurar ou gerenciar servidores, além de ajudar a economizar custos durante a utilização dessa tecnologia (Microsoft, 2024).</w:t>
      </w:r>
    </w:p>
    <w:p w14:paraId="657F6A4B" w14:textId="77777777" w:rsidR="00E074DE" w:rsidRPr="00E074DE" w:rsidRDefault="00E074DE" w:rsidP="00E074DE">
      <w:pPr>
        <w:rPr>
          <w:rFonts w:eastAsia="Arial"/>
          <w:lang w:eastAsia="en-US"/>
        </w:rPr>
      </w:pPr>
    </w:p>
    <w:p w14:paraId="6029ECC2" w14:textId="77F524C4" w:rsidR="006F132C" w:rsidRDefault="531AB1A1" w:rsidP="006F132C">
      <w:pPr>
        <w:pStyle w:val="Ttulo4"/>
        <w:rPr>
          <w:rFonts w:eastAsia="Arial"/>
          <w:lang w:eastAsia="en-US"/>
        </w:rPr>
      </w:pPr>
      <w:bookmarkStart w:id="70" w:name="_Toc183291678"/>
      <w:proofErr w:type="spellStart"/>
      <w:r w:rsidRPr="531AB1A1">
        <w:rPr>
          <w:rFonts w:eastAsia="Arial"/>
        </w:rPr>
        <w:t>Blob</w:t>
      </w:r>
      <w:proofErr w:type="spellEnd"/>
      <w:r w:rsidRPr="531AB1A1">
        <w:rPr>
          <w:rFonts w:eastAsia="Arial"/>
        </w:rPr>
        <w:t xml:space="preserve"> </w:t>
      </w:r>
      <w:proofErr w:type="spellStart"/>
      <w:r w:rsidRPr="531AB1A1">
        <w:rPr>
          <w:rFonts w:eastAsia="Arial"/>
        </w:rPr>
        <w:t>Storage</w:t>
      </w:r>
      <w:bookmarkEnd w:id="70"/>
      <w:proofErr w:type="spellEnd"/>
    </w:p>
    <w:p w14:paraId="5523F91B" w14:textId="77777777" w:rsidR="00E074DE" w:rsidRDefault="531AB1A1" w:rsidP="00E074DE">
      <w:pPr>
        <w:spacing w:line="360" w:lineRule="auto"/>
        <w:ind w:firstLine="708"/>
        <w:jc w:val="both"/>
        <w:rPr>
          <w:rFonts w:ascii="Arial" w:eastAsia="Arial" w:hAnsi="Arial" w:cs="Arial"/>
        </w:rPr>
      </w:pPr>
      <w:bookmarkStart w:id="71" w:name="_Hlk182508160"/>
      <w:proofErr w:type="spellStart"/>
      <w:r w:rsidRPr="531AB1A1">
        <w:rPr>
          <w:rFonts w:ascii="Arial" w:eastAsia="Arial" w:hAnsi="Arial" w:cs="Arial"/>
          <w:i/>
          <w:iCs/>
        </w:rPr>
        <w:t>Binary</w:t>
      </w:r>
      <w:proofErr w:type="spellEnd"/>
      <w:r w:rsidRPr="531AB1A1">
        <w:rPr>
          <w:rFonts w:ascii="Arial" w:eastAsia="Arial" w:hAnsi="Arial" w:cs="Arial"/>
          <w:i/>
          <w:iCs/>
        </w:rPr>
        <w:t xml:space="preserve"> Large </w:t>
      </w:r>
      <w:proofErr w:type="spellStart"/>
      <w:r w:rsidRPr="531AB1A1">
        <w:rPr>
          <w:rFonts w:ascii="Arial" w:eastAsia="Arial" w:hAnsi="Arial" w:cs="Arial"/>
          <w:i/>
          <w:iCs/>
        </w:rPr>
        <w:t>Object</w:t>
      </w:r>
      <w:bookmarkEnd w:id="71"/>
      <w:proofErr w:type="spellEnd"/>
      <w:r w:rsidRPr="531AB1A1">
        <w:rPr>
          <w:rFonts w:ascii="Arial" w:eastAsia="Arial" w:hAnsi="Arial" w:cs="Arial"/>
          <w:i/>
          <w:iCs/>
        </w:rPr>
        <w:t>,</w:t>
      </w:r>
      <w:r w:rsidRPr="531AB1A1">
        <w:rPr>
          <w:rFonts w:ascii="Arial" w:eastAsia="Arial" w:hAnsi="Arial" w:cs="Arial"/>
        </w:rPr>
        <w:t xml:space="preserve"> também conhecido como </w:t>
      </w:r>
      <w:proofErr w:type="spellStart"/>
      <w:r w:rsidRPr="531AB1A1">
        <w:rPr>
          <w:rFonts w:ascii="Arial" w:eastAsia="Arial" w:hAnsi="Arial" w:cs="Arial"/>
        </w:rPr>
        <w:t>Blob</w:t>
      </w:r>
      <w:proofErr w:type="spellEnd"/>
      <w:r w:rsidRPr="531AB1A1">
        <w:rPr>
          <w:rFonts w:ascii="Arial" w:eastAsia="Arial" w:hAnsi="Arial" w:cs="Arial"/>
        </w:rPr>
        <w:t xml:space="preserve">, é uma grande massa de dados binários que pode ou não se enquadrar em um formato de arquivo. </w:t>
      </w:r>
    </w:p>
    <w:p w14:paraId="0AD98084" w14:textId="6AB9A045" w:rsidR="00E074DE" w:rsidRDefault="531AB1A1" w:rsidP="00E074DE">
      <w:pPr>
        <w:spacing w:line="360" w:lineRule="auto"/>
        <w:jc w:val="both"/>
        <w:rPr>
          <w:rFonts w:ascii="Arial" w:eastAsia="Arial" w:hAnsi="Arial" w:cs="Arial"/>
        </w:rPr>
      </w:pPr>
      <w:r w:rsidRPr="531AB1A1">
        <w:rPr>
          <w:rFonts w:ascii="Arial" w:eastAsia="Arial" w:hAnsi="Arial" w:cs="Arial"/>
        </w:rPr>
        <w:t xml:space="preserve">O </w:t>
      </w:r>
      <w:proofErr w:type="spellStart"/>
      <w:r w:rsidRPr="531AB1A1">
        <w:rPr>
          <w:rFonts w:ascii="Arial" w:eastAsia="Arial" w:hAnsi="Arial" w:cs="Arial"/>
        </w:rPr>
        <w:t>Blob</w:t>
      </w:r>
      <w:proofErr w:type="spellEnd"/>
      <w:r w:rsidRPr="531AB1A1">
        <w:rPr>
          <w:rFonts w:ascii="Arial" w:eastAsia="Arial" w:hAnsi="Arial" w:cs="Arial"/>
        </w:rPr>
        <w:t xml:space="preserve"> </w:t>
      </w:r>
      <w:proofErr w:type="spellStart"/>
      <w:r w:rsidRPr="531AB1A1">
        <w:rPr>
          <w:rFonts w:ascii="Arial" w:eastAsia="Arial" w:hAnsi="Arial" w:cs="Arial"/>
        </w:rPr>
        <w:t>Storage</w:t>
      </w:r>
      <w:proofErr w:type="spellEnd"/>
      <w:r w:rsidRPr="531AB1A1">
        <w:rPr>
          <w:rFonts w:ascii="Arial" w:eastAsia="Arial" w:hAnsi="Arial" w:cs="Arial"/>
        </w:rPr>
        <w:t>, é uma forma de armazenamento de objetos</w:t>
      </w:r>
      <w:r w:rsidRPr="531AB1A1">
        <w:rPr>
          <w:rFonts w:ascii="Arial" w:eastAsia="Arial" w:hAnsi="Arial" w:cs="Arial"/>
          <w:i/>
          <w:iCs/>
        </w:rPr>
        <w:t xml:space="preserve">, </w:t>
      </w:r>
      <w:r w:rsidRPr="531AB1A1">
        <w:rPr>
          <w:rFonts w:ascii="Arial" w:eastAsia="Arial" w:hAnsi="Arial" w:cs="Arial"/>
        </w:rPr>
        <w:t xml:space="preserve">onde os </w:t>
      </w:r>
      <w:proofErr w:type="spellStart"/>
      <w:r w:rsidRPr="531AB1A1">
        <w:rPr>
          <w:rFonts w:ascii="Arial" w:eastAsia="Arial" w:hAnsi="Arial" w:cs="Arial"/>
        </w:rPr>
        <w:t>Blobs</w:t>
      </w:r>
      <w:proofErr w:type="spellEnd"/>
      <w:r w:rsidRPr="531AB1A1">
        <w:rPr>
          <w:rFonts w:ascii="Arial" w:eastAsia="Arial" w:hAnsi="Arial" w:cs="Arial"/>
        </w:rPr>
        <w:t xml:space="preserve"> são guardados sem nenhuma hierarquia nos dados, dessa forma, podem ser escalados quase indefinidamente. Esse modelo é particularmente adequado para armazenar dados de mídias, como fotos e vídeos (</w:t>
      </w:r>
      <w:proofErr w:type="spellStart"/>
      <w:r w:rsidRPr="531AB1A1">
        <w:rPr>
          <w:rFonts w:ascii="Arial" w:eastAsia="Arial" w:hAnsi="Arial" w:cs="Arial"/>
        </w:rPr>
        <w:t>Cloudflare</w:t>
      </w:r>
      <w:proofErr w:type="spellEnd"/>
      <w:r w:rsidRPr="531AB1A1">
        <w:rPr>
          <w:rFonts w:ascii="Arial" w:eastAsia="Arial" w:hAnsi="Arial" w:cs="Arial"/>
        </w:rPr>
        <w:t>, 2024).</w:t>
      </w:r>
    </w:p>
    <w:p w14:paraId="0242515B" w14:textId="77777777" w:rsidR="00E074DE" w:rsidRPr="00E074DE" w:rsidRDefault="00E074DE" w:rsidP="00E074DE">
      <w:pPr>
        <w:spacing w:line="360" w:lineRule="auto"/>
        <w:jc w:val="both"/>
        <w:rPr>
          <w:rFonts w:eastAsia="Arial"/>
          <w:lang w:val="x-none" w:eastAsia="en-US"/>
        </w:rPr>
      </w:pPr>
    </w:p>
    <w:p w14:paraId="103DC9EA" w14:textId="6FE0AC57" w:rsidR="006F132C" w:rsidRDefault="531AB1A1" w:rsidP="006F132C">
      <w:pPr>
        <w:pStyle w:val="Ttulo2"/>
        <w:rPr>
          <w:rFonts w:eastAsia="Arial"/>
          <w:lang w:eastAsia="en-US"/>
        </w:rPr>
      </w:pPr>
      <w:bookmarkStart w:id="72" w:name="_Toc183291679"/>
      <w:r w:rsidRPr="531AB1A1">
        <w:rPr>
          <w:rFonts w:eastAsia="Arial"/>
        </w:rPr>
        <w:t>Integração e Implantação</w:t>
      </w:r>
      <w:bookmarkEnd w:id="72"/>
    </w:p>
    <w:p w14:paraId="6958E46D" w14:textId="30D78DB8" w:rsidR="439D93BD" w:rsidRDefault="531AB1A1" w:rsidP="1E806E08">
      <w:pPr>
        <w:spacing w:line="360" w:lineRule="auto"/>
        <w:ind w:firstLine="576"/>
        <w:rPr>
          <w:rFonts w:ascii="Arial" w:eastAsia="Arial" w:hAnsi="Arial" w:cs="Arial"/>
          <w:lang w:eastAsia="en-US"/>
        </w:rPr>
      </w:pPr>
      <w:r w:rsidRPr="531AB1A1">
        <w:rPr>
          <w:rFonts w:ascii="Arial" w:eastAsia="Arial" w:hAnsi="Arial" w:cs="Arial"/>
        </w:rPr>
        <w:t xml:space="preserve">Ao criar ou aprimorar um </w:t>
      </w:r>
      <w:r w:rsidRPr="008E6846">
        <w:rPr>
          <w:rFonts w:ascii="Arial" w:eastAsia="Arial" w:hAnsi="Arial" w:cs="Arial"/>
          <w:i/>
          <w:iCs/>
        </w:rPr>
        <w:t>software</w:t>
      </w:r>
      <w:r w:rsidRPr="531AB1A1">
        <w:rPr>
          <w:rFonts w:ascii="Arial" w:eastAsia="Arial" w:hAnsi="Arial" w:cs="Arial"/>
        </w:rPr>
        <w:t xml:space="preserve"> de grande porte, é comum que os desenvolvedores precisem realizar pequenas mudanças rapidamente e aplicá-las ao código principal, seja para correções ou adição urgente de funcionalidades. No entanto, alguns obstáculos podem dificultar esse processo, como as etapas de integração, teste e implantação, tornando-o lento e sujeito a erros.</w:t>
      </w:r>
    </w:p>
    <w:p w14:paraId="6B1916D4" w14:textId="33FE2A97" w:rsidR="439D93BD" w:rsidRDefault="531AB1A1" w:rsidP="1E806E08">
      <w:pPr>
        <w:spacing w:before="240" w:after="240" w:line="360" w:lineRule="auto"/>
        <w:ind w:firstLine="720"/>
        <w:jc w:val="both"/>
        <w:rPr>
          <w:rFonts w:ascii="Arial" w:eastAsia="Arial" w:hAnsi="Arial" w:cs="Arial"/>
        </w:rPr>
      </w:pPr>
      <w:r w:rsidRPr="531AB1A1">
        <w:rPr>
          <w:rFonts w:ascii="Arial" w:eastAsia="Arial" w:hAnsi="Arial" w:cs="Arial"/>
        </w:rPr>
        <w:lastRenderedPageBreak/>
        <w:t xml:space="preserve">Uma maneira de contornar esses problemas é utilizando as técnicas de CI (do inglês </w:t>
      </w:r>
      <w:proofErr w:type="spellStart"/>
      <w:r w:rsidRPr="531AB1A1">
        <w:rPr>
          <w:rFonts w:ascii="Arial" w:eastAsia="Arial" w:hAnsi="Arial" w:cs="Arial"/>
          <w:i/>
          <w:iCs/>
        </w:rPr>
        <w:t>Continuous</w:t>
      </w:r>
      <w:proofErr w:type="spellEnd"/>
      <w:r w:rsidRPr="531AB1A1">
        <w:rPr>
          <w:rFonts w:ascii="Arial" w:eastAsia="Arial" w:hAnsi="Arial" w:cs="Arial"/>
          <w:i/>
          <w:iCs/>
        </w:rPr>
        <w:t xml:space="preserve"> </w:t>
      </w:r>
      <w:proofErr w:type="spellStart"/>
      <w:r w:rsidRPr="531AB1A1">
        <w:rPr>
          <w:rFonts w:ascii="Arial" w:eastAsia="Arial" w:hAnsi="Arial" w:cs="Arial"/>
          <w:i/>
          <w:iCs/>
        </w:rPr>
        <w:t>Integration</w:t>
      </w:r>
      <w:proofErr w:type="spellEnd"/>
      <w:r w:rsidRPr="531AB1A1">
        <w:rPr>
          <w:rFonts w:ascii="Arial" w:eastAsia="Arial" w:hAnsi="Arial" w:cs="Arial"/>
        </w:rPr>
        <w:t xml:space="preserve">, que se traduz como integração contínua) e CD (do inglês </w:t>
      </w:r>
      <w:proofErr w:type="spellStart"/>
      <w:r w:rsidRPr="531AB1A1">
        <w:rPr>
          <w:rFonts w:ascii="Arial" w:eastAsia="Arial" w:hAnsi="Arial" w:cs="Arial"/>
          <w:i/>
          <w:iCs/>
        </w:rPr>
        <w:t>Continuous</w:t>
      </w:r>
      <w:proofErr w:type="spellEnd"/>
      <w:r w:rsidRPr="531AB1A1">
        <w:rPr>
          <w:rFonts w:ascii="Arial" w:eastAsia="Arial" w:hAnsi="Arial" w:cs="Arial"/>
          <w:i/>
          <w:iCs/>
        </w:rPr>
        <w:t xml:space="preserve"> Deployment</w:t>
      </w:r>
      <w:r w:rsidRPr="531AB1A1">
        <w:rPr>
          <w:rFonts w:ascii="Arial" w:eastAsia="Arial" w:hAnsi="Arial" w:cs="Arial"/>
        </w:rPr>
        <w:t>, que se traduz como implantação contínua),</w:t>
      </w:r>
    </w:p>
    <w:p w14:paraId="62D9F7F4" w14:textId="5D6D5866" w:rsidR="439D93BD" w:rsidRDefault="531AB1A1" w:rsidP="1E806E08">
      <w:pPr>
        <w:spacing w:before="240" w:after="240" w:line="360" w:lineRule="auto"/>
        <w:ind w:left="2160" w:firstLine="720"/>
        <w:jc w:val="both"/>
      </w:pPr>
      <w:r w:rsidRPr="531AB1A1">
        <w:rPr>
          <w:rFonts w:ascii="Arial" w:eastAsia="Arial" w:hAnsi="Arial" w:cs="Arial"/>
          <w:sz w:val="20"/>
          <w:szCs w:val="20"/>
        </w:rPr>
        <w:t xml:space="preserve">Um pipeline de CI/CD consiste em uma série de etapas automatizadas projetadas para simplificar significativamente o desenvolvimento de aplicações. Usando os princípios e as práticas operacionais de CI/CD, as equipes de </w:t>
      </w:r>
      <w:proofErr w:type="spellStart"/>
      <w:r w:rsidRPr="531AB1A1">
        <w:rPr>
          <w:rFonts w:ascii="Arial" w:eastAsia="Arial" w:hAnsi="Arial" w:cs="Arial"/>
          <w:sz w:val="20"/>
          <w:szCs w:val="20"/>
        </w:rPr>
        <w:t>DevOps</w:t>
      </w:r>
      <w:proofErr w:type="spellEnd"/>
      <w:r w:rsidRPr="531AB1A1">
        <w:rPr>
          <w:rFonts w:ascii="Arial" w:eastAsia="Arial" w:hAnsi="Arial" w:cs="Arial"/>
          <w:sz w:val="20"/>
          <w:szCs w:val="20"/>
        </w:rPr>
        <w:t xml:space="preserve"> podem entregar produtos de software acabados com menos erros de forma mais rápida, fácil e frequente (Service </w:t>
      </w:r>
      <w:proofErr w:type="spellStart"/>
      <w:r w:rsidRPr="531AB1A1">
        <w:rPr>
          <w:rFonts w:ascii="Arial" w:eastAsia="Arial" w:hAnsi="Arial" w:cs="Arial"/>
          <w:sz w:val="20"/>
          <w:szCs w:val="20"/>
        </w:rPr>
        <w:t>Now</w:t>
      </w:r>
      <w:proofErr w:type="spellEnd"/>
      <w:r w:rsidRPr="531AB1A1">
        <w:rPr>
          <w:rFonts w:ascii="Arial" w:eastAsia="Arial" w:hAnsi="Arial" w:cs="Arial"/>
          <w:sz w:val="20"/>
          <w:szCs w:val="20"/>
        </w:rPr>
        <w:t>).</w:t>
      </w:r>
    </w:p>
    <w:p w14:paraId="08D46491" w14:textId="356A110F" w:rsidR="439D93BD" w:rsidRDefault="531AB1A1" w:rsidP="1E806E08">
      <w:pPr>
        <w:spacing w:after="160" w:line="360" w:lineRule="auto"/>
        <w:ind w:firstLine="720"/>
        <w:jc w:val="both"/>
      </w:pPr>
      <w:r w:rsidRPr="531AB1A1">
        <w:rPr>
          <w:rFonts w:ascii="Arial" w:eastAsia="Arial" w:hAnsi="Arial" w:cs="Arial"/>
        </w:rPr>
        <w:t xml:space="preserve">Dentro do CI/CD, a integração refere-se ao processo pelo qual os desenvolvedores aplicam alterações no </w:t>
      </w:r>
      <w:r w:rsidRPr="008E6846">
        <w:rPr>
          <w:rFonts w:ascii="Arial" w:eastAsia="Arial" w:hAnsi="Arial" w:cs="Arial"/>
          <w:i/>
          <w:iCs/>
        </w:rPr>
        <w:t>software</w:t>
      </w:r>
      <w:r w:rsidRPr="531AB1A1">
        <w:rPr>
          <w:rFonts w:ascii="Arial" w:eastAsia="Arial" w:hAnsi="Arial" w:cs="Arial"/>
        </w:rPr>
        <w:t xml:space="preserve"> e as preparam para implantação. Esse processo pode incluir várias etapas, como:</w:t>
      </w:r>
    </w:p>
    <w:p w14:paraId="719DAE5E" w14:textId="5BF0CC55" w:rsidR="439D93BD" w:rsidRDefault="531AB1A1" w:rsidP="00820795">
      <w:pPr>
        <w:pStyle w:val="PargrafodaLista"/>
        <w:numPr>
          <w:ilvl w:val="0"/>
          <w:numId w:val="13"/>
        </w:numPr>
        <w:spacing w:line="360" w:lineRule="auto"/>
        <w:jc w:val="both"/>
        <w:rPr>
          <w:rFonts w:ascii="Arial" w:eastAsia="Arial" w:hAnsi="Arial" w:cs="Arial"/>
        </w:rPr>
      </w:pPr>
      <w:proofErr w:type="spellStart"/>
      <w:r w:rsidRPr="531AB1A1">
        <w:rPr>
          <w:rFonts w:ascii="Arial" w:eastAsia="Arial" w:hAnsi="Arial" w:cs="Arial"/>
          <w:b/>
          <w:bCs/>
        </w:rPr>
        <w:t>Commit</w:t>
      </w:r>
      <w:proofErr w:type="spellEnd"/>
      <w:r w:rsidRPr="531AB1A1">
        <w:rPr>
          <w:rFonts w:ascii="Arial" w:eastAsia="Arial" w:hAnsi="Arial" w:cs="Arial"/>
          <w:b/>
          <w:bCs/>
        </w:rPr>
        <w:t xml:space="preserve"> do Código:</w:t>
      </w:r>
      <w:r w:rsidRPr="531AB1A1">
        <w:rPr>
          <w:rFonts w:ascii="Arial" w:eastAsia="Arial" w:hAnsi="Arial" w:cs="Arial"/>
        </w:rPr>
        <w:t xml:space="preserve"> O desenvolvedor envia o código alterado para o repositório central.</w:t>
      </w:r>
    </w:p>
    <w:p w14:paraId="0B4D1414" w14:textId="1699894E" w:rsidR="439D93BD" w:rsidRDefault="531AB1A1" w:rsidP="00820795">
      <w:pPr>
        <w:pStyle w:val="PargrafodaLista"/>
        <w:numPr>
          <w:ilvl w:val="0"/>
          <w:numId w:val="13"/>
        </w:numPr>
        <w:spacing w:line="360" w:lineRule="auto"/>
        <w:jc w:val="both"/>
        <w:rPr>
          <w:rFonts w:ascii="Arial" w:eastAsia="Arial" w:hAnsi="Arial" w:cs="Arial"/>
        </w:rPr>
      </w:pPr>
      <w:r w:rsidRPr="531AB1A1">
        <w:rPr>
          <w:rFonts w:ascii="Arial" w:eastAsia="Arial" w:hAnsi="Arial" w:cs="Arial"/>
          <w:b/>
          <w:bCs/>
        </w:rPr>
        <w:t xml:space="preserve">Build Automatizado: </w:t>
      </w:r>
      <w:r w:rsidRPr="531AB1A1">
        <w:rPr>
          <w:rFonts w:ascii="Arial" w:eastAsia="Arial" w:hAnsi="Arial" w:cs="Arial"/>
        </w:rPr>
        <w:t>O código é compilado automaticamente para identificar possíveis erros.</w:t>
      </w:r>
    </w:p>
    <w:p w14:paraId="624B6BD8" w14:textId="5F431D67" w:rsidR="439D93BD" w:rsidRDefault="531AB1A1" w:rsidP="00820795">
      <w:pPr>
        <w:pStyle w:val="PargrafodaLista"/>
        <w:numPr>
          <w:ilvl w:val="0"/>
          <w:numId w:val="13"/>
        </w:numPr>
        <w:spacing w:line="360" w:lineRule="auto"/>
        <w:jc w:val="both"/>
        <w:rPr>
          <w:rFonts w:ascii="Arial" w:eastAsia="Arial" w:hAnsi="Arial" w:cs="Arial"/>
        </w:rPr>
      </w:pPr>
      <w:r w:rsidRPr="531AB1A1">
        <w:rPr>
          <w:rFonts w:ascii="Arial" w:eastAsia="Arial" w:hAnsi="Arial" w:cs="Arial"/>
          <w:b/>
          <w:bCs/>
        </w:rPr>
        <w:t>Testes Automatizados:</w:t>
      </w:r>
      <w:r w:rsidRPr="531AB1A1">
        <w:rPr>
          <w:rFonts w:ascii="Arial" w:eastAsia="Arial" w:hAnsi="Arial" w:cs="Arial"/>
        </w:rPr>
        <w:t xml:space="preserve"> Realizam-se testes, como testes unitários e de integração, para garantir a qualidade do </w:t>
      </w:r>
      <w:r w:rsidRPr="008E6846">
        <w:rPr>
          <w:rFonts w:ascii="Arial" w:eastAsia="Arial" w:hAnsi="Arial" w:cs="Arial"/>
          <w:i/>
          <w:iCs/>
        </w:rPr>
        <w:t>software</w:t>
      </w:r>
      <w:r w:rsidRPr="531AB1A1">
        <w:rPr>
          <w:rFonts w:ascii="Arial" w:eastAsia="Arial" w:hAnsi="Arial" w:cs="Arial"/>
        </w:rPr>
        <w:t>.</w:t>
      </w:r>
    </w:p>
    <w:p w14:paraId="50F6284B" w14:textId="01982F4E" w:rsidR="439D93BD" w:rsidRDefault="531AB1A1" w:rsidP="1E806E08">
      <w:pPr>
        <w:spacing w:after="160" w:line="360" w:lineRule="auto"/>
        <w:ind w:firstLine="720"/>
        <w:jc w:val="both"/>
      </w:pPr>
      <w:r w:rsidRPr="531AB1A1">
        <w:rPr>
          <w:rFonts w:ascii="Arial" w:eastAsia="Arial" w:hAnsi="Arial" w:cs="Arial"/>
        </w:rPr>
        <w:t>Se o código for aprovado em todas essas etapas, os builds são armazenados como artefatos para futuras implantações.</w:t>
      </w:r>
    </w:p>
    <w:p w14:paraId="522C03B9" w14:textId="5E0C7D24" w:rsidR="439D93BD" w:rsidRDefault="531AB1A1" w:rsidP="1E806E08">
      <w:pPr>
        <w:spacing w:after="160" w:line="360" w:lineRule="auto"/>
        <w:ind w:firstLine="720"/>
        <w:jc w:val="both"/>
      </w:pPr>
      <w:r w:rsidRPr="531AB1A1">
        <w:rPr>
          <w:rFonts w:ascii="Arial" w:eastAsia="Arial" w:hAnsi="Arial" w:cs="Arial"/>
        </w:rPr>
        <w:t xml:space="preserve">A implantação, por sua vez, é a etapa em que, após o </w:t>
      </w:r>
      <w:r w:rsidRPr="531AB1A1">
        <w:rPr>
          <w:rFonts w:ascii="Arial" w:eastAsia="Arial" w:hAnsi="Arial" w:cs="Arial"/>
          <w:i/>
          <w:iCs/>
        </w:rPr>
        <w:t xml:space="preserve">build </w:t>
      </w:r>
      <w:r w:rsidRPr="531AB1A1">
        <w:rPr>
          <w:rFonts w:ascii="Arial" w:eastAsia="Arial" w:hAnsi="Arial" w:cs="Arial"/>
        </w:rPr>
        <w:t xml:space="preserve">ser gerado pelo </w:t>
      </w:r>
      <w:r w:rsidRPr="531AB1A1">
        <w:rPr>
          <w:rFonts w:ascii="Arial" w:eastAsia="Arial" w:hAnsi="Arial" w:cs="Arial"/>
          <w:i/>
          <w:iCs/>
        </w:rPr>
        <w:t>pipeline</w:t>
      </w:r>
      <w:r w:rsidRPr="531AB1A1">
        <w:rPr>
          <w:rFonts w:ascii="Arial" w:eastAsia="Arial" w:hAnsi="Arial" w:cs="Arial"/>
        </w:rPr>
        <w:t xml:space="preserve"> de integração continua, ele é carregado para o ambiente de produção conforme as regras de cada empresa. Esse processo permite um desenvolvimento mais ágil e seguro.</w:t>
      </w:r>
    </w:p>
    <w:p w14:paraId="7A980E7B" w14:textId="4222FE78" w:rsidR="439D93BD" w:rsidRDefault="531AB1A1" w:rsidP="1E806E08">
      <w:pPr>
        <w:spacing w:before="240" w:after="240" w:line="360" w:lineRule="auto"/>
        <w:ind w:firstLine="720"/>
        <w:jc w:val="both"/>
      </w:pPr>
      <w:r w:rsidRPr="531AB1A1">
        <w:rPr>
          <w:rFonts w:ascii="Arial" w:eastAsia="Arial" w:hAnsi="Arial" w:cs="Arial"/>
        </w:rPr>
        <w:t xml:space="preserve">Utilizar um bom </w:t>
      </w:r>
      <w:r w:rsidRPr="531AB1A1">
        <w:rPr>
          <w:rFonts w:ascii="Arial" w:eastAsia="Arial" w:hAnsi="Arial" w:cs="Arial"/>
          <w:i/>
          <w:iCs/>
        </w:rPr>
        <w:t xml:space="preserve">pipeline </w:t>
      </w:r>
      <w:r w:rsidRPr="531AB1A1">
        <w:rPr>
          <w:rFonts w:ascii="Arial" w:eastAsia="Arial" w:hAnsi="Arial" w:cs="Arial"/>
        </w:rPr>
        <w:t xml:space="preserve">de CI/CD oferece muitas vantagens durante o desenvolvimento de um </w:t>
      </w:r>
      <w:proofErr w:type="spellStart"/>
      <w:r w:rsidRPr="531AB1A1">
        <w:rPr>
          <w:rFonts w:ascii="Arial" w:eastAsia="Arial" w:hAnsi="Arial" w:cs="Arial"/>
        </w:rPr>
        <w:t>sistem</w:t>
      </w:r>
      <w:proofErr w:type="spellEnd"/>
      <w:r w:rsidR="439D93BD">
        <w:tab/>
      </w:r>
      <w:r w:rsidRPr="531AB1A1">
        <w:rPr>
          <w:rFonts w:ascii="Arial" w:eastAsia="Arial" w:hAnsi="Arial" w:cs="Arial"/>
        </w:rPr>
        <w:t xml:space="preserve">a, como maior clareza dos processos, qualidade de código, acesso facilitado, melhor controle de versão, </w:t>
      </w:r>
      <w:r w:rsidRPr="531AB1A1">
        <w:rPr>
          <w:rFonts w:ascii="Arial" w:eastAsia="Arial" w:hAnsi="Arial" w:cs="Arial"/>
          <w:i/>
          <w:iCs/>
        </w:rPr>
        <w:t xml:space="preserve">feedback </w:t>
      </w:r>
      <w:r w:rsidRPr="531AB1A1">
        <w:rPr>
          <w:rFonts w:ascii="Arial" w:eastAsia="Arial" w:hAnsi="Arial" w:cs="Arial"/>
        </w:rPr>
        <w:t xml:space="preserve">rápido, testes mais curtos e maior agilidade (Service </w:t>
      </w:r>
      <w:proofErr w:type="spellStart"/>
      <w:r w:rsidRPr="531AB1A1">
        <w:rPr>
          <w:rFonts w:ascii="Arial" w:eastAsia="Arial" w:hAnsi="Arial" w:cs="Arial"/>
        </w:rPr>
        <w:t>Now</w:t>
      </w:r>
      <w:proofErr w:type="spellEnd"/>
      <w:r w:rsidRPr="531AB1A1">
        <w:rPr>
          <w:rFonts w:ascii="Arial" w:eastAsia="Arial" w:hAnsi="Arial" w:cs="Arial"/>
        </w:rPr>
        <w:t>).</w:t>
      </w:r>
    </w:p>
    <w:p w14:paraId="59A7EDB9" w14:textId="2672A039" w:rsidR="439D93BD" w:rsidRDefault="531AB1A1" w:rsidP="1E806E08">
      <w:pPr>
        <w:spacing w:before="240" w:after="240" w:line="360" w:lineRule="auto"/>
        <w:ind w:firstLine="720"/>
        <w:jc w:val="both"/>
      </w:pPr>
      <w:r w:rsidRPr="531AB1A1">
        <w:rPr>
          <w:rFonts w:ascii="Arial" w:eastAsia="Arial" w:hAnsi="Arial" w:cs="Arial"/>
        </w:rPr>
        <w:t xml:space="preserve">Embora durante o desenvolvimento do projeto Nossa Via não tenha havido processos de integração várias vezes ao dia como é normal no processo de CI/CD, decidimos configurar um </w:t>
      </w:r>
      <w:r w:rsidRPr="531AB1A1">
        <w:rPr>
          <w:rFonts w:ascii="Arial" w:eastAsia="Arial" w:hAnsi="Arial" w:cs="Arial"/>
          <w:i/>
          <w:iCs/>
        </w:rPr>
        <w:t>pipeline</w:t>
      </w:r>
      <w:r w:rsidRPr="531AB1A1">
        <w:rPr>
          <w:rFonts w:ascii="Arial" w:eastAsia="Arial" w:hAnsi="Arial" w:cs="Arial"/>
        </w:rPr>
        <w:t xml:space="preserve"> utilizando esses conceitos, o que auxiliou trazendo uma maior agilidade e eficiência para o desenvolvimento.</w:t>
      </w:r>
    </w:p>
    <w:p w14:paraId="398CF145" w14:textId="3DF35BD8" w:rsidR="1E806E08" w:rsidRDefault="1E806E08" w:rsidP="1E806E08">
      <w:pPr>
        <w:spacing w:before="240" w:after="240" w:line="360" w:lineRule="auto"/>
        <w:ind w:firstLine="720"/>
        <w:jc w:val="both"/>
        <w:rPr>
          <w:rFonts w:ascii="Arial" w:eastAsia="Arial" w:hAnsi="Arial" w:cs="Arial"/>
        </w:rPr>
      </w:pPr>
    </w:p>
    <w:p w14:paraId="563FF18A" w14:textId="32726387" w:rsidR="00492243" w:rsidRDefault="531AB1A1" w:rsidP="00492243">
      <w:pPr>
        <w:pStyle w:val="Ttulo3"/>
        <w:rPr>
          <w:lang w:eastAsia="en-US"/>
        </w:rPr>
      </w:pPr>
      <w:bookmarkStart w:id="73" w:name="_Toc183291680"/>
      <w:r>
        <w:t>Controle de Versionamento</w:t>
      </w:r>
      <w:bookmarkEnd w:id="73"/>
    </w:p>
    <w:p w14:paraId="733D5C8A" w14:textId="77777777" w:rsidR="00492243" w:rsidRDefault="531AB1A1" w:rsidP="00492243">
      <w:pPr>
        <w:spacing w:line="360" w:lineRule="auto"/>
        <w:ind w:firstLine="360"/>
        <w:jc w:val="both"/>
        <w:rPr>
          <w:rFonts w:ascii="Arial" w:eastAsia="Arial" w:hAnsi="Arial" w:cs="Arial"/>
        </w:rPr>
      </w:pPr>
      <w:r w:rsidRPr="531AB1A1">
        <w:rPr>
          <w:rFonts w:ascii="Arial" w:eastAsia="Arial" w:hAnsi="Arial" w:cs="Arial"/>
        </w:rPr>
        <w:t xml:space="preserve">Atualmente, os </w:t>
      </w:r>
      <w:r w:rsidRPr="008E6846">
        <w:rPr>
          <w:rFonts w:ascii="Arial" w:eastAsia="Arial" w:hAnsi="Arial" w:cs="Arial"/>
          <w:i/>
          <w:iCs/>
        </w:rPr>
        <w:t>softwares</w:t>
      </w:r>
      <w:r w:rsidRPr="531AB1A1">
        <w:rPr>
          <w:rFonts w:ascii="Arial" w:eastAsia="Arial" w:hAnsi="Arial" w:cs="Arial"/>
        </w:rPr>
        <w:t xml:space="preserve"> têm se tornado cada vez mais complexos, isso pode trazer certas dificuldades durante o processo de desenvolvimento como programar colaborativamente, perda de histórico do código, gerenciar versões de um sistema e complicações ao implementar ou revisar mudanças. Esses desafios geraram a inspiração para a criação dos sistemas de controle de versionamento.</w:t>
      </w:r>
    </w:p>
    <w:p w14:paraId="141421D5" w14:textId="77777777" w:rsidR="00492243" w:rsidRDefault="531AB1A1" w:rsidP="00492243">
      <w:pPr>
        <w:spacing w:line="360" w:lineRule="auto"/>
        <w:ind w:firstLine="360"/>
        <w:jc w:val="both"/>
        <w:rPr>
          <w:rFonts w:ascii="Arial" w:eastAsia="Arial" w:hAnsi="Arial" w:cs="Arial"/>
        </w:rPr>
      </w:pPr>
      <w:r w:rsidRPr="531AB1A1">
        <w:rPr>
          <w:rFonts w:ascii="Arial" w:eastAsia="Arial" w:hAnsi="Arial" w:cs="Arial"/>
        </w:rPr>
        <w:t>Por esses motivos, foram criados os sistemas de controle de versionamento, ferramentas que viabilizam o acompanhamento e gerenciamento das alterações feitas em arquivos ao longo do tempo. Assim, após armazenar um arquivo ou conjunto de arquivos em um repositório como o GitHub, um desenvolvedor pode realizar alterações no código em sua própria máquina e, posteriormente, enviá-las para o repositório.</w:t>
      </w:r>
    </w:p>
    <w:p w14:paraId="63629A0E" w14:textId="77777777" w:rsidR="00492243" w:rsidRDefault="531AB1A1" w:rsidP="00492243">
      <w:pPr>
        <w:spacing w:line="360" w:lineRule="auto"/>
        <w:ind w:firstLine="360"/>
        <w:jc w:val="both"/>
        <w:rPr>
          <w:rFonts w:ascii="Arial" w:eastAsia="Arial" w:hAnsi="Arial" w:cs="Arial"/>
        </w:rPr>
      </w:pPr>
      <w:r w:rsidRPr="531AB1A1">
        <w:rPr>
          <w:rFonts w:ascii="Arial" w:eastAsia="Arial" w:hAnsi="Arial" w:cs="Arial"/>
        </w:rPr>
        <w:t xml:space="preserve">Criado por Linus Torvalds em 2005, o </w:t>
      </w:r>
      <w:proofErr w:type="spellStart"/>
      <w:r w:rsidRPr="531AB1A1">
        <w:rPr>
          <w:rFonts w:ascii="Arial" w:eastAsia="Arial" w:hAnsi="Arial" w:cs="Arial"/>
        </w:rPr>
        <w:t>Git</w:t>
      </w:r>
      <w:proofErr w:type="spellEnd"/>
      <w:r w:rsidRPr="531AB1A1">
        <w:rPr>
          <w:rFonts w:ascii="Arial" w:eastAsia="Arial" w:hAnsi="Arial" w:cs="Arial"/>
        </w:rPr>
        <w:t xml:space="preserve"> é a ferramenta de controle de versionamento mais utilizada no mercado. Ele possui diversas vantagens sobre seus concorrentes, sendo uma delas a maneira como armazena e organiza seus dados.</w:t>
      </w:r>
    </w:p>
    <w:p w14:paraId="3B3EC00B" w14:textId="77777777" w:rsidR="00492243" w:rsidRDefault="00492243" w:rsidP="00492243">
      <w:pPr>
        <w:spacing w:line="360" w:lineRule="auto"/>
        <w:ind w:firstLine="360"/>
        <w:jc w:val="both"/>
        <w:rPr>
          <w:rFonts w:ascii="Arial" w:eastAsia="Arial" w:hAnsi="Arial" w:cs="Arial"/>
        </w:rPr>
      </w:pPr>
    </w:p>
    <w:p w14:paraId="58BCF555" w14:textId="5857EF4E" w:rsidR="00492243" w:rsidRDefault="531AB1A1" w:rsidP="00492243">
      <w:pPr>
        <w:spacing w:line="360" w:lineRule="auto"/>
        <w:ind w:left="1416"/>
        <w:jc w:val="both"/>
        <w:rPr>
          <w:rFonts w:ascii="Arial" w:eastAsia="Arial" w:hAnsi="Arial" w:cs="Arial"/>
          <w:sz w:val="20"/>
          <w:szCs w:val="20"/>
        </w:rPr>
      </w:pPr>
      <w:r w:rsidRPr="531AB1A1">
        <w:rPr>
          <w:rFonts w:ascii="Arial" w:eastAsia="Arial" w:hAnsi="Arial" w:cs="Arial"/>
          <w:sz w:val="20"/>
          <w:szCs w:val="20"/>
        </w:rPr>
        <w:t xml:space="preserve">O </w:t>
      </w:r>
      <w:proofErr w:type="spellStart"/>
      <w:r w:rsidRPr="531AB1A1">
        <w:rPr>
          <w:rFonts w:ascii="Arial" w:eastAsia="Arial" w:hAnsi="Arial" w:cs="Arial"/>
          <w:sz w:val="20"/>
          <w:szCs w:val="20"/>
        </w:rPr>
        <w:t>Git</w:t>
      </w:r>
      <w:proofErr w:type="spellEnd"/>
      <w:r w:rsidRPr="531AB1A1">
        <w:rPr>
          <w:rFonts w:ascii="Arial" w:eastAsia="Arial" w:hAnsi="Arial" w:cs="Arial"/>
          <w:sz w:val="20"/>
          <w:szCs w:val="20"/>
        </w:rPr>
        <w:t xml:space="preserve"> não trata nem armazena seus dados desta forma. Em vez disso, o </w:t>
      </w:r>
      <w:proofErr w:type="spellStart"/>
      <w:r w:rsidRPr="531AB1A1">
        <w:rPr>
          <w:rFonts w:ascii="Arial" w:eastAsia="Arial" w:hAnsi="Arial" w:cs="Arial"/>
          <w:sz w:val="20"/>
          <w:szCs w:val="20"/>
        </w:rPr>
        <w:t>Git</w:t>
      </w:r>
      <w:proofErr w:type="spellEnd"/>
      <w:r w:rsidRPr="531AB1A1">
        <w:rPr>
          <w:rFonts w:ascii="Arial" w:eastAsia="Arial" w:hAnsi="Arial" w:cs="Arial"/>
          <w:sz w:val="20"/>
          <w:szCs w:val="20"/>
        </w:rPr>
        <w:t xml:space="preserve"> trata seus dados mais como um conjunto de imagens de um sistema de arquivos em miniatura. Toda vez que você fizer um </w:t>
      </w:r>
      <w:proofErr w:type="spellStart"/>
      <w:r w:rsidRPr="531AB1A1">
        <w:rPr>
          <w:rFonts w:ascii="Arial" w:eastAsia="Arial" w:hAnsi="Arial" w:cs="Arial"/>
          <w:sz w:val="20"/>
          <w:szCs w:val="20"/>
        </w:rPr>
        <w:t>commit</w:t>
      </w:r>
      <w:proofErr w:type="spellEnd"/>
      <w:r w:rsidRPr="531AB1A1">
        <w:rPr>
          <w:rFonts w:ascii="Arial" w:eastAsia="Arial" w:hAnsi="Arial" w:cs="Arial"/>
          <w:sz w:val="20"/>
          <w:szCs w:val="20"/>
        </w:rPr>
        <w:t xml:space="preserve">, ou salvar o estado de seu projeto no </w:t>
      </w:r>
      <w:proofErr w:type="spellStart"/>
      <w:r w:rsidRPr="531AB1A1">
        <w:rPr>
          <w:rFonts w:ascii="Arial" w:eastAsia="Arial" w:hAnsi="Arial" w:cs="Arial"/>
          <w:sz w:val="20"/>
          <w:szCs w:val="20"/>
        </w:rPr>
        <w:t>Git</w:t>
      </w:r>
      <w:proofErr w:type="spellEnd"/>
      <w:r w:rsidRPr="531AB1A1">
        <w:rPr>
          <w:rFonts w:ascii="Arial" w:eastAsia="Arial" w:hAnsi="Arial" w:cs="Arial"/>
          <w:sz w:val="20"/>
          <w:szCs w:val="20"/>
        </w:rPr>
        <w:t xml:space="preserve">, ele basicamente </w:t>
      </w:r>
      <w:proofErr w:type="spellStart"/>
      <w:r w:rsidRPr="531AB1A1">
        <w:rPr>
          <w:rFonts w:ascii="Arial" w:eastAsia="Arial" w:hAnsi="Arial" w:cs="Arial"/>
          <w:sz w:val="20"/>
          <w:szCs w:val="20"/>
        </w:rPr>
        <w:t>tira</w:t>
      </w:r>
      <w:proofErr w:type="spellEnd"/>
      <w:r w:rsidRPr="531AB1A1">
        <w:rPr>
          <w:rFonts w:ascii="Arial" w:eastAsia="Arial" w:hAnsi="Arial" w:cs="Arial"/>
          <w:sz w:val="20"/>
          <w:szCs w:val="20"/>
        </w:rPr>
        <w:t xml:space="preserve"> uma foto de todos os seus arquivos e armazena uma referência para esse conjunto de arquivos. Para ser eficiente, se os arquivos não foram alterados, o </w:t>
      </w:r>
      <w:proofErr w:type="spellStart"/>
      <w:r w:rsidRPr="531AB1A1">
        <w:rPr>
          <w:rFonts w:ascii="Arial" w:eastAsia="Arial" w:hAnsi="Arial" w:cs="Arial"/>
          <w:sz w:val="20"/>
          <w:szCs w:val="20"/>
        </w:rPr>
        <w:t>Git</w:t>
      </w:r>
      <w:proofErr w:type="spellEnd"/>
      <w:r w:rsidRPr="531AB1A1">
        <w:rPr>
          <w:rFonts w:ascii="Arial" w:eastAsia="Arial" w:hAnsi="Arial" w:cs="Arial"/>
          <w:sz w:val="20"/>
          <w:szCs w:val="20"/>
        </w:rPr>
        <w:t xml:space="preserve"> não armazena o arquivo novamente, apenas um link para o arquivo idêntico anterior já armazenado (Pro </w:t>
      </w:r>
      <w:proofErr w:type="spellStart"/>
      <w:r w:rsidRPr="531AB1A1">
        <w:rPr>
          <w:rFonts w:ascii="Arial" w:eastAsia="Arial" w:hAnsi="Arial" w:cs="Arial"/>
          <w:sz w:val="20"/>
          <w:szCs w:val="20"/>
        </w:rPr>
        <w:t>Git</w:t>
      </w:r>
      <w:proofErr w:type="spellEnd"/>
      <w:r w:rsidRPr="531AB1A1">
        <w:rPr>
          <w:rFonts w:ascii="Arial" w:eastAsia="Arial" w:hAnsi="Arial" w:cs="Arial"/>
          <w:sz w:val="20"/>
          <w:szCs w:val="20"/>
        </w:rPr>
        <w:t>, 2014).</w:t>
      </w:r>
    </w:p>
    <w:p w14:paraId="2C1C5FC3" w14:textId="77777777" w:rsidR="00492243" w:rsidRDefault="00492243" w:rsidP="00492243">
      <w:pPr>
        <w:spacing w:line="360" w:lineRule="auto"/>
        <w:ind w:left="1416"/>
        <w:jc w:val="both"/>
        <w:rPr>
          <w:rFonts w:ascii="Arial" w:eastAsia="Arial" w:hAnsi="Arial" w:cs="Arial"/>
          <w:sz w:val="20"/>
          <w:szCs w:val="20"/>
        </w:rPr>
      </w:pPr>
    </w:p>
    <w:p w14:paraId="641CAD72" w14:textId="77777777" w:rsidR="00492243" w:rsidRDefault="531AB1A1" w:rsidP="00492243">
      <w:pPr>
        <w:spacing w:line="360" w:lineRule="auto"/>
        <w:ind w:firstLine="360"/>
        <w:jc w:val="both"/>
        <w:rPr>
          <w:rFonts w:ascii="Arial" w:eastAsia="Arial" w:hAnsi="Arial" w:cs="Arial"/>
        </w:rPr>
      </w:pPr>
      <w:r w:rsidRPr="531AB1A1">
        <w:rPr>
          <w:rFonts w:ascii="Arial" w:eastAsia="Arial" w:hAnsi="Arial" w:cs="Arial"/>
        </w:rPr>
        <w:t xml:space="preserve">O </w:t>
      </w:r>
      <w:proofErr w:type="spellStart"/>
      <w:r w:rsidRPr="531AB1A1">
        <w:rPr>
          <w:rFonts w:ascii="Arial" w:eastAsia="Arial" w:hAnsi="Arial" w:cs="Arial"/>
        </w:rPr>
        <w:t>Git</w:t>
      </w:r>
      <w:proofErr w:type="spellEnd"/>
      <w:r w:rsidRPr="531AB1A1">
        <w:rPr>
          <w:rFonts w:ascii="Arial" w:eastAsia="Arial" w:hAnsi="Arial" w:cs="Arial"/>
        </w:rPr>
        <w:t xml:space="preserve"> também possui um sistema de </w:t>
      </w:r>
      <w:proofErr w:type="spellStart"/>
      <w:r w:rsidRPr="531AB1A1">
        <w:rPr>
          <w:rFonts w:ascii="Arial" w:eastAsia="Arial" w:hAnsi="Arial" w:cs="Arial"/>
        </w:rPr>
        <w:t>tags</w:t>
      </w:r>
      <w:proofErr w:type="spellEnd"/>
      <w:r w:rsidRPr="531AB1A1">
        <w:rPr>
          <w:rFonts w:ascii="Arial" w:eastAsia="Arial" w:hAnsi="Arial" w:cs="Arial"/>
        </w:rPr>
        <w:t xml:space="preserve">, que tem como proposito marcar </w:t>
      </w:r>
      <w:proofErr w:type="spellStart"/>
      <w:r w:rsidRPr="531AB1A1">
        <w:rPr>
          <w:rFonts w:ascii="Arial" w:eastAsia="Arial" w:hAnsi="Arial" w:cs="Arial"/>
          <w:i/>
          <w:iCs/>
        </w:rPr>
        <w:t>commits</w:t>
      </w:r>
      <w:proofErr w:type="spellEnd"/>
      <w:r w:rsidRPr="531AB1A1">
        <w:rPr>
          <w:rFonts w:ascii="Arial" w:eastAsia="Arial" w:hAnsi="Arial" w:cs="Arial"/>
          <w:i/>
          <w:iCs/>
        </w:rPr>
        <w:t xml:space="preserve"> </w:t>
      </w:r>
      <w:r w:rsidRPr="531AB1A1">
        <w:rPr>
          <w:rFonts w:ascii="Arial" w:eastAsia="Arial" w:hAnsi="Arial" w:cs="Arial"/>
        </w:rPr>
        <w:t xml:space="preserve">específicos, sendo frequentemente utilizado para destacar pontos importantes na linha do tempo de um projeto, como lançamentos ou atualizações oficiais de um </w:t>
      </w:r>
      <w:r w:rsidRPr="008E6846">
        <w:rPr>
          <w:rFonts w:ascii="Arial" w:eastAsia="Arial" w:hAnsi="Arial" w:cs="Arial"/>
          <w:i/>
          <w:iCs/>
        </w:rPr>
        <w:t>software</w:t>
      </w:r>
      <w:r w:rsidRPr="531AB1A1">
        <w:rPr>
          <w:rFonts w:ascii="Arial" w:eastAsia="Arial" w:hAnsi="Arial" w:cs="Arial"/>
        </w:rPr>
        <w:t>.</w:t>
      </w:r>
    </w:p>
    <w:p w14:paraId="3B36DA03" w14:textId="593F3435" w:rsidR="00492243" w:rsidRDefault="531AB1A1" w:rsidP="00492243">
      <w:pPr>
        <w:spacing w:line="360" w:lineRule="auto"/>
        <w:ind w:firstLine="360"/>
        <w:jc w:val="both"/>
        <w:rPr>
          <w:rFonts w:ascii="Arial" w:eastAsia="Arial" w:hAnsi="Arial" w:cs="Arial"/>
        </w:rPr>
      </w:pPr>
      <w:r w:rsidRPr="531AB1A1">
        <w:rPr>
          <w:rFonts w:ascii="Arial" w:eastAsia="Arial" w:hAnsi="Arial" w:cs="Arial"/>
        </w:rPr>
        <w:t xml:space="preserve">Outra funcionalidade essencial que o </w:t>
      </w:r>
      <w:proofErr w:type="spellStart"/>
      <w:r w:rsidRPr="531AB1A1">
        <w:rPr>
          <w:rFonts w:ascii="Arial" w:eastAsia="Arial" w:hAnsi="Arial" w:cs="Arial"/>
        </w:rPr>
        <w:t>Git</w:t>
      </w:r>
      <w:proofErr w:type="spellEnd"/>
      <w:r w:rsidRPr="531AB1A1">
        <w:rPr>
          <w:rFonts w:ascii="Arial" w:eastAsia="Arial" w:hAnsi="Arial" w:cs="Arial"/>
        </w:rPr>
        <w:t xml:space="preserve"> oferece são as chamadas "</w:t>
      </w:r>
      <w:proofErr w:type="spellStart"/>
      <w:r w:rsidRPr="531AB1A1">
        <w:rPr>
          <w:rFonts w:ascii="Arial" w:eastAsia="Arial" w:hAnsi="Arial" w:cs="Arial"/>
        </w:rPr>
        <w:t>branches</w:t>
      </w:r>
      <w:proofErr w:type="spellEnd"/>
      <w:r w:rsidRPr="531AB1A1">
        <w:rPr>
          <w:rFonts w:ascii="Arial" w:eastAsia="Arial" w:hAnsi="Arial" w:cs="Arial"/>
        </w:rPr>
        <w:t xml:space="preserve">". Elas funcionam como linhas independentes de desenvolvimento dentro de um repositório, o que permite que os desenvolvedores trabalhem em diferentes versões do projeto ao mesmo tempo, experimentem novas ideias e desenvolvam funcionalidades sem afetar a linha principal do código. Além disso, ao enviar </w:t>
      </w:r>
      <w:r w:rsidRPr="531AB1A1">
        <w:rPr>
          <w:rFonts w:ascii="Arial" w:eastAsia="Arial" w:hAnsi="Arial" w:cs="Arial"/>
        </w:rPr>
        <w:lastRenderedPageBreak/>
        <w:t xml:space="preserve">atualizações para o repositório remoto, o </w:t>
      </w:r>
      <w:proofErr w:type="spellStart"/>
      <w:r w:rsidRPr="531AB1A1">
        <w:rPr>
          <w:rFonts w:ascii="Arial" w:eastAsia="Arial" w:hAnsi="Arial" w:cs="Arial"/>
        </w:rPr>
        <w:t>Git</w:t>
      </w:r>
      <w:proofErr w:type="spellEnd"/>
      <w:r w:rsidRPr="531AB1A1">
        <w:rPr>
          <w:rFonts w:ascii="Arial" w:eastAsia="Arial" w:hAnsi="Arial" w:cs="Arial"/>
        </w:rPr>
        <w:t xml:space="preserve"> permite escolher quais </w:t>
      </w:r>
      <w:proofErr w:type="spellStart"/>
      <w:r w:rsidRPr="531AB1A1">
        <w:rPr>
          <w:rFonts w:ascii="Arial" w:eastAsia="Arial" w:hAnsi="Arial" w:cs="Arial"/>
        </w:rPr>
        <w:t>branches</w:t>
      </w:r>
      <w:proofErr w:type="spellEnd"/>
      <w:r w:rsidRPr="531AB1A1">
        <w:rPr>
          <w:rFonts w:ascii="Arial" w:eastAsia="Arial" w:hAnsi="Arial" w:cs="Arial"/>
        </w:rPr>
        <w:t xml:space="preserve"> compartilhar, incentivando a experimentação sem exigir o compartilhamento imediato com outros colaboradores (Pro </w:t>
      </w:r>
      <w:proofErr w:type="spellStart"/>
      <w:r w:rsidRPr="531AB1A1">
        <w:rPr>
          <w:rFonts w:ascii="Arial" w:eastAsia="Arial" w:hAnsi="Arial" w:cs="Arial"/>
        </w:rPr>
        <w:t>Git</w:t>
      </w:r>
      <w:proofErr w:type="spellEnd"/>
      <w:r w:rsidRPr="531AB1A1">
        <w:rPr>
          <w:rFonts w:ascii="Arial" w:eastAsia="Arial" w:hAnsi="Arial" w:cs="Arial"/>
        </w:rPr>
        <w:t>, 2014).</w:t>
      </w:r>
    </w:p>
    <w:p w14:paraId="425678A3" w14:textId="77777777" w:rsidR="00492243" w:rsidRDefault="531AB1A1" w:rsidP="00492243">
      <w:pPr>
        <w:spacing w:line="360" w:lineRule="auto"/>
        <w:ind w:firstLine="360"/>
        <w:jc w:val="both"/>
        <w:rPr>
          <w:rFonts w:ascii="Arial" w:eastAsia="Arial" w:hAnsi="Arial" w:cs="Arial"/>
        </w:rPr>
      </w:pPr>
      <w:r w:rsidRPr="531AB1A1">
        <w:rPr>
          <w:rFonts w:ascii="Arial" w:eastAsia="Arial" w:hAnsi="Arial" w:cs="Arial"/>
        </w:rPr>
        <w:t xml:space="preserve">O </w:t>
      </w:r>
      <w:proofErr w:type="spellStart"/>
      <w:r w:rsidRPr="531AB1A1">
        <w:rPr>
          <w:rFonts w:ascii="Arial" w:eastAsia="Arial" w:hAnsi="Arial" w:cs="Arial"/>
        </w:rPr>
        <w:t>Git</w:t>
      </w:r>
      <w:proofErr w:type="spellEnd"/>
      <w:r w:rsidRPr="531AB1A1">
        <w:rPr>
          <w:rFonts w:ascii="Arial" w:eastAsia="Arial" w:hAnsi="Arial" w:cs="Arial"/>
        </w:rPr>
        <w:t xml:space="preserve"> é utilizado no projeto Nossa Via em conjunto da plataforma GitHub, a fim de garantir um armazenamento seguro, acessível e eficiente.</w:t>
      </w:r>
    </w:p>
    <w:p w14:paraId="72604B80" w14:textId="77777777" w:rsidR="00492243" w:rsidRPr="00492243" w:rsidRDefault="00492243" w:rsidP="00492243">
      <w:pPr>
        <w:pStyle w:val="Corpodetexto"/>
        <w:rPr>
          <w:rFonts w:eastAsia="Arial"/>
          <w:lang w:eastAsia="en-US"/>
        </w:rPr>
      </w:pPr>
    </w:p>
    <w:p w14:paraId="0D596E15" w14:textId="5110FC65" w:rsidR="006F132C" w:rsidRDefault="531AB1A1" w:rsidP="006F132C">
      <w:pPr>
        <w:pStyle w:val="Ttulo3"/>
        <w:rPr>
          <w:lang w:eastAsia="en-US"/>
        </w:rPr>
      </w:pPr>
      <w:bookmarkStart w:id="74" w:name="_Toc183291681"/>
      <w:r>
        <w:t>GitHub</w:t>
      </w:r>
      <w:bookmarkEnd w:id="74"/>
    </w:p>
    <w:p w14:paraId="49D694D8" w14:textId="77777777" w:rsidR="00492243" w:rsidRDefault="531AB1A1" w:rsidP="00492243">
      <w:pPr>
        <w:spacing w:line="360" w:lineRule="auto"/>
        <w:ind w:firstLine="708"/>
        <w:jc w:val="both"/>
        <w:rPr>
          <w:rFonts w:ascii="Arial" w:eastAsia="Arial" w:hAnsi="Arial" w:cs="Arial"/>
        </w:rPr>
      </w:pPr>
      <w:r w:rsidRPr="531AB1A1">
        <w:rPr>
          <w:rFonts w:ascii="Arial" w:eastAsia="Arial" w:hAnsi="Arial" w:cs="Arial"/>
        </w:rPr>
        <w:t xml:space="preserve">O GitHub é uma plataforma baseada em nuvem que permite a hospedagem de código-fonte, oferecendo funcionalidades para armazenar, gerenciar e compartilhar sistemas de </w:t>
      </w:r>
      <w:r w:rsidRPr="008E6846">
        <w:rPr>
          <w:rFonts w:ascii="Arial" w:eastAsia="Arial" w:hAnsi="Arial" w:cs="Arial"/>
          <w:i/>
          <w:iCs/>
        </w:rPr>
        <w:t>software</w:t>
      </w:r>
      <w:r w:rsidRPr="531AB1A1">
        <w:rPr>
          <w:rFonts w:ascii="Arial" w:eastAsia="Arial" w:hAnsi="Arial" w:cs="Arial"/>
        </w:rPr>
        <w:t xml:space="preserve"> utilizando o sistema de controle de versão </w:t>
      </w:r>
      <w:proofErr w:type="spellStart"/>
      <w:r w:rsidRPr="531AB1A1">
        <w:rPr>
          <w:rFonts w:ascii="Arial" w:eastAsia="Arial" w:hAnsi="Arial" w:cs="Arial"/>
        </w:rPr>
        <w:t>Git</w:t>
      </w:r>
      <w:proofErr w:type="spellEnd"/>
      <w:r w:rsidRPr="531AB1A1">
        <w:rPr>
          <w:rFonts w:ascii="Arial" w:eastAsia="Arial" w:hAnsi="Arial" w:cs="Arial"/>
        </w:rPr>
        <w:t xml:space="preserve">. Além disso, integra-se a diversas ferramentas que auxiliam no desenvolvimento e na gestão de projetos, como </w:t>
      </w:r>
      <w:proofErr w:type="spellStart"/>
      <w:r w:rsidRPr="531AB1A1">
        <w:rPr>
          <w:rFonts w:ascii="Arial" w:eastAsia="Arial" w:hAnsi="Arial" w:cs="Arial"/>
        </w:rPr>
        <w:t>Jira</w:t>
      </w:r>
      <w:proofErr w:type="spellEnd"/>
      <w:r w:rsidRPr="531AB1A1">
        <w:rPr>
          <w:rFonts w:ascii="Arial" w:eastAsia="Arial" w:hAnsi="Arial" w:cs="Arial"/>
        </w:rPr>
        <w:t xml:space="preserve">, Microsoft Teams e Microsoft Azure. A plataforma também inclui uma ferramenta nativa chamada GitHub </w:t>
      </w:r>
      <w:proofErr w:type="spellStart"/>
      <w:r w:rsidRPr="531AB1A1">
        <w:rPr>
          <w:rFonts w:ascii="Arial" w:eastAsia="Arial" w:hAnsi="Arial" w:cs="Arial"/>
        </w:rPr>
        <w:t>Actions</w:t>
      </w:r>
      <w:proofErr w:type="spellEnd"/>
      <w:r w:rsidRPr="531AB1A1">
        <w:rPr>
          <w:rFonts w:ascii="Arial" w:eastAsia="Arial" w:hAnsi="Arial" w:cs="Arial"/>
        </w:rPr>
        <w:t>, que permite automatizar fluxos de trabalho, especialmente em processos de CI/CD, tornando o ciclo de desenvolvimento mais ágil e eficiente.</w:t>
      </w:r>
    </w:p>
    <w:p w14:paraId="481909F2" w14:textId="77777777" w:rsidR="00492243" w:rsidRDefault="531AB1A1" w:rsidP="00492243">
      <w:pPr>
        <w:spacing w:line="360" w:lineRule="auto"/>
        <w:ind w:firstLine="720"/>
        <w:jc w:val="both"/>
      </w:pPr>
      <w:r w:rsidRPr="531AB1A1">
        <w:rPr>
          <w:rFonts w:ascii="Arial" w:eastAsia="Arial" w:hAnsi="Arial" w:cs="Arial"/>
        </w:rPr>
        <w:t xml:space="preserve">Sua popularidade tem crescido nos últimos anos, graças a vantagens como uma estrutura de repositórios que facilita a colaboração e o monitoramento de projetos. A interface amigável e intuitiva também simplifica o uso do </w:t>
      </w:r>
      <w:proofErr w:type="spellStart"/>
      <w:r w:rsidRPr="531AB1A1">
        <w:rPr>
          <w:rFonts w:ascii="Arial" w:eastAsia="Arial" w:hAnsi="Arial" w:cs="Arial"/>
        </w:rPr>
        <w:t>Git</w:t>
      </w:r>
      <w:proofErr w:type="spellEnd"/>
      <w:r w:rsidRPr="531AB1A1">
        <w:rPr>
          <w:rFonts w:ascii="Arial" w:eastAsia="Arial" w:hAnsi="Arial" w:cs="Arial"/>
        </w:rPr>
        <w:t>, tornando-o mais acessível para desenvolvedores de todos os níveis.</w:t>
      </w:r>
    </w:p>
    <w:p w14:paraId="039F5CD6" w14:textId="3FFCCEDB" w:rsidR="00492243" w:rsidRPr="007541AD" w:rsidRDefault="531AB1A1" w:rsidP="531AB1A1">
      <w:pPr>
        <w:spacing w:line="360" w:lineRule="auto"/>
        <w:ind w:firstLine="720"/>
        <w:jc w:val="both"/>
        <w:rPr>
          <w:rFonts w:ascii="Arial" w:eastAsia="Arial" w:hAnsi="Arial" w:cs="Arial"/>
          <w:i/>
          <w:iCs/>
        </w:rPr>
      </w:pPr>
      <w:r w:rsidRPr="531AB1A1">
        <w:rPr>
          <w:rFonts w:ascii="Arial" w:eastAsia="Arial" w:hAnsi="Arial" w:cs="Arial"/>
        </w:rPr>
        <w:t xml:space="preserve">No caso do projeto Nossa Via, o GitHub é utilizado para o armazenamento e desenvolvimento, sendo dividido em três repositórios: o </w:t>
      </w:r>
      <w:proofErr w:type="spellStart"/>
      <w:r w:rsidRPr="531AB1A1">
        <w:rPr>
          <w:rFonts w:ascii="Arial" w:eastAsia="Arial" w:hAnsi="Arial" w:cs="Arial"/>
        </w:rPr>
        <w:t>Documentacao</w:t>
      </w:r>
      <w:proofErr w:type="spellEnd"/>
      <w:r w:rsidRPr="531AB1A1">
        <w:rPr>
          <w:rFonts w:ascii="Arial" w:eastAsia="Arial" w:hAnsi="Arial" w:cs="Arial"/>
        </w:rPr>
        <w:t>-TCC-</w:t>
      </w:r>
      <w:proofErr w:type="spellStart"/>
      <w:r w:rsidRPr="531AB1A1">
        <w:rPr>
          <w:rFonts w:ascii="Arial" w:eastAsia="Arial" w:hAnsi="Arial" w:cs="Arial"/>
        </w:rPr>
        <w:t>NossaVia</w:t>
      </w:r>
      <w:proofErr w:type="spellEnd"/>
      <w:r w:rsidRPr="531AB1A1">
        <w:rPr>
          <w:rFonts w:ascii="Arial" w:eastAsia="Arial" w:hAnsi="Arial" w:cs="Arial"/>
        </w:rPr>
        <w:t xml:space="preserve">, que contém a monografia, diagramas, planos de testes e a documentação completa; o </w:t>
      </w:r>
      <w:r w:rsidRPr="00A2034F">
        <w:rPr>
          <w:rFonts w:ascii="Arial" w:eastAsia="Arial" w:hAnsi="Arial" w:cs="Arial"/>
          <w:i/>
          <w:iCs/>
        </w:rPr>
        <w:t>Back-</w:t>
      </w:r>
      <w:proofErr w:type="spellStart"/>
      <w:r w:rsidRPr="00A2034F">
        <w:rPr>
          <w:rFonts w:ascii="Arial" w:eastAsia="Arial" w:hAnsi="Arial" w:cs="Arial"/>
          <w:i/>
          <w:iCs/>
        </w:rPr>
        <w:t>end</w:t>
      </w:r>
      <w:proofErr w:type="spellEnd"/>
      <w:r w:rsidRPr="531AB1A1">
        <w:rPr>
          <w:rFonts w:ascii="Arial" w:eastAsia="Arial" w:hAnsi="Arial" w:cs="Arial"/>
        </w:rPr>
        <w:t>-TCC-</w:t>
      </w:r>
      <w:proofErr w:type="spellStart"/>
      <w:r w:rsidRPr="531AB1A1">
        <w:rPr>
          <w:rFonts w:ascii="Arial" w:eastAsia="Arial" w:hAnsi="Arial" w:cs="Arial"/>
        </w:rPr>
        <w:t>NossaVia</w:t>
      </w:r>
      <w:proofErr w:type="spellEnd"/>
      <w:r w:rsidRPr="531AB1A1">
        <w:rPr>
          <w:rFonts w:ascii="Arial" w:eastAsia="Arial" w:hAnsi="Arial" w:cs="Arial"/>
        </w:rPr>
        <w:t xml:space="preserve">, que armazena o código do </w:t>
      </w:r>
      <w:proofErr w:type="spellStart"/>
      <w:r w:rsidRPr="531AB1A1">
        <w:rPr>
          <w:rFonts w:ascii="Arial" w:eastAsia="Arial" w:hAnsi="Arial" w:cs="Arial"/>
          <w:i/>
          <w:iCs/>
        </w:rPr>
        <w:t>back-end</w:t>
      </w:r>
      <w:proofErr w:type="spellEnd"/>
      <w:r w:rsidRPr="531AB1A1">
        <w:rPr>
          <w:rFonts w:ascii="Arial" w:eastAsia="Arial" w:hAnsi="Arial" w:cs="Arial"/>
        </w:rPr>
        <w:t xml:space="preserve"> e a </w:t>
      </w:r>
      <w:r w:rsidRPr="531AB1A1">
        <w:rPr>
          <w:rFonts w:ascii="Arial" w:eastAsia="Arial" w:hAnsi="Arial" w:cs="Arial"/>
          <w:i/>
          <w:iCs/>
        </w:rPr>
        <w:t xml:space="preserve">pipeline </w:t>
      </w:r>
      <w:r w:rsidRPr="531AB1A1">
        <w:rPr>
          <w:rFonts w:ascii="Arial" w:eastAsia="Arial" w:hAnsi="Arial" w:cs="Arial"/>
        </w:rPr>
        <w:t xml:space="preserve">de CI/CD do </w:t>
      </w:r>
      <w:proofErr w:type="spellStart"/>
      <w:r w:rsidRPr="531AB1A1">
        <w:rPr>
          <w:rFonts w:ascii="Arial" w:eastAsia="Arial" w:hAnsi="Arial" w:cs="Arial"/>
          <w:i/>
          <w:iCs/>
        </w:rPr>
        <w:t>back-end</w:t>
      </w:r>
      <w:proofErr w:type="spellEnd"/>
      <w:r w:rsidRPr="531AB1A1">
        <w:rPr>
          <w:rFonts w:ascii="Arial" w:eastAsia="Arial" w:hAnsi="Arial" w:cs="Arial"/>
        </w:rPr>
        <w:t xml:space="preserve">; e o </w:t>
      </w:r>
      <w:r w:rsidRPr="00A2034F">
        <w:rPr>
          <w:rFonts w:ascii="Arial" w:eastAsia="Arial" w:hAnsi="Arial" w:cs="Arial"/>
          <w:i/>
          <w:iCs/>
        </w:rPr>
        <w:t>Front-</w:t>
      </w:r>
      <w:proofErr w:type="spellStart"/>
      <w:r w:rsidRPr="00A2034F">
        <w:rPr>
          <w:rFonts w:ascii="Arial" w:eastAsia="Arial" w:hAnsi="Arial" w:cs="Arial"/>
          <w:i/>
          <w:iCs/>
        </w:rPr>
        <w:t>end</w:t>
      </w:r>
      <w:proofErr w:type="spellEnd"/>
      <w:r w:rsidRPr="531AB1A1">
        <w:rPr>
          <w:rFonts w:ascii="Arial" w:eastAsia="Arial" w:hAnsi="Arial" w:cs="Arial"/>
        </w:rPr>
        <w:t>-TCC-</w:t>
      </w:r>
      <w:proofErr w:type="spellStart"/>
      <w:r w:rsidRPr="531AB1A1">
        <w:rPr>
          <w:rFonts w:ascii="Arial" w:eastAsia="Arial" w:hAnsi="Arial" w:cs="Arial"/>
        </w:rPr>
        <w:t>NossaVia</w:t>
      </w:r>
      <w:proofErr w:type="spellEnd"/>
      <w:r w:rsidRPr="531AB1A1">
        <w:rPr>
          <w:rFonts w:ascii="Arial" w:eastAsia="Arial" w:hAnsi="Arial" w:cs="Arial"/>
        </w:rPr>
        <w:t xml:space="preserve">, com o código do </w:t>
      </w:r>
      <w:r w:rsidRPr="531AB1A1">
        <w:rPr>
          <w:rFonts w:ascii="Arial" w:eastAsia="Arial" w:hAnsi="Arial" w:cs="Arial"/>
          <w:i/>
          <w:iCs/>
        </w:rPr>
        <w:t>front-end.</w:t>
      </w:r>
    </w:p>
    <w:p w14:paraId="150DB49D" w14:textId="77777777" w:rsidR="00492243" w:rsidRPr="00492243" w:rsidRDefault="00492243" w:rsidP="00492243">
      <w:pPr>
        <w:pStyle w:val="Corpodetexto"/>
        <w:rPr>
          <w:rFonts w:eastAsia="Arial"/>
          <w:lang w:eastAsia="en-US"/>
        </w:rPr>
      </w:pPr>
    </w:p>
    <w:p w14:paraId="504C389F" w14:textId="3E6818EB" w:rsidR="006F132C" w:rsidRDefault="531AB1A1" w:rsidP="006F132C">
      <w:pPr>
        <w:pStyle w:val="Ttulo3"/>
        <w:rPr>
          <w:lang w:eastAsia="en-US"/>
        </w:rPr>
      </w:pPr>
      <w:bookmarkStart w:id="75" w:name="_Toc183291682"/>
      <w:r>
        <w:t xml:space="preserve">GitHub </w:t>
      </w:r>
      <w:proofErr w:type="spellStart"/>
      <w:r>
        <w:t>Actions</w:t>
      </w:r>
      <w:bookmarkEnd w:id="75"/>
      <w:proofErr w:type="spellEnd"/>
    </w:p>
    <w:p w14:paraId="5E77CC53" w14:textId="7430AE3B" w:rsidR="00492243" w:rsidRDefault="531AB1A1" w:rsidP="00492243">
      <w:pPr>
        <w:spacing w:line="360" w:lineRule="auto"/>
        <w:ind w:firstLine="720"/>
        <w:jc w:val="both"/>
        <w:rPr>
          <w:rFonts w:ascii="Arial" w:eastAsia="Arial" w:hAnsi="Arial" w:cs="Arial"/>
        </w:rPr>
      </w:pPr>
      <w:r w:rsidRPr="531AB1A1">
        <w:rPr>
          <w:rFonts w:ascii="Arial" w:eastAsia="Arial" w:hAnsi="Arial" w:cs="Arial"/>
        </w:rPr>
        <w:t xml:space="preserve">O GitHub </w:t>
      </w:r>
      <w:proofErr w:type="spellStart"/>
      <w:r w:rsidRPr="531AB1A1">
        <w:rPr>
          <w:rFonts w:ascii="Arial" w:eastAsia="Arial" w:hAnsi="Arial" w:cs="Arial"/>
        </w:rPr>
        <w:t>Actions</w:t>
      </w:r>
      <w:proofErr w:type="spellEnd"/>
      <w:r w:rsidRPr="531AB1A1">
        <w:rPr>
          <w:rFonts w:ascii="Arial" w:eastAsia="Arial" w:hAnsi="Arial" w:cs="Arial"/>
        </w:rPr>
        <w:t xml:space="preserve"> é uma ferramenta integrada ao GitHub, cujo propósito é automatizar e otimizar fluxos de trabalho. Ela permite que os desenvolvedores configurem pipelines para tarefas repetitivas, como </w:t>
      </w:r>
      <w:proofErr w:type="spellStart"/>
      <w:r w:rsidRPr="531AB1A1">
        <w:rPr>
          <w:rFonts w:ascii="Arial" w:eastAsia="Arial" w:hAnsi="Arial" w:cs="Arial"/>
        </w:rPr>
        <w:t>Cron</w:t>
      </w:r>
      <w:proofErr w:type="spellEnd"/>
      <w:r w:rsidRPr="531AB1A1">
        <w:rPr>
          <w:rFonts w:ascii="Arial" w:eastAsia="Arial" w:hAnsi="Arial" w:cs="Arial"/>
        </w:rPr>
        <w:t xml:space="preserve"> Jobs, testes, builds e </w:t>
      </w:r>
      <w:proofErr w:type="spellStart"/>
      <w:r w:rsidRPr="531AB1A1">
        <w:rPr>
          <w:rFonts w:ascii="Arial" w:eastAsia="Arial" w:hAnsi="Arial" w:cs="Arial"/>
        </w:rPr>
        <w:t>deploys</w:t>
      </w:r>
      <w:proofErr w:type="spellEnd"/>
      <w:r w:rsidRPr="531AB1A1">
        <w:rPr>
          <w:rFonts w:ascii="Arial" w:eastAsia="Arial" w:hAnsi="Arial" w:cs="Arial"/>
        </w:rPr>
        <w:t>, simplificando os processos de CI/CD.</w:t>
      </w:r>
    </w:p>
    <w:p w14:paraId="25B7263D" w14:textId="77777777" w:rsidR="00492243" w:rsidRDefault="531AB1A1" w:rsidP="00492243">
      <w:pPr>
        <w:spacing w:line="360" w:lineRule="auto"/>
        <w:ind w:firstLine="720"/>
        <w:jc w:val="both"/>
        <w:rPr>
          <w:rFonts w:ascii="Arial" w:eastAsia="Arial" w:hAnsi="Arial" w:cs="Arial"/>
        </w:rPr>
      </w:pPr>
      <w:r w:rsidRPr="531AB1A1">
        <w:rPr>
          <w:rFonts w:ascii="Arial" w:eastAsia="Arial" w:hAnsi="Arial" w:cs="Arial"/>
        </w:rPr>
        <w:t xml:space="preserve">Graças à integração com os repositórios do GitHub, a ferramenta pode, por exemplo, ser configurada para rodar testes automaticamente sempre que um </w:t>
      </w:r>
      <w:proofErr w:type="spellStart"/>
      <w:r w:rsidRPr="531AB1A1">
        <w:rPr>
          <w:rFonts w:ascii="Arial" w:eastAsia="Arial" w:hAnsi="Arial" w:cs="Arial"/>
        </w:rPr>
        <w:t>commit</w:t>
      </w:r>
      <w:proofErr w:type="spellEnd"/>
      <w:r w:rsidRPr="531AB1A1">
        <w:rPr>
          <w:rFonts w:ascii="Arial" w:eastAsia="Arial" w:hAnsi="Arial" w:cs="Arial"/>
        </w:rPr>
        <w:t xml:space="preserve"> é realizado e, em seguida, implantar a nova versão do </w:t>
      </w:r>
      <w:r w:rsidRPr="008E6846">
        <w:rPr>
          <w:rFonts w:ascii="Arial" w:eastAsia="Arial" w:hAnsi="Arial" w:cs="Arial"/>
          <w:i/>
          <w:iCs/>
        </w:rPr>
        <w:t>software</w:t>
      </w:r>
      <w:r w:rsidRPr="531AB1A1">
        <w:rPr>
          <w:rFonts w:ascii="Arial" w:eastAsia="Arial" w:hAnsi="Arial" w:cs="Arial"/>
        </w:rPr>
        <w:t xml:space="preserve"> após a aprovação dos </w:t>
      </w:r>
      <w:r w:rsidRPr="531AB1A1">
        <w:rPr>
          <w:rFonts w:ascii="Arial" w:eastAsia="Arial" w:hAnsi="Arial" w:cs="Arial"/>
        </w:rPr>
        <w:lastRenderedPageBreak/>
        <w:t>testes. Isso oferece vantagens como a redução de erros manuais e maior agilidade no desenvolvimento.</w:t>
      </w:r>
    </w:p>
    <w:p w14:paraId="0D6C60F0" w14:textId="0A3447C0" w:rsidR="00492243" w:rsidRPr="00492243" w:rsidRDefault="531AB1A1" w:rsidP="00492243">
      <w:pPr>
        <w:spacing w:line="360" w:lineRule="auto"/>
        <w:ind w:firstLine="720"/>
        <w:jc w:val="both"/>
        <w:rPr>
          <w:rFonts w:ascii="Arial" w:eastAsia="Arial" w:hAnsi="Arial" w:cs="Arial"/>
        </w:rPr>
      </w:pPr>
      <w:r w:rsidRPr="531AB1A1">
        <w:rPr>
          <w:rFonts w:ascii="Arial" w:eastAsia="Arial" w:hAnsi="Arial" w:cs="Arial"/>
        </w:rPr>
        <w:t xml:space="preserve">No desenvolvimento do aplicativo Nossa Via, utilizamos o GitHub </w:t>
      </w:r>
      <w:proofErr w:type="spellStart"/>
      <w:r w:rsidRPr="531AB1A1">
        <w:rPr>
          <w:rFonts w:ascii="Arial" w:eastAsia="Arial" w:hAnsi="Arial" w:cs="Arial"/>
        </w:rPr>
        <w:t>Actions</w:t>
      </w:r>
      <w:proofErr w:type="spellEnd"/>
      <w:r w:rsidRPr="531AB1A1">
        <w:rPr>
          <w:rFonts w:ascii="Arial" w:eastAsia="Arial" w:hAnsi="Arial" w:cs="Arial"/>
        </w:rPr>
        <w:t xml:space="preserve"> para automatizar os processos de CI/CD do </w:t>
      </w:r>
      <w:proofErr w:type="spellStart"/>
      <w:r w:rsidRPr="531AB1A1">
        <w:rPr>
          <w:rFonts w:ascii="Arial" w:eastAsia="Arial" w:hAnsi="Arial" w:cs="Arial"/>
          <w:i/>
          <w:iCs/>
        </w:rPr>
        <w:t>back</w:t>
      </w:r>
      <w:proofErr w:type="spellEnd"/>
      <w:r w:rsidRPr="531AB1A1">
        <w:rPr>
          <w:rFonts w:ascii="Arial" w:eastAsia="Arial" w:hAnsi="Arial" w:cs="Arial"/>
          <w:i/>
          <w:iCs/>
        </w:rPr>
        <w:t>-end</w:t>
      </w:r>
      <w:r w:rsidRPr="531AB1A1">
        <w:rPr>
          <w:rFonts w:ascii="Arial" w:eastAsia="Arial" w:hAnsi="Arial" w:cs="Arial"/>
        </w:rPr>
        <w:t xml:space="preserve">. Após efetuar um </w:t>
      </w:r>
      <w:proofErr w:type="spellStart"/>
      <w:r w:rsidRPr="531AB1A1">
        <w:rPr>
          <w:rFonts w:ascii="Arial" w:eastAsia="Arial" w:hAnsi="Arial" w:cs="Arial"/>
        </w:rPr>
        <w:t>commit</w:t>
      </w:r>
      <w:proofErr w:type="spellEnd"/>
      <w:r w:rsidRPr="531AB1A1">
        <w:rPr>
          <w:rFonts w:ascii="Arial" w:eastAsia="Arial" w:hAnsi="Arial" w:cs="Arial"/>
        </w:rPr>
        <w:t xml:space="preserve"> no repositório, é disparada uma nova execução da pipeline onde são executados os testes unitários, e em seguida, caso a versão especificada no arquivo </w:t>
      </w:r>
      <w:proofErr w:type="spellStart"/>
      <w:proofErr w:type="gramStart"/>
      <w:r w:rsidRPr="531AB1A1">
        <w:rPr>
          <w:rFonts w:ascii="Arial" w:eastAsia="Arial" w:hAnsi="Arial" w:cs="Arial"/>
        </w:rPr>
        <w:t>image.json</w:t>
      </w:r>
      <w:proofErr w:type="spellEnd"/>
      <w:proofErr w:type="gramEnd"/>
      <w:r w:rsidRPr="531AB1A1">
        <w:rPr>
          <w:rFonts w:ascii="Arial" w:eastAsia="Arial" w:hAnsi="Arial" w:cs="Arial"/>
        </w:rPr>
        <w:t xml:space="preserve"> tenha sido alterada, o código é automaticamente integrado e implantado.</w:t>
      </w:r>
    </w:p>
    <w:p w14:paraId="65F6CCC0" w14:textId="3D50A3CB" w:rsidR="4EA89FAE" w:rsidRDefault="4EA89FAE" w:rsidP="4EA89FAE">
      <w:pPr>
        <w:spacing w:line="360" w:lineRule="auto"/>
        <w:ind w:firstLine="720"/>
        <w:jc w:val="both"/>
        <w:rPr>
          <w:rFonts w:ascii="Arial" w:eastAsia="Arial" w:hAnsi="Arial" w:cs="Arial"/>
        </w:rPr>
      </w:pPr>
    </w:p>
    <w:p w14:paraId="0A2B4A59" w14:textId="73E33D1B" w:rsidR="410BC11E" w:rsidRDefault="531AB1A1" w:rsidP="4EA89FAE">
      <w:pPr>
        <w:pStyle w:val="Ttulo4"/>
        <w:rPr>
          <w:lang w:val="pt-BR"/>
        </w:rPr>
      </w:pPr>
      <w:bookmarkStart w:id="76" w:name="_Toc183291683"/>
      <w:proofErr w:type="spellStart"/>
      <w:r>
        <w:t>Cron</w:t>
      </w:r>
      <w:proofErr w:type="spellEnd"/>
      <w:r>
        <w:t xml:space="preserve"> Jobs</w:t>
      </w:r>
      <w:bookmarkEnd w:id="76"/>
    </w:p>
    <w:p w14:paraId="12006257" w14:textId="35AE6130" w:rsidR="185C778F" w:rsidRDefault="531AB1A1" w:rsidP="21A97744">
      <w:pPr>
        <w:pStyle w:val="Corpodetexto"/>
        <w:spacing w:line="360" w:lineRule="auto"/>
        <w:ind w:firstLine="708"/>
        <w:jc w:val="both"/>
        <w:rPr>
          <w:rFonts w:ascii="Arial" w:eastAsia="Arial" w:hAnsi="Arial" w:cs="Arial"/>
        </w:rPr>
      </w:pPr>
      <w:r w:rsidRPr="531AB1A1">
        <w:rPr>
          <w:rFonts w:ascii="Arial" w:eastAsia="Arial" w:hAnsi="Arial" w:cs="Arial"/>
        </w:rPr>
        <w:t xml:space="preserve">Durante a utilização do aplicativo, podem ocorrer erros na contagem de pontuação dos usuários ou nas curtidas das reclamações, devido a possíveis inconsistências casos de registros simultâneos. A melhor solução encontrada para solucionar esse problema foi a utilização de </w:t>
      </w:r>
      <w:proofErr w:type="spellStart"/>
      <w:r w:rsidRPr="531AB1A1">
        <w:rPr>
          <w:rFonts w:ascii="Arial" w:eastAsia="Arial" w:hAnsi="Arial" w:cs="Arial"/>
        </w:rPr>
        <w:t>Cron</w:t>
      </w:r>
      <w:proofErr w:type="spellEnd"/>
      <w:r w:rsidRPr="531AB1A1">
        <w:rPr>
          <w:rFonts w:ascii="Arial" w:eastAsia="Arial" w:hAnsi="Arial" w:cs="Arial"/>
        </w:rPr>
        <w:t xml:space="preserve"> Jobs.</w:t>
      </w:r>
    </w:p>
    <w:p w14:paraId="1BAA1718" w14:textId="5793F43D" w:rsidR="0DB04FE7" w:rsidRDefault="531AB1A1" w:rsidP="4EA89FAE">
      <w:pPr>
        <w:pStyle w:val="Corpodetexto"/>
        <w:spacing w:line="360" w:lineRule="auto"/>
        <w:ind w:firstLine="708"/>
        <w:rPr>
          <w:rFonts w:ascii="Arial" w:eastAsia="Arial" w:hAnsi="Arial" w:cs="Arial"/>
        </w:rPr>
      </w:pPr>
      <w:r w:rsidRPr="531AB1A1">
        <w:rPr>
          <w:rFonts w:ascii="Arial" w:eastAsia="Arial" w:hAnsi="Arial" w:cs="Arial"/>
        </w:rPr>
        <w:t xml:space="preserve">Segundo Cimino (2024), </w:t>
      </w:r>
      <w:proofErr w:type="spellStart"/>
      <w:r w:rsidRPr="531AB1A1">
        <w:rPr>
          <w:rFonts w:ascii="Arial" w:eastAsia="Arial" w:hAnsi="Arial" w:cs="Arial"/>
        </w:rPr>
        <w:t>Cron</w:t>
      </w:r>
      <w:proofErr w:type="spellEnd"/>
      <w:r w:rsidRPr="531AB1A1">
        <w:rPr>
          <w:rFonts w:ascii="Arial" w:eastAsia="Arial" w:hAnsi="Arial" w:cs="Arial"/>
        </w:rPr>
        <w:t xml:space="preserve"> </w:t>
      </w:r>
      <w:proofErr w:type="spellStart"/>
      <w:r w:rsidRPr="531AB1A1">
        <w:rPr>
          <w:rFonts w:ascii="Arial" w:eastAsia="Arial" w:hAnsi="Arial" w:cs="Arial"/>
        </w:rPr>
        <w:t>jobs</w:t>
      </w:r>
      <w:proofErr w:type="spellEnd"/>
      <w:r w:rsidRPr="531AB1A1">
        <w:rPr>
          <w:rFonts w:ascii="Arial" w:eastAsia="Arial" w:hAnsi="Arial" w:cs="Arial"/>
        </w:rPr>
        <w:t xml:space="preserve"> são tarefas repetitivas a serem executadas automaticamente em intervalos de tempo ou horários pré-definidos, podendo variar de uma execução individual da tarefa, múltiplas ocorrências ou execuções frequentes com pouco espaçamento de tempo.</w:t>
      </w:r>
    </w:p>
    <w:p w14:paraId="18E006B8" w14:textId="48E12381" w:rsidR="707C0045" w:rsidRDefault="531AB1A1" w:rsidP="4EA89FAE">
      <w:pPr>
        <w:spacing w:line="360" w:lineRule="auto"/>
        <w:ind w:firstLine="720"/>
        <w:jc w:val="both"/>
        <w:rPr>
          <w:rFonts w:ascii="Arial" w:eastAsia="Arial" w:hAnsi="Arial" w:cs="Arial"/>
        </w:rPr>
      </w:pPr>
      <w:r w:rsidRPr="531AB1A1">
        <w:rPr>
          <w:rFonts w:ascii="Arial" w:eastAsia="Arial" w:hAnsi="Arial" w:cs="Arial"/>
        </w:rPr>
        <w:t xml:space="preserve">Por meio de uma pipeline do GitHub </w:t>
      </w:r>
      <w:proofErr w:type="spellStart"/>
      <w:r w:rsidRPr="531AB1A1">
        <w:rPr>
          <w:rFonts w:ascii="Arial" w:eastAsia="Arial" w:hAnsi="Arial" w:cs="Arial"/>
        </w:rPr>
        <w:t>Actions</w:t>
      </w:r>
      <w:proofErr w:type="spellEnd"/>
      <w:r w:rsidRPr="531AB1A1">
        <w:rPr>
          <w:rFonts w:ascii="Arial" w:eastAsia="Arial" w:hAnsi="Arial" w:cs="Arial"/>
        </w:rPr>
        <w:t xml:space="preserve">, a aplicação utiliza </w:t>
      </w:r>
      <w:proofErr w:type="spellStart"/>
      <w:r w:rsidRPr="531AB1A1">
        <w:rPr>
          <w:rFonts w:ascii="Arial" w:eastAsia="Arial" w:hAnsi="Arial" w:cs="Arial"/>
        </w:rPr>
        <w:t>Cron</w:t>
      </w:r>
      <w:proofErr w:type="spellEnd"/>
      <w:r w:rsidRPr="531AB1A1">
        <w:rPr>
          <w:rFonts w:ascii="Arial" w:eastAsia="Arial" w:hAnsi="Arial" w:cs="Arial"/>
        </w:rPr>
        <w:t xml:space="preserve"> Jobs para validar a pontuação dos usuários e a quantidade de curtidas registradas no banco de dados. Uma vez ao dia à meia noite horário de Brasília, o </w:t>
      </w:r>
      <w:proofErr w:type="spellStart"/>
      <w:r w:rsidRPr="531AB1A1">
        <w:rPr>
          <w:rFonts w:ascii="Arial" w:eastAsia="Arial" w:hAnsi="Arial" w:cs="Arial"/>
        </w:rPr>
        <w:t>Cron</w:t>
      </w:r>
      <w:proofErr w:type="spellEnd"/>
      <w:r w:rsidRPr="531AB1A1">
        <w:rPr>
          <w:rFonts w:ascii="Arial" w:eastAsia="Arial" w:hAnsi="Arial" w:cs="Arial"/>
        </w:rPr>
        <w:t xml:space="preserve"> </w:t>
      </w:r>
      <w:proofErr w:type="spellStart"/>
      <w:r w:rsidRPr="531AB1A1">
        <w:rPr>
          <w:rFonts w:ascii="Arial" w:eastAsia="Arial" w:hAnsi="Arial" w:cs="Arial"/>
        </w:rPr>
        <w:t>Job</w:t>
      </w:r>
      <w:proofErr w:type="spellEnd"/>
      <w:r w:rsidRPr="531AB1A1">
        <w:rPr>
          <w:rFonts w:ascii="Arial" w:eastAsia="Arial" w:hAnsi="Arial" w:cs="Arial"/>
        </w:rPr>
        <w:t xml:space="preserve"> realiza uma varredura no banco de dados, analisando o histórico de atualizações no último dia e garantindo a consistência dos dados. Caso algum erro de contagem seja identificado, o </w:t>
      </w:r>
      <w:proofErr w:type="spellStart"/>
      <w:r w:rsidRPr="531AB1A1">
        <w:rPr>
          <w:rFonts w:ascii="Arial" w:eastAsia="Arial" w:hAnsi="Arial" w:cs="Arial"/>
        </w:rPr>
        <w:t>Cron</w:t>
      </w:r>
      <w:proofErr w:type="spellEnd"/>
      <w:r w:rsidRPr="531AB1A1">
        <w:rPr>
          <w:rFonts w:ascii="Arial" w:eastAsia="Arial" w:hAnsi="Arial" w:cs="Arial"/>
        </w:rPr>
        <w:t xml:space="preserve"> </w:t>
      </w:r>
      <w:proofErr w:type="spellStart"/>
      <w:r w:rsidRPr="531AB1A1">
        <w:rPr>
          <w:rFonts w:ascii="Arial" w:eastAsia="Arial" w:hAnsi="Arial" w:cs="Arial"/>
        </w:rPr>
        <w:t>Job</w:t>
      </w:r>
      <w:proofErr w:type="spellEnd"/>
      <w:r w:rsidRPr="531AB1A1">
        <w:rPr>
          <w:rFonts w:ascii="Arial" w:eastAsia="Arial" w:hAnsi="Arial" w:cs="Arial"/>
        </w:rPr>
        <w:t xml:space="preserve"> realiza a correção automaticamente, assegurando a integridade das informações.</w:t>
      </w:r>
    </w:p>
    <w:p w14:paraId="4745FB3C" w14:textId="1A8782D6" w:rsidR="009A5281" w:rsidRPr="00280234" w:rsidRDefault="531AB1A1" w:rsidP="00280234">
      <w:pPr>
        <w:pStyle w:val="Ttulo1"/>
        <w:spacing w:line="360" w:lineRule="auto"/>
        <w:rPr>
          <w:rFonts w:ascii="Arial" w:eastAsia="Calibri" w:hAnsi="Arial" w:cs="Arial"/>
          <w:sz w:val="24"/>
          <w:szCs w:val="24"/>
          <w:lang w:val="pt-BR" w:eastAsia="en-US"/>
        </w:rPr>
      </w:pPr>
      <w:bookmarkStart w:id="77" w:name="_Toc819121696"/>
      <w:bookmarkStart w:id="78" w:name="_Toc183291684"/>
      <w:r w:rsidRPr="531AB1A1">
        <w:rPr>
          <w:rFonts w:ascii="Arial" w:eastAsia="Calibri" w:hAnsi="Arial" w:cs="Arial"/>
          <w:sz w:val="24"/>
          <w:szCs w:val="24"/>
        </w:rPr>
        <w:t>REQUISITOS DO SISTEMA DE SOFTWARE</w:t>
      </w:r>
      <w:bookmarkEnd w:id="77"/>
      <w:bookmarkEnd w:id="78"/>
    </w:p>
    <w:p w14:paraId="25A1ED39" w14:textId="77777777" w:rsidR="003F6B4A" w:rsidRPr="003F6B4A" w:rsidRDefault="003F6B4A" w:rsidP="003F6B4A">
      <w:pPr>
        <w:rPr>
          <w:rFonts w:eastAsia="Arial"/>
        </w:rPr>
      </w:pPr>
    </w:p>
    <w:p w14:paraId="52EB8DFA" w14:textId="32927DFB" w:rsidR="5DAD4F36" w:rsidRDefault="531AB1A1" w:rsidP="1E806E08">
      <w:pPr>
        <w:spacing w:before="120" w:line="360" w:lineRule="auto"/>
        <w:ind w:firstLine="360"/>
        <w:jc w:val="both"/>
      </w:pPr>
      <w:r w:rsidRPr="531AB1A1">
        <w:rPr>
          <w:rFonts w:ascii="Arial" w:eastAsia="Arial" w:hAnsi="Arial" w:cs="Arial"/>
        </w:rPr>
        <w:t xml:space="preserve">De acordo com </w:t>
      </w:r>
      <w:proofErr w:type="spellStart"/>
      <w:r w:rsidRPr="531AB1A1">
        <w:rPr>
          <w:rFonts w:ascii="Arial" w:eastAsia="Arial" w:hAnsi="Arial" w:cs="Arial"/>
        </w:rPr>
        <w:t>Sommerville</w:t>
      </w:r>
      <w:proofErr w:type="spellEnd"/>
      <w:r w:rsidRPr="531AB1A1">
        <w:rPr>
          <w:rFonts w:ascii="Arial" w:eastAsia="Arial" w:hAnsi="Arial" w:cs="Arial"/>
        </w:rPr>
        <w:t xml:space="preserve">, os requisitos de </w:t>
      </w:r>
      <w:r w:rsidRPr="008E6846">
        <w:rPr>
          <w:rFonts w:ascii="Arial" w:eastAsia="Arial" w:hAnsi="Arial" w:cs="Arial"/>
          <w:i/>
          <w:iCs/>
        </w:rPr>
        <w:t>software</w:t>
      </w:r>
      <w:r w:rsidRPr="531AB1A1">
        <w:rPr>
          <w:rFonts w:ascii="Arial" w:eastAsia="Arial" w:hAnsi="Arial" w:cs="Arial"/>
        </w:rPr>
        <w:t xml:space="preserve"> (2011, p. 57) “são as descrições do que o sistema deve fazer, os serviços oferecem e as restrições a seu funcionamento”. E tem como objetivo atender as necessidades de negócio, isto é, as necessidades do cliente (SOMMERVILLE, 2011, p. 57).</w:t>
      </w:r>
    </w:p>
    <w:p w14:paraId="23D0852E" w14:textId="4CB91A30" w:rsidR="2101DD6B" w:rsidRDefault="531AB1A1" w:rsidP="1E806E08">
      <w:pPr>
        <w:spacing w:before="120" w:line="360" w:lineRule="auto"/>
        <w:ind w:firstLine="360"/>
        <w:jc w:val="both"/>
        <w:rPr>
          <w:rFonts w:ascii="Arial" w:eastAsia="Arial" w:hAnsi="Arial" w:cs="Arial"/>
        </w:rPr>
      </w:pPr>
      <w:r w:rsidRPr="531AB1A1">
        <w:rPr>
          <w:rFonts w:ascii="Arial" w:eastAsia="Arial" w:hAnsi="Arial" w:cs="Arial"/>
        </w:rPr>
        <w:lastRenderedPageBreak/>
        <w:t>Na documentação de requisitos é essencial definir prioridades para orientar o desenvolvimento com base no valor agregado ao negócio, os requisitos foram classificados em três categorias:</w:t>
      </w:r>
    </w:p>
    <w:p w14:paraId="7124F6C2" w14:textId="72F80C62" w:rsidR="48C87CD0" w:rsidRDefault="531AB1A1" w:rsidP="1E806E08">
      <w:pPr>
        <w:pStyle w:val="PargrafodaLista"/>
        <w:numPr>
          <w:ilvl w:val="0"/>
          <w:numId w:val="1"/>
        </w:numPr>
        <w:spacing w:before="120" w:line="360" w:lineRule="auto"/>
        <w:jc w:val="both"/>
        <w:rPr>
          <w:rFonts w:ascii="Arial" w:eastAsia="Arial" w:hAnsi="Arial" w:cs="Arial"/>
        </w:rPr>
      </w:pPr>
      <w:r w:rsidRPr="531AB1A1">
        <w:rPr>
          <w:rFonts w:ascii="Arial" w:eastAsia="Arial" w:hAnsi="Arial" w:cs="Arial"/>
        </w:rPr>
        <w:t>Essenciais: indispensáveis para o funcionamento do sistema.</w:t>
      </w:r>
    </w:p>
    <w:p w14:paraId="06E33EF1" w14:textId="6FBF96B2" w:rsidR="48C87CD0" w:rsidRDefault="531AB1A1" w:rsidP="1E806E08">
      <w:pPr>
        <w:pStyle w:val="PargrafodaLista"/>
        <w:numPr>
          <w:ilvl w:val="0"/>
          <w:numId w:val="1"/>
        </w:numPr>
        <w:spacing w:before="120" w:line="360" w:lineRule="auto"/>
        <w:jc w:val="both"/>
        <w:rPr>
          <w:rFonts w:ascii="Arial" w:eastAsia="Arial" w:hAnsi="Arial" w:cs="Arial"/>
        </w:rPr>
      </w:pPr>
      <w:r w:rsidRPr="531AB1A1">
        <w:rPr>
          <w:rFonts w:ascii="Arial" w:eastAsia="Arial" w:hAnsi="Arial" w:cs="Arial"/>
        </w:rPr>
        <w:t>Importantes: Relevantes, mas não impeditivos para a operação inicial.</w:t>
      </w:r>
    </w:p>
    <w:p w14:paraId="14B9B6DE" w14:textId="622D9F08" w:rsidR="48C87CD0" w:rsidRDefault="531AB1A1" w:rsidP="1E806E08">
      <w:pPr>
        <w:pStyle w:val="PargrafodaLista"/>
        <w:numPr>
          <w:ilvl w:val="0"/>
          <w:numId w:val="1"/>
        </w:numPr>
        <w:spacing w:before="120" w:line="360" w:lineRule="auto"/>
        <w:jc w:val="both"/>
        <w:rPr>
          <w:rFonts w:ascii="Arial" w:eastAsia="Arial" w:hAnsi="Arial" w:cs="Arial"/>
        </w:rPr>
      </w:pPr>
      <w:r w:rsidRPr="531AB1A1">
        <w:rPr>
          <w:rFonts w:ascii="Arial" w:eastAsia="Arial" w:hAnsi="Arial" w:cs="Arial"/>
        </w:rPr>
        <w:t>Desejáveis: Funcionalidades complementares, que podem ser implementadas posteriormente.</w:t>
      </w:r>
    </w:p>
    <w:p w14:paraId="5CDE9860" w14:textId="6AD33CD9" w:rsidR="00824060" w:rsidRDefault="531AB1A1" w:rsidP="1E806E08">
      <w:pPr>
        <w:spacing w:before="120" w:line="360" w:lineRule="auto"/>
        <w:ind w:firstLine="360"/>
        <w:jc w:val="both"/>
        <w:rPr>
          <w:rFonts w:ascii="Arial" w:eastAsia="Arial" w:hAnsi="Arial" w:cs="Arial"/>
          <w:color w:val="000000" w:themeColor="text1"/>
          <w:highlight w:val="yellow"/>
        </w:rPr>
      </w:pPr>
      <w:r w:rsidRPr="531AB1A1">
        <w:rPr>
          <w:rFonts w:ascii="Arial" w:eastAsia="Arial" w:hAnsi="Arial" w:cs="Arial"/>
          <w:color w:val="000000" w:themeColor="text1"/>
        </w:rPr>
        <w:t>Este capítulo visa especificar os requisitos funcionais e não funcionais, juntamente com as regras de negócio, além de fornecer os casos de uso e o protótipo das telas.</w:t>
      </w:r>
    </w:p>
    <w:p w14:paraId="05F4DA97" w14:textId="77777777" w:rsidR="003F071A" w:rsidRDefault="003F071A" w:rsidP="078076E3"/>
    <w:p w14:paraId="1D11F8FE" w14:textId="77777777" w:rsidR="008B3D40" w:rsidRDefault="531AB1A1" w:rsidP="008258E6">
      <w:pPr>
        <w:pStyle w:val="Ttulo2"/>
        <w:rPr>
          <w:rFonts w:eastAsia="Arial"/>
        </w:rPr>
      </w:pPr>
      <w:bookmarkStart w:id="79" w:name="_Toc1036698444"/>
      <w:bookmarkStart w:id="80" w:name="_Toc183291685"/>
      <w:r w:rsidRPr="531AB1A1">
        <w:rPr>
          <w:rFonts w:eastAsia="Arial"/>
        </w:rPr>
        <w:t>Requisitos Funcionais</w:t>
      </w:r>
      <w:bookmarkEnd w:id="79"/>
      <w:bookmarkEnd w:id="80"/>
    </w:p>
    <w:p w14:paraId="129ECB27" w14:textId="77777777" w:rsidR="009A5281" w:rsidRPr="009A5281" w:rsidRDefault="009A5281" w:rsidP="009A5281">
      <w:pPr>
        <w:rPr>
          <w:rFonts w:eastAsia="Arial"/>
        </w:rPr>
      </w:pPr>
    </w:p>
    <w:p w14:paraId="15D7819A" w14:textId="77777777" w:rsidR="008B3D40" w:rsidRDefault="531AB1A1" w:rsidP="00F35E54">
      <w:pPr>
        <w:spacing w:line="360" w:lineRule="auto"/>
        <w:ind w:firstLine="363"/>
        <w:jc w:val="both"/>
      </w:pPr>
      <w:r w:rsidRPr="531AB1A1">
        <w:rPr>
          <w:rFonts w:ascii="Arial" w:eastAsia="Arial" w:hAnsi="Arial" w:cs="Arial"/>
        </w:rPr>
        <w:t>Neste item serão descritos os requisitos funcionais que especificam ações que o sistema deve ser capaz de executar, ou seja, os objetivos do sistema, incluindo prioridade e regras de negócio.</w:t>
      </w:r>
    </w:p>
    <w:p w14:paraId="0793B283" w14:textId="77777777" w:rsidR="008B3D40" w:rsidRDefault="531AB1A1" w:rsidP="008B3D40">
      <w:pPr>
        <w:spacing w:line="360" w:lineRule="auto"/>
        <w:ind w:left="708"/>
        <w:jc w:val="both"/>
      </w:pPr>
      <w:r w:rsidRPr="531AB1A1">
        <w:rPr>
          <w:rFonts w:ascii="Arial" w:eastAsia="Arial" w:hAnsi="Arial" w:cs="Arial"/>
          <w:sz w:val="20"/>
          <w:szCs w:val="20"/>
        </w:rPr>
        <w:t xml:space="preserve"> </w:t>
      </w:r>
    </w:p>
    <w:p w14:paraId="4833FC98" w14:textId="77777777" w:rsidR="008B3D40" w:rsidRDefault="531AB1A1" w:rsidP="008B3D40">
      <w:pPr>
        <w:spacing w:line="360" w:lineRule="auto"/>
        <w:jc w:val="both"/>
      </w:pPr>
      <w:r w:rsidRPr="531AB1A1">
        <w:rPr>
          <w:rFonts w:ascii="Arial" w:eastAsia="Arial" w:hAnsi="Arial" w:cs="Arial"/>
          <w:b/>
          <w:bCs/>
        </w:rPr>
        <w:t>[RF001] – Cadastrar usuário</w:t>
      </w:r>
    </w:p>
    <w:tbl>
      <w:tblPr>
        <w:tblW w:w="0" w:type="auto"/>
        <w:tblInd w:w="705" w:type="dxa"/>
        <w:tblLayout w:type="fixed"/>
        <w:tblLook w:val="06A0" w:firstRow="1" w:lastRow="0" w:firstColumn="1" w:lastColumn="0" w:noHBand="1" w:noVBand="1"/>
      </w:tblPr>
      <w:tblGrid>
        <w:gridCol w:w="1893"/>
        <w:gridCol w:w="606"/>
        <w:gridCol w:w="1871"/>
        <w:gridCol w:w="612"/>
        <w:gridCol w:w="1919"/>
        <w:gridCol w:w="610"/>
        <w:gridCol w:w="1510"/>
      </w:tblGrid>
      <w:tr w:rsidR="008B3D40" w14:paraId="547C8731" w14:textId="77777777" w:rsidTr="531AB1A1">
        <w:trPr>
          <w:trHeight w:val="300"/>
        </w:trPr>
        <w:tc>
          <w:tcPr>
            <w:tcW w:w="1893" w:type="dxa"/>
            <w:tcMar>
              <w:left w:w="108" w:type="dxa"/>
              <w:right w:w="108" w:type="dxa"/>
            </w:tcMar>
          </w:tcPr>
          <w:p w14:paraId="0D6E251E" w14:textId="77777777" w:rsidR="008B3D40" w:rsidRDefault="531AB1A1" w:rsidP="00320BD4">
            <w:pPr>
              <w:spacing w:before="240" w:after="240" w:line="360" w:lineRule="auto"/>
              <w:jc w:val="both"/>
            </w:pPr>
            <w:r w:rsidRPr="531AB1A1">
              <w:rPr>
                <w:rFonts w:ascii="Arial" w:eastAsia="Arial" w:hAnsi="Arial" w:cs="Arial"/>
                <w:b/>
                <w:bCs/>
                <w:color w:val="000000" w:themeColor="text1"/>
              </w:rPr>
              <w:t>Prioridade</w:t>
            </w:r>
            <w:r w:rsidRPr="531AB1A1">
              <w:rPr>
                <w:rFonts w:ascii="Arial" w:eastAsia="Arial" w:hAnsi="Arial" w:cs="Arial"/>
                <w:color w:val="000000" w:themeColor="text1"/>
              </w:rPr>
              <w:t>:</w:t>
            </w:r>
          </w:p>
        </w:tc>
        <w:tc>
          <w:tcPr>
            <w:tcW w:w="606" w:type="dxa"/>
            <w:tcMar>
              <w:left w:w="108" w:type="dxa"/>
              <w:right w:w="108" w:type="dxa"/>
            </w:tcMar>
          </w:tcPr>
          <w:p w14:paraId="5592B7D4" w14:textId="77777777" w:rsidR="008B3D40" w:rsidRDefault="531AB1A1" w:rsidP="00320BD4">
            <w:pPr>
              <w:spacing w:before="240" w:after="240" w:line="360" w:lineRule="auto"/>
              <w:ind w:left="-20" w:right="-20"/>
              <w:jc w:val="right"/>
            </w:pPr>
            <w:r w:rsidRPr="531AB1A1">
              <w:rPr>
                <w:rFonts w:ascii="Wingdings" w:eastAsia="Wingdings" w:hAnsi="Wingdings" w:cs="Wingdings"/>
                <w:color w:val="000000" w:themeColor="text1"/>
                <w:sz w:val="18"/>
                <w:szCs w:val="18"/>
              </w:rPr>
              <w:t>n</w:t>
            </w:r>
          </w:p>
        </w:tc>
        <w:tc>
          <w:tcPr>
            <w:tcW w:w="1871" w:type="dxa"/>
            <w:tcMar>
              <w:left w:w="108" w:type="dxa"/>
              <w:right w:w="108" w:type="dxa"/>
            </w:tcMar>
          </w:tcPr>
          <w:p w14:paraId="78A3283D" w14:textId="77777777" w:rsidR="008B3D40" w:rsidRDefault="531AB1A1" w:rsidP="00320BD4">
            <w:pPr>
              <w:spacing w:before="240" w:after="240" w:line="360" w:lineRule="auto"/>
              <w:ind w:left="-108" w:right="-20"/>
              <w:jc w:val="both"/>
            </w:pPr>
            <w:r w:rsidRPr="531AB1A1">
              <w:rPr>
                <w:rFonts w:ascii="Arial" w:eastAsia="Arial" w:hAnsi="Arial" w:cs="Arial"/>
              </w:rPr>
              <w:t>Essencial</w:t>
            </w:r>
          </w:p>
        </w:tc>
        <w:tc>
          <w:tcPr>
            <w:tcW w:w="612" w:type="dxa"/>
            <w:tcMar>
              <w:left w:w="108" w:type="dxa"/>
              <w:right w:w="108" w:type="dxa"/>
            </w:tcMar>
          </w:tcPr>
          <w:p w14:paraId="264B9F67" w14:textId="77777777" w:rsidR="008B3D40" w:rsidRDefault="531AB1A1" w:rsidP="00320BD4">
            <w:pPr>
              <w:spacing w:before="240" w:after="240" w:line="360" w:lineRule="auto"/>
              <w:ind w:left="-20" w:right="-20"/>
              <w:jc w:val="right"/>
            </w:pPr>
            <w:r w:rsidRPr="531AB1A1">
              <w:rPr>
                <w:rFonts w:ascii="Wingdings" w:eastAsia="Wingdings" w:hAnsi="Wingdings" w:cs="Wingdings"/>
                <w:color w:val="000000" w:themeColor="text1"/>
                <w:sz w:val="18"/>
                <w:szCs w:val="18"/>
              </w:rPr>
              <w:t>¨</w:t>
            </w:r>
          </w:p>
        </w:tc>
        <w:tc>
          <w:tcPr>
            <w:tcW w:w="1919" w:type="dxa"/>
            <w:tcMar>
              <w:left w:w="108" w:type="dxa"/>
              <w:right w:w="108" w:type="dxa"/>
            </w:tcMar>
          </w:tcPr>
          <w:p w14:paraId="3E2EF3FB" w14:textId="77777777" w:rsidR="008B3D40" w:rsidRDefault="531AB1A1" w:rsidP="00320BD4">
            <w:pPr>
              <w:spacing w:before="240" w:after="240" w:line="360" w:lineRule="auto"/>
              <w:ind w:left="-108" w:right="-20"/>
              <w:jc w:val="both"/>
            </w:pPr>
            <w:r w:rsidRPr="531AB1A1">
              <w:rPr>
                <w:rFonts w:ascii="Arial" w:eastAsia="Arial" w:hAnsi="Arial" w:cs="Arial"/>
              </w:rPr>
              <w:t>Importante</w:t>
            </w:r>
          </w:p>
        </w:tc>
        <w:tc>
          <w:tcPr>
            <w:tcW w:w="610" w:type="dxa"/>
            <w:tcMar>
              <w:left w:w="108" w:type="dxa"/>
              <w:right w:w="108" w:type="dxa"/>
            </w:tcMar>
          </w:tcPr>
          <w:p w14:paraId="2A52BB8D" w14:textId="77777777" w:rsidR="008B3D40" w:rsidRDefault="531AB1A1" w:rsidP="00320BD4">
            <w:pPr>
              <w:spacing w:before="240" w:after="240" w:line="360" w:lineRule="auto"/>
              <w:ind w:left="-20" w:right="-20"/>
              <w:jc w:val="right"/>
            </w:pPr>
            <w:r w:rsidRPr="531AB1A1">
              <w:rPr>
                <w:rFonts w:ascii="Wingdings" w:eastAsia="Wingdings" w:hAnsi="Wingdings" w:cs="Wingdings"/>
                <w:color w:val="000000" w:themeColor="text1"/>
                <w:sz w:val="18"/>
                <w:szCs w:val="18"/>
              </w:rPr>
              <w:t>¨</w:t>
            </w:r>
          </w:p>
        </w:tc>
        <w:tc>
          <w:tcPr>
            <w:tcW w:w="1510" w:type="dxa"/>
            <w:tcMar>
              <w:left w:w="108" w:type="dxa"/>
              <w:right w:w="108" w:type="dxa"/>
            </w:tcMar>
          </w:tcPr>
          <w:p w14:paraId="42F1E21F" w14:textId="77777777" w:rsidR="008B3D40" w:rsidRDefault="531AB1A1" w:rsidP="00320BD4">
            <w:pPr>
              <w:spacing w:before="240" w:after="240" w:line="360" w:lineRule="auto"/>
              <w:ind w:left="-108" w:right="-20"/>
              <w:jc w:val="both"/>
            </w:pPr>
            <w:r w:rsidRPr="531AB1A1">
              <w:rPr>
                <w:rFonts w:ascii="Arial" w:eastAsia="Arial" w:hAnsi="Arial" w:cs="Arial"/>
              </w:rPr>
              <w:t>Desejável</w:t>
            </w:r>
          </w:p>
        </w:tc>
      </w:tr>
    </w:tbl>
    <w:p w14:paraId="485B4B07" w14:textId="77777777" w:rsidR="008B3D40" w:rsidRDefault="531AB1A1" w:rsidP="008B3D40">
      <w:pPr>
        <w:spacing w:line="360" w:lineRule="auto"/>
        <w:jc w:val="both"/>
      </w:pPr>
      <w:r w:rsidRPr="531AB1A1">
        <w:rPr>
          <w:rFonts w:ascii="Arial" w:eastAsia="Arial" w:hAnsi="Arial" w:cs="Arial"/>
          <w:b/>
          <w:bCs/>
          <w:color w:val="000000" w:themeColor="text1"/>
        </w:rPr>
        <w:t>Descrição</w:t>
      </w:r>
      <w:r w:rsidRPr="531AB1A1">
        <w:rPr>
          <w:rFonts w:ascii="Arial" w:eastAsia="Arial" w:hAnsi="Arial" w:cs="Arial"/>
          <w:color w:val="000000" w:themeColor="text1"/>
        </w:rPr>
        <w:t xml:space="preserve">: </w:t>
      </w:r>
      <w:r w:rsidRPr="531AB1A1">
        <w:rPr>
          <w:rFonts w:ascii="Arial" w:eastAsia="Arial" w:hAnsi="Arial" w:cs="Arial"/>
        </w:rPr>
        <w:t>Este requisito permite que o usuário crie uma conta para a utilização do sistema.</w:t>
      </w:r>
    </w:p>
    <w:p w14:paraId="715A186B" w14:textId="77777777" w:rsidR="008B3D40" w:rsidRDefault="531AB1A1" w:rsidP="008B3D40">
      <w:pPr>
        <w:spacing w:line="360" w:lineRule="auto"/>
        <w:ind w:left="708"/>
        <w:jc w:val="both"/>
      </w:pPr>
      <w:r w:rsidRPr="531AB1A1">
        <w:rPr>
          <w:rFonts w:ascii="Arial" w:eastAsia="Arial" w:hAnsi="Arial" w:cs="Arial"/>
          <w:color w:val="000000" w:themeColor="text1"/>
        </w:rPr>
        <w:t xml:space="preserve"> </w:t>
      </w:r>
    </w:p>
    <w:p w14:paraId="2867A8A6" w14:textId="77777777" w:rsidR="008B3D40" w:rsidRDefault="531AB1A1" w:rsidP="008B3D40">
      <w:pPr>
        <w:spacing w:line="360" w:lineRule="auto"/>
        <w:jc w:val="both"/>
      </w:pPr>
      <w:r w:rsidRPr="531AB1A1">
        <w:rPr>
          <w:rFonts w:ascii="Arial" w:eastAsia="Arial" w:hAnsi="Arial" w:cs="Arial"/>
          <w:b/>
          <w:bCs/>
        </w:rPr>
        <w:t>[RF002] – Realizar login</w:t>
      </w:r>
      <w:r w:rsidRPr="531AB1A1">
        <w:rPr>
          <w:rFonts w:ascii="Arial" w:eastAsia="Arial" w:hAnsi="Arial" w:cs="Arial"/>
        </w:rPr>
        <w:t xml:space="preserve"> </w:t>
      </w:r>
    </w:p>
    <w:tbl>
      <w:tblPr>
        <w:tblW w:w="0" w:type="auto"/>
        <w:tblInd w:w="705" w:type="dxa"/>
        <w:tblLayout w:type="fixed"/>
        <w:tblLook w:val="06A0" w:firstRow="1" w:lastRow="0" w:firstColumn="1" w:lastColumn="0" w:noHBand="1" w:noVBand="1"/>
      </w:tblPr>
      <w:tblGrid>
        <w:gridCol w:w="1892"/>
        <w:gridCol w:w="605"/>
        <w:gridCol w:w="1878"/>
        <w:gridCol w:w="609"/>
        <w:gridCol w:w="1925"/>
        <w:gridCol w:w="609"/>
        <w:gridCol w:w="1518"/>
      </w:tblGrid>
      <w:tr w:rsidR="008B3D40" w14:paraId="1A29E49D" w14:textId="77777777" w:rsidTr="531AB1A1">
        <w:trPr>
          <w:trHeight w:val="300"/>
        </w:trPr>
        <w:tc>
          <w:tcPr>
            <w:tcW w:w="1892" w:type="dxa"/>
            <w:tcMar>
              <w:left w:w="108" w:type="dxa"/>
              <w:right w:w="108" w:type="dxa"/>
            </w:tcMar>
          </w:tcPr>
          <w:p w14:paraId="2BBDB1D0" w14:textId="77777777" w:rsidR="008B3D40" w:rsidRDefault="531AB1A1" w:rsidP="00320BD4">
            <w:pPr>
              <w:spacing w:before="240" w:after="240" w:line="360" w:lineRule="auto"/>
              <w:jc w:val="both"/>
            </w:pPr>
            <w:r w:rsidRPr="531AB1A1">
              <w:rPr>
                <w:rFonts w:ascii="Arial" w:eastAsia="Arial" w:hAnsi="Arial" w:cs="Arial"/>
                <w:b/>
                <w:bCs/>
              </w:rPr>
              <w:t>Prioridade</w:t>
            </w:r>
            <w:r w:rsidRPr="531AB1A1">
              <w:rPr>
                <w:rFonts w:ascii="Arial" w:eastAsia="Arial" w:hAnsi="Arial" w:cs="Arial"/>
              </w:rPr>
              <w:t>:</w:t>
            </w:r>
          </w:p>
        </w:tc>
        <w:tc>
          <w:tcPr>
            <w:tcW w:w="605" w:type="dxa"/>
            <w:tcMar>
              <w:left w:w="108" w:type="dxa"/>
              <w:right w:w="108" w:type="dxa"/>
            </w:tcMar>
          </w:tcPr>
          <w:p w14:paraId="275B334F" w14:textId="77777777" w:rsidR="008B3D40" w:rsidRDefault="531AB1A1" w:rsidP="00320BD4">
            <w:pPr>
              <w:spacing w:before="240" w:after="240" w:line="360" w:lineRule="auto"/>
              <w:ind w:left="-20" w:right="-20"/>
              <w:jc w:val="right"/>
            </w:pPr>
            <w:r w:rsidRPr="531AB1A1">
              <w:rPr>
                <w:rFonts w:ascii="Wingdings" w:eastAsia="Wingdings" w:hAnsi="Wingdings" w:cs="Wingdings"/>
                <w:color w:val="000000" w:themeColor="text1"/>
                <w:sz w:val="18"/>
                <w:szCs w:val="18"/>
              </w:rPr>
              <w:t>n</w:t>
            </w:r>
          </w:p>
        </w:tc>
        <w:tc>
          <w:tcPr>
            <w:tcW w:w="1878" w:type="dxa"/>
            <w:tcMar>
              <w:left w:w="108" w:type="dxa"/>
              <w:right w:w="108" w:type="dxa"/>
            </w:tcMar>
          </w:tcPr>
          <w:p w14:paraId="70CC20C2" w14:textId="77777777" w:rsidR="008B3D40" w:rsidRDefault="531AB1A1" w:rsidP="00320BD4">
            <w:pPr>
              <w:spacing w:before="240" w:after="240" w:line="360" w:lineRule="auto"/>
              <w:ind w:left="-108"/>
              <w:jc w:val="both"/>
            </w:pPr>
            <w:r w:rsidRPr="531AB1A1">
              <w:rPr>
                <w:rFonts w:ascii="Arial" w:eastAsia="Arial" w:hAnsi="Arial" w:cs="Arial"/>
              </w:rPr>
              <w:t>Essencial</w:t>
            </w:r>
          </w:p>
        </w:tc>
        <w:tc>
          <w:tcPr>
            <w:tcW w:w="609" w:type="dxa"/>
            <w:tcMar>
              <w:left w:w="108" w:type="dxa"/>
              <w:right w:w="108" w:type="dxa"/>
            </w:tcMar>
          </w:tcPr>
          <w:p w14:paraId="6211A21E" w14:textId="77777777" w:rsidR="008B3D40" w:rsidRDefault="531AB1A1" w:rsidP="00320BD4">
            <w:pPr>
              <w:spacing w:before="240" w:after="240" w:line="360" w:lineRule="auto"/>
              <w:ind w:left="-20" w:right="-20"/>
              <w:jc w:val="right"/>
            </w:pPr>
            <w:r w:rsidRPr="531AB1A1">
              <w:rPr>
                <w:rFonts w:ascii="Wingdings" w:eastAsia="Wingdings" w:hAnsi="Wingdings" w:cs="Wingdings"/>
                <w:color w:val="000000" w:themeColor="text1"/>
                <w:sz w:val="18"/>
                <w:szCs w:val="18"/>
              </w:rPr>
              <w:t>¨</w:t>
            </w:r>
          </w:p>
        </w:tc>
        <w:tc>
          <w:tcPr>
            <w:tcW w:w="1925" w:type="dxa"/>
            <w:tcMar>
              <w:left w:w="108" w:type="dxa"/>
              <w:right w:w="108" w:type="dxa"/>
            </w:tcMar>
          </w:tcPr>
          <w:p w14:paraId="59854B9D" w14:textId="77777777" w:rsidR="008B3D40" w:rsidRDefault="531AB1A1" w:rsidP="00320BD4">
            <w:pPr>
              <w:spacing w:before="240" w:after="240" w:line="360" w:lineRule="auto"/>
              <w:ind w:left="-108"/>
              <w:jc w:val="both"/>
            </w:pPr>
            <w:r w:rsidRPr="531AB1A1">
              <w:rPr>
                <w:rFonts w:ascii="Arial" w:eastAsia="Arial" w:hAnsi="Arial" w:cs="Arial"/>
              </w:rPr>
              <w:t>Importante</w:t>
            </w:r>
          </w:p>
        </w:tc>
        <w:tc>
          <w:tcPr>
            <w:tcW w:w="609" w:type="dxa"/>
            <w:tcMar>
              <w:left w:w="108" w:type="dxa"/>
              <w:right w:w="108" w:type="dxa"/>
            </w:tcMar>
          </w:tcPr>
          <w:p w14:paraId="69B2A365" w14:textId="77777777" w:rsidR="008B3D40" w:rsidRDefault="531AB1A1" w:rsidP="00320BD4">
            <w:pPr>
              <w:spacing w:before="240" w:after="240" w:line="360" w:lineRule="auto"/>
              <w:ind w:left="-20" w:right="-20"/>
              <w:jc w:val="right"/>
            </w:pPr>
            <w:r w:rsidRPr="531AB1A1">
              <w:rPr>
                <w:rFonts w:ascii="Wingdings" w:eastAsia="Wingdings" w:hAnsi="Wingdings" w:cs="Wingdings"/>
                <w:color w:val="000000" w:themeColor="text1"/>
                <w:sz w:val="18"/>
                <w:szCs w:val="18"/>
              </w:rPr>
              <w:t>¨</w:t>
            </w:r>
          </w:p>
        </w:tc>
        <w:tc>
          <w:tcPr>
            <w:tcW w:w="1518" w:type="dxa"/>
            <w:tcMar>
              <w:left w:w="108" w:type="dxa"/>
              <w:right w:w="108" w:type="dxa"/>
            </w:tcMar>
          </w:tcPr>
          <w:p w14:paraId="05333FF9" w14:textId="77777777" w:rsidR="008B3D40" w:rsidRDefault="531AB1A1" w:rsidP="00320BD4">
            <w:pPr>
              <w:spacing w:before="240" w:after="240" w:line="360" w:lineRule="auto"/>
              <w:ind w:left="-108"/>
              <w:jc w:val="both"/>
            </w:pPr>
            <w:r w:rsidRPr="531AB1A1">
              <w:rPr>
                <w:rFonts w:ascii="Arial" w:eastAsia="Arial" w:hAnsi="Arial" w:cs="Arial"/>
              </w:rPr>
              <w:t>Desejável</w:t>
            </w:r>
          </w:p>
        </w:tc>
      </w:tr>
    </w:tbl>
    <w:p w14:paraId="54341481" w14:textId="77777777" w:rsidR="008B3D40" w:rsidRDefault="531AB1A1" w:rsidP="008B3D40">
      <w:pPr>
        <w:spacing w:line="360" w:lineRule="auto"/>
        <w:jc w:val="both"/>
      </w:pPr>
      <w:r w:rsidRPr="531AB1A1">
        <w:rPr>
          <w:rFonts w:ascii="Arial" w:eastAsia="Arial" w:hAnsi="Arial" w:cs="Arial"/>
          <w:b/>
          <w:bCs/>
        </w:rPr>
        <w:t>Descrição</w:t>
      </w:r>
      <w:r w:rsidRPr="531AB1A1">
        <w:rPr>
          <w:rFonts w:ascii="Arial" w:eastAsia="Arial" w:hAnsi="Arial" w:cs="Arial"/>
        </w:rPr>
        <w:t>: Este requisito permite que o usuário faça o login em sua conta.</w:t>
      </w:r>
    </w:p>
    <w:p w14:paraId="6D037EEA" w14:textId="77777777" w:rsidR="008B3D40" w:rsidRDefault="531AB1A1" w:rsidP="008B3D40">
      <w:pPr>
        <w:spacing w:line="360" w:lineRule="auto"/>
        <w:ind w:left="705"/>
        <w:jc w:val="both"/>
      </w:pPr>
      <w:r w:rsidRPr="531AB1A1">
        <w:rPr>
          <w:rFonts w:ascii="Arial" w:eastAsia="Arial" w:hAnsi="Arial" w:cs="Arial"/>
        </w:rPr>
        <w:t xml:space="preserve"> </w:t>
      </w:r>
    </w:p>
    <w:p w14:paraId="3A28BFFC" w14:textId="5BEFBE36" w:rsidR="008B3D40" w:rsidRDefault="531AB1A1" w:rsidP="008B3D40">
      <w:pPr>
        <w:spacing w:line="360" w:lineRule="auto"/>
        <w:jc w:val="both"/>
      </w:pPr>
      <w:r w:rsidRPr="531AB1A1">
        <w:rPr>
          <w:rFonts w:ascii="Arial" w:eastAsia="Arial" w:hAnsi="Arial" w:cs="Arial"/>
          <w:b/>
          <w:bCs/>
        </w:rPr>
        <w:t>[RF003] – Criar uma reclamação</w:t>
      </w:r>
      <w:r w:rsidRPr="531AB1A1">
        <w:rPr>
          <w:rFonts w:ascii="Arial" w:eastAsia="Arial" w:hAnsi="Arial" w:cs="Arial"/>
        </w:rPr>
        <w:t xml:space="preserve"> </w:t>
      </w:r>
    </w:p>
    <w:tbl>
      <w:tblPr>
        <w:tblW w:w="0" w:type="auto"/>
        <w:tblInd w:w="705" w:type="dxa"/>
        <w:tblLayout w:type="fixed"/>
        <w:tblLook w:val="06A0" w:firstRow="1" w:lastRow="0" w:firstColumn="1" w:lastColumn="0" w:noHBand="1" w:noVBand="1"/>
      </w:tblPr>
      <w:tblGrid>
        <w:gridCol w:w="1900"/>
        <w:gridCol w:w="601"/>
        <w:gridCol w:w="1877"/>
        <w:gridCol w:w="611"/>
        <w:gridCol w:w="1919"/>
        <w:gridCol w:w="614"/>
        <w:gridCol w:w="1513"/>
      </w:tblGrid>
      <w:tr w:rsidR="008B3D40" w14:paraId="1DA714FC" w14:textId="77777777" w:rsidTr="531AB1A1">
        <w:trPr>
          <w:trHeight w:val="300"/>
        </w:trPr>
        <w:tc>
          <w:tcPr>
            <w:tcW w:w="1900" w:type="dxa"/>
            <w:tcMar>
              <w:left w:w="108" w:type="dxa"/>
              <w:right w:w="108" w:type="dxa"/>
            </w:tcMar>
          </w:tcPr>
          <w:p w14:paraId="4859EC74" w14:textId="77777777" w:rsidR="008B3D40" w:rsidRDefault="531AB1A1" w:rsidP="00320BD4">
            <w:pPr>
              <w:spacing w:before="240" w:after="240" w:line="360" w:lineRule="auto"/>
              <w:jc w:val="both"/>
            </w:pPr>
            <w:r w:rsidRPr="531AB1A1">
              <w:rPr>
                <w:rFonts w:ascii="Arial" w:eastAsia="Arial" w:hAnsi="Arial" w:cs="Arial"/>
                <w:b/>
                <w:bCs/>
              </w:rPr>
              <w:t>Prioridade</w:t>
            </w:r>
            <w:r w:rsidRPr="531AB1A1">
              <w:rPr>
                <w:rFonts w:ascii="Arial" w:eastAsia="Arial" w:hAnsi="Arial" w:cs="Arial"/>
              </w:rPr>
              <w:t>:</w:t>
            </w:r>
          </w:p>
        </w:tc>
        <w:tc>
          <w:tcPr>
            <w:tcW w:w="601" w:type="dxa"/>
            <w:tcMar>
              <w:left w:w="108" w:type="dxa"/>
              <w:right w:w="108" w:type="dxa"/>
            </w:tcMar>
          </w:tcPr>
          <w:p w14:paraId="3CD10A0A" w14:textId="77777777" w:rsidR="008B3D40" w:rsidRDefault="531AB1A1" w:rsidP="00320BD4">
            <w:pPr>
              <w:spacing w:before="240" w:after="240" w:line="360" w:lineRule="auto"/>
              <w:ind w:left="-20" w:right="-20"/>
              <w:jc w:val="right"/>
            </w:pPr>
            <w:r w:rsidRPr="531AB1A1">
              <w:rPr>
                <w:rFonts w:ascii="Wingdings" w:eastAsia="Wingdings" w:hAnsi="Wingdings" w:cs="Wingdings"/>
                <w:color w:val="000000" w:themeColor="text1"/>
                <w:sz w:val="18"/>
                <w:szCs w:val="18"/>
              </w:rPr>
              <w:t>n</w:t>
            </w:r>
          </w:p>
        </w:tc>
        <w:tc>
          <w:tcPr>
            <w:tcW w:w="1877" w:type="dxa"/>
            <w:tcMar>
              <w:left w:w="108" w:type="dxa"/>
              <w:right w:w="108" w:type="dxa"/>
            </w:tcMar>
          </w:tcPr>
          <w:p w14:paraId="3A7AEAB0" w14:textId="77777777" w:rsidR="008B3D40" w:rsidRDefault="531AB1A1" w:rsidP="00320BD4">
            <w:pPr>
              <w:spacing w:before="240" w:after="240" w:line="360" w:lineRule="auto"/>
              <w:ind w:left="-108" w:right="-20"/>
              <w:jc w:val="both"/>
            </w:pPr>
            <w:r w:rsidRPr="531AB1A1">
              <w:rPr>
                <w:rFonts w:ascii="Arial" w:eastAsia="Arial" w:hAnsi="Arial" w:cs="Arial"/>
              </w:rPr>
              <w:t>Essencial</w:t>
            </w:r>
          </w:p>
        </w:tc>
        <w:tc>
          <w:tcPr>
            <w:tcW w:w="611" w:type="dxa"/>
            <w:tcMar>
              <w:left w:w="108" w:type="dxa"/>
              <w:right w:w="108" w:type="dxa"/>
            </w:tcMar>
          </w:tcPr>
          <w:p w14:paraId="188A3F9A" w14:textId="77777777" w:rsidR="008B3D40" w:rsidRDefault="531AB1A1" w:rsidP="00320BD4">
            <w:pPr>
              <w:spacing w:before="240" w:after="240" w:line="360" w:lineRule="auto"/>
              <w:ind w:left="-20" w:right="-20"/>
              <w:jc w:val="right"/>
            </w:pPr>
            <w:r w:rsidRPr="531AB1A1">
              <w:rPr>
                <w:rFonts w:ascii="Wingdings" w:eastAsia="Wingdings" w:hAnsi="Wingdings" w:cs="Wingdings"/>
                <w:color w:val="000000" w:themeColor="text1"/>
                <w:sz w:val="18"/>
                <w:szCs w:val="18"/>
              </w:rPr>
              <w:t>¨</w:t>
            </w:r>
          </w:p>
        </w:tc>
        <w:tc>
          <w:tcPr>
            <w:tcW w:w="1919" w:type="dxa"/>
            <w:tcMar>
              <w:left w:w="108" w:type="dxa"/>
              <w:right w:w="108" w:type="dxa"/>
            </w:tcMar>
          </w:tcPr>
          <w:p w14:paraId="0AB6AC5F" w14:textId="77777777" w:rsidR="008B3D40" w:rsidRDefault="531AB1A1" w:rsidP="00320BD4">
            <w:pPr>
              <w:spacing w:before="240" w:after="240" w:line="360" w:lineRule="auto"/>
              <w:ind w:left="-108" w:right="-20"/>
              <w:jc w:val="both"/>
            </w:pPr>
            <w:r w:rsidRPr="531AB1A1">
              <w:rPr>
                <w:rFonts w:ascii="Arial" w:eastAsia="Arial" w:hAnsi="Arial" w:cs="Arial"/>
              </w:rPr>
              <w:t>Importante</w:t>
            </w:r>
          </w:p>
        </w:tc>
        <w:tc>
          <w:tcPr>
            <w:tcW w:w="614" w:type="dxa"/>
            <w:tcMar>
              <w:left w:w="108" w:type="dxa"/>
              <w:right w:w="108" w:type="dxa"/>
            </w:tcMar>
          </w:tcPr>
          <w:p w14:paraId="1CFF7F8C" w14:textId="77777777" w:rsidR="008B3D40" w:rsidRDefault="531AB1A1" w:rsidP="00320BD4">
            <w:pPr>
              <w:spacing w:before="240" w:after="240" w:line="360" w:lineRule="auto"/>
              <w:ind w:left="-20" w:right="-20"/>
              <w:jc w:val="right"/>
            </w:pPr>
            <w:r w:rsidRPr="531AB1A1">
              <w:rPr>
                <w:rFonts w:ascii="Wingdings" w:eastAsia="Wingdings" w:hAnsi="Wingdings" w:cs="Wingdings"/>
                <w:color w:val="000000" w:themeColor="text1"/>
                <w:sz w:val="18"/>
                <w:szCs w:val="18"/>
              </w:rPr>
              <w:t>¨</w:t>
            </w:r>
          </w:p>
        </w:tc>
        <w:tc>
          <w:tcPr>
            <w:tcW w:w="1513" w:type="dxa"/>
            <w:tcMar>
              <w:left w:w="108" w:type="dxa"/>
              <w:right w:w="108" w:type="dxa"/>
            </w:tcMar>
          </w:tcPr>
          <w:p w14:paraId="10CCD8D5" w14:textId="77777777" w:rsidR="008B3D40" w:rsidRDefault="531AB1A1" w:rsidP="00320BD4">
            <w:pPr>
              <w:spacing w:before="240" w:after="240" w:line="360" w:lineRule="auto"/>
              <w:ind w:left="-108" w:right="-20"/>
              <w:jc w:val="both"/>
            </w:pPr>
            <w:r w:rsidRPr="531AB1A1">
              <w:rPr>
                <w:rFonts w:ascii="Arial" w:eastAsia="Arial" w:hAnsi="Arial" w:cs="Arial"/>
              </w:rPr>
              <w:t>Desejável</w:t>
            </w:r>
          </w:p>
        </w:tc>
      </w:tr>
    </w:tbl>
    <w:p w14:paraId="2DDCC477" w14:textId="4D181FA3" w:rsidR="008B3D40" w:rsidRDefault="531AB1A1" w:rsidP="008B3D40">
      <w:pPr>
        <w:spacing w:line="360" w:lineRule="auto"/>
        <w:jc w:val="both"/>
      </w:pPr>
      <w:r w:rsidRPr="531AB1A1">
        <w:rPr>
          <w:rFonts w:ascii="Arial" w:eastAsia="Arial" w:hAnsi="Arial" w:cs="Arial"/>
          <w:b/>
          <w:bCs/>
        </w:rPr>
        <w:t>Descrição</w:t>
      </w:r>
      <w:r w:rsidRPr="531AB1A1">
        <w:rPr>
          <w:rFonts w:ascii="Arial" w:eastAsia="Arial" w:hAnsi="Arial" w:cs="Arial"/>
        </w:rPr>
        <w:t>: Este requisito permite que o usuário publique uma reclamação sobre as vias.</w:t>
      </w:r>
    </w:p>
    <w:p w14:paraId="0969D68F" w14:textId="77777777" w:rsidR="008B3D40" w:rsidRDefault="531AB1A1" w:rsidP="008B3D40">
      <w:pPr>
        <w:spacing w:line="360" w:lineRule="auto"/>
        <w:ind w:left="705"/>
        <w:jc w:val="both"/>
      </w:pPr>
      <w:r w:rsidRPr="531AB1A1">
        <w:rPr>
          <w:rFonts w:ascii="Arial" w:eastAsia="Arial" w:hAnsi="Arial" w:cs="Arial"/>
        </w:rPr>
        <w:t xml:space="preserve"> </w:t>
      </w:r>
    </w:p>
    <w:p w14:paraId="3C58F0CF" w14:textId="73BD4D6C" w:rsidR="008B3D40" w:rsidRDefault="531AB1A1" w:rsidP="008B3D40">
      <w:pPr>
        <w:spacing w:line="360" w:lineRule="auto"/>
        <w:jc w:val="both"/>
        <w:rPr>
          <w:rFonts w:ascii="Arial" w:eastAsia="Arial" w:hAnsi="Arial" w:cs="Arial"/>
          <w:b/>
          <w:bCs/>
        </w:rPr>
      </w:pPr>
      <w:r w:rsidRPr="531AB1A1">
        <w:rPr>
          <w:rFonts w:ascii="Arial" w:eastAsia="Arial" w:hAnsi="Arial" w:cs="Arial"/>
          <w:b/>
          <w:bCs/>
        </w:rPr>
        <w:lastRenderedPageBreak/>
        <w:t>[RF004] – Visualizar feed de reclamações</w:t>
      </w:r>
    </w:p>
    <w:p w14:paraId="073F7599" w14:textId="77777777" w:rsidR="003413C7" w:rsidRDefault="003413C7" w:rsidP="008B3D40">
      <w:pPr>
        <w:spacing w:line="360" w:lineRule="auto"/>
        <w:jc w:val="both"/>
      </w:pPr>
    </w:p>
    <w:tbl>
      <w:tblPr>
        <w:tblW w:w="0" w:type="auto"/>
        <w:tblInd w:w="705" w:type="dxa"/>
        <w:tblLayout w:type="fixed"/>
        <w:tblLook w:val="06A0" w:firstRow="1" w:lastRow="0" w:firstColumn="1" w:lastColumn="0" w:noHBand="1" w:noVBand="1"/>
      </w:tblPr>
      <w:tblGrid>
        <w:gridCol w:w="1900"/>
        <w:gridCol w:w="601"/>
        <w:gridCol w:w="1877"/>
        <w:gridCol w:w="607"/>
        <w:gridCol w:w="1926"/>
        <w:gridCol w:w="611"/>
        <w:gridCol w:w="1513"/>
      </w:tblGrid>
      <w:tr w:rsidR="008B3D40" w14:paraId="52888112" w14:textId="77777777" w:rsidTr="531AB1A1">
        <w:trPr>
          <w:trHeight w:val="300"/>
        </w:trPr>
        <w:tc>
          <w:tcPr>
            <w:tcW w:w="1900" w:type="dxa"/>
            <w:tcMar>
              <w:left w:w="108" w:type="dxa"/>
              <w:right w:w="108" w:type="dxa"/>
            </w:tcMar>
          </w:tcPr>
          <w:p w14:paraId="3B1B0C44" w14:textId="77777777" w:rsidR="008B3D40" w:rsidRDefault="531AB1A1" w:rsidP="00320BD4">
            <w:pPr>
              <w:spacing w:before="240" w:after="240" w:line="360" w:lineRule="auto"/>
              <w:jc w:val="both"/>
            </w:pPr>
            <w:r w:rsidRPr="531AB1A1">
              <w:rPr>
                <w:rFonts w:ascii="Arial" w:eastAsia="Arial" w:hAnsi="Arial" w:cs="Arial"/>
                <w:b/>
                <w:bCs/>
              </w:rPr>
              <w:t>Prioridade</w:t>
            </w:r>
            <w:r w:rsidRPr="531AB1A1">
              <w:rPr>
                <w:rFonts w:ascii="Arial" w:eastAsia="Arial" w:hAnsi="Arial" w:cs="Arial"/>
              </w:rPr>
              <w:t>:</w:t>
            </w:r>
          </w:p>
        </w:tc>
        <w:tc>
          <w:tcPr>
            <w:tcW w:w="601" w:type="dxa"/>
            <w:tcMar>
              <w:left w:w="108" w:type="dxa"/>
              <w:right w:w="108" w:type="dxa"/>
            </w:tcMar>
          </w:tcPr>
          <w:p w14:paraId="17B26918" w14:textId="77777777" w:rsidR="008B3D40" w:rsidRDefault="531AB1A1" w:rsidP="00320BD4">
            <w:pPr>
              <w:spacing w:before="240" w:after="240" w:line="360" w:lineRule="auto"/>
              <w:ind w:left="-20" w:right="-20"/>
              <w:jc w:val="right"/>
            </w:pPr>
            <w:r w:rsidRPr="531AB1A1">
              <w:rPr>
                <w:rFonts w:ascii="Wingdings" w:eastAsia="Wingdings" w:hAnsi="Wingdings" w:cs="Wingdings"/>
                <w:color w:val="000000" w:themeColor="text1"/>
                <w:sz w:val="18"/>
                <w:szCs w:val="18"/>
              </w:rPr>
              <w:t>n</w:t>
            </w:r>
          </w:p>
        </w:tc>
        <w:tc>
          <w:tcPr>
            <w:tcW w:w="1877" w:type="dxa"/>
            <w:tcMar>
              <w:left w:w="108" w:type="dxa"/>
              <w:right w:w="108" w:type="dxa"/>
            </w:tcMar>
          </w:tcPr>
          <w:p w14:paraId="32766FC6" w14:textId="77777777" w:rsidR="008B3D40" w:rsidRDefault="531AB1A1" w:rsidP="00320BD4">
            <w:pPr>
              <w:spacing w:before="240" w:after="240" w:line="360" w:lineRule="auto"/>
              <w:ind w:left="-108" w:right="-20"/>
              <w:jc w:val="both"/>
            </w:pPr>
            <w:r w:rsidRPr="531AB1A1">
              <w:rPr>
                <w:rFonts w:ascii="Arial" w:eastAsia="Arial" w:hAnsi="Arial" w:cs="Arial"/>
              </w:rPr>
              <w:t>Essencial</w:t>
            </w:r>
          </w:p>
        </w:tc>
        <w:tc>
          <w:tcPr>
            <w:tcW w:w="607" w:type="dxa"/>
            <w:tcMar>
              <w:left w:w="108" w:type="dxa"/>
              <w:right w:w="108" w:type="dxa"/>
            </w:tcMar>
          </w:tcPr>
          <w:p w14:paraId="04AABF4C" w14:textId="77777777" w:rsidR="008B3D40" w:rsidRDefault="531AB1A1" w:rsidP="00320BD4">
            <w:pPr>
              <w:spacing w:before="240" w:after="240" w:line="360" w:lineRule="auto"/>
              <w:ind w:left="-20" w:right="-20"/>
              <w:jc w:val="right"/>
            </w:pPr>
            <w:r w:rsidRPr="531AB1A1">
              <w:rPr>
                <w:rFonts w:ascii="Wingdings" w:eastAsia="Wingdings" w:hAnsi="Wingdings" w:cs="Wingdings"/>
                <w:color w:val="000000" w:themeColor="text1"/>
                <w:sz w:val="18"/>
                <w:szCs w:val="18"/>
              </w:rPr>
              <w:t>¨</w:t>
            </w:r>
          </w:p>
        </w:tc>
        <w:tc>
          <w:tcPr>
            <w:tcW w:w="1926" w:type="dxa"/>
            <w:tcMar>
              <w:left w:w="108" w:type="dxa"/>
              <w:right w:w="108" w:type="dxa"/>
            </w:tcMar>
          </w:tcPr>
          <w:p w14:paraId="25797B36" w14:textId="77777777" w:rsidR="008B3D40" w:rsidRDefault="531AB1A1" w:rsidP="00320BD4">
            <w:pPr>
              <w:spacing w:before="240" w:after="240" w:line="360" w:lineRule="auto"/>
              <w:ind w:left="-108" w:right="-20"/>
              <w:jc w:val="both"/>
            </w:pPr>
            <w:r w:rsidRPr="531AB1A1">
              <w:rPr>
                <w:rFonts w:ascii="Arial" w:eastAsia="Arial" w:hAnsi="Arial" w:cs="Arial"/>
              </w:rPr>
              <w:t>Importante</w:t>
            </w:r>
          </w:p>
        </w:tc>
        <w:tc>
          <w:tcPr>
            <w:tcW w:w="611" w:type="dxa"/>
            <w:tcMar>
              <w:left w:w="108" w:type="dxa"/>
              <w:right w:w="108" w:type="dxa"/>
            </w:tcMar>
          </w:tcPr>
          <w:p w14:paraId="40788DB9" w14:textId="77777777" w:rsidR="008B3D40" w:rsidRDefault="531AB1A1" w:rsidP="00320BD4">
            <w:pPr>
              <w:spacing w:before="240" w:after="240" w:line="360" w:lineRule="auto"/>
              <w:ind w:left="-20" w:right="-20"/>
              <w:jc w:val="right"/>
            </w:pPr>
            <w:r w:rsidRPr="531AB1A1">
              <w:rPr>
                <w:rFonts w:ascii="Wingdings" w:eastAsia="Wingdings" w:hAnsi="Wingdings" w:cs="Wingdings"/>
                <w:color w:val="000000" w:themeColor="text1"/>
                <w:sz w:val="18"/>
                <w:szCs w:val="18"/>
              </w:rPr>
              <w:t>¨</w:t>
            </w:r>
          </w:p>
        </w:tc>
        <w:tc>
          <w:tcPr>
            <w:tcW w:w="1513" w:type="dxa"/>
            <w:tcMar>
              <w:left w:w="108" w:type="dxa"/>
              <w:right w:w="108" w:type="dxa"/>
            </w:tcMar>
          </w:tcPr>
          <w:p w14:paraId="6BE1DA81" w14:textId="77777777" w:rsidR="008B3D40" w:rsidRDefault="531AB1A1" w:rsidP="00320BD4">
            <w:pPr>
              <w:spacing w:before="240" w:after="240" w:line="360" w:lineRule="auto"/>
              <w:ind w:left="-108" w:right="-20"/>
              <w:jc w:val="both"/>
            </w:pPr>
            <w:r w:rsidRPr="531AB1A1">
              <w:rPr>
                <w:rFonts w:ascii="Arial" w:eastAsia="Arial" w:hAnsi="Arial" w:cs="Arial"/>
              </w:rPr>
              <w:t>Desejável</w:t>
            </w:r>
          </w:p>
        </w:tc>
      </w:tr>
    </w:tbl>
    <w:p w14:paraId="59CC7344" w14:textId="4EFABC2C" w:rsidR="008B3D40" w:rsidRDefault="531AB1A1" w:rsidP="008B3D40">
      <w:pPr>
        <w:spacing w:line="360" w:lineRule="auto"/>
        <w:jc w:val="both"/>
      </w:pPr>
      <w:r w:rsidRPr="531AB1A1">
        <w:rPr>
          <w:rFonts w:ascii="Arial" w:eastAsia="Arial" w:hAnsi="Arial" w:cs="Arial"/>
          <w:b/>
          <w:bCs/>
        </w:rPr>
        <w:t>Descrição</w:t>
      </w:r>
      <w:r w:rsidRPr="531AB1A1">
        <w:rPr>
          <w:rFonts w:ascii="Arial" w:eastAsia="Arial" w:hAnsi="Arial" w:cs="Arial"/>
        </w:rPr>
        <w:t>: Este requisito permite que o usuário veja as principais informações das reclamações em um feed.</w:t>
      </w:r>
    </w:p>
    <w:p w14:paraId="136EEED8" w14:textId="77777777" w:rsidR="008B3D40" w:rsidRDefault="531AB1A1" w:rsidP="008B3D40">
      <w:pPr>
        <w:spacing w:line="360" w:lineRule="auto"/>
        <w:jc w:val="both"/>
      </w:pPr>
      <w:r w:rsidRPr="531AB1A1">
        <w:rPr>
          <w:rFonts w:ascii="Arial" w:eastAsia="Arial" w:hAnsi="Arial" w:cs="Arial"/>
        </w:rPr>
        <w:t xml:space="preserve"> </w:t>
      </w:r>
    </w:p>
    <w:p w14:paraId="21CD809B" w14:textId="51138055" w:rsidR="008B3D40" w:rsidRDefault="531AB1A1" w:rsidP="008B3D40">
      <w:pPr>
        <w:spacing w:line="360" w:lineRule="auto"/>
        <w:jc w:val="both"/>
      </w:pPr>
      <w:r w:rsidRPr="531AB1A1">
        <w:rPr>
          <w:rFonts w:ascii="Arial" w:eastAsia="Arial" w:hAnsi="Arial" w:cs="Arial"/>
          <w:b/>
          <w:bCs/>
        </w:rPr>
        <w:t>[RF005] – Visualizar detalhes de uma reclamação</w:t>
      </w:r>
    </w:p>
    <w:tbl>
      <w:tblPr>
        <w:tblW w:w="0" w:type="auto"/>
        <w:tblInd w:w="705" w:type="dxa"/>
        <w:tblLayout w:type="fixed"/>
        <w:tblLook w:val="06A0" w:firstRow="1" w:lastRow="0" w:firstColumn="1" w:lastColumn="0" w:noHBand="1" w:noVBand="1"/>
      </w:tblPr>
      <w:tblGrid>
        <w:gridCol w:w="1809"/>
        <w:gridCol w:w="426"/>
        <w:gridCol w:w="1984"/>
        <w:gridCol w:w="420"/>
        <w:gridCol w:w="1990"/>
        <w:gridCol w:w="425"/>
        <w:gridCol w:w="1384"/>
      </w:tblGrid>
      <w:tr w:rsidR="008B3D40" w14:paraId="58937B6E" w14:textId="77777777" w:rsidTr="531AB1A1">
        <w:trPr>
          <w:trHeight w:val="300"/>
        </w:trPr>
        <w:tc>
          <w:tcPr>
            <w:tcW w:w="1809" w:type="dxa"/>
            <w:tcMar>
              <w:left w:w="108" w:type="dxa"/>
              <w:right w:w="108" w:type="dxa"/>
            </w:tcMar>
          </w:tcPr>
          <w:p w14:paraId="63CB6D42" w14:textId="77777777" w:rsidR="008B3D40" w:rsidRDefault="531AB1A1" w:rsidP="00320BD4">
            <w:pPr>
              <w:spacing w:before="240" w:after="240" w:line="360" w:lineRule="auto"/>
              <w:jc w:val="both"/>
            </w:pPr>
            <w:r w:rsidRPr="531AB1A1">
              <w:rPr>
                <w:rFonts w:ascii="Arial" w:eastAsia="Arial" w:hAnsi="Arial" w:cs="Arial"/>
                <w:b/>
                <w:bCs/>
              </w:rPr>
              <w:t>Prioridade</w:t>
            </w:r>
            <w:r w:rsidRPr="531AB1A1">
              <w:rPr>
                <w:rFonts w:ascii="Arial" w:eastAsia="Arial" w:hAnsi="Arial" w:cs="Arial"/>
              </w:rPr>
              <w:t>:</w:t>
            </w:r>
          </w:p>
        </w:tc>
        <w:tc>
          <w:tcPr>
            <w:tcW w:w="426" w:type="dxa"/>
            <w:tcMar>
              <w:left w:w="108" w:type="dxa"/>
              <w:right w:w="108" w:type="dxa"/>
            </w:tcMar>
          </w:tcPr>
          <w:p w14:paraId="0E2B6A9A" w14:textId="77777777" w:rsidR="008B3D40" w:rsidRDefault="531AB1A1" w:rsidP="00320BD4">
            <w:pPr>
              <w:spacing w:before="240" w:after="240" w:line="360" w:lineRule="auto"/>
              <w:ind w:left="-20" w:right="-20"/>
              <w:jc w:val="right"/>
            </w:pPr>
            <w:r w:rsidRPr="531AB1A1">
              <w:rPr>
                <w:rFonts w:ascii="Wingdings" w:eastAsia="Wingdings" w:hAnsi="Wingdings" w:cs="Wingdings"/>
                <w:color w:val="000000" w:themeColor="text1"/>
                <w:sz w:val="18"/>
                <w:szCs w:val="18"/>
              </w:rPr>
              <w:t>n</w:t>
            </w:r>
          </w:p>
        </w:tc>
        <w:tc>
          <w:tcPr>
            <w:tcW w:w="1984" w:type="dxa"/>
            <w:tcMar>
              <w:left w:w="108" w:type="dxa"/>
              <w:right w:w="108" w:type="dxa"/>
            </w:tcMar>
          </w:tcPr>
          <w:p w14:paraId="32A53F75" w14:textId="77777777" w:rsidR="008B3D40" w:rsidRDefault="531AB1A1" w:rsidP="00320BD4">
            <w:pPr>
              <w:spacing w:before="240" w:after="240" w:line="360" w:lineRule="auto"/>
              <w:ind w:left="-108" w:right="-20"/>
              <w:jc w:val="both"/>
            </w:pPr>
            <w:r w:rsidRPr="531AB1A1">
              <w:rPr>
                <w:rFonts w:ascii="Arial" w:eastAsia="Arial" w:hAnsi="Arial" w:cs="Arial"/>
              </w:rPr>
              <w:t>Essencial</w:t>
            </w:r>
          </w:p>
        </w:tc>
        <w:tc>
          <w:tcPr>
            <w:tcW w:w="420" w:type="dxa"/>
            <w:tcMar>
              <w:left w:w="108" w:type="dxa"/>
              <w:right w:w="108" w:type="dxa"/>
            </w:tcMar>
          </w:tcPr>
          <w:p w14:paraId="0880371C" w14:textId="77777777" w:rsidR="008B3D40" w:rsidRDefault="531AB1A1" w:rsidP="00320BD4">
            <w:pPr>
              <w:spacing w:before="240" w:after="240" w:line="360" w:lineRule="auto"/>
              <w:ind w:left="-20" w:right="-20"/>
              <w:jc w:val="right"/>
            </w:pPr>
            <w:r w:rsidRPr="531AB1A1">
              <w:rPr>
                <w:rFonts w:ascii="Wingdings" w:eastAsia="Wingdings" w:hAnsi="Wingdings" w:cs="Wingdings"/>
                <w:color w:val="000000" w:themeColor="text1"/>
                <w:sz w:val="18"/>
                <w:szCs w:val="18"/>
              </w:rPr>
              <w:t>¨</w:t>
            </w:r>
          </w:p>
        </w:tc>
        <w:tc>
          <w:tcPr>
            <w:tcW w:w="1990" w:type="dxa"/>
            <w:tcMar>
              <w:left w:w="108" w:type="dxa"/>
              <w:right w:w="108" w:type="dxa"/>
            </w:tcMar>
          </w:tcPr>
          <w:p w14:paraId="39CEEB37" w14:textId="77777777" w:rsidR="008B3D40" w:rsidRDefault="531AB1A1" w:rsidP="00320BD4">
            <w:pPr>
              <w:spacing w:before="240" w:after="240" w:line="360" w:lineRule="auto"/>
              <w:ind w:left="-108" w:right="-20"/>
              <w:jc w:val="both"/>
            </w:pPr>
            <w:r w:rsidRPr="531AB1A1">
              <w:rPr>
                <w:rFonts w:ascii="Arial" w:eastAsia="Arial" w:hAnsi="Arial" w:cs="Arial"/>
              </w:rPr>
              <w:t>Importante</w:t>
            </w:r>
          </w:p>
        </w:tc>
        <w:tc>
          <w:tcPr>
            <w:tcW w:w="425" w:type="dxa"/>
            <w:tcMar>
              <w:left w:w="108" w:type="dxa"/>
              <w:right w:w="108" w:type="dxa"/>
            </w:tcMar>
          </w:tcPr>
          <w:p w14:paraId="52225FBE" w14:textId="77777777" w:rsidR="008B3D40" w:rsidRDefault="531AB1A1" w:rsidP="00320BD4">
            <w:pPr>
              <w:spacing w:before="240" w:after="240" w:line="360" w:lineRule="auto"/>
              <w:ind w:left="-20" w:right="-20"/>
              <w:jc w:val="right"/>
            </w:pPr>
            <w:r w:rsidRPr="531AB1A1">
              <w:rPr>
                <w:rFonts w:ascii="Wingdings" w:eastAsia="Wingdings" w:hAnsi="Wingdings" w:cs="Wingdings"/>
                <w:color w:val="000000" w:themeColor="text1"/>
                <w:sz w:val="18"/>
                <w:szCs w:val="18"/>
              </w:rPr>
              <w:t>¨</w:t>
            </w:r>
          </w:p>
        </w:tc>
        <w:tc>
          <w:tcPr>
            <w:tcW w:w="1384" w:type="dxa"/>
            <w:tcMar>
              <w:left w:w="108" w:type="dxa"/>
              <w:right w:w="108" w:type="dxa"/>
            </w:tcMar>
          </w:tcPr>
          <w:p w14:paraId="0BBFCFCC" w14:textId="77777777" w:rsidR="008B3D40" w:rsidRDefault="531AB1A1" w:rsidP="00320BD4">
            <w:pPr>
              <w:spacing w:before="240" w:after="240" w:line="360" w:lineRule="auto"/>
              <w:ind w:left="-108" w:right="-20"/>
              <w:jc w:val="both"/>
            </w:pPr>
            <w:r w:rsidRPr="531AB1A1">
              <w:rPr>
                <w:rFonts w:ascii="Arial" w:eastAsia="Arial" w:hAnsi="Arial" w:cs="Arial"/>
              </w:rPr>
              <w:t>Desejável</w:t>
            </w:r>
          </w:p>
        </w:tc>
      </w:tr>
    </w:tbl>
    <w:p w14:paraId="2CF31F40" w14:textId="5043CD88" w:rsidR="008B3D40" w:rsidRDefault="531AB1A1" w:rsidP="008B3D40">
      <w:pPr>
        <w:spacing w:line="360" w:lineRule="auto"/>
        <w:jc w:val="both"/>
      </w:pPr>
      <w:r w:rsidRPr="531AB1A1">
        <w:rPr>
          <w:rFonts w:ascii="Arial" w:eastAsia="Arial" w:hAnsi="Arial" w:cs="Arial"/>
          <w:b/>
          <w:bCs/>
        </w:rPr>
        <w:t>Descrição</w:t>
      </w:r>
      <w:r w:rsidRPr="531AB1A1">
        <w:rPr>
          <w:rFonts w:ascii="Arial" w:eastAsia="Arial" w:hAnsi="Arial" w:cs="Arial"/>
        </w:rPr>
        <w:t>: Este requisito permite que o usuário visualize todos os dados de uma reclamação.</w:t>
      </w:r>
    </w:p>
    <w:p w14:paraId="0602B07F" w14:textId="77777777" w:rsidR="008B3D40" w:rsidRDefault="531AB1A1" w:rsidP="008B3D40">
      <w:pPr>
        <w:spacing w:line="360" w:lineRule="auto"/>
        <w:jc w:val="both"/>
      </w:pPr>
      <w:r w:rsidRPr="531AB1A1">
        <w:rPr>
          <w:rFonts w:ascii="Arial" w:eastAsia="Arial" w:hAnsi="Arial" w:cs="Arial"/>
        </w:rPr>
        <w:t xml:space="preserve"> </w:t>
      </w:r>
    </w:p>
    <w:p w14:paraId="3039AE3C" w14:textId="3F1CF1AE" w:rsidR="008B3D40" w:rsidRDefault="531AB1A1" w:rsidP="008B3D40">
      <w:pPr>
        <w:spacing w:line="360" w:lineRule="auto"/>
        <w:jc w:val="both"/>
      </w:pPr>
      <w:r w:rsidRPr="531AB1A1">
        <w:rPr>
          <w:rFonts w:ascii="Arial" w:eastAsia="Arial" w:hAnsi="Arial" w:cs="Arial"/>
          <w:b/>
          <w:bCs/>
        </w:rPr>
        <w:t>[RF006] – Curtir uma reclamação</w:t>
      </w:r>
    </w:p>
    <w:tbl>
      <w:tblPr>
        <w:tblW w:w="0" w:type="auto"/>
        <w:tblInd w:w="705" w:type="dxa"/>
        <w:tblLayout w:type="fixed"/>
        <w:tblLook w:val="06A0" w:firstRow="1" w:lastRow="0" w:firstColumn="1" w:lastColumn="0" w:noHBand="1" w:noVBand="1"/>
      </w:tblPr>
      <w:tblGrid>
        <w:gridCol w:w="1809"/>
        <w:gridCol w:w="426"/>
        <w:gridCol w:w="1984"/>
        <w:gridCol w:w="420"/>
        <w:gridCol w:w="1990"/>
        <w:gridCol w:w="425"/>
        <w:gridCol w:w="1384"/>
      </w:tblGrid>
      <w:tr w:rsidR="008B3D40" w14:paraId="73056C74" w14:textId="77777777" w:rsidTr="531AB1A1">
        <w:trPr>
          <w:trHeight w:val="300"/>
        </w:trPr>
        <w:tc>
          <w:tcPr>
            <w:tcW w:w="1809" w:type="dxa"/>
            <w:tcMar>
              <w:left w:w="108" w:type="dxa"/>
              <w:right w:w="108" w:type="dxa"/>
            </w:tcMar>
          </w:tcPr>
          <w:p w14:paraId="2FDE132F" w14:textId="77777777" w:rsidR="008B3D40" w:rsidRDefault="531AB1A1" w:rsidP="00320BD4">
            <w:pPr>
              <w:spacing w:before="240" w:after="240" w:line="360" w:lineRule="auto"/>
              <w:jc w:val="both"/>
            </w:pPr>
            <w:r w:rsidRPr="531AB1A1">
              <w:rPr>
                <w:rFonts w:ascii="Arial" w:eastAsia="Arial" w:hAnsi="Arial" w:cs="Arial"/>
                <w:b/>
                <w:bCs/>
              </w:rPr>
              <w:t>Prioridade</w:t>
            </w:r>
            <w:r w:rsidRPr="531AB1A1">
              <w:rPr>
                <w:rFonts w:ascii="Arial" w:eastAsia="Arial" w:hAnsi="Arial" w:cs="Arial"/>
              </w:rPr>
              <w:t>:</w:t>
            </w:r>
          </w:p>
        </w:tc>
        <w:tc>
          <w:tcPr>
            <w:tcW w:w="426" w:type="dxa"/>
            <w:tcMar>
              <w:left w:w="108" w:type="dxa"/>
              <w:right w:w="108" w:type="dxa"/>
            </w:tcMar>
          </w:tcPr>
          <w:p w14:paraId="7592AE50" w14:textId="77777777" w:rsidR="008B3D40" w:rsidRDefault="531AB1A1" w:rsidP="00320BD4">
            <w:pPr>
              <w:spacing w:before="240" w:after="240" w:line="360" w:lineRule="auto"/>
              <w:ind w:left="-20" w:right="-20"/>
              <w:jc w:val="right"/>
            </w:pPr>
            <w:r w:rsidRPr="531AB1A1">
              <w:rPr>
                <w:rFonts w:ascii="Wingdings" w:eastAsia="Wingdings" w:hAnsi="Wingdings" w:cs="Wingdings"/>
                <w:color w:val="000000" w:themeColor="text1"/>
                <w:sz w:val="18"/>
                <w:szCs w:val="18"/>
              </w:rPr>
              <w:t>n</w:t>
            </w:r>
          </w:p>
        </w:tc>
        <w:tc>
          <w:tcPr>
            <w:tcW w:w="1984" w:type="dxa"/>
            <w:tcMar>
              <w:left w:w="108" w:type="dxa"/>
              <w:right w:w="108" w:type="dxa"/>
            </w:tcMar>
          </w:tcPr>
          <w:p w14:paraId="173634C4" w14:textId="77777777" w:rsidR="008B3D40" w:rsidRDefault="531AB1A1" w:rsidP="00320BD4">
            <w:pPr>
              <w:spacing w:before="240" w:after="240" w:line="360" w:lineRule="auto"/>
              <w:ind w:left="-108" w:right="-20"/>
              <w:jc w:val="both"/>
            </w:pPr>
            <w:r w:rsidRPr="531AB1A1">
              <w:rPr>
                <w:rFonts w:ascii="Arial" w:eastAsia="Arial" w:hAnsi="Arial" w:cs="Arial"/>
              </w:rPr>
              <w:t>Essencial</w:t>
            </w:r>
          </w:p>
        </w:tc>
        <w:tc>
          <w:tcPr>
            <w:tcW w:w="420" w:type="dxa"/>
            <w:tcMar>
              <w:left w:w="108" w:type="dxa"/>
              <w:right w:w="108" w:type="dxa"/>
            </w:tcMar>
          </w:tcPr>
          <w:p w14:paraId="159306DE" w14:textId="77777777" w:rsidR="008B3D40" w:rsidRDefault="531AB1A1" w:rsidP="00320BD4">
            <w:pPr>
              <w:spacing w:before="240" w:after="240" w:line="360" w:lineRule="auto"/>
              <w:ind w:left="-20" w:right="-20"/>
              <w:jc w:val="right"/>
            </w:pPr>
            <w:r w:rsidRPr="531AB1A1">
              <w:rPr>
                <w:rFonts w:ascii="Wingdings" w:eastAsia="Wingdings" w:hAnsi="Wingdings" w:cs="Wingdings"/>
                <w:color w:val="000000" w:themeColor="text1"/>
                <w:sz w:val="18"/>
                <w:szCs w:val="18"/>
              </w:rPr>
              <w:t>¨</w:t>
            </w:r>
          </w:p>
        </w:tc>
        <w:tc>
          <w:tcPr>
            <w:tcW w:w="1990" w:type="dxa"/>
            <w:tcMar>
              <w:left w:w="108" w:type="dxa"/>
              <w:right w:w="108" w:type="dxa"/>
            </w:tcMar>
          </w:tcPr>
          <w:p w14:paraId="447B26F3" w14:textId="77777777" w:rsidR="008B3D40" w:rsidRDefault="531AB1A1" w:rsidP="00320BD4">
            <w:pPr>
              <w:spacing w:before="240" w:after="240" w:line="360" w:lineRule="auto"/>
              <w:ind w:left="-108" w:right="-20"/>
              <w:jc w:val="both"/>
            </w:pPr>
            <w:r w:rsidRPr="531AB1A1">
              <w:rPr>
                <w:rFonts w:ascii="Arial" w:eastAsia="Arial" w:hAnsi="Arial" w:cs="Arial"/>
              </w:rPr>
              <w:t>Importante</w:t>
            </w:r>
          </w:p>
        </w:tc>
        <w:tc>
          <w:tcPr>
            <w:tcW w:w="425" w:type="dxa"/>
            <w:tcMar>
              <w:left w:w="108" w:type="dxa"/>
              <w:right w:w="108" w:type="dxa"/>
            </w:tcMar>
          </w:tcPr>
          <w:p w14:paraId="439209E0" w14:textId="77777777" w:rsidR="008B3D40" w:rsidRDefault="531AB1A1" w:rsidP="00320BD4">
            <w:pPr>
              <w:spacing w:before="240" w:after="240" w:line="360" w:lineRule="auto"/>
              <w:ind w:left="-20" w:right="-20"/>
              <w:jc w:val="right"/>
            </w:pPr>
            <w:r w:rsidRPr="531AB1A1">
              <w:rPr>
                <w:rFonts w:ascii="Wingdings" w:eastAsia="Wingdings" w:hAnsi="Wingdings" w:cs="Wingdings"/>
                <w:color w:val="000000" w:themeColor="text1"/>
                <w:sz w:val="18"/>
                <w:szCs w:val="18"/>
              </w:rPr>
              <w:t>¨</w:t>
            </w:r>
          </w:p>
        </w:tc>
        <w:tc>
          <w:tcPr>
            <w:tcW w:w="1384" w:type="dxa"/>
            <w:tcMar>
              <w:left w:w="108" w:type="dxa"/>
              <w:right w:w="108" w:type="dxa"/>
            </w:tcMar>
          </w:tcPr>
          <w:p w14:paraId="5491A8CC" w14:textId="77777777" w:rsidR="008B3D40" w:rsidRDefault="531AB1A1" w:rsidP="00320BD4">
            <w:pPr>
              <w:spacing w:before="240" w:after="240" w:line="360" w:lineRule="auto"/>
              <w:ind w:left="-108" w:right="-20"/>
              <w:jc w:val="both"/>
            </w:pPr>
            <w:r w:rsidRPr="531AB1A1">
              <w:rPr>
                <w:rFonts w:ascii="Arial" w:eastAsia="Arial" w:hAnsi="Arial" w:cs="Arial"/>
              </w:rPr>
              <w:t>Desejável</w:t>
            </w:r>
          </w:p>
        </w:tc>
      </w:tr>
    </w:tbl>
    <w:p w14:paraId="321E8FE2" w14:textId="7BA7F445" w:rsidR="008B3D40" w:rsidRDefault="531AB1A1" w:rsidP="008B3D40">
      <w:pPr>
        <w:spacing w:line="360" w:lineRule="auto"/>
        <w:jc w:val="both"/>
      </w:pPr>
      <w:r w:rsidRPr="531AB1A1">
        <w:rPr>
          <w:rFonts w:ascii="Arial" w:eastAsia="Arial" w:hAnsi="Arial" w:cs="Arial"/>
          <w:b/>
          <w:bCs/>
        </w:rPr>
        <w:t>Descrição</w:t>
      </w:r>
      <w:r w:rsidRPr="531AB1A1">
        <w:rPr>
          <w:rFonts w:ascii="Arial" w:eastAsia="Arial" w:hAnsi="Arial" w:cs="Arial"/>
        </w:rPr>
        <w:t>: Este requisito permite que o usuário adicione ou remova uma curtida em qualquer reclamação.</w:t>
      </w:r>
    </w:p>
    <w:p w14:paraId="5982A0C0" w14:textId="77777777" w:rsidR="008B3D40" w:rsidRDefault="531AB1A1" w:rsidP="008B3D40">
      <w:pPr>
        <w:spacing w:line="360" w:lineRule="auto"/>
        <w:jc w:val="both"/>
      </w:pPr>
      <w:r w:rsidRPr="531AB1A1">
        <w:rPr>
          <w:rFonts w:ascii="Arial" w:eastAsia="Arial" w:hAnsi="Arial" w:cs="Arial"/>
        </w:rPr>
        <w:t xml:space="preserve"> </w:t>
      </w:r>
    </w:p>
    <w:p w14:paraId="035DC2D1" w14:textId="0DA11C90" w:rsidR="008B3D40" w:rsidRDefault="531AB1A1" w:rsidP="008B3D40">
      <w:pPr>
        <w:spacing w:line="360" w:lineRule="auto"/>
        <w:jc w:val="both"/>
      </w:pPr>
      <w:r w:rsidRPr="531AB1A1">
        <w:rPr>
          <w:rFonts w:ascii="Arial" w:eastAsia="Arial" w:hAnsi="Arial" w:cs="Arial"/>
          <w:b/>
          <w:bCs/>
        </w:rPr>
        <w:t>[RF007] – Comentar uma reclamação</w:t>
      </w:r>
    </w:p>
    <w:tbl>
      <w:tblPr>
        <w:tblW w:w="0" w:type="auto"/>
        <w:tblInd w:w="705" w:type="dxa"/>
        <w:tblLayout w:type="fixed"/>
        <w:tblLook w:val="06A0" w:firstRow="1" w:lastRow="0" w:firstColumn="1" w:lastColumn="0" w:noHBand="1" w:noVBand="1"/>
      </w:tblPr>
      <w:tblGrid>
        <w:gridCol w:w="1809"/>
        <w:gridCol w:w="426"/>
        <w:gridCol w:w="1984"/>
        <w:gridCol w:w="420"/>
        <w:gridCol w:w="1990"/>
        <w:gridCol w:w="425"/>
        <w:gridCol w:w="1384"/>
      </w:tblGrid>
      <w:tr w:rsidR="008B3D40" w14:paraId="21C143B3" w14:textId="77777777" w:rsidTr="531AB1A1">
        <w:trPr>
          <w:trHeight w:val="300"/>
        </w:trPr>
        <w:tc>
          <w:tcPr>
            <w:tcW w:w="1809" w:type="dxa"/>
            <w:tcMar>
              <w:left w:w="108" w:type="dxa"/>
              <w:right w:w="108" w:type="dxa"/>
            </w:tcMar>
          </w:tcPr>
          <w:p w14:paraId="3F076FF7" w14:textId="77777777" w:rsidR="008B3D40" w:rsidRDefault="531AB1A1" w:rsidP="00320BD4">
            <w:pPr>
              <w:spacing w:before="240" w:after="240" w:line="360" w:lineRule="auto"/>
              <w:jc w:val="both"/>
            </w:pPr>
            <w:r w:rsidRPr="531AB1A1">
              <w:rPr>
                <w:rFonts w:ascii="Arial" w:eastAsia="Arial" w:hAnsi="Arial" w:cs="Arial"/>
                <w:b/>
                <w:bCs/>
              </w:rPr>
              <w:t>Prioridade</w:t>
            </w:r>
            <w:r w:rsidRPr="531AB1A1">
              <w:rPr>
                <w:rFonts w:ascii="Arial" w:eastAsia="Arial" w:hAnsi="Arial" w:cs="Arial"/>
              </w:rPr>
              <w:t>:</w:t>
            </w:r>
          </w:p>
        </w:tc>
        <w:tc>
          <w:tcPr>
            <w:tcW w:w="426" w:type="dxa"/>
            <w:tcMar>
              <w:left w:w="108" w:type="dxa"/>
              <w:right w:w="108" w:type="dxa"/>
            </w:tcMar>
          </w:tcPr>
          <w:p w14:paraId="1B5F3EBC" w14:textId="77777777" w:rsidR="008B3D40" w:rsidRDefault="531AB1A1" w:rsidP="00320BD4">
            <w:pPr>
              <w:spacing w:before="240" w:after="240" w:line="360" w:lineRule="auto"/>
              <w:ind w:left="-20" w:right="-20"/>
              <w:jc w:val="right"/>
            </w:pPr>
            <w:r w:rsidRPr="531AB1A1">
              <w:rPr>
                <w:rFonts w:ascii="Wingdings" w:eastAsia="Wingdings" w:hAnsi="Wingdings" w:cs="Wingdings"/>
                <w:color w:val="000000" w:themeColor="text1"/>
                <w:sz w:val="18"/>
                <w:szCs w:val="18"/>
              </w:rPr>
              <w:t>n</w:t>
            </w:r>
          </w:p>
        </w:tc>
        <w:tc>
          <w:tcPr>
            <w:tcW w:w="1984" w:type="dxa"/>
            <w:tcMar>
              <w:left w:w="108" w:type="dxa"/>
              <w:right w:w="108" w:type="dxa"/>
            </w:tcMar>
          </w:tcPr>
          <w:p w14:paraId="2FF66A45" w14:textId="77777777" w:rsidR="008B3D40" w:rsidRDefault="531AB1A1" w:rsidP="00320BD4">
            <w:pPr>
              <w:spacing w:before="240" w:after="240" w:line="360" w:lineRule="auto"/>
              <w:ind w:left="-108" w:right="-20"/>
              <w:jc w:val="both"/>
            </w:pPr>
            <w:r w:rsidRPr="531AB1A1">
              <w:rPr>
                <w:rFonts w:ascii="Arial" w:eastAsia="Arial" w:hAnsi="Arial" w:cs="Arial"/>
              </w:rPr>
              <w:t>Essencial</w:t>
            </w:r>
          </w:p>
        </w:tc>
        <w:tc>
          <w:tcPr>
            <w:tcW w:w="420" w:type="dxa"/>
            <w:tcMar>
              <w:left w:w="108" w:type="dxa"/>
              <w:right w:w="108" w:type="dxa"/>
            </w:tcMar>
          </w:tcPr>
          <w:p w14:paraId="1B57A6D8" w14:textId="77777777" w:rsidR="008B3D40" w:rsidRDefault="531AB1A1" w:rsidP="00320BD4">
            <w:pPr>
              <w:spacing w:before="240" w:after="240" w:line="360" w:lineRule="auto"/>
              <w:ind w:left="-20" w:right="-20"/>
              <w:jc w:val="right"/>
            </w:pPr>
            <w:r w:rsidRPr="531AB1A1">
              <w:rPr>
                <w:rFonts w:ascii="Wingdings" w:eastAsia="Wingdings" w:hAnsi="Wingdings" w:cs="Wingdings"/>
                <w:color w:val="000000" w:themeColor="text1"/>
                <w:sz w:val="18"/>
                <w:szCs w:val="18"/>
              </w:rPr>
              <w:t>¨</w:t>
            </w:r>
          </w:p>
        </w:tc>
        <w:tc>
          <w:tcPr>
            <w:tcW w:w="1990" w:type="dxa"/>
            <w:tcMar>
              <w:left w:w="108" w:type="dxa"/>
              <w:right w:w="108" w:type="dxa"/>
            </w:tcMar>
          </w:tcPr>
          <w:p w14:paraId="0CA874C7" w14:textId="77777777" w:rsidR="008B3D40" w:rsidRDefault="531AB1A1" w:rsidP="00320BD4">
            <w:pPr>
              <w:spacing w:before="240" w:after="240" w:line="360" w:lineRule="auto"/>
              <w:ind w:left="-108" w:right="-20"/>
              <w:jc w:val="both"/>
            </w:pPr>
            <w:r w:rsidRPr="531AB1A1">
              <w:rPr>
                <w:rFonts w:ascii="Arial" w:eastAsia="Arial" w:hAnsi="Arial" w:cs="Arial"/>
              </w:rPr>
              <w:t>Importante</w:t>
            </w:r>
          </w:p>
        </w:tc>
        <w:tc>
          <w:tcPr>
            <w:tcW w:w="425" w:type="dxa"/>
            <w:tcMar>
              <w:left w:w="108" w:type="dxa"/>
              <w:right w:w="108" w:type="dxa"/>
            </w:tcMar>
          </w:tcPr>
          <w:p w14:paraId="3594B4A2" w14:textId="77777777" w:rsidR="008B3D40" w:rsidRDefault="531AB1A1" w:rsidP="00320BD4">
            <w:pPr>
              <w:spacing w:before="240" w:after="240" w:line="360" w:lineRule="auto"/>
              <w:ind w:left="-20" w:right="-20"/>
              <w:jc w:val="right"/>
            </w:pPr>
            <w:r w:rsidRPr="531AB1A1">
              <w:rPr>
                <w:rFonts w:ascii="Wingdings" w:eastAsia="Wingdings" w:hAnsi="Wingdings" w:cs="Wingdings"/>
                <w:color w:val="000000" w:themeColor="text1"/>
                <w:sz w:val="18"/>
                <w:szCs w:val="18"/>
              </w:rPr>
              <w:t>¨</w:t>
            </w:r>
          </w:p>
        </w:tc>
        <w:tc>
          <w:tcPr>
            <w:tcW w:w="1384" w:type="dxa"/>
            <w:tcMar>
              <w:left w:w="108" w:type="dxa"/>
              <w:right w:w="108" w:type="dxa"/>
            </w:tcMar>
          </w:tcPr>
          <w:p w14:paraId="24E2897D" w14:textId="77777777" w:rsidR="008B3D40" w:rsidRDefault="531AB1A1" w:rsidP="00320BD4">
            <w:pPr>
              <w:spacing w:before="240" w:after="240" w:line="360" w:lineRule="auto"/>
              <w:ind w:left="-108" w:right="-20"/>
              <w:jc w:val="both"/>
            </w:pPr>
            <w:r w:rsidRPr="531AB1A1">
              <w:rPr>
                <w:rFonts w:ascii="Arial" w:eastAsia="Arial" w:hAnsi="Arial" w:cs="Arial"/>
              </w:rPr>
              <w:t>Desejável</w:t>
            </w:r>
          </w:p>
        </w:tc>
      </w:tr>
    </w:tbl>
    <w:p w14:paraId="0E4EE1DA" w14:textId="1F459670" w:rsidR="008B3D40" w:rsidRDefault="531AB1A1" w:rsidP="008B3D40">
      <w:pPr>
        <w:spacing w:line="360" w:lineRule="auto"/>
        <w:jc w:val="both"/>
      </w:pPr>
      <w:r w:rsidRPr="531AB1A1">
        <w:rPr>
          <w:rFonts w:ascii="Arial" w:eastAsia="Arial" w:hAnsi="Arial" w:cs="Arial"/>
          <w:b/>
          <w:bCs/>
        </w:rPr>
        <w:t>Descrição</w:t>
      </w:r>
      <w:r w:rsidRPr="531AB1A1">
        <w:rPr>
          <w:rFonts w:ascii="Arial" w:eastAsia="Arial" w:hAnsi="Arial" w:cs="Arial"/>
        </w:rPr>
        <w:t>: Este requisito permite que o usuário adicione ou remova um comentário em qualquer reclamação.</w:t>
      </w:r>
    </w:p>
    <w:p w14:paraId="033B280A" w14:textId="77777777" w:rsidR="008B3D40" w:rsidRDefault="531AB1A1" w:rsidP="008B3D40">
      <w:pPr>
        <w:spacing w:line="360" w:lineRule="auto"/>
        <w:jc w:val="both"/>
      </w:pPr>
      <w:r w:rsidRPr="531AB1A1">
        <w:rPr>
          <w:rFonts w:ascii="Arial" w:eastAsia="Arial" w:hAnsi="Arial" w:cs="Arial"/>
        </w:rPr>
        <w:t xml:space="preserve"> </w:t>
      </w:r>
    </w:p>
    <w:p w14:paraId="0F7BB1D2" w14:textId="09988DBF" w:rsidR="008B3D40" w:rsidRDefault="531AB1A1" w:rsidP="008B3D40">
      <w:pPr>
        <w:spacing w:line="360" w:lineRule="auto"/>
        <w:jc w:val="both"/>
      </w:pPr>
      <w:r w:rsidRPr="531AB1A1">
        <w:rPr>
          <w:rFonts w:ascii="Arial" w:eastAsia="Arial" w:hAnsi="Arial" w:cs="Arial"/>
          <w:b/>
          <w:bCs/>
        </w:rPr>
        <w:t>[RF008] – Alterar status de uma reclamação</w:t>
      </w:r>
    </w:p>
    <w:tbl>
      <w:tblPr>
        <w:tblW w:w="0" w:type="auto"/>
        <w:tblInd w:w="705" w:type="dxa"/>
        <w:tblLayout w:type="fixed"/>
        <w:tblLook w:val="06A0" w:firstRow="1" w:lastRow="0" w:firstColumn="1" w:lastColumn="0" w:noHBand="1" w:noVBand="1"/>
      </w:tblPr>
      <w:tblGrid>
        <w:gridCol w:w="1809"/>
        <w:gridCol w:w="426"/>
        <w:gridCol w:w="1984"/>
        <w:gridCol w:w="425"/>
        <w:gridCol w:w="1985"/>
        <w:gridCol w:w="425"/>
        <w:gridCol w:w="1384"/>
      </w:tblGrid>
      <w:tr w:rsidR="008B3D40" w14:paraId="4E5A3185" w14:textId="77777777" w:rsidTr="531AB1A1">
        <w:trPr>
          <w:trHeight w:val="300"/>
        </w:trPr>
        <w:tc>
          <w:tcPr>
            <w:tcW w:w="1809" w:type="dxa"/>
            <w:tcMar>
              <w:left w:w="108" w:type="dxa"/>
              <w:right w:w="108" w:type="dxa"/>
            </w:tcMar>
          </w:tcPr>
          <w:p w14:paraId="176182E3" w14:textId="77777777" w:rsidR="008B3D40" w:rsidRDefault="531AB1A1" w:rsidP="00320BD4">
            <w:pPr>
              <w:spacing w:before="240" w:after="240" w:line="360" w:lineRule="auto"/>
              <w:jc w:val="both"/>
            </w:pPr>
            <w:r w:rsidRPr="531AB1A1">
              <w:rPr>
                <w:rFonts w:ascii="Arial" w:eastAsia="Arial" w:hAnsi="Arial" w:cs="Arial"/>
                <w:b/>
                <w:bCs/>
              </w:rPr>
              <w:t>Prioridade</w:t>
            </w:r>
            <w:r w:rsidRPr="531AB1A1">
              <w:rPr>
                <w:rFonts w:ascii="Arial" w:eastAsia="Arial" w:hAnsi="Arial" w:cs="Arial"/>
              </w:rPr>
              <w:t>:</w:t>
            </w:r>
          </w:p>
        </w:tc>
        <w:tc>
          <w:tcPr>
            <w:tcW w:w="426" w:type="dxa"/>
            <w:tcMar>
              <w:left w:w="108" w:type="dxa"/>
              <w:right w:w="108" w:type="dxa"/>
            </w:tcMar>
          </w:tcPr>
          <w:p w14:paraId="12E6EE6C" w14:textId="77777777" w:rsidR="008B3D40" w:rsidRDefault="531AB1A1" w:rsidP="00320BD4">
            <w:pPr>
              <w:spacing w:before="240" w:after="240" w:line="360" w:lineRule="auto"/>
              <w:ind w:left="-20" w:right="-20"/>
              <w:jc w:val="right"/>
            </w:pPr>
            <w:r w:rsidRPr="531AB1A1">
              <w:rPr>
                <w:rFonts w:ascii="Wingdings" w:eastAsia="Wingdings" w:hAnsi="Wingdings" w:cs="Wingdings"/>
                <w:color w:val="000000" w:themeColor="text1"/>
                <w:sz w:val="18"/>
                <w:szCs w:val="18"/>
              </w:rPr>
              <w:t>n</w:t>
            </w:r>
          </w:p>
        </w:tc>
        <w:tc>
          <w:tcPr>
            <w:tcW w:w="1984" w:type="dxa"/>
            <w:tcMar>
              <w:left w:w="108" w:type="dxa"/>
              <w:right w:w="108" w:type="dxa"/>
            </w:tcMar>
          </w:tcPr>
          <w:p w14:paraId="4055624D" w14:textId="77777777" w:rsidR="008B3D40" w:rsidRDefault="531AB1A1" w:rsidP="00320BD4">
            <w:pPr>
              <w:spacing w:before="240" w:after="240" w:line="360" w:lineRule="auto"/>
              <w:ind w:left="-108" w:right="-20"/>
              <w:jc w:val="both"/>
            </w:pPr>
            <w:r w:rsidRPr="531AB1A1">
              <w:rPr>
                <w:rFonts w:ascii="Arial" w:eastAsia="Arial" w:hAnsi="Arial" w:cs="Arial"/>
              </w:rPr>
              <w:t>Essencial</w:t>
            </w:r>
          </w:p>
        </w:tc>
        <w:tc>
          <w:tcPr>
            <w:tcW w:w="425" w:type="dxa"/>
            <w:tcMar>
              <w:left w:w="108" w:type="dxa"/>
              <w:right w:w="108" w:type="dxa"/>
            </w:tcMar>
          </w:tcPr>
          <w:p w14:paraId="26A8FF3D" w14:textId="77777777" w:rsidR="008B3D40" w:rsidRDefault="531AB1A1" w:rsidP="00320BD4">
            <w:pPr>
              <w:spacing w:before="240" w:after="240" w:line="360" w:lineRule="auto"/>
              <w:ind w:left="-20" w:right="-20"/>
              <w:jc w:val="right"/>
            </w:pPr>
            <w:r w:rsidRPr="531AB1A1">
              <w:rPr>
                <w:rFonts w:ascii="Wingdings" w:eastAsia="Wingdings" w:hAnsi="Wingdings" w:cs="Wingdings"/>
                <w:color w:val="000000" w:themeColor="text1"/>
                <w:sz w:val="18"/>
                <w:szCs w:val="18"/>
              </w:rPr>
              <w:t>¨</w:t>
            </w:r>
          </w:p>
        </w:tc>
        <w:tc>
          <w:tcPr>
            <w:tcW w:w="1985" w:type="dxa"/>
            <w:tcMar>
              <w:left w:w="108" w:type="dxa"/>
              <w:right w:w="108" w:type="dxa"/>
            </w:tcMar>
          </w:tcPr>
          <w:p w14:paraId="3C5483C7" w14:textId="77777777" w:rsidR="008B3D40" w:rsidRDefault="531AB1A1" w:rsidP="00320BD4">
            <w:pPr>
              <w:spacing w:before="240" w:after="240" w:line="360" w:lineRule="auto"/>
              <w:ind w:left="-108" w:right="-20"/>
              <w:jc w:val="both"/>
            </w:pPr>
            <w:r w:rsidRPr="531AB1A1">
              <w:rPr>
                <w:rFonts w:ascii="Arial" w:eastAsia="Arial" w:hAnsi="Arial" w:cs="Arial"/>
              </w:rPr>
              <w:t>Importante</w:t>
            </w:r>
          </w:p>
        </w:tc>
        <w:tc>
          <w:tcPr>
            <w:tcW w:w="425" w:type="dxa"/>
            <w:tcMar>
              <w:left w:w="108" w:type="dxa"/>
              <w:right w:w="108" w:type="dxa"/>
            </w:tcMar>
          </w:tcPr>
          <w:p w14:paraId="1150411D" w14:textId="77777777" w:rsidR="008B3D40" w:rsidRDefault="531AB1A1" w:rsidP="00320BD4">
            <w:pPr>
              <w:spacing w:before="240" w:after="240" w:line="360" w:lineRule="auto"/>
              <w:ind w:left="-20" w:right="-20"/>
              <w:jc w:val="right"/>
            </w:pPr>
            <w:r w:rsidRPr="531AB1A1">
              <w:rPr>
                <w:rFonts w:ascii="Wingdings" w:eastAsia="Wingdings" w:hAnsi="Wingdings" w:cs="Wingdings"/>
                <w:color w:val="000000" w:themeColor="text1"/>
                <w:sz w:val="18"/>
                <w:szCs w:val="18"/>
              </w:rPr>
              <w:t>¨</w:t>
            </w:r>
          </w:p>
        </w:tc>
        <w:tc>
          <w:tcPr>
            <w:tcW w:w="1384" w:type="dxa"/>
            <w:tcMar>
              <w:left w:w="108" w:type="dxa"/>
              <w:right w:w="108" w:type="dxa"/>
            </w:tcMar>
          </w:tcPr>
          <w:p w14:paraId="4EDEA484" w14:textId="77777777" w:rsidR="008B3D40" w:rsidRDefault="531AB1A1" w:rsidP="00320BD4">
            <w:pPr>
              <w:spacing w:before="240" w:after="240" w:line="360" w:lineRule="auto"/>
              <w:ind w:left="-108" w:right="-20"/>
              <w:jc w:val="both"/>
            </w:pPr>
            <w:r w:rsidRPr="531AB1A1">
              <w:rPr>
                <w:rFonts w:ascii="Arial" w:eastAsia="Arial" w:hAnsi="Arial" w:cs="Arial"/>
              </w:rPr>
              <w:t>Desejável</w:t>
            </w:r>
          </w:p>
        </w:tc>
      </w:tr>
    </w:tbl>
    <w:p w14:paraId="752AA5C9" w14:textId="51AC6B4B" w:rsidR="008B3D40" w:rsidRDefault="531AB1A1" w:rsidP="008B3D40">
      <w:pPr>
        <w:spacing w:line="360" w:lineRule="auto"/>
        <w:jc w:val="both"/>
      </w:pPr>
      <w:r w:rsidRPr="531AB1A1">
        <w:rPr>
          <w:rFonts w:ascii="Arial" w:eastAsia="Arial" w:hAnsi="Arial" w:cs="Arial"/>
          <w:b/>
          <w:bCs/>
        </w:rPr>
        <w:t>Descrição</w:t>
      </w:r>
      <w:r w:rsidRPr="531AB1A1">
        <w:rPr>
          <w:rFonts w:ascii="Arial" w:eastAsia="Arial" w:hAnsi="Arial" w:cs="Arial"/>
        </w:rPr>
        <w:t>: Este requisito permite que um usuário altere o status de uma reclamação.</w:t>
      </w:r>
    </w:p>
    <w:p w14:paraId="0027147F" w14:textId="77777777" w:rsidR="008B3D40" w:rsidRDefault="531AB1A1" w:rsidP="008B3D40">
      <w:pPr>
        <w:spacing w:line="360" w:lineRule="auto"/>
        <w:jc w:val="both"/>
      </w:pPr>
      <w:r w:rsidRPr="531AB1A1">
        <w:rPr>
          <w:rFonts w:ascii="Arial" w:eastAsia="Arial" w:hAnsi="Arial" w:cs="Arial"/>
        </w:rPr>
        <w:t xml:space="preserve"> </w:t>
      </w:r>
    </w:p>
    <w:p w14:paraId="764A0501" w14:textId="4A22F2ED" w:rsidR="008B3D40" w:rsidRDefault="531AB1A1" w:rsidP="008B3D40">
      <w:pPr>
        <w:spacing w:line="360" w:lineRule="auto"/>
        <w:jc w:val="both"/>
      </w:pPr>
      <w:r w:rsidRPr="531AB1A1">
        <w:rPr>
          <w:rFonts w:ascii="Arial" w:eastAsia="Arial" w:hAnsi="Arial" w:cs="Arial"/>
          <w:b/>
          <w:bCs/>
        </w:rPr>
        <w:t>[RF009] – Alterar informações de uma reclamação</w:t>
      </w:r>
    </w:p>
    <w:tbl>
      <w:tblPr>
        <w:tblW w:w="0" w:type="auto"/>
        <w:tblInd w:w="705" w:type="dxa"/>
        <w:tblLayout w:type="fixed"/>
        <w:tblLook w:val="06A0" w:firstRow="1" w:lastRow="0" w:firstColumn="1" w:lastColumn="0" w:noHBand="1" w:noVBand="1"/>
      </w:tblPr>
      <w:tblGrid>
        <w:gridCol w:w="1897"/>
        <w:gridCol w:w="600"/>
        <w:gridCol w:w="1878"/>
        <w:gridCol w:w="606"/>
        <w:gridCol w:w="1928"/>
        <w:gridCol w:w="609"/>
        <w:gridCol w:w="1518"/>
      </w:tblGrid>
      <w:tr w:rsidR="008B3D40" w14:paraId="4FD30D77" w14:textId="77777777" w:rsidTr="531AB1A1">
        <w:trPr>
          <w:trHeight w:val="300"/>
        </w:trPr>
        <w:tc>
          <w:tcPr>
            <w:tcW w:w="1897" w:type="dxa"/>
            <w:tcMar>
              <w:left w:w="108" w:type="dxa"/>
              <w:right w:w="108" w:type="dxa"/>
            </w:tcMar>
          </w:tcPr>
          <w:p w14:paraId="10AEF266" w14:textId="77777777" w:rsidR="008B3D40" w:rsidRDefault="531AB1A1" w:rsidP="00320BD4">
            <w:pPr>
              <w:spacing w:before="240" w:after="240" w:line="360" w:lineRule="auto"/>
              <w:jc w:val="both"/>
            </w:pPr>
            <w:r w:rsidRPr="531AB1A1">
              <w:rPr>
                <w:rFonts w:ascii="Arial" w:eastAsia="Arial" w:hAnsi="Arial" w:cs="Arial"/>
                <w:b/>
                <w:bCs/>
              </w:rPr>
              <w:lastRenderedPageBreak/>
              <w:t>Prioridade</w:t>
            </w:r>
            <w:r w:rsidRPr="531AB1A1">
              <w:rPr>
                <w:rFonts w:ascii="Arial" w:eastAsia="Arial" w:hAnsi="Arial" w:cs="Arial"/>
              </w:rPr>
              <w:t>:</w:t>
            </w:r>
          </w:p>
        </w:tc>
        <w:tc>
          <w:tcPr>
            <w:tcW w:w="600" w:type="dxa"/>
            <w:tcMar>
              <w:left w:w="108" w:type="dxa"/>
              <w:right w:w="108" w:type="dxa"/>
            </w:tcMar>
          </w:tcPr>
          <w:p w14:paraId="2295FEA9" w14:textId="77777777" w:rsidR="008B3D40" w:rsidRDefault="531AB1A1" w:rsidP="00320BD4">
            <w:pPr>
              <w:spacing w:before="240" w:after="240" w:line="360" w:lineRule="auto"/>
              <w:ind w:left="-20" w:right="-20"/>
              <w:jc w:val="right"/>
            </w:pPr>
            <w:r w:rsidRPr="531AB1A1">
              <w:rPr>
                <w:rFonts w:ascii="Wingdings" w:eastAsia="Wingdings" w:hAnsi="Wingdings" w:cs="Wingdings"/>
                <w:color w:val="000000" w:themeColor="text1"/>
                <w:sz w:val="18"/>
                <w:szCs w:val="18"/>
              </w:rPr>
              <w:t>n</w:t>
            </w:r>
          </w:p>
        </w:tc>
        <w:tc>
          <w:tcPr>
            <w:tcW w:w="1878" w:type="dxa"/>
            <w:tcMar>
              <w:left w:w="108" w:type="dxa"/>
              <w:right w:w="108" w:type="dxa"/>
            </w:tcMar>
          </w:tcPr>
          <w:p w14:paraId="6F57576F" w14:textId="77777777" w:rsidR="008B3D40" w:rsidRDefault="531AB1A1" w:rsidP="00320BD4">
            <w:pPr>
              <w:spacing w:before="240" w:after="240" w:line="360" w:lineRule="auto"/>
              <w:ind w:left="-108"/>
              <w:jc w:val="both"/>
            </w:pPr>
            <w:r w:rsidRPr="531AB1A1">
              <w:rPr>
                <w:rFonts w:ascii="Arial" w:eastAsia="Arial" w:hAnsi="Arial" w:cs="Arial"/>
              </w:rPr>
              <w:t>Essencial</w:t>
            </w:r>
          </w:p>
        </w:tc>
        <w:tc>
          <w:tcPr>
            <w:tcW w:w="606" w:type="dxa"/>
            <w:tcMar>
              <w:left w:w="108" w:type="dxa"/>
              <w:right w:w="108" w:type="dxa"/>
            </w:tcMar>
          </w:tcPr>
          <w:p w14:paraId="04C22674" w14:textId="77777777" w:rsidR="008B3D40" w:rsidRDefault="531AB1A1" w:rsidP="00320BD4">
            <w:pPr>
              <w:spacing w:before="240" w:after="240" w:line="360" w:lineRule="auto"/>
              <w:ind w:left="-20" w:right="-20"/>
              <w:jc w:val="right"/>
            </w:pPr>
            <w:r w:rsidRPr="531AB1A1">
              <w:rPr>
                <w:rFonts w:ascii="Wingdings" w:eastAsia="Wingdings" w:hAnsi="Wingdings" w:cs="Wingdings"/>
                <w:color w:val="000000" w:themeColor="text1"/>
                <w:sz w:val="18"/>
                <w:szCs w:val="18"/>
              </w:rPr>
              <w:t>¨</w:t>
            </w:r>
          </w:p>
        </w:tc>
        <w:tc>
          <w:tcPr>
            <w:tcW w:w="1928" w:type="dxa"/>
            <w:tcMar>
              <w:left w:w="108" w:type="dxa"/>
              <w:right w:w="108" w:type="dxa"/>
            </w:tcMar>
          </w:tcPr>
          <w:p w14:paraId="2749DDA0" w14:textId="77777777" w:rsidR="008B3D40" w:rsidRDefault="531AB1A1" w:rsidP="00320BD4">
            <w:pPr>
              <w:spacing w:before="240" w:after="240" w:line="360" w:lineRule="auto"/>
              <w:ind w:left="-108"/>
              <w:jc w:val="both"/>
            </w:pPr>
            <w:r w:rsidRPr="531AB1A1">
              <w:rPr>
                <w:rFonts w:ascii="Arial" w:eastAsia="Arial" w:hAnsi="Arial" w:cs="Arial"/>
              </w:rPr>
              <w:t>Importante</w:t>
            </w:r>
          </w:p>
        </w:tc>
        <w:tc>
          <w:tcPr>
            <w:tcW w:w="609" w:type="dxa"/>
            <w:tcMar>
              <w:left w:w="108" w:type="dxa"/>
              <w:right w:w="108" w:type="dxa"/>
            </w:tcMar>
          </w:tcPr>
          <w:p w14:paraId="57C8006A" w14:textId="77777777" w:rsidR="008B3D40" w:rsidRDefault="531AB1A1" w:rsidP="00320BD4">
            <w:pPr>
              <w:spacing w:before="240" w:after="240" w:line="360" w:lineRule="auto"/>
              <w:ind w:left="-20" w:right="-20"/>
              <w:jc w:val="right"/>
            </w:pPr>
            <w:r w:rsidRPr="531AB1A1">
              <w:rPr>
                <w:rFonts w:ascii="Wingdings" w:eastAsia="Wingdings" w:hAnsi="Wingdings" w:cs="Wingdings"/>
                <w:color w:val="000000" w:themeColor="text1"/>
                <w:sz w:val="18"/>
                <w:szCs w:val="18"/>
              </w:rPr>
              <w:t>¨</w:t>
            </w:r>
          </w:p>
        </w:tc>
        <w:tc>
          <w:tcPr>
            <w:tcW w:w="1518" w:type="dxa"/>
            <w:tcMar>
              <w:left w:w="108" w:type="dxa"/>
              <w:right w:w="108" w:type="dxa"/>
            </w:tcMar>
          </w:tcPr>
          <w:p w14:paraId="2EC4D2AD" w14:textId="77777777" w:rsidR="008B3D40" w:rsidRDefault="531AB1A1" w:rsidP="00320BD4">
            <w:pPr>
              <w:spacing w:before="240" w:after="240" w:line="360" w:lineRule="auto"/>
              <w:ind w:left="-108"/>
              <w:jc w:val="both"/>
            </w:pPr>
            <w:r w:rsidRPr="531AB1A1">
              <w:rPr>
                <w:rFonts w:ascii="Arial" w:eastAsia="Arial" w:hAnsi="Arial" w:cs="Arial"/>
              </w:rPr>
              <w:t>Desejável</w:t>
            </w:r>
          </w:p>
        </w:tc>
      </w:tr>
    </w:tbl>
    <w:p w14:paraId="6EB8672B" w14:textId="0666337A" w:rsidR="008B3D40" w:rsidRDefault="531AB1A1" w:rsidP="008B3D40">
      <w:pPr>
        <w:spacing w:line="360" w:lineRule="auto"/>
        <w:jc w:val="both"/>
      </w:pPr>
      <w:r w:rsidRPr="531AB1A1">
        <w:rPr>
          <w:rFonts w:ascii="Arial" w:eastAsia="Arial" w:hAnsi="Arial" w:cs="Arial"/>
          <w:b/>
          <w:bCs/>
        </w:rPr>
        <w:t>Descrição</w:t>
      </w:r>
      <w:r w:rsidRPr="531AB1A1">
        <w:rPr>
          <w:rFonts w:ascii="Arial" w:eastAsia="Arial" w:hAnsi="Arial" w:cs="Arial"/>
        </w:rPr>
        <w:t>: Este requisito permite que o usuário altere alguns dados de uma reclamação feita anteriormente.</w:t>
      </w:r>
    </w:p>
    <w:p w14:paraId="335ACDC4" w14:textId="77777777" w:rsidR="008B3D40" w:rsidRDefault="531AB1A1" w:rsidP="008B3D40">
      <w:pPr>
        <w:spacing w:line="360" w:lineRule="auto"/>
        <w:jc w:val="both"/>
      </w:pPr>
      <w:r w:rsidRPr="531AB1A1">
        <w:rPr>
          <w:rFonts w:ascii="Arial" w:eastAsia="Arial" w:hAnsi="Arial" w:cs="Arial"/>
        </w:rPr>
        <w:t xml:space="preserve"> </w:t>
      </w:r>
    </w:p>
    <w:p w14:paraId="3D949678" w14:textId="139114EF" w:rsidR="008B3D40" w:rsidRDefault="531AB1A1" w:rsidP="008B3D40">
      <w:pPr>
        <w:spacing w:line="360" w:lineRule="auto"/>
        <w:jc w:val="both"/>
      </w:pPr>
      <w:r w:rsidRPr="531AB1A1">
        <w:rPr>
          <w:rFonts w:ascii="Arial" w:eastAsia="Arial" w:hAnsi="Arial" w:cs="Arial"/>
          <w:b/>
          <w:bCs/>
        </w:rPr>
        <w:t>[RF010] – Deletar uma reclamação</w:t>
      </w:r>
    </w:p>
    <w:tbl>
      <w:tblPr>
        <w:tblW w:w="0" w:type="auto"/>
        <w:tblInd w:w="705" w:type="dxa"/>
        <w:tblLayout w:type="fixed"/>
        <w:tblLook w:val="06A0" w:firstRow="1" w:lastRow="0" w:firstColumn="1" w:lastColumn="0" w:noHBand="1" w:noVBand="1"/>
      </w:tblPr>
      <w:tblGrid>
        <w:gridCol w:w="1897"/>
        <w:gridCol w:w="600"/>
        <w:gridCol w:w="1878"/>
        <w:gridCol w:w="609"/>
        <w:gridCol w:w="1925"/>
        <w:gridCol w:w="609"/>
        <w:gridCol w:w="1518"/>
      </w:tblGrid>
      <w:tr w:rsidR="008B3D40" w14:paraId="5783280A" w14:textId="77777777" w:rsidTr="531AB1A1">
        <w:trPr>
          <w:trHeight w:val="300"/>
        </w:trPr>
        <w:tc>
          <w:tcPr>
            <w:tcW w:w="1897" w:type="dxa"/>
            <w:tcMar>
              <w:left w:w="108" w:type="dxa"/>
              <w:right w:w="108" w:type="dxa"/>
            </w:tcMar>
          </w:tcPr>
          <w:p w14:paraId="085D5143" w14:textId="77777777" w:rsidR="008B3D40" w:rsidRDefault="531AB1A1" w:rsidP="00320BD4">
            <w:pPr>
              <w:spacing w:before="240" w:after="240" w:line="360" w:lineRule="auto"/>
              <w:jc w:val="both"/>
            </w:pPr>
            <w:r w:rsidRPr="531AB1A1">
              <w:rPr>
                <w:rFonts w:ascii="Arial" w:eastAsia="Arial" w:hAnsi="Arial" w:cs="Arial"/>
                <w:b/>
                <w:bCs/>
              </w:rPr>
              <w:t>Prioridade</w:t>
            </w:r>
            <w:r w:rsidRPr="531AB1A1">
              <w:rPr>
                <w:rFonts w:ascii="Arial" w:eastAsia="Arial" w:hAnsi="Arial" w:cs="Arial"/>
              </w:rPr>
              <w:t>:</w:t>
            </w:r>
          </w:p>
        </w:tc>
        <w:tc>
          <w:tcPr>
            <w:tcW w:w="600" w:type="dxa"/>
            <w:tcMar>
              <w:left w:w="108" w:type="dxa"/>
              <w:right w:w="108" w:type="dxa"/>
            </w:tcMar>
          </w:tcPr>
          <w:p w14:paraId="7F033EBE" w14:textId="77777777" w:rsidR="008B3D40" w:rsidRDefault="531AB1A1" w:rsidP="00320BD4">
            <w:pPr>
              <w:spacing w:before="240" w:after="240" w:line="360" w:lineRule="auto"/>
              <w:ind w:left="-20" w:right="-20"/>
              <w:jc w:val="right"/>
            </w:pPr>
            <w:r w:rsidRPr="531AB1A1">
              <w:rPr>
                <w:rFonts w:ascii="Wingdings" w:eastAsia="Wingdings" w:hAnsi="Wingdings" w:cs="Wingdings"/>
                <w:color w:val="000000" w:themeColor="text1"/>
                <w:sz w:val="18"/>
                <w:szCs w:val="18"/>
              </w:rPr>
              <w:t>n</w:t>
            </w:r>
          </w:p>
        </w:tc>
        <w:tc>
          <w:tcPr>
            <w:tcW w:w="1878" w:type="dxa"/>
            <w:tcMar>
              <w:left w:w="108" w:type="dxa"/>
              <w:right w:w="108" w:type="dxa"/>
            </w:tcMar>
          </w:tcPr>
          <w:p w14:paraId="3A8B0333" w14:textId="77777777" w:rsidR="008B3D40" w:rsidRDefault="531AB1A1" w:rsidP="00320BD4">
            <w:pPr>
              <w:spacing w:before="240" w:after="240" w:line="360" w:lineRule="auto"/>
              <w:ind w:left="-108"/>
              <w:jc w:val="both"/>
            </w:pPr>
            <w:r w:rsidRPr="531AB1A1">
              <w:rPr>
                <w:rFonts w:ascii="Arial" w:eastAsia="Arial" w:hAnsi="Arial" w:cs="Arial"/>
              </w:rPr>
              <w:t>Essencial</w:t>
            </w:r>
          </w:p>
        </w:tc>
        <w:tc>
          <w:tcPr>
            <w:tcW w:w="609" w:type="dxa"/>
            <w:tcMar>
              <w:left w:w="108" w:type="dxa"/>
              <w:right w:w="108" w:type="dxa"/>
            </w:tcMar>
          </w:tcPr>
          <w:p w14:paraId="02067EE4" w14:textId="77777777" w:rsidR="008B3D40" w:rsidRDefault="531AB1A1" w:rsidP="00320BD4">
            <w:pPr>
              <w:spacing w:before="240" w:after="240" w:line="360" w:lineRule="auto"/>
              <w:ind w:left="-20" w:right="-20"/>
              <w:jc w:val="right"/>
            </w:pPr>
            <w:r w:rsidRPr="531AB1A1">
              <w:rPr>
                <w:rFonts w:ascii="Wingdings" w:eastAsia="Wingdings" w:hAnsi="Wingdings" w:cs="Wingdings"/>
                <w:color w:val="000000" w:themeColor="text1"/>
                <w:sz w:val="18"/>
                <w:szCs w:val="18"/>
              </w:rPr>
              <w:t>¨</w:t>
            </w:r>
          </w:p>
        </w:tc>
        <w:tc>
          <w:tcPr>
            <w:tcW w:w="1925" w:type="dxa"/>
            <w:tcMar>
              <w:left w:w="108" w:type="dxa"/>
              <w:right w:w="108" w:type="dxa"/>
            </w:tcMar>
          </w:tcPr>
          <w:p w14:paraId="4E3EAF9E" w14:textId="77777777" w:rsidR="008B3D40" w:rsidRDefault="531AB1A1" w:rsidP="00320BD4">
            <w:pPr>
              <w:spacing w:before="240" w:after="240" w:line="360" w:lineRule="auto"/>
              <w:ind w:left="-108"/>
              <w:jc w:val="both"/>
            </w:pPr>
            <w:r w:rsidRPr="531AB1A1">
              <w:rPr>
                <w:rFonts w:ascii="Arial" w:eastAsia="Arial" w:hAnsi="Arial" w:cs="Arial"/>
              </w:rPr>
              <w:t>Importante</w:t>
            </w:r>
          </w:p>
        </w:tc>
        <w:tc>
          <w:tcPr>
            <w:tcW w:w="609" w:type="dxa"/>
            <w:tcMar>
              <w:left w:w="108" w:type="dxa"/>
              <w:right w:w="108" w:type="dxa"/>
            </w:tcMar>
          </w:tcPr>
          <w:p w14:paraId="55E4227B" w14:textId="77777777" w:rsidR="008B3D40" w:rsidRDefault="531AB1A1" w:rsidP="00320BD4">
            <w:pPr>
              <w:spacing w:before="240" w:after="240" w:line="360" w:lineRule="auto"/>
              <w:ind w:left="-20" w:right="-20"/>
              <w:jc w:val="right"/>
            </w:pPr>
            <w:r w:rsidRPr="531AB1A1">
              <w:rPr>
                <w:rFonts w:ascii="Wingdings" w:eastAsia="Wingdings" w:hAnsi="Wingdings" w:cs="Wingdings"/>
                <w:color w:val="000000" w:themeColor="text1"/>
                <w:sz w:val="18"/>
                <w:szCs w:val="18"/>
              </w:rPr>
              <w:t>¨</w:t>
            </w:r>
          </w:p>
        </w:tc>
        <w:tc>
          <w:tcPr>
            <w:tcW w:w="1518" w:type="dxa"/>
            <w:tcMar>
              <w:left w:w="108" w:type="dxa"/>
              <w:right w:w="108" w:type="dxa"/>
            </w:tcMar>
          </w:tcPr>
          <w:p w14:paraId="2C0BB09C" w14:textId="77777777" w:rsidR="008B3D40" w:rsidRDefault="531AB1A1" w:rsidP="00320BD4">
            <w:pPr>
              <w:spacing w:before="240" w:after="240" w:line="360" w:lineRule="auto"/>
              <w:ind w:left="-108"/>
              <w:jc w:val="both"/>
            </w:pPr>
            <w:r w:rsidRPr="531AB1A1">
              <w:rPr>
                <w:rFonts w:ascii="Arial" w:eastAsia="Arial" w:hAnsi="Arial" w:cs="Arial"/>
              </w:rPr>
              <w:t>Desejável</w:t>
            </w:r>
          </w:p>
        </w:tc>
      </w:tr>
    </w:tbl>
    <w:p w14:paraId="5DA3D987" w14:textId="70FA3789" w:rsidR="008B3D40" w:rsidRDefault="531AB1A1" w:rsidP="008B3D40">
      <w:pPr>
        <w:spacing w:line="360" w:lineRule="auto"/>
        <w:jc w:val="both"/>
      </w:pPr>
      <w:r w:rsidRPr="531AB1A1">
        <w:rPr>
          <w:rFonts w:ascii="Arial" w:eastAsia="Arial" w:hAnsi="Arial" w:cs="Arial"/>
          <w:b/>
          <w:bCs/>
        </w:rPr>
        <w:t>Descrição</w:t>
      </w:r>
      <w:r w:rsidRPr="531AB1A1">
        <w:rPr>
          <w:rFonts w:ascii="Arial" w:eastAsia="Arial" w:hAnsi="Arial" w:cs="Arial"/>
        </w:rPr>
        <w:t>: Este requisito permite que o usuário delete uma reclamação feita anteriormente.</w:t>
      </w:r>
    </w:p>
    <w:p w14:paraId="71DCFE56" w14:textId="77777777" w:rsidR="008B3D40" w:rsidRDefault="531AB1A1" w:rsidP="008B3D40">
      <w:pPr>
        <w:spacing w:line="360" w:lineRule="auto"/>
        <w:jc w:val="both"/>
      </w:pPr>
      <w:r w:rsidRPr="531AB1A1">
        <w:rPr>
          <w:rFonts w:ascii="Arial" w:eastAsia="Arial" w:hAnsi="Arial" w:cs="Arial"/>
        </w:rPr>
        <w:t xml:space="preserve"> </w:t>
      </w:r>
    </w:p>
    <w:p w14:paraId="1E4F49EA" w14:textId="77777777" w:rsidR="005B6CFF" w:rsidRDefault="531AB1A1" w:rsidP="005B6CFF">
      <w:pPr>
        <w:spacing w:line="360" w:lineRule="auto"/>
        <w:jc w:val="both"/>
      </w:pPr>
      <w:r w:rsidRPr="531AB1A1">
        <w:rPr>
          <w:rFonts w:ascii="Arial" w:eastAsia="Arial" w:hAnsi="Arial" w:cs="Arial"/>
          <w:b/>
          <w:bCs/>
        </w:rPr>
        <w:t>[RF011] – Pontuação de usuário</w:t>
      </w:r>
    </w:p>
    <w:tbl>
      <w:tblPr>
        <w:tblW w:w="0" w:type="auto"/>
        <w:tblInd w:w="705" w:type="dxa"/>
        <w:tblLayout w:type="fixed"/>
        <w:tblLook w:val="06A0" w:firstRow="1" w:lastRow="0" w:firstColumn="1" w:lastColumn="0" w:noHBand="1" w:noVBand="1"/>
      </w:tblPr>
      <w:tblGrid>
        <w:gridCol w:w="1809"/>
        <w:gridCol w:w="426"/>
        <w:gridCol w:w="1984"/>
        <w:gridCol w:w="425"/>
        <w:gridCol w:w="1985"/>
        <w:gridCol w:w="425"/>
        <w:gridCol w:w="1384"/>
      </w:tblGrid>
      <w:tr w:rsidR="005B6CFF" w14:paraId="54FB9C67" w14:textId="77777777" w:rsidTr="531AB1A1">
        <w:trPr>
          <w:trHeight w:val="300"/>
        </w:trPr>
        <w:tc>
          <w:tcPr>
            <w:tcW w:w="1809" w:type="dxa"/>
            <w:tcMar>
              <w:left w:w="108" w:type="dxa"/>
              <w:right w:w="108" w:type="dxa"/>
            </w:tcMar>
          </w:tcPr>
          <w:p w14:paraId="62D36175" w14:textId="77777777" w:rsidR="005B6CFF" w:rsidRDefault="531AB1A1" w:rsidP="00752975">
            <w:pPr>
              <w:spacing w:before="240" w:after="240" w:line="360" w:lineRule="auto"/>
              <w:jc w:val="both"/>
            </w:pPr>
            <w:r w:rsidRPr="531AB1A1">
              <w:rPr>
                <w:rFonts w:ascii="Arial" w:eastAsia="Arial" w:hAnsi="Arial" w:cs="Arial"/>
                <w:b/>
                <w:bCs/>
              </w:rPr>
              <w:t>Prioridade</w:t>
            </w:r>
            <w:r w:rsidRPr="531AB1A1">
              <w:rPr>
                <w:rFonts w:ascii="Arial" w:eastAsia="Arial" w:hAnsi="Arial" w:cs="Arial"/>
              </w:rPr>
              <w:t>:</w:t>
            </w:r>
          </w:p>
        </w:tc>
        <w:tc>
          <w:tcPr>
            <w:tcW w:w="426" w:type="dxa"/>
            <w:tcMar>
              <w:left w:w="108" w:type="dxa"/>
              <w:right w:w="108" w:type="dxa"/>
            </w:tcMar>
          </w:tcPr>
          <w:p w14:paraId="624EC255" w14:textId="77777777" w:rsidR="005B6CFF" w:rsidRDefault="531AB1A1" w:rsidP="00752975">
            <w:pPr>
              <w:spacing w:before="240" w:after="240" w:line="360" w:lineRule="auto"/>
              <w:ind w:left="-20" w:right="-20"/>
              <w:jc w:val="right"/>
            </w:pPr>
            <w:r w:rsidRPr="531AB1A1">
              <w:rPr>
                <w:rFonts w:ascii="Wingdings" w:eastAsia="Wingdings" w:hAnsi="Wingdings" w:cs="Wingdings"/>
                <w:color w:val="000000" w:themeColor="text1"/>
                <w:sz w:val="18"/>
                <w:szCs w:val="18"/>
              </w:rPr>
              <w:t>¨</w:t>
            </w:r>
          </w:p>
        </w:tc>
        <w:tc>
          <w:tcPr>
            <w:tcW w:w="1984" w:type="dxa"/>
            <w:tcMar>
              <w:left w:w="108" w:type="dxa"/>
              <w:right w:w="108" w:type="dxa"/>
            </w:tcMar>
          </w:tcPr>
          <w:p w14:paraId="02822840" w14:textId="77777777" w:rsidR="005B6CFF" w:rsidRDefault="531AB1A1" w:rsidP="00752975">
            <w:pPr>
              <w:spacing w:before="240" w:after="240" w:line="360" w:lineRule="auto"/>
              <w:ind w:left="-108"/>
              <w:jc w:val="both"/>
            </w:pPr>
            <w:r w:rsidRPr="531AB1A1">
              <w:rPr>
                <w:rFonts w:ascii="Arial" w:eastAsia="Arial" w:hAnsi="Arial" w:cs="Arial"/>
              </w:rPr>
              <w:t>Essencial</w:t>
            </w:r>
          </w:p>
        </w:tc>
        <w:tc>
          <w:tcPr>
            <w:tcW w:w="425" w:type="dxa"/>
            <w:tcMar>
              <w:left w:w="108" w:type="dxa"/>
              <w:right w:w="108" w:type="dxa"/>
            </w:tcMar>
          </w:tcPr>
          <w:p w14:paraId="564ECBE8" w14:textId="77777777" w:rsidR="005B6CFF" w:rsidRDefault="531AB1A1" w:rsidP="00752975">
            <w:pPr>
              <w:spacing w:before="240" w:after="240" w:line="360" w:lineRule="auto"/>
              <w:ind w:left="-20" w:right="-20"/>
              <w:jc w:val="right"/>
            </w:pPr>
            <w:r w:rsidRPr="531AB1A1">
              <w:rPr>
                <w:rFonts w:ascii="Wingdings" w:eastAsia="Wingdings" w:hAnsi="Wingdings" w:cs="Wingdings"/>
                <w:color w:val="000000" w:themeColor="text1"/>
                <w:sz w:val="18"/>
                <w:szCs w:val="18"/>
              </w:rPr>
              <w:t>¨</w:t>
            </w:r>
          </w:p>
        </w:tc>
        <w:tc>
          <w:tcPr>
            <w:tcW w:w="1985" w:type="dxa"/>
            <w:tcMar>
              <w:left w:w="108" w:type="dxa"/>
              <w:right w:w="108" w:type="dxa"/>
            </w:tcMar>
          </w:tcPr>
          <w:p w14:paraId="27F16704" w14:textId="77777777" w:rsidR="005B6CFF" w:rsidRDefault="531AB1A1" w:rsidP="00752975">
            <w:pPr>
              <w:spacing w:before="240" w:after="240" w:line="360" w:lineRule="auto"/>
              <w:ind w:left="-108"/>
              <w:jc w:val="both"/>
            </w:pPr>
            <w:r w:rsidRPr="531AB1A1">
              <w:rPr>
                <w:rFonts w:ascii="Arial" w:eastAsia="Arial" w:hAnsi="Arial" w:cs="Arial"/>
              </w:rPr>
              <w:t>Importante</w:t>
            </w:r>
          </w:p>
        </w:tc>
        <w:tc>
          <w:tcPr>
            <w:tcW w:w="425" w:type="dxa"/>
            <w:tcMar>
              <w:left w:w="108" w:type="dxa"/>
              <w:right w:w="108" w:type="dxa"/>
            </w:tcMar>
          </w:tcPr>
          <w:p w14:paraId="7309C5DD" w14:textId="77777777" w:rsidR="005B6CFF" w:rsidRDefault="531AB1A1" w:rsidP="00752975">
            <w:pPr>
              <w:spacing w:before="240" w:after="240" w:line="360" w:lineRule="auto"/>
              <w:ind w:left="-20" w:right="-20"/>
              <w:jc w:val="right"/>
            </w:pPr>
            <w:r w:rsidRPr="531AB1A1">
              <w:rPr>
                <w:rFonts w:ascii="Wingdings" w:eastAsia="Wingdings" w:hAnsi="Wingdings" w:cs="Wingdings"/>
                <w:color w:val="000000" w:themeColor="text1"/>
                <w:sz w:val="18"/>
                <w:szCs w:val="18"/>
              </w:rPr>
              <w:t>n</w:t>
            </w:r>
          </w:p>
        </w:tc>
        <w:tc>
          <w:tcPr>
            <w:tcW w:w="1384" w:type="dxa"/>
            <w:tcMar>
              <w:left w:w="108" w:type="dxa"/>
              <w:right w:w="108" w:type="dxa"/>
            </w:tcMar>
          </w:tcPr>
          <w:p w14:paraId="58F89F14" w14:textId="77777777" w:rsidR="005B6CFF" w:rsidRDefault="531AB1A1" w:rsidP="00752975">
            <w:pPr>
              <w:spacing w:before="240" w:after="240" w:line="360" w:lineRule="auto"/>
              <w:ind w:left="-108"/>
              <w:jc w:val="both"/>
            </w:pPr>
            <w:r w:rsidRPr="531AB1A1">
              <w:rPr>
                <w:rFonts w:ascii="Arial" w:eastAsia="Arial" w:hAnsi="Arial" w:cs="Arial"/>
              </w:rPr>
              <w:t>Desejável</w:t>
            </w:r>
          </w:p>
        </w:tc>
      </w:tr>
    </w:tbl>
    <w:p w14:paraId="53AC08F6" w14:textId="77777777" w:rsidR="005B6CFF" w:rsidRDefault="531AB1A1" w:rsidP="005B6CFF">
      <w:pPr>
        <w:spacing w:line="360" w:lineRule="auto"/>
        <w:jc w:val="both"/>
        <w:rPr>
          <w:rFonts w:ascii="Arial" w:eastAsia="Arial" w:hAnsi="Arial" w:cs="Arial"/>
        </w:rPr>
      </w:pPr>
      <w:r w:rsidRPr="531AB1A1">
        <w:rPr>
          <w:rFonts w:ascii="Arial" w:eastAsia="Arial" w:hAnsi="Arial" w:cs="Arial"/>
          <w:b/>
          <w:bCs/>
        </w:rPr>
        <w:t>Descrição</w:t>
      </w:r>
      <w:r w:rsidRPr="531AB1A1">
        <w:rPr>
          <w:rFonts w:ascii="Arial" w:eastAsia="Arial" w:hAnsi="Arial" w:cs="Arial"/>
        </w:rPr>
        <w:t>: Este requisito permite que o usuário tenha uma pontuação dentro do sistema.</w:t>
      </w:r>
    </w:p>
    <w:p w14:paraId="09E0B4A4" w14:textId="77777777" w:rsidR="005B6CFF" w:rsidRDefault="005B6CFF" w:rsidP="005B6CFF">
      <w:pPr>
        <w:spacing w:line="360" w:lineRule="auto"/>
        <w:jc w:val="both"/>
        <w:rPr>
          <w:rFonts w:ascii="Arial" w:eastAsia="Arial" w:hAnsi="Arial" w:cs="Arial"/>
        </w:rPr>
      </w:pPr>
    </w:p>
    <w:p w14:paraId="0C7EA0F1" w14:textId="6F917FB2" w:rsidR="005B6CFF" w:rsidRDefault="531AB1A1" w:rsidP="005B6CFF">
      <w:pPr>
        <w:spacing w:line="360" w:lineRule="auto"/>
        <w:jc w:val="both"/>
      </w:pPr>
      <w:r w:rsidRPr="531AB1A1">
        <w:rPr>
          <w:rFonts w:ascii="Arial" w:eastAsia="Arial" w:hAnsi="Arial" w:cs="Arial"/>
          <w:b/>
          <w:bCs/>
        </w:rPr>
        <w:t>[RF012] – Visualizar feed pessoal de reclamação</w:t>
      </w:r>
    </w:p>
    <w:tbl>
      <w:tblPr>
        <w:tblW w:w="0" w:type="auto"/>
        <w:tblInd w:w="705" w:type="dxa"/>
        <w:tblLayout w:type="fixed"/>
        <w:tblLook w:val="06A0" w:firstRow="1" w:lastRow="0" w:firstColumn="1" w:lastColumn="0" w:noHBand="1" w:noVBand="1"/>
      </w:tblPr>
      <w:tblGrid>
        <w:gridCol w:w="1809"/>
        <w:gridCol w:w="426"/>
        <w:gridCol w:w="1984"/>
        <w:gridCol w:w="425"/>
        <w:gridCol w:w="1985"/>
        <w:gridCol w:w="425"/>
        <w:gridCol w:w="1384"/>
      </w:tblGrid>
      <w:tr w:rsidR="005B6CFF" w14:paraId="1253DF8F" w14:textId="77777777" w:rsidTr="531AB1A1">
        <w:trPr>
          <w:trHeight w:val="300"/>
        </w:trPr>
        <w:tc>
          <w:tcPr>
            <w:tcW w:w="1809" w:type="dxa"/>
            <w:tcMar>
              <w:left w:w="108" w:type="dxa"/>
              <w:right w:w="108" w:type="dxa"/>
            </w:tcMar>
          </w:tcPr>
          <w:p w14:paraId="70F0FB37" w14:textId="77777777" w:rsidR="005B6CFF" w:rsidRDefault="531AB1A1" w:rsidP="00752975">
            <w:pPr>
              <w:spacing w:before="240" w:after="240" w:line="360" w:lineRule="auto"/>
              <w:jc w:val="both"/>
            </w:pPr>
            <w:r w:rsidRPr="531AB1A1">
              <w:rPr>
                <w:rFonts w:ascii="Arial" w:eastAsia="Arial" w:hAnsi="Arial" w:cs="Arial"/>
                <w:b/>
                <w:bCs/>
              </w:rPr>
              <w:t>Prioridade</w:t>
            </w:r>
            <w:r w:rsidRPr="531AB1A1">
              <w:rPr>
                <w:rFonts w:ascii="Arial" w:eastAsia="Arial" w:hAnsi="Arial" w:cs="Arial"/>
              </w:rPr>
              <w:t>:</w:t>
            </w:r>
          </w:p>
        </w:tc>
        <w:tc>
          <w:tcPr>
            <w:tcW w:w="426" w:type="dxa"/>
            <w:tcMar>
              <w:left w:w="108" w:type="dxa"/>
              <w:right w:w="108" w:type="dxa"/>
            </w:tcMar>
          </w:tcPr>
          <w:p w14:paraId="67E259A0" w14:textId="77777777" w:rsidR="005B6CFF" w:rsidRDefault="531AB1A1" w:rsidP="00752975">
            <w:pPr>
              <w:spacing w:before="240" w:after="240" w:line="360" w:lineRule="auto"/>
              <w:ind w:left="-20" w:right="-20"/>
              <w:jc w:val="right"/>
            </w:pPr>
            <w:r w:rsidRPr="531AB1A1">
              <w:rPr>
                <w:rFonts w:ascii="Wingdings" w:eastAsia="Wingdings" w:hAnsi="Wingdings" w:cs="Wingdings"/>
                <w:color w:val="000000" w:themeColor="text1"/>
                <w:sz w:val="18"/>
                <w:szCs w:val="18"/>
              </w:rPr>
              <w:t>¨</w:t>
            </w:r>
          </w:p>
        </w:tc>
        <w:tc>
          <w:tcPr>
            <w:tcW w:w="1984" w:type="dxa"/>
            <w:tcMar>
              <w:left w:w="108" w:type="dxa"/>
              <w:right w:w="108" w:type="dxa"/>
            </w:tcMar>
          </w:tcPr>
          <w:p w14:paraId="719537A6" w14:textId="77777777" w:rsidR="005B6CFF" w:rsidRDefault="531AB1A1" w:rsidP="00752975">
            <w:pPr>
              <w:spacing w:before="240" w:after="240" w:line="360" w:lineRule="auto"/>
              <w:ind w:left="-108"/>
              <w:jc w:val="both"/>
            </w:pPr>
            <w:r w:rsidRPr="531AB1A1">
              <w:rPr>
                <w:rFonts w:ascii="Arial" w:eastAsia="Arial" w:hAnsi="Arial" w:cs="Arial"/>
              </w:rPr>
              <w:t>Essencial</w:t>
            </w:r>
          </w:p>
        </w:tc>
        <w:tc>
          <w:tcPr>
            <w:tcW w:w="425" w:type="dxa"/>
            <w:tcMar>
              <w:left w:w="108" w:type="dxa"/>
              <w:right w:w="108" w:type="dxa"/>
            </w:tcMar>
          </w:tcPr>
          <w:p w14:paraId="0484C40F" w14:textId="77777777" w:rsidR="005B6CFF" w:rsidRDefault="531AB1A1" w:rsidP="00752975">
            <w:pPr>
              <w:spacing w:before="240" w:after="240" w:line="360" w:lineRule="auto"/>
              <w:ind w:left="-20" w:right="-20"/>
              <w:jc w:val="right"/>
            </w:pPr>
            <w:r w:rsidRPr="531AB1A1">
              <w:rPr>
                <w:rFonts w:ascii="Wingdings" w:eastAsia="Wingdings" w:hAnsi="Wingdings" w:cs="Wingdings"/>
                <w:color w:val="000000" w:themeColor="text1"/>
                <w:sz w:val="18"/>
                <w:szCs w:val="18"/>
              </w:rPr>
              <w:t>n</w:t>
            </w:r>
          </w:p>
        </w:tc>
        <w:tc>
          <w:tcPr>
            <w:tcW w:w="1985" w:type="dxa"/>
            <w:tcMar>
              <w:left w:w="108" w:type="dxa"/>
              <w:right w:w="108" w:type="dxa"/>
            </w:tcMar>
          </w:tcPr>
          <w:p w14:paraId="74622486" w14:textId="77777777" w:rsidR="005B6CFF" w:rsidRDefault="531AB1A1" w:rsidP="00752975">
            <w:pPr>
              <w:spacing w:before="240" w:after="240" w:line="360" w:lineRule="auto"/>
              <w:ind w:left="-108"/>
              <w:jc w:val="both"/>
            </w:pPr>
            <w:r w:rsidRPr="531AB1A1">
              <w:rPr>
                <w:rFonts w:ascii="Arial" w:eastAsia="Arial" w:hAnsi="Arial" w:cs="Arial"/>
              </w:rPr>
              <w:t>Importante</w:t>
            </w:r>
          </w:p>
        </w:tc>
        <w:tc>
          <w:tcPr>
            <w:tcW w:w="425" w:type="dxa"/>
            <w:tcMar>
              <w:left w:w="108" w:type="dxa"/>
              <w:right w:w="108" w:type="dxa"/>
            </w:tcMar>
          </w:tcPr>
          <w:p w14:paraId="742027E8" w14:textId="77777777" w:rsidR="005B6CFF" w:rsidRDefault="531AB1A1" w:rsidP="00752975">
            <w:pPr>
              <w:spacing w:before="240" w:after="240" w:line="360" w:lineRule="auto"/>
              <w:ind w:left="-20" w:right="-20"/>
              <w:jc w:val="right"/>
            </w:pPr>
            <w:r w:rsidRPr="531AB1A1">
              <w:rPr>
                <w:rFonts w:ascii="Wingdings" w:eastAsia="Wingdings" w:hAnsi="Wingdings" w:cs="Wingdings"/>
                <w:color w:val="000000" w:themeColor="text1"/>
                <w:sz w:val="18"/>
                <w:szCs w:val="18"/>
              </w:rPr>
              <w:t>¨</w:t>
            </w:r>
          </w:p>
        </w:tc>
        <w:tc>
          <w:tcPr>
            <w:tcW w:w="1384" w:type="dxa"/>
            <w:tcMar>
              <w:left w:w="108" w:type="dxa"/>
              <w:right w:w="108" w:type="dxa"/>
            </w:tcMar>
          </w:tcPr>
          <w:p w14:paraId="10A7D99C" w14:textId="77777777" w:rsidR="005B6CFF" w:rsidRDefault="531AB1A1" w:rsidP="00752975">
            <w:pPr>
              <w:spacing w:before="240" w:after="240" w:line="360" w:lineRule="auto"/>
              <w:ind w:left="-108"/>
              <w:jc w:val="both"/>
            </w:pPr>
            <w:r w:rsidRPr="531AB1A1">
              <w:rPr>
                <w:rFonts w:ascii="Arial" w:eastAsia="Arial" w:hAnsi="Arial" w:cs="Arial"/>
              </w:rPr>
              <w:t>Desejável</w:t>
            </w:r>
          </w:p>
        </w:tc>
      </w:tr>
    </w:tbl>
    <w:p w14:paraId="36B43908" w14:textId="3B20509E" w:rsidR="005B6CFF" w:rsidRDefault="531AB1A1" w:rsidP="005B6CFF">
      <w:pPr>
        <w:spacing w:line="360" w:lineRule="auto"/>
        <w:jc w:val="both"/>
        <w:rPr>
          <w:rFonts w:ascii="Arial" w:eastAsia="Arial" w:hAnsi="Arial" w:cs="Arial"/>
        </w:rPr>
      </w:pPr>
      <w:r w:rsidRPr="531AB1A1">
        <w:rPr>
          <w:rFonts w:ascii="Arial" w:eastAsia="Arial" w:hAnsi="Arial" w:cs="Arial"/>
          <w:b/>
          <w:bCs/>
        </w:rPr>
        <w:t>Descrição</w:t>
      </w:r>
      <w:r w:rsidRPr="531AB1A1">
        <w:rPr>
          <w:rFonts w:ascii="Arial" w:eastAsia="Arial" w:hAnsi="Arial" w:cs="Arial"/>
        </w:rPr>
        <w:t>: Este requisito permite que o usuário visualize um feed contendo apenas suas próprias reclamações.</w:t>
      </w:r>
    </w:p>
    <w:p w14:paraId="15907155" w14:textId="77777777" w:rsidR="003413C7" w:rsidRDefault="003413C7" w:rsidP="005B6CFF">
      <w:pPr>
        <w:spacing w:line="360" w:lineRule="auto"/>
        <w:jc w:val="both"/>
        <w:rPr>
          <w:rFonts w:ascii="Arial" w:eastAsia="Arial" w:hAnsi="Arial" w:cs="Arial"/>
        </w:rPr>
      </w:pPr>
    </w:p>
    <w:p w14:paraId="7D522D5A" w14:textId="45EC2038" w:rsidR="003413C7" w:rsidRDefault="531AB1A1" w:rsidP="003413C7">
      <w:pPr>
        <w:spacing w:line="360" w:lineRule="auto"/>
        <w:jc w:val="both"/>
      </w:pPr>
      <w:r w:rsidRPr="531AB1A1">
        <w:rPr>
          <w:rFonts w:ascii="Arial" w:eastAsia="Arial" w:hAnsi="Arial" w:cs="Arial"/>
          <w:b/>
          <w:bCs/>
        </w:rPr>
        <w:t>[RF013] – Redefinir senha</w:t>
      </w:r>
    </w:p>
    <w:tbl>
      <w:tblPr>
        <w:tblW w:w="0" w:type="auto"/>
        <w:tblInd w:w="705" w:type="dxa"/>
        <w:tblLayout w:type="fixed"/>
        <w:tblLook w:val="06A0" w:firstRow="1" w:lastRow="0" w:firstColumn="1" w:lastColumn="0" w:noHBand="1" w:noVBand="1"/>
      </w:tblPr>
      <w:tblGrid>
        <w:gridCol w:w="1809"/>
        <w:gridCol w:w="426"/>
        <w:gridCol w:w="1984"/>
        <w:gridCol w:w="425"/>
        <w:gridCol w:w="1985"/>
        <w:gridCol w:w="425"/>
        <w:gridCol w:w="1384"/>
      </w:tblGrid>
      <w:tr w:rsidR="003413C7" w14:paraId="4B525CCF" w14:textId="77777777" w:rsidTr="531AB1A1">
        <w:trPr>
          <w:trHeight w:val="300"/>
        </w:trPr>
        <w:tc>
          <w:tcPr>
            <w:tcW w:w="1809" w:type="dxa"/>
            <w:tcMar>
              <w:left w:w="108" w:type="dxa"/>
              <w:right w:w="108" w:type="dxa"/>
            </w:tcMar>
          </w:tcPr>
          <w:p w14:paraId="54A2CBEE" w14:textId="77777777" w:rsidR="003413C7" w:rsidRDefault="531AB1A1" w:rsidP="00423ECC">
            <w:pPr>
              <w:spacing w:before="240" w:after="240" w:line="360" w:lineRule="auto"/>
              <w:jc w:val="both"/>
            </w:pPr>
            <w:r w:rsidRPr="531AB1A1">
              <w:rPr>
                <w:rFonts w:ascii="Arial" w:eastAsia="Arial" w:hAnsi="Arial" w:cs="Arial"/>
                <w:b/>
                <w:bCs/>
              </w:rPr>
              <w:t>Prioridade</w:t>
            </w:r>
            <w:r w:rsidRPr="531AB1A1">
              <w:rPr>
                <w:rFonts w:ascii="Arial" w:eastAsia="Arial" w:hAnsi="Arial" w:cs="Arial"/>
              </w:rPr>
              <w:t>:</w:t>
            </w:r>
          </w:p>
        </w:tc>
        <w:tc>
          <w:tcPr>
            <w:tcW w:w="426" w:type="dxa"/>
            <w:tcMar>
              <w:left w:w="108" w:type="dxa"/>
              <w:right w:w="108" w:type="dxa"/>
            </w:tcMar>
          </w:tcPr>
          <w:p w14:paraId="04765B95" w14:textId="59CF3784" w:rsidR="003413C7" w:rsidRDefault="531AB1A1" w:rsidP="00423ECC">
            <w:pPr>
              <w:spacing w:before="240" w:after="240" w:line="360" w:lineRule="auto"/>
              <w:ind w:left="-20" w:right="-20"/>
              <w:jc w:val="right"/>
            </w:pPr>
            <w:r w:rsidRPr="531AB1A1">
              <w:rPr>
                <w:rFonts w:ascii="Wingdings" w:eastAsia="Wingdings" w:hAnsi="Wingdings" w:cs="Wingdings"/>
                <w:color w:val="000000" w:themeColor="text1"/>
                <w:sz w:val="18"/>
                <w:szCs w:val="18"/>
              </w:rPr>
              <w:t>n</w:t>
            </w:r>
          </w:p>
        </w:tc>
        <w:tc>
          <w:tcPr>
            <w:tcW w:w="1984" w:type="dxa"/>
            <w:tcMar>
              <w:left w:w="108" w:type="dxa"/>
              <w:right w:w="108" w:type="dxa"/>
            </w:tcMar>
          </w:tcPr>
          <w:p w14:paraId="4BA408BE" w14:textId="77777777" w:rsidR="003413C7" w:rsidRDefault="531AB1A1" w:rsidP="00423ECC">
            <w:pPr>
              <w:spacing w:before="240" w:after="240" w:line="360" w:lineRule="auto"/>
              <w:ind w:left="-108"/>
              <w:jc w:val="both"/>
            </w:pPr>
            <w:r w:rsidRPr="531AB1A1">
              <w:rPr>
                <w:rFonts w:ascii="Arial" w:eastAsia="Arial" w:hAnsi="Arial" w:cs="Arial"/>
              </w:rPr>
              <w:t>Essencial</w:t>
            </w:r>
          </w:p>
        </w:tc>
        <w:tc>
          <w:tcPr>
            <w:tcW w:w="425" w:type="dxa"/>
            <w:tcMar>
              <w:left w:w="108" w:type="dxa"/>
              <w:right w:w="108" w:type="dxa"/>
            </w:tcMar>
          </w:tcPr>
          <w:p w14:paraId="6EF041E7" w14:textId="1327AB96" w:rsidR="003413C7" w:rsidRDefault="531AB1A1" w:rsidP="00423ECC">
            <w:pPr>
              <w:spacing w:before="240" w:after="240" w:line="360" w:lineRule="auto"/>
              <w:ind w:left="-20" w:right="-20"/>
              <w:jc w:val="right"/>
            </w:pPr>
            <w:r w:rsidRPr="531AB1A1">
              <w:rPr>
                <w:rFonts w:ascii="Wingdings" w:eastAsia="Wingdings" w:hAnsi="Wingdings" w:cs="Wingdings"/>
                <w:color w:val="000000" w:themeColor="text1"/>
                <w:sz w:val="18"/>
                <w:szCs w:val="18"/>
              </w:rPr>
              <w:t>¨</w:t>
            </w:r>
          </w:p>
        </w:tc>
        <w:tc>
          <w:tcPr>
            <w:tcW w:w="1985" w:type="dxa"/>
            <w:tcMar>
              <w:left w:w="108" w:type="dxa"/>
              <w:right w:w="108" w:type="dxa"/>
            </w:tcMar>
          </w:tcPr>
          <w:p w14:paraId="121D35CE" w14:textId="77777777" w:rsidR="003413C7" w:rsidRDefault="531AB1A1" w:rsidP="00423ECC">
            <w:pPr>
              <w:spacing w:before="240" w:after="240" w:line="360" w:lineRule="auto"/>
              <w:ind w:left="-108"/>
              <w:jc w:val="both"/>
            </w:pPr>
            <w:r w:rsidRPr="531AB1A1">
              <w:rPr>
                <w:rFonts w:ascii="Arial" w:eastAsia="Arial" w:hAnsi="Arial" w:cs="Arial"/>
              </w:rPr>
              <w:t>Importante</w:t>
            </w:r>
          </w:p>
        </w:tc>
        <w:tc>
          <w:tcPr>
            <w:tcW w:w="425" w:type="dxa"/>
            <w:tcMar>
              <w:left w:w="108" w:type="dxa"/>
              <w:right w:w="108" w:type="dxa"/>
            </w:tcMar>
          </w:tcPr>
          <w:p w14:paraId="05A5CF1F" w14:textId="77777777" w:rsidR="003413C7" w:rsidRDefault="531AB1A1" w:rsidP="00423ECC">
            <w:pPr>
              <w:spacing w:before="240" w:after="240" w:line="360" w:lineRule="auto"/>
              <w:ind w:left="-20" w:right="-20"/>
              <w:jc w:val="right"/>
            </w:pPr>
            <w:r w:rsidRPr="531AB1A1">
              <w:rPr>
                <w:rFonts w:ascii="Wingdings" w:eastAsia="Wingdings" w:hAnsi="Wingdings" w:cs="Wingdings"/>
                <w:color w:val="000000" w:themeColor="text1"/>
                <w:sz w:val="18"/>
                <w:szCs w:val="18"/>
              </w:rPr>
              <w:t>¨</w:t>
            </w:r>
          </w:p>
        </w:tc>
        <w:tc>
          <w:tcPr>
            <w:tcW w:w="1384" w:type="dxa"/>
            <w:tcMar>
              <w:left w:w="108" w:type="dxa"/>
              <w:right w:w="108" w:type="dxa"/>
            </w:tcMar>
          </w:tcPr>
          <w:p w14:paraId="45077CFA" w14:textId="77777777" w:rsidR="003413C7" w:rsidRDefault="531AB1A1" w:rsidP="00423ECC">
            <w:pPr>
              <w:spacing w:before="240" w:after="240" w:line="360" w:lineRule="auto"/>
              <w:ind w:left="-108"/>
              <w:jc w:val="both"/>
            </w:pPr>
            <w:r w:rsidRPr="531AB1A1">
              <w:rPr>
                <w:rFonts w:ascii="Arial" w:eastAsia="Arial" w:hAnsi="Arial" w:cs="Arial"/>
              </w:rPr>
              <w:t>Desejável</w:t>
            </w:r>
          </w:p>
        </w:tc>
      </w:tr>
    </w:tbl>
    <w:p w14:paraId="1BA2942A" w14:textId="782BF538" w:rsidR="003413C7" w:rsidRDefault="531AB1A1" w:rsidP="005B6CFF">
      <w:pPr>
        <w:spacing w:line="360" w:lineRule="auto"/>
        <w:jc w:val="both"/>
        <w:rPr>
          <w:rFonts w:ascii="Arial" w:eastAsia="Arial" w:hAnsi="Arial" w:cs="Arial"/>
        </w:rPr>
      </w:pPr>
      <w:r w:rsidRPr="531AB1A1">
        <w:rPr>
          <w:rFonts w:ascii="Arial" w:eastAsia="Arial" w:hAnsi="Arial" w:cs="Arial"/>
          <w:b/>
          <w:bCs/>
        </w:rPr>
        <w:t>Descrição</w:t>
      </w:r>
      <w:r w:rsidRPr="531AB1A1">
        <w:rPr>
          <w:rFonts w:ascii="Arial" w:eastAsia="Arial" w:hAnsi="Arial" w:cs="Arial"/>
        </w:rPr>
        <w:t>: Este requisito permite que o usuário redefina a sua senha de acesso.</w:t>
      </w:r>
    </w:p>
    <w:p w14:paraId="44EF2D3F" w14:textId="76601EE5" w:rsidR="008B3D40" w:rsidRPr="005B6CFF" w:rsidRDefault="531AB1A1" w:rsidP="005B6CFF">
      <w:pPr>
        <w:spacing w:line="360" w:lineRule="auto"/>
        <w:jc w:val="both"/>
        <w:rPr>
          <w:rFonts w:ascii="Arial" w:hAnsi="Arial" w:cs="Arial"/>
        </w:rPr>
      </w:pPr>
      <w:r w:rsidRPr="531AB1A1">
        <w:rPr>
          <w:rFonts w:ascii="Arial" w:eastAsia="Arial" w:hAnsi="Arial" w:cs="Arial"/>
          <w:b/>
          <w:bCs/>
        </w:rPr>
        <w:t xml:space="preserve"> </w:t>
      </w:r>
    </w:p>
    <w:p w14:paraId="63E9F8B3" w14:textId="319E32DC" w:rsidR="00824060" w:rsidRPr="008B3D40" w:rsidRDefault="531AB1A1" w:rsidP="008258E6">
      <w:pPr>
        <w:pStyle w:val="Ttulo2"/>
        <w:rPr>
          <w:rFonts w:eastAsia="Arial"/>
        </w:rPr>
      </w:pPr>
      <w:bookmarkStart w:id="81" w:name="_Toc183291686"/>
      <w:r w:rsidRPr="531AB1A1">
        <w:rPr>
          <w:rFonts w:eastAsia="Arial"/>
        </w:rPr>
        <w:t>Regras de Negócio</w:t>
      </w:r>
      <w:bookmarkEnd w:id="81"/>
    </w:p>
    <w:p w14:paraId="34639027" w14:textId="236C5EAF" w:rsidR="00824060" w:rsidRDefault="531AB1A1" w:rsidP="078076E3">
      <w:pPr>
        <w:spacing w:line="360" w:lineRule="auto"/>
        <w:jc w:val="both"/>
      </w:pPr>
      <w:r w:rsidRPr="531AB1A1">
        <w:rPr>
          <w:rFonts w:ascii="Arial" w:eastAsia="Arial" w:hAnsi="Arial" w:cs="Arial"/>
        </w:rPr>
        <w:t xml:space="preserve"> </w:t>
      </w:r>
    </w:p>
    <w:p w14:paraId="6EBD29BD" w14:textId="65D56917" w:rsidR="00824060" w:rsidRDefault="531AB1A1" w:rsidP="078076E3">
      <w:pPr>
        <w:spacing w:line="360" w:lineRule="auto"/>
        <w:jc w:val="both"/>
      </w:pPr>
      <w:r w:rsidRPr="531AB1A1">
        <w:rPr>
          <w:rFonts w:ascii="Arial" w:eastAsia="Arial" w:hAnsi="Arial" w:cs="Arial"/>
          <w:b/>
          <w:bCs/>
          <w:color w:val="000000" w:themeColor="text1"/>
        </w:rPr>
        <w:t xml:space="preserve">[RN001] – </w:t>
      </w:r>
      <w:r w:rsidRPr="531AB1A1">
        <w:rPr>
          <w:rFonts w:ascii="Arial" w:eastAsia="Arial" w:hAnsi="Arial" w:cs="Arial"/>
          <w:b/>
          <w:bCs/>
        </w:rPr>
        <w:t>Ações do usuário</w:t>
      </w:r>
    </w:p>
    <w:p w14:paraId="6CD6B23C" w14:textId="3E1C560A" w:rsidR="00824060" w:rsidRDefault="531AB1A1" w:rsidP="078076E3">
      <w:pPr>
        <w:spacing w:line="360" w:lineRule="auto"/>
        <w:jc w:val="both"/>
      </w:pPr>
      <w:r w:rsidRPr="531AB1A1">
        <w:rPr>
          <w:rFonts w:ascii="Arial" w:eastAsia="Arial" w:hAnsi="Arial" w:cs="Arial"/>
          <w:b/>
          <w:bCs/>
          <w:color w:val="000000" w:themeColor="text1"/>
        </w:rPr>
        <w:t>Descrição:</w:t>
      </w:r>
      <w:r w:rsidRPr="531AB1A1">
        <w:rPr>
          <w:rFonts w:ascii="Arial" w:eastAsia="Arial" w:hAnsi="Arial" w:cs="Arial"/>
          <w:color w:val="000000" w:themeColor="text1"/>
        </w:rPr>
        <w:t xml:space="preserve"> </w:t>
      </w:r>
      <w:r w:rsidRPr="531AB1A1">
        <w:rPr>
          <w:rFonts w:ascii="Arial" w:eastAsia="Arial" w:hAnsi="Arial" w:cs="Arial"/>
        </w:rPr>
        <w:t>O usuário pode visualizar o feed e os detalhes de reclamações sem estar logado, mas para realizar os demais casos de uso, o usuário deve estar logado.</w:t>
      </w:r>
    </w:p>
    <w:p w14:paraId="21812ABE" w14:textId="4E10BECD" w:rsidR="00824060" w:rsidRDefault="531AB1A1" w:rsidP="078076E3">
      <w:pPr>
        <w:spacing w:line="360" w:lineRule="auto"/>
        <w:jc w:val="both"/>
      </w:pPr>
      <w:r w:rsidRPr="531AB1A1">
        <w:rPr>
          <w:rFonts w:ascii="Arial" w:eastAsia="Arial" w:hAnsi="Arial" w:cs="Arial"/>
        </w:rPr>
        <w:lastRenderedPageBreak/>
        <w:t xml:space="preserve"> </w:t>
      </w:r>
    </w:p>
    <w:p w14:paraId="32F839FA" w14:textId="0585EA0D" w:rsidR="00824060" w:rsidRDefault="531AB1A1" w:rsidP="078076E3">
      <w:pPr>
        <w:spacing w:line="360" w:lineRule="auto"/>
        <w:jc w:val="both"/>
      </w:pPr>
      <w:r w:rsidRPr="531AB1A1">
        <w:rPr>
          <w:rFonts w:ascii="Arial" w:eastAsia="Arial" w:hAnsi="Arial" w:cs="Arial"/>
          <w:b/>
          <w:bCs/>
          <w:color w:val="000000" w:themeColor="text1"/>
        </w:rPr>
        <w:t xml:space="preserve">[RN002] – </w:t>
      </w:r>
      <w:r w:rsidRPr="531AB1A1">
        <w:rPr>
          <w:rFonts w:ascii="Arial" w:eastAsia="Arial" w:hAnsi="Arial" w:cs="Arial"/>
          <w:b/>
          <w:bCs/>
        </w:rPr>
        <w:t>Cadastro</w:t>
      </w:r>
    </w:p>
    <w:p w14:paraId="32430858" w14:textId="282403D3" w:rsidR="00824060" w:rsidRDefault="531AB1A1" w:rsidP="1E806E08">
      <w:pPr>
        <w:spacing w:line="360" w:lineRule="auto"/>
        <w:jc w:val="both"/>
        <w:rPr>
          <w:rFonts w:ascii="Arial" w:eastAsia="Arial" w:hAnsi="Arial" w:cs="Arial"/>
        </w:rPr>
      </w:pPr>
      <w:r w:rsidRPr="531AB1A1">
        <w:rPr>
          <w:rFonts w:ascii="Arial" w:eastAsia="Arial" w:hAnsi="Arial" w:cs="Arial"/>
          <w:b/>
          <w:bCs/>
          <w:color w:val="000000" w:themeColor="text1"/>
        </w:rPr>
        <w:t>Descrição:</w:t>
      </w:r>
      <w:r w:rsidRPr="531AB1A1">
        <w:rPr>
          <w:rFonts w:ascii="Arial" w:eastAsia="Arial" w:hAnsi="Arial" w:cs="Arial"/>
          <w:color w:val="000000" w:themeColor="text1"/>
        </w:rPr>
        <w:t xml:space="preserve"> </w:t>
      </w:r>
      <w:r w:rsidRPr="531AB1A1">
        <w:rPr>
          <w:rFonts w:ascii="Arial" w:eastAsia="Arial" w:hAnsi="Arial" w:cs="Arial"/>
        </w:rPr>
        <w:t>Para que o usuário realize o cadastro ele deve ter preenchido todos os seguintes campos corretamente: Nome completo; CPF; Data de Nascimento; Sexo; E-mail; Telefone; Senha; CEP; Endereço; Número; Complemento; Bairro; Cidade e Estado (número e complemento não são obrigatórios).</w:t>
      </w:r>
    </w:p>
    <w:p w14:paraId="78F633FA" w14:textId="732B3A2D" w:rsidR="00824060" w:rsidRDefault="531AB1A1" w:rsidP="1E806E08">
      <w:pPr>
        <w:spacing w:line="360" w:lineRule="auto"/>
        <w:jc w:val="both"/>
        <w:rPr>
          <w:rFonts w:ascii="Arial" w:eastAsia="Arial" w:hAnsi="Arial" w:cs="Arial"/>
        </w:rPr>
      </w:pPr>
      <w:r w:rsidRPr="531AB1A1">
        <w:rPr>
          <w:rFonts w:ascii="Arial" w:eastAsia="Arial" w:hAnsi="Arial" w:cs="Arial"/>
          <w:b/>
          <w:bCs/>
        </w:rPr>
        <w:t xml:space="preserve"> </w:t>
      </w:r>
    </w:p>
    <w:p w14:paraId="7AC03A28" w14:textId="00B44DCA" w:rsidR="00824060" w:rsidRDefault="531AB1A1" w:rsidP="078076E3">
      <w:pPr>
        <w:spacing w:line="360" w:lineRule="auto"/>
        <w:jc w:val="both"/>
      </w:pPr>
      <w:r w:rsidRPr="531AB1A1">
        <w:rPr>
          <w:rFonts w:ascii="Arial" w:eastAsia="Arial" w:hAnsi="Arial" w:cs="Arial"/>
          <w:b/>
          <w:bCs/>
          <w:color w:val="000000" w:themeColor="text1"/>
        </w:rPr>
        <w:t>[</w:t>
      </w:r>
      <w:r w:rsidRPr="531AB1A1">
        <w:rPr>
          <w:rFonts w:ascii="Arial" w:eastAsia="Arial" w:hAnsi="Arial" w:cs="Arial"/>
          <w:b/>
          <w:bCs/>
        </w:rPr>
        <w:t>RN003] – Login</w:t>
      </w:r>
    </w:p>
    <w:p w14:paraId="54343ACA" w14:textId="0CAABFC4" w:rsidR="00824060" w:rsidRDefault="531AB1A1" w:rsidP="078076E3">
      <w:pPr>
        <w:spacing w:line="360" w:lineRule="auto"/>
        <w:jc w:val="both"/>
      </w:pPr>
      <w:r w:rsidRPr="531AB1A1">
        <w:rPr>
          <w:rFonts w:ascii="Arial" w:eastAsia="Arial" w:hAnsi="Arial" w:cs="Arial"/>
          <w:b/>
          <w:bCs/>
          <w:color w:val="000000" w:themeColor="text1"/>
        </w:rPr>
        <w:t>Descrição:</w:t>
      </w:r>
      <w:r w:rsidRPr="531AB1A1">
        <w:rPr>
          <w:rFonts w:ascii="Arial" w:eastAsia="Arial" w:hAnsi="Arial" w:cs="Arial"/>
          <w:color w:val="000000" w:themeColor="text1"/>
        </w:rPr>
        <w:t xml:space="preserve"> </w:t>
      </w:r>
      <w:r w:rsidRPr="531AB1A1">
        <w:rPr>
          <w:rFonts w:ascii="Arial" w:eastAsia="Arial" w:hAnsi="Arial" w:cs="Arial"/>
        </w:rPr>
        <w:t>Para que o usuário realize o login ele deve estar cadastrado e preencher os campos de e-mail e senha corretamente.</w:t>
      </w:r>
    </w:p>
    <w:p w14:paraId="449F85EB" w14:textId="0F084E50" w:rsidR="00824060" w:rsidRDefault="531AB1A1" w:rsidP="078076E3">
      <w:pPr>
        <w:spacing w:line="360" w:lineRule="auto"/>
        <w:jc w:val="both"/>
      </w:pPr>
      <w:r w:rsidRPr="531AB1A1">
        <w:rPr>
          <w:rFonts w:ascii="Arial" w:eastAsia="Arial" w:hAnsi="Arial" w:cs="Arial"/>
        </w:rPr>
        <w:t xml:space="preserve"> </w:t>
      </w:r>
    </w:p>
    <w:p w14:paraId="2C8213D0" w14:textId="6FEA5CC2" w:rsidR="00824060" w:rsidRDefault="531AB1A1" w:rsidP="078076E3">
      <w:pPr>
        <w:spacing w:line="360" w:lineRule="auto"/>
        <w:jc w:val="both"/>
      </w:pPr>
      <w:r w:rsidRPr="531AB1A1">
        <w:rPr>
          <w:rFonts w:ascii="Arial" w:eastAsia="Arial" w:hAnsi="Arial" w:cs="Arial"/>
          <w:b/>
          <w:bCs/>
          <w:color w:val="000000" w:themeColor="text1"/>
        </w:rPr>
        <w:t>[</w:t>
      </w:r>
      <w:r w:rsidRPr="531AB1A1">
        <w:rPr>
          <w:rFonts w:ascii="Arial" w:eastAsia="Arial" w:hAnsi="Arial" w:cs="Arial"/>
          <w:b/>
          <w:bCs/>
        </w:rPr>
        <w:t>RN004] – Criar reclamação</w:t>
      </w:r>
    </w:p>
    <w:p w14:paraId="69CC8461" w14:textId="11EB7561" w:rsidR="00824060" w:rsidRDefault="531AB1A1" w:rsidP="1E806E08">
      <w:pPr>
        <w:spacing w:line="360" w:lineRule="auto"/>
        <w:jc w:val="both"/>
        <w:rPr>
          <w:rFonts w:ascii="Arial" w:eastAsia="Arial" w:hAnsi="Arial" w:cs="Arial"/>
        </w:rPr>
      </w:pPr>
      <w:r w:rsidRPr="531AB1A1">
        <w:rPr>
          <w:rFonts w:ascii="Arial" w:eastAsia="Arial" w:hAnsi="Arial" w:cs="Arial"/>
          <w:b/>
          <w:bCs/>
          <w:color w:val="000000" w:themeColor="text1"/>
        </w:rPr>
        <w:t>Descrição:</w:t>
      </w:r>
      <w:r w:rsidRPr="531AB1A1">
        <w:rPr>
          <w:rFonts w:ascii="Arial" w:eastAsia="Arial" w:hAnsi="Arial" w:cs="Arial"/>
          <w:color w:val="000000" w:themeColor="text1"/>
        </w:rPr>
        <w:t xml:space="preserve"> </w:t>
      </w:r>
      <w:r w:rsidRPr="531AB1A1">
        <w:rPr>
          <w:rFonts w:ascii="Arial" w:eastAsia="Arial" w:hAnsi="Arial" w:cs="Arial"/>
        </w:rPr>
        <w:t>Para que o usuário crie uma reclamação ele deve preencher os seguintes campos: Fotos; Categoria (podendo ser: “Irregularidades no asfalto”, “Irregularidades na calçada”, “Falta de sinalização”, “Lixo e/ou entulho na via”, “Falta de iluminação”, “Veículo abandonado” e “Outros”); Descrição; CEP; Endereço; Número; Ponto de referência; Bairro; Cidade; Estado e coordenadas conforme dados obtidos pela API do Google Maps dentro do próprio sistema (ponto de referência não é obrigatório). Após os campos serem preenchidos o sistema deve verificar se já existe uma reclamação com a mesma categoria na região (raio de 70 metros), caso positivo, será exibido ao usuário uma lista com as reclamações encontras dando a opção de curti-las caso seu problema esteja dentro da lista, ou seguir com a criação de uma nova reclamação.</w:t>
      </w:r>
    </w:p>
    <w:p w14:paraId="473E7341" w14:textId="40EE5DAD" w:rsidR="00824060" w:rsidRDefault="531AB1A1" w:rsidP="078076E3">
      <w:pPr>
        <w:spacing w:line="360" w:lineRule="auto"/>
        <w:jc w:val="both"/>
      </w:pPr>
      <w:r w:rsidRPr="531AB1A1">
        <w:rPr>
          <w:rFonts w:ascii="Arial" w:eastAsia="Arial" w:hAnsi="Arial" w:cs="Arial"/>
          <w:b/>
          <w:bCs/>
          <w:color w:val="000000" w:themeColor="text1"/>
        </w:rPr>
        <w:t xml:space="preserve"> </w:t>
      </w:r>
    </w:p>
    <w:p w14:paraId="08F4D15D" w14:textId="29FB2EAF" w:rsidR="00824060" w:rsidRDefault="531AB1A1" w:rsidP="078076E3">
      <w:pPr>
        <w:spacing w:line="360" w:lineRule="auto"/>
        <w:jc w:val="both"/>
      </w:pPr>
      <w:r w:rsidRPr="531AB1A1">
        <w:rPr>
          <w:rFonts w:ascii="Arial" w:eastAsia="Arial" w:hAnsi="Arial" w:cs="Arial"/>
          <w:b/>
          <w:bCs/>
          <w:color w:val="000000" w:themeColor="text1"/>
        </w:rPr>
        <w:t>[</w:t>
      </w:r>
      <w:r w:rsidRPr="531AB1A1">
        <w:rPr>
          <w:rFonts w:ascii="Arial" w:eastAsia="Arial" w:hAnsi="Arial" w:cs="Arial"/>
          <w:b/>
          <w:bCs/>
        </w:rPr>
        <w:t>RN005] – Deletar uma reclamação</w:t>
      </w:r>
    </w:p>
    <w:p w14:paraId="55CF53A0" w14:textId="7F478585" w:rsidR="00824060" w:rsidRDefault="531AB1A1" w:rsidP="078076E3">
      <w:pPr>
        <w:spacing w:line="360" w:lineRule="auto"/>
        <w:jc w:val="both"/>
      </w:pPr>
      <w:r w:rsidRPr="531AB1A1">
        <w:rPr>
          <w:rFonts w:ascii="Arial" w:eastAsia="Arial" w:hAnsi="Arial" w:cs="Arial"/>
          <w:b/>
          <w:bCs/>
          <w:color w:val="000000" w:themeColor="text1"/>
        </w:rPr>
        <w:t>Descrição:</w:t>
      </w:r>
      <w:r w:rsidRPr="531AB1A1">
        <w:rPr>
          <w:rFonts w:ascii="Arial" w:eastAsia="Arial" w:hAnsi="Arial" w:cs="Arial"/>
          <w:color w:val="000000" w:themeColor="text1"/>
        </w:rPr>
        <w:t xml:space="preserve"> </w:t>
      </w:r>
      <w:r w:rsidRPr="531AB1A1">
        <w:rPr>
          <w:rFonts w:ascii="Arial" w:eastAsia="Arial" w:hAnsi="Arial" w:cs="Arial"/>
        </w:rPr>
        <w:t>O usuário pode deletar qualquer reclamação feita por ele mesmo.</w:t>
      </w:r>
    </w:p>
    <w:p w14:paraId="4B4B10FA" w14:textId="3F229BD2" w:rsidR="00824060" w:rsidRDefault="531AB1A1" w:rsidP="078076E3">
      <w:pPr>
        <w:spacing w:line="360" w:lineRule="auto"/>
        <w:jc w:val="both"/>
      </w:pPr>
      <w:r w:rsidRPr="531AB1A1">
        <w:rPr>
          <w:rFonts w:ascii="Arial" w:eastAsia="Arial" w:hAnsi="Arial" w:cs="Arial"/>
        </w:rPr>
        <w:t xml:space="preserve"> </w:t>
      </w:r>
    </w:p>
    <w:p w14:paraId="6BE80041" w14:textId="00D0BF15" w:rsidR="00824060" w:rsidRDefault="531AB1A1" w:rsidP="078076E3">
      <w:pPr>
        <w:spacing w:line="360" w:lineRule="auto"/>
        <w:jc w:val="both"/>
      </w:pPr>
      <w:r w:rsidRPr="531AB1A1">
        <w:rPr>
          <w:rFonts w:ascii="Arial" w:eastAsia="Arial" w:hAnsi="Arial" w:cs="Arial"/>
          <w:b/>
          <w:bCs/>
          <w:color w:val="000000" w:themeColor="text1"/>
        </w:rPr>
        <w:t>[</w:t>
      </w:r>
      <w:r w:rsidRPr="531AB1A1">
        <w:rPr>
          <w:rFonts w:ascii="Arial" w:eastAsia="Arial" w:hAnsi="Arial" w:cs="Arial"/>
          <w:b/>
          <w:bCs/>
        </w:rPr>
        <w:t>RN006] – Modificar status de uma reclamação</w:t>
      </w:r>
    </w:p>
    <w:p w14:paraId="54479400" w14:textId="24458AF7" w:rsidR="00824060" w:rsidRDefault="531AB1A1" w:rsidP="078076E3">
      <w:pPr>
        <w:spacing w:line="360" w:lineRule="auto"/>
        <w:jc w:val="both"/>
      </w:pPr>
      <w:r w:rsidRPr="531AB1A1">
        <w:rPr>
          <w:rFonts w:ascii="Arial" w:eastAsia="Arial" w:hAnsi="Arial" w:cs="Arial"/>
          <w:b/>
          <w:bCs/>
          <w:color w:val="000000" w:themeColor="text1"/>
        </w:rPr>
        <w:t>Descrição:</w:t>
      </w:r>
      <w:r w:rsidRPr="531AB1A1">
        <w:rPr>
          <w:rFonts w:ascii="Arial" w:eastAsia="Arial" w:hAnsi="Arial" w:cs="Arial"/>
          <w:color w:val="000000" w:themeColor="text1"/>
        </w:rPr>
        <w:t xml:space="preserve"> O status da reclamação pode ser alterado apenas pelo usuário criador</w:t>
      </w:r>
      <w:r w:rsidRPr="531AB1A1">
        <w:rPr>
          <w:rFonts w:ascii="Arial" w:eastAsia="Arial" w:hAnsi="Arial" w:cs="Arial"/>
        </w:rPr>
        <w:t>, podendo ser “Resolvida” ou “Não Resolvida”.</w:t>
      </w:r>
    </w:p>
    <w:p w14:paraId="5D02744B" w14:textId="3A1CA8E0" w:rsidR="00824060" w:rsidRDefault="531AB1A1" w:rsidP="078076E3">
      <w:pPr>
        <w:spacing w:line="360" w:lineRule="auto"/>
        <w:jc w:val="both"/>
      </w:pPr>
      <w:r w:rsidRPr="531AB1A1">
        <w:rPr>
          <w:rFonts w:ascii="Arial" w:eastAsia="Arial" w:hAnsi="Arial" w:cs="Arial"/>
        </w:rPr>
        <w:t xml:space="preserve"> </w:t>
      </w:r>
    </w:p>
    <w:p w14:paraId="11875FD7" w14:textId="2A8BBAF6" w:rsidR="005B6CFF" w:rsidRDefault="531AB1A1" w:rsidP="005B6CFF">
      <w:pPr>
        <w:spacing w:line="360" w:lineRule="auto"/>
        <w:jc w:val="both"/>
      </w:pPr>
      <w:r w:rsidRPr="531AB1A1">
        <w:rPr>
          <w:rFonts w:ascii="Arial" w:eastAsia="Arial" w:hAnsi="Arial" w:cs="Arial"/>
          <w:b/>
          <w:bCs/>
          <w:color w:val="000000" w:themeColor="text1"/>
        </w:rPr>
        <w:t>[</w:t>
      </w:r>
      <w:r w:rsidRPr="531AB1A1">
        <w:rPr>
          <w:rFonts w:ascii="Arial" w:eastAsia="Arial" w:hAnsi="Arial" w:cs="Arial"/>
          <w:b/>
          <w:bCs/>
        </w:rPr>
        <w:t>RN007] – Alterar reclamação</w:t>
      </w:r>
    </w:p>
    <w:p w14:paraId="11746AC3" w14:textId="6571CCD1" w:rsidR="005B6CFF" w:rsidRDefault="531AB1A1" w:rsidP="005B6CFF">
      <w:pPr>
        <w:spacing w:line="360" w:lineRule="auto"/>
        <w:jc w:val="both"/>
      </w:pPr>
      <w:r w:rsidRPr="531AB1A1">
        <w:rPr>
          <w:rFonts w:ascii="Arial" w:eastAsia="Arial" w:hAnsi="Arial" w:cs="Arial"/>
          <w:b/>
          <w:bCs/>
          <w:color w:val="000000" w:themeColor="text1"/>
        </w:rPr>
        <w:t>Descrição:</w:t>
      </w:r>
      <w:r w:rsidRPr="531AB1A1">
        <w:rPr>
          <w:rFonts w:ascii="Arial" w:eastAsia="Arial" w:hAnsi="Arial" w:cs="Arial"/>
          <w:color w:val="000000" w:themeColor="text1"/>
        </w:rPr>
        <w:t xml:space="preserve"> </w:t>
      </w:r>
      <w:r w:rsidRPr="531AB1A1">
        <w:rPr>
          <w:rFonts w:ascii="Arial" w:eastAsia="Arial" w:hAnsi="Arial" w:cs="Arial"/>
        </w:rPr>
        <w:t>O usuário pode alterar as informações de qualquer reclamação feita por ele mesmo, com exceção das imagens da reclamação.</w:t>
      </w:r>
    </w:p>
    <w:p w14:paraId="3A308266" w14:textId="77777777" w:rsidR="005B6CFF" w:rsidRDefault="531AB1A1" w:rsidP="005B6CFF">
      <w:pPr>
        <w:spacing w:line="360" w:lineRule="auto"/>
        <w:jc w:val="both"/>
      </w:pPr>
      <w:r w:rsidRPr="531AB1A1">
        <w:rPr>
          <w:rFonts w:ascii="Arial" w:eastAsia="Arial" w:hAnsi="Arial" w:cs="Arial"/>
        </w:rPr>
        <w:lastRenderedPageBreak/>
        <w:t xml:space="preserve"> </w:t>
      </w:r>
    </w:p>
    <w:p w14:paraId="72074870" w14:textId="13F49C22" w:rsidR="005B6CFF" w:rsidRDefault="531AB1A1" w:rsidP="005B6CFF">
      <w:pPr>
        <w:spacing w:line="360" w:lineRule="auto"/>
        <w:jc w:val="both"/>
      </w:pPr>
      <w:r w:rsidRPr="531AB1A1">
        <w:rPr>
          <w:rFonts w:ascii="Arial" w:eastAsia="Arial" w:hAnsi="Arial" w:cs="Arial"/>
          <w:b/>
          <w:bCs/>
          <w:color w:val="000000" w:themeColor="text1"/>
        </w:rPr>
        <w:t>[</w:t>
      </w:r>
      <w:r w:rsidRPr="531AB1A1">
        <w:rPr>
          <w:rFonts w:ascii="Arial" w:eastAsia="Arial" w:hAnsi="Arial" w:cs="Arial"/>
          <w:b/>
          <w:bCs/>
        </w:rPr>
        <w:t>RN008] – Visualizar feed de reclamação</w:t>
      </w:r>
    </w:p>
    <w:p w14:paraId="1C72D22C" w14:textId="41D3D6DD" w:rsidR="005B6CFF" w:rsidRDefault="531AB1A1" w:rsidP="1E806E08">
      <w:pPr>
        <w:spacing w:line="360" w:lineRule="auto"/>
        <w:jc w:val="both"/>
        <w:rPr>
          <w:rFonts w:ascii="Arial" w:eastAsia="Arial" w:hAnsi="Arial" w:cs="Arial"/>
        </w:rPr>
      </w:pPr>
      <w:r w:rsidRPr="531AB1A1">
        <w:rPr>
          <w:rFonts w:ascii="Arial" w:eastAsia="Arial" w:hAnsi="Arial" w:cs="Arial"/>
          <w:b/>
          <w:bCs/>
          <w:color w:val="000000" w:themeColor="text1"/>
        </w:rPr>
        <w:t>Descrição:</w:t>
      </w:r>
      <w:r w:rsidRPr="531AB1A1">
        <w:rPr>
          <w:rFonts w:ascii="Arial" w:eastAsia="Arial" w:hAnsi="Arial" w:cs="Arial"/>
          <w:color w:val="000000" w:themeColor="text1"/>
        </w:rPr>
        <w:t xml:space="preserve"> O feed deve ser </w:t>
      </w:r>
      <w:r w:rsidRPr="531AB1A1">
        <w:rPr>
          <w:rFonts w:ascii="Arial" w:eastAsia="Arial" w:hAnsi="Arial" w:cs="Arial"/>
        </w:rPr>
        <w:t>organizado pelas reclamações mais próximas do usuário, mais curtidas e que são mais novas, nessa ordem, permitindo o filtro por categoria. São exibidas as informações básicas de cada reclamação.</w:t>
      </w:r>
    </w:p>
    <w:p w14:paraId="7BF5A198" w14:textId="77777777" w:rsidR="005B6CFF" w:rsidRDefault="531AB1A1" w:rsidP="005B6CFF">
      <w:pPr>
        <w:spacing w:line="360" w:lineRule="auto"/>
        <w:jc w:val="both"/>
      </w:pPr>
      <w:r w:rsidRPr="531AB1A1">
        <w:rPr>
          <w:rFonts w:ascii="Arial" w:eastAsia="Arial" w:hAnsi="Arial" w:cs="Arial"/>
        </w:rPr>
        <w:t xml:space="preserve"> </w:t>
      </w:r>
    </w:p>
    <w:p w14:paraId="19454C97" w14:textId="77777777" w:rsidR="005B6CFF" w:rsidRDefault="531AB1A1" w:rsidP="005B6CFF">
      <w:pPr>
        <w:spacing w:line="360" w:lineRule="auto"/>
        <w:jc w:val="both"/>
      </w:pPr>
      <w:r w:rsidRPr="531AB1A1">
        <w:rPr>
          <w:rFonts w:ascii="Arial" w:eastAsia="Arial" w:hAnsi="Arial" w:cs="Arial"/>
          <w:b/>
          <w:bCs/>
        </w:rPr>
        <w:t>[RN009] – Sistema de pontuação</w:t>
      </w:r>
    </w:p>
    <w:p w14:paraId="129806D0" w14:textId="4F956C43" w:rsidR="005B6CFF" w:rsidRDefault="531AB1A1" w:rsidP="4EA89FAE">
      <w:pPr>
        <w:spacing w:line="360" w:lineRule="auto"/>
        <w:jc w:val="both"/>
        <w:rPr>
          <w:rFonts w:ascii="Arial" w:eastAsia="Arial" w:hAnsi="Arial" w:cs="Arial"/>
        </w:rPr>
      </w:pPr>
      <w:r w:rsidRPr="531AB1A1">
        <w:rPr>
          <w:rFonts w:ascii="Arial" w:eastAsia="Arial" w:hAnsi="Arial" w:cs="Arial"/>
          <w:b/>
          <w:bCs/>
        </w:rPr>
        <w:t>Descrição:</w:t>
      </w:r>
      <w:r w:rsidRPr="531AB1A1">
        <w:rPr>
          <w:rFonts w:ascii="Arial" w:eastAsia="Arial" w:hAnsi="Arial" w:cs="Arial"/>
        </w:rPr>
        <w:t xml:space="preserve"> O sistema dará uma pontuação ao usuário nos seguintes cenários: 10 pontos para cada reclamação criada, 2 pontos a cada comentário feito ou recebido e 1 ponto a cada curtida feita ou recebida, no caso </w:t>
      </w:r>
      <w:proofErr w:type="gramStart"/>
      <w:r w:rsidRPr="531AB1A1">
        <w:rPr>
          <w:rFonts w:ascii="Arial" w:eastAsia="Arial" w:hAnsi="Arial" w:cs="Arial"/>
        </w:rPr>
        <w:t>da</w:t>
      </w:r>
      <w:proofErr w:type="gramEnd"/>
      <w:r w:rsidRPr="531AB1A1">
        <w:rPr>
          <w:rFonts w:ascii="Arial" w:eastAsia="Arial" w:hAnsi="Arial" w:cs="Arial"/>
        </w:rPr>
        <w:t xml:space="preserve"> reclamação ser excluída o usuário que a criou perde os 10 pontos da criação da reclamação.</w:t>
      </w:r>
    </w:p>
    <w:p w14:paraId="6D4A17C0" w14:textId="77777777" w:rsidR="005B6CFF" w:rsidRDefault="531AB1A1" w:rsidP="005B6CFF">
      <w:pPr>
        <w:spacing w:line="360" w:lineRule="auto"/>
        <w:jc w:val="both"/>
      </w:pPr>
      <w:r w:rsidRPr="531AB1A1">
        <w:rPr>
          <w:rFonts w:ascii="Arial" w:eastAsia="Arial" w:hAnsi="Arial" w:cs="Arial"/>
        </w:rPr>
        <w:t xml:space="preserve"> </w:t>
      </w:r>
    </w:p>
    <w:p w14:paraId="4E7E17CF" w14:textId="43F44581" w:rsidR="005B6CFF" w:rsidRDefault="531AB1A1" w:rsidP="005B6CFF">
      <w:pPr>
        <w:spacing w:line="360" w:lineRule="auto"/>
        <w:jc w:val="both"/>
      </w:pPr>
      <w:r w:rsidRPr="531AB1A1">
        <w:rPr>
          <w:rFonts w:ascii="Arial" w:eastAsia="Arial" w:hAnsi="Arial" w:cs="Arial"/>
          <w:b/>
          <w:bCs/>
        </w:rPr>
        <w:t>[RN010] – Visualizar reclamação</w:t>
      </w:r>
    </w:p>
    <w:p w14:paraId="5664522A" w14:textId="7EC5E206" w:rsidR="005B6CFF" w:rsidRDefault="531AB1A1" w:rsidP="1E806E08">
      <w:pPr>
        <w:spacing w:line="360" w:lineRule="auto"/>
        <w:jc w:val="both"/>
        <w:rPr>
          <w:rFonts w:ascii="Arial" w:eastAsia="Arial" w:hAnsi="Arial" w:cs="Arial"/>
        </w:rPr>
      </w:pPr>
      <w:r w:rsidRPr="531AB1A1">
        <w:rPr>
          <w:rFonts w:ascii="Arial" w:eastAsia="Arial" w:hAnsi="Arial" w:cs="Arial"/>
          <w:b/>
          <w:bCs/>
        </w:rPr>
        <w:t>Descrição:</w:t>
      </w:r>
      <w:r w:rsidRPr="531AB1A1">
        <w:rPr>
          <w:rFonts w:ascii="Arial" w:eastAsia="Arial" w:hAnsi="Arial" w:cs="Arial"/>
        </w:rPr>
        <w:t xml:space="preserve"> Esta regra permite que o usuário visualize todos os dados de uma reclamação, incluindo: Fotos; Descrição; Categoria; Localização; Curtidas; Comentários; Status da reclamação. Além disso também são exibidos a Foto e nome do usuário criador, junto com a quantidade de curtidas e os comentários da reclamação.</w:t>
      </w:r>
    </w:p>
    <w:p w14:paraId="61B0F9A9" w14:textId="77777777" w:rsidR="005B6CFF" w:rsidRDefault="531AB1A1" w:rsidP="005B6CFF">
      <w:pPr>
        <w:spacing w:line="360" w:lineRule="auto"/>
        <w:jc w:val="both"/>
      </w:pPr>
      <w:r w:rsidRPr="531AB1A1">
        <w:rPr>
          <w:rFonts w:ascii="Arial" w:eastAsia="Arial" w:hAnsi="Arial" w:cs="Arial"/>
        </w:rPr>
        <w:t xml:space="preserve"> </w:t>
      </w:r>
    </w:p>
    <w:p w14:paraId="5D66B184" w14:textId="77777777" w:rsidR="005B6CFF" w:rsidRDefault="531AB1A1" w:rsidP="005B6CFF">
      <w:pPr>
        <w:spacing w:line="360" w:lineRule="auto"/>
        <w:jc w:val="both"/>
      </w:pPr>
      <w:r w:rsidRPr="531AB1A1">
        <w:rPr>
          <w:rFonts w:ascii="Arial" w:eastAsia="Arial" w:hAnsi="Arial" w:cs="Arial"/>
          <w:b/>
          <w:bCs/>
        </w:rPr>
        <w:t>[RN011] – Alterar informações do usuário</w:t>
      </w:r>
    </w:p>
    <w:p w14:paraId="47B50F16" w14:textId="6E5191FD" w:rsidR="005B6CFF" w:rsidRDefault="531AB1A1" w:rsidP="005B6CFF">
      <w:pPr>
        <w:spacing w:line="360" w:lineRule="auto"/>
        <w:jc w:val="both"/>
        <w:rPr>
          <w:rFonts w:ascii="Arial" w:eastAsia="Arial" w:hAnsi="Arial" w:cs="Arial"/>
        </w:rPr>
      </w:pPr>
      <w:r w:rsidRPr="531AB1A1">
        <w:rPr>
          <w:rFonts w:ascii="Arial" w:eastAsia="Arial" w:hAnsi="Arial" w:cs="Arial"/>
          <w:b/>
          <w:bCs/>
        </w:rPr>
        <w:t>Descrição:</w:t>
      </w:r>
      <w:r w:rsidRPr="531AB1A1">
        <w:rPr>
          <w:rFonts w:ascii="Arial" w:eastAsia="Arial" w:hAnsi="Arial" w:cs="Arial"/>
        </w:rPr>
        <w:t xml:space="preserve"> O sistema deverá permitir que o usuário altere todas as informações da sua conta menos o seu e-mail e CPF. Também adicione uma foto de perfil através da mesma interface.</w:t>
      </w:r>
    </w:p>
    <w:p w14:paraId="08109BAF" w14:textId="77777777" w:rsidR="005B6CFF" w:rsidRDefault="005B6CFF" w:rsidP="005B6CFF">
      <w:pPr>
        <w:spacing w:line="360" w:lineRule="auto"/>
        <w:jc w:val="both"/>
        <w:rPr>
          <w:rFonts w:ascii="Arial" w:eastAsia="Arial" w:hAnsi="Arial" w:cs="Arial"/>
        </w:rPr>
      </w:pPr>
    </w:p>
    <w:p w14:paraId="00313024" w14:textId="547797BA" w:rsidR="005B6CFF" w:rsidRDefault="531AB1A1" w:rsidP="005B6CFF">
      <w:pPr>
        <w:spacing w:line="360" w:lineRule="auto"/>
        <w:jc w:val="both"/>
      </w:pPr>
      <w:r w:rsidRPr="531AB1A1">
        <w:rPr>
          <w:rFonts w:ascii="Arial" w:eastAsia="Arial" w:hAnsi="Arial" w:cs="Arial"/>
          <w:b/>
          <w:bCs/>
        </w:rPr>
        <w:t>[RN012] – Visualizar feed pessoal de reclamação</w:t>
      </w:r>
    </w:p>
    <w:p w14:paraId="7A1084F4" w14:textId="721902C6" w:rsidR="005B6CFF" w:rsidRDefault="531AB1A1" w:rsidP="005B6CFF">
      <w:pPr>
        <w:spacing w:line="360" w:lineRule="auto"/>
        <w:jc w:val="both"/>
        <w:rPr>
          <w:rFonts w:ascii="Arial" w:eastAsia="Arial" w:hAnsi="Arial" w:cs="Arial"/>
        </w:rPr>
      </w:pPr>
      <w:r w:rsidRPr="531AB1A1">
        <w:rPr>
          <w:rFonts w:ascii="Arial" w:eastAsia="Arial" w:hAnsi="Arial" w:cs="Arial"/>
          <w:b/>
          <w:bCs/>
        </w:rPr>
        <w:t>Descrição:</w:t>
      </w:r>
      <w:r w:rsidRPr="531AB1A1">
        <w:rPr>
          <w:rFonts w:ascii="Arial" w:eastAsia="Arial" w:hAnsi="Arial" w:cs="Arial"/>
        </w:rPr>
        <w:t xml:space="preserve"> Esta regra permite que o usuário acesse uma área do sistema onde será apresentada uma lista contendo todas as reclamações feitas por ele mesmo, ordenadas por data de criação.</w:t>
      </w:r>
    </w:p>
    <w:p w14:paraId="66C98777" w14:textId="77777777" w:rsidR="005B6CFF" w:rsidRDefault="005B6CFF" w:rsidP="005B6CFF">
      <w:pPr>
        <w:spacing w:line="360" w:lineRule="auto"/>
        <w:jc w:val="both"/>
        <w:rPr>
          <w:rFonts w:ascii="Arial" w:eastAsia="Arial" w:hAnsi="Arial" w:cs="Arial"/>
        </w:rPr>
      </w:pPr>
    </w:p>
    <w:p w14:paraId="5C5ECE00" w14:textId="049A7756" w:rsidR="005B6CFF" w:rsidRDefault="531AB1A1" w:rsidP="005B6CFF">
      <w:pPr>
        <w:spacing w:line="360" w:lineRule="auto"/>
        <w:jc w:val="both"/>
      </w:pPr>
      <w:r w:rsidRPr="531AB1A1">
        <w:rPr>
          <w:rFonts w:ascii="Arial" w:eastAsia="Arial" w:hAnsi="Arial" w:cs="Arial"/>
          <w:b/>
          <w:bCs/>
        </w:rPr>
        <w:t>[RN013] – Visibilidade de reclamações resolvidas</w:t>
      </w:r>
    </w:p>
    <w:p w14:paraId="2ABB6642" w14:textId="724EAFA4" w:rsidR="00E86A3C" w:rsidRDefault="531AB1A1" w:rsidP="005B6CFF">
      <w:pPr>
        <w:spacing w:line="360" w:lineRule="auto"/>
        <w:jc w:val="both"/>
        <w:rPr>
          <w:rFonts w:ascii="Arial" w:eastAsia="Arial" w:hAnsi="Arial" w:cs="Arial"/>
        </w:rPr>
      </w:pPr>
      <w:r w:rsidRPr="531AB1A1">
        <w:rPr>
          <w:rFonts w:ascii="Arial" w:eastAsia="Arial" w:hAnsi="Arial" w:cs="Arial"/>
          <w:b/>
          <w:bCs/>
        </w:rPr>
        <w:t>Descrição:</w:t>
      </w:r>
      <w:r w:rsidRPr="531AB1A1">
        <w:rPr>
          <w:rFonts w:ascii="Arial" w:eastAsia="Arial" w:hAnsi="Arial" w:cs="Arial"/>
        </w:rPr>
        <w:t xml:space="preserve"> As reclamações que estão com status “Resolvida” serão exibidas no feed durante 7 dias, depois disso ficarão ocultadas permitindo consulta apenas na interface de reclamação próprias.</w:t>
      </w:r>
    </w:p>
    <w:p w14:paraId="38B9C25C" w14:textId="77777777" w:rsidR="003413C7" w:rsidRDefault="003413C7" w:rsidP="005B6CFF">
      <w:pPr>
        <w:spacing w:line="360" w:lineRule="auto"/>
        <w:jc w:val="both"/>
        <w:rPr>
          <w:rFonts w:ascii="Arial" w:eastAsia="Arial" w:hAnsi="Arial" w:cs="Arial"/>
        </w:rPr>
      </w:pPr>
    </w:p>
    <w:p w14:paraId="346ECB5B" w14:textId="3162AF50" w:rsidR="003413C7" w:rsidRPr="001716D8" w:rsidRDefault="531AB1A1" w:rsidP="003413C7">
      <w:pPr>
        <w:spacing w:line="360" w:lineRule="auto"/>
        <w:jc w:val="both"/>
      </w:pPr>
      <w:r w:rsidRPr="531AB1A1">
        <w:rPr>
          <w:rFonts w:ascii="Arial" w:eastAsia="Arial" w:hAnsi="Arial" w:cs="Arial"/>
          <w:b/>
          <w:bCs/>
        </w:rPr>
        <w:lastRenderedPageBreak/>
        <w:t>[RN014] – Recuperar senha</w:t>
      </w:r>
    </w:p>
    <w:p w14:paraId="025FE8B3" w14:textId="15282E29" w:rsidR="003413C7" w:rsidRDefault="531AB1A1" w:rsidP="005B6CFF">
      <w:pPr>
        <w:spacing w:line="360" w:lineRule="auto"/>
        <w:jc w:val="both"/>
        <w:rPr>
          <w:rFonts w:ascii="Arial" w:eastAsia="Arial" w:hAnsi="Arial" w:cs="Arial"/>
        </w:rPr>
      </w:pPr>
      <w:r w:rsidRPr="531AB1A1">
        <w:rPr>
          <w:rFonts w:ascii="Arial" w:eastAsia="Arial" w:hAnsi="Arial" w:cs="Arial"/>
          <w:b/>
          <w:bCs/>
        </w:rPr>
        <w:t>Descrição:</w:t>
      </w:r>
      <w:r w:rsidRPr="531AB1A1">
        <w:rPr>
          <w:rFonts w:ascii="Arial" w:eastAsia="Arial" w:hAnsi="Arial" w:cs="Arial"/>
        </w:rPr>
        <w:t xml:space="preserve"> Esta regra permite que o usuário redefina a sua senha de acesso a partir do seu e-mail cadastrado, a validação de usuário na interface de “Nova Senha” será feita por meio de um token com validade de 30 minutos enviado no e-mail informado.</w:t>
      </w:r>
    </w:p>
    <w:p w14:paraId="70AF5A3B" w14:textId="77777777" w:rsidR="00E86A3C" w:rsidRPr="00994777" w:rsidRDefault="00E86A3C" w:rsidP="005B6CFF">
      <w:pPr>
        <w:spacing w:line="360" w:lineRule="auto"/>
        <w:jc w:val="both"/>
        <w:rPr>
          <w:rFonts w:ascii="Arial" w:eastAsia="Arial" w:hAnsi="Arial" w:cs="Arial"/>
        </w:rPr>
      </w:pPr>
    </w:p>
    <w:p w14:paraId="40ADE3F2" w14:textId="1F9C6D9E" w:rsidR="00824060" w:rsidRDefault="531AB1A1" w:rsidP="00F72864">
      <w:pPr>
        <w:spacing w:line="360" w:lineRule="auto"/>
        <w:jc w:val="both"/>
      </w:pPr>
      <w:r w:rsidRPr="531AB1A1">
        <w:rPr>
          <w:rFonts w:ascii="Arial" w:eastAsia="Arial" w:hAnsi="Arial" w:cs="Arial"/>
        </w:rPr>
        <w:t xml:space="preserve"> </w:t>
      </w:r>
    </w:p>
    <w:p w14:paraId="3403BEA7" w14:textId="6BA7902E" w:rsidR="00824060" w:rsidRDefault="531AB1A1" w:rsidP="008258E6">
      <w:pPr>
        <w:pStyle w:val="Ttulo2"/>
        <w:rPr>
          <w:rFonts w:eastAsia="Arial"/>
        </w:rPr>
      </w:pPr>
      <w:bookmarkStart w:id="82" w:name="_Toc684072669"/>
      <w:bookmarkStart w:id="83" w:name="_Toc183291687"/>
      <w:r w:rsidRPr="531AB1A1">
        <w:rPr>
          <w:rFonts w:eastAsia="Arial"/>
        </w:rPr>
        <w:t>Modelagem Funcional</w:t>
      </w:r>
      <w:bookmarkEnd w:id="82"/>
      <w:bookmarkEnd w:id="83"/>
    </w:p>
    <w:p w14:paraId="1027F80F" w14:textId="77777777" w:rsidR="00F35E54" w:rsidRPr="00F35E54" w:rsidRDefault="00F35E54" w:rsidP="00F35E54">
      <w:pPr>
        <w:rPr>
          <w:rFonts w:eastAsia="Arial"/>
        </w:rPr>
      </w:pPr>
    </w:p>
    <w:p w14:paraId="01A32E25" w14:textId="068D794B" w:rsidR="00824060" w:rsidRDefault="531AB1A1" w:rsidP="00F35E54">
      <w:pPr>
        <w:spacing w:line="360" w:lineRule="auto"/>
        <w:ind w:firstLine="363"/>
        <w:jc w:val="both"/>
      </w:pPr>
      <w:r w:rsidRPr="531AB1A1">
        <w:rPr>
          <w:rFonts w:ascii="Arial" w:eastAsia="Arial" w:hAnsi="Arial" w:cs="Arial"/>
        </w:rPr>
        <w:t>Neste item será descrito os requisitos a serem atendidos funcionalmente pelo sistema, contendo atores e o diagrama de caso de uso.</w:t>
      </w:r>
    </w:p>
    <w:p w14:paraId="0807D1E3" w14:textId="285708C3" w:rsidR="00824060" w:rsidRDefault="531AB1A1" w:rsidP="078076E3">
      <w:pPr>
        <w:spacing w:line="360" w:lineRule="auto"/>
        <w:jc w:val="both"/>
      </w:pPr>
      <w:r w:rsidRPr="531AB1A1">
        <w:rPr>
          <w:rFonts w:ascii="Arial" w:eastAsia="Arial" w:hAnsi="Arial" w:cs="Arial"/>
          <w:b/>
          <w:bCs/>
          <w:sz w:val="18"/>
          <w:szCs w:val="18"/>
        </w:rPr>
        <w:t xml:space="preserve"> </w:t>
      </w:r>
    </w:p>
    <w:p w14:paraId="20F79F3A" w14:textId="170628DE" w:rsidR="00824060" w:rsidRDefault="531AB1A1" w:rsidP="1E806E08">
      <w:pPr>
        <w:spacing w:line="360" w:lineRule="auto"/>
        <w:jc w:val="both"/>
        <w:rPr>
          <w:rFonts w:ascii="Arial" w:eastAsia="Arial" w:hAnsi="Arial" w:cs="Arial"/>
          <w:b/>
          <w:bCs/>
        </w:rPr>
      </w:pPr>
      <w:r w:rsidRPr="531AB1A1">
        <w:rPr>
          <w:rFonts w:ascii="Arial" w:eastAsia="Arial" w:hAnsi="Arial" w:cs="Arial"/>
          <w:b/>
          <w:bCs/>
        </w:rPr>
        <w:t>Diagrama de caso de uso</w:t>
      </w:r>
    </w:p>
    <w:p w14:paraId="36E1CBA0" w14:textId="7C51C54E" w:rsidR="52B3FFD7" w:rsidRDefault="531AB1A1" w:rsidP="1E806E08">
      <w:pPr>
        <w:spacing w:line="360" w:lineRule="auto"/>
        <w:ind w:firstLine="708"/>
        <w:jc w:val="both"/>
        <w:rPr>
          <w:rFonts w:ascii="Arial" w:eastAsia="Arial" w:hAnsi="Arial" w:cs="Arial"/>
        </w:rPr>
      </w:pPr>
      <w:r w:rsidRPr="531AB1A1">
        <w:rPr>
          <w:rFonts w:ascii="Arial" w:eastAsia="Arial" w:hAnsi="Arial" w:cs="Arial"/>
        </w:rPr>
        <w:t xml:space="preserve">Um diagrama de caso de uso é uma ferramenta visual utilizada na modelagem de sistemas, geralmente criada no contexto da engenharia de </w:t>
      </w:r>
      <w:r w:rsidRPr="008E6846">
        <w:rPr>
          <w:rFonts w:ascii="Arial" w:eastAsia="Arial" w:hAnsi="Arial" w:cs="Arial"/>
          <w:i/>
          <w:iCs/>
        </w:rPr>
        <w:t>software</w:t>
      </w:r>
      <w:r w:rsidRPr="531AB1A1">
        <w:rPr>
          <w:rFonts w:ascii="Arial" w:eastAsia="Arial" w:hAnsi="Arial" w:cs="Arial"/>
        </w:rPr>
        <w:t xml:space="preserve">. Ele faz parte da </w:t>
      </w:r>
      <w:proofErr w:type="spellStart"/>
      <w:r w:rsidRPr="531AB1A1">
        <w:rPr>
          <w:rFonts w:ascii="Arial" w:eastAsia="Arial" w:hAnsi="Arial" w:cs="Arial"/>
          <w:i/>
          <w:iCs/>
        </w:rPr>
        <w:t>Unified</w:t>
      </w:r>
      <w:proofErr w:type="spellEnd"/>
      <w:r w:rsidRPr="531AB1A1">
        <w:rPr>
          <w:rFonts w:ascii="Arial" w:eastAsia="Arial" w:hAnsi="Arial" w:cs="Arial"/>
          <w:i/>
          <w:iCs/>
        </w:rPr>
        <w:t xml:space="preserve"> </w:t>
      </w:r>
      <w:proofErr w:type="spellStart"/>
      <w:r w:rsidRPr="531AB1A1">
        <w:rPr>
          <w:rFonts w:ascii="Arial" w:eastAsia="Arial" w:hAnsi="Arial" w:cs="Arial"/>
          <w:i/>
          <w:iCs/>
        </w:rPr>
        <w:t>Modeling</w:t>
      </w:r>
      <w:proofErr w:type="spellEnd"/>
      <w:r w:rsidRPr="531AB1A1">
        <w:rPr>
          <w:rFonts w:ascii="Arial" w:eastAsia="Arial" w:hAnsi="Arial" w:cs="Arial"/>
          <w:i/>
          <w:iCs/>
        </w:rPr>
        <w:t xml:space="preserve"> </w:t>
      </w:r>
      <w:proofErr w:type="spellStart"/>
      <w:r w:rsidRPr="531AB1A1">
        <w:rPr>
          <w:rFonts w:ascii="Arial" w:eastAsia="Arial" w:hAnsi="Arial" w:cs="Arial"/>
          <w:i/>
          <w:iCs/>
        </w:rPr>
        <w:t>Language</w:t>
      </w:r>
      <w:proofErr w:type="spellEnd"/>
      <w:r w:rsidRPr="531AB1A1">
        <w:rPr>
          <w:rFonts w:ascii="Arial" w:eastAsia="Arial" w:hAnsi="Arial" w:cs="Arial"/>
        </w:rPr>
        <w:t xml:space="preserve"> (UML) e tem como objetivo representar de forma simples e clara as interações entre os atores e as funcionalidades do </w:t>
      </w:r>
      <w:r w:rsidRPr="008E6846">
        <w:rPr>
          <w:rFonts w:ascii="Arial" w:eastAsia="Arial" w:hAnsi="Arial" w:cs="Arial"/>
          <w:i/>
          <w:iCs/>
        </w:rPr>
        <w:t>software</w:t>
      </w:r>
      <w:r w:rsidRPr="531AB1A1">
        <w:rPr>
          <w:rFonts w:ascii="Arial" w:eastAsia="Arial" w:hAnsi="Arial" w:cs="Arial"/>
        </w:rPr>
        <w:t>.</w:t>
      </w:r>
    </w:p>
    <w:p w14:paraId="73E5C16B" w14:textId="07375097" w:rsidR="00D27429" w:rsidRDefault="00D27429" w:rsidP="1E806E08">
      <w:pPr>
        <w:keepNext/>
        <w:jc w:val="center"/>
      </w:pPr>
    </w:p>
    <w:p w14:paraId="503A124B" w14:textId="10A7B85F" w:rsidR="00D27429" w:rsidRPr="00E817E4" w:rsidRDefault="531AB1A1" w:rsidP="00D27429">
      <w:pPr>
        <w:pStyle w:val="Legenda"/>
        <w:keepNext/>
        <w:jc w:val="center"/>
        <w:rPr>
          <w:rFonts w:ascii="Arial" w:hAnsi="Arial" w:cs="Arial"/>
          <w:b w:val="0"/>
          <w:bCs w:val="0"/>
        </w:rPr>
      </w:pPr>
      <w:bookmarkStart w:id="84" w:name="_Toc183290998"/>
      <w:r w:rsidRPr="531AB1A1">
        <w:rPr>
          <w:rFonts w:ascii="Arial" w:hAnsi="Arial" w:cs="Arial"/>
        </w:rPr>
        <w:t xml:space="preserve">Figura </w:t>
      </w:r>
      <w:r w:rsidR="00D27429" w:rsidRPr="531AB1A1">
        <w:rPr>
          <w:rFonts w:ascii="Arial" w:hAnsi="Arial" w:cs="Arial"/>
        </w:rPr>
        <w:fldChar w:fldCharType="begin"/>
      </w:r>
      <w:r w:rsidR="00D27429" w:rsidRPr="531AB1A1">
        <w:rPr>
          <w:rFonts w:ascii="Arial" w:hAnsi="Arial" w:cs="Arial"/>
        </w:rPr>
        <w:instrText xml:space="preserve"> SEQ Figura \* ARABIC </w:instrText>
      </w:r>
      <w:r w:rsidR="00D27429" w:rsidRPr="531AB1A1">
        <w:rPr>
          <w:rFonts w:ascii="Arial" w:hAnsi="Arial" w:cs="Arial"/>
        </w:rPr>
        <w:fldChar w:fldCharType="separate"/>
      </w:r>
      <w:r w:rsidR="00A2034F">
        <w:rPr>
          <w:rFonts w:ascii="Arial" w:hAnsi="Arial" w:cs="Arial"/>
          <w:noProof/>
        </w:rPr>
        <w:t>4</w:t>
      </w:r>
      <w:r w:rsidR="00D27429" w:rsidRPr="531AB1A1">
        <w:rPr>
          <w:rFonts w:ascii="Arial" w:hAnsi="Arial" w:cs="Arial"/>
        </w:rPr>
        <w:fldChar w:fldCharType="end"/>
      </w:r>
      <w:r w:rsidRPr="531AB1A1">
        <w:rPr>
          <w:rFonts w:ascii="Arial" w:hAnsi="Arial" w:cs="Arial"/>
        </w:rPr>
        <w:t xml:space="preserve"> - </w:t>
      </w:r>
      <w:r w:rsidRPr="531AB1A1">
        <w:rPr>
          <w:rFonts w:ascii="Arial" w:hAnsi="Arial" w:cs="Arial"/>
          <w:b w:val="0"/>
          <w:bCs w:val="0"/>
        </w:rPr>
        <w:t>Diagrama de caso de uso</w:t>
      </w:r>
      <w:bookmarkEnd w:id="84"/>
    </w:p>
    <w:p w14:paraId="4DAF8842" w14:textId="561161E7" w:rsidR="00824060" w:rsidRDefault="368CBE23" w:rsidP="1E806E08">
      <w:pPr>
        <w:keepNext/>
        <w:jc w:val="center"/>
      </w:pPr>
      <w:r>
        <w:rPr>
          <w:noProof/>
        </w:rPr>
        <w:drawing>
          <wp:inline distT="0" distB="0" distL="0" distR="0" wp14:anchorId="341E08CF" wp14:editId="5EFF8D76">
            <wp:extent cx="3667125" cy="5762626"/>
            <wp:effectExtent l="0" t="0" r="0" b="0"/>
            <wp:docPr id="279798739" name="Imagem 279798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79798739"/>
                    <pic:cNvPicPr/>
                  </pic:nvPicPr>
                  <pic:blipFill>
                    <a:blip r:embed="rId17">
                      <a:extLst>
                        <a:ext uri="{28A0092B-C50C-407E-A947-70E740481C1C}">
                          <a14:useLocalDpi xmlns:a14="http://schemas.microsoft.com/office/drawing/2010/main" val="0"/>
                        </a:ext>
                      </a:extLst>
                    </a:blip>
                    <a:stretch>
                      <a:fillRect/>
                    </a:stretch>
                  </pic:blipFill>
                  <pic:spPr>
                    <a:xfrm>
                      <a:off x="0" y="0"/>
                      <a:ext cx="3667125" cy="5762626"/>
                    </a:xfrm>
                    <a:prstGeom prst="rect">
                      <a:avLst/>
                    </a:prstGeom>
                  </pic:spPr>
                </pic:pic>
              </a:graphicData>
            </a:graphic>
          </wp:inline>
        </w:drawing>
      </w:r>
    </w:p>
    <w:p w14:paraId="070250B4" w14:textId="593A232A" w:rsidR="00466E77" w:rsidRDefault="531AB1A1" w:rsidP="00466E77">
      <w:pPr>
        <w:keepNext/>
        <w:spacing w:before="120" w:line="360" w:lineRule="auto"/>
        <w:ind w:firstLine="708"/>
        <w:jc w:val="center"/>
        <w:rPr>
          <w:rFonts w:ascii="Arial" w:hAnsi="Arial" w:cs="Arial"/>
          <w:sz w:val="20"/>
          <w:szCs w:val="20"/>
        </w:rPr>
      </w:pPr>
      <w:r w:rsidRPr="531AB1A1">
        <w:rPr>
          <w:rFonts w:ascii="Arial" w:hAnsi="Arial" w:cs="Arial"/>
          <w:sz w:val="20"/>
          <w:szCs w:val="20"/>
        </w:rPr>
        <w:t>Fonte: autores (2024).</w:t>
      </w:r>
    </w:p>
    <w:p w14:paraId="283B8B7B" w14:textId="39768A1E" w:rsidR="00824060" w:rsidRPr="00466E77" w:rsidRDefault="00824060" w:rsidP="00466E77">
      <w:pPr>
        <w:spacing w:line="360" w:lineRule="auto"/>
        <w:rPr>
          <w:rFonts w:ascii="Arial" w:hAnsi="Arial" w:cs="Arial"/>
          <w:sz w:val="20"/>
          <w:szCs w:val="20"/>
        </w:rPr>
      </w:pPr>
    </w:p>
    <w:p w14:paraId="5844F69F" w14:textId="78B9F246" w:rsidR="00824060" w:rsidRDefault="531AB1A1" w:rsidP="078076E3">
      <w:pPr>
        <w:spacing w:line="360" w:lineRule="auto"/>
        <w:jc w:val="both"/>
      </w:pPr>
      <w:r w:rsidRPr="531AB1A1">
        <w:rPr>
          <w:rFonts w:ascii="Arial" w:eastAsia="Arial" w:hAnsi="Arial" w:cs="Arial"/>
          <w:b/>
          <w:bCs/>
        </w:rPr>
        <w:t>Atores</w:t>
      </w:r>
    </w:p>
    <w:p w14:paraId="1C5555D4" w14:textId="0A32F352" w:rsidR="00824060" w:rsidRDefault="531AB1A1" w:rsidP="1E806E08">
      <w:pPr>
        <w:spacing w:line="360" w:lineRule="auto"/>
        <w:ind w:firstLine="708"/>
        <w:jc w:val="both"/>
      </w:pPr>
      <w:r w:rsidRPr="531AB1A1">
        <w:rPr>
          <w:rFonts w:ascii="Arial" w:eastAsia="Arial" w:hAnsi="Arial" w:cs="Arial"/>
        </w:rPr>
        <w:t xml:space="preserve">Os atores são quaisquer elementos que interajam com o sistema, sejam eles: usuários, sistemas externos ou componentes de </w:t>
      </w:r>
      <w:r w:rsidRPr="531AB1A1">
        <w:rPr>
          <w:rFonts w:ascii="Arial" w:eastAsia="Arial" w:hAnsi="Arial" w:cs="Arial"/>
          <w:i/>
          <w:iCs/>
        </w:rPr>
        <w:t>hardware</w:t>
      </w:r>
      <w:r w:rsidRPr="531AB1A1">
        <w:rPr>
          <w:rFonts w:ascii="Arial" w:eastAsia="Arial" w:hAnsi="Arial" w:cs="Arial"/>
        </w:rPr>
        <w:t>.</w:t>
      </w:r>
      <w:r w:rsidR="3E81F759">
        <w:br/>
      </w:r>
      <w:r w:rsidR="3E81F759">
        <w:tab/>
      </w:r>
      <w:r w:rsidRPr="531AB1A1">
        <w:rPr>
          <w:rFonts w:ascii="Arial" w:eastAsia="Arial" w:hAnsi="Arial" w:cs="Arial"/>
        </w:rPr>
        <w:t>Detalhamento dos atores que aparecem no diagrama do caso de uso.</w:t>
      </w:r>
    </w:p>
    <w:p w14:paraId="778C6E84" w14:textId="448F6FB3" w:rsidR="00D46CD6" w:rsidRDefault="00D46CD6" w:rsidP="00D46CD6">
      <w:pPr>
        <w:pStyle w:val="Legenda"/>
        <w:keepNext/>
        <w:jc w:val="center"/>
      </w:pPr>
      <w:r w:rsidRPr="00D46CD6">
        <w:rPr>
          <w:rFonts w:ascii="Arial" w:hAnsi="Arial" w:cs="Arial"/>
        </w:rPr>
        <w:t xml:space="preserve">Tabela </w:t>
      </w:r>
      <w:r w:rsidRPr="00D46CD6">
        <w:rPr>
          <w:rFonts w:ascii="Arial" w:hAnsi="Arial" w:cs="Arial"/>
        </w:rPr>
        <w:fldChar w:fldCharType="begin"/>
      </w:r>
      <w:r w:rsidRPr="00D46CD6">
        <w:rPr>
          <w:rFonts w:ascii="Arial" w:hAnsi="Arial" w:cs="Arial"/>
        </w:rPr>
        <w:instrText xml:space="preserve"> SEQ Tabela \* ARABIC </w:instrText>
      </w:r>
      <w:r w:rsidRPr="00D46CD6">
        <w:rPr>
          <w:rFonts w:ascii="Arial" w:hAnsi="Arial" w:cs="Arial"/>
        </w:rPr>
        <w:fldChar w:fldCharType="separate"/>
      </w:r>
      <w:r w:rsidR="00212DD7">
        <w:rPr>
          <w:rFonts w:ascii="Arial" w:hAnsi="Arial" w:cs="Arial"/>
          <w:noProof/>
        </w:rPr>
        <w:t>2</w:t>
      </w:r>
      <w:r w:rsidRPr="00D46CD6">
        <w:rPr>
          <w:rFonts w:ascii="Arial" w:hAnsi="Arial" w:cs="Arial"/>
        </w:rPr>
        <w:fldChar w:fldCharType="end"/>
      </w:r>
      <w:r w:rsidRPr="00D46CD6">
        <w:rPr>
          <w:rFonts w:ascii="Arial" w:hAnsi="Arial" w:cs="Arial"/>
          <w:b w:val="0"/>
          <w:bCs w:val="0"/>
        </w:rPr>
        <w:t xml:space="preserve">  - Atores</w:t>
      </w:r>
    </w:p>
    <w:tbl>
      <w:tblPr>
        <w:tblW w:w="0" w:type="auto"/>
        <w:jc w:val="center"/>
        <w:tblLayout w:type="fixed"/>
        <w:tblLook w:val="06A0" w:firstRow="1" w:lastRow="0" w:firstColumn="1" w:lastColumn="0" w:noHBand="1" w:noVBand="1"/>
      </w:tblPr>
      <w:tblGrid>
        <w:gridCol w:w="2062"/>
        <w:gridCol w:w="6303"/>
      </w:tblGrid>
      <w:tr w:rsidR="078076E3" w14:paraId="457E527E" w14:textId="77777777" w:rsidTr="531AB1A1">
        <w:trPr>
          <w:trHeight w:val="300"/>
          <w:jc w:val="center"/>
        </w:trPr>
        <w:tc>
          <w:tcPr>
            <w:tcW w:w="2062" w:type="dxa"/>
            <w:tcBorders>
              <w:top w:val="single" w:sz="8" w:space="0" w:color="auto"/>
              <w:left w:val="single" w:sz="8" w:space="0" w:color="auto"/>
              <w:bottom w:val="single" w:sz="8" w:space="0" w:color="auto"/>
              <w:right w:val="single" w:sz="8" w:space="0" w:color="auto"/>
            </w:tcBorders>
            <w:tcMar>
              <w:left w:w="70" w:type="dxa"/>
              <w:right w:w="70" w:type="dxa"/>
            </w:tcMar>
          </w:tcPr>
          <w:p w14:paraId="07836811" w14:textId="4B588B02" w:rsidR="078076E3" w:rsidRDefault="531AB1A1" w:rsidP="1E806E08">
            <w:pPr>
              <w:spacing w:line="360" w:lineRule="auto"/>
              <w:jc w:val="center"/>
              <w:rPr>
                <w:rFonts w:ascii="Arial" w:eastAsia="Arial" w:hAnsi="Arial" w:cs="Arial"/>
                <w:b/>
                <w:bCs/>
                <w:color w:val="000000" w:themeColor="text1"/>
              </w:rPr>
            </w:pPr>
            <w:r w:rsidRPr="531AB1A1">
              <w:rPr>
                <w:rFonts w:ascii="Arial" w:eastAsia="Arial" w:hAnsi="Arial" w:cs="Arial"/>
                <w:b/>
                <w:bCs/>
                <w:color w:val="000000" w:themeColor="text1"/>
              </w:rPr>
              <w:t>Nome</w:t>
            </w:r>
          </w:p>
        </w:tc>
        <w:tc>
          <w:tcPr>
            <w:tcW w:w="6303" w:type="dxa"/>
            <w:tcBorders>
              <w:top w:val="single" w:sz="8" w:space="0" w:color="auto"/>
              <w:left w:val="single" w:sz="8" w:space="0" w:color="auto"/>
              <w:bottom w:val="single" w:sz="8" w:space="0" w:color="auto"/>
              <w:right w:val="single" w:sz="8" w:space="0" w:color="auto"/>
            </w:tcBorders>
            <w:tcMar>
              <w:left w:w="70" w:type="dxa"/>
              <w:right w:w="70" w:type="dxa"/>
            </w:tcMar>
          </w:tcPr>
          <w:p w14:paraId="2246B4D8" w14:textId="597D927B" w:rsidR="078076E3" w:rsidRDefault="531AB1A1" w:rsidP="078076E3">
            <w:pPr>
              <w:spacing w:line="360" w:lineRule="auto"/>
              <w:jc w:val="center"/>
            </w:pPr>
            <w:r w:rsidRPr="531AB1A1">
              <w:rPr>
                <w:rFonts w:ascii="Arial" w:eastAsia="Arial" w:hAnsi="Arial" w:cs="Arial"/>
                <w:b/>
                <w:bCs/>
                <w:color w:val="000000" w:themeColor="text1"/>
              </w:rPr>
              <w:t>Descrição</w:t>
            </w:r>
          </w:p>
        </w:tc>
      </w:tr>
      <w:tr w:rsidR="078076E3" w14:paraId="1971F206" w14:textId="77777777" w:rsidTr="531AB1A1">
        <w:trPr>
          <w:trHeight w:val="300"/>
          <w:jc w:val="center"/>
        </w:trPr>
        <w:tc>
          <w:tcPr>
            <w:tcW w:w="2062" w:type="dxa"/>
            <w:tcBorders>
              <w:top w:val="single" w:sz="8" w:space="0" w:color="auto"/>
              <w:left w:val="single" w:sz="8" w:space="0" w:color="auto"/>
              <w:bottom w:val="single" w:sz="8" w:space="0" w:color="auto"/>
              <w:right w:val="single" w:sz="8" w:space="0" w:color="auto"/>
            </w:tcBorders>
            <w:tcMar>
              <w:left w:w="70" w:type="dxa"/>
              <w:right w:w="70" w:type="dxa"/>
            </w:tcMar>
            <w:vAlign w:val="center"/>
          </w:tcPr>
          <w:p w14:paraId="740A2537" w14:textId="7282684A" w:rsidR="078076E3" w:rsidRDefault="531AB1A1" w:rsidP="078076E3">
            <w:pPr>
              <w:spacing w:line="360" w:lineRule="auto"/>
              <w:jc w:val="center"/>
            </w:pPr>
            <w:r w:rsidRPr="531AB1A1">
              <w:rPr>
                <w:rFonts w:ascii="Arial" w:eastAsia="Arial" w:hAnsi="Arial" w:cs="Arial"/>
              </w:rPr>
              <w:t>Usuário</w:t>
            </w:r>
          </w:p>
        </w:tc>
        <w:tc>
          <w:tcPr>
            <w:tcW w:w="6303" w:type="dxa"/>
            <w:tcBorders>
              <w:top w:val="single" w:sz="8" w:space="0" w:color="auto"/>
              <w:left w:val="single" w:sz="8" w:space="0" w:color="auto"/>
              <w:bottom w:val="single" w:sz="8" w:space="0" w:color="auto"/>
              <w:right w:val="single" w:sz="8" w:space="0" w:color="auto"/>
            </w:tcBorders>
            <w:tcMar>
              <w:left w:w="70" w:type="dxa"/>
              <w:right w:w="70" w:type="dxa"/>
            </w:tcMar>
          </w:tcPr>
          <w:p w14:paraId="75143881" w14:textId="3B835638" w:rsidR="078076E3" w:rsidRDefault="531AB1A1" w:rsidP="078076E3">
            <w:pPr>
              <w:spacing w:line="360" w:lineRule="auto"/>
              <w:jc w:val="both"/>
            </w:pPr>
            <w:r w:rsidRPr="531AB1A1">
              <w:rPr>
                <w:rFonts w:ascii="Arial" w:eastAsia="Arial" w:hAnsi="Arial" w:cs="Arial"/>
              </w:rPr>
              <w:t>Usuário do sistema responsável por criar, visualizar, modificar, alterar o status e deletar reclamações. Além de poder interagir com reclamações de outros usuários.</w:t>
            </w:r>
          </w:p>
        </w:tc>
      </w:tr>
      <w:tr w:rsidR="1E806E08" w14:paraId="655B11AD" w14:textId="77777777" w:rsidTr="531AB1A1">
        <w:trPr>
          <w:trHeight w:val="300"/>
          <w:jc w:val="center"/>
        </w:trPr>
        <w:tc>
          <w:tcPr>
            <w:tcW w:w="2062" w:type="dxa"/>
            <w:tcBorders>
              <w:top w:val="single" w:sz="8" w:space="0" w:color="auto"/>
              <w:left w:val="single" w:sz="8" w:space="0" w:color="auto"/>
              <w:bottom w:val="single" w:sz="8" w:space="0" w:color="auto"/>
              <w:right w:val="single" w:sz="8" w:space="0" w:color="auto"/>
            </w:tcBorders>
            <w:tcMar>
              <w:left w:w="70" w:type="dxa"/>
              <w:right w:w="70" w:type="dxa"/>
            </w:tcMar>
            <w:vAlign w:val="center"/>
          </w:tcPr>
          <w:p w14:paraId="495F1684" w14:textId="6EE93A82" w:rsidR="1E806E08" w:rsidRDefault="531AB1A1" w:rsidP="1E806E08">
            <w:pPr>
              <w:spacing w:line="360" w:lineRule="auto"/>
              <w:jc w:val="center"/>
              <w:rPr>
                <w:rFonts w:ascii="Arial" w:eastAsia="Arial" w:hAnsi="Arial" w:cs="Arial"/>
                <w:color w:val="000000" w:themeColor="text1"/>
              </w:rPr>
            </w:pPr>
            <w:proofErr w:type="spellStart"/>
            <w:r w:rsidRPr="531AB1A1">
              <w:rPr>
                <w:rFonts w:ascii="Arial" w:eastAsia="Arial" w:hAnsi="Arial" w:cs="Arial"/>
                <w:color w:val="000000" w:themeColor="text1"/>
              </w:rPr>
              <w:lastRenderedPageBreak/>
              <w:t>ViaCEP</w:t>
            </w:r>
            <w:proofErr w:type="spellEnd"/>
          </w:p>
        </w:tc>
        <w:tc>
          <w:tcPr>
            <w:tcW w:w="6303" w:type="dxa"/>
            <w:tcBorders>
              <w:top w:val="single" w:sz="8" w:space="0" w:color="auto"/>
              <w:left w:val="single" w:sz="8" w:space="0" w:color="auto"/>
              <w:bottom w:val="single" w:sz="8" w:space="0" w:color="auto"/>
              <w:right w:val="single" w:sz="8" w:space="0" w:color="auto"/>
            </w:tcBorders>
            <w:tcMar>
              <w:left w:w="70" w:type="dxa"/>
              <w:right w:w="70" w:type="dxa"/>
            </w:tcMar>
          </w:tcPr>
          <w:p w14:paraId="7A63EE45" w14:textId="1BB65CCF" w:rsidR="1E806E08" w:rsidRDefault="531AB1A1" w:rsidP="1E806E08">
            <w:pPr>
              <w:spacing w:line="360" w:lineRule="auto"/>
              <w:jc w:val="center"/>
              <w:rPr>
                <w:rFonts w:ascii="Arial" w:eastAsia="Arial" w:hAnsi="Arial" w:cs="Arial"/>
                <w:color w:val="000000" w:themeColor="text1"/>
              </w:rPr>
            </w:pPr>
            <w:r w:rsidRPr="531AB1A1">
              <w:rPr>
                <w:rFonts w:ascii="Arial" w:eastAsia="Arial" w:hAnsi="Arial" w:cs="Arial"/>
                <w:color w:val="000000" w:themeColor="text1"/>
              </w:rPr>
              <w:t>API que recebe valor de CEP digitado pelo usuário e retorna os valores de estado, cidade, bairro e rua no cadastro e edição do usuário e reclamações.</w:t>
            </w:r>
          </w:p>
        </w:tc>
      </w:tr>
      <w:tr w:rsidR="1E806E08" w14:paraId="3CEBAB3A" w14:textId="77777777" w:rsidTr="531AB1A1">
        <w:trPr>
          <w:trHeight w:val="300"/>
          <w:jc w:val="center"/>
        </w:trPr>
        <w:tc>
          <w:tcPr>
            <w:tcW w:w="2062" w:type="dxa"/>
            <w:tcBorders>
              <w:top w:val="single" w:sz="8" w:space="0" w:color="auto"/>
              <w:left w:val="single" w:sz="8" w:space="0" w:color="auto"/>
              <w:bottom w:val="single" w:sz="8" w:space="0" w:color="auto"/>
              <w:right w:val="single" w:sz="8" w:space="0" w:color="auto"/>
            </w:tcBorders>
            <w:tcMar>
              <w:left w:w="70" w:type="dxa"/>
              <w:right w:w="70" w:type="dxa"/>
            </w:tcMar>
            <w:vAlign w:val="center"/>
          </w:tcPr>
          <w:p w14:paraId="4D64C981" w14:textId="066CEDEB" w:rsidR="1E806E08" w:rsidRDefault="531AB1A1" w:rsidP="1E806E08">
            <w:pPr>
              <w:spacing w:line="360" w:lineRule="auto"/>
              <w:jc w:val="center"/>
              <w:rPr>
                <w:rFonts w:ascii="Arial" w:eastAsia="Arial" w:hAnsi="Arial" w:cs="Arial"/>
                <w:color w:val="000000" w:themeColor="text1"/>
              </w:rPr>
            </w:pPr>
            <w:r w:rsidRPr="531AB1A1">
              <w:rPr>
                <w:rFonts w:ascii="Arial" w:eastAsia="Arial" w:hAnsi="Arial" w:cs="Arial"/>
                <w:color w:val="000000" w:themeColor="text1"/>
              </w:rPr>
              <w:t>Google Maps</w:t>
            </w:r>
          </w:p>
        </w:tc>
        <w:tc>
          <w:tcPr>
            <w:tcW w:w="6303" w:type="dxa"/>
            <w:tcBorders>
              <w:top w:val="single" w:sz="8" w:space="0" w:color="auto"/>
              <w:left w:val="single" w:sz="8" w:space="0" w:color="auto"/>
              <w:bottom w:val="single" w:sz="8" w:space="0" w:color="auto"/>
              <w:right w:val="single" w:sz="8" w:space="0" w:color="auto"/>
            </w:tcBorders>
            <w:tcMar>
              <w:left w:w="70" w:type="dxa"/>
              <w:right w:w="70" w:type="dxa"/>
            </w:tcMar>
          </w:tcPr>
          <w:p w14:paraId="3D14405D" w14:textId="7C67573E" w:rsidR="1E806E08" w:rsidRDefault="531AB1A1" w:rsidP="1E806E08">
            <w:pPr>
              <w:spacing w:line="360" w:lineRule="auto"/>
              <w:jc w:val="center"/>
              <w:rPr>
                <w:rFonts w:ascii="Arial" w:eastAsia="Arial" w:hAnsi="Arial" w:cs="Arial"/>
                <w:color w:val="000000" w:themeColor="text1"/>
              </w:rPr>
            </w:pPr>
            <w:r w:rsidRPr="531AB1A1">
              <w:rPr>
                <w:rFonts w:ascii="Arial" w:eastAsia="Arial" w:hAnsi="Arial" w:cs="Arial"/>
                <w:color w:val="000000" w:themeColor="text1"/>
              </w:rPr>
              <w:t>API externa que recebe localização do mapa e transforma em coordenadas geográficas, na criação e edição de reclamações.</w:t>
            </w:r>
          </w:p>
        </w:tc>
      </w:tr>
    </w:tbl>
    <w:p w14:paraId="0F375317" w14:textId="17582361" w:rsidR="00824060" w:rsidRDefault="531AB1A1" w:rsidP="004F3ADF">
      <w:pPr>
        <w:spacing w:before="120" w:after="120" w:line="360" w:lineRule="auto"/>
        <w:jc w:val="center"/>
      </w:pPr>
      <w:r w:rsidRPr="531AB1A1">
        <w:rPr>
          <w:rFonts w:ascii="Arial" w:eastAsia="Arial" w:hAnsi="Arial" w:cs="Arial"/>
          <w:i/>
          <w:iCs/>
          <w:sz w:val="16"/>
          <w:szCs w:val="16"/>
        </w:rPr>
        <w:t xml:space="preserve"> </w:t>
      </w:r>
    </w:p>
    <w:p w14:paraId="1E8BED71" w14:textId="22CB23C2" w:rsidR="00824060" w:rsidRDefault="531AB1A1" w:rsidP="078076E3">
      <w:pPr>
        <w:spacing w:line="360" w:lineRule="auto"/>
        <w:jc w:val="both"/>
      </w:pPr>
      <w:r w:rsidRPr="531AB1A1">
        <w:rPr>
          <w:rFonts w:ascii="Arial" w:eastAsia="Arial" w:hAnsi="Arial" w:cs="Arial"/>
          <w:b/>
          <w:bCs/>
        </w:rPr>
        <w:t>Especificação de casos de uso</w:t>
      </w:r>
    </w:p>
    <w:p w14:paraId="3D6C336D" w14:textId="1E3C129D" w:rsidR="7B7C3F42" w:rsidRDefault="531AB1A1" w:rsidP="0DD9384F">
      <w:pPr>
        <w:spacing w:line="360" w:lineRule="auto"/>
        <w:ind w:firstLine="708"/>
        <w:jc w:val="both"/>
        <w:rPr>
          <w:rFonts w:ascii="Arial" w:eastAsia="Arial" w:hAnsi="Arial" w:cs="Arial"/>
          <w:b/>
          <w:bCs/>
        </w:rPr>
      </w:pPr>
      <w:r w:rsidRPr="531AB1A1">
        <w:rPr>
          <w:rFonts w:ascii="Arial" w:eastAsia="Arial" w:hAnsi="Arial" w:cs="Arial"/>
        </w:rPr>
        <w:t>Tem como objetivo detalhar um caso e uso, definindo como deve ser implementado no sistema, especificando pré-condições, pós condições, fluxo principal, fluxos alternativos e os fluxos de exceção para cada caso de uso.</w:t>
      </w:r>
    </w:p>
    <w:p w14:paraId="36234CE2" w14:textId="2A81BE7B" w:rsidR="1E806E08" w:rsidRDefault="1E806E08" w:rsidP="1E806E08">
      <w:pPr>
        <w:spacing w:line="360" w:lineRule="auto"/>
        <w:jc w:val="both"/>
        <w:rPr>
          <w:rFonts w:ascii="Arial" w:eastAsia="Arial" w:hAnsi="Arial" w:cs="Arial"/>
        </w:rPr>
      </w:pPr>
    </w:p>
    <w:tbl>
      <w:tblPr>
        <w:tblW w:w="8779" w:type="dxa"/>
        <w:jc w:val="center"/>
        <w:tblLayout w:type="fixed"/>
        <w:tblLook w:val="04A0" w:firstRow="1" w:lastRow="0" w:firstColumn="1" w:lastColumn="0" w:noHBand="0" w:noVBand="1"/>
      </w:tblPr>
      <w:tblGrid>
        <w:gridCol w:w="1686"/>
        <w:gridCol w:w="7093"/>
      </w:tblGrid>
      <w:tr w:rsidR="078076E3" w:rsidRPr="00010528" w14:paraId="21EA8F3D" w14:textId="77777777" w:rsidTr="531AB1A1">
        <w:trPr>
          <w:trHeight w:val="300"/>
          <w:jc w:val="center"/>
        </w:trPr>
        <w:tc>
          <w:tcPr>
            <w:tcW w:w="8779"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5F978CE9" w14:textId="4AFABBC1" w:rsidR="078076E3" w:rsidRPr="00010528" w:rsidRDefault="531AB1A1" w:rsidP="078076E3">
            <w:pPr>
              <w:rPr>
                <w:rFonts w:ascii="Arial" w:hAnsi="Arial" w:cs="Arial"/>
                <w:b/>
                <w:bCs/>
              </w:rPr>
            </w:pPr>
            <w:r w:rsidRPr="531AB1A1">
              <w:rPr>
                <w:rFonts w:ascii="Arial" w:hAnsi="Arial" w:cs="Arial"/>
                <w:b/>
                <w:bCs/>
              </w:rPr>
              <w:t>CSU001 – Criar reclamação</w:t>
            </w:r>
          </w:p>
        </w:tc>
      </w:tr>
      <w:tr w:rsidR="078076E3" w:rsidRPr="00010528" w14:paraId="69BB41D6" w14:textId="77777777" w:rsidTr="531AB1A1">
        <w:trPr>
          <w:trHeight w:val="300"/>
          <w:jc w:val="center"/>
        </w:trPr>
        <w:tc>
          <w:tcPr>
            <w:tcW w:w="1686" w:type="dxa"/>
            <w:tcBorders>
              <w:top w:val="single" w:sz="8" w:space="0" w:color="auto"/>
              <w:left w:val="single" w:sz="8" w:space="0" w:color="auto"/>
              <w:bottom w:val="single" w:sz="8" w:space="0" w:color="auto"/>
              <w:right w:val="single" w:sz="8" w:space="0" w:color="auto"/>
            </w:tcBorders>
            <w:tcMar>
              <w:left w:w="108" w:type="dxa"/>
              <w:right w:w="108" w:type="dxa"/>
            </w:tcMar>
          </w:tcPr>
          <w:p w14:paraId="580D50CF" w14:textId="7EC3340F" w:rsidR="078076E3" w:rsidRPr="00010528" w:rsidRDefault="531AB1A1" w:rsidP="078076E3">
            <w:pPr>
              <w:rPr>
                <w:rFonts w:ascii="Arial" w:hAnsi="Arial" w:cs="Arial"/>
                <w:b/>
                <w:bCs/>
              </w:rPr>
            </w:pPr>
            <w:r w:rsidRPr="531AB1A1">
              <w:rPr>
                <w:rFonts w:ascii="Arial" w:hAnsi="Arial" w:cs="Arial"/>
                <w:b/>
                <w:bCs/>
              </w:rPr>
              <w:t xml:space="preserve">Sumário: </w:t>
            </w:r>
          </w:p>
        </w:tc>
        <w:tc>
          <w:tcPr>
            <w:tcW w:w="7093" w:type="dxa"/>
            <w:tcBorders>
              <w:top w:val="nil"/>
              <w:left w:val="single" w:sz="8" w:space="0" w:color="auto"/>
              <w:bottom w:val="single" w:sz="8" w:space="0" w:color="auto"/>
              <w:right w:val="single" w:sz="8" w:space="0" w:color="auto"/>
            </w:tcBorders>
            <w:tcMar>
              <w:left w:w="108" w:type="dxa"/>
              <w:right w:w="108" w:type="dxa"/>
            </w:tcMar>
          </w:tcPr>
          <w:p w14:paraId="29CF3F20" w14:textId="3268EE5F" w:rsidR="078076E3" w:rsidRPr="00010528" w:rsidRDefault="531AB1A1" w:rsidP="078076E3">
            <w:pPr>
              <w:rPr>
                <w:rFonts w:ascii="Arial" w:hAnsi="Arial" w:cs="Arial"/>
              </w:rPr>
            </w:pPr>
            <w:r w:rsidRPr="531AB1A1">
              <w:rPr>
                <w:rFonts w:ascii="Arial" w:hAnsi="Arial" w:cs="Arial"/>
              </w:rPr>
              <w:t>Este caso de uso tem como objetivo a criação de uma nova reclamação</w:t>
            </w:r>
          </w:p>
        </w:tc>
      </w:tr>
      <w:tr w:rsidR="078076E3" w:rsidRPr="00010528" w14:paraId="50212325" w14:textId="77777777" w:rsidTr="531AB1A1">
        <w:trPr>
          <w:trHeight w:val="300"/>
          <w:jc w:val="center"/>
        </w:trPr>
        <w:tc>
          <w:tcPr>
            <w:tcW w:w="8779"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15940616" w14:textId="4D84F315" w:rsidR="078076E3" w:rsidRPr="00010528" w:rsidRDefault="531AB1A1" w:rsidP="078076E3">
            <w:pPr>
              <w:rPr>
                <w:rFonts w:ascii="Arial" w:hAnsi="Arial" w:cs="Arial"/>
                <w:b/>
                <w:bCs/>
              </w:rPr>
            </w:pPr>
            <w:r w:rsidRPr="531AB1A1">
              <w:rPr>
                <w:rFonts w:ascii="Arial" w:hAnsi="Arial" w:cs="Arial"/>
                <w:b/>
                <w:bCs/>
              </w:rPr>
              <w:t xml:space="preserve">Pré-condição: </w:t>
            </w:r>
          </w:p>
          <w:p w14:paraId="625B116A" w14:textId="75602084" w:rsidR="078076E3" w:rsidRPr="00010528" w:rsidRDefault="531AB1A1" w:rsidP="078076E3">
            <w:pPr>
              <w:rPr>
                <w:rFonts w:ascii="Arial" w:eastAsia="Arial" w:hAnsi="Arial" w:cs="Arial"/>
              </w:rPr>
            </w:pPr>
            <w:r w:rsidRPr="531AB1A1">
              <w:rPr>
                <w:rFonts w:ascii="Arial" w:hAnsi="Arial" w:cs="Arial"/>
              </w:rPr>
              <w:t>O usuário deve estar logado. [RN001]</w:t>
            </w:r>
          </w:p>
        </w:tc>
      </w:tr>
      <w:tr w:rsidR="078076E3" w:rsidRPr="00010528" w14:paraId="6E74DD7B" w14:textId="77777777" w:rsidTr="531AB1A1">
        <w:trPr>
          <w:trHeight w:val="300"/>
          <w:jc w:val="center"/>
        </w:trPr>
        <w:tc>
          <w:tcPr>
            <w:tcW w:w="8779"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048AE1E9" w14:textId="57642300" w:rsidR="078076E3" w:rsidRPr="00010528" w:rsidRDefault="531AB1A1" w:rsidP="078076E3">
            <w:pPr>
              <w:rPr>
                <w:rFonts w:ascii="Arial" w:hAnsi="Arial" w:cs="Arial"/>
                <w:b/>
                <w:bCs/>
              </w:rPr>
            </w:pPr>
            <w:r w:rsidRPr="531AB1A1">
              <w:rPr>
                <w:rFonts w:ascii="Arial" w:hAnsi="Arial" w:cs="Arial"/>
                <w:b/>
                <w:bCs/>
              </w:rPr>
              <w:t xml:space="preserve">Fluxo Principal </w:t>
            </w:r>
          </w:p>
          <w:p w14:paraId="0F51A5F5" w14:textId="64D2C2CD" w:rsidR="078076E3" w:rsidRPr="00010528" w:rsidRDefault="531AB1A1" w:rsidP="078076E3">
            <w:pPr>
              <w:rPr>
                <w:rFonts w:ascii="Arial" w:hAnsi="Arial" w:cs="Arial"/>
              </w:rPr>
            </w:pPr>
            <w:r w:rsidRPr="531AB1A1">
              <w:rPr>
                <w:rFonts w:ascii="Arial" w:hAnsi="Arial" w:cs="Arial"/>
              </w:rPr>
              <w:t xml:space="preserve">Este caso de uso se inicia quando o ator usuário escolhe a opção de “Criar reclamação”. </w:t>
            </w:r>
          </w:p>
          <w:p w14:paraId="7457B7E6" w14:textId="1629E869" w:rsidR="078076E3" w:rsidRPr="00010528" w:rsidRDefault="531AB1A1" w:rsidP="00820795">
            <w:pPr>
              <w:pStyle w:val="PargrafodaLista"/>
              <w:numPr>
                <w:ilvl w:val="0"/>
                <w:numId w:val="10"/>
              </w:numPr>
              <w:rPr>
                <w:rFonts w:ascii="Arial" w:hAnsi="Arial" w:cs="Arial"/>
              </w:rPr>
            </w:pPr>
            <w:r w:rsidRPr="531AB1A1">
              <w:rPr>
                <w:rFonts w:ascii="Arial" w:hAnsi="Arial" w:cs="Arial"/>
              </w:rPr>
              <w:t xml:space="preserve">O ator usuário informa os dados necessários para a criação de reclamação. Sendo eles: </w:t>
            </w:r>
            <w:r w:rsidRPr="531AB1A1">
              <w:rPr>
                <w:rFonts w:ascii="Arial" w:eastAsia="Arial" w:hAnsi="Arial" w:cs="Arial"/>
              </w:rPr>
              <w:t>Fotos; Categoria; Descrição; CEP; Endereço; Número; Ponto de referência; Bairro; Cidade; Estado e coordenadas (ponto de referência não é obrigatório).</w:t>
            </w:r>
            <w:r w:rsidRPr="531AB1A1">
              <w:rPr>
                <w:rFonts w:ascii="Arial" w:hAnsi="Arial" w:cs="Arial"/>
              </w:rPr>
              <w:t xml:space="preserve"> [RN004] </w:t>
            </w:r>
          </w:p>
          <w:p w14:paraId="18ABFB39" w14:textId="01894EB9" w:rsidR="740697CF" w:rsidRDefault="531AB1A1" w:rsidP="00820795">
            <w:pPr>
              <w:pStyle w:val="PargrafodaLista"/>
              <w:numPr>
                <w:ilvl w:val="0"/>
                <w:numId w:val="10"/>
              </w:numPr>
              <w:rPr>
                <w:rFonts w:ascii="Arial" w:hAnsi="Arial" w:cs="Arial"/>
              </w:rPr>
            </w:pPr>
            <w:r w:rsidRPr="531AB1A1">
              <w:rPr>
                <w:rFonts w:ascii="Arial" w:hAnsi="Arial" w:cs="Arial"/>
              </w:rPr>
              <w:t>O sistema busca as coordenadas conforme o ponto selecionado no Mapa através da API do Google Maps.</w:t>
            </w:r>
          </w:p>
          <w:p w14:paraId="499755F4" w14:textId="0B6E3F60" w:rsidR="078076E3" w:rsidRPr="00010528" w:rsidRDefault="531AB1A1" w:rsidP="00820795">
            <w:pPr>
              <w:pStyle w:val="PargrafodaLista"/>
              <w:numPr>
                <w:ilvl w:val="0"/>
                <w:numId w:val="10"/>
              </w:numPr>
              <w:rPr>
                <w:rFonts w:ascii="Arial" w:hAnsi="Arial" w:cs="Arial"/>
              </w:rPr>
            </w:pPr>
            <w:r w:rsidRPr="531AB1A1">
              <w:rPr>
                <w:rFonts w:ascii="Arial" w:hAnsi="Arial" w:cs="Arial"/>
              </w:rPr>
              <w:t>O sistema busca o CEP inserido pelo usuário através da API do Via Cep para preencher automaticamente os campos de endereço, bairro, cidade e estado.</w:t>
            </w:r>
          </w:p>
          <w:p w14:paraId="5DAC2B03" w14:textId="01D526B3" w:rsidR="48D7AA9E" w:rsidRDefault="531AB1A1" w:rsidP="00820795">
            <w:pPr>
              <w:pStyle w:val="PargrafodaLista"/>
              <w:numPr>
                <w:ilvl w:val="0"/>
                <w:numId w:val="10"/>
              </w:numPr>
              <w:rPr>
                <w:rFonts w:ascii="Arial" w:eastAsia="Arial" w:hAnsi="Arial" w:cs="Arial"/>
              </w:rPr>
            </w:pPr>
            <w:r w:rsidRPr="531AB1A1">
              <w:rPr>
                <w:rFonts w:ascii="Arial" w:eastAsia="Arial" w:hAnsi="Arial" w:cs="Arial"/>
              </w:rPr>
              <w:t>O Sistema verifica se os dados estão de acordo. [FE001]</w:t>
            </w:r>
          </w:p>
          <w:p w14:paraId="5341C525" w14:textId="434820C7" w:rsidR="078076E3" w:rsidRPr="00010528" w:rsidRDefault="531AB1A1" w:rsidP="00820795">
            <w:pPr>
              <w:pStyle w:val="PargrafodaLista"/>
              <w:numPr>
                <w:ilvl w:val="0"/>
                <w:numId w:val="10"/>
              </w:numPr>
              <w:rPr>
                <w:rFonts w:ascii="Arial" w:eastAsia="Arial" w:hAnsi="Arial" w:cs="Arial"/>
              </w:rPr>
            </w:pPr>
            <w:r w:rsidRPr="531AB1A1">
              <w:rPr>
                <w:rFonts w:ascii="Arial" w:hAnsi="Arial" w:cs="Arial"/>
              </w:rPr>
              <w:t>Os dados da reclamação são enviados para o Sistema, que busca reclamações próximas com a mesma categoria. [FA001] e [FA002]</w:t>
            </w:r>
          </w:p>
          <w:p w14:paraId="2EEF97C7" w14:textId="424CC3C1" w:rsidR="078076E3" w:rsidRPr="00010528" w:rsidRDefault="531AB1A1" w:rsidP="00820795">
            <w:pPr>
              <w:pStyle w:val="PargrafodaLista"/>
              <w:numPr>
                <w:ilvl w:val="0"/>
                <w:numId w:val="10"/>
              </w:numPr>
              <w:rPr>
                <w:rFonts w:ascii="Arial" w:eastAsia="Arial" w:hAnsi="Arial" w:cs="Arial"/>
              </w:rPr>
            </w:pPr>
            <w:r w:rsidRPr="531AB1A1">
              <w:rPr>
                <w:rFonts w:ascii="Arial" w:hAnsi="Arial" w:cs="Arial"/>
              </w:rPr>
              <w:t>Caso não exista uma reclamação próxima na mesma categoria, o sistema permite que o usuário continue a criar uma reclamação.</w:t>
            </w:r>
          </w:p>
          <w:p w14:paraId="0FD10504" w14:textId="405151EE" w:rsidR="078076E3" w:rsidRPr="00010528" w:rsidRDefault="531AB1A1" w:rsidP="1E806E08">
            <w:pPr>
              <w:rPr>
                <w:rFonts w:ascii="Arial" w:hAnsi="Arial" w:cs="Arial"/>
              </w:rPr>
            </w:pPr>
            <w:r w:rsidRPr="531AB1A1">
              <w:rPr>
                <w:rFonts w:ascii="Arial" w:hAnsi="Arial" w:cs="Arial"/>
              </w:rPr>
              <w:t xml:space="preserve"> </w:t>
            </w:r>
          </w:p>
        </w:tc>
      </w:tr>
      <w:tr w:rsidR="078076E3" w:rsidRPr="00010528" w14:paraId="1DB954FD" w14:textId="77777777" w:rsidTr="531AB1A1">
        <w:trPr>
          <w:trHeight w:val="300"/>
          <w:jc w:val="center"/>
        </w:trPr>
        <w:tc>
          <w:tcPr>
            <w:tcW w:w="8779"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21908343" w14:textId="115FD108" w:rsidR="078076E3" w:rsidRPr="00010528" w:rsidRDefault="531AB1A1" w:rsidP="078076E3">
            <w:pPr>
              <w:rPr>
                <w:rFonts w:ascii="Arial" w:eastAsia="Arial" w:hAnsi="Arial" w:cs="Arial"/>
                <w:b/>
                <w:bCs/>
              </w:rPr>
            </w:pPr>
            <w:r w:rsidRPr="531AB1A1">
              <w:rPr>
                <w:rFonts w:ascii="Arial" w:hAnsi="Arial" w:cs="Arial"/>
                <w:b/>
                <w:bCs/>
              </w:rPr>
              <w:t>Fluxos Alternativos</w:t>
            </w:r>
          </w:p>
          <w:p w14:paraId="1C097AAC" w14:textId="574026CD" w:rsidR="078076E3" w:rsidRPr="00DB2DA1" w:rsidRDefault="531AB1A1" w:rsidP="078076E3">
            <w:pPr>
              <w:rPr>
                <w:rFonts w:ascii="Arial" w:hAnsi="Arial" w:cs="Arial"/>
                <w:b/>
                <w:bCs/>
              </w:rPr>
            </w:pPr>
            <w:r w:rsidRPr="531AB1A1">
              <w:rPr>
                <w:rFonts w:ascii="Arial" w:hAnsi="Arial" w:cs="Arial"/>
                <w:b/>
                <w:bCs/>
              </w:rPr>
              <w:t xml:space="preserve">[FA001] Fluxo Alternativo 1: Existem reclamações próximas na mesma categoria e uma delas atende o mesmo problema que o usuário relata.  </w:t>
            </w:r>
          </w:p>
          <w:p w14:paraId="7296726F" w14:textId="76ACF976" w:rsidR="078076E3" w:rsidRPr="00010528" w:rsidRDefault="531AB1A1" w:rsidP="078076E3">
            <w:pPr>
              <w:rPr>
                <w:rFonts w:ascii="Arial" w:hAnsi="Arial" w:cs="Arial"/>
              </w:rPr>
            </w:pPr>
            <w:r w:rsidRPr="531AB1A1">
              <w:rPr>
                <w:rFonts w:ascii="Arial" w:hAnsi="Arial" w:cs="Arial"/>
              </w:rPr>
              <w:t xml:space="preserve">Este fluxo alternativo ocorre quando o sistema encontra uma ou mais reclamações próximas e uma delas atende o mesmo problema que o usuário relata.  </w:t>
            </w:r>
          </w:p>
          <w:p w14:paraId="626FBD01" w14:textId="1C6BB7AA" w:rsidR="078076E3" w:rsidRPr="00010528" w:rsidRDefault="531AB1A1" w:rsidP="00820795">
            <w:pPr>
              <w:pStyle w:val="PargrafodaLista"/>
              <w:numPr>
                <w:ilvl w:val="0"/>
                <w:numId w:val="11"/>
              </w:numPr>
              <w:rPr>
                <w:rFonts w:ascii="Arial" w:eastAsia="Arial" w:hAnsi="Arial" w:cs="Arial"/>
              </w:rPr>
            </w:pPr>
            <w:r w:rsidRPr="531AB1A1">
              <w:rPr>
                <w:rFonts w:ascii="Arial" w:hAnsi="Arial" w:cs="Arial"/>
              </w:rPr>
              <w:t>Será exibido ao usuário uma lista com as reclamações encontradas dando a opção de curti-las caso seu problema esteja dentro da lista.</w:t>
            </w:r>
          </w:p>
          <w:p w14:paraId="364BF946" w14:textId="01F2F8F7" w:rsidR="078076E3" w:rsidRPr="00010528" w:rsidRDefault="531AB1A1" w:rsidP="00820795">
            <w:pPr>
              <w:pStyle w:val="PargrafodaLista"/>
              <w:numPr>
                <w:ilvl w:val="0"/>
                <w:numId w:val="11"/>
              </w:numPr>
              <w:rPr>
                <w:rFonts w:ascii="Arial" w:eastAsia="Arial" w:hAnsi="Arial" w:cs="Arial"/>
              </w:rPr>
            </w:pPr>
            <w:r w:rsidRPr="531AB1A1">
              <w:rPr>
                <w:rFonts w:ascii="Arial" w:hAnsi="Arial" w:cs="Arial"/>
              </w:rPr>
              <w:lastRenderedPageBreak/>
              <w:t>O usuário curte uma reclamação que relata o mesmo problema que a sua.</w:t>
            </w:r>
          </w:p>
          <w:p w14:paraId="61C7C166" w14:textId="239218F1" w:rsidR="078076E3" w:rsidRPr="00DB2DA1" w:rsidRDefault="531AB1A1" w:rsidP="078076E3">
            <w:pPr>
              <w:rPr>
                <w:rFonts w:ascii="Arial" w:hAnsi="Arial" w:cs="Arial"/>
                <w:b/>
                <w:bCs/>
              </w:rPr>
            </w:pPr>
            <w:r w:rsidRPr="531AB1A1">
              <w:rPr>
                <w:rFonts w:ascii="Arial" w:hAnsi="Arial" w:cs="Arial"/>
                <w:b/>
                <w:bCs/>
              </w:rPr>
              <w:t xml:space="preserve">[FA002] Fluxo Alternativo 2: Existe reclamações próxima na mesma categoria e nenhuma atende o mesmo problema que o usuário relata.  </w:t>
            </w:r>
          </w:p>
          <w:p w14:paraId="3D813262" w14:textId="5E00A2C6" w:rsidR="078076E3" w:rsidRPr="00010528" w:rsidRDefault="531AB1A1" w:rsidP="078076E3">
            <w:pPr>
              <w:rPr>
                <w:rFonts w:ascii="Arial" w:hAnsi="Arial" w:cs="Arial"/>
              </w:rPr>
            </w:pPr>
            <w:r w:rsidRPr="531AB1A1">
              <w:rPr>
                <w:rFonts w:ascii="Arial" w:hAnsi="Arial" w:cs="Arial"/>
              </w:rPr>
              <w:t xml:space="preserve">Este fluxo alternativo ocorre quando o sistema encontra uma ou mais reclamações próximas e nenhuma atende o mesmo problema que o usuário relata.  </w:t>
            </w:r>
          </w:p>
          <w:p w14:paraId="7CFDB1F7" w14:textId="611955B4" w:rsidR="078076E3" w:rsidRPr="00010528" w:rsidRDefault="531AB1A1" w:rsidP="00820795">
            <w:pPr>
              <w:pStyle w:val="PargrafodaLista"/>
              <w:numPr>
                <w:ilvl w:val="0"/>
                <w:numId w:val="12"/>
              </w:numPr>
              <w:rPr>
                <w:rFonts w:ascii="Arial" w:eastAsia="Arial" w:hAnsi="Arial" w:cs="Arial"/>
              </w:rPr>
            </w:pPr>
            <w:r w:rsidRPr="531AB1A1">
              <w:rPr>
                <w:rFonts w:ascii="Arial" w:hAnsi="Arial" w:cs="Arial"/>
              </w:rPr>
              <w:t>Será exibido ao usuário uma lista com as reclamações encontradas dando a opção de curti-las caso seu problema esteja dentro da lista.</w:t>
            </w:r>
          </w:p>
          <w:p w14:paraId="3CBBF7E8" w14:textId="6C01D085" w:rsidR="078076E3" w:rsidRPr="00010528" w:rsidRDefault="531AB1A1" w:rsidP="00820795">
            <w:pPr>
              <w:pStyle w:val="PargrafodaLista"/>
              <w:numPr>
                <w:ilvl w:val="0"/>
                <w:numId w:val="12"/>
              </w:numPr>
              <w:rPr>
                <w:rFonts w:ascii="Arial" w:hAnsi="Arial" w:cs="Arial"/>
              </w:rPr>
            </w:pPr>
            <w:r w:rsidRPr="531AB1A1">
              <w:rPr>
                <w:rFonts w:ascii="Arial" w:hAnsi="Arial" w:cs="Arial"/>
              </w:rPr>
              <w:t>O usuário não identifica uma reclamação que atende o mesmo problema que ele relata e seleciona a opção de prosseguir com a criação da reclamação.</w:t>
            </w:r>
          </w:p>
          <w:p w14:paraId="560DDD2B" w14:textId="36580350" w:rsidR="078076E3" w:rsidRPr="00010528" w:rsidRDefault="531AB1A1" w:rsidP="00820795">
            <w:pPr>
              <w:pStyle w:val="PargrafodaLista"/>
              <w:numPr>
                <w:ilvl w:val="0"/>
                <w:numId w:val="12"/>
              </w:numPr>
              <w:rPr>
                <w:rFonts w:ascii="Arial" w:eastAsia="Arial" w:hAnsi="Arial" w:cs="Arial"/>
              </w:rPr>
            </w:pPr>
            <w:r w:rsidRPr="531AB1A1">
              <w:rPr>
                <w:rFonts w:ascii="Arial" w:hAnsi="Arial" w:cs="Arial"/>
              </w:rPr>
              <w:t>Retorna ao passo 3 do fluxo principal.</w:t>
            </w:r>
          </w:p>
        </w:tc>
      </w:tr>
      <w:tr w:rsidR="078076E3" w:rsidRPr="00010528" w14:paraId="26183DB3" w14:textId="77777777" w:rsidTr="531AB1A1">
        <w:trPr>
          <w:trHeight w:val="300"/>
          <w:jc w:val="center"/>
        </w:trPr>
        <w:tc>
          <w:tcPr>
            <w:tcW w:w="8779"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3C00FE17" w14:textId="4E764B70" w:rsidR="078076E3" w:rsidRPr="00010528" w:rsidRDefault="531AB1A1" w:rsidP="1E806E08">
            <w:pPr>
              <w:spacing w:line="360" w:lineRule="auto"/>
              <w:jc w:val="both"/>
            </w:pPr>
            <w:r w:rsidRPr="531AB1A1">
              <w:rPr>
                <w:rFonts w:ascii="Arial" w:eastAsia="Arial" w:hAnsi="Arial" w:cs="Arial"/>
                <w:b/>
                <w:bCs/>
              </w:rPr>
              <w:t xml:space="preserve">Fluxos de Exceção </w:t>
            </w:r>
          </w:p>
          <w:p w14:paraId="5FEE8B45" w14:textId="630CF514" w:rsidR="078076E3" w:rsidRPr="00010528" w:rsidRDefault="531AB1A1" w:rsidP="1E806E08">
            <w:pPr>
              <w:spacing w:line="360" w:lineRule="auto"/>
              <w:jc w:val="both"/>
            </w:pPr>
            <w:r w:rsidRPr="531AB1A1">
              <w:rPr>
                <w:rFonts w:ascii="Arial" w:eastAsia="Arial" w:hAnsi="Arial" w:cs="Arial"/>
                <w:b/>
                <w:bCs/>
              </w:rPr>
              <w:t>[FE001] Fluxo de Exceção 1: Dados incompletos</w:t>
            </w:r>
          </w:p>
          <w:p w14:paraId="0AF43ABC" w14:textId="1D2A4E88" w:rsidR="078076E3" w:rsidRPr="00010528" w:rsidRDefault="531AB1A1" w:rsidP="1E806E08">
            <w:pPr>
              <w:spacing w:line="360" w:lineRule="auto"/>
              <w:jc w:val="both"/>
            </w:pPr>
            <w:r w:rsidRPr="531AB1A1">
              <w:rPr>
                <w:rFonts w:ascii="Arial" w:eastAsia="Arial" w:hAnsi="Arial" w:cs="Arial"/>
              </w:rPr>
              <w:t xml:space="preserve">Este fluxo exceção ocorre quando o usuário não informa todos os dados corretamente. </w:t>
            </w:r>
            <w:r w:rsidRPr="531AB1A1">
              <w:rPr>
                <w:rFonts w:ascii="Arial" w:eastAsia="Arial" w:hAnsi="Arial" w:cs="Arial"/>
                <w:b/>
                <w:bCs/>
              </w:rPr>
              <w:t xml:space="preserve"> </w:t>
            </w:r>
          </w:p>
          <w:p w14:paraId="281A1F11" w14:textId="2AE08BA8" w:rsidR="078076E3" w:rsidRPr="00010528" w:rsidRDefault="531AB1A1" w:rsidP="00820795">
            <w:pPr>
              <w:pStyle w:val="PargrafodaLista"/>
              <w:numPr>
                <w:ilvl w:val="0"/>
                <w:numId w:val="23"/>
              </w:numPr>
              <w:spacing w:line="360" w:lineRule="auto"/>
              <w:jc w:val="both"/>
              <w:rPr>
                <w:rFonts w:ascii="Arial" w:eastAsia="Arial" w:hAnsi="Arial" w:cs="Arial"/>
              </w:rPr>
            </w:pPr>
            <w:r w:rsidRPr="531AB1A1">
              <w:rPr>
                <w:rFonts w:ascii="Arial" w:eastAsia="Arial" w:hAnsi="Arial" w:cs="Arial"/>
              </w:rPr>
              <w:t>O sistema informa os campos incorretos.</w:t>
            </w:r>
          </w:p>
          <w:p w14:paraId="4B682F06" w14:textId="0E8F7779" w:rsidR="078076E3" w:rsidRPr="00010528" w:rsidRDefault="531AB1A1" w:rsidP="00820795">
            <w:pPr>
              <w:pStyle w:val="PargrafodaLista"/>
              <w:numPr>
                <w:ilvl w:val="0"/>
                <w:numId w:val="23"/>
              </w:numPr>
              <w:spacing w:line="360" w:lineRule="auto"/>
              <w:jc w:val="both"/>
              <w:rPr>
                <w:rFonts w:ascii="Arial" w:eastAsia="Arial" w:hAnsi="Arial" w:cs="Arial"/>
              </w:rPr>
            </w:pPr>
            <w:r w:rsidRPr="531AB1A1">
              <w:rPr>
                <w:rFonts w:ascii="Arial" w:eastAsia="Arial" w:hAnsi="Arial" w:cs="Arial"/>
              </w:rPr>
              <w:t>O usuário deve corrigir as informações.</w:t>
            </w:r>
          </w:p>
          <w:p w14:paraId="4CA020B1" w14:textId="518D2385" w:rsidR="078076E3" w:rsidRPr="00010528" w:rsidRDefault="531AB1A1" w:rsidP="00820795">
            <w:pPr>
              <w:pStyle w:val="PargrafodaLista"/>
              <w:numPr>
                <w:ilvl w:val="0"/>
                <w:numId w:val="23"/>
              </w:numPr>
              <w:spacing w:line="360" w:lineRule="auto"/>
              <w:jc w:val="both"/>
              <w:rPr>
                <w:rFonts w:ascii="Arial" w:eastAsia="Arial" w:hAnsi="Arial" w:cs="Arial"/>
              </w:rPr>
            </w:pPr>
            <w:r w:rsidRPr="531AB1A1">
              <w:rPr>
                <w:rFonts w:ascii="Arial" w:eastAsia="Arial" w:hAnsi="Arial" w:cs="Arial"/>
              </w:rPr>
              <w:t>Retornar ao passo 2 do fluxo principal.</w:t>
            </w:r>
          </w:p>
        </w:tc>
      </w:tr>
      <w:tr w:rsidR="078076E3" w:rsidRPr="00010528" w14:paraId="0EC3CA25" w14:textId="77777777" w:rsidTr="531AB1A1">
        <w:trPr>
          <w:trHeight w:val="300"/>
          <w:jc w:val="center"/>
        </w:trPr>
        <w:tc>
          <w:tcPr>
            <w:tcW w:w="8779"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4DE7E05C" w14:textId="6AEFB0BA" w:rsidR="078076E3" w:rsidRPr="00010528" w:rsidRDefault="531AB1A1" w:rsidP="078076E3">
            <w:pPr>
              <w:rPr>
                <w:rFonts w:ascii="Arial" w:hAnsi="Arial" w:cs="Arial"/>
              </w:rPr>
            </w:pPr>
            <w:r w:rsidRPr="531AB1A1">
              <w:rPr>
                <w:rFonts w:ascii="Arial" w:hAnsi="Arial" w:cs="Arial"/>
              </w:rPr>
              <w:t xml:space="preserve">Pós-condições: </w:t>
            </w:r>
          </w:p>
          <w:p w14:paraId="3B9AA50D" w14:textId="04ADB272" w:rsidR="078076E3" w:rsidRPr="00010528" w:rsidRDefault="531AB1A1" w:rsidP="078076E3">
            <w:pPr>
              <w:rPr>
                <w:rFonts w:ascii="Arial" w:eastAsia="Arial" w:hAnsi="Arial" w:cs="Arial"/>
              </w:rPr>
            </w:pPr>
            <w:r w:rsidRPr="531AB1A1">
              <w:rPr>
                <w:rFonts w:ascii="Arial" w:hAnsi="Arial" w:cs="Arial"/>
              </w:rPr>
              <w:t>O sistema atualiza a pontuação do usuário. [RN009]</w:t>
            </w:r>
          </w:p>
        </w:tc>
      </w:tr>
      <w:tr w:rsidR="078076E3" w:rsidRPr="00010528" w14:paraId="336415DA" w14:textId="77777777" w:rsidTr="531AB1A1">
        <w:trPr>
          <w:trHeight w:val="735"/>
          <w:jc w:val="center"/>
        </w:trPr>
        <w:tc>
          <w:tcPr>
            <w:tcW w:w="8779"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64FB6295" w14:textId="73CCE218" w:rsidR="078076E3" w:rsidRPr="00010528" w:rsidRDefault="531AB1A1" w:rsidP="078076E3">
            <w:pPr>
              <w:rPr>
                <w:rFonts w:ascii="Arial" w:hAnsi="Arial" w:cs="Arial"/>
              </w:rPr>
            </w:pPr>
            <w:r w:rsidRPr="531AB1A1">
              <w:rPr>
                <w:rFonts w:ascii="Arial" w:hAnsi="Arial" w:cs="Arial"/>
              </w:rPr>
              <w:t xml:space="preserve">Regras de Negócio: </w:t>
            </w:r>
          </w:p>
          <w:p w14:paraId="107295B1" w14:textId="62AE27F3" w:rsidR="078076E3" w:rsidRPr="00010528" w:rsidRDefault="531AB1A1" w:rsidP="078076E3">
            <w:pPr>
              <w:rPr>
                <w:rFonts w:ascii="Arial" w:eastAsia="Arial" w:hAnsi="Arial" w:cs="Arial"/>
              </w:rPr>
            </w:pPr>
            <w:r w:rsidRPr="531AB1A1">
              <w:rPr>
                <w:rFonts w:ascii="Arial" w:hAnsi="Arial" w:cs="Arial"/>
              </w:rPr>
              <w:t>RN001, RN004 e RN009</w:t>
            </w:r>
          </w:p>
        </w:tc>
      </w:tr>
    </w:tbl>
    <w:p w14:paraId="52E188E5" w14:textId="4ACA051C" w:rsidR="00D27429" w:rsidRPr="00E817E4" w:rsidRDefault="531AB1A1" w:rsidP="00D27429">
      <w:pPr>
        <w:pStyle w:val="Legenda"/>
        <w:keepNext/>
        <w:jc w:val="center"/>
        <w:rPr>
          <w:rFonts w:ascii="Arial" w:hAnsi="Arial" w:cs="Arial"/>
          <w:b w:val="0"/>
          <w:bCs w:val="0"/>
        </w:rPr>
      </w:pPr>
      <w:bookmarkStart w:id="85" w:name="_Toc183290999"/>
      <w:r w:rsidRPr="531AB1A1">
        <w:rPr>
          <w:rFonts w:ascii="Arial" w:hAnsi="Arial" w:cs="Arial"/>
        </w:rPr>
        <w:lastRenderedPageBreak/>
        <w:t xml:space="preserve">Figura </w:t>
      </w:r>
      <w:r w:rsidR="00D27429" w:rsidRPr="531AB1A1">
        <w:rPr>
          <w:rFonts w:ascii="Arial" w:hAnsi="Arial" w:cs="Arial"/>
        </w:rPr>
        <w:fldChar w:fldCharType="begin"/>
      </w:r>
      <w:r w:rsidR="00D27429" w:rsidRPr="531AB1A1">
        <w:rPr>
          <w:rFonts w:ascii="Arial" w:hAnsi="Arial" w:cs="Arial"/>
        </w:rPr>
        <w:instrText xml:space="preserve"> SEQ Figura \* ARABIC </w:instrText>
      </w:r>
      <w:r w:rsidR="00D27429" w:rsidRPr="531AB1A1">
        <w:rPr>
          <w:rFonts w:ascii="Arial" w:hAnsi="Arial" w:cs="Arial"/>
        </w:rPr>
        <w:fldChar w:fldCharType="separate"/>
      </w:r>
      <w:r w:rsidR="00A2034F">
        <w:rPr>
          <w:rFonts w:ascii="Arial" w:hAnsi="Arial" w:cs="Arial"/>
          <w:noProof/>
        </w:rPr>
        <w:t>5</w:t>
      </w:r>
      <w:r w:rsidR="00D27429" w:rsidRPr="531AB1A1">
        <w:rPr>
          <w:rFonts w:ascii="Arial" w:hAnsi="Arial" w:cs="Arial"/>
        </w:rPr>
        <w:fldChar w:fldCharType="end"/>
      </w:r>
      <w:r w:rsidRPr="531AB1A1">
        <w:rPr>
          <w:rFonts w:ascii="Arial" w:hAnsi="Arial" w:cs="Arial"/>
        </w:rPr>
        <w:t xml:space="preserve"> - </w:t>
      </w:r>
      <w:r w:rsidRPr="531AB1A1">
        <w:rPr>
          <w:rFonts w:ascii="Arial" w:hAnsi="Arial" w:cs="Arial"/>
          <w:b w:val="0"/>
          <w:bCs w:val="0"/>
        </w:rPr>
        <w:t>Protótipo caso de uso CSU001 – Criar reclamação – Fluxo Principal.</w:t>
      </w:r>
      <w:bookmarkEnd w:id="85"/>
    </w:p>
    <w:p w14:paraId="013265C2" w14:textId="4C87A312" w:rsidR="7A9236C6" w:rsidRDefault="7A9236C6" w:rsidP="1E806E08">
      <w:pPr>
        <w:spacing w:before="240" w:after="240" w:line="360" w:lineRule="auto"/>
        <w:jc w:val="center"/>
        <w:rPr>
          <w:rFonts w:ascii="Arial" w:eastAsia="Arial" w:hAnsi="Arial" w:cs="Arial"/>
          <w:sz w:val="20"/>
          <w:szCs w:val="20"/>
        </w:rPr>
      </w:pPr>
      <w:r>
        <w:rPr>
          <w:noProof/>
        </w:rPr>
        <w:drawing>
          <wp:inline distT="0" distB="0" distL="0" distR="0" wp14:anchorId="08EE493E" wp14:editId="6F808D01">
            <wp:extent cx="1476375" cy="5762626"/>
            <wp:effectExtent l="0" t="0" r="0" b="0"/>
            <wp:docPr id="422909039" name="Imagem 422909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22909039"/>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476375" cy="5762626"/>
                    </a:xfrm>
                    <a:prstGeom prst="rect">
                      <a:avLst/>
                    </a:prstGeom>
                  </pic:spPr>
                </pic:pic>
              </a:graphicData>
            </a:graphic>
          </wp:inline>
        </w:drawing>
      </w:r>
    </w:p>
    <w:p w14:paraId="002FC7E2" w14:textId="1FB680F2" w:rsidR="7A9236C6" w:rsidRDefault="531AB1A1" w:rsidP="1E806E08">
      <w:pPr>
        <w:spacing w:before="240" w:after="240" w:line="360" w:lineRule="auto"/>
        <w:jc w:val="center"/>
        <w:rPr>
          <w:rFonts w:ascii="Arial" w:eastAsia="Arial" w:hAnsi="Arial" w:cs="Arial"/>
          <w:sz w:val="20"/>
          <w:szCs w:val="20"/>
        </w:rPr>
      </w:pPr>
      <w:r w:rsidRPr="531AB1A1">
        <w:rPr>
          <w:rFonts w:ascii="Arial" w:eastAsia="Arial" w:hAnsi="Arial" w:cs="Arial"/>
          <w:sz w:val="20"/>
          <w:szCs w:val="20"/>
        </w:rPr>
        <w:t xml:space="preserve">Fonte: Autores - Extraído da plataforma </w:t>
      </w:r>
      <w:proofErr w:type="spellStart"/>
      <w:r w:rsidRPr="531AB1A1">
        <w:rPr>
          <w:rFonts w:ascii="Arial" w:eastAsia="Arial" w:hAnsi="Arial" w:cs="Arial"/>
          <w:sz w:val="20"/>
          <w:szCs w:val="20"/>
        </w:rPr>
        <w:t>Figma</w:t>
      </w:r>
      <w:proofErr w:type="spellEnd"/>
      <w:r w:rsidRPr="531AB1A1">
        <w:rPr>
          <w:rFonts w:ascii="Arial" w:eastAsia="Arial" w:hAnsi="Arial" w:cs="Arial"/>
          <w:sz w:val="20"/>
          <w:szCs w:val="20"/>
        </w:rPr>
        <w:t xml:space="preserve"> (2024).</w:t>
      </w:r>
    </w:p>
    <w:p w14:paraId="1A9286DD" w14:textId="76FD2165" w:rsidR="00D27429" w:rsidRPr="00E817E4" w:rsidRDefault="531AB1A1" w:rsidP="00D27429">
      <w:pPr>
        <w:pStyle w:val="Legenda"/>
        <w:keepNext/>
        <w:jc w:val="center"/>
        <w:rPr>
          <w:rFonts w:ascii="Arial" w:hAnsi="Arial" w:cs="Arial"/>
          <w:b w:val="0"/>
          <w:bCs w:val="0"/>
        </w:rPr>
      </w:pPr>
      <w:bookmarkStart w:id="86" w:name="_Toc183291000"/>
      <w:r w:rsidRPr="531AB1A1">
        <w:rPr>
          <w:rFonts w:ascii="Arial" w:hAnsi="Arial" w:cs="Arial"/>
        </w:rPr>
        <w:lastRenderedPageBreak/>
        <w:t xml:space="preserve">Figura </w:t>
      </w:r>
      <w:r w:rsidR="00D27429" w:rsidRPr="531AB1A1">
        <w:rPr>
          <w:rFonts w:ascii="Arial" w:hAnsi="Arial" w:cs="Arial"/>
        </w:rPr>
        <w:fldChar w:fldCharType="begin"/>
      </w:r>
      <w:r w:rsidR="00D27429" w:rsidRPr="531AB1A1">
        <w:rPr>
          <w:rFonts w:ascii="Arial" w:hAnsi="Arial" w:cs="Arial"/>
        </w:rPr>
        <w:instrText xml:space="preserve"> SEQ Figura \* ARABIC </w:instrText>
      </w:r>
      <w:r w:rsidR="00D27429" w:rsidRPr="531AB1A1">
        <w:rPr>
          <w:rFonts w:ascii="Arial" w:hAnsi="Arial" w:cs="Arial"/>
        </w:rPr>
        <w:fldChar w:fldCharType="separate"/>
      </w:r>
      <w:r w:rsidR="00A2034F">
        <w:rPr>
          <w:rFonts w:ascii="Arial" w:hAnsi="Arial" w:cs="Arial"/>
          <w:noProof/>
        </w:rPr>
        <w:t>6</w:t>
      </w:r>
      <w:r w:rsidR="00D27429" w:rsidRPr="531AB1A1">
        <w:rPr>
          <w:rFonts w:ascii="Arial" w:hAnsi="Arial" w:cs="Arial"/>
        </w:rPr>
        <w:fldChar w:fldCharType="end"/>
      </w:r>
      <w:r w:rsidRPr="531AB1A1">
        <w:rPr>
          <w:rFonts w:ascii="Arial" w:hAnsi="Arial" w:cs="Arial"/>
        </w:rPr>
        <w:t xml:space="preserve"> -</w:t>
      </w:r>
      <w:r w:rsidRPr="531AB1A1">
        <w:rPr>
          <w:rFonts w:ascii="Arial" w:hAnsi="Arial" w:cs="Arial"/>
          <w:b w:val="0"/>
          <w:bCs w:val="0"/>
        </w:rPr>
        <w:t xml:space="preserve"> Protótipo caso de uso CSU001 – Criar reclamação – Fluxo Alternativo 1</w:t>
      </w:r>
      <w:bookmarkEnd w:id="86"/>
    </w:p>
    <w:p w14:paraId="26EA4BA3" w14:textId="616B1D9F" w:rsidR="092365B0" w:rsidRDefault="092365B0" w:rsidP="1E806E08">
      <w:pPr>
        <w:spacing w:before="240" w:after="240" w:line="360" w:lineRule="auto"/>
        <w:jc w:val="center"/>
      </w:pPr>
      <w:r>
        <w:rPr>
          <w:noProof/>
        </w:rPr>
        <w:drawing>
          <wp:inline distT="0" distB="0" distL="0" distR="0" wp14:anchorId="45F1BB4B" wp14:editId="4C6F3522">
            <wp:extent cx="2105025" cy="4572000"/>
            <wp:effectExtent l="0" t="0" r="0" b="0"/>
            <wp:docPr id="177360216" name="Imagem 177360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77360216"/>
                    <pic:cNvPicPr/>
                  </pic:nvPicPr>
                  <pic:blipFill>
                    <a:blip r:embed="rId19">
                      <a:extLst>
                        <a:ext uri="{28A0092B-C50C-407E-A947-70E740481C1C}">
                          <a14:useLocalDpi xmlns:a14="http://schemas.microsoft.com/office/drawing/2010/main" val="0"/>
                        </a:ext>
                      </a:extLst>
                    </a:blip>
                    <a:stretch>
                      <a:fillRect/>
                    </a:stretch>
                  </pic:blipFill>
                  <pic:spPr>
                    <a:xfrm>
                      <a:off x="0" y="0"/>
                      <a:ext cx="2105025" cy="4572000"/>
                    </a:xfrm>
                    <a:prstGeom prst="rect">
                      <a:avLst/>
                    </a:prstGeom>
                  </pic:spPr>
                </pic:pic>
              </a:graphicData>
            </a:graphic>
          </wp:inline>
        </w:drawing>
      </w:r>
    </w:p>
    <w:p w14:paraId="4DD8C366" w14:textId="5BC61EEB" w:rsidR="698D35BA" w:rsidRDefault="531AB1A1" w:rsidP="1E806E08">
      <w:pPr>
        <w:spacing w:before="240" w:after="240" w:line="360" w:lineRule="auto"/>
        <w:jc w:val="center"/>
        <w:rPr>
          <w:rFonts w:ascii="Arial" w:eastAsia="Arial" w:hAnsi="Arial" w:cs="Arial"/>
          <w:sz w:val="20"/>
          <w:szCs w:val="20"/>
        </w:rPr>
      </w:pPr>
      <w:r w:rsidRPr="531AB1A1">
        <w:rPr>
          <w:rFonts w:ascii="Arial" w:eastAsia="Arial" w:hAnsi="Arial" w:cs="Arial"/>
          <w:sz w:val="20"/>
          <w:szCs w:val="20"/>
        </w:rPr>
        <w:t xml:space="preserve">Fonte: Autores - Extraído da plataforma </w:t>
      </w:r>
      <w:proofErr w:type="spellStart"/>
      <w:r w:rsidRPr="531AB1A1">
        <w:rPr>
          <w:rFonts w:ascii="Arial" w:eastAsia="Arial" w:hAnsi="Arial" w:cs="Arial"/>
          <w:sz w:val="20"/>
          <w:szCs w:val="20"/>
        </w:rPr>
        <w:t>Figma</w:t>
      </w:r>
      <w:proofErr w:type="spellEnd"/>
      <w:r w:rsidRPr="531AB1A1">
        <w:rPr>
          <w:rFonts w:ascii="Arial" w:eastAsia="Arial" w:hAnsi="Arial" w:cs="Arial"/>
          <w:sz w:val="20"/>
          <w:szCs w:val="20"/>
        </w:rPr>
        <w:t xml:space="preserve"> (2024).</w:t>
      </w:r>
    </w:p>
    <w:p w14:paraId="0E9D173D" w14:textId="30FF0FF5" w:rsidR="00D27429" w:rsidRPr="00E817E4" w:rsidRDefault="531AB1A1" w:rsidP="00D27429">
      <w:pPr>
        <w:pStyle w:val="Legenda"/>
        <w:keepNext/>
        <w:jc w:val="center"/>
        <w:rPr>
          <w:rFonts w:ascii="Arial" w:hAnsi="Arial" w:cs="Arial"/>
          <w:b w:val="0"/>
          <w:bCs w:val="0"/>
        </w:rPr>
      </w:pPr>
      <w:bookmarkStart w:id="87" w:name="_Toc183291001"/>
      <w:r w:rsidRPr="531AB1A1">
        <w:rPr>
          <w:rFonts w:ascii="Arial" w:hAnsi="Arial" w:cs="Arial"/>
        </w:rPr>
        <w:lastRenderedPageBreak/>
        <w:t>Figura</w:t>
      </w:r>
      <w:r w:rsidRPr="531AB1A1">
        <w:rPr>
          <w:rFonts w:ascii="Arial" w:hAnsi="Arial" w:cs="Arial"/>
          <w:sz w:val="24"/>
          <w:szCs w:val="24"/>
        </w:rPr>
        <w:t xml:space="preserve"> </w:t>
      </w:r>
      <w:r w:rsidR="00D27429" w:rsidRPr="531AB1A1">
        <w:rPr>
          <w:rFonts w:ascii="Arial" w:hAnsi="Arial" w:cs="Arial"/>
        </w:rPr>
        <w:fldChar w:fldCharType="begin"/>
      </w:r>
      <w:r w:rsidR="00D27429" w:rsidRPr="531AB1A1">
        <w:rPr>
          <w:rFonts w:ascii="Arial" w:hAnsi="Arial" w:cs="Arial"/>
        </w:rPr>
        <w:instrText xml:space="preserve"> SEQ Figura \* ARABIC </w:instrText>
      </w:r>
      <w:r w:rsidR="00D27429" w:rsidRPr="531AB1A1">
        <w:rPr>
          <w:rFonts w:ascii="Arial" w:hAnsi="Arial" w:cs="Arial"/>
        </w:rPr>
        <w:fldChar w:fldCharType="separate"/>
      </w:r>
      <w:r w:rsidR="00A2034F">
        <w:rPr>
          <w:rFonts w:ascii="Arial" w:hAnsi="Arial" w:cs="Arial"/>
          <w:noProof/>
        </w:rPr>
        <w:t>7</w:t>
      </w:r>
      <w:r w:rsidR="00D27429" w:rsidRPr="531AB1A1">
        <w:rPr>
          <w:rFonts w:ascii="Arial" w:hAnsi="Arial" w:cs="Arial"/>
        </w:rPr>
        <w:fldChar w:fldCharType="end"/>
      </w:r>
      <w:r w:rsidRPr="531AB1A1">
        <w:rPr>
          <w:rFonts w:ascii="Arial" w:hAnsi="Arial" w:cs="Arial"/>
        </w:rPr>
        <w:t xml:space="preserve"> - </w:t>
      </w:r>
      <w:r w:rsidRPr="531AB1A1">
        <w:rPr>
          <w:rFonts w:ascii="Arial" w:hAnsi="Arial" w:cs="Arial"/>
          <w:b w:val="0"/>
          <w:bCs w:val="0"/>
        </w:rPr>
        <w:t>Protótipo caso de uso CSU001 – Criar reclamação – Fluxo Alternativo 1</w:t>
      </w:r>
      <w:bookmarkEnd w:id="87"/>
    </w:p>
    <w:p w14:paraId="43A01AFF" w14:textId="7E473F71" w:rsidR="092365B0" w:rsidRDefault="092365B0" w:rsidP="1E806E08">
      <w:pPr>
        <w:spacing w:before="240" w:after="240" w:line="360" w:lineRule="auto"/>
        <w:jc w:val="center"/>
      </w:pPr>
      <w:r>
        <w:rPr>
          <w:noProof/>
        </w:rPr>
        <w:drawing>
          <wp:inline distT="0" distB="0" distL="0" distR="0" wp14:anchorId="511817DB" wp14:editId="432B714D">
            <wp:extent cx="2299316" cy="4985972"/>
            <wp:effectExtent l="0" t="0" r="0" b="0"/>
            <wp:docPr id="2104563794" name="Imagem 2104563794"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104563794"/>
                    <pic:cNvPicPr/>
                  </pic:nvPicPr>
                  <pic:blipFill>
                    <a:blip r:embed="rId20">
                      <a:extLst>
                        <a:ext uri="{28A0092B-C50C-407E-A947-70E740481C1C}">
                          <a14:useLocalDpi xmlns:a14="http://schemas.microsoft.com/office/drawing/2010/main" val="0"/>
                        </a:ext>
                      </a:extLst>
                    </a:blip>
                    <a:stretch>
                      <a:fillRect/>
                    </a:stretch>
                  </pic:blipFill>
                  <pic:spPr>
                    <a:xfrm>
                      <a:off x="0" y="0"/>
                      <a:ext cx="2299316" cy="4985972"/>
                    </a:xfrm>
                    <a:prstGeom prst="rect">
                      <a:avLst/>
                    </a:prstGeom>
                  </pic:spPr>
                </pic:pic>
              </a:graphicData>
            </a:graphic>
          </wp:inline>
        </w:drawing>
      </w:r>
    </w:p>
    <w:p w14:paraId="3FD2D671" w14:textId="26B328DC" w:rsidR="1B5E3819" w:rsidRDefault="531AB1A1" w:rsidP="1E806E08">
      <w:pPr>
        <w:spacing w:before="240" w:after="240" w:line="360" w:lineRule="auto"/>
        <w:jc w:val="center"/>
        <w:rPr>
          <w:rFonts w:ascii="Arial" w:eastAsia="Arial" w:hAnsi="Arial" w:cs="Arial"/>
          <w:sz w:val="20"/>
          <w:szCs w:val="20"/>
        </w:rPr>
      </w:pPr>
      <w:r w:rsidRPr="531AB1A1">
        <w:rPr>
          <w:rFonts w:ascii="Arial" w:eastAsia="Arial" w:hAnsi="Arial" w:cs="Arial"/>
          <w:sz w:val="20"/>
          <w:szCs w:val="20"/>
        </w:rPr>
        <w:t xml:space="preserve">Fonte: Autores - Extraído da plataforma </w:t>
      </w:r>
      <w:proofErr w:type="spellStart"/>
      <w:r w:rsidRPr="531AB1A1">
        <w:rPr>
          <w:rFonts w:ascii="Arial" w:eastAsia="Arial" w:hAnsi="Arial" w:cs="Arial"/>
          <w:sz w:val="20"/>
          <w:szCs w:val="20"/>
        </w:rPr>
        <w:t>Figma</w:t>
      </w:r>
      <w:proofErr w:type="spellEnd"/>
      <w:r w:rsidRPr="531AB1A1">
        <w:rPr>
          <w:rFonts w:ascii="Arial" w:eastAsia="Arial" w:hAnsi="Arial" w:cs="Arial"/>
          <w:sz w:val="20"/>
          <w:szCs w:val="20"/>
        </w:rPr>
        <w:t xml:space="preserve"> (2024).</w:t>
      </w:r>
    </w:p>
    <w:p w14:paraId="14FF2304" w14:textId="23AA5705" w:rsidR="1E806E08" w:rsidRDefault="1E806E08" w:rsidP="1E806E08">
      <w:pPr>
        <w:spacing w:before="240" w:after="240" w:line="360" w:lineRule="auto"/>
        <w:jc w:val="center"/>
        <w:rPr>
          <w:rFonts w:ascii="Arial" w:eastAsia="Arial" w:hAnsi="Arial" w:cs="Arial"/>
          <w:sz w:val="20"/>
          <w:szCs w:val="20"/>
        </w:rPr>
      </w:pPr>
    </w:p>
    <w:tbl>
      <w:tblPr>
        <w:tblW w:w="0" w:type="auto"/>
        <w:jc w:val="center"/>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2032"/>
        <w:gridCol w:w="6712"/>
      </w:tblGrid>
      <w:tr w:rsidR="078076E3" w14:paraId="70E2C1CC"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0C77DE1F" w14:textId="2B5CB1C2" w:rsidR="078076E3" w:rsidRDefault="531AB1A1" w:rsidP="078076E3">
            <w:pPr>
              <w:spacing w:line="360" w:lineRule="auto"/>
              <w:jc w:val="both"/>
            </w:pPr>
            <w:r w:rsidRPr="531AB1A1">
              <w:rPr>
                <w:rFonts w:ascii="Arial" w:eastAsia="Arial" w:hAnsi="Arial" w:cs="Arial"/>
                <w:b/>
                <w:bCs/>
              </w:rPr>
              <w:t>CSU002 – Cadastrar usuário</w:t>
            </w:r>
            <w:r w:rsidRPr="531AB1A1">
              <w:rPr>
                <w:rFonts w:ascii="Arial" w:eastAsia="Arial" w:hAnsi="Arial" w:cs="Arial"/>
              </w:rPr>
              <w:t xml:space="preserve"> </w:t>
            </w:r>
          </w:p>
        </w:tc>
      </w:tr>
      <w:tr w:rsidR="078076E3" w14:paraId="4FC4E5DA" w14:textId="77777777" w:rsidTr="531AB1A1">
        <w:trPr>
          <w:trHeight w:val="300"/>
          <w:jc w:val="center"/>
        </w:trPr>
        <w:tc>
          <w:tcPr>
            <w:tcW w:w="2032" w:type="dxa"/>
            <w:tcBorders>
              <w:top w:val="single" w:sz="8" w:space="0" w:color="auto"/>
              <w:left w:val="single" w:sz="8" w:space="0" w:color="auto"/>
              <w:bottom w:val="single" w:sz="8" w:space="0" w:color="auto"/>
              <w:right w:val="single" w:sz="8" w:space="0" w:color="auto"/>
            </w:tcBorders>
            <w:tcMar>
              <w:left w:w="108" w:type="dxa"/>
              <w:right w:w="108" w:type="dxa"/>
            </w:tcMar>
          </w:tcPr>
          <w:p w14:paraId="362744A0" w14:textId="5C8637AE" w:rsidR="078076E3" w:rsidRDefault="531AB1A1" w:rsidP="078076E3">
            <w:pPr>
              <w:spacing w:line="360" w:lineRule="auto"/>
              <w:jc w:val="both"/>
            </w:pPr>
            <w:r w:rsidRPr="531AB1A1">
              <w:rPr>
                <w:rFonts w:ascii="Arial" w:eastAsia="Arial" w:hAnsi="Arial" w:cs="Arial"/>
                <w:u w:val="single"/>
              </w:rPr>
              <w:t>Sumário</w:t>
            </w:r>
            <w:r w:rsidRPr="531AB1A1">
              <w:rPr>
                <w:rFonts w:ascii="Arial" w:eastAsia="Arial" w:hAnsi="Arial" w:cs="Arial"/>
              </w:rPr>
              <w:t xml:space="preserve">:  </w:t>
            </w:r>
          </w:p>
        </w:tc>
        <w:tc>
          <w:tcPr>
            <w:tcW w:w="6712" w:type="dxa"/>
            <w:tcBorders>
              <w:top w:val="nil"/>
              <w:left w:val="single" w:sz="8" w:space="0" w:color="auto"/>
              <w:bottom w:val="single" w:sz="8" w:space="0" w:color="auto"/>
              <w:right w:val="single" w:sz="8" w:space="0" w:color="auto"/>
            </w:tcBorders>
            <w:tcMar>
              <w:left w:w="108" w:type="dxa"/>
              <w:right w:w="108" w:type="dxa"/>
            </w:tcMar>
          </w:tcPr>
          <w:p w14:paraId="0786941E" w14:textId="44EFFE7B" w:rsidR="078076E3" w:rsidRDefault="531AB1A1" w:rsidP="078076E3">
            <w:pPr>
              <w:spacing w:line="360" w:lineRule="auto"/>
              <w:jc w:val="both"/>
            </w:pPr>
            <w:r w:rsidRPr="531AB1A1">
              <w:rPr>
                <w:rFonts w:ascii="Arial" w:eastAsia="Arial" w:hAnsi="Arial" w:cs="Arial"/>
              </w:rPr>
              <w:t>Este caso de uso tem como objetivo a adição de um novo perfil de usuário no sistema.</w:t>
            </w:r>
          </w:p>
        </w:tc>
      </w:tr>
      <w:tr w:rsidR="078076E3" w14:paraId="3ABA8F6F"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64B1BEAB" w14:textId="4F1FC3DC" w:rsidR="078076E3" w:rsidRDefault="531AB1A1" w:rsidP="078076E3">
            <w:pPr>
              <w:spacing w:line="360" w:lineRule="auto"/>
              <w:jc w:val="both"/>
            </w:pPr>
            <w:r w:rsidRPr="531AB1A1">
              <w:rPr>
                <w:rFonts w:ascii="Arial" w:eastAsia="Arial" w:hAnsi="Arial" w:cs="Arial"/>
                <w:b/>
                <w:bCs/>
              </w:rPr>
              <w:t xml:space="preserve">Pré-condição:  </w:t>
            </w:r>
          </w:p>
          <w:p w14:paraId="45986A4F" w14:textId="03D4F4D3" w:rsidR="078076E3" w:rsidRDefault="531AB1A1" w:rsidP="078076E3">
            <w:pPr>
              <w:spacing w:line="360" w:lineRule="auto"/>
              <w:jc w:val="both"/>
            </w:pPr>
            <w:r w:rsidRPr="531AB1A1">
              <w:rPr>
                <w:rFonts w:ascii="Arial" w:eastAsia="Arial" w:hAnsi="Arial" w:cs="Arial"/>
              </w:rPr>
              <w:t>Não se aplica.</w:t>
            </w:r>
          </w:p>
        </w:tc>
      </w:tr>
      <w:tr w:rsidR="078076E3" w14:paraId="40FF940C"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4745E33B" w14:textId="6B8A40E6" w:rsidR="078076E3" w:rsidRDefault="531AB1A1" w:rsidP="078076E3">
            <w:pPr>
              <w:spacing w:line="360" w:lineRule="auto"/>
              <w:jc w:val="both"/>
            </w:pPr>
            <w:r w:rsidRPr="531AB1A1">
              <w:rPr>
                <w:rFonts w:ascii="Arial" w:eastAsia="Arial" w:hAnsi="Arial" w:cs="Arial"/>
                <w:b/>
                <w:bCs/>
              </w:rPr>
              <w:t xml:space="preserve">Fluxo Principal </w:t>
            </w:r>
            <w:r w:rsidRPr="531AB1A1">
              <w:rPr>
                <w:rFonts w:ascii="Arial" w:eastAsia="Arial" w:hAnsi="Arial" w:cs="Arial"/>
              </w:rPr>
              <w:t xml:space="preserve"> </w:t>
            </w:r>
          </w:p>
          <w:p w14:paraId="181D08F7" w14:textId="71082E0A" w:rsidR="078076E3" w:rsidRDefault="531AB1A1" w:rsidP="078076E3">
            <w:pPr>
              <w:spacing w:line="360" w:lineRule="auto"/>
              <w:jc w:val="both"/>
            </w:pPr>
            <w:r w:rsidRPr="531AB1A1">
              <w:rPr>
                <w:rFonts w:ascii="Arial" w:eastAsia="Arial" w:hAnsi="Arial" w:cs="Arial"/>
              </w:rPr>
              <w:t>Este caso de uso se inicia quando o ator usuário deseja criar um perfil para si.</w:t>
            </w:r>
          </w:p>
          <w:p w14:paraId="09FF8E92" w14:textId="1EE26FEC" w:rsidR="078076E3" w:rsidRDefault="531AB1A1" w:rsidP="00820795">
            <w:pPr>
              <w:pStyle w:val="PargrafodaLista"/>
              <w:numPr>
                <w:ilvl w:val="0"/>
                <w:numId w:val="24"/>
              </w:numPr>
              <w:spacing w:line="360" w:lineRule="auto"/>
              <w:jc w:val="both"/>
              <w:rPr>
                <w:rFonts w:ascii="Arial" w:eastAsia="Arial" w:hAnsi="Arial" w:cs="Arial"/>
              </w:rPr>
            </w:pPr>
            <w:r w:rsidRPr="531AB1A1">
              <w:rPr>
                <w:rFonts w:ascii="Arial" w:eastAsia="Arial" w:hAnsi="Arial" w:cs="Arial"/>
              </w:rPr>
              <w:t xml:space="preserve">O ator usuário informa os dados para o cadastro. Sendo eles: Nome completo; CPF; Data de Nascimento; Sexo; E-mail; Telefone; Senha; </w:t>
            </w:r>
            <w:r w:rsidRPr="531AB1A1">
              <w:rPr>
                <w:rFonts w:ascii="Arial" w:eastAsia="Arial" w:hAnsi="Arial" w:cs="Arial"/>
              </w:rPr>
              <w:lastRenderedPageBreak/>
              <w:t xml:space="preserve">CEP; Endereço; Número; Complemento; Bairro; Cidade e Estado (número e complemento não são obrigatórios).  [RN002] </w:t>
            </w:r>
          </w:p>
          <w:p w14:paraId="058220A6" w14:textId="3DBD88D0" w:rsidR="265DC77A" w:rsidRDefault="531AB1A1" w:rsidP="00820795">
            <w:pPr>
              <w:pStyle w:val="PargrafodaLista"/>
              <w:numPr>
                <w:ilvl w:val="0"/>
                <w:numId w:val="24"/>
              </w:numPr>
              <w:spacing w:line="360" w:lineRule="auto"/>
              <w:jc w:val="both"/>
              <w:rPr>
                <w:rFonts w:ascii="Arial" w:eastAsia="Arial" w:hAnsi="Arial" w:cs="Arial"/>
              </w:rPr>
            </w:pPr>
            <w:r w:rsidRPr="531AB1A1">
              <w:rPr>
                <w:rFonts w:ascii="Arial" w:hAnsi="Arial" w:cs="Arial"/>
              </w:rPr>
              <w:t>O sistema busca o CEP inserido pelo usuário através da API do Via Cep para preencher automaticamente os campos de endereço, bairro, cidade e estado.</w:t>
            </w:r>
          </w:p>
          <w:p w14:paraId="4C28F714" w14:textId="0294F276" w:rsidR="078076E3" w:rsidRDefault="531AB1A1" w:rsidP="00820795">
            <w:pPr>
              <w:pStyle w:val="PargrafodaLista"/>
              <w:numPr>
                <w:ilvl w:val="0"/>
                <w:numId w:val="24"/>
              </w:numPr>
              <w:spacing w:line="360" w:lineRule="auto"/>
              <w:jc w:val="both"/>
              <w:rPr>
                <w:rFonts w:ascii="Arial" w:eastAsia="Arial" w:hAnsi="Arial" w:cs="Arial"/>
              </w:rPr>
            </w:pPr>
            <w:r w:rsidRPr="531AB1A1">
              <w:rPr>
                <w:rFonts w:ascii="Arial" w:eastAsia="Arial" w:hAnsi="Arial" w:cs="Arial"/>
              </w:rPr>
              <w:t xml:space="preserve">O Sistema verifica se os dados estão de acordo. [FE001] </w:t>
            </w:r>
          </w:p>
          <w:p w14:paraId="03687F63" w14:textId="440A5F3B" w:rsidR="078076E3" w:rsidRDefault="531AB1A1" w:rsidP="00820795">
            <w:pPr>
              <w:pStyle w:val="PargrafodaLista"/>
              <w:numPr>
                <w:ilvl w:val="0"/>
                <w:numId w:val="24"/>
              </w:numPr>
              <w:spacing w:line="360" w:lineRule="auto"/>
              <w:jc w:val="both"/>
              <w:rPr>
                <w:rFonts w:ascii="Arial" w:eastAsia="Arial" w:hAnsi="Arial" w:cs="Arial"/>
                <w:b/>
                <w:bCs/>
              </w:rPr>
            </w:pPr>
            <w:r w:rsidRPr="531AB1A1">
              <w:rPr>
                <w:rFonts w:ascii="Arial" w:eastAsia="Arial" w:hAnsi="Arial" w:cs="Arial"/>
              </w:rPr>
              <w:t>O sistema consolida a criação do perfil.</w:t>
            </w:r>
            <w:r w:rsidRPr="531AB1A1">
              <w:rPr>
                <w:rFonts w:ascii="Arial" w:eastAsia="Arial" w:hAnsi="Arial" w:cs="Arial"/>
                <w:b/>
                <w:bCs/>
              </w:rPr>
              <w:t xml:space="preserve"> </w:t>
            </w:r>
          </w:p>
        </w:tc>
      </w:tr>
      <w:tr w:rsidR="078076E3" w14:paraId="6D64E283"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54C65894" w14:textId="3808A15C" w:rsidR="078076E3" w:rsidRDefault="531AB1A1" w:rsidP="078076E3">
            <w:pPr>
              <w:spacing w:line="360" w:lineRule="auto"/>
              <w:jc w:val="both"/>
            </w:pPr>
            <w:r w:rsidRPr="531AB1A1">
              <w:rPr>
                <w:rFonts w:ascii="Arial" w:eastAsia="Arial" w:hAnsi="Arial" w:cs="Arial"/>
                <w:b/>
                <w:bCs/>
              </w:rPr>
              <w:t xml:space="preserve">Fluxos Alternativos </w:t>
            </w:r>
          </w:p>
          <w:p w14:paraId="020323C8" w14:textId="6397B689" w:rsidR="078076E3" w:rsidRDefault="531AB1A1" w:rsidP="078076E3">
            <w:pPr>
              <w:spacing w:line="360" w:lineRule="auto"/>
              <w:jc w:val="both"/>
            </w:pPr>
            <w:r w:rsidRPr="531AB1A1">
              <w:rPr>
                <w:rFonts w:ascii="Arial" w:eastAsia="Arial" w:hAnsi="Arial" w:cs="Arial"/>
              </w:rPr>
              <w:t>Não se aplica.</w:t>
            </w:r>
            <w:r w:rsidRPr="531AB1A1">
              <w:rPr>
                <w:rFonts w:ascii="Arial" w:eastAsia="Arial" w:hAnsi="Arial" w:cs="Arial"/>
                <w:b/>
                <w:bCs/>
              </w:rPr>
              <w:t xml:space="preserve"> </w:t>
            </w:r>
          </w:p>
        </w:tc>
      </w:tr>
      <w:tr w:rsidR="078076E3" w14:paraId="28C22236"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1F94190E" w14:textId="4E764B70" w:rsidR="078076E3" w:rsidRDefault="531AB1A1" w:rsidP="078076E3">
            <w:pPr>
              <w:spacing w:line="360" w:lineRule="auto"/>
              <w:jc w:val="both"/>
            </w:pPr>
            <w:r w:rsidRPr="531AB1A1">
              <w:rPr>
                <w:rFonts w:ascii="Arial" w:eastAsia="Arial" w:hAnsi="Arial" w:cs="Arial"/>
                <w:b/>
                <w:bCs/>
              </w:rPr>
              <w:t xml:space="preserve">Fluxos de Exceção </w:t>
            </w:r>
          </w:p>
          <w:p w14:paraId="6259184D" w14:textId="630CF514" w:rsidR="078076E3" w:rsidRDefault="531AB1A1" w:rsidP="078076E3">
            <w:pPr>
              <w:spacing w:line="360" w:lineRule="auto"/>
              <w:jc w:val="both"/>
            </w:pPr>
            <w:r w:rsidRPr="531AB1A1">
              <w:rPr>
                <w:rFonts w:ascii="Arial" w:eastAsia="Arial" w:hAnsi="Arial" w:cs="Arial"/>
                <w:b/>
                <w:bCs/>
              </w:rPr>
              <w:t>[FE001] Fluxo de Exceção 1: Dados incompletos</w:t>
            </w:r>
          </w:p>
          <w:p w14:paraId="54F39E30" w14:textId="1D2A4E88" w:rsidR="078076E3" w:rsidRDefault="531AB1A1" w:rsidP="1E806E08">
            <w:pPr>
              <w:spacing w:line="360" w:lineRule="auto"/>
              <w:jc w:val="both"/>
            </w:pPr>
            <w:r w:rsidRPr="531AB1A1">
              <w:rPr>
                <w:rFonts w:ascii="Arial" w:eastAsia="Arial" w:hAnsi="Arial" w:cs="Arial"/>
              </w:rPr>
              <w:t xml:space="preserve">Este fluxo exceção ocorre quando o usuário não informa todos os dados corretamente. </w:t>
            </w:r>
            <w:r w:rsidRPr="531AB1A1">
              <w:rPr>
                <w:rFonts w:ascii="Arial" w:eastAsia="Arial" w:hAnsi="Arial" w:cs="Arial"/>
                <w:b/>
                <w:bCs/>
              </w:rPr>
              <w:t xml:space="preserve"> </w:t>
            </w:r>
          </w:p>
          <w:p w14:paraId="0B0EC54C" w14:textId="0E8F7779" w:rsidR="078076E3" w:rsidRDefault="531AB1A1" w:rsidP="00820795">
            <w:pPr>
              <w:pStyle w:val="PargrafodaLista"/>
              <w:numPr>
                <w:ilvl w:val="0"/>
                <w:numId w:val="9"/>
              </w:numPr>
              <w:spacing w:line="360" w:lineRule="auto"/>
              <w:jc w:val="both"/>
              <w:rPr>
                <w:rFonts w:ascii="Arial" w:eastAsia="Arial" w:hAnsi="Arial" w:cs="Arial"/>
              </w:rPr>
            </w:pPr>
            <w:r w:rsidRPr="531AB1A1">
              <w:rPr>
                <w:rFonts w:ascii="Arial" w:eastAsia="Arial" w:hAnsi="Arial" w:cs="Arial"/>
              </w:rPr>
              <w:t>O usuário deve corrigir as informações.</w:t>
            </w:r>
          </w:p>
          <w:p w14:paraId="3D2C3BDE" w14:textId="679381D9" w:rsidR="078076E3" w:rsidRDefault="531AB1A1" w:rsidP="00820795">
            <w:pPr>
              <w:pStyle w:val="PargrafodaLista"/>
              <w:numPr>
                <w:ilvl w:val="0"/>
                <w:numId w:val="9"/>
              </w:numPr>
              <w:spacing w:line="360" w:lineRule="auto"/>
              <w:jc w:val="both"/>
              <w:rPr>
                <w:rFonts w:ascii="Arial" w:eastAsia="Arial" w:hAnsi="Arial" w:cs="Arial"/>
              </w:rPr>
            </w:pPr>
            <w:r w:rsidRPr="531AB1A1">
              <w:rPr>
                <w:rFonts w:ascii="Arial" w:eastAsia="Arial" w:hAnsi="Arial" w:cs="Arial"/>
              </w:rPr>
              <w:t xml:space="preserve">Retornar ao passo 2 do fluxo principal. </w:t>
            </w:r>
          </w:p>
        </w:tc>
      </w:tr>
      <w:tr w:rsidR="078076E3" w14:paraId="463E1AB0"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496511A5" w14:textId="5D439AD6" w:rsidR="078076E3" w:rsidRDefault="531AB1A1" w:rsidP="078076E3">
            <w:pPr>
              <w:spacing w:line="360" w:lineRule="auto"/>
              <w:jc w:val="both"/>
            </w:pPr>
            <w:r w:rsidRPr="531AB1A1">
              <w:rPr>
                <w:rFonts w:ascii="Arial" w:eastAsia="Arial" w:hAnsi="Arial" w:cs="Arial"/>
                <w:b/>
                <w:bCs/>
              </w:rPr>
              <w:t xml:space="preserve">Pós-condições:  </w:t>
            </w:r>
          </w:p>
          <w:p w14:paraId="2F99EB47" w14:textId="65E0C663" w:rsidR="078076E3" w:rsidRDefault="531AB1A1" w:rsidP="078076E3">
            <w:pPr>
              <w:spacing w:line="360" w:lineRule="auto"/>
              <w:jc w:val="both"/>
            </w:pPr>
            <w:r w:rsidRPr="531AB1A1">
              <w:rPr>
                <w:rFonts w:ascii="Arial" w:eastAsia="Arial" w:hAnsi="Arial" w:cs="Arial"/>
              </w:rPr>
              <w:t xml:space="preserve">Não se aplica. </w:t>
            </w:r>
            <w:r w:rsidRPr="531AB1A1">
              <w:rPr>
                <w:rFonts w:ascii="Arial" w:eastAsia="Arial" w:hAnsi="Arial" w:cs="Arial"/>
                <w:b/>
                <w:bCs/>
              </w:rPr>
              <w:t xml:space="preserve"> </w:t>
            </w:r>
          </w:p>
        </w:tc>
      </w:tr>
      <w:tr w:rsidR="078076E3" w14:paraId="18BC9622"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4D2601D9" w14:textId="1A56C27F" w:rsidR="078076E3" w:rsidRDefault="531AB1A1" w:rsidP="078076E3">
            <w:pPr>
              <w:spacing w:line="360" w:lineRule="auto"/>
              <w:jc w:val="both"/>
            </w:pPr>
            <w:r w:rsidRPr="531AB1A1">
              <w:rPr>
                <w:rFonts w:ascii="Arial" w:eastAsia="Arial" w:hAnsi="Arial" w:cs="Arial"/>
                <w:b/>
                <w:bCs/>
              </w:rPr>
              <w:t xml:space="preserve">Regras de Negócio: </w:t>
            </w:r>
            <w:r w:rsidRPr="531AB1A1">
              <w:rPr>
                <w:rFonts w:ascii="Arial" w:eastAsia="Arial" w:hAnsi="Arial" w:cs="Arial"/>
              </w:rPr>
              <w:t>RN002</w:t>
            </w:r>
          </w:p>
        </w:tc>
      </w:tr>
    </w:tbl>
    <w:p w14:paraId="5FB4E921" w14:textId="67D9CBD6" w:rsidR="00D27429" w:rsidRDefault="00D27429" w:rsidP="1E806E08">
      <w:pPr>
        <w:spacing w:before="240" w:after="240"/>
        <w:jc w:val="center"/>
      </w:pPr>
    </w:p>
    <w:p w14:paraId="3A608FEC" w14:textId="3648E0A5" w:rsidR="00D27429" w:rsidRPr="00E817E4" w:rsidRDefault="531AB1A1" w:rsidP="00D27429">
      <w:pPr>
        <w:pStyle w:val="Legenda"/>
        <w:keepNext/>
        <w:jc w:val="center"/>
        <w:rPr>
          <w:rFonts w:ascii="Arial" w:hAnsi="Arial" w:cs="Arial"/>
          <w:b w:val="0"/>
          <w:bCs w:val="0"/>
        </w:rPr>
      </w:pPr>
      <w:bookmarkStart w:id="88" w:name="_Toc183291002"/>
      <w:r w:rsidRPr="531AB1A1">
        <w:rPr>
          <w:rFonts w:ascii="Arial" w:hAnsi="Arial" w:cs="Arial"/>
        </w:rPr>
        <w:lastRenderedPageBreak/>
        <w:t xml:space="preserve">Figura </w:t>
      </w:r>
      <w:r w:rsidR="00D27429" w:rsidRPr="531AB1A1">
        <w:rPr>
          <w:rFonts w:ascii="Arial" w:hAnsi="Arial" w:cs="Arial"/>
        </w:rPr>
        <w:fldChar w:fldCharType="begin"/>
      </w:r>
      <w:r w:rsidR="00D27429" w:rsidRPr="531AB1A1">
        <w:rPr>
          <w:rFonts w:ascii="Arial" w:hAnsi="Arial" w:cs="Arial"/>
        </w:rPr>
        <w:instrText xml:space="preserve"> SEQ Figura \* ARABIC </w:instrText>
      </w:r>
      <w:r w:rsidR="00D27429" w:rsidRPr="531AB1A1">
        <w:rPr>
          <w:rFonts w:ascii="Arial" w:hAnsi="Arial" w:cs="Arial"/>
        </w:rPr>
        <w:fldChar w:fldCharType="separate"/>
      </w:r>
      <w:r w:rsidR="00A2034F">
        <w:rPr>
          <w:rFonts w:ascii="Arial" w:hAnsi="Arial" w:cs="Arial"/>
          <w:noProof/>
        </w:rPr>
        <w:t>8</w:t>
      </w:r>
      <w:r w:rsidR="00D27429" w:rsidRPr="531AB1A1">
        <w:rPr>
          <w:rFonts w:ascii="Arial" w:hAnsi="Arial" w:cs="Arial"/>
        </w:rPr>
        <w:fldChar w:fldCharType="end"/>
      </w:r>
      <w:r w:rsidRPr="531AB1A1">
        <w:rPr>
          <w:rFonts w:ascii="Arial" w:hAnsi="Arial" w:cs="Arial"/>
        </w:rPr>
        <w:t xml:space="preserve"> – </w:t>
      </w:r>
      <w:r w:rsidRPr="531AB1A1">
        <w:rPr>
          <w:rFonts w:ascii="Arial" w:hAnsi="Arial" w:cs="Arial"/>
          <w:b w:val="0"/>
          <w:bCs w:val="0"/>
        </w:rPr>
        <w:t>Protótipo caso de uso CSU002 – Cadastrar usuário – Fluxo Principal</w:t>
      </w:r>
      <w:bookmarkEnd w:id="88"/>
    </w:p>
    <w:p w14:paraId="0CBB07C8" w14:textId="31ECACFB" w:rsidR="275C93EE" w:rsidRDefault="637E8DBF" w:rsidP="1E806E08">
      <w:pPr>
        <w:spacing w:before="240" w:after="240"/>
        <w:jc w:val="center"/>
        <w:rPr>
          <w:rFonts w:ascii="Arial" w:eastAsia="Arial" w:hAnsi="Arial" w:cs="Arial"/>
          <w:sz w:val="20"/>
          <w:szCs w:val="20"/>
        </w:rPr>
      </w:pPr>
      <w:r>
        <w:rPr>
          <w:noProof/>
        </w:rPr>
        <w:drawing>
          <wp:inline distT="0" distB="0" distL="0" distR="0" wp14:anchorId="4E2D2832" wp14:editId="6F292D9E">
            <wp:extent cx="2181225" cy="5762626"/>
            <wp:effectExtent l="0" t="0" r="0" b="0"/>
            <wp:docPr id="61220467" name="Imagem 61220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1220467"/>
                    <pic:cNvPicPr/>
                  </pic:nvPicPr>
                  <pic:blipFill>
                    <a:blip r:embed="rId21">
                      <a:extLst>
                        <a:ext uri="{28A0092B-C50C-407E-A947-70E740481C1C}">
                          <a14:useLocalDpi xmlns:a14="http://schemas.microsoft.com/office/drawing/2010/main" val="0"/>
                        </a:ext>
                      </a:extLst>
                    </a:blip>
                    <a:stretch>
                      <a:fillRect/>
                    </a:stretch>
                  </pic:blipFill>
                  <pic:spPr>
                    <a:xfrm>
                      <a:off x="0" y="0"/>
                      <a:ext cx="2181225" cy="5762626"/>
                    </a:xfrm>
                    <a:prstGeom prst="rect">
                      <a:avLst/>
                    </a:prstGeom>
                  </pic:spPr>
                </pic:pic>
              </a:graphicData>
            </a:graphic>
          </wp:inline>
        </w:drawing>
      </w:r>
    </w:p>
    <w:p w14:paraId="7B903EE6" w14:textId="06D9FEF9" w:rsidR="0AAC154F" w:rsidRDefault="531AB1A1" w:rsidP="1E806E08">
      <w:pPr>
        <w:spacing w:before="240" w:after="240"/>
        <w:jc w:val="center"/>
        <w:rPr>
          <w:rFonts w:ascii="Arial" w:eastAsia="Arial" w:hAnsi="Arial" w:cs="Arial"/>
          <w:sz w:val="20"/>
          <w:szCs w:val="20"/>
        </w:rPr>
      </w:pPr>
      <w:r w:rsidRPr="531AB1A1">
        <w:rPr>
          <w:rFonts w:ascii="Arial" w:eastAsia="Arial" w:hAnsi="Arial" w:cs="Arial"/>
          <w:sz w:val="20"/>
          <w:szCs w:val="20"/>
        </w:rPr>
        <w:t xml:space="preserve">Fonte: Autores - Extraído da plataforma </w:t>
      </w:r>
      <w:proofErr w:type="spellStart"/>
      <w:r w:rsidRPr="531AB1A1">
        <w:rPr>
          <w:rFonts w:ascii="Arial" w:eastAsia="Arial" w:hAnsi="Arial" w:cs="Arial"/>
          <w:sz w:val="20"/>
          <w:szCs w:val="20"/>
        </w:rPr>
        <w:t>Figma</w:t>
      </w:r>
      <w:proofErr w:type="spellEnd"/>
      <w:r w:rsidRPr="531AB1A1">
        <w:rPr>
          <w:rFonts w:ascii="Arial" w:eastAsia="Arial" w:hAnsi="Arial" w:cs="Arial"/>
          <w:sz w:val="20"/>
          <w:szCs w:val="20"/>
        </w:rPr>
        <w:t xml:space="preserve"> (2024).</w:t>
      </w:r>
    </w:p>
    <w:p w14:paraId="51ADC416" w14:textId="4117D13E" w:rsidR="1E806E08" w:rsidRDefault="1E806E08" w:rsidP="1E806E08">
      <w:pPr>
        <w:spacing w:before="240" w:after="240"/>
        <w:jc w:val="center"/>
      </w:pPr>
    </w:p>
    <w:p w14:paraId="202D893A" w14:textId="79F78AED" w:rsidR="1E806E08" w:rsidRDefault="1E806E08" w:rsidP="1E806E08">
      <w:pPr>
        <w:spacing w:before="240" w:after="240"/>
        <w:jc w:val="center"/>
      </w:pPr>
    </w:p>
    <w:p w14:paraId="02503564" w14:textId="1A0D7F5C" w:rsidR="1E806E08" w:rsidRDefault="1E806E08" w:rsidP="1E806E08">
      <w:pPr>
        <w:spacing w:before="240" w:after="240"/>
        <w:jc w:val="both"/>
        <w:rPr>
          <w:sz w:val="20"/>
          <w:szCs w:val="20"/>
        </w:rPr>
      </w:pPr>
    </w:p>
    <w:tbl>
      <w:tblPr>
        <w:tblW w:w="0" w:type="auto"/>
        <w:jc w:val="center"/>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2032"/>
        <w:gridCol w:w="6712"/>
      </w:tblGrid>
      <w:tr w:rsidR="078076E3" w14:paraId="359B7A98"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0D98DC58" w14:textId="2C2D5C56" w:rsidR="078076E3" w:rsidRDefault="531AB1A1" w:rsidP="078076E3">
            <w:pPr>
              <w:spacing w:line="360" w:lineRule="auto"/>
              <w:jc w:val="both"/>
            </w:pPr>
            <w:r w:rsidRPr="531AB1A1">
              <w:rPr>
                <w:rFonts w:ascii="Arial" w:eastAsia="Arial" w:hAnsi="Arial" w:cs="Arial"/>
                <w:b/>
                <w:bCs/>
              </w:rPr>
              <w:t>CSU003 – Realizar login</w:t>
            </w:r>
          </w:p>
        </w:tc>
      </w:tr>
      <w:tr w:rsidR="078076E3" w14:paraId="3D8884B3" w14:textId="77777777" w:rsidTr="531AB1A1">
        <w:trPr>
          <w:trHeight w:val="300"/>
          <w:jc w:val="center"/>
        </w:trPr>
        <w:tc>
          <w:tcPr>
            <w:tcW w:w="2032" w:type="dxa"/>
            <w:tcBorders>
              <w:top w:val="single" w:sz="8" w:space="0" w:color="auto"/>
              <w:left w:val="single" w:sz="8" w:space="0" w:color="auto"/>
              <w:bottom w:val="single" w:sz="8" w:space="0" w:color="auto"/>
              <w:right w:val="single" w:sz="8" w:space="0" w:color="auto"/>
            </w:tcBorders>
            <w:tcMar>
              <w:left w:w="108" w:type="dxa"/>
              <w:right w:w="108" w:type="dxa"/>
            </w:tcMar>
          </w:tcPr>
          <w:p w14:paraId="753764C9" w14:textId="408E55E6" w:rsidR="078076E3" w:rsidRDefault="531AB1A1" w:rsidP="078076E3">
            <w:pPr>
              <w:spacing w:line="360" w:lineRule="auto"/>
              <w:jc w:val="both"/>
            </w:pPr>
            <w:r w:rsidRPr="531AB1A1">
              <w:rPr>
                <w:rFonts w:ascii="Arial" w:eastAsia="Arial" w:hAnsi="Arial" w:cs="Arial"/>
                <w:u w:val="single"/>
              </w:rPr>
              <w:t>Sumário</w:t>
            </w:r>
            <w:r w:rsidRPr="531AB1A1">
              <w:rPr>
                <w:rFonts w:ascii="Arial" w:eastAsia="Arial" w:hAnsi="Arial" w:cs="Arial"/>
              </w:rPr>
              <w:t xml:space="preserve">:  </w:t>
            </w:r>
          </w:p>
        </w:tc>
        <w:tc>
          <w:tcPr>
            <w:tcW w:w="6712" w:type="dxa"/>
            <w:tcBorders>
              <w:top w:val="nil"/>
              <w:left w:val="single" w:sz="8" w:space="0" w:color="auto"/>
              <w:bottom w:val="single" w:sz="8" w:space="0" w:color="auto"/>
              <w:right w:val="single" w:sz="8" w:space="0" w:color="auto"/>
            </w:tcBorders>
            <w:tcMar>
              <w:left w:w="108" w:type="dxa"/>
              <w:right w:w="108" w:type="dxa"/>
            </w:tcMar>
          </w:tcPr>
          <w:p w14:paraId="430C561C" w14:textId="7D8A8957" w:rsidR="078076E3" w:rsidRDefault="531AB1A1" w:rsidP="078076E3">
            <w:pPr>
              <w:spacing w:line="360" w:lineRule="auto"/>
              <w:jc w:val="both"/>
            </w:pPr>
            <w:r w:rsidRPr="531AB1A1">
              <w:rPr>
                <w:rFonts w:ascii="Arial" w:eastAsia="Arial" w:hAnsi="Arial" w:cs="Arial"/>
              </w:rPr>
              <w:t>Este caso de uso tem como objetivo realizar login no sistema.</w:t>
            </w:r>
          </w:p>
        </w:tc>
      </w:tr>
      <w:tr w:rsidR="078076E3" w14:paraId="6617554A"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30FF88BC" w14:textId="39B7B6F5" w:rsidR="078076E3" w:rsidRDefault="531AB1A1" w:rsidP="078076E3">
            <w:pPr>
              <w:spacing w:line="360" w:lineRule="auto"/>
              <w:jc w:val="both"/>
            </w:pPr>
            <w:r w:rsidRPr="531AB1A1">
              <w:rPr>
                <w:rFonts w:ascii="Arial" w:eastAsia="Arial" w:hAnsi="Arial" w:cs="Arial"/>
                <w:b/>
                <w:bCs/>
              </w:rPr>
              <w:t xml:space="preserve">Pré-condição:  </w:t>
            </w:r>
          </w:p>
          <w:p w14:paraId="04D46288" w14:textId="0B4E9395" w:rsidR="078076E3" w:rsidRDefault="531AB1A1" w:rsidP="078076E3">
            <w:pPr>
              <w:spacing w:line="360" w:lineRule="auto"/>
              <w:jc w:val="both"/>
            </w:pPr>
            <w:r w:rsidRPr="531AB1A1">
              <w:rPr>
                <w:rFonts w:ascii="Arial" w:eastAsia="Arial" w:hAnsi="Arial" w:cs="Arial"/>
              </w:rPr>
              <w:t>O usuário deve possuir cadastro. [RN003]</w:t>
            </w:r>
          </w:p>
        </w:tc>
      </w:tr>
      <w:tr w:rsidR="078076E3" w14:paraId="11719851"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1119E3B5" w14:textId="02F22463" w:rsidR="078076E3" w:rsidRDefault="531AB1A1" w:rsidP="078076E3">
            <w:pPr>
              <w:spacing w:line="360" w:lineRule="auto"/>
              <w:jc w:val="both"/>
            </w:pPr>
            <w:r w:rsidRPr="531AB1A1">
              <w:rPr>
                <w:rFonts w:ascii="Arial" w:eastAsia="Arial" w:hAnsi="Arial" w:cs="Arial"/>
                <w:b/>
                <w:bCs/>
              </w:rPr>
              <w:t xml:space="preserve">Fluxo Principal </w:t>
            </w:r>
            <w:r w:rsidRPr="531AB1A1">
              <w:rPr>
                <w:rFonts w:ascii="Arial" w:eastAsia="Arial" w:hAnsi="Arial" w:cs="Arial"/>
              </w:rPr>
              <w:t xml:space="preserve"> </w:t>
            </w:r>
          </w:p>
          <w:p w14:paraId="4C5D4BE0" w14:textId="1C46C146" w:rsidR="078076E3" w:rsidRDefault="531AB1A1" w:rsidP="078076E3">
            <w:pPr>
              <w:spacing w:line="360" w:lineRule="auto"/>
              <w:jc w:val="both"/>
            </w:pPr>
            <w:r w:rsidRPr="531AB1A1">
              <w:rPr>
                <w:rFonts w:ascii="Arial" w:eastAsia="Arial" w:hAnsi="Arial" w:cs="Arial"/>
              </w:rPr>
              <w:lastRenderedPageBreak/>
              <w:t>Este caso de uso se inicia quando um usuário quer realizar login.</w:t>
            </w:r>
          </w:p>
          <w:p w14:paraId="468E0BB9" w14:textId="7600964A" w:rsidR="078076E3" w:rsidRDefault="531AB1A1" w:rsidP="00820795">
            <w:pPr>
              <w:pStyle w:val="PargrafodaLista"/>
              <w:numPr>
                <w:ilvl w:val="0"/>
                <w:numId w:val="22"/>
              </w:numPr>
              <w:spacing w:line="360" w:lineRule="auto"/>
              <w:jc w:val="both"/>
              <w:rPr>
                <w:rFonts w:ascii="Arial" w:eastAsia="Arial" w:hAnsi="Arial" w:cs="Arial"/>
              </w:rPr>
            </w:pPr>
            <w:r w:rsidRPr="531AB1A1">
              <w:rPr>
                <w:rFonts w:ascii="Arial" w:eastAsia="Arial" w:hAnsi="Arial" w:cs="Arial"/>
              </w:rPr>
              <w:t>O usuário informa o e-mail e senha da sua conta. [RN003]</w:t>
            </w:r>
          </w:p>
          <w:p w14:paraId="1444C7A7" w14:textId="01A603F6" w:rsidR="078076E3" w:rsidRDefault="531AB1A1" w:rsidP="00820795">
            <w:pPr>
              <w:pStyle w:val="PargrafodaLista"/>
              <w:numPr>
                <w:ilvl w:val="0"/>
                <w:numId w:val="22"/>
              </w:numPr>
              <w:spacing w:line="360" w:lineRule="auto"/>
              <w:jc w:val="both"/>
              <w:rPr>
                <w:rFonts w:ascii="Arial" w:eastAsia="Arial" w:hAnsi="Arial" w:cs="Arial"/>
              </w:rPr>
            </w:pPr>
            <w:r w:rsidRPr="531AB1A1">
              <w:rPr>
                <w:rFonts w:ascii="Arial" w:eastAsia="Arial" w:hAnsi="Arial" w:cs="Arial"/>
              </w:rPr>
              <w:t xml:space="preserve">O sistema valida os dados. [FE001] </w:t>
            </w:r>
          </w:p>
          <w:p w14:paraId="6378F07A" w14:textId="3D5BB4A0" w:rsidR="078076E3" w:rsidRDefault="531AB1A1" w:rsidP="00820795">
            <w:pPr>
              <w:pStyle w:val="PargrafodaLista"/>
              <w:numPr>
                <w:ilvl w:val="0"/>
                <w:numId w:val="22"/>
              </w:numPr>
              <w:spacing w:line="360" w:lineRule="auto"/>
              <w:jc w:val="both"/>
              <w:rPr>
                <w:rFonts w:ascii="Arial" w:eastAsia="Arial" w:hAnsi="Arial" w:cs="Arial"/>
              </w:rPr>
            </w:pPr>
            <w:r w:rsidRPr="531AB1A1">
              <w:rPr>
                <w:rFonts w:ascii="Arial" w:eastAsia="Arial" w:hAnsi="Arial" w:cs="Arial"/>
              </w:rPr>
              <w:t>O usuário entra no sistema.</w:t>
            </w:r>
          </w:p>
        </w:tc>
      </w:tr>
      <w:tr w:rsidR="078076E3" w14:paraId="7D1AE4D2"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41FCDF0E" w14:textId="30EC64E2" w:rsidR="078076E3" w:rsidRDefault="531AB1A1" w:rsidP="078076E3">
            <w:pPr>
              <w:spacing w:line="360" w:lineRule="auto"/>
              <w:jc w:val="both"/>
            </w:pPr>
            <w:r w:rsidRPr="531AB1A1">
              <w:rPr>
                <w:rFonts w:ascii="Arial" w:eastAsia="Arial" w:hAnsi="Arial" w:cs="Arial"/>
                <w:b/>
                <w:bCs/>
              </w:rPr>
              <w:t xml:space="preserve">Fluxos Alternativos </w:t>
            </w:r>
          </w:p>
          <w:p w14:paraId="35C2A4DE" w14:textId="0DB40C45" w:rsidR="078076E3" w:rsidRDefault="531AB1A1" w:rsidP="078076E3">
            <w:pPr>
              <w:spacing w:line="360" w:lineRule="auto"/>
              <w:jc w:val="both"/>
            </w:pPr>
            <w:r w:rsidRPr="531AB1A1">
              <w:rPr>
                <w:rFonts w:ascii="Arial" w:eastAsia="Arial" w:hAnsi="Arial" w:cs="Arial"/>
              </w:rPr>
              <w:t>Não se aplica.</w:t>
            </w:r>
            <w:r w:rsidRPr="531AB1A1">
              <w:rPr>
                <w:rFonts w:ascii="Arial" w:eastAsia="Arial" w:hAnsi="Arial" w:cs="Arial"/>
                <w:b/>
                <w:bCs/>
              </w:rPr>
              <w:t xml:space="preserve"> </w:t>
            </w:r>
          </w:p>
        </w:tc>
      </w:tr>
      <w:tr w:rsidR="078076E3" w14:paraId="5D9F9761"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1EC35766" w14:textId="017CE956" w:rsidR="078076E3" w:rsidRDefault="531AB1A1" w:rsidP="078076E3">
            <w:pPr>
              <w:spacing w:line="360" w:lineRule="auto"/>
              <w:jc w:val="both"/>
            </w:pPr>
            <w:r w:rsidRPr="531AB1A1">
              <w:rPr>
                <w:rFonts w:ascii="Arial" w:eastAsia="Arial" w:hAnsi="Arial" w:cs="Arial"/>
                <w:b/>
                <w:bCs/>
              </w:rPr>
              <w:t xml:space="preserve">Fluxos de Exceção </w:t>
            </w:r>
          </w:p>
          <w:p w14:paraId="5DFD9A28" w14:textId="2A502304" w:rsidR="078076E3" w:rsidRDefault="531AB1A1" w:rsidP="078076E3">
            <w:pPr>
              <w:spacing w:line="360" w:lineRule="auto"/>
              <w:jc w:val="both"/>
            </w:pPr>
            <w:r w:rsidRPr="531AB1A1">
              <w:rPr>
                <w:rFonts w:ascii="Arial" w:eastAsia="Arial" w:hAnsi="Arial" w:cs="Arial"/>
                <w:b/>
                <w:bCs/>
              </w:rPr>
              <w:t>[FE001] Fluxo de Exceção 1: Dados incorretos</w:t>
            </w:r>
          </w:p>
          <w:p w14:paraId="222B4C73" w14:textId="7B896320" w:rsidR="078076E3" w:rsidRDefault="531AB1A1" w:rsidP="078076E3">
            <w:pPr>
              <w:spacing w:line="360" w:lineRule="auto"/>
              <w:jc w:val="both"/>
            </w:pPr>
            <w:r w:rsidRPr="531AB1A1">
              <w:rPr>
                <w:rFonts w:ascii="Arial" w:eastAsia="Arial" w:hAnsi="Arial" w:cs="Arial"/>
              </w:rPr>
              <w:t xml:space="preserve">Este fluxo de exceção ocorre quando o usuário informa o e-mail ou senha incorretos. </w:t>
            </w:r>
            <w:r w:rsidRPr="531AB1A1">
              <w:rPr>
                <w:rFonts w:ascii="Arial" w:eastAsia="Arial" w:hAnsi="Arial" w:cs="Arial"/>
                <w:b/>
                <w:bCs/>
              </w:rPr>
              <w:t xml:space="preserve"> </w:t>
            </w:r>
          </w:p>
          <w:p w14:paraId="09C2B6CC" w14:textId="5F43CDCF" w:rsidR="078076E3" w:rsidRDefault="531AB1A1" w:rsidP="00820795">
            <w:pPr>
              <w:pStyle w:val="PargrafodaLista"/>
              <w:numPr>
                <w:ilvl w:val="0"/>
                <w:numId w:val="21"/>
              </w:numPr>
              <w:spacing w:line="360" w:lineRule="auto"/>
              <w:ind w:left="420"/>
              <w:jc w:val="both"/>
              <w:rPr>
                <w:rFonts w:ascii="Arial" w:eastAsia="Arial" w:hAnsi="Arial" w:cs="Arial"/>
              </w:rPr>
            </w:pPr>
            <w:r w:rsidRPr="531AB1A1">
              <w:rPr>
                <w:rFonts w:ascii="Arial" w:eastAsia="Arial" w:hAnsi="Arial" w:cs="Arial"/>
              </w:rPr>
              <w:t>Retornar ao passo 1 do fluxo principal.</w:t>
            </w:r>
          </w:p>
        </w:tc>
      </w:tr>
      <w:tr w:rsidR="078076E3" w14:paraId="3F025B45"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315000B5" w14:textId="37657F41" w:rsidR="078076E3" w:rsidRDefault="531AB1A1" w:rsidP="078076E3">
            <w:pPr>
              <w:spacing w:line="360" w:lineRule="auto"/>
              <w:jc w:val="both"/>
            </w:pPr>
            <w:r w:rsidRPr="531AB1A1">
              <w:rPr>
                <w:rFonts w:ascii="Arial" w:eastAsia="Arial" w:hAnsi="Arial" w:cs="Arial"/>
                <w:b/>
                <w:bCs/>
              </w:rPr>
              <w:t xml:space="preserve">Pós-condições:  </w:t>
            </w:r>
          </w:p>
          <w:p w14:paraId="17C72C96" w14:textId="583EA44C" w:rsidR="078076E3" w:rsidRDefault="531AB1A1" w:rsidP="078076E3">
            <w:pPr>
              <w:spacing w:line="360" w:lineRule="auto"/>
              <w:jc w:val="both"/>
            </w:pPr>
            <w:r w:rsidRPr="531AB1A1">
              <w:rPr>
                <w:rFonts w:ascii="Arial" w:eastAsia="Arial" w:hAnsi="Arial" w:cs="Arial"/>
              </w:rPr>
              <w:t xml:space="preserve">Não se aplica. </w:t>
            </w:r>
            <w:r w:rsidRPr="531AB1A1">
              <w:rPr>
                <w:rFonts w:ascii="Arial" w:eastAsia="Arial" w:hAnsi="Arial" w:cs="Arial"/>
                <w:b/>
                <w:bCs/>
              </w:rPr>
              <w:t xml:space="preserve"> </w:t>
            </w:r>
          </w:p>
        </w:tc>
      </w:tr>
      <w:tr w:rsidR="078076E3" w14:paraId="5EFC6EAA"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0768E006" w14:textId="6B968D46" w:rsidR="078076E3" w:rsidRDefault="531AB1A1" w:rsidP="078076E3">
            <w:pPr>
              <w:spacing w:line="360" w:lineRule="auto"/>
              <w:jc w:val="both"/>
            </w:pPr>
            <w:r w:rsidRPr="531AB1A1">
              <w:rPr>
                <w:rFonts w:ascii="Arial" w:eastAsia="Arial" w:hAnsi="Arial" w:cs="Arial"/>
                <w:b/>
                <w:bCs/>
              </w:rPr>
              <w:t xml:space="preserve">Regras de Negócio: </w:t>
            </w:r>
            <w:r w:rsidRPr="531AB1A1">
              <w:rPr>
                <w:rFonts w:ascii="Arial" w:eastAsia="Arial" w:hAnsi="Arial" w:cs="Arial"/>
              </w:rPr>
              <w:t>RN003</w:t>
            </w:r>
          </w:p>
        </w:tc>
      </w:tr>
    </w:tbl>
    <w:p w14:paraId="7F747869" w14:textId="7B55F183" w:rsidR="5B280C71" w:rsidRDefault="531AB1A1" w:rsidP="00D27429">
      <w:pPr>
        <w:spacing w:before="240" w:after="240"/>
        <w:jc w:val="both"/>
        <w:rPr>
          <w:rFonts w:ascii="Arial" w:eastAsia="Arial" w:hAnsi="Arial" w:cs="Arial"/>
          <w:sz w:val="20"/>
          <w:szCs w:val="20"/>
        </w:rPr>
      </w:pPr>
      <w:r w:rsidRPr="531AB1A1">
        <w:rPr>
          <w:sz w:val="20"/>
          <w:szCs w:val="20"/>
        </w:rPr>
        <w:t xml:space="preserve"> </w:t>
      </w:r>
    </w:p>
    <w:p w14:paraId="63D04533" w14:textId="44513A6F" w:rsidR="00D27429" w:rsidRPr="00E817E4" w:rsidRDefault="531AB1A1" w:rsidP="00D27429">
      <w:pPr>
        <w:pStyle w:val="Legenda"/>
        <w:keepNext/>
        <w:jc w:val="center"/>
        <w:rPr>
          <w:rFonts w:ascii="Arial" w:hAnsi="Arial" w:cs="Arial"/>
          <w:b w:val="0"/>
          <w:bCs w:val="0"/>
        </w:rPr>
      </w:pPr>
      <w:bookmarkStart w:id="89" w:name="_Toc183291003"/>
      <w:r w:rsidRPr="531AB1A1">
        <w:rPr>
          <w:rFonts w:ascii="Arial" w:hAnsi="Arial" w:cs="Arial"/>
        </w:rPr>
        <w:lastRenderedPageBreak/>
        <w:t xml:space="preserve">Figura </w:t>
      </w:r>
      <w:r w:rsidR="00D27429" w:rsidRPr="531AB1A1">
        <w:rPr>
          <w:rFonts w:ascii="Arial" w:hAnsi="Arial" w:cs="Arial"/>
        </w:rPr>
        <w:fldChar w:fldCharType="begin"/>
      </w:r>
      <w:r w:rsidR="00D27429" w:rsidRPr="531AB1A1">
        <w:rPr>
          <w:rFonts w:ascii="Arial" w:hAnsi="Arial" w:cs="Arial"/>
        </w:rPr>
        <w:instrText xml:space="preserve"> SEQ Figura \* ARABIC </w:instrText>
      </w:r>
      <w:r w:rsidR="00D27429" w:rsidRPr="531AB1A1">
        <w:rPr>
          <w:rFonts w:ascii="Arial" w:hAnsi="Arial" w:cs="Arial"/>
        </w:rPr>
        <w:fldChar w:fldCharType="separate"/>
      </w:r>
      <w:r w:rsidR="00A2034F">
        <w:rPr>
          <w:rFonts w:ascii="Arial" w:hAnsi="Arial" w:cs="Arial"/>
          <w:noProof/>
        </w:rPr>
        <w:t>9</w:t>
      </w:r>
      <w:r w:rsidR="00D27429" w:rsidRPr="531AB1A1">
        <w:rPr>
          <w:rFonts w:ascii="Arial" w:hAnsi="Arial" w:cs="Arial"/>
        </w:rPr>
        <w:fldChar w:fldCharType="end"/>
      </w:r>
      <w:r w:rsidRPr="531AB1A1">
        <w:rPr>
          <w:rFonts w:ascii="Arial" w:hAnsi="Arial" w:cs="Arial"/>
        </w:rPr>
        <w:t xml:space="preserve"> - </w:t>
      </w:r>
      <w:r w:rsidRPr="531AB1A1">
        <w:rPr>
          <w:rFonts w:ascii="Arial" w:hAnsi="Arial" w:cs="Arial"/>
          <w:b w:val="0"/>
          <w:bCs w:val="0"/>
        </w:rPr>
        <w:t>Protótipo caso de uso CSU003 – Realizar login – Fluxo Principal</w:t>
      </w:r>
      <w:bookmarkEnd w:id="89"/>
    </w:p>
    <w:p w14:paraId="4AC54FD9" w14:textId="18A00BE1" w:rsidR="5B280C71" w:rsidRDefault="5B280C71" w:rsidP="1E806E08">
      <w:pPr>
        <w:spacing w:before="240" w:after="240"/>
        <w:jc w:val="center"/>
      </w:pPr>
      <w:r>
        <w:rPr>
          <w:noProof/>
        </w:rPr>
        <w:drawing>
          <wp:inline distT="0" distB="0" distL="0" distR="0" wp14:anchorId="1F518869" wp14:editId="4BAAE9B8">
            <wp:extent cx="2404060" cy="5213107"/>
            <wp:effectExtent l="0" t="0" r="0" b="0"/>
            <wp:docPr id="739097700" name="Imagem 739097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39097700"/>
                    <pic:cNvPicPr/>
                  </pic:nvPicPr>
                  <pic:blipFill>
                    <a:blip r:embed="rId22">
                      <a:extLst>
                        <a:ext uri="{28A0092B-C50C-407E-A947-70E740481C1C}">
                          <a14:useLocalDpi xmlns:a14="http://schemas.microsoft.com/office/drawing/2010/main" val="0"/>
                        </a:ext>
                      </a:extLst>
                    </a:blip>
                    <a:stretch>
                      <a:fillRect/>
                    </a:stretch>
                  </pic:blipFill>
                  <pic:spPr>
                    <a:xfrm>
                      <a:off x="0" y="0"/>
                      <a:ext cx="2404060" cy="5213107"/>
                    </a:xfrm>
                    <a:prstGeom prst="rect">
                      <a:avLst/>
                    </a:prstGeom>
                  </pic:spPr>
                </pic:pic>
              </a:graphicData>
            </a:graphic>
          </wp:inline>
        </w:drawing>
      </w:r>
    </w:p>
    <w:p w14:paraId="2F7BD325" w14:textId="19EDAE07" w:rsidR="5B280C71" w:rsidRDefault="531AB1A1" w:rsidP="1E806E08">
      <w:pPr>
        <w:spacing w:before="240" w:after="240" w:line="360" w:lineRule="auto"/>
        <w:jc w:val="center"/>
        <w:rPr>
          <w:rFonts w:ascii="Arial" w:eastAsia="Arial" w:hAnsi="Arial" w:cs="Arial"/>
          <w:sz w:val="20"/>
          <w:szCs w:val="20"/>
        </w:rPr>
      </w:pPr>
      <w:r w:rsidRPr="531AB1A1">
        <w:rPr>
          <w:rFonts w:ascii="Arial" w:eastAsia="Arial" w:hAnsi="Arial" w:cs="Arial"/>
          <w:sz w:val="20"/>
          <w:szCs w:val="20"/>
        </w:rPr>
        <w:t xml:space="preserve">Fonte: Autores - Extraído da plataforma </w:t>
      </w:r>
      <w:proofErr w:type="spellStart"/>
      <w:r w:rsidRPr="531AB1A1">
        <w:rPr>
          <w:rFonts w:ascii="Arial" w:eastAsia="Arial" w:hAnsi="Arial" w:cs="Arial"/>
          <w:sz w:val="20"/>
          <w:szCs w:val="20"/>
        </w:rPr>
        <w:t>Figma</w:t>
      </w:r>
      <w:proofErr w:type="spellEnd"/>
      <w:r w:rsidRPr="531AB1A1">
        <w:rPr>
          <w:rFonts w:ascii="Arial" w:eastAsia="Arial" w:hAnsi="Arial" w:cs="Arial"/>
          <w:sz w:val="20"/>
          <w:szCs w:val="20"/>
        </w:rPr>
        <w:t xml:space="preserve"> (2024).</w:t>
      </w:r>
    </w:p>
    <w:p w14:paraId="08CC0F40" w14:textId="66E36E64" w:rsidR="1E806E08" w:rsidRDefault="1E806E08" w:rsidP="1E806E08">
      <w:pPr>
        <w:spacing w:before="240" w:after="240" w:line="360" w:lineRule="auto"/>
        <w:jc w:val="center"/>
        <w:rPr>
          <w:rFonts w:ascii="Arial" w:eastAsia="Arial" w:hAnsi="Arial" w:cs="Arial"/>
          <w:sz w:val="20"/>
          <w:szCs w:val="20"/>
        </w:rPr>
      </w:pPr>
    </w:p>
    <w:tbl>
      <w:tblPr>
        <w:tblW w:w="8744" w:type="dxa"/>
        <w:jc w:val="center"/>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2022"/>
        <w:gridCol w:w="6722"/>
      </w:tblGrid>
      <w:tr w:rsidR="078076E3" w14:paraId="3DF6796B"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3AE88579" w14:textId="22AF720A" w:rsidR="078076E3" w:rsidRDefault="531AB1A1" w:rsidP="004F3ADF">
            <w:pPr>
              <w:spacing w:line="360" w:lineRule="auto"/>
            </w:pPr>
            <w:r w:rsidRPr="531AB1A1">
              <w:rPr>
                <w:rFonts w:ascii="Arial" w:eastAsia="Arial" w:hAnsi="Arial" w:cs="Arial"/>
                <w:b/>
                <w:bCs/>
              </w:rPr>
              <w:t>CSU004 – Deletar reclamação</w:t>
            </w:r>
          </w:p>
        </w:tc>
      </w:tr>
      <w:tr w:rsidR="078076E3" w14:paraId="30867F2C" w14:textId="77777777" w:rsidTr="531AB1A1">
        <w:trPr>
          <w:trHeight w:val="300"/>
          <w:jc w:val="center"/>
        </w:trPr>
        <w:tc>
          <w:tcPr>
            <w:tcW w:w="2022" w:type="dxa"/>
            <w:tcBorders>
              <w:top w:val="single" w:sz="8" w:space="0" w:color="auto"/>
              <w:left w:val="single" w:sz="8" w:space="0" w:color="auto"/>
              <w:bottom w:val="single" w:sz="8" w:space="0" w:color="auto"/>
              <w:right w:val="single" w:sz="8" w:space="0" w:color="auto"/>
            </w:tcBorders>
            <w:tcMar>
              <w:left w:w="108" w:type="dxa"/>
              <w:right w:w="108" w:type="dxa"/>
            </w:tcMar>
          </w:tcPr>
          <w:p w14:paraId="3E01EE29" w14:textId="4F78A7AC" w:rsidR="078076E3" w:rsidRDefault="531AB1A1" w:rsidP="078076E3">
            <w:pPr>
              <w:spacing w:line="360" w:lineRule="auto"/>
              <w:jc w:val="both"/>
            </w:pPr>
            <w:r w:rsidRPr="531AB1A1">
              <w:rPr>
                <w:rFonts w:ascii="Arial" w:eastAsia="Arial" w:hAnsi="Arial" w:cs="Arial"/>
                <w:u w:val="single"/>
              </w:rPr>
              <w:t>Sumário</w:t>
            </w:r>
            <w:r w:rsidRPr="531AB1A1">
              <w:rPr>
                <w:rFonts w:ascii="Arial" w:eastAsia="Arial" w:hAnsi="Arial" w:cs="Arial"/>
              </w:rPr>
              <w:t xml:space="preserve">:  </w:t>
            </w:r>
          </w:p>
        </w:tc>
        <w:tc>
          <w:tcPr>
            <w:tcW w:w="6722" w:type="dxa"/>
            <w:tcBorders>
              <w:top w:val="nil"/>
              <w:left w:val="single" w:sz="8" w:space="0" w:color="auto"/>
              <w:bottom w:val="single" w:sz="8" w:space="0" w:color="auto"/>
              <w:right w:val="single" w:sz="8" w:space="0" w:color="auto"/>
            </w:tcBorders>
            <w:tcMar>
              <w:left w:w="108" w:type="dxa"/>
              <w:right w:w="108" w:type="dxa"/>
            </w:tcMar>
          </w:tcPr>
          <w:p w14:paraId="649301BD" w14:textId="4589BBCA" w:rsidR="078076E3" w:rsidRDefault="531AB1A1" w:rsidP="078076E3">
            <w:pPr>
              <w:spacing w:line="360" w:lineRule="auto"/>
              <w:jc w:val="both"/>
            </w:pPr>
            <w:r w:rsidRPr="531AB1A1">
              <w:rPr>
                <w:rFonts w:ascii="Arial" w:eastAsia="Arial" w:hAnsi="Arial" w:cs="Arial"/>
              </w:rPr>
              <w:t>Este caso de uso tem como objetivo a exclusão de uma reclamação existente</w:t>
            </w:r>
          </w:p>
        </w:tc>
      </w:tr>
      <w:tr w:rsidR="078076E3" w14:paraId="1A69717E"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766AB55E" w14:textId="3C317566" w:rsidR="078076E3" w:rsidRDefault="531AB1A1" w:rsidP="078076E3">
            <w:pPr>
              <w:spacing w:line="360" w:lineRule="auto"/>
              <w:jc w:val="both"/>
            </w:pPr>
            <w:r w:rsidRPr="531AB1A1">
              <w:rPr>
                <w:rFonts w:ascii="Arial" w:eastAsia="Arial" w:hAnsi="Arial" w:cs="Arial"/>
                <w:b/>
                <w:bCs/>
              </w:rPr>
              <w:t xml:space="preserve">Pré-condição:  </w:t>
            </w:r>
          </w:p>
          <w:p w14:paraId="46A7CEB5" w14:textId="3F15D1A4" w:rsidR="078076E3" w:rsidRDefault="531AB1A1" w:rsidP="078076E3">
            <w:pPr>
              <w:spacing w:line="360" w:lineRule="auto"/>
              <w:jc w:val="both"/>
            </w:pPr>
            <w:r w:rsidRPr="531AB1A1">
              <w:rPr>
                <w:rFonts w:ascii="Arial" w:eastAsia="Arial" w:hAnsi="Arial" w:cs="Arial"/>
              </w:rPr>
              <w:t>O usuário deve estar logado e dentro do feed pessoal.</w:t>
            </w:r>
            <w:r w:rsidRPr="531AB1A1">
              <w:rPr>
                <w:rFonts w:ascii="Arial" w:eastAsia="Arial" w:hAnsi="Arial" w:cs="Arial"/>
                <w:b/>
                <w:bCs/>
              </w:rPr>
              <w:t xml:space="preserve"> </w:t>
            </w:r>
            <w:r w:rsidRPr="531AB1A1">
              <w:rPr>
                <w:rFonts w:ascii="Arial" w:eastAsia="Arial" w:hAnsi="Arial" w:cs="Arial"/>
              </w:rPr>
              <w:t>[RN001] [RN012]</w:t>
            </w:r>
          </w:p>
        </w:tc>
      </w:tr>
      <w:tr w:rsidR="078076E3" w14:paraId="4693FC63"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0D0C138D" w14:textId="19251028" w:rsidR="078076E3" w:rsidRDefault="531AB1A1" w:rsidP="078076E3">
            <w:pPr>
              <w:spacing w:line="360" w:lineRule="auto"/>
              <w:jc w:val="both"/>
            </w:pPr>
            <w:r w:rsidRPr="531AB1A1">
              <w:rPr>
                <w:rFonts w:ascii="Arial" w:eastAsia="Arial" w:hAnsi="Arial" w:cs="Arial"/>
                <w:b/>
                <w:bCs/>
              </w:rPr>
              <w:t xml:space="preserve">Fluxo Principal </w:t>
            </w:r>
            <w:r w:rsidRPr="531AB1A1">
              <w:rPr>
                <w:rFonts w:ascii="Arial" w:eastAsia="Arial" w:hAnsi="Arial" w:cs="Arial"/>
              </w:rPr>
              <w:t xml:space="preserve"> </w:t>
            </w:r>
          </w:p>
          <w:p w14:paraId="31EDECAC" w14:textId="3A32AC79" w:rsidR="078076E3" w:rsidRDefault="531AB1A1" w:rsidP="078076E3">
            <w:pPr>
              <w:spacing w:line="360" w:lineRule="auto"/>
              <w:jc w:val="both"/>
            </w:pPr>
            <w:r w:rsidRPr="531AB1A1">
              <w:rPr>
                <w:rFonts w:ascii="Arial" w:eastAsia="Arial" w:hAnsi="Arial" w:cs="Arial"/>
              </w:rPr>
              <w:t>Este caso de uso se inicia quando o usuário escolhe a opção de “Deletar reclamação”.</w:t>
            </w:r>
            <w:r w:rsidRPr="531AB1A1">
              <w:rPr>
                <w:rFonts w:ascii="Arial" w:eastAsia="Arial" w:hAnsi="Arial" w:cs="Arial"/>
                <w:b/>
                <w:bCs/>
              </w:rPr>
              <w:t xml:space="preserve"> </w:t>
            </w:r>
          </w:p>
          <w:p w14:paraId="04E6F642" w14:textId="659A09E6" w:rsidR="078076E3" w:rsidRDefault="531AB1A1" w:rsidP="00820795">
            <w:pPr>
              <w:pStyle w:val="PargrafodaLista"/>
              <w:numPr>
                <w:ilvl w:val="0"/>
                <w:numId w:val="20"/>
              </w:numPr>
              <w:spacing w:line="360" w:lineRule="auto"/>
              <w:jc w:val="both"/>
              <w:rPr>
                <w:rFonts w:ascii="Arial" w:eastAsia="Arial" w:hAnsi="Arial" w:cs="Arial"/>
              </w:rPr>
            </w:pPr>
            <w:r w:rsidRPr="531AB1A1">
              <w:rPr>
                <w:rFonts w:ascii="Arial" w:eastAsia="Arial" w:hAnsi="Arial" w:cs="Arial"/>
              </w:rPr>
              <w:lastRenderedPageBreak/>
              <w:t xml:space="preserve">O usuário deve selecionar “excluir reclamação” na reclamação que deseja excluir. [RN005] </w:t>
            </w:r>
          </w:p>
          <w:p w14:paraId="7F56CB6E" w14:textId="2DD668CD" w:rsidR="078076E3" w:rsidRDefault="531AB1A1" w:rsidP="00820795">
            <w:pPr>
              <w:pStyle w:val="PargrafodaLista"/>
              <w:numPr>
                <w:ilvl w:val="0"/>
                <w:numId w:val="20"/>
              </w:numPr>
              <w:spacing w:line="360" w:lineRule="auto"/>
              <w:jc w:val="both"/>
              <w:rPr>
                <w:rFonts w:ascii="Arial" w:eastAsia="Arial" w:hAnsi="Arial" w:cs="Arial"/>
              </w:rPr>
            </w:pPr>
            <w:r w:rsidRPr="531AB1A1">
              <w:rPr>
                <w:rFonts w:ascii="Arial" w:eastAsia="Arial" w:hAnsi="Arial" w:cs="Arial"/>
              </w:rPr>
              <w:t>O sistema abre uma janela de alerta solicitando a confirmação da exclusão da reclamação. [FA001]</w:t>
            </w:r>
          </w:p>
          <w:p w14:paraId="6A8202EE" w14:textId="4E8DE534" w:rsidR="078076E3" w:rsidRDefault="531AB1A1" w:rsidP="00820795">
            <w:pPr>
              <w:pStyle w:val="PargrafodaLista"/>
              <w:numPr>
                <w:ilvl w:val="0"/>
                <w:numId w:val="20"/>
              </w:numPr>
              <w:spacing w:line="360" w:lineRule="auto"/>
              <w:jc w:val="both"/>
              <w:rPr>
                <w:rFonts w:ascii="Arial" w:eastAsia="Arial" w:hAnsi="Arial" w:cs="Arial"/>
              </w:rPr>
            </w:pPr>
            <w:r w:rsidRPr="531AB1A1">
              <w:rPr>
                <w:rFonts w:ascii="Arial" w:eastAsia="Arial" w:hAnsi="Arial" w:cs="Arial"/>
              </w:rPr>
              <w:t xml:space="preserve">O usuário confirma a exclusão da reclamação. </w:t>
            </w:r>
          </w:p>
          <w:p w14:paraId="529523A0" w14:textId="4E1825FB" w:rsidR="078076E3" w:rsidRDefault="531AB1A1" w:rsidP="00820795">
            <w:pPr>
              <w:pStyle w:val="PargrafodaLista"/>
              <w:numPr>
                <w:ilvl w:val="0"/>
                <w:numId w:val="20"/>
              </w:numPr>
              <w:spacing w:line="360" w:lineRule="auto"/>
              <w:jc w:val="both"/>
              <w:rPr>
                <w:rFonts w:ascii="Arial" w:eastAsia="Arial" w:hAnsi="Arial" w:cs="Arial"/>
              </w:rPr>
            </w:pPr>
            <w:r w:rsidRPr="531AB1A1">
              <w:rPr>
                <w:rFonts w:ascii="Arial" w:eastAsia="Arial" w:hAnsi="Arial" w:cs="Arial"/>
              </w:rPr>
              <w:t xml:space="preserve">O sistema exclui a reclamação de maneira lógica.  </w:t>
            </w:r>
          </w:p>
        </w:tc>
      </w:tr>
      <w:tr w:rsidR="078076E3" w14:paraId="61CE34CB"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7D245B03" w14:textId="43E6C1CF" w:rsidR="078076E3" w:rsidRDefault="531AB1A1" w:rsidP="078076E3">
            <w:pPr>
              <w:spacing w:line="360" w:lineRule="auto"/>
              <w:jc w:val="both"/>
            </w:pPr>
            <w:r w:rsidRPr="531AB1A1">
              <w:rPr>
                <w:rFonts w:ascii="Arial" w:eastAsia="Arial" w:hAnsi="Arial" w:cs="Arial"/>
                <w:b/>
                <w:bCs/>
              </w:rPr>
              <w:t xml:space="preserve">Fluxos Alternativos </w:t>
            </w:r>
          </w:p>
          <w:p w14:paraId="6E9FCE60" w14:textId="760BB55C" w:rsidR="00143AA3" w:rsidRDefault="531AB1A1" w:rsidP="00143AA3">
            <w:pPr>
              <w:spacing w:line="360" w:lineRule="auto"/>
              <w:jc w:val="both"/>
            </w:pPr>
            <w:r w:rsidRPr="531AB1A1">
              <w:rPr>
                <w:rFonts w:ascii="Arial" w:eastAsia="Arial" w:hAnsi="Arial" w:cs="Arial"/>
                <w:b/>
                <w:bCs/>
              </w:rPr>
              <w:t>[FA001] Fluxo Alternativo 1: Não confirmado</w:t>
            </w:r>
          </w:p>
          <w:p w14:paraId="0CFD6DBF" w14:textId="3C4F9D74" w:rsidR="00143AA3" w:rsidRDefault="531AB1A1" w:rsidP="00143AA3">
            <w:pPr>
              <w:spacing w:line="360" w:lineRule="auto"/>
              <w:jc w:val="both"/>
            </w:pPr>
            <w:r w:rsidRPr="531AB1A1">
              <w:rPr>
                <w:rFonts w:ascii="Arial" w:eastAsia="Arial" w:hAnsi="Arial" w:cs="Arial"/>
              </w:rPr>
              <w:t xml:space="preserve">Este fluxo alternativo ocorre quando o usuário não confirma que deseja deletar a reclamação. </w:t>
            </w:r>
            <w:r w:rsidRPr="531AB1A1">
              <w:rPr>
                <w:rFonts w:ascii="Arial" w:eastAsia="Arial" w:hAnsi="Arial" w:cs="Arial"/>
                <w:b/>
                <w:bCs/>
              </w:rPr>
              <w:t xml:space="preserve"> </w:t>
            </w:r>
          </w:p>
          <w:p w14:paraId="32F2A3BE" w14:textId="47749FC0" w:rsidR="078076E3" w:rsidRPr="00143AA3" w:rsidRDefault="531AB1A1" w:rsidP="00820795">
            <w:pPr>
              <w:pStyle w:val="PargrafodaLista"/>
              <w:numPr>
                <w:ilvl w:val="0"/>
                <w:numId w:val="8"/>
              </w:numPr>
              <w:spacing w:line="360" w:lineRule="auto"/>
              <w:jc w:val="both"/>
              <w:rPr>
                <w:rFonts w:ascii="Arial" w:eastAsia="Arial" w:hAnsi="Arial" w:cs="Arial"/>
              </w:rPr>
            </w:pPr>
            <w:r w:rsidRPr="531AB1A1">
              <w:rPr>
                <w:rFonts w:ascii="Arial" w:eastAsia="Arial" w:hAnsi="Arial" w:cs="Arial"/>
              </w:rPr>
              <w:t>O fluxo é interrompido.</w:t>
            </w:r>
          </w:p>
        </w:tc>
      </w:tr>
      <w:tr w:rsidR="007E10ED" w14:paraId="24100D2D"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61AC9BA0" w14:textId="77777777" w:rsidR="007E10ED" w:rsidRDefault="531AB1A1" w:rsidP="007E10ED">
            <w:pPr>
              <w:spacing w:line="360" w:lineRule="auto"/>
              <w:jc w:val="both"/>
              <w:rPr>
                <w:rFonts w:ascii="Arial" w:eastAsia="Arial" w:hAnsi="Arial" w:cs="Arial"/>
                <w:b/>
                <w:bCs/>
              </w:rPr>
            </w:pPr>
            <w:r w:rsidRPr="531AB1A1">
              <w:rPr>
                <w:rFonts w:ascii="Arial" w:eastAsia="Arial" w:hAnsi="Arial" w:cs="Arial"/>
                <w:b/>
                <w:bCs/>
              </w:rPr>
              <w:t xml:space="preserve">Fluxos de Exceção </w:t>
            </w:r>
          </w:p>
          <w:p w14:paraId="19C6FAFC" w14:textId="35DB3B64" w:rsidR="007E10ED" w:rsidRDefault="531AB1A1" w:rsidP="007E10ED">
            <w:pPr>
              <w:spacing w:line="360" w:lineRule="auto"/>
              <w:jc w:val="both"/>
              <w:rPr>
                <w:rFonts w:ascii="Arial" w:eastAsia="Arial" w:hAnsi="Arial" w:cs="Arial"/>
              </w:rPr>
            </w:pPr>
            <w:r w:rsidRPr="531AB1A1">
              <w:rPr>
                <w:rFonts w:ascii="Arial" w:eastAsia="Arial" w:hAnsi="Arial" w:cs="Arial"/>
              </w:rPr>
              <w:t xml:space="preserve">Não se aplica. </w:t>
            </w:r>
          </w:p>
        </w:tc>
      </w:tr>
      <w:tr w:rsidR="007E10ED" w14:paraId="2418EBEE"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5114665E" w14:textId="41B809C1" w:rsidR="007E10ED" w:rsidRDefault="531AB1A1" w:rsidP="007E10ED">
            <w:pPr>
              <w:spacing w:line="360" w:lineRule="auto"/>
              <w:jc w:val="both"/>
            </w:pPr>
            <w:r w:rsidRPr="531AB1A1">
              <w:rPr>
                <w:rFonts w:ascii="Arial" w:eastAsia="Arial" w:hAnsi="Arial" w:cs="Arial"/>
                <w:b/>
                <w:bCs/>
              </w:rPr>
              <w:t xml:space="preserve">Pós-condições:  </w:t>
            </w:r>
          </w:p>
          <w:p w14:paraId="3972EC62" w14:textId="15ACE6B1" w:rsidR="007E10ED" w:rsidRDefault="531AB1A1" w:rsidP="007E10ED">
            <w:pPr>
              <w:spacing w:line="360" w:lineRule="auto"/>
              <w:jc w:val="both"/>
            </w:pPr>
            <w:r w:rsidRPr="531AB1A1">
              <w:rPr>
                <w:rFonts w:ascii="Arial" w:eastAsia="Arial" w:hAnsi="Arial" w:cs="Arial"/>
              </w:rPr>
              <w:t xml:space="preserve">Não se aplica. </w:t>
            </w:r>
            <w:r w:rsidRPr="531AB1A1">
              <w:rPr>
                <w:rFonts w:ascii="Arial" w:eastAsia="Arial" w:hAnsi="Arial" w:cs="Arial"/>
                <w:b/>
                <w:bCs/>
              </w:rPr>
              <w:t xml:space="preserve"> </w:t>
            </w:r>
          </w:p>
        </w:tc>
      </w:tr>
      <w:tr w:rsidR="007E10ED" w14:paraId="13C12C23"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038E7A20" w14:textId="16061728" w:rsidR="007E10ED" w:rsidRDefault="531AB1A1" w:rsidP="007E10ED">
            <w:pPr>
              <w:spacing w:line="360" w:lineRule="auto"/>
              <w:jc w:val="both"/>
            </w:pPr>
            <w:r w:rsidRPr="531AB1A1">
              <w:rPr>
                <w:rFonts w:ascii="Arial" w:eastAsia="Arial" w:hAnsi="Arial" w:cs="Arial"/>
                <w:b/>
                <w:bCs/>
              </w:rPr>
              <w:t xml:space="preserve">Regras de Negócio: </w:t>
            </w:r>
            <w:r w:rsidRPr="531AB1A1">
              <w:rPr>
                <w:rFonts w:ascii="Arial" w:eastAsia="Arial" w:hAnsi="Arial" w:cs="Arial"/>
              </w:rPr>
              <w:t>RN001, RN005 e RN012</w:t>
            </w:r>
          </w:p>
        </w:tc>
      </w:tr>
    </w:tbl>
    <w:p w14:paraId="29D4846B" w14:textId="1267E54C" w:rsidR="00D27429" w:rsidRPr="00E817E4" w:rsidRDefault="531AB1A1" w:rsidP="00D27429">
      <w:pPr>
        <w:pStyle w:val="Legenda"/>
        <w:keepNext/>
        <w:jc w:val="center"/>
        <w:rPr>
          <w:rFonts w:ascii="Arial" w:hAnsi="Arial" w:cs="Arial"/>
          <w:b w:val="0"/>
          <w:bCs w:val="0"/>
        </w:rPr>
      </w:pPr>
      <w:bookmarkStart w:id="90" w:name="_Toc183291004"/>
      <w:r w:rsidRPr="531AB1A1">
        <w:rPr>
          <w:rFonts w:ascii="Arial" w:hAnsi="Arial" w:cs="Arial"/>
        </w:rPr>
        <w:lastRenderedPageBreak/>
        <w:t xml:space="preserve">Figura </w:t>
      </w:r>
      <w:r w:rsidR="00D27429" w:rsidRPr="531AB1A1">
        <w:rPr>
          <w:rFonts w:ascii="Arial" w:hAnsi="Arial" w:cs="Arial"/>
        </w:rPr>
        <w:fldChar w:fldCharType="begin"/>
      </w:r>
      <w:r w:rsidR="00D27429" w:rsidRPr="531AB1A1">
        <w:rPr>
          <w:rFonts w:ascii="Arial" w:hAnsi="Arial" w:cs="Arial"/>
        </w:rPr>
        <w:instrText xml:space="preserve"> SEQ Figura \* ARABIC </w:instrText>
      </w:r>
      <w:r w:rsidR="00D27429" w:rsidRPr="531AB1A1">
        <w:rPr>
          <w:rFonts w:ascii="Arial" w:hAnsi="Arial" w:cs="Arial"/>
        </w:rPr>
        <w:fldChar w:fldCharType="separate"/>
      </w:r>
      <w:r w:rsidR="00A2034F">
        <w:rPr>
          <w:rFonts w:ascii="Arial" w:hAnsi="Arial" w:cs="Arial"/>
          <w:noProof/>
        </w:rPr>
        <w:t>10</w:t>
      </w:r>
      <w:r w:rsidR="00D27429" w:rsidRPr="531AB1A1">
        <w:rPr>
          <w:rFonts w:ascii="Arial" w:hAnsi="Arial" w:cs="Arial"/>
        </w:rPr>
        <w:fldChar w:fldCharType="end"/>
      </w:r>
      <w:r w:rsidRPr="531AB1A1">
        <w:rPr>
          <w:rFonts w:ascii="Arial" w:hAnsi="Arial" w:cs="Arial"/>
        </w:rPr>
        <w:t xml:space="preserve"> – </w:t>
      </w:r>
      <w:r w:rsidRPr="531AB1A1">
        <w:rPr>
          <w:rFonts w:ascii="Arial" w:hAnsi="Arial" w:cs="Arial"/>
          <w:b w:val="0"/>
          <w:bCs w:val="0"/>
        </w:rPr>
        <w:t>Protótipo caso de uso CSU004 – Deletar reclamação – Fluxo Principal – Parte 1</w:t>
      </w:r>
      <w:bookmarkEnd w:id="90"/>
    </w:p>
    <w:p w14:paraId="11A4E593" w14:textId="0F5DF830" w:rsidR="00824060" w:rsidRDefault="6C4F356A" w:rsidP="1E806E08">
      <w:pPr>
        <w:spacing w:before="240" w:after="240" w:line="360" w:lineRule="auto"/>
        <w:jc w:val="center"/>
      </w:pPr>
      <w:r>
        <w:rPr>
          <w:noProof/>
        </w:rPr>
        <w:drawing>
          <wp:inline distT="0" distB="0" distL="0" distR="0" wp14:anchorId="0050A284" wp14:editId="6B780AE0">
            <wp:extent cx="2312831" cy="5015280"/>
            <wp:effectExtent l="0" t="0" r="0" b="0"/>
            <wp:docPr id="162065527" name="Imagem 162065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62065527"/>
                    <pic:cNvPicPr/>
                  </pic:nvPicPr>
                  <pic:blipFill>
                    <a:blip r:embed="rId23">
                      <a:extLst>
                        <a:ext uri="{28A0092B-C50C-407E-A947-70E740481C1C}">
                          <a14:useLocalDpi xmlns:a14="http://schemas.microsoft.com/office/drawing/2010/main" val="0"/>
                        </a:ext>
                      </a:extLst>
                    </a:blip>
                    <a:stretch>
                      <a:fillRect/>
                    </a:stretch>
                  </pic:blipFill>
                  <pic:spPr>
                    <a:xfrm>
                      <a:off x="0" y="0"/>
                      <a:ext cx="2312831" cy="5015280"/>
                    </a:xfrm>
                    <a:prstGeom prst="rect">
                      <a:avLst/>
                    </a:prstGeom>
                  </pic:spPr>
                </pic:pic>
              </a:graphicData>
            </a:graphic>
          </wp:inline>
        </w:drawing>
      </w:r>
    </w:p>
    <w:p w14:paraId="1B92AD98" w14:textId="0E272B0F" w:rsidR="00824060" w:rsidRDefault="531AB1A1" w:rsidP="1E806E08">
      <w:pPr>
        <w:spacing w:before="240" w:after="240" w:line="360" w:lineRule="auto"/>
        <w:jc w:val="center"/>
        <w:rPr>
          <w:rFonts w:ascii="Arial" w:eastAsia="Arial" w:hAnsi="Arial" w:cs="Arial"/>
          <w:sz w:val="20"/>
          <w:szCs w:val="20"/>
        </w:rPr>
      </w:pPr>
      <w:r w:rsidRPr="531AB1A1">
        <w:rPr>
          <w:rFonts w:ascii="Arial" w:eastAsia="Arial" w:hAnsi="Arial" w:cs="Arial"/>
          <w:sz w:val="20"/>
          <w:szCs w:val="20"/>
        </w:rPr>
        <w:t xml:space="preserve">Fonte: Autores - Extraído da plataforma </w:t>
      </w:r>
      <w:proofErr w:type="spellStart"/>
      <w:r w:rsidRPr="531AB1A1">
        <w:rPr>
          <w:rFonts w:ascii="Arial" w:eastAsia="Arial" w:hAnsi="Arial" w:cs="Arial"/>
          <w:sz w:val="20"/>
          <w:szCs w:val="20"/>
        </w:rPr>
        <w:t>Figma</w:t>
      </w:r>
      <w:proofErr w:type="spellEnd"/>
      <w:r w:rsidRPr="531AB1A1">
        <w:rPr>
          <w:rFonts w:ascii="Arial" w:eastAsia="Arial" w:hAnsi="Arial" w:cs="Arial"/>
          <w:sz w:val="20"/>
          <w:szCs w:val="20"/>
        </w:rPr>
        <w:t xml:space="preserve"> (2024).</w:t>
      </w:r>
    </w:p>
    <w:p w14:paraId="080FB8C4" w14:textId="005677C2" w:rsidR="00D27429" w:rsidRPr="00E817E4" w:rsidRDefault="531AB1A1" w:rsidP="00D27429">
      <w:pPr>
        <w:pStyle w:val="Legenda"/>
        <w:keepNext/>
        <w:jc w:val="center"/>
        <w:rPr>
          <w:rFonts w:ascii="Arial" w:hAnsi="Arial" w:cs="Arial"/>
          <w:b w:val="0"/>
          <w:bCs w:val="0"/>
        </w:rPr>
      </w:pPr>
      <w:bookmarkStart w:id="91" w:name="_Toc183291005"/>
      <w:r w:rsidRPr="531AB1A1">
        <w:rPr>
          <w:rFonts w:ascii="Arial" w:hAnsi="Arial" w:cs="Arial"/>
        </w:rPr>
        <w:lastRenderedPageBreak/>
        <w:t xml:space="preserve">Figura </w:t>
      </w:r>
      <w:r w:rsidR="00D27429" w:rsidRPr="531AB1A1">
        <w:rPr>
          <w:rFonts w:ascii="Arial" w:hAnsi="Arial" w:cs="Arial"/>
        </w:rPr>
        <w:fldChar w:fldCharType="begin"/>
      </w:r>
      <w:r w:rsidR="00D27429" w:rsidRPr="531AB1A1">
        <w:rPr>
          <w:rFonts w:ascii="Arial" w:hAnsi="Arial" w:cs="Arial"/>
        </w:rPr>
        <w:instrText xml:space="preserve"> SEQ Figura \* ARABIC </w:instrText>
      </w:r>
      <w:r w:rsidR="00D27429" w:rsidRPr="531AB1A1">
        <w:rPr>
          <w:rFonts w:ascii="Arial" w:hAnsi="Arial" w:cs="Arial"/>
        </w:rPr>
        <w:fldChar w:fldCharType="separate"/>
      </w:r>
      <w:r w:rsidR="00A2034F">
        <w:rPr>
          <w:rFonts w:ascii="Arial" w:hAnsi="Arial" w:cs="Arial"/>
          <w:noProof/>
        </w:rPr>
        <w:t>11</w:t>
      </w:r>
      <w:r w:rsidR="00D27429" w:rsidRPr="531AB1A1">
        <w:rPr>
          <w:rFonts w:ascii="Arial" w:hAnsi="Arial" w:cs="Arial"/>
        </w:rPr>
        <w:fldChar w:fldCharType="end"/>
      </w:r>
      <w:r w:rsidRPr="531AB1A1">
        <w:rPr>
          <w:rFonts w:ascii="Arial" w:hAnsi="Arial" w:cs="Arial"/>
        </w:rPr>
        <w:t xml:space="preserve"> – </w:t>
      </w:r>
      <w:r w:rsidRPr="531AB1A1">
        <w:rPr>
          <w:rFonts w:ascii="Arial" w:hAnsi="Arial" w:cs="Arial"/>
          <w:b w:val="0"/>
          <w:bCs w:val="0"/>
        </w:rPr>
        <w:t>Protótipo caso de uso CSU004 – Deletar reclamação – Fluxo Principal – Parte 2</w:t>
      </w:r>
      <w:bookmarkEnd w:id="91"/>
    </w:p>
    <w:p w14:paraId="49A0FA52" w14:textId="6B81C698" w:rsidR="00824060" w:rsidRDefault="004D7D68" w:rsidP="1E806E08">
      <w:pPr>
        <w:spacing w:before="240" w:after="240" w:line="360" w:lineRule="auto"/>
        <w:jc w:val="center"/>
      </w:pPr>
      <w:r>
        <w:rPr>
          <w:noProof/>
        </w:rPr>
        <w:drawing>
          <wp:inline distT="0" distB="0" distL="0" distR="0" wp14:anchorId="25BE0D20" wp14:editId="78203186">
            <wp:extent cx="2657475" cy="5762626"/>
            <wp:effectExtent l="0" t="0" r="0" b="0"/>
            <wp:docPr id="902413529" name="Imagem 902413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02413529"/>
                    <pic:cNvPicPr/>
                  </pic:nvPicPr>
                  <pic:blipFill>
                    <a:blip r:embed="rId24">
                      <a:extLst>
                        <a:ext uri="{28A0092B-C50C-407E-A947-70E740481C1C}">
                          <a14:useLocalDpi xmlns:a14="http://schemas.microsoft.com/office/drawing/2010/main" val="0"/>
                        </a:ext>
                      </a:extLst>
                    </a:blip>
                    <a:stretch>
                      <a:fillRect/>
                    </a:stretch>
                  </pic:blipFill>
                  <pic:spPr>
                    <a:xfrm>
                      <a:off x="0" y="0"/>
                      <a:ext cx="2657475" cy="5762626"/>
                    </a:xfrm>
                    <a:prstGeom prst="rect">
                      <a:avLst/>
                    </a:prstGeom>
                  </pic:spPr>
                </pic:pic>
              </a:graphicData>
            </a:graphic>
          </wp:inline>
        </w:drawing>
      </w:r>
    </w:p>
    <w:p w14:paraId="57FA6A97" w14:textId="53660DDB" w:rsidR="00824060" w:rsidRDefault="531AB1A1" w:rsidP="1E806E08">
      <w:pPr>
        <w:spacing w:before="240" w:after="240" w:line="360" w:lineRule="auto"/>
        <w:jc w:val="center"/>
        <w:rPr>
          <w:rFonts w:ascii="Arial" w:eastAsia="Arial" w:hAnsi="Arial" w:cs="Arial"/>
          <w:sz w:val="20"/>
          <w:szCs w:val="20"/>
        </w:rPr>
      </w:pPr>
      <w:r w:rsidRPr="531AB1A1">
        <w:rPr>
          <w:rFonts w:ascii="Arial" w:eastAsia="Arial" w:hAnsi="Arial" w:cs="Arial"/>
          <w:sz w:val="20"/>
          <w:szCs w:val="20"/>
        </w:rPr>
        <w:t xml:space="preserve">Fonte: Autores - Extraído da plataforma </w:t>
      </w:r>
      <w:proofErr w:type="spellStart"/>
      <w:r w:rsidRPr="531AB1A1">
        <w:rPr>
          <w:rFonts w:ascii="Arial" w:eastAsia="Arial" w:hAnsi="Arial" w:cs="Arial"/>
          <w:sz w:val="20"/>
          <w:szCs w:val="20"/>
        </w:rPr>
        <w:t>Figma</w:t>
      </w:r>
      <w:proofErr w:type="spellEnd"/>
      <w:r w:rsidRPr="531AB1A1">
        <w:rPr>
          <w:rFonts w:ascii="Arial" w:eastAsia="Arial" w:hAnsi="Arial" w:cs="Arial"/>
          <w:sz w:val="20"/>
          <w:szCs w:val="20"/>
        </w:rPr>
        <w:t xml:space="preserve"> (2024).</w:t>
      </w:r>
    </w:p>
    <w:p w14:paraId="5C5DE62D" w14:textId="1FC87E34" w:rsidR="00824060" w:rsidRDefault="00824060" w:rsidP="1E806E08">
      <w:pPr>
        <w:spacing w:before="240" w:after="240" w:line="360" w:lineRule="auto"/>
        <w:jc w:val="center"/>
        <w:rPr>
          <w:rFonts w:ascii="Arial" w:eastAsia="Arial" w:hAnsi="Arial" w:cs="Arial"/>
          <w:sz w:val="20"/>
          <w:szCs w:val="20"/>
        </w:rPr>
      </w:pPr>
    </w:p>
    <w:p w14:paraId="69B55C21" w14:textId="5D33ACBA" w:rsidR="00D27429" w:rsidRPr="00E817E4" w:rsidRDefault="531AB1A1" w:rsidP="00D27429">
      <w:pPr>
        <w:pStyle w:val="Legenda"/>
        <w:keepNext/>
        <w:jc w:val="center"/>
        <w:rPr>
          <w:rFonts w:ascii="Arial" w:hAnsi="Arial" w:cs="Arial"/>
          <w:b w:val="0"/>
          <w:bCs w:val="0"/>
        </w:rPr>
      </w:pPr>
      <w:bookmarkStart w:id="92" w:name="_Toc183291006"/>
      <w:r w:rsidRPr="531AB1A1">
        <w:rPr>
          <w:rFonts w:ascii="Arial" w:hAnsi="Arial" w:cs="Arial"/>
        </w:rPr>
        <w:lastRenderedPageBreak/>
        <w:t xml:space="preserve">Figura </w:t>
      </w:r>
      <w:r w:rsidR="00D27429" w:rsidRPr="531AB1A1">
        <w:rPr>
          <w:rFonts w:ascii="Arial" w:hAnsi="Arial" w:cs="Arial"/>
        </w:rPr>
        <w:fldChar w:fldCharType="begin"/>
      </w:r>
      <w:r w:rsidR="00D27429" w:rsidRPr="531AB1A1">
        <w:rPr>
          <w:rFonts w:ascii="Arial" w:hAnsi="Arial" w:cs="Arial"/>
        </w:rPr>
        <w:instrText xml:space="preserve"> SEQ Figura \* ARABIC </w:instrText>
      </w:r>
      <w:r w:rsidR="00D27429" w:rsidRPr="531AB1A1">
        <w:rPr>
          <w:rFonts w:ascii="Arial" w:hAnsi="Arial" w:cs="Arial"/>
        </w:rPr>
        <w:fldChar w:fldCharType="separate"/>
      </w:r>
      <w:r w:rsidR="00A2034F">
        <w:rPr>
          <w:rFonts w:ascii="Arial" w:hAnsi="Arial" w:cs="Arial"/>
          <w:noProof/>
        </w:rPr>
        <w:t>12</w:t>
      </w:r>
      <w:r w:rsidR="00D27429" w:rsidRPr="531AB1A1">
        <w:rPr>
          <w:rFonts w:ascii="Arial" w:hAnsi="Arial" w:cs="Arial"/>
        </w:rPr>
        <w:fldChar w:fldCharType="end"/>
      </w:r>
      <w:r w:rsidRPr="531AB1A1">
        <w:rPr>
          <w:rFonts w:ascii="Arial" w:hAnsi="Arial" w:cs="Arial"/>
        </w:rPr>
        <w:t xml:space="preserve"> – </w:t>
      </w:r>
      <w:r w:rsidRPr="531AB1A1">
        <w:rPr>
          <w:rFonts w:ascii="Arial" w:hAnsi="Arial" w:cs="Arial"/>
          <w:b w:val="0"/>
          <w:bCs w:val="0"/>
        </w:rPr>
        <w:t>Protótipo caso de uso CSU004 – Deletar reclamação – Fluxo Principal – Parte 3</w:t>
      </w:r>
      <w:bookmarkEnd w:id="92"/>
    </w:p>
    <w:p w14:paraId="53D999DC" w14:textId="3FD72F6A" w:rsidR="00824060" w:rsidRDefault="263A53AC" w:rsidP="1E806E08">
      <w:pPr>
        <w:spacing w:before="240" w:after="240" w:line="360" w:lineRule="auto"/>
        <w:jc w:val="center"/>
      </w:pPr>
      <w:r>
        <w:rPr>
          <w:noProof/>
        </w:rPr>
        <w:drawing>
          <wp:inline distT="0" distB="0" distL="0" distR="0" wp14:anchorId="67FFEAED" wp14:editId="23838794">
            <wp:extent cx="2657475" cy="5762626"/>
            <wp:effectExtent l="0" t="0" r="0" b="0"/>
            <wp:docPr id="1075808835" name="Imagem 1075808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075808835"/>
                    <pic:cNvPicPr/>
                  </pic:nvPicPr>
                  <pic:blipFill>
                    <a:blip r:embed="rId25">
                      <a:extLst>
                        <a:ext uri="{28A0092B-C50C-407E-A947-70E740481C1C}">
                          <a14:useLocalDpi xmlns:a14="http://schemas.microsoft.com/office/drawing/2010/main" val="0"/>
                        </a:ext>
                      </a:extLst>
                    </a:blip>
                    <a:stretch>
                      <a:fillRect/>
                    </a:stretch>
                  </pic:blipFill>
                  <pic:spPr>
                    <a:xfrm>
                      <a:off x="0" y="0"/>
                      <a:ext cx="2657475" cy="5762626"/>
                    </a:xfrm>
                    <a:prstGeom prst="rect">
                      <a:avLst/>
                    </a:prstGeom>
                  </pic:spPr>
                </pic:pic>
              </a:graphicData>
            </a:graphic>
          </wp:inline>
        </w:drawing>
      </w:r>
    </w:p>
    <w:p w14:paraId="538A0675" w14:textId="1319EBAD" w:rsidR="00824060" w:rsidRDefault="531AB1A1" w:rsidP="1E806E08">
      <w:pPr>
        <w:spacing w:before="240" w:after="240" w:line="360" w:lineRule="auto"/>
        <w:jc w:val="center"/>
        <w:rPr>
          <w:rFonts w:ascii="Arial" w:eastAsia="Arial" w:hAnsi="Arial" w:cs="Arial"/>
          <w:sz w:val="20"/>
          <w:szCs w:val="20"/>
        </w:rPr>
      </w:pPr>
      <w:r w:rsidRPr="531AB1A1">
        <w:rPr>
          <w:rFonts w:ascii="Arial" w:eastAsia="Arial" w:hAnsi="Arial" w:cs="Arial"/>
          <w:sz w:val="20"/>
          <w:szCs w:val="20"/>
        </w:rPr>
        <w:t xml:space="preserve">Fonte: Autores - Extraído da plataforma </w:t>
      </w:r>
      <w:proofErr w:type="spellStart"/>
      <w:r w:rsidRPr="531AB1A1">
        <w:rPr>
          <w:rFonts w:ascii="Arial" w:eastAsia="Arial" w:hAnsi="Arial" w:cs="Arial"/>
          <w:sz w:val="20"/>
          <w:szCs w:val="20"/>
        </w:rPr>
        <w:t>Figma</w:t>
      </w:r>
      <w:proofErr w:type="spellEnd"/>
      <w:r w:rsidRPr="531AB1A1">
        <w:rPr>
          <w:rFonts w:ascii="Arial" w:eastAsia="Arial" w:hAnsi="Arial" w:cs="Arial"/>
          <w:sz w:val="20"/>
          <w:szCs w:val="20"/>
        </w:rPr>
        <w:t xml:space="preserve"> (2024).</w:t>
      </w:r>
    </w:p>
    <w:p w14:paraId="71D4F63D" w14:textId="22BE643B" w:rsidR="00824060" w:rsidRDefault="00824060" w:rsidP="1E806E08">
      <w:pPr>
        <w:spacing w:before="240" w:after="240" w:line="360" w:lineRule="auto"/>
        <w:jc w:val="center"/>
        <w:rPr>
          <w:rFonts w:ascii="Arial" w:eastAsia="Arial" w:hAnsi="Arial" w:cs="Arial"/>
          <w:sz w:val="20"/>
          <w:szCs w:val="20"/>
        </w:rPr>
      </w:pPr>
    </w:p>
    <w:p w14:paraId="5A29987C" w14:textId="5789A137" w:rsidR="00824060" w:rsidRDefault="00824060" w:rsidP="1E806E08">
      <w:pPr>
        <w:spacing w:before="240" w:after="240" w:line="360" w:lineRule="auto"/>
        <w:jc w:val="center"/>
        <w:rPr>
          <w:rFonts w:ascii="Arial" w:eastAsia="Arial" w:hAnsi="Arial" w:cs="Arial"/>
          <w:sz w:val="20"/>
          <w:szCs w:val="20"/>
        </w:rPr>
      </w:pPr>
    </w:p>
    <w:p w14:paraId="453DB205" w14:textId="268EB126" w:rsidR="00824060" w:rsidRDefault="00824060" w:rsidP="1E806E08">
      <w:pPr>
        <w:spacing w:before="240" w:after="240" w:line="360" w:lineRule="auto"/>
        <w:jc w:val="both"/>
        <w:rPr>
          <w:sz w:val="20"/>
          <w:szCs w:val="20"/>
        </w:rPr>
      </w:pPr>
    </w:p>
    <w:tbl>
      <w:tblPr>
        <w:tblW w:w="0" w:type="auto"/>
        <w:jc w:val="center"/>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2029"/>
        <w:gridCol w:w="6715"/>
      </w:tblGrid>
      <w:tr w:rsidR="078076E3" w14:paraId="07D0AF3F"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4797FD4C" w14:textId="6C987862" w:rsidR="078076E3" w:rsidRDefault="531AB1A1" w:rsidP="078076E3">
            <w:pPr>
              <w:spacing w:line="360" w:lineRule="auto"/>
              <w:jc w:val="both"/>
            </w:pPr>
            <w:r w:rsidRPr="531AB1A1">
              <w:rPr>
                <w:rFonts w:ascii="Arial" w:eastAsia="Arial" w:hAnsi="Arial" w:cs="Arial"/>
                <w:b/>
                <w:bCs/>
              </w:rPr>
              <w:t>CSU005 – Editar reclamação</w:t>
            </w:r>
          </w:p>
        </w:tc>
      </w:tr>
      <w:tr w:rsidR="078076E3" w14:paraId="410DDB42" w14:textId="77777777" w:rsidTr="531AB1A1">
        <w:trPr>
          <w:trHeight w:val="300"/>
          <w:jc w:val="center"/>
        </w:trPr>
        <w:tc>
          <w:tcPr>
            <w:tcW w:w="2029" w:type="dxa"/>
            <w:tcBorders>
              <w:top w:val="single" w:sz="8" w:space="0" w:color="auto"/>
              <w:left w:val="single" w:sz="8" w:space="0" w:color="auto"/>
              <w:bottom w:val="single" w:sz="8" w:space="0" w:color="auto"/>
              <w:right w:val="single" w:sz="8" w:space="0" w:color="auto"/>
            </w:tcBorders>
            <w:tcMar>
              <w:left w:w="108" w:type="dxa"/>
              <w:right w:w="108" w:type="dxa"/>
            </w:tcMar>
          </w:tcPr>
          <w:p w14:paraId="259DCADD" w14:textId="3C926545" w:rsidR="078076E3" w:rsidRDefault="531AB1A1" w:rsidP="078076E3">
            <w:pPr>
              <w:spacing w:line="360" w:lineRule="auto"/>
              <w:jc w:val="both"/>
            </w:pPr>
            <w:r w:rsidRPr="531AB1A1">
              <w:rPr>
                <w:rFonts w:ascii="Arial" w:eastAsia="Arial" w:hAnsi="Arial" w:cs="Arial"/>
                <w:u w:val="single"/>
              </w:rPr>
              <w:t>Sumário</w:t>
            </w:r>
            <w:r w:rsidRPr="531AB1A1">
              <w:rPr>
                <w:rFonts w:ascii="Arial" w:eastAsia="Arial" w:hAnsi="Arial" w:cs="Arial"/>
              </w:rPr>
              <w:t xml:space="preserve">:  </w:t>
            </w:r>
          </w:p>
        </w:tc>
        <w:tc>
          <w:tcPr>
            <w:tcW w:w="6715" w:type="dxa"/>
            <w:tcBorders>
              <w:top w:val="nil"/>
              <w:left w:val="single" w:sz="8" w:space="0" w:color="auto"/>
              <w:bottom w:val="single" w:sz="8" w:space="0" w:color="auto"/>
              <w:right w:val="single" w:sz="8" w:space="0" w:color="auto"/>
            </w:tcBorders>
            <w:tcMar>
              <w:left w:w="108" w:type="dxa"/>
              <w:right w:w="108" w:type="dxa"/>
            </w:tcMar>
          </w:tcPr>
          <w:p w14:paraId="1E0AFEA8" w14:textId="64758C09" w:rsidR="078076E3" w:rsidRDefault="531AB1A1" w:rsidP="078076E3">
            <w:pPr>
              <w:spacing w:line="360" w:lineRule="auto"/>
              <w:jc w:val="both"/>
            </w:pPr>
            <w:r w:rsidRPr="531AB1A1">
              <w:rPr>
                <w:rFonts w:ascii="Arial" w:eastAsia="Arial" w:hAnsi="Arial" w:cs="Arial"/>
              </w:rPr>
              <w:t>Este caso de uso tem como objetivo a modificação das informações de uma reclamação.</w:t>
            </w:r>
          </w:p>
        </w:tc>
      </w:tr>
      <w:tr w:rsidR="078076E3" w14:paraId="4A6D743B"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5A1A58BA" w14:textId="691E6F5A" w:rsidR="078076E3" w:rsidRDefault="531AB1A1" w:rsidP="078076E3">
            <w:pPr>
              <w:spacing w:line="360" w:lineRule="auto"/>
              <w:jc w:val="both"/>
            </w:pPr>
            <w:r w:rsidRPr="531AB1A1">
              <w:rPr>
                <w:rFonts w:ascii="Arial" w:eastAsia="Arial" w:hAnsi="Arial" w:cs="Arial"/>
                <w:b/>
                <w:bCs/>
              </w:rPr>
              <w:t xml:space="preserve">Pré-condição:  </w:t>
            </w:r>
          </w:p>
          <w:p w14:paraId="1DAEA0CD" w14:textId="29459566" w:rsidR="078076E3" w:rsidRDefault="531AB1A1" w:rsidP="078076E3">
            <w:pPr>
              <w:spacing w:line="360" w:lineRule="auto"/>
              <w:jc w:val="both"/>
            </w:pPr>
            <w:r w:rsidRPr="531AB1A1">
              <w:rPr>
                <w:rFonts w:ascii="Arial" w:eastAsia="Arial" w:hAnsi="Arial" w:cs="Arial"/>
              </w:rPr>
              <w:lastRenderedPageBreak/>
              <w:t>O usuário deve estar logado e dentro do feed pessoal.</w:t>
            </w:r>
            <w:r w:rsidRPr="531AB1A1">
              <w:rPr>
                <w:rFonts w:ascii="Arial" w:eastAsia="Arial" w:hAnsi="Arial" w:cs="Arial"/>
                <w:b/>
                <w:bCs/>
              </w:rPr>
              <w:t xml:space="preserve"> </w:t>
            </w:r>
            <w:r w:rsidRPr="531AB1A1">
              <w:rPr>
                <w:rFonts w:ascii="Arial" w:eastAsia="Arial" w:hAnsi="Arial" w:cs="Arial"/>
              </w:rPr>
              <w:t>[RN001] [RN012]</w:t>
            </w:r>
          </w:p>
        </w:tc>
      </w:tr>
      <w:tr w:rsidR="078076E3" w14:paraId="7C64E453"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2E0EA454" w14:textId="531F1055" w:rsidR="078076E3" w:rsidRDefault="531AB1A1" w:rsidP="078076E3">
            <w:pPr>
              <w:spacing w:line="360" w:lineRule="auto"/>
              <w:jc w:val="both"/>
            </w:pPr>
            <w:r w:rsidRPr="531AB1A1">
              <w:rPr>
                <w:rFonts w:ascii="Arial" w:eastAsia="Arial" w:hAnsi="Arial" w:cs="Arial"/>
                <w:b/>
                <w:bCs/>
              </w:rPr>
              <w:t xml:space="preserve">Fluxo Principal </w:t>
            </w:r>
            <w:r w:rsidRPr="531AB1A1">
              <w:rPr>
                <w:rFonts w:ascii="Arial" w:eastAsia="Arial" w:hAnsi="Arial" w:cs="Arial"/>
              </w:rPr>
              <w:t xml:space="preserve"> </w:t>
            </w:r>
          </w:p>
          <w:p w14:paraId="449383DD" w14:textId="16BA9D0A" w:rsidR="078076E3" w:rsidRDefault="531AB1A1" w:rsidP="078076E3">
            <w:pPr>
              <w:spacing w:line="360" w:lineRule="auto"/>
              <w:jc w:val="both"/>
            </w:pPr>
            <w:r w:rsidRPr="531AB1A1">
              <w:rPr>
                <w:rFonts w:ascii="Arial" w:eastAsia="Arial" w:hAnsi="Arial" w:cs="Arial"/>
              </w:rPr>
              <w:t>Este caso de uso se inicia quando o usuário escolhe a opção de “Alterar reclamação”.</w:t>
            </w:r>
            <w:r w:rsidRPr="531AB1A1">
              <w:rPr>
                <w:rFonts w:ascii="Arial" w:eastAsia="Arial" w:hAnsi="Arial" w:cs="Arial"/>
                <w:b/>
                <w:bCs/>
              </w:rPr>
              <w:t xml:space="preserve"> </w:t>
            </w:r>
          </w:p>
          <w:p w14:paraId="7B5151DA" w14:textId="52C9A19D" w:rsidR="078076E3" w:rsidRDefault="531AB1A1" w:rsidP="00820795">
            <w:pPr>
              <w:pStyle w:val="PargrafodaLista"/>
              <w:numPr>
                <w:ilvl w:val="0"/>
                <w:numId w:val="19"/>
              </w:numPr>
              <w:spacing w:line="360" w:lineRule="auto"/>
              <w:jc w:val="both"/>
              <w:rPr>
                <w:rFonts w:ascii="Arial" w:eastAsia="Arial" w:hAnsi="Arial" w:cs="Arial"/>
              </w:rPr>
            </w:pPr>
            <w:r w:rsidRPr="531AB1A1">
              <w:rPr>
                <w:rFonts w:ascii="Arial" w:eastAsia="Arial" w:hAnsi="Arial" w:cs="Arial"/>
              </w:rPr>
              <w:t xml:space="preserve">O ator usuário seleciona “alterar reclamação” na reclamação que deseja alterar. </w:t>
            </w:r>
          </w:p>
          <w:p w14:paraId="7D98F21C" w14:textId="5C838E3E" w:rsidR="078076E3" w:rsidRDefault="531AB1A1" w:rsidP="00820795">
            <w:pPr>
              <w:pStyle w:val="PargrafodaLista"/>
              <w:numPr>
                <w:ilvl w:val="0"/>
                <w:numId w:val="19"/>
              </w:numPr>
              <w:spacing w:line="360" w:lineRule="auto"/>
              <w:jc w:val="both"/>
              <w:rPr>
                <w:rFonts w:ascii="Arial" w:eastAsia="Arial" w:hAnsi="Arial" w:cs="Arial"/>
              </w:rPr>
            </w:pPr>
            <w:r w:rsidRPr="531AB1A1">
              <w:rPr>
                <w:rFonts w:ascii="Arial" w:eastAsia="Arial" w:hAnsi="Arial" w:cs="Arial"/>
              </w:rPr>
              <w:t xml:space="preserve">O usuário altera as informações que desejar (imagens não podem ser alteradas). [RN007]  </w:t>
            </w:r>
          </w:p>
          <w:p w14:paraId="69BFD061" w14:textId="32FCC9A8" w:rsidR="078076E3" w:rsidRDefault="531AB1A1" w:rsidP="00820795">
            <w:pPr>
              <w:pStyle w:val="PargrafodaLista"/>
              <w:numPr>
                <w:ilvl w:val="0"/>
                <w:numId w:val="19"/>
              </w:numPr>
              <w:spacing w:line="360" w:lineRule="auto"/>
              <w:jc w:val="both"/>
              <w:rPr>
                <w:rFonts w:ascii="Arial" w:eastAsia="Arial" w:hAnsi="Arial" w:cs="Arial"/>
              </w:rPr>
            </w:pPr>
            <w:r w:rsidRPr="531AB1A1">
              <w:rPr>
                <w:rFonts w:ascii="Arial" w:eastAsia="Arial" w:hAnsi="Arial" w:cs="Arial"/>
              </w:rPr>
              <w:t xml:space="preserve">O sistema atualiza as informações da reclamação com os dados informados.  </w:t>
            </w:r>
          </w:p>
        </w:tc>
      </w:tr>
      <w:tr w:rsidR="078076E3" w14:paraId="4B255E69"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51B27966" w14:textId="24A16DFE" w:rsidR="078076E3" w:rsidRDefault="531AB1A1" w:rsidP="078076E3">
            <w:pPr>
              <w:spacing w:line="360" w:lineRule="auto"/>
              <w:jc w:val="both"/>
            </w:pPr>
            <w:r w:rsidRPr="531AB1A1">
              <w:rPr>
                <w:rFonts w:ascii="Arial" w:eastAsia="Arial" w:hAnsi="Arial" w:cs="Arial"/>
                <w:b/>
                <w:bCs/>
              </w:rPr>
              <w:t xml:space="preserve">Fluxos Alternativos </w:t>
            </w:r>
          </w:p>
          <w:p w14:paraId="60C9B07B" w14:textId="08A9AC83" w:rsidR="078076E3" w:rsidRDefault="531AB1A1" w:rsidP="078076E3">
            <w:pPr>
              <w:spacing w:line="360" w:lineRule="auto"/>
              <w:jc w:val="both"/>
            </w:pPr>
            <w:r w:rsidRPr="531AB1A1">
              <w:rPr>
                <w:rFonts w:ascii="Arial" w:eastAsia="Arial" w:hAnsi="Arial" w:cs="Arial"/>
              </w:rPr>
              <w:t>Não se aplica.</w:t>
            </w:r>
            <w:r w:rsidRPr="531AB1A1">
              <w:rPr>
                <w:rFonts w:ascii="Arial" w:eastAsia="Arial" w:hAnsi="Arial" w:cs="Arial"/>
                <w:b/>
                <w:bCs/>
              </w:rPr>
              <w:t xml:space="preserve"> </w:t>
            </w:r>
          </w:p>
        </w:tc>
      </w:tr>
      <w:tr w:rsidR="078076E3" w14:paraId="7F750761"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03A1D0B2" w14:textId="30984E42" w:rsidR="078076E3" w:rsidRDefault="531AB1A1" w:rsidP="078076E3">
            <w:pPr>
              <w:spacing w:line="360" w:lineRule="auto"/>
              <w:jc w:val="both"/>
            </w:pPr>
            <w:r w:rsidRPr="531AB1A1">
              <w:rPr>
                <w:rFonts w:ascii="Arial" w:eastAsia="Arial" w:hAnsi="Arial" w:cs="Arial"/>
                <w:b/>
                <w:bCs/>
              </w:rPr>
              <w:t xml:space="preserve">Fluxos de Exceção </w:t>
            </w:r>
          </w:p>
          <w:p w14:paraId="54D1C7CD" w14:textId="5C800D1D" w:rsidR="078076E3" w:rsidRPr="005A3981" w:rsidRDefault="531AB1A1" w:rsidP="005A3981">
            <w:pPr>
              <w:spacing w:line="360" w:lineRule="auto"/>
              <w:jc w:val="both"/>
              <w:rPr>
                <w:rFonts w:ascii="Arial" w:eastAsia="Arial" w:hAnsi="Arial" w:cs="Arial"/>
              </w:rPr>
            </w:pPr>
            <w:r w:rsidRPr="531AB1A1">
              <w:rPr>
                <w:rFonts w:ascii="Arial" w:eastAsia="Arial" w:hAnsi="Arial" w:cs="Arial"/>
              </w:rPr>
              <w:t>Não se aplica.</w:t>
            </w:r>
          </w:p>
        </w:tc>
      </w:tr>
      <w:tr w:rsidR="078076E3" w14:paraId="431CC0CF"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5B946D1F" w14:textId="22FABC97" w:rsidR="078076E3" w:rsidRDefault="531AB1A1" w:rsidP="078076E3">
            <w:pPr>
              <w:spacing w:line="360" w:lineRule="auto"/>
              <w:jc w:val="both"/>
            </w:pPr>
            <w:r w:rsidRPr="531AB1A1">
              <w:rPr>
                <w:rFonts w:ascii="Arial" w:eastAsia="Arial" w:hAnsi="Arial" w:cs="Arial"/>
                <w:b/>
                <w:bCs/>
              </w:rPr>
              <w:t xml:space="preserve">Pós-condições:  </w:t>
            </w:r>
          </w:p>
          <w:p w14:paraId="7112C856" w14:textId="78990D94" w:rsidR="078076E3" w:rsidRDefault="531AB1A1" w:rsidP="078076E3">
            <w:pPr>
              <w:spacing w:line="360" w:lineRule="auto"/>
              <w:jc w:val="both"/>
            </w:pPr>
            <w:r w:rsidRPr="531AB1A1">
              <w:rPr>
                <w:rFonts w:ascii="Arial" w:eastAsia="Arial" w:hAnsi="Arial" w:cs="Arial"/>
              </w:rPr>
              <w:t xml:space="preserve">Não se aplica. </w:t>
            </w:r>
            <w:r w:rsidRPr="531AB1A1">
              <w:rPr>
                <w:rFonts w:ascii="Arial" w:eastAsia="Arial" w:hAnsi="Arial" w:cs="Arial"/>
                <w:b/>
                <w:bCs/>
              </w:rPr>
              <w:t xml:space="preserve"> </w:t>
            </w:r>
          </w:p>
        </w:tc>
      </w:tr>
      <w:tr w:rsidR="078076E3" w14:paraId="4C03F4FE"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5EC41993" w14:textId="5B6B1CF5" w:rsidR="078076E3" w:rsidRDefault="531AB1A1" w:rsidP="078076E3">
            <w:pPr>
              <w:spacing w:line="360" w:lineRule="auto"/>
              <w:jc w:val="both"/>
            </w:pPr>
            <w:r w:rsidRPr="531AB1A1">
              <w:rPr>
                <w:rFonts w:ascii="Arial" w:eastAsia="Arial" w:hAnsi="Arial" w:cs="Arial"/>
                <w:b/>
                <w:bCs/>
              </w:rPr>
              <w:t>Regras de Negócio:</w:t>
            </w:r>
            <w:r w:rsidRPr="531AB1A1">
              <w:rPr>
                <w:rFonts w:ascii="Arial" w:eastAsia="Arial" w:hAnsi="Arial" w:cs="Arial"/>
              </w:rPr>
              <w:t xml:space="preserve"> RN001, RN007 e RN012</w:t>
            </w:r>
          </w:p>
        </w:tc>
      </w:tr>
    </w:tbl>
    <w:p w14:paraId="5E0C0959" w14:textId="0B8B5049" w:rsidR="00D27429" w:rsidRPr="00E817E4" w:rsidRDefault="531AB1A1" w:rsidP="00D27429">
      <w:pPr>
        <w:pStyle w:val="Legenda"/>
        <w:keepNext/>
        <w:jc w:val="center"/>
        <w:rPr>
          <w:rFonts w:ascii="Arial" w:hAnsi="Arial" w:cs="Arial"/>
          <w:b w:val="0"/>
          <w:bCs w:val="0"/>
        </w:rPr>
      </w:pPr>
      <w:bookmarkStart w:id="93" w:name="_Toc183291007"/>
      <w:r w:rsidRPr="531AB1A1">
        <w:rPr>
          <w:rFonts w:ascii="Arial" w:hAnsi="Arial" w:cs="Arial"/>
        </w:rPr>
        <w:lastRenderedPageBreak/>
        <w:t xml:space="preserve">Figura </w:t>
      </w:r>
      <w:r w:rsidR="00D27429" w:rsidRPr="531AB1A1">
        <w:rPr>
          <w:rFonts w:ascii="Arial" w:hAnsi="Arial" w:cs="Arial"/>
        </w:rPr>
        <w:fldChar w:fldCharType="begin"/>
      </w:r>
      <w:r w:rsidR="00D27429" w:rsidRPr="531AB1A1">
        <w:rPr>
          <w:rFonts w:ascii="Arial" w:hAnsi="Arial" w:cs="Arial"/>
        </w:rPr>
        <w:instrText xml:space="preserve"> SEQ Figura \* ARABIC </w:instrText>
      </w:r>
      <w:r w:rsidR="00D27429" w:rsidRPr="531AB1A1">
        <w:rPr>
          <w:rFonts w:ascii="Arial" w:hAnsi="Arial" w:cs="Arial"/>
        </w:rPr>
        <w:fldChar w:fldCharType="separate"/>
      </w:r>
      <w:r w:rsidR="00A2034F">
        <w:rPr>
          <w:rFonts w:ascii="Arial" w:hAnsi="Arial" w:cs="Arial"/>
          <w:noProof/>
        </w:rPr>
        <w:t>13</w:t>
      </w:r>
      <w:r w:rsidR="00D27429" w:rsidRPr="531AB1A1">
        <w:rPr>
          <w:rFonts w:ascii="Arial" w:hAnsi="Arial" w:cs="Arial"/>
        </w:rPr>
        <w:fldChar w:fldCharType="end"/>
      </w:r>
      <w:r w:rsidRPr="531AB1A1">
        <w:rPr>
          <w:rFonts w:ascii="Arial" w:hAnsi="Arial" w:cs="Arial"/>
        </w:rPr>
        <w:t xml:space="preserve"> - </w:t>
      </w:r>
      <w:r w:rsidRPr="531AB1A1">
        <w:rPr>
          <w:rFonts w:ascii="Arial" w:hAnsi="Arial" w:cs="Arial"/>
          <w:b w:val="0"/>
          <w:bCs w:val="0"/>
        </w:rPr>
        <w:t>Protótipo caso de uso CSU005 – Editar reclamação – Fluxo Principal – Parte 1</w:t>
      </w:r>
      <w:bookmarkEnd w:id="93"/>
    </w:p>
    <w:p w14:paraId="298E7084" w14:textId="394AA083" w:rsidR="208B2DEA" w:rsidRDefault="208B2DEA" w:rsidP="1E806E08">
      <w:pPr>
        <w:spacing w:before="240" w:after="240" w:line="360" w:lineRule="auto"/>
        <w:jc w:val="center"/>
      </w:pPr>
      <w:r>
        <w:rPr>
          <w:noProof/>
        </w:rPr>
        <w:drawing>
          <wp:inline distT="0" distB="0" distL="0" distR="0" wp14:anchorId="0C2EEE61" wp14:editId="4D2705D3">
            <wp:extent cx="2312831" cy="5015280"/>
            <wp:effectExtent l="0" t="0" r="0" b="0"/>
            <wp:docPr id="1709122597" name="Imagem 1709122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709122597"/>
                    <pic:cNvPicPr/>
                  </pic:nvPicPr>
                  <pic:blipFill>
                    <a:blip r:embed="rId23">
                      <a:extLst>
                        <a:ext uri="{28A0092B-C50C-407E-A947-70E740481C1C}">
                          <a14:useLocalDpi xmlns:a14="http://schemas.microsoft.com/office/drawing/2010/main" val="0"/>
                        </a:ext>
                      </a:extLst>
                    </a:blip>
                    <a:stretch>
                      <a:fillRect/>
                    </a:stretch>
                  </pic:blipFill>
                  <pic:spPr>
                    <a:xfrm>
                      <a:off x="0" y="0"/>
                      <a:ext cx="2312831" cy="5015280"/>
                    </a:xfrm>
                    <a:prstGeom prst="rect">
                      <a:avLst/>
                    </a:prstGeom>
                  </pic:spPr>
                </pic:pic>
              </a:graphicData>
            </a:graphic>
          </wp:inline>
        </w:drawing>
      </w:r>
    </w:p>
    <w:p w14:paraId="34397E00" w14:textId="16B71A98" w:rsidR="777B1667" w:rsidRDefault="531AB1A1" w:rsidP="1E806E08">
      <w:pPr>
        <w:spacing w:before="240" w:after="240" w:line="360" w:lineRule="auto"/>
        <w:jc w:val="center"/>
        <w:rPr>
          <w:rFonts w:ascii="Arial" w:eastAsia="Arial" w:hAnsi="Arial" w:cs="Arial"/>
          <w:sz w:val="20"/>
          <w:szCs w:val="20"/>
        </w:rPr>
      </w:pPr>
      <w:r w:rsidRPr="531AB1A1">
        <w:rPr>
          <w:rFonts w:ascii="Arial" w:eastAsia="Arial" w:hAnsi="Arial" w:cs="Arial"/>
          <w:sz w:val="20"/>
          <w:szCs w:val="20"/>
        </w:rPr>
        <w:t xml:space="preserve">Fonte: Autores - Extraído da plataforma </w:t>
      </w:r>
      <w:proofErr w:type="spellStart"/>
      <w:r w:rsidRPr="531AB1A1">
        <w:rPr>
          <w:rFonts w:ascii="Arial" w:eastAsia="Arial" w:hAnsi="Arial" w:cs="Arial"/>
          <w:sz w:val="20"/>
          <w:szCs w:val="20"/>
        </w:rPr>
        <w:t>Figma</w:t>
      </w:r>
      <w:proofErr w:type="spellEnd"/>
      <w:r w:rsidRPr="531AB1A1">
        <w:rPr>
          <w:rFonts w:ascii="Arial" w:eastAsia="Arial" w:hAnsi="Arial" w:cs="Arial"/>
          <w:sz w:val="20"/>
          <w:szCs w:val="20"/>
        </w:rPr>
        <w:t xml:space="preserve"> (2024).</w:t>
      </w:r>
    </w:p>
    <w:p w14:paraId="14D6EC3E" w14:textId="7783583E" w:rsidR="00D27429" w:rsidRPr="00E817E4" w:rsidRDefault="531AB1A1" w:rsidP="00D27429">
      <w:pPr>
        <w:pStyle w:val="Legenda"/>
        <w:keepNext/>
        <w:jc w:val="center"/>
        <w:rPr>
          <w:rFonts w:ascii="Arial" w:hAnsi="Arial" w:cs="Arial"/>
          <w:b w:val="0"/>
          <w:bCs w:val="0"/>
        </w:rPr>
      </w:pPr>
      <w:bookmarkStart w:id="94" w:name="_Toc183291008"/>
      <w:r w:rsidRPr="531AB1A1">
        <w:rPr>
          <w:rFonts w:ascii="Arial" w:hAnsi="Arial" w:cs="Arial"/>
        </w:rPr>
        <w:lastRenderedPageBreak/>
        <w:t xml:space="preserve">Figura </w:t>
      </w:r>
      <w:r w:rsidR="00D27429" w:rsidRPr="531AB1A1">
        <w:rPr>
          <w:rFonts w:ascii="Arial" w:hAnsi="Arial" w:cs="Arial"/>
        </w:rPr>
        <w:fldChar w:fldCharType="begin"/>
      </w:r>
      <w:r w:rsidR="00D27429" w:rsidRPr="531AB1A1">
        <w:rPr>
          <w:rFonts w:ascii="Arial" w:hAnsi="Arial" w:cs="Arial"/>
        </w:rPr>
        <w:instrText xml:space="preserve"> SEQ Figura \* ARABIC </w:instrText>
      </w:r>
      <w:r w:rsidR="00D27429" w:rsidRPr="531AB1A1">
        <w:rPr>
          <w:rFonts w:ascii="Arial" w:hAnsi="Arial" w:cs="Arial"/>
        </w:rPr>
        <w:fldChar w:fldCharType="separate"/>
      </w:r>
      <w:r w:rsidR="00A2034F">
        <w:rPr>
          <w:rFonts w:ascii="Arial" w:hAnsi="Arial" w:cs="Arial"/>
          <w:noProof/>
        </w:rPr>
        <w:t>14</w:t>
      </w:r>
      <w:r w:rsidR="00D27429" w:rsidRPr="531AB1A1">
        <w:rPr>
          <w:rFonts w:ascii="Arial" w:hAnsi="Arial" w:cs="Arial"/>
        </w:rPr>
        <w:fldChar w:fldCharType="end"/>
      </w:r>
      <w:r w:rsidRPr="531AB1A1">
        <w:rPr>
          <w:rFonts w:ascii="Arial" w:hAnsi="Arial" w:cs="Arial"/>
        </w:rPr>
        <w:t xml:space="preserve"> - </w:t>
      </w:r>
      <w:r w:rsidRPr="531AB1A1">
        <w:rPr>
          <w:rFonts w:ascii="Arial" w:hAnsi="Arial" w:cs="Arial"/>
          <w:b w:val="0"/>
          <w:bCs w:val="0"/>
        </w:rPr>
        <w:t>Protótipo caso de uso CSU005 – Editar reclamação – Fluxo Principal – Parte 2</w:t>
      </w:r>
      <w:bookmarkEnd w:id="94"/>
    </w:p>
    <w:p w14:paraId="51CE9ABB" w14:textId="7012BB09" w:rsidR="28D9B3B2" w:rsidRDefault="28D9B3B2" w:rsidP="1E806E08">
      <w:pPr>
        <w:spacing w:before="240" w:after="240" w:line="360" w:lineRule="auto"/>
        <w:jc w:val="center"/>
      </w:pPr>
      <w:r>
        <w:rPr>
          <w:noProof/>
        </w:rPr>
        <w:drawing>
          <wp:inline distT="0" distB="0" distL="0" distR="0" wp14:anchorId="62E58042" wp14:editId="539E005B">
            <wp:extent cx="1476375" cy="5762626"/>
            <wp:effectExtent l="0" t="0" r="0" b="0"/>
            <wp:docPr id="2133343730" name="Imagem 2133343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133343730"/>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476375" cy="5762626"/>
                    </a:xfrm>
                    <a:prstGeom prst="rect">
                      <a:avLst/>
                    </a:prstGeom>
                  </pic:spPr>
                </pic:pic>
              </a:graphicData>
            </a:graphic>
          </wp:inline>
        </w:drawing>
      </w:r>
    </w:p>
    <w:p w14:paraId="5078B94D" w14:textId="594DC5E5" w:rsidR="7030E2A6" w:rsidRDefault="531AB1A1" w:rsidP="1E806E08">
      <w:pPr>
        <w:spacing w:before="240" w:after="240" w:line="360" w:lineRule="auto"/>
        <w:jc w:val="center"/>
        <w:rPr>
          <w:rFonts w:ascii="Arial" w:eastAsia="Arial" w:hAnsi="Arial" w:cs="Arial"/>
          <w:sz w:val="20"/>
          <w:szCs w:val="20"/>
        </w:rPr>
      </w:pPr>
      <w:r w:rsidRPr="531AB1A1">
        <w:rPr>
          <w:rFonts w:ascii="Arial" w:eastAsia="Arial" w:hAnsi="Arial" w:cs="Arial"/>
          <w:sz w:val="20"/>
          <w:szCs w:val="20"/>
        </w:rPr>
        <w:t xml:space="preserve">Fonte: Autores - Extraído da plataforma </w:t>
      </w:r>
      <w:proofErr w:type="spellStart"/>
      <w:r w:rsidRPr="531AB1A1">
        <w:rPr>
          <w:rFonts w:ascii="Arial" w:eastAsia="Arial" w:hAnsi="Arial" w:cs="Arial"/>
          <w:sz w:val="20"/>
          <w:szCs w:val="20"/>
        </w:rPr>
        <w:t>Figma</w:t>
      </w:r>
      <w:proofErr w:type="spellEnd"/>
      <w:r w:rsidRPr="531AB1A1">
        <w:rPr>
          <w:rFonts w:ascii="Arial" w:eastAsia="Arial" w:hAnsi="Arial" w:cs="Arial"/>
          <w:sz w:val="20"/>
          <w:szCs w:val="20"/>
        </w:rPr>
        <w:t xml:space="preserve"> (2024).</w:t>
      </w:r>
    </w:p>
    <w:p w14:paraId="37E0693B" w14:textId="0C2EA5E4" w:rsidR="00D27429" w:rsidRPr="00E817E4" w:rsidRDefault="531AB1A1" w:rsidP="00D27429">
      <w:pPr>
        <w:pStyle w:val="Legenda"/>
        <w:keepNext/>
        <w:jc w:val="center"/>
        <w:rPr>
          <w:rFonts w:ascii="Arial" w:hAnsi="Arial" w:cs="Arial"/>
          <w:b w:val="0"/>
          <w:bCs w:val="0"/>
        </w:rPr>
      </w:pPr>
      <w:bookmarkStart w:id="95" w:name="_Toc183291009"/>
      <w:r w:rsidRPr="531AB1A1">
        <w:rPr>
          <w:rFonts w:ascii="Arial" w:hAnsi="Arial" w:cs="Arial"/>
        </w:rPr>
        <w:lastRenderedPageBreak/>
        <w:t xml:space="preserve">Figura </w:t>
      </w:r>
      <w:r w:rsidR="00D27429" w:rsidRPr="531AB1A1">
        <w:rPr>
          <w:rFonts w:ascii="Arial" w:hAnsi="Arial" w:cs="Arial"/>
        </w:rPr>
        <w:fldChar w:fldCharType="begin"/>
      </w:r>
      <w:r w:rsidR="00D27429" w:rsidRPr="531AB1A1">
        <w:rPr>
          <w:rFonts w:ascii="Arial" w:hAnsi="Arial" w:cs="Arial"/>
        </w:rPr>
        <w:instrText xml:space="preserve"> SEQ Figura \* ARABIC </w:instrText>
      </w:r>
      <w:r w:rsidR="00D27429" w:rsidRPr="531AB1A1">
        <w:rPr>
          <w:rFonts w:ascii="Arial" w:hAnsi="Arial" w:cs="Arial"/>
        </w:rPr>
        <w:fldChar w:fldCharType="separate"/>
      </w:r>
      <w:r w:rsidR="00A2034F">
        <w:rPr>
          <w:rFonts w:ascii="Arial" w:hAnsi="Arial" w:cs="Arial"/>
          <w:noProof/>
        </w:rPr>
        <w:t>15</w:t>
      </w:r>
      <w:r w:rsidR="00D27429" w:rsidRPr="531AB1A1">
        <w:rPr>
          <w:rFonts w:ascii="Arial" w:hAnsi="Arial" w:cs="Arial"/>
        </w:rPr>
        <w:fldChar w:fldCharType="end"/>
      </w:r>
      <w:r w:rsidRPr="531AB1A1">
        <w:rPr>
          <w:rFonts w:ascii="Arial" w:hAnsi="Arial" w:cs="Arial"/>
        </w:rPr>
        <w:t xml:space="preserve"> - </w:t>
      </w:r>
      <w:r w:rsidRPr="531AB1A1">
        <w:rPr>
          <w:rFonts w:ascii="Arial" w:hAnsi="Arial" w:cs="Arial"/>
          <w:b w:val="0"/>
          <w:bCs w:val="0"/>
        </w:rPr>
        <w:t>Protótipo caso de uso CSU005 – Editar reclamação – Fluxo Principal – Parte 3</w:t>
      </w:r>
      <w:bookmarkEnd w:id="95"/>
    </w:p>
    <w:p w14:paraId="6D98A0B5" w14:textId="76D88DBE" w:rsidR="691AF3A5" w:rsidRDefault="691AF3A5" w:rsidP="1E806E08">
      <w:pPr>
        <w:spacing w:before="240" w:after="240" w:line="360" w:lineRule="auto"/>
        <w:jc w:val="center"/>
      </w:pPr>
      <w:r>
        <w:rPr>
          <w:noProof/>
        </w:rPr>
        <w:drawing>
          <wp:inline distT="0" distB="0" distL="0" distR="0" wp14:anchorId="2CB66E94" wp14:editId="50C01692">
            <wp:extent cx="2657475" cy="5762626"/>
            <wp:effectExtent l="0" t="0" r="0" b="0"/>
            <wp:docPr id="54606843" name="Imagem 54606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4606843"/>
                    <pic:cNvPicPr/>
                  </pic:nvPicPr>
                  <pic:blipFill>
                    <a:blip r:embed="rId27">
                      <a:extLst>
                        <a:ext uri="{28A0092B-C50C-407E-A947-70E740481C1C}">
                          <a14:useLocalDpi xmlns:a14="http://schemas.microsoft.com/office/drawing/2010/main" val="0"/>
                        </a:ext>
                      </a:extLst>
                    </a:blip>
                    <a:stretch>
                      <a:fillRect/>
                    </a:stretch>
                  </pic:blipFill>
                  <pic:spPr>
                    <a:xfrm>
                      <a:off x="0" y="0"/>
                      <a:ext cx="2657475" cy="5762626"/>
                    </a:xfrm>
                    <a:prstGeom prst="rect">
                      <a:avLst/>
                    </a:prstGeom>
                  </pic:spPr>
                </pic:pic>
              </a:graphicData>
            </a:graphic>
          </wp:inline>
        </w:drawing>
      </w:r>
    </w:p>
    <w:p w14:paraId="66133802" w14:textId="12E30A19" w:rsidR="6FF8F246" w:rsidRDefault="531AB1A1" w:rsidP="1E806E08">
      <w:pPr>
        <w:spacing w:before="240" w:after="240" w:line="360" w:lineRule="auto"/>
        <w:jc w:val="center"/>
        <w:rPr>
          <w:rFonts w:ascii="Arial" w:eastAsia="Arial" w:hAnsi="Arial" w:cs="Arial"/>
          <w:sz w:val="20"/>
          <w:szCs w:val="20"/>
        </w:rPr>
      </w:pPr>
      <w:r w:rsidRPr="531AB1A1">
        <w:rPr>
          <w:rFonts w:ascii="Arial" w:eastAsia="Arial" w:hAnsi="Arial" w:cs="Arial"/>
          <w:sz w:val="20"/>
          <w:szCs w:val="20"/>
        </w:rPr>
        <w:t xml:space="preserve">Fonte: Autores - Extraído da plataforma </w:t>
      </w:r>
      <w:proofErr w:type="spellStart"/>
      <w:r w:rsidRPr="531AB1A1">
        <w:rPr>
          <w:rFonts w:ascii="Arial" w:eastAsia="Arial" w:hAnsi="Arial" w:cs="Arial"/>
          <w:sz w:val="20"/>
          <w:szCs w:val="20"/>
        </w:rPr>
        <w:t>Figma</w:t>
      </w:r>
      <w:proofErr w:type="spellEnd"/>
      <w:r w:rsidRPr="531AB1A1">
        <w:rPr>
          <w:rFonts w:ascii="Arial" w:eastAsia="Arial" w:hAnsi="Arial" w:cs="Arial"/>
          <w:sz w:val="20"/>
          <w:szCs w:val="20"/>
        </w:rPr>
        <w:t xml:space="preserve"> (2024).</w:t>
      </w:r>
    </w:p>
    <w:p w14:paraId="61B945C7" w14:textId="5FBD6377" w:rsidR="1E806E08" w:rsidRDefault="1E806E08" w:rsidP="1E806E08">
      <w:pPr>
        <w:spacing w:before="240" w:after="240" w:line="360" w:lineRule="auto"/>
        <w:jc w:val="center"/>
        <w:rPr>
          <w:rFonts w:ascii="Arial" w:eastAsia="Arial" w:hAnsi="Arial" w:cs="Arial"/>
          <w:sz w:val="20"/>
          <w:szCs w:val="20"/>
        </w:rPr>
      </w:pPr>
    </w:p>
    <w:tbl>
      <w:tblPr>
        <w:tblW w:w="0" w:type="auto"/>
        <w:jc w:val="center"/>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2031"/>
        <w:gridCol w:w="6713"/>
      </w:tblGrid>
      <w:tr w:rsidR="078076E3" w14:paraId="768D90BF"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08F911A8" w14:textId="0D542C3B" w:rsidR="078076E3" w:rsidRDefault="531AB1A1" w:rsidP="078076E3">
            <w:pPr>
              <w:spacing w:line="360" w:lineRule="auto"/>
              <w:jc w:val="both"/>
            </w:pPr>
            <w:r w:rsidRPr="531AB1A1">
              <w:rPr>
                <w:rFonts w:ascii="Arial" w:eastAsia="Arial" w:hAnsi="Arial" w:cs="Arial"/>
                <w:b/>
                <w:bCs/>
              </w:rPr>
              <w:t>CSU006 – Alterar status de uma reclamação</w:t>
            </w:r>
          </w:p>
        </w:tc>
      </w:tr>
      <w:tr w:rsidR="078076E3" w14:paraId="59AED56A" w14:textId="77777777" w:rsidTr="531AB1A1">
        <w:trPr>
          <w:trHeight w:val="300"/>
          <w:jc w:val="center"/>
        </w:trPr>
        <w:tc>
          <w:tcPr>
            <w:tcW w:w="2031" w:type="dxa"/>
            <w:tcBorders>
              <w:top w:val="single" w:sz="8" w:space="0" w:color="auto"/>
              <w:left w:val="single" w:sz="8" w:space="0" w:color="auto"/>
              <w:bottom w:val="single" w:sz="8" w:space="0" w:color="auto"/>
              <w:right w:val="single" w:sz="8" w:space="0" w:color="auto"/>
            </w:tcBorders>
            <w:tcMar>
              <w:left w:w="108" w:type="dxa"/>
              <w:right w:w="108" w:type="dxa"/>
            </w:tcMar>
          </w:tcPr>
          <w:p w14:paraId="3465080C" w14:textId="2B81B8E8" w:rsidR="078076E3" w:rsidRDefault="531AB1A1" w:rsidP="078076E3">
            <w:pPr>
              <w:spacing w:line="360" w:lineRule="auto"/>
              <w:jc w:val="both"/>
            </w:pPr>
            <w:r w:rsidRPr="531AB1A1">
              <w:rPr>
                <w:rFonts w:ascii="Arial" w:eastAsia="Arial" w:hAnsi="Arial" w:cs="Arial"/>
                <w:u w:val="single"/>
              </w:rPr>
              <w:t>Sumário</w:t>
            </w:r>
            <w:r w:rsidRPr="531AB1A1">
              <w:rPr>
                <w:rFonts w:ascii="Arial" w:eastAsia="Arial" w:hAnsi="Arial" w:cs="Arial"/>
              </w:rPr>
              <w:t xml:space="preserve">:  </w:t>
            </w:r>
          </w:p>
        </w:tc>
        <w:tc>
          <w:tcPr>
            <w:tcW w:w="6713" w:type="dxa"/>
            <w:tcBorders>
              <w:top w:val="nil"/>
              <w:left w:val="single" w:sz="8" w:space="0" w:color="auto"/>
              <w:bottom w:val="single" w:sz="8" w:space="0" w:color="auto"/>
              <w:right w:val="single" w:sz="8" w:space="0" w:color="auto"/>
            </w:tcBorders>
            <w:tcMar>
              <w:left w:w="108" w:type="dxa"/>
              <w:right w:w="108" w:type="dxa"/>
            </w:tcMar>
          </w:tcPr>
          <w:p w14:paraId="2B4E4162" w14:textId="67C365D4" w:rsidR="078076E3" w:rsidRDefault="531AB1A1" w:rsidP="078076E3">
            <w:pPr>
              <w:spacing w:line="360" w:lineRule="auto"/>
              <w:jc w:val="both"/>
            </w:pPr>
            <w:r w:rsidRPr="531AB1A1">
              <w:rPr>
                <w:rFonts w:ascii="Arial" w:eastAsia="Arial" w:hAnsi="Arial" w:cs="Arial"/>
              </w:rPr>
              <w:t>Este caso de uso tem como objetivo modificar o status de uma reclamação.</w:t>
            </w:r>
          </w:p>
        </w:tc>
      </w:tr>
      <w:tr w:rsidR="078076E3" w14:paraId="71392E60"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04E064E3" w14:textId="17E15EBC" w:rsidR="078076E3" w:rsidRDefault="531AB1A1" w:rsidP="078076E3">
            <w:pPr>
              <w:spacing w:line="360" w:lineRule="auto"/>
              <w:jc w:val="both"/>
            </w:pPr>
            <w:r w:rsidRPr="531AB1A1">
              <w:rPr>
                <w:rFonts w:ascii="Arial" w:eastAsia="Arial" w:hAnsi="Arial" w:cs="Arial"/>
                <w:b/>
                <w:bCs/>
              </w:rPr>
              <w:t xml:space="preserve">Pré-condição:  </w:t>
            </w:r>
          </w:p>
          <w:p w14:paraId="3523BD7C" w14:textId="2A4E2C03" w:rsidR="078076E3" w:rsidRDefault="531AB1A1" w:rsidP="078076E3">
            <w:pPr>
              <w:spacing w:line="360" w:lineRule="auto"/>
              <w:jc w:val="both"/>
            </w:pPr>
            <w:r w:rsidRPr="531AB1A1">
              <w:rPr>
                <w:rFonts w:ascii="Arial" w:eastAsia="Arial" w:hAnsi="Arial" w:cs="Arial"/>
              </w:rPr>
              <w:t>O usuário deve estar logado e dentro do feed pessoal.</w:t>
            </w:r>
            <w:r w:rsidRPr="531AB1A1">
              <w:rPr>
                <w:rFonts w:ascii="Arial" w:eastAsia="Arial" w:hAnsi="Arial" w:cs="Arial"/>
                <w:b/>
                <w:bCs/>
              </w:rPr>
              <w:t xml:space="preserve"> </w:t>
            </w:r>
            <w:r w:rsidRPr="531AB1A1">
              <w:rPr>
                <w:rFonts w:ascii="Arial" w:eastAsia="Arial" w:hAnsi="Arial" w:cs="Arial"/>
              </w:rPr>
              <w:t>[RN001] [RN012]</w:t>
            </w:r>
          </w:p>
        </w:tc>
      </w:tr>
      <w:tr w:rsidR="078076E3" w14:paraId="6F7AA61C"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1956DED1" w14:textId="1F25C6A6" w:rsidR="078076E3" w:rsidRDefault="531AB1A1" w:rsidP="078076E3">
            <w:pPr>
              <w:spacing w:line="360" w:lineRule="auto"/>
              <w:jc w:val="both"/>
            </w:pPr>
            <w:r w:rsidRPr="531AB1A1">
              <w:rPr>
                <w:rFonts w:ascii="Arial" w:eastAsia="Arial" w:hAnsi="Arial" w:cs="Arial"/>
                <w:b/>
                <w:bCs/>
              </w:rPr>
              <w:t xml:space="preserve">Fluxo Principal </w:t>
            </w:r>
            <w:r w:rsidRPr="531AB1A1">
              <w:rPr>
                <w:rFonts w:ascii="Arial" w:eastAsia="Arial" w:hAnsi="Arial" w:cs="Arial"/>
              </w:rPr>
              <w:t xml:space="preserve"> </w:t>
            </w:r>
          </w:p>
          <w:p w14:paraId="2C976712" w14:textId="1B35478B" w:rsidR="078076E3" w:rsidRDefault="531AB1A1" w:rsidP="078076E3">
            <w:pPr>
              <w:spacing w:line="360" w:lineRule="auto"/>
              <w:jc w:val="both"/>
            </w:pPr>
            <w:r w:rsidRPr="531AB1A1">
              <w:rPr>
                <w:rFonts w:ascii="Arial" w:eastAsia="Arial" w:hAnsi="Arial" w:cs="Arial"/>
              </w:rPr>
              <w:lastRenderedPageBreak/>
              <w:t>Este caso de uso se inicia quando o usuário escolhe a opção de “Alterar status da reclamação”.</w:t>
            </w:r>
            <w:r w:rsidRPr="531AB1A1">
              <w:rPr>
                <w:rFonts w:ascii="Arial" w:eastAsia="Arial" w:hAnsi="Arial" w:cs="Arial"/>
                <w:b/>
                <w:bCs/>
              </w:rPr>
              <w:t xml:space="preserve"> </w:t>
            </w:r>
          </w:p>
          <w:p w14:paraId="220C38C6" w14:textId="5117C31D" w:rsidR="078076E3" w:rsidRDefault="531AB1A1" w:rsidP="00820795">
            <w:pPr>
              <w:pStyle w:val="PargrafodaLista"/>
              <w:numPr>
                <w:ilvl w:val="0"/>
                <w:numId w:val="18"/>
              </w:numPr>
              <w:spacing w:line="360" w:lineRule="auto"/>
              <w:jc w:val="both"/>
              <w:rPr>
                <w:rFonts w:ascii="Arial" w:eastAsia="Arial" w:hAnsi="Arial" w:cs="Arial"/>
              </w:rPr>
            </w:pPr>
            <w:r w:rsidRPr="531AB1A1">
              <w:rPr>
                <w:rFonts w:ascii="Arial" w:eastAsia="Arial" w:hAnsi="Arial" w:cs="Arial"/>
              </w:rPr>
              <w:t xml:space="preserve">O usuário escolhe a opção de status que deseja atribuir a reclamação, podendo ser resolvida ou não-resolvida. [RN006] </w:t>
            </w:r>
          </w:p>
          <w:p w14:paraId="4230BE35" w14:textId="0492AED5" w:rsidR="078076E3" w:rsidRDefault="531AB1A1" w:rsidP="00820795">
            <w:pPr>
              <w:pStyle w:val="PargrafodaLista"/>
              <w:numPr>
                <w:ilvl w:val="0"/>
                <w:numId w:val="18"/>
              </w:numPr>
              <w:spacing w:line="360" w:lineRule="auto"/>
              <w:jc w:val="both"/>
              <w:rPr>
                <w:rFonts w:ascii="Arial" w:eastAsia="Arial" w:hAnsi="Arial" w:cs="Arial"/>
              </w:rPr>
            </w:pPr>
            <w:r w:rsidRPr="531AB1A1">
              <w:rPr>
                <w:rFonts w:ascii="Arial" w:eastAsia="Arial" w:hAnsi="Arial" w:cs="Arial"/>
              </w:rPr>
              <w:t>O sistema atualiza o status da reclamação com a opção escolhida.</w:t>
            </w:r>
            <w:r w:rsidRPr="531AB1A1">
              <w:rPr>
                <w:rFonts w:ascii="Arial" w:eastAsia="Arial" w:hAnsi="Arial" w:cs="Arial"/>
                <w:b/>
                <w:bCs/>
              </w:rPr>
              <w:t xml:space="preserve"> </w:t>
            </w:r>
            <w:r w:rsidRPr="531AB1A1">
              <w:rPr>
                <w:rFonts w:ascii="Arial" w:eastAsia="Arial" w:hAnsi="Arial" w:cs="Arial"/>
              </w:rPr>
              <w:t xml:space="preserve"> </w:t>
            </w:r>
          </w:p>
        </w:tc>
      </w:tr>
      <w:tr w:rsidR="078076E3" w14:paraId="47CBC926"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17858ECD" w14:textId="705EE1EE" w:rsidR="001716D8" w:rsidRDefault="531AB1A1" w:rsidP="001716D8">
            <w:pPr>
              <w:spacing w:line="360" w:lineRule="auto"/>
              <w:jc w:val="both"/>
            </w:pPr>
            <w:r w:rsidRPr="531AB1A1">
              <w:rPr>
                <w:rFonts w:ascii="Arial" w:eastAsia="Arial" w:hAnsi="Arial" w:cs="Arial"/>
                <w:b/>
                <w:bCs/>
              </w:rPr>
              <w:t>Fluxos Alternativo</w:t>
            </w:r>
          </w:p>
          <w:p w14:paraId="29B2933D" w14:textId="79C412CE" w:rsidR="078076E3" w:rsidRDefault="531AB1A1" w:rsidP="001716D8">
            <w:pPr>
              <w:spacing w:line="360" w:lineRule="auto"/>
              <w:jc w:val="both"/>
            </w:pPr>
            <w:r w:rsidRPr="531AB1A1">
              <w:rPr>
                <w:rFonts w:ascii="Arial" w:eastAsia="Arial" w:hAnsi="Arial" w:cs="Arial"/>
              </w:rPr>
              <w:t xml:space="preserve">Não se aplica. </w:t>
            </w:r>
            <w:r w:rsidRPr="531AB1A1">
              <w:rPr>
                <w:rFonts w:ascii="Arial" w:eastAsia="Arial" w:hAnsi="Arial" w:cs="Arial"/>
                <w:b/>
                <w:bCs/>
              </w:rPr>
              <w:t xml:space="preserve"> </w:t>
            </w:r>
          </w:p>
        </w:tc>
      </w:tr>
      <w:tr w:rsidR="078076E3" w14:paraId="634F9B89"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0FC3D7AB" w14:textId="478C31CB" w:rsidR="078076E3" w:rsidRDefault="531AB1A1" w:rsidP="078076E3">
            <w:pPr>
              <w:spacing w:line="360" w:lineRule="auto"/>
              <w:jc w:val="both"/>
            </w:pPr>
            <w:r w:rsidRPr="531AB1A1">
              <w:rPr>
                <w:rFonts w:ascii="Arial" w:eastAsia="Arial" w:hAnsi="Arial" w:cs="Arial"/>
                <w:b/>
                <w:bCs/>
              </w:rPr>
              <w:t xml:space="preserve">Fluxos de Exceção </w:t>
            </w:r>
          </w:p>
          <w:p w14:paraId="02310D9E" w14:textId="6F899D40" w:rsidR="078076E3" w:rsidRDefault="531AB1A1" w:rsidP="078076E3">
            <w:pPr>
              <w:spacing w:line="360" w:lineRule="auto"/>
              <w:jc w:val="both"/>
            </w:pPr>
            <w:r w:rsidRPr="531AB1A1">
              <w:rPr>
                <w:rFonts w:ascii="Arial" w:eastAsia="Arial" w:hAnsi="Arial" w:cs="Arial"/>
              </w:rPr>
              <w:t xml:space="preserve">Não se aplica. </w:t>
            </w:r>
            <w:r w:rsidRPr="531AB1A1">
              <w:rPr>
                <w:rFonts w:ascii="Arial" w:eastAsia="Arial" w:hAnsi="Arial" w:cs="Arial"/>
                <w:b/>
                <w:bCs/>
              </w:rPr>
              <w:t xml:space="preserve"> </w:t>
            </w:r>
          </w:p>
        </w:tc>
      </w:tr>
      <w:tr w:rsidR="078076E3" w14:paraId="4C5FB57A"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4E20EEE6" w14:textId="03719ECB" w:rsidR="078076E3" w:rsidRDefault="531AB1A1" w:rsidP="078076E3">
            <w:pPr>
              <w:spacing w:line="360" w:lineRule="auto"/>
              <w:jc w:val="both"/>
            </w:pPr>
            <w:r w:rsidRPr="531AB1A1">
              <w:rPr>
                <w:rFonts w:ascii="Arial" w:eastAsia="Arial" w:hAnsi="Arial" w:cs="Arial"/>
                <w:b/>
                <w:bCs/>
              </w:rPr>
              <w:t xml:space="preserve">Pós-condições:  </w:t>
            </w:r>
          </w:p>
          <w:p w14:paraId="1B6BC3D3" w14:textId="70765E6B" w:rsidR="078076E3" w:rsidRDefault="531AB1A1" w:rsidP="078076E3">
            <w:pPr>
              <w:spacing w:line="360" w:lineRule="auto"/>
              <w:jc w:val="both"/>
            </w:pPr>
            <w:r w:rsidRPr="531AB1A1">
              <w:rPr>
                <w:rFonts w:ascii="Arial" w:eastAsia="Arial" w:hAnsi="Arial" w:cs="Arial"/>
              </w:rPr>
              <w:t xml:space="preserve">Não se aplica. </w:t>
            </w:r>
            <w:r w:rsidRPr="531AB1A1">
              <w:rPr>
                <w:rFonts w:ascii="Arial" w:eastAsia="Arial" w:hAnsi="Arial" w:cs="Arial"/>
                <w:b/>
                <w:bCs/>
              </w:rPr>
              <w:t xml:space="preserve"> </w:t>
            </w:r>
          </w:p>
        </w:tc>
      </w:tr>
      <w:tr w:rsidR="078076E3" w14:paraId="12A5866D"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48B85403" w14:textId="25AC9BA0" w:rsidR="078076E3" w:rsidRDefault="531AB1A1" w:rsidP="078076E3">
            <w:pPr>
              <w:spacing w:line="360" w:lineRule="auto"/>
              <w:jc w:val="both"/>
            </w:pPr>
            <w:r w:rsidRPr="531AB1A1">
              <w:rPr>
                <w:rFonts w:ascii="Arial" w:eastAsia="Arial" w:hAnsi="Arial" w:cs="Arial"/>
                <w:b/>
                <w:bCs/>
              </w:rPr>
              <w:t xml:space="preserve">Regras de Negócio: </w:t>
            </w:r>
            <w:r w:rsidRPr="531AB1A1">
              <w:rPr>
                <w:rFonts w:ascii="Arial" w:eastAsia="Arial" w:hAnsi="Arial" w:cs="Arial"/>
              </w:rPr>
              <w:t>RN001, RN006 e RN012</w:t>
            </w:r>
          </w:p>
        </w:tc>
      </w:tr>
    </w:tbl>
    <w:p w14:paraId="0E5F1BBF" w14:textId="6348A2CA" w:rsidR="5C2FFE25" w:rsidRDefault="531AB1A1" w:rsidP="00D27429">
      <w:pPr>
        <w:spacing w:before="240" w:after="240" w:line="360" w:lineRule="auto"/>
        <w:jc w:val="both"/>
        <w:rPr>
          <w:rFonts w:ascii="Arial" w:eastAsia="Arial" w:hAnsi="Arial" w:cs="Arial"/>
          <w:sz w:val="20"/>
          <w:szCs w:val="20"/>
        </w:rPr>
      </w:pPr>
      <w:r w:rsidRPr="531AB1A1">
        <w:rPr>
          <w:sz w:val="20"/>
          <w:szCs w:val="20"/>
        </w:rPr>
        <w:t xml:space="preserve"> </w:t>
      </w:r>
    </w:p>
    <w:p w14:paraId="5CF42512" w14:textId="1D47ADEA" w:rsidR="00D27429" w:rsidRPr="00E817E4" w:rsidRDefault="531AB1A1" w:rsidP="00D27429">
      <w:pPr>
        <w:pStyle w:val="Legenda"/>
        <w:keepNext/>
        <w:jc w:val="center"/>
        <w:rPr>
          <w:rFonts w:ascii="Arial" w:hAnsi="Arial" w:cs="Arial"/>
          <w:b w:val="0"/>
          <w:bCs w:val="0"/>
        </w:rPr>
      </w:pPr>
      <w:bookmarkStart w:id="96" w:name="_Toc183291010"/>
      <w:r w:rsidRPr="531AB1A1">
        <w:rPr>
          <w:rFonts w:ascii="Arial" w:hAnsi="Arial" w:cs="Arial"/>
        </w:rPr>
        <w:lastRenderedPageBreak/>
        <w:t xml:space="preserve">Figura </w:t>
      </w:r>
      <w:r w:rsidR="00D27429" w:rsidRPr="531AB1A1">
        <w:rPr>
          <w:rFonts w:ascii="Arial" w:hAnsi="Arial" w:cs="Arial"/>
        </w:rPr>
        <w:fldChar w:fldCharType="begin"/>
      </w:r>
      <w:r w:rsidR="00D27429" w:rsidRPr="531AB1A1">
        <w:rPr>
          <w:rFonts w:ascii="Arial" w:hAnsi="Arial" w:cs="Arial"/>
        </w:rPr>
        <w:instrText xml:space="preserve"> SEQ Figura \* ARABIC </w:instrText>
      </w:r>
      <w:r w:rsidR="00D27429" w:rsidRPr="531AB1A1">
        <w:rPr>
          <w:rFonts w:ascii="Arial" w:hAnsi="Arial" w:cs="Arial"/>
        </w:rPr>
        <w:fldChar w:fldCharType="separate"/>
      </w:r>
      <w:r w:rsidR="00A2034F">
        <w:rPr>
          <w:rFonts w:ascii="Arial" w:hAnsi="Arial" w:cs="Arial"/>
          <w:noProof/>
        </w:rPr>
        <w:t>16</w:t>
      </w:r>
      <w:r w:rsidR="00D27429" w:rsidRPr="531AB1A1">
        <w:rPr>
          <w:rFonts w:ascii="Arial" w:hAnsi="Arial" w:cs="Arial"/>
        </w:rPr>
        <w:fldChar w:fldCharType="end"/>
      </w:r>
      <w:r w:rsidRPr="531AB1A1">
        <w:rPr>
          <w:rFonts w:ascii="Arial" w:hAnsi="Arial" w:cs="Arial"/>
        </w:rPr>
        <w:t xml:space="preserve"> - </w:t>
      </w:r>
      <w:r w:rsidRPr="531AB1A1">
        <w:rPr>
          <w:rFonts w:ascii="Arial" w:hAnsi="Arial" w:cs="Arial"/>
          <w:b w:val="0"/>
          <w:bCs w:val="0"/>
        </w:rPr>
        <w:t>Protótipo caso de uso CSU006 – Alterar status de uma reclamação – Fluxo Principal</w:t>
      </w:r>
      <w:bookmarkEnd w:id="96"/>
    </w:p>
    <w:p w14:paraId="3851A27F" w14:textId="3539FF71" w:rsidR="5C2FFE25" w:rsidRDefault="5C2FFE25" w:rsidP="1E806E08">
      <w:pPr>
        <w:spacing w:before="240" w:after="240" w:line="360" w:lineRule="auto"/>
        <w:jc w:val="center"/>
      </w:pPr>
      <w:r>
        <w:rPr>
          <w:noProof/>
        </w:rPr>
        <w:drawing>
          <wp:inline distT="0" distB="0" distL="0" distR="0" wp14:anchorId="331999DA" wp14:editId="61CA16A5">
            <wp:extent cx="2312831" cy="5015280"/>
            <wp:effectExtent l="0" t="0" r="0" b="0"/>
            <wp:docPr id="42569901" name="Imagem 42569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2569901"/>
                    <pic:cNvPicPr/>
                  </pic:nvPicPr>
                  <pic:blipFill>
                    <a:blip r:embed="rId23">
                      <a:extLst>
                        <a:ext uri="{28A0092B-C50C-407E-A947-70E740481C1C}">
                          <a14:useLocalDpi xmlns:a14="http://schemas.microsoft.com/office/drawing/2010/main" val="0"/>
                        </a:ext>
                      </a:extLst>
                    </a:blip>
                    <a:stretch>
                      <a:fillRect/>
                    </a:stretch>
                  </pic:blipFill>
                  <pic:spPr>
                    <a:xfrm>
                      <a:off x="0" y="0"/>
                      <a:ext cx="2312831" cy="5015280"/>
                    </a:xfrm>
                    <a:prstGeom prst="rect">
                      <a:avLst/>
                    </a:prstGeom>
                  </pic:spPr>
                </pic:pic>
              </a:graphicData>
            </a:graphic>
          </wp:inline>
        </w:drawing>
      </w:r>
    </w:p>
    <w:p w14:paraId="4A37241B" w14:textId="67DE3C60" w:rsidR="5C2FFE25" w:rsidRDefault="531AB1A1" w:rsidP="1E806E08">
      <w:pPr>
        <w:spacing w:before="240" w:after="240" w:line="360" w:lineRule="auto"/>
        <w:jc w:val="center"/>
        <w:rPr>
          <w:rFonts w:ascii="Arial" w:eastAsia="Arial" w:hAnsi="Arial" w:cs="Arial"/>
          <w:sz w:val="20"/>
          <w:szCs w:val="20"/>
        </w:rPr>
      </w:pPr>
      <w:r w:rsidRPr="531AB1A1">
        <w:rPr>
          <w:rFonts w:ascii="Arial" w:eastAsia="Arial" w:hAnsi="Arial" w:cs="Arial"/>
          <w:sz w:val="20"/>
          <w:szCs w:val="20"/>
        </w:rPr>
        <w:t xml:space="preserve">Fonte: Autores - Extraído da plataforma </w:t>
      </w:r>
      <w:proofErr w:type="spellStart"/>
      <w:r w:rsidRPr="531AB1A1">
        <w:rPr>
          <w:rFonts w:ascii="Arial" w:eastAsia="Arial" w:hAnsi="Arial" w:cs="Arial"/>
          <w:sz w:val="20"/>
          <w:szCs w:val="20"/>
        </w:rPr>
        <w:t>Figma</w:t>
      </w:r>
      <w:proofErr w:type="spellEnd"/>
      <w:r w:rsidRPr="531AB1A1">
        <w:rPr>
          <w:rFonts w:ascii="Arial" w:eastAsia="Arial" w:hAnsi="Arial" w:cs="Arial"/>
          <w:sz w:val="20"/>
          <w:szCs w:val="20"/>
        </w:rPr>
        <w:t xml:space="preserve"> (2024).</w:t>
      </w:r>
    </w:p>
    <w:p w14:paraId="4E35DA55" w14:textId="255F96F0" w:rsidR="1E806E08" w:rsidRDefault="1E806E08" w:rsidP="1E806E08">
      <w:pPr>
        <w:spacing w:before="240" w:after="240" w:line="360" w:lineRule="auto"/>
        <w:jc w:val="center"/>
        <w:rPr>
          <w:rFonts w:ascii="Arial" w:eastAsia="Arial" w:hAnsi="Arial" w:cs="Arial"/>
          <w:sz w:val="20"/>
          <w:szCs w:val="20"/>
        </w:rPr>
      </w:pPr>
    </w:p>
    <w:tbl>
      <w:tblPr>
        <w:tblW w:w="0" w:type="auto"/>
        <w:jc w:val="center"/>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2029"/>
        <w:gridCol w:w="6715"/>
      </w:tblGrid>
      <w:tr w:rsidR="0069507C" w14:paraId="0542B96A"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0D9AC34B" w14:textId="3E2851BF" w:rsidR="0069507C" w:rsidRDefault="531AB1A1" w:rsidP="00752975">
            <w:pPr>
              <w:spacing w:line="360" w:lineRule="auto"/>
              <w:jc w:val="both"/>
            </w:pPr>
            <w:r w:rsidRPr="531AB1A1">
              <w:rPr>
                <w:rFonts w:ascii="Arial" w:eastAsia="Arial" w:hAnsi="Arial" w:cs="Arial"/>
                <w:b/>
                <w:bCs/>
              </w:rPr>
              <w:t>CSU007 – Feed de reclamação</w:t>
            </w:r>
          </w:p>
        </w:tc>
      </w:tr>
      <w:tr w:rsidR="0069507C" w14:paraId="700ED3A2" w14:textId="77777777" w:rsidTr="531AB1A1">
        <w:trPr>
          <w:trHeight w:val="300"/>
          <w:jc w:val="center"/>
        </w:trPr>
        <w:tc>
          <w:tcPr>
            <w:tcW w:w="2029" w:type="dxa"/>
            <w:tcBorders>
              <w:top w:val="single" w:sz="8" w:space="0" w:color="auto"/>
              <w:left w:val="single" w:sz="8" w:space="0" w:color="auto"/>
              <w:bottom w:val="single" w:sz="8" w:space="0" w:color="auto"/>
              <w:right w:val="single" w:sz="8" w:space="0" w:color="auto"/>
            </w:tcBorders>
            <w:tcMar>
              <w:left w:w="108" w:type="dxa"/>
              <w:right w:w="108" w:type="dxa"/>
            </w:tcMar>
          </w:tcPr>
          <w:p w14:paraId="6BCFCE94" w14:textId="77777777" w:rsidR="0069507C" w:rsidRDefault="531AB1A1" w:rsidP="00752975">
            <w:pPr>
              <w:spacing w:line="360" w:lineRule="auto"/>
              <w:jc w:val="both"/>
            </w:pPr>
            <w:r w:rsidRPr="531AB1A1">
              <w:rPr>
                <w:rFonts w:ascii="Arial" w:eastAsia="Arial" w:hAnsi="Arial" w:cs="Arial"/>
                <w:u w:val="single"/>
              </w:rPr>
              <w:t>Sumário</w:t>
            </w:r>
            <w:r w:rsidRPr="531AB1A1">
              <w:rPr>
                <w:rFonts w:ascii="Arial" w:eastAsia="Arial" w:hAnsi="Arial" w:cs="Arial"/>
              </w:rPr>
              <w:t xml:space="preserve">:  </w:t>
            </w:r>
          </w:p>
        </w:tc>
        <w:tc>
          <w:tcPr>
            <w:tcW w:w="6715" w:type="dxa"/>
            <w:tcBorders>
              <w:top w:val="nil"/>
              <w:left w:val="single" w:sz="8" w:space="0" w:color="auto"/>
              <w:bottom w:val="single" w:sz="8" w:space="0" w:color="auto"/>
              <w:right w:val="single" w:sz="8" w:space="0" w:color="auto"/>
            </w:tcBorders>
            <w:tcMar>
              <w:left w:w="108" w:type="dxa"/>
              <w:right w:w="108" w:type="dxa"/>
            </w:tcMar>
          </w:tcPr>
          <w:p w14:paraId="1E34F103" w14:textId="729A1EBA" w:rsidR="0069507C" w:rsidRDefault="531AB1A1" w:rsidP="00752975">
            <w:pPr>
              <w:spacing w:line="360" w:lineRule="auto"/>
              <w:jc w:val="both"/>
            </w:pPr>
            <w:r w:rsidRPr="531AB1A1">
              <w:rPr>
                <w:rFonts w:ascii="Arial" w:eastAsia="Arial" w:hAnsi="Arial" w:cs="Arial"/>
              </w:rPr>
              <w:t>Este caso de uso tem como objetivo permitir que qualquer interessado veja as reclamações feitas no aplicativo.</w:t>
            </w:r>
          </w:p>
        </w:tc>
      </w:tr>
      <w:tr w:rsidR="0069507C" w14:paraId="52DEDBF5"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03D9DC00" w14:textId="77777777" w:rsidR="0069507C" w:rsidRDefault="531AB1A1" w:rsidP="00752975">
            <w:pPr>
              <w:spacing w:line="360" w:lineRule="auto"/>
              <w:jc w:val="both"/>
            </w:pPr>
            <w:r w:rsidRPr="531AB1A1">
              <w:rPr>
                <w:rFonts w:ascii="Arial" w:eastAsia="Arial" w:hAnsi="Arial" w:cs="Arial"/>
                <w:b/>
                <w:bCs/>
              </w:rPr>
              <w:t xml:space="preserve">Pré-condição:  </w:t>
            </w:r>
          </w:p>
          <w:p w14:paraId="57D9A013" w14:textId="77777777" w:rsidR="0069507C" w:rsidRDefault="531AB1A1" w:rsidP="00752975">
            <w:pPr>
              <w:spacing w:line="360" w:lineRule="auto"/>
              <w:jc w:val="both"/>
            </w:pPr>
            <w:r w:rsidRPr="531AB1A1">
              <w:rPr>
                <w:rFonts w:ascii="Arial" w:eastAsia="Arial" w:hAnsi="Arial" w:cs="Arial"/>
              </w:rPr>
              <w:t>Não se aplica.</w:t>
            </w:r>
          </w:p>
        </w:tc>
      </w:tr>
      <w:tr w:rsidR="0069507C" w14:paraId="25104834"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4AA924CA" w14:textId="77777777" w:rsidR="0069507C" w:rsidRDefault="531AB1A1" w:rsidP="00752975">
            <w:pPr>
              <w:spacing w:line="360" w:lineRule="auto"/>
              <w:jc w:val="both"/>
            </w:pPr>
            <w:r w:rsidRPr="531AB1A1">
              <w:rPr>
                <w:rFonts w:ascii="Arial" w:eastAsia="Arial" w:hAnsi="Arial" w:cs="Arial"/>
                <w:b/>
                <w:bCs/>
              </w:rPr>
              <w:t xml:space="preserve">Fluxo Principal </w:t>
            </w:r>
            <w:r w:rsidRPr="531AB1A1">
              <w:rPr>
                <w:rFonts w:ascii="Arial" w:eastAsia="Arial" w:hAnsi="Arial" w:cs="Arial"/>
              </w:rPr>
              <w:t xml:space="preserve"> </w:t>
            </w:r>
          </w:p>
          <w:p w14:paraId="55F52A9B" w14:textId="1786AD81" w:rsidR="0069507C" w:rsidRDefault="531AB1A1" w:rsidP="00752975">
            <w:pPr>
              <w:spacing w:line="360" w:lineRule="auto"/>
              <w:jc w:val="both"/>
            </w:pPr>
            <w:r w:rsidRPr="531AB1A1">
              <w:rPr>
                <w:rFonts w:ascii="Arial" w:eastAsia="Arial" w:hAnsi="Arial" w:cs="Arial"/>
              </w:rPr>
              <w:t xml:space="preserve">Este caso de uso se inicia quando qualquer usuário entra no APP ou seleciona a opção para retornar ao início.  </w:t>
            </w:r>
          </w:p>
          <w:p w14:paraId="39705241" w14:textId="77777777" w:rsidR="0069507C" w:rsidRDefault="531AB1A1" w:rsidP="00820795">
            <w:pPr>
              <w:pStyle w:val="PargrafodaLista"/>
              <w:numPr>
                <w:ilvl w:val="0"/>
                <w:numId w:val="17"/>
              </w:numPr>
              <w:spacing w:line="360" w:lineRule="auto"/>
              <w:jc w:val="both"/>
              <w:rPr>
                <w:rFonts w:ascii="Arial" w:eastAsia="Arial" w:hAnsi="Arial" w:cs="Arial"/>
              </w:rPr>
            </w:pPr>
            <w:r w:rsidRPr="531AB1A1">
              <w:rPr>
                <w:rFonts w:ascii="Arial" w:eastAsia="Arial" w:hAnsi="Arial" w:cs="Arial"/>
              </w:rPr>
              <w:t>O sistema irá organizar o feed. [RN008]</w:t>
            </w:r>
          </w:p>
        </w:tc>
      </w:tr>
      <w:tr w:rsidR="0069507C" w:rsidRPr="00A34B03" w14:paraId="567E4FCC"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7CAEBC64" w14:textId="77777777" w:rsidR="0069507C" w:rsidRPr="00A34B03" w:rsidRDefault="531AB1A1" w:rsidP="00752975">
            <w:pPr>
              <w:spacing w:line="360" w:lineRule="auto"/>
              <w:jc w:val="both"/>
              <w:rPr>
                <w:rFonts w:ascii="Arial" w:eastAsia="Arial" w:hAnsi="Arial" w:cs="Arial"/>
              </w:rPr>
            </w:pPr>
            <w:r w:rsidRPr="531AB1A1">
              <w:rPr>
                <w:rFonts w:ascii="Arial" w:eastAsia="Arial" w:hAnsi="Arial" w:cs="Arial"/>
                <w:b/>
                <w:bCs/>
              </w:rPr>
              <w:lastRenderedPageBreak/>
              <w:t xml:space="preserve">Fluxos Alternativos </w:t>
            </w:r>
            <w:r w:rsidR="0069507C">
              <w:br/>
            </w:r>
            <w:r w:rsidRPr="531AB1A1">
              <w:rPr>
                <w:rFonts w:ascii="Arial" w:eastAsia="Arial" w:hAnsi="Arial" w:cs="Arial"/>
              </w:rPr>
              <w:t>Não se aplica.</w:t>
            </w:r>
          </w:p>
        </w:tc>
      </w:tr>
      <w:tr w:rsidR="0069507C" w14:paraId="175149ED"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46C82E89" w14:textId="77777777" w:rsidR="0069507C" w:rsidRDefault="531AB1A1" w:rsidP="00752975">
            <w:pPr>
              <w:spacing w:line="360" w:lineRule="auto"/>
              <w:jc w:val="both"/>
            </w:pPr>
            <w:r w:rsidRPr="531AB1A1">
              <w:rPr>
                <w:rFonts w:ascii="Arial" w:eastAsia="Arial" w:hAnsi="Arial" w:cs="Arial"/>
                <w:b/>
                <w:bCs/>
              </w:rPr>
              <w:t xml:space="preserve">Fluxos de Exceção </w:t>
            </w:r>
          </w:p>
          <w:p w14:paraId="08AE070E" w14:textId="77777777" w:rsidR="0069507C" w:rsidRDefault="531AB1A1" w:rsidP="00752975">
            <w:pPr>
              <w:spacing w:line="360" w:lineRule="auto"/>
              <w:jc w:val="both"/>
            </w:pPr>
            <w:r w:rsidRPr="531AB1A1">
              <w:rPr>
                <w:rFonts w:ascii="Arial" w:eastAsia="Arial" w:hAnsi="Arial" w:cs="Arial"/>
              </w:rPr>
              <w:t>Não se aplica.</w:t>
            </w:r>
          </w:p>
        </w:tc>
      </w:tr>
      <w:tr w:rsidR="0069507C" w14:paraId="6A9B6C82"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248DD886" w14:textId="77777777" w:rsidR="0069507C" w:rsidRDefault="531AB1A1" w:rsidP="00752975">
            <w:pPr>
              <w:spacing w:line="360" w:lineRule="auto"/>
              <w:jc w:val="both"/>
            </w:pPr>
            <w:r w:rsidRPr="531AB1A1">
              <w:rPr>
                <w:rFonts w:ascii="Arial" w:eastAsia="Arial" w:hAnsi="Arial" w:cs="Arial"/>
                <w:b/>
                <w:bCs/>
              </w:rPr>
              <w:t xml:space="preserve">Pós-condições:  </w:t>
            </w:r>
          </w:p>
          <w:p w14:paraId="70B854D5" w14:textId="77777777" w:rsidR="0069507C" w:rsidRDefault="531AB1A1" w:rsidP="00752975">
            <w:pPr>
              <w:spacing w:line="360" w:lineRule="auto"/>
              <w:jc w:val="both"/>
            </w:pPr>
            <w:r w:rsidRPr="531AB1A1">
              <w:rPr>
                <w:rFonts w:ascii="Arial" w:eastAsia="Arial" w:hAnsi="Arial" w:cs="Arial"/>
              </w:rPr>
              <w:t xml:space="preserve">Não se aplica. </w:t>
            </w:r>
            <w:r w:rsidRPr="531AB1A1">
              <w:rPr>
                <w:rFonts w:ascii="Arial" w:eastAsia="Arial" w:hAnsi="Arial" w:cs="Arial"/>
                <w:b/>
                <w:bCs/>
              </w:rPr>
              <w:t xml:space="preserve"> </w:t>
            </w:r>
          </w:p>
        </w:tc>
      </w:tr>
      <w:tr w:rsidR="0069507C" w14:paraId="2385CCFB"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679E9E40" w14:textId="77777777" w:rsidR="0069507C" w:rsidRDefault="531AB1A1" w:rsidP="00752975">
            <w:pPr>
              <w:spacing w:line="360" w:lineRule="auto"/>
              <w:jc w:val="both"/>
            </w:pPr>
            <w:r w:rsidRPr="531AB1A1">
              <w:rPr>
                <w:rFonts w:ascii="Arial" w:eastAsia="Arial" w:hAnsi="Arial" w:cs="Arial"/>
                <w:b/>
                <w:bCs/>
              </w:rPr>
              <w:t>Regras de Negócio:</w:t>
            </w:r>
          </w:p>
          <w:p w14:paraId="4B29F416" w14:textId="77777777" w:rsidR="0069507C" w:rsidRDefault="531AB1A1" w:rsidP="00752975">
            <w:pPr>
              <w:spacing w:line="360" w:lineRule="auto"/>
              <w:jc w:val="both"/>
            </w:pPr>
            <w:r w:rsidRPr="531AB1A1">
              <w:rPr>
                <w:rFonts w:ascii="Arial" w:eastAsia="Arial" w:hAnsi="Arial" w:cs="Arial"/>
              </w:rPr>
              <w:t>RN008</w:t>
            </w:r>
          </w:p>
        </w:tc>
      </w:tr>
    </w:tbl>
    <w:p w14:paraId="6D663A0A" w14:textId="77777777" w:rsidR="00D27429" w:rsidRDefault="00D27429" w:rsidP="00D27429">
      <w:pPr>
        <w:pStyle w:val="Legenda"/>
        <w:keepNext/>
        <w:jc w:val="center"/>
        <w:rPr>
          <w:rFonts w:ascii="Arial" w:hAnsi="Arial" w:cs="Arial"/>
        </w:rPr>
      </w:pPr>
    </w:p>
    <w:p w14:paraId="2157A8CA" w14:textId="2EC9D455" w:rsidR="00D27429" w:rsidRPr="00E817E4" w:rsidRDefault="531AB1A1" w:rsidP="00D27429">
      <w:pPr>
        <w:pStyle w:val="Legenda"/>
        <w:keepNext/>
        <w:jc w:val="center"/>
        <w:rPr>
          <w:rFonts w:ascii="Arial" w:hAnsi="Arial" w:cs="Arial"/>
          <w:b w:val="0"/>
          <w:bCs w:val="0"/>
        </w:rPr>
      </w:pPr>
      <w:bookmarkStart w:id="97" w:name="_Toc183291011"/>
      <w:r w:rsidRPr="531AB1A1">
        <w:rPr>
          <w:rFonts w:ascii="Arial" w:hAnsi="Arial" w:cs="Arial"/>
        </w:rPr>
        <w:t xml:space="preserve">Figura </w:t>
      </w:r>
      <w:r w:rsidR="00D27429" w:rsidRPr="531AB1A1">
        <w:rPr>
          <w:rFonts w:ascii="Arial" w:hAnsi="Arial" w:cs="Arial"/>
        </w:rPr>
        <w:fldChar w:fldCharType="begin"/>
      </w:r>
      <w:r w:rsidR="00D27429" w:rsidRPr="531AB1A1">
        <w:rPr>
          <w:rFonts w:ascii="Arial" w:hAnsi="Arial" w:cs="Arial"/>
        </w:rPr>
        <w:instrText xml:space="preserve"> SEQ Figura \* ARABIC </w:instrText>
      </w:r>
      <w:r w:rsidR="00D27429" w:rsidRPr="531AB1A1">
        <w:rPr>
          <w:rFonts w:ascii="Arial" w:hAnsi="Arial" w:cs="Arial"/>
        </w:rPr>
        <w:fldChar w:fldCharType="separate"/>
      </w:r>
      <w:r w:rsidR="00A2034F">
        <w:rPr>
          <w:rFonts w:ascii="Arial" w:hAnsi="Arial" w:cs="Arial"/>
          <w:noProof/>
        </w:rPr>
        <w:t>17</w:t>
      </w:r>
      <w:r w:rsidR="00D27429" w:rsidRPr="531AB1A1">
        <w:rPr>
          <w:rFonts w:ascii="Arial" w:hAnsi="Arial" w:cs="Arial"/>
        </w:rPr>
        <w:fldChar w:fldCharType="end"/>
      </w:r>
      <w:r w:rsidRPr="531AB1A1">
        <w:rPr>
          <w:rFonts w:ascii="Arial" w:hAnsi="Arial" w:cs="Arial"/>
        </w:rPr>
        <w:t xml:space="preserve"> - </w:t>
      </w:r>
      <w:r w:rsidRPr="531AB1A1">
        <w:rPr>
          <w:rFonts w:ascii="Arial" w:hAnsi="Arial" w:cs="Arial"/>
          <w:b w:val="0"/>
          <w:bCs w:val="0"/>
        </w:rPr>
        <w:t xml:space="preserve">Protótipo caso de uso CSU007 – Feed de reclamação – Fluxo Principal – Usuário </w:t>
      </w:r>
      <w:proofErr w:type="spellStart"/>
      <w:r w:rsidRPr="531AB1A1">
        <w:rPr>
          <w:rFonts w:ascii="Arial" w:hAnsi="Arial" w:cs="Arial"/>
          <w:b w:val="0"/>
          <w:bCs w:val="0"/>
        </w:rPr>
        <w:t>Deslogado</w:t>
      </w:r>
      <w:bookmarkEnd w:id="97"/>
      <w:proofErr w:type="spellEnd"/>
    </w:p>
    <w:p w14:paraId="202AAADA" w14:textId="7A69B52E" w:rsidR="00824060" w:rsidRDefault="4A10C282" w:rsidP="1E806E08">
      <w:pPr>
        <w:spacing w:before="240" w:after="240" w:line="360" w:lineRule="auto"/>
        <w:jc w:val="center"/>
      </w:pPr>
      <w:r>
        <w:rPr>
          <w:noProof/>
        </w:rPr>
        <w:drawing>
          <wp:inline distT="0" distB="0" distL="0" distR="0" wp14:anchorId="7DD5E4E2" wp14:editId="0D4C4DA6">
            <wp:extent cx="2204708" cy="4780818"/>
            <wp:effectExtent l="0" t="0" r="0" b="0"/>
            <wp:docPr id="1505347300" name="Imagem 1505347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505347300"/>
                    <pic:cNvPicPr/>
                  </pic:nvPicPr>
                  <pic:blipFill>
                    <a:blip r:embed="rId28">
                      <a:extLst>
                        <a:ext uri="{28A0092B-C50C-407E-A947-70E740481C1C}">
                          <a14:useLocalDpi xmlns:a14="http://schemas.microsoft.com/office/drawing/2010/main" val="0"/>
                        </a:ext>
                      </a:extLst>
                    </a:blip>
                    <a:stretch>
                      <a:fillRect/>
                    </a:stretch>
                  </pic:blipFill>
                  <pic:spPr>
                    <a:xfrm>
                      <a:off x="0" y="0"/>
                      <a:ext cx="2204708" cy="4780818"/>
                    </a:xfrm>
                    <a:prstGeom prst="rect">
                      <a:avLst/>
                    </a:prstGeom>
                  </pic:spPr>
                </pic:pic>
              </a:graphicData>
            </a:graphic>
          </wp:inline>
        </w:drawing>
      </w:r>
    </w:p>
    <w:p w14:paraId="681B724C" w14:textId="746A432B" w:rsidR="4A10C282" w:rsidRDefault="531AB1A1" w:rsidP="1E806E08">
      <w:pPr>
        <w:spacing w:before="240" w:after="240" w:line="360" w:lineRule="auto"/>
        <w:jc w:val="center"/>
        <w:rPr>
          <w:rFonts w:ascii="Arial" w:eastAsia="Arial" w:hAnsi="Arial" w:cs="Arial"/>
          <w:sz w:val="20"/>
          <w:szCs w:val="20"/>
        </w:rPr>
      </w:pPr>
      <w:r w:rsidRPr="531AB1A1">
        <w:rPr>
          <w:rFonts w:ascii="Arial" w:eastAsia="Arial" w:hAnsi="Arial" w:cs="Arial"/>
          <w:sz w:val="20"/>
          <w:szCs w:val="20"/>
        </w:rPr>
        <w:t xml:space="preserve">Fonte: Autores - Extraído da plataforma </w:t>
      </w:r>
      <w:proofErr w:type="spellStart"/>
      <w:r w:rsidRPr="531AB1A1">
        <w:rPr>
          <w:rFonts w:ascii="Arial" w:eastAsia="Arial" w:hAnsi="Arial" w:cs="Arial"/>
          <w:sz w:val="20"/>
          <w:szCs w:val="20"/>
        </w:rPr>
        <w:t>Figma</w:t>
      </w:r>
      <w:proofErr w:type="spellEnd"/>
      <w:r w:rsidRPr="531AB1A1">
        <w:rPr>
          <w:rFonts w:ascii="Arial" w:eastAsia="Arial" w:hAnsi="Arial" w:cs="Arial"/>
          <w:sz w:val="20"/>
          <w:szCs w:val="20"/>
        </w:rPr>
        <w:t xml:space="preserve"> (2024).</w:t>
      </w:r>
    </w:p>
    <w:p w14:paraId="031C4065" w14:textId="68CDA66D" w:rsidR="00D27429" w:rsidRPr="00E817E4" w:rsidRDefault="531AB1A1" w:rsidP="00D27429">
      <w:pPr>
        <w:pStyle w:val="Legenda"/>
        <w:keepNext/>
        <w:jc w:val="center"/>
        <w:rPr>
          <w:rFonts w:ascii="Arial" w:hAnsi="Arial" w:cs="Arial"/>
          <w:b w:val="0"/>
          <w:bCs w:val="0"/>
        </w:rPr>
      </w:pPr>
      <w:bookmarkStart w:id="98" w:name="_Toc183291012"/>
      <w:r w:rsidRPr="531AB1A1">
        <w:rPr>
          <w:rFonts w:ascii="Arial" w:hAnsi="Arial" w:cs="Arial"/>
        </w:rPr>
        <w:lastRenderedPageBreak/>
        <w:t xml:space="preserve">Figura </w:t>
      </w:r>
      <w:r w:rsidR="00D27429" w:rsidRPr="531AB1A1">
        <w:rPr>
          <w:rFonts w:ascii="Arial" w:hAnsi="Arial" w:cs="Arial"/>
        </w:rPr>
        <w:fldChar w:fldCharType="begin"/>
      </w:r>
      <w:r w:rsidR="00D27429" w:rsidRPr="531AB1A1">
        <w:rPr>
          <w:rFonts w:ascii="Arial" w:hAnsi="Arial" w:cs="Arial"/>
        </w:rPr>
        <w:instrText xml:space="preserve"> SEQ Figura \* ARABIC </w:instrText>
      </w:r>
      <w:r w:rsidR="00D27429" w:rsidRPr="531AB1A1">
        <w:rPr>
          <w:rFonts w:ascii="Arial" w:hAnsi="Arial" w:cs="Arial"/>
        </w:rPr>
        <w:fldChar w:fldCharType="separate"/>
      </w:r>
      <w:r w:rsidR="00A2034F">
        <w:rPr>
          <w:rFonts w:ascii="Arial" w:hAnsi="Arial" w:cs="Arial"/>
          <w:noProof/>
        </w:rPr>
        <w:t>18</w:t>
      </w:r>
      <w:r w:rsidR="00D27429" w:rsidRPr="531AB1A1">
        <w:rPr>
          <w:rFonts w:ascii="Arial" w:hAnsi="Arial" w:cs="Arial"/>
        </w:rPr>
        <w:fldChar w:fldCharType="end"/>
      </w:r>
      <w:r w:rsidRPr="531AB1A1">
        <w:rPr>
          <w:rFonts w:ascii="Arial" w:hAnsi="Arial" w:cs="Arial"/>
        </w:rPr>
        <w:t xml:space="preserve"> – </w:t>
      </w:r>
      <w:r w:rsidRPr="531AB1A1">
        <w:rPr>
          <w:rFonts w:ascii="Arial" w:hAnsi="Arial" w:cs="Arial"/>
          <w:b w:val="0"/>
          <w:bCs w:val="0"/>
        </w:rPr>
        <w:t>Protótipo caso de uso CSU007 – Feed de reclamação – Fluxo Principal – Usuário Logado</w:t>
      </w:r>
      <w:bookmarkEnd w:id="98"/>
    </w:p>
    <w:p w14:paraId="5D887B75" w14:textId="39F6BDD7" w:rsidR="79CC47BA" w:rsidRDefault="79CC47BA" w:rsidP="1E806E08">
      <w:pPr>
        <w:spacing w:before="240" w:after="240" w:line="360" w:lineRule="auto"/>
        <w:jc w:val="center"/>
      </w:pPr>
      <w:r>
        <w:rPr>
          <w:noProof/>
        </w:rPr>
        <w:drawing>
          <wp:inline distT="0" distB="0" distL="0" distR="0" wp14:anchorId="375BA2D6" wp14:editId="53524D07">
            <wp:extent cx="2276475" cy="4936444"/>
            <wp:effectExtent l="0" t="0" r="0" b="0"/>
            <wp:docPr id="1836364806" name="Imagem 1836364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836364806"/>
                    <pic:cNvPicPr/>
                  </pic:nvPicPr>
                  <pic:blipFill>
                    <a:blip r:embed="rId29">
                      <a:extLst>
                        <a:ext uri="{28A0092B-C50C-407E-A947-70E740481C1C}">
                          <a14:useLocalDpi xmlns:a14="http://schemas.microsoft.com/office/drawing/2010/main" val="0"/>
                        </a:ext>
                      </a:extLst>
                    </a:blip>
                    <a:stretch>
                      <a:fillRect/>
                    </a:stretch>
                  </pic:blipFill>
                  <pic:spPr>
                    <a:xfrm>
                      <a:off x="0" y="0"/>
                      <a:ext cx="2276475" cy="4936444"/>
                    </a:xfrm>
                    <a:prstGeom prst="rect">
                      <a:avLst/>
                    </a:prstGeom>
                  </pic:spPr>
                </pic:pic>
              </a:graphicData>
            </a:graphic>
          </wp:inline>
        </w:drawing>
      </w:r>
    </w:p>
    <w:p w14:paraId="2463E39B" w14:textId="3E741C7D" w:rsidR="79CC47BA" w:rsidRDefault="531AB1A1" w:rsidP="1E806E08">
      <w:pPr>
        <w:spacing w:before="240" w:after="240" w:line="360" w:lineRule="auto"/>
        <w:jc w:val="center"/>
        <w:rPr>
          <w:rFonts w:ascii="Arial" w:eastAsia="Arial" w:hAnsi="Arial" w:cs="Arial"/>
          <w:sz w:val="20"/>
          <w:szCs w:val="20"/>
        </w:rPr>
      </w:pPr>
      <w:r w:rsidRPr="531AB1A1">
        <w:rPr>
          <w:rFonts w:ascii="Arial" w:eastAsia="Arial" w:hAnsi="Arial" w:cs="Arial"/>
          <w:sz w:val="20"/>
          <w:szCs w:val="20"/>
        </w:rPr>
        <w:t xml:space="preserve">Fonte: Autores - Extraído da plataforma </w:t>
      </w:r>
      <w:proofErr w:type="spellStart"/>
      <w:r w:rsidRPr="531AB1A1">
        <w:rPr>
          <w:rFonts w:ascii="Arial" w:eastAsia="Arial" w:hAnsi="Arial" w:cs="Arial"/>
          <w:sz w:val="20"/>
          <w:szCs w:val="20"/>
        </w:rPr>
        <w:t>Figma</w:t>
      </w:r>
      <w:proofErr w:type="spellEnd"/>
      <w:r w:rsidRPr="531AB1A1">
        <w:rPr>
          <w:rFonts w:ascii="Arial" w:eastAsia="Arial" w:hAnsi="Arial" w:cs="Arial"/>
          <w:sz w:val="20"/>
          <w:szCs w:val="20"/>
        </w:rPr>
        <w:t xml:space="preserve"> (2024).</w:t>
      </w:r>
    </w:p>
    <w:p w14:paraId="10616425" w14:textId="10D61B2F" w:rsidR="1E806E08" w:rsidRDefault="1E806E08" w:rsidP="1E806E08">
      <w:pPr>
        <w:spacing w:before="240" w:after="240" w:line="360" w:lineRule="auto"/>
        <w:jc w:val="both"/>
      </w:pPr>
    </w:p>
    <w:tbl>
      <w:tblPr>
        <w:tblW w:w="0" w:type="auto"/>
        <w:jc w:val="center"/>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2031"/>
        <w:gridCol w:w="6713"/>
      </w:tblGrid>
      <w:tr w:rsidR="078076E3" w14:paraId="6449A63A"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16BE0965" w14:textId="21C067EC" w:rsidR="078076E3" w:rsidRDefault="531AB1A1" w:rsidP="078076E3">
            <w:pPr>
              <w:spacing w:line="360" w:lineRule="auto"/>
              <w:jc w:val="both"/>
            </w:pPr>
            <w:r w:rsidRPr="531AB1A1">
              <w:rPr>
                <w:rFonts w:ascii="Arial" w:eastAsia="Arial" w:hAnsi="Arial" w:cs="Arial"/>
                <w:b/>
                <w:bCs/>
              </w:rPr>
              <w:t>CSU008 – Visualizar reclamação</w:t>
            </w:r>
          </w:p>
        </w:tc>
      </w:tr>
      <w:tr w:rsidR="078076E3" w14:paraId="3CADE439" w14:textId="77777777" w:rsidTr="531AB1A1">
        <w:trPr>
          <w:trHeight w:val="771"/>
          <w:jc w:val="center"/>
        </w:trPr>
        <w:tc>
          <w:tcPr>
            <w:tcW w:w="2031" w:type="dxa"/>
            <w:tcBorders>
              <w:top w:val="single" w:sz="8" w:space="0" w:color="auto"/>
              <w:left w:val="single" w:sz="8" w:space="0" w:color="auto"/>
              <w:bottom w:val="single" w:sz="8" w:space="0" w:color="auto"/>
              <w:right w:val="single" w:sz="8" w:space="0" w:color="auto"/>
            </w:tcBorders>
            <w:tcMar>
              <w:left w:w="108" w:type="dxa"/>
              <w:right w:w="108" w:type="dxa"/>
            </w:tcMar>
          </w:tcPr>
          <w:p w14:paraId="5536F75F" w14:textId="18165C88" w:rsidR="078076E3" w:rsidRDefault="531AB1A1" w:rsidP="078076E3">
            <w:pPr>
              <w:spacing w:line="360" w:lineRule="auto"/>
              <w:jc w:val="both"/>
            </w:pPr>
            <w:r w:rsidRPr="531AB1A1">
              <w:rPr>
                <w:rFonts w:ascii="Arial" w:eastAsia="Arial" w:hAnsi="Arial" w:cs="Arial"/>
                <w:u w:val="single"/>
              </w:rPr>
              <w:t>Sumário</w:t>
            </w:r>
            <w:r w:rsidRPr="531AB1A1">
              <w:rPr>
                <w:rFonts w:ascii="Arial" w:eastAsia="Arial" w:hAnsi="Arial" w:cs="Arial"/>
              </w:rPr>
              <w:t xml:space="preserve">:  </w:t>
            </w:r>
          </w:p>
        </w:tc>
        <w:tc>
          <w:tcPr>
            <w:tcW w:w="6713" w:type="dxa"/>
            <w:tcBorders>
              <w:top w:val="nil"/>
              <w:left w:val="single" w:sz="8" w:space="0" w:color="auto"/>
              <w:bottom w:val="single" w:sz="8" w:space="0" w:color="auto"/>
              <w:right w:val="single" w:sz="8" w:space="0" w:color="auto"/>
            </w:tcBorders>
            <w:tcMar>
              <w:left w:w="108" w:type="dxa"/>
              <w:right w:w="108" w:type="dxa"/>
            </w:tcMar>
          </w:tcPr>
          <w:p w14:paraId="4D71904C" w14:textId="17C175B9" w:rsidR="078076E3" w:rsidRDefault="531AB1A1" w:rsidP="078076E3">
            <w:pPr>
              <w:spacing w:line="360" w:lineRule="auto"/>
              <w:jc w:val="both"/>
            </w:pPr>
            <w:r w:rsidRPr="531AB1A1">
              <w:rPr>
                <w:rFonts w:ascii="Arial" w:eastAsia="Arial" w:hAnsi="Arial" w:cs="Arial"/>
              </w:rPr>
              <w:t>Este caso de uso permite que o usuário visualize todos os dados de uma reclamação.</w:t>
            </w:r>
          </w:p>
        </w:tc>
      </w:tr>
      <w:tr w:rsidR="078076E3" w14:paraId="69822047"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3A82A5C7" w14:textId="41F11210" w:rsidR="078076E3" w:rsidRDefault="531AB1A1" w:rsidP="078076E3">
            <w:pPr>
              <w:spacing w:line="360" w:lineRule="auto"/>
              <w:jc w:val="both"/>
            </w:pPr>
            <w:r w:rsidRPr="531AB1A1">
              <w:rPr>
                <w:rFonts w:ascii="Arial" w:eastAsia="Arial" w:hAnsi="Arial" w:cs="Arial"/>
                <w:b/>
                <w:bCs/>
              </w:rPr>
              <w:t xml:space="preserve">Pré-condição:  </w:t>
            </w:r>
          </w:p>
          <w:p w14:paraId="71F58632" w14:textId="5ED4D193" w:rsidR="078076E3" w:rsidRDefault="531AB1A1" w:rsidP="078076E3">
            <w:pPr>
              <w:spacing w:line="360" w:lineRule="auto"/>
              <w:jc w:val="both"/>
            </w:pPr>
            <w:r w:rsidRPr="531AB1A1">
              <w:rPr>
                <w:rFonts w:ascii="Arial" w:eastAsia="Arial" w:hAnsi="Arial" w:cs="Arial"/>
              </w:rPr>
              <w:t>Não se aplica.</w:t>
            </w:r>
          </w:p>
        </w:tc>
      </w:tr>
      <w:tr w:rsidR="078076E3" w14:paraId="26FC5B5B"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119CB571" w14:textId="555F2532" w:rsidR="078076E3" w:rsidRDefault="531AB1A1" w:rsidP="078076E3">
            <w:pPr>
              <w:spacing w:line="360" w:lineRule="auto"/>
              <w:jc w:val="both"/>
            </w:pPr>
            <w:r w:rsidRPr="531AB1A1">
              <w:rPr>
                <w:rFonts w:ascii="Arial" w:eastAsia="Arial" w:hAnsi="Arial" w:cs="Arial"/>
                <w:b/>
                <w:bCs/>
              </w:rPr>
              <w:t xml:space="preserve">Fluxo Principal </w:t>
            </w:r>
            <w:r w:rsidRPr="531AB1A1">
              <w:rPr>
                <w:rFonts w:ascii="Arial" w:eastAsia="Arial" w:hAnsi="Arial" w:cs="Arial"/>
              </w:rPr>
              <w:t xml:space="preserve"> </w:t>
            </w:r>
          </w:p>
          <w:p w14:paraId="74CC59E0" w14:textId="71C88695" w:rsidR="078076E3" w:rsidRDefault="531AB1A1" w:rsidP="078076E3">
            <w:pPr>
              <w:spacing w:line="360" w:lineRule="auto"/>
              <w:jc w:val="both"/>
            </w:pPr>
            <w:r w:rsidRPr="531AB1A1">
              <w:rPr>
                <w:rFonts w:ascii="Arial" w:eastAsia="Arial" w:hAnsi="Arial" w:cs="Arial"/>
              </w:rPr>
              <w:t>Este caso de uso se inicia quando o usuário clica em uma reclamação</w:t>
            </w:r>
          </w:p>
          <w:p w14:paraId="11B5237F" w14:textId="74012B89" w:rsidR="078076E3" w:rsidRDefault="531AB1A1" w:rsidP="00820795">
            <w:pPr>
              <w:pStyle w:val="PargrafodaLista"/>
              <w:numPr>
                <w:ilvl w:val="0"/>
                <w:numId w:val="29"/>
              </w:numPr>
              <w:spacing w:line="360" w:lineRule="auto"/>
              <w:jc w:val="both"/>
            </w:pPr>
            <w:r w:rsidRPr="531AB1A1">
              <w:rPr>
                <w:rFonts w:ascii="Arial" w:eastAsia="Arial" w:hAnsi="Arial" w:cs="Arial"/>
              </w:rPr>
              <w:lastRenderedPageBreak/>
              <w:t>O sistema irá exibir os seguintes detalhes da reclamação clicada: Fotos; Descrição; Categoria; Localização; Curtidas; Comentários; Status da reclamação; Foto e nome do usuário criador. [RN010]</w:t>
            </w:r>
          </w:p>
        </w:tc>
      </w:tr>
      <w:tr w:rsidR="078076E3" w14:paraId="7D2B56DD"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3CB10878" w14:textId="3A680E54" w:rsidR="078076E3" w:rsidRDefault="531AB1A1" w:rsidP="078076E3">
            <w:pPr>
              <w:spacing w:line="360" w:lineRule="auto"/>
              <w:jc w:val="both"/>
            </w:pPr>
            <w:r w:rsidRPr="531AB1A1">
              <w:rPr>
                <w:rFonts w:ascii="Arial" w:eastAsia="Arial" w:hAnsi="Arial" w:cs="Arial"/>
                <w:b/>
                <w:bCs/>
              </w:rPr>
              <w:t xml:space="preserve">Fluxos Alternativos  </w:t>
            </w:r>
          </w:p>
          <w:p w14:paraId="2A64253C" w14:textId="0228219C" w:rsidR="078076E3" w:rsidRDefault="531AB1A1" w:rsidP="078076E3">
            <w:pPr>
              <w:spacing w:line="360" w:lineRule="auto"/>
              <w:jc w:val="both"/>
            </w:pPr>
            <w:r w:rsidRPr="531AB1A1">
              <w:rPr>
                <w:rFonts w:ascii="Arial" w:eastAsia="Arial" w:hAnsi="Arial" w:cs="Arial"/>
              </w:rPr>
              <w:t>Não se aplica.</w:t>
            </w:r>
          </w:p>
        </w:tc>
      </w:tr>
      <w:tr w:rsidR="078076E3" w14:paraId="48BD2122"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073EB7DC" w14:textId="58328F21" w:rsidR="078076E3" w:rsidRDefault="531AB1A1" w:rsidP="078076E3">
            <w:pPr>
              <w:spacing w:line="360" w:lineRule="auto"/>
              <w:jc w:val="both"/>
            </w:pPr>
            <w:r w:rsidRPr="531AB1A1">
              <w:rPr>
                <w:rFonts w:ascii="Arial" w:eastAsia="Arial" w:hAnsi="Arial" w:cs="Arial"/>
                <w:b/>
                <w:bCs/>
              </w:rPr>
              <w:t xml:space="preserve">Fluxos de Exceção </w:t>
            </w:r>
          </w:p>
          <w:p w14:paraId="581677CE" w14:textId="0ADCF13E" w:rsidR="078076E3" w:rsidRDefault="531AB1A1" w:rsidP="078076E3">
            <w:pPr>
              <w:spacing w:line="360" w:lineRule="auto"/>
              <w:jc w:val="both"/>
            </w:pPr>
            <w:r w:rsidRPr="531AB1A1">
              <w:rPr>
                <w:rFonts w:ascii="Arial" w:eastAsia="Arial" w:hAnsi="Arial" w:cs="Arial"/>
              </w:rPr>
              <w:t>Não se aplica.</w:t>
            </w:r>
          </w:p>
        </w:tc>
      </w:tr>
      <w:tr w:rsidR="078076E3" w14:paraId="02126383"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262767AF" w14:textId="49DF1E7B" w:rsidR="078076E3" w:rsidRDefault="531AB1A1" w:rsidP="078076E3">
            <w:pPr>
              <w:spacing w:line="360" w:lineRule="auto"/>
              <w:jc w:val="both"/>
            </w:pPr>
            <w:r w:rsidRPr="531AB1A1">
              <w:rPr>
                <w:rFonts w:ascii="Arial" w:eastAsia="Arial" w:hAnsi="Arial" w:cs="Arial"/>
                <w:b/>
                <w:bCs/>
              </w:rPr>
              <w:t xml:space="preserve">Pós-condições:  </w:t>
            </w:r>
          </w:p>
          <w:p w14:paraId="01B8DDBB" w14:textId="57D99564" w:rsidR="078076E3" w:rsidRDefault="531AB1A1" w:rsidP="078076E3">
            <w:pPr>
              <w:spacing w:line="360" w:lineRule="auto"/>
              <w:jc w:val="both"/>
            </w:pPr>
            <w:r w:rsidRPr="531AB1A1">
              <w:rPr>
                <w:rFonts w:ascii="Arial" w:eastAsia="Arial" w:hAnsi="Arial" w:cs="Arial"/>
              </w:rPr>
              <w:t xml:space="preserve">Não se aplica. </w:t>
            </w:r>
            <w:r w:rsidRPr="531AB1A1">
              <w:rPr>
                <w:rFonts w:ascii="Arial" w:eastAsia="Arial" w:hAnsi="Arial" w:cs="Arial"/>
                <w:b/>
                <w:bCs/>
              </w:rPr>
              <w:t xml:space="preserve"> </w:t>
            </w:r>
          </w:p>
        </w:tc>
      </w:tr>
      <w:tr w:rsidR="078076E3" w14:paraId="1F53B5ED"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75A70952" w14:textId="72B731C3" w:rsidR="078076E3" w:rsidRDefault="531AB1A1" w:rsidP="078076E3">
            <w:pPr>
              <w:spacing w:line="360" w:lineRule="auto"/>
              <w:jc w:val="both"/>
            </w:pPr>
            <w:r w:rsidRPr="531AB1A1">
              <w:rPr>
                <w:rFonts w:ascii="Arial" w:eastAsia="Arial" w:hAnsi="Arial" w:cs="Arial"/>
                <w:b/>
                <w:bCs/>
              </w:rPr>
              <w:t>Regras de Negócio:</w:t>
            </w:r>
          </w:p>
          <w:p w14:paraId="0E6079E2" w14:textId="30E09EDD" w:rsidR="078076E3" w:rsidRDefault="531AB1A1" w:rsidP="078076E3">
            <w:pPr>
              <w:spacing w:line="360" w:lineRule="auto"/>
              <w:jc w:val="both"/>
            </w:pPr>
            <w:r w:rsidRPr="531AB1A1">
              <w:rPr>
                <w:rFonts w:ascii="Arial" w:eastAsia="Arial" w:hAnsi="Arial" w:cs="Arial"/>
              </w:rPr>
              <w:t>RN010</w:t>
            </w:r>
          </w:p>
        </w:tc>
      </w:tr>
    </w:tbl>
    <w:p w14:paraId="22A9E81C" w14:textId="0EF8AD4C" w:rsidR="00824060" w:rsidRDefault="531AB1A1" w:rsidP="078076E3">
      <w:pPr>
        <w:spacing w:before="240" w:after="240"/>
        <w:jc w:val="both"/>
      </w:pPr>
      <w:r w:rsidRPr="531AB1A1">
        <w:rPr>
          <w:sz w:val="20"/>
          <w:szCs w:val="20"/>
        </w:rPr>
        <w:t xml:space="preserve"> </w:t>
      </w:r>
    </w:p>
    <w:tbl>
      <w:tblPr>
        <w:tblW w:w="0" w:type="auto"/>
        <w:jc w:val="center"/>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2031"/>
        <w:gridCol w:w="6713"/>
      </w:tblGrid>
      <w:tr w:rsidR="078076E3" w14:paraId="04FB8B95"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2257F7D6" w14:textId="58249C5B" w:rsidR="078076E3" w:rsidRDefault="531AB1A1" w:rsidP="078076E3">
            <w:pPr>
              <w:spacing w:line="360" w:lineRule="auto"/>
              <w:jc w:val="both"/>
            </w:pPr>
            <w:r w:rsidRPr="531AB1A1">
              <w:rPr>
                <w:rFonts w:ascii="Arial" w:eastAsia="Arial" w:hAnsi="Arial" w:cs="Arial"/>
                <w:b/>
                <w:bCs/>
              </w:rPr>
              <w:t>CSU009 – Curtir reclamação</w:t>
            </w:r>
          </w:p>
        </w:tc>
      </w:tr>
      <w:tr w:rsidR="078076E3" w14:paraId="28BCBC1F" w14:textId="77777777" w:rsidTr="531AB1A1">
        <w:trPr>
          <w:trHeight w:val="300"/>
          <w:jc w:val="center"/>
        </w:trPr>
        <w:tc>
          <w:tcPr>
            <w:tcW w:w="2031" w:type="dxa"/>
            <w:tcBorders>
              <w:top w:val="single" w:sz="8" w:space="0" w:color="auto"/>
              <w:left w:val="single" w:sz="8" w:space="0" w:color="auto"/>
              <w:bottom w:val="single" w:sz="8" w:space="0" w:color="auto"/>
              <w:right w:val="single" w:sz="8" w:space="0" w:color="auto"/>
            </w:tcBorders>
            <w:tcMar>
              <w:left w:w="108" w:type="dxa"/>
              <w:right w:w="108" w:type="dxa"/>
            </w:tcMar>
          </w:tcPr>
          <w:p w14:paraId="77DAFE46" w14:textId="2F21495D" w:rsidR="078076E3" w:rsidRDefault="531AB1A1" w:rsidP="078076E3">
            <w:pPr>
              <w:spacing w:line="360" w:lineRule="auto"/>
              <w:jc w:val="both"/>
            </w:pPr>
            <w:r w:rsidRPr="531AB1A1">
              <w:rPr>
                <w:rFonts w:ascii="Arial" w:eastAsia="Arial" w:hAnsi="Arial" w:cs="Arial"/>
                <w:u w:val="single"/>
              </w:rPr>
              <w:t>Sumário</w:t>
            </w:r>
            <w:r w:rsidRPr="531AB1A1">
              <w:rPr>
                <w:rFonts w:ascii="Arial" w:eastAsia="Arial" w:hAnsi="Arial" w:cs="Arial"/>
              </w:rPr>
              <w:t xml:space="preserve">:  </w:t>
            </w:r>
          </w:p>
        </w:tc>
        <w:tc>
          <w:tcPr>
            <w:tcW w:w="6713" w:type="dxa"/>
            <w:tcBorders>
              <w:top w:val="nil"/>
              <w:left w:val="single" w:sz="8" w:space="0" w:color="auto"/>
              <w:bottom w:val="single" w:sz="8" w:space="0" w:color="auto"/>
              <w:right w:val="single" w:sz="8" w:space="0" w:color="auto"/>
            </w:tcBorders>
            <w:tcMar>
              <w:left w:w="108" w:type="dxa"/>
              <w:right w:w="108" w:type="dxa"/>
            </w:tcMar>
          </w:tcPr>
          <w:p w14:paraId="456DE013" w14:textId="130422BA" w:rsidR="078076E3" w:rsidRDefault="531AB1A1" w:rsidP="078076E3">
            <w:pPr>
              <w:spacing w:line="360" w:lineRule="auto"/>
              <w:jc w:val="both"/>
            </w:pPr>
            <w:r w:rsidRPr="531AB1A1">
              <w:rPr>
                <w:rFonts w:ascii="Arial" w:eastAsia="Arial" w:hAnsi="Arial" w:cs="Arial"/>
              </w:rPr>
              <w:t>Este caso de uso permite que o usuário curta uma reclamação.</w:t>
            </w:r>
          </w:p>
        </w:tc>
      </w:tr>
      <w:tr w:rsidR="078076E3" w14:paraId="0A95C548"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26E54851" w14:textId="267EDC94" w:rsidR="078076E3" w:rsidRDefault="531AB1A1" w:rsidP="078076E3">
            <w:pPr>
              <w:spacing w:line="360" w:lineRule="auto"/>
              <w:jc w:val="both"/>
            </w:pPr>
            <w:r w:rsidRPr="531AB1A1">
              <w:rPr>
                <w:rFonts w:ascii="Arial" w:eastAsia="Arial" w:hAnsi="Arial" w:cs="Arial"/>
                <w:b/>
                <w:bCs/>
              </w:rPr>
              <w:t xml:space="preserve">Pré-condição:  </w:t>
            </w:r>
          </w:p>
          <w:p w14:paraId="3FCEFFE0" w14:textId="7450779B" w:rsidR="078076E3" w:rsidRDefault="531AB1A1" w:rsidP="078076E3">
            <w:pPr>
              <w:spacing w:line="360" w:lineRule="auto"/>
              <w:jc w:val="both"/>
            </w:pPr>
            <w:r w:rsidRPr="531AB1A1">
              <w:rPr>
                <w:rFonts w:ascii="Arial" w:eastAsia="Arial" w:hAnsi="Arial" w:cs="Arial"/>
              </w:rPr>
              <w:t>O usuário deve estar logado. [RN001]</w:t>
            </w:r>
          </w:p>
        </w:tc>
      </w:tr>
      <w:tr w:rsidR="078076E3" w14:paraId="13E65087"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466AC580" w14:textId="2F5357F3" w:rsidR="078076E3" w:rsidRDefault="531AB1A1" w:rsidP="078076E3">
            <w:pPr>
              <w:spacing w:line="360" w:lineRule="auto"/>
              <w:jc w:val="both"/>
            </w:pPr>
            <w:r w:rsidRPr="531AB1A1">
              <w:rPr>
                <w:rFonts w:ascii="Arial" w:eastAsia="Arial" w:hAnsi="Arial" w:cs="Arial"/>
                <w:b/>
                <w:bCs/>
              </w:rPr>
              <w:t xml:space="preserve">Fluxo Principal </w:t>
            </w:r>
            <w:r w:rsidRPr="531AB1A1">
              <w:rPr>
                <w:rFonts w:ascii="Arial" w:eastAsia="Arial" w:hAnsi="Arial" w:cs="Arial"/>
              </w:rPr>
              <w:t xml:space="preserve"> </w:t>
            </w:r>
          </w:p>
          <w:p w14:paraId="76FB0A15" w14:textId="2C62C70E" w:rsidR="078076E3" w:rsidRDefault="531AB1A1" w:rsidP="078076E3">
            <w:pPr>
              <w:spacing w:line="360" w:lineRule="auto"/>
              <w:jc w:val="both"/>
            </w:pPr>
            <w:r w:rsidRPr="531AB1A1">
              <w:rPr>
                <w:rFonts w:ascii="Arial" w:eastAsia="Arial" w:hAnsi="Arial" w:cs="Arial"/>
              </w:rPr>
              <w:t>Este caso de uso se inicia quando o usuário clica no botão “Curtir” de uma reclamação.</w:t>
            </w:r>
          </w:p>
          <w:p w14:paraId="3639E08F" w14:textId="69B062EF" w:rsidR="078076E3" w:rsidRDefault="531AB1A1" w:rsidP="00820795">
            <w:pPr>
              <w:pStyle w:val="PargrafodaLista"/>
              <w:numPr>
                <w:ilvl w:val="0"/>
                <w:numId w:val="16"/>
              </w:numPr>
              <w:spacing w:line="360" w:lineRule="auto"/>
              <w:jc w:val="both"/>
              <w:rPr>
                <w:rFonts w:ascii="Arial" w:hAnsi="Arial" w:cs="Arial"/>
                <w:b/>
                <w:bCs/>
              </w:rPr>
            </w:pPr>
            <w:r w:rsidRPr="531AB1A1">
              <w:rPr>
                <w:rFonts w:ascii="Arial" w:eastAsia="Arial" w:hAnsi="Arial" w:cs="Arial"/>
              </w:rPr>
              <w:t xml:space="preserve">O sistema irá computar a curtida. </w:t>
            </w:r>
            <w:r w:rsidRPr="531AB1A1">
              <w:rPr>
                <w:rFonts w:ascii="Arial" w:hAnsi="Arial" w:cs="Arial"/>
              </w:rPr>
              <w:t>[FA001]</w:t>
            </w:r>
          </w:p>
        </w:tc>
      </w:tr>
      <w:tr w:rsidR="078076E3" w14:paraId="5E592B7B"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5E8E7A70" w14:textId="75799D4E" w:rsidR="078076E3" w:rsidRDefault="531AB1A1" w:rsidP="078076E3">
            <w:pPr>
              <w:spacing w:line="360" w:lineRule="auto"/>
              <w:jc w:val="both"/>
            </w:pPr>
            <w:r w:rsidRPr="531AB1A1">
              <w:rPr>
                <w:rFonts w:ascii="Arial" w:eastAsia="Arial" w:hAnsi="Arial" w:cs="Arial"/>
                <w:b/>
                <w:bCs/>
              </w:rPr>
              <w:t xml:space="preserve">Fluxos Alternativos  </w:t>
            </w:r>
          </w:p>
          <w:p w14:paraId="7284F5A3" w14:textId="24AB3419" w:rsidR="078076E3" w:rsidRDefault="531AB1A1" w:rsidP="1E806E08">
            <w:pPr>
              <w:spacing w:line="360" w:lineRule="auto"/>
              <w:rPr>
                <w:rFonts w:ascii="Arial" w:hAnsi="Arial" w:cs="Arial"/>
                <w:b/>
                <w:bCs/>
              </w:rPr>
            </w:pPr>
            <w:r w:rsidRPr="531AB1A1">
              <w:rPr>
                <w:rFonts w:ascii="Arial" w:hAnsi="Arial" w:cs="Arial"/>
                <w:b/>
                <w:bCs/>
              </w:rPr>
              <w:t xml:space="preserve">[FA001] Fluxo Alternativo 1: O usuário já curtiu a reclamação anteriormente.  </w:t>
            </w:r>
          </w:p>
          <w:p w14:paraId="0AC3725A" w14:textId="53B9669C" w:rsidR="078076E3" w:rsidRDefault="531AB1A1" w:rsidP="1E806E08">
            <w:pPr>
              <w:spacing w:line="360" w:lineRule="auto"/>
              <w:rPr>
                <w:rFonts w:ascii="Arial" w:hAnsi="Arial" w:cs="Arial"/>
              </w:rPr>
            </w:pPr>
            <w:r w:rsidRPr="531AB1A1">
              <w:rPr>
                <w:rFonts w:ascii="Arial" w:hAnsi="Arial" w:cs="Arial"/>
              </w:rPr>
              <w:t xml:space="preserve">Este fluxo alternativo ocorre quando o usuário curte uma reclamação que já curtiu.  </w:t>
            </w:r>
          </w:p>
          <w:p w14:paraId="67BE8604" w14:textId="42A88875" w:rsidR="078076E3" w:rsidRDefault="531AB1A1" w:rsidP="00820795">
            <w:pPr>
              <w:pStyle w:val="PargrafodaLista"/>
              <w:numPr>
                <w:ilvl w:val="0"/>
                <w:numId w:val="7"/>
              </w:numPr>
              <w:spacing w:line="360" w:lineRule="auto"/>
              <w:rPr>
                <w:rFonts w:ascii="Arial" w:eastAsia="Arial" w:hAnsi="Arial" w:cs="Arial"/>
              </w:rPr>
            </w:pPr>
            <w:r w:rsidRPr="531AB1A1">
              <w:rPr>
                <w:rFonts w:ascii="Arial" w:hAnsi="Arial" w:cs="Arial"/>
              </w:rPr>
              <w:t>O sistema remove a curtida que o usuário fez anteriormente.</w:t>
            </w:r>
          </w:p>
        </w:tc>
      </w:tr>
      <w:tr w:rsidR="078076E3" w14:paraId="283D2457"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6F090A8E" w14:textId="5D10B427" w:rsidR="078076E3" w:rsidRDefault="531AB1A1" w:rsidP="078076E3">
            <w:pPr>
              <w:spacing w:line="360" w:lineRule="auto"/>
              <w:jc w:val="both"/>
            </w:pPr>
            <w:r w:rsidRPr="531AB1A1">
              <w:rPr>
                <w:rFonts w:ascii="Arial" w:eastAsia="Arial" w:hAnsi="Arial" w:cs="Arial"/>
                <w:b/>
                <w:bCs/>
              </w:rPr>
              <w:t xml:space="preserve">Fluxos de Exceção </w:t>
            </w:r>
          </w:p>
          <w:p w14:paraId="375EB059" w14:textId="1BE07FFE" w:rsidR="078076E3" w:rsidRDefault="531AB1A1" w:rsidP="078076E3">
            <w:pPr>
              <w:spacing w:line="360" w:lineRule="auto"/>
              <w:jc w:val="both"/>
            </w:pPr>
            <w:r w:rsidRPr="531AB1A1">
              <w:rPr>
                <w:rFonts w:ascii="Arial" w:eastAsia="Arial" w:hAnsi="Arial" w:cs="Arial"/>
              </w:rPr>
              <w:t>Não se aplica.</w:t>
            </w:r>
          </w:p>
        </w:tc>
      </w:tr>
      <w:tr w:rsidR="078076E3" w14:paraId="0B16C88B"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5C911A3E" w14:textId="5DD09FF0" w:rsidR="078076E3" w:rsidRDefault="531AB1A1" w:rsidP="078076E3">
            <w:pPr>
              <w:spacing w:line="360" w:lineRule="auto"/>
              <w:jc w:val="both"/>
            </w:pPr>
            <w:r w:rsidRPr="531AB1A1">
              <w:rPr>
                <w:rFonts w:ascii="Arial" w:eastAsia="Arial" w:hAnsi="Arial" w:cs="Arial"/>
                <w:b/>
                <w:bCs/>
              </w:rPr>
              <w:t xml:space="preserve">Pós-condições:  </w:t>
            </w:r>
          </w:p>
          <w:p w14:paraId="3E321981" w14:textId="3262B4AF" w:rsidR="078076E3" w:rsidRDefault="531AB1A1" w:rsidP="078076E3">
            <w:pPr>
              <w:spacing w:line="360" w:lineRule="auto"/>
              <w:jc w:val="both"/>
            </w:pPr>
            <w:r w:rsidRPr="531AB1A1">
              <w:rPr>
                <w:rFonts w:ascii="Arial" w:eastAsia="Arial" w:hAnsi="Arial" w:cs="Arial"/>
              </w:rPr>
              <w:t>O sistema atualiza a pontuação do usuário. [</w:t>
            </w:r>
            <w:r w:rsidRPr="531AB1A1">
              <w:rPr>
                <w:rFonts w:ascii="Arial" w:hAnsi="Arial" w:cs="Arial"/>
              </w:rPr>
              <w:t>RN009</w:t>
            </w:r>
            <w:r w:rsidRPr="531AB1A1">
              <w:rPr>
                <w:rFonts w:ascii="Arial" w:eastAsia="Arial" w:hAnsi="Arial" w:cs="Arial"/>
              </w:rPr>
              <w:t>]</w:t>
            </w:r>
          </w:p>
        </w:tc>
      </w:tr>
      <w:tr w:rsidR="078076E3" w14:paraId="17CAE23A"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33EA46A8" w14:textId="49865429" w:rsidR="078076E3" w:rsidRDefault="531AB1A1" w:rsidP="078076E3">
            <w:pPr>
              <w:spacing w:line="360" w:lineRule="auto"/>
              <w:jc w:val="both"/>
            </w:pPr>
            <w:r w:rsidRPr="531AB1A1">
              <w:rPr>
                <w:rFonts w:ascii="Arial" w:eastAsia="Arial" w:hAnsi="Arial" w:cs="Arial"/>
                <w:b/>
                <w:bCs/>
              </w:rPr>
              <w:t>Regras de Negócio:</w:t>
            </w:r>
          </w:p>
          <w:p w14:paraId="25600739" w14:textId="249C89F4" w:rsidR="078076E3" w:rsidRDefault="531AB1A1" w:rsidP="078076E3">
            <w:pPr>
              <w:spacing w:line="360" w:lineRule="auto"/>
              <w:jc w:val="both"/>
            </w:pPr>
            <w:r w:rsidRPr="531AB1A1">
              <w:rPr>
                <w:rFonts w:ascii="Arial" w:eastAsia="Arial" w:hAnsi="Arial" w:cs="Arial"/>
              </w:rPr>
              <w:lastRenderedPageBreak/>
              <w:t xml:space="preserve">RN001 e </w:t>
            </w:r>
            <w:r w:rsidRPr="531AB1A1">
              <w:rPr>
                <w:rFonts w:ascii="Arial" w:hAnsi="Arial" w:cs="Arial"/>
              </w:rPr>
              <w:t>RN009</w:t>
            </w:r>
          </w:p>
        </w:tc>
      </w:tr>
    </w:tbl>
    <w:p w14:paraId="7FFDCBFF" w14:textId="0682DB8B" w:rsidR="00824060" w:rsidRDefault="531AB1A1" w:rsidP="078076E3">
      <w:pPr>
        <w:spacing w:before="240" w:after="240"/>
        <w:jc w:val="both"/>
      </w:pPr>
      <w:r w:rsidRPr="531AB1A1">
        <w:rPr>
          <w:sz w:val="20"/>
          <w:szCs w:val="20"/>
        </w:rPr>
        <w:t xml:space="preserve"> </w:t>
      </w:r>
    </w:p>
    <w:tbl>
      <w:tblPr>
        <w:tblW w:w="0" w:type="auto"/>
        <w:jc w:val="center"/>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2031"/>
        <w:gridCol w:w="6713"/>
      </w:tblGrid>
      <w:tr w:rsidR="078076E3" w14:paraId="29141114"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71C877A8" w14:textId="3644724E" w:rsidR="078076E3" w:rsidRDefault="531AB1A1" w:rsidP="078076E3">
            <w:pPr>
              <w:spacing w:line="360" w:lineRule="auto"/>
              <w:jc w:val="both"/>
            </w:pPr>
            <w:r w:rsidRPr="531AB1A1">
              <w:rPr>
                <w:rFonts w:ascii="Arial" w:eastAsia="Arial" w:hAnsi="Arial" w:cs="Arial"/>
                <w:b/>
                <w:bCs/>
              </w:rPr>
              <w:t>CSU010 – Comentar reclamação</w:t>
            </w:r>
          </w:p>
        </w:tc>
      </w:tr>
      <w:tr w:rsidR="078076E3" w14:paraId="267E8FA8" w14:textId="77777777" w:rsidTr="531AB1A1">
        <w:trPr>
          <w:trHeight w:val="300"/>
          <w:jc w:val="center"/>
        </w:trPr>
        <w:tc>
          <w:tcPr>
            <w:tcW w:w="2031" w:type="dxa"/>
            <w:tcBorders>
              <w:top w:val="single" w:sz="8" w:space="0" w:color="auto"/>
              <w:left w:val="single" w:sz="8" w:space="0" w:color="auto"/>
              <w:bottom w:val="single" w:sz="8" w:space="0" w:color="auto"/>
              <w:right w:val="single" w:sz="8" w:space="0" w:color="auto"/>
            </w:tcBorders>
            <w:tcMar>
              <w:left w:w="108" w:type="dxa"/>
              <w:right w:w="108" w:type="dxa"/>
            </w:tcMar>
          </w:tcPr>
          <w:p w14:paraId="0502B6E3" w14:textId="15BDCEA2" w:rsidR="078076E3" w:rsidRDefault="531AB1A1" w:rsidP="078076E3">
            <w:pPr>
              <w:spacing w:line="360" w:lineRule="auto"/>
              <w:jc w:val="both"/>
            </w:pPr>
            <w:r w:rsidRPr="531AB1A1">
              <w:rPr>
                <w:rFonts w:ascii="Arial" w:eastAsia="Arial" w:hAnsi="Arial" w:cs="Arial"/>
                <w:u w:val="single"/>
              </w:rPr>
              <w:t>Sumário</w:t>
            </w:r>
            <w:r w:rsidRPr="531AB1A1">
              <w:rPr>
                <w:rFonts w:ascii="Arial" w:eastAsia="Arial" w:hAnsi="Arial" w:cs="Arial"/>
              </w:rPr>
              <w:t xml:space="preserve">:  </w:t>
            </w:r>
          </w:p>
        </w:tc>
        <w:tc>
          <w:tcPr>
            <w:tcW w:w="6713" w:type="dxa"/>
            <w:tcBorders>
              <w:top w:val="nil"/>
              <w:left w:val="single" w:sz="8" w:space="0" w:color="auto"/>
              <w:bottom w:val="single" w:sz="8" w:space="0" w:color="auto"/>
              <w:right w:val="single" w:sz="8" w:space="0" w:color="auto"/>
            </w:tcBorders>
            <w:tcMar>
              <w:left w:w="108" w:type="dxa"/>
              <w:right w:w="108" w:type="dxa"/>
            </w:tcMar>
          </w:tcPr>
          <w:p w14:paraId="7DF4F9A5" w14:textId="5FFFC0DD" w:rsidR="078076E3" w:rsidRDefault="531AB1A1" w:rsidP="078076E3">
            <w:pPr>
              <w:spacing w:line="360" w:lineRule="auto"/>
              <w:jc w:val="both"/>
            </w:pPr>
            <w:r w:rsidRPr="531AB1A1">
              <w:rPr>
                <w:rFonts w:ascii="Arial" w:eastAsia="Arial" w:hAnsi="Arial" w:cs="Arial"/>
              </w:rPr>
              <w:t>Este caso de uso permite que o usuário comente uma reclamação.</w:t>
            </w:r>
          </w:p>
        </w:tc>
      </w:tr>
      <w:tr w:rsidR="078076E3" w14:paraId="133D172A"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26438042" w14:textId="462BA0BD" w:rsidR="078076E3" w:rsidRDefault="531AB1A1" w:rsidP="078076E3">
            <w:pPr>
              <w:spacing w:line="360" w:lineRule="auto"/>
              <w:jc w:val="both"/>
            </w:pPr>
            <w:r w:rsidRPr="531AB1A1">
              <w:rPr>
                <w:rFonts w:ascii="Arial" w:eastAsia="Arial" w:hAnsi="Arial" w:cs="Arial"/>
                <w:b/>
                <w:bCs/>
              </w:rPr>
              <w:t xml:space="preserve">Pré-condição:  </w:t>
            </w:r>
          </w:p>
          <w:p w14:paraId="603A2CFA" w14:textId="1D4408F5" w:rsidR="078076E3" w:rsidRDefault="531AB1A1" w:rsidP="1E806E08">
            <w:pPr>
              <w:spacing w:line="360" w:lineRule="auto"/>
              <w:jc w:val="both"/>
              <w:rPr>
                <w:rFonts w:ascii="Arial" w:eastAsia="Arial" w:hAnsi="Arial" w:cs="Arial"/>
              </w:rPr>
            </w:pPr>
            <w:r w:rsidRPr="531AB1A1">
              <w:rPr>
                <w:rFonts w:ascii="Arial" w:eastAsia="Arial" w:hAnsi="Arial" w:cs="Arial"/>
              </w:rPr>
              <w:t>O usuário deve estar logado. [RN001]</w:t>
            </w:r>
          </w:p>
        </w:tc>
      </w:tr>
      <w:tr w:rsidR="078076E3" w14:paraId="5A1745A4"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47F70211" w14:textId="0889FC44" w:rsidR="078076E3" w:rsidRDefault="531AB1A1" w:rsidP="078076E3">
            <w:pPr>
              <w:spacing w:line="360" w:lineRule="auto"/>
              <w:jc w:val="both"/>
            </w:pPr>
            <w:r w:rsidRPr="531AB1A1">
              <w:rPr>
                <w:rFonts w:ascii="Arial" w:eastAsia="Arial" w:hAnsi="Arial" w:cs="Arial"/>
                <w:b/>
                <w:bCs/>
              </w:rPr>
              <w:t xml:space="preserve">Fluxo Principal </w:t>
            </w:r>
            <w:r w:rsidRPr="531AB1A1">
              <w:rPr>
                <w:rFonts w:ascii="Arial" w:eastAsia="Arial" w:hAnsi="Arial" w:cs="Arial"/>
              </w:rPr>
              <w:t xml:space="preserve"> </w:t>
            </w:r>
          </w:p>
          <w:p w14:paraId="20DA9D5D" w14:textId="435529FA" w:rsidR="078076E3" w:rsidRDefault="531AB1A1" w:rsidP="078076E3">
            <w:pPr>
              <w:spacing w:line="360" w:lineRule="auto"/>
              <w:jc w:val="both"/>
            </w:pPr>
            <w:r w:rsidRPr="531AB1A1">
              <w:rPr>
                <w:rFonts w:ascii="Arial" w:eastAsia="Arial" w:hAnsi="Arial" w:cs="Arial"/>
              </w:rPr>
              <w:t>Este caso de uso se inicia quando o usuário clica no botão “Comentar” de uma reclamação.</w:t>
            </w:r>
          </w:p>
          <w:p w14:paraId="0830C780" w14:textId="7F40CBDE" w:rsidR="078076E3" w:rsidRDefault="531AB1A1" w:rsidP="00820795">
            <w:pPr>
              <w:pStyle w:val="PargrafodaLista"/>
              <w:numPr>
                <w:ilvl w:val="0"/>
                <w:numId w:val="15"/>
              </w:numPr>
              <w:spacing w:line="360" w:lineRule="auto"/>
              <w:jc w:val="both"/>
              <w:rPr>
                <w:rFonts w:ascii="Arial" w:eastAsia="Arial" w:hAnsi="Arial" w:cs="Arial"/>
              </w:rPr>
            </w:pPr>
            <w:r w:rsidRPr="531AB1A1">
              <w:rPr>
                <w:rFonts w:ascii="Arial" w:eastAsia="Arial" w:hAnsi="Arial" w:cs="Arial"/>
              </w:rPr>
              <w:t>O usuário insere o texto que deseja comentar.</w:t>
            </w:r>
          </w:p>
          <w:p w14:paraId="7F875A0E" w14:textId="6250C11B" w:rsidR="078076E3" w:rsidRDefault="531AB1A1" w:rsidP="00820795">
            <w:pPr>
              <w:pStyle w:val="PargrafodaLista"/>
              <w:numPr>
                <w:ilvl w:val="0"/>
                <w:numId w:val="15"/>
              </w:numPr>
              <w:spacing w:line="360" w:lineRule="auto"/>
              <w:jc w:val="both"/>
              <w:rPr>
                <w:rFonts w:ascii="Arial" w:eastAsia="Arial" w:hAnsi="Arial" w:cs="Arial"/>
              </w:rPr>
            </w:pPr>
            <w:r w:rsidRPr="531AB1A1">
              <w:rPr>
                <w:rFonts w:ascii="Arial" w:eastAsia="Arial" w:hAnsi="Arial" w:cs="Arial"/>
              </w:rPr>
              <w:t>O sistema irá registar o comentário</w:t>
            </w:r>
          </w:p>
        </w:tc>
      </w:tr>
      <w:tr w:rsidR="078076E3" w14:paraId="7055F742"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0F5A0972" w14:textId="5546F57A" w:rsidR="078076E3" w:rsidRDefault="531AB1A1" w:rsidP="078076E3">
            <w:pPr>
              <w:spacing w:line="360" w:lineRule="auto"/>
              <w:jc w:val="both"/>
            </w:pPr>
            <w:r w:rsidRPr="531AB1A1">
              <w:rPr>
                <w:rFonts w:ascii="Arial" w:eastAsia="Arial" w:hAnsi="Arial" w:cs="Arial"/>
                <w:b/>
                <w:bCs/>
              </w:rPr>
              <w:t xml:space="preserve">Fluxos Alternativos  </w:t>
            </w:r>
          </w:p>
          <w:p w14:paraId="208DDF98" w14:textId="34F605D4" w:rsidR="078076E3" w:rsidRDefault="531AB1A1" w:rsidP="078076E3">
            <w:pPr>
              <w:spacing w:line="360" w:lineRule="auto"/>
              <w:jc w:val="both"/>
            </w:pPr>
            <w:r w:rsidRPr="531AB1A1">
              <w:rPr>
                <w:rFonts w:ascii="Arial" w:eastAsia="Arial" w:hAnsi="Arial" w:cs="Arial"/>
              </w:rPr>
              <w:t>Não se aplica.</w:t>
            </w:r>
          </w:p>
        </w:tc>
      </w:tr>
      <w:tr w:rsidR="078076E3" w14:paraId="31317011"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15EA3E99" w14:textId="45C70A22" w:rsidR="078076E3" w:rsidRDefault="531AB1A1" w:rsidP="078076E3">
            <w:pPr>
              <w:spacing w:line="360" w:lineRule="auto"/>
              <w:jc w:val="both"/>
            </w:pPr>
            <w:r w:rsidRPr="531AB1A1">
              <w:rPr>
                <w:rFonts w:ascii="Arial" w:eastAsia="Arial" w:hAnsi="Arial" w:cs="Arial"/>
                <w:b/>
                <w:bCs/>
              </w:rPr>
              <w:t xml:space="preserve">Fluxos de Exceção </w:t>
            </w:r>
          </w:p>
          <w:p w14:paraId="0661B717" w14:textId="036EA295" w:rsidR="078076E3" w:rsidRDefault="531AB1A1" w:rsidP="078076E3">
            <w:pPr>
              <w:spacing w:line="360" w:lineRule="auto"/>
              <w:jc w:val="both"/>
            </w:pPr>
            <w:r w:rsidRPr="531AB1A1">
              <w:rPr>
                <w:rFonts w:ascii="Arial" w:eastAsia="Arial" w:hAnsi="Arial" w:cs="Arial"/>
                <w:b/>
                <w:bCs/>
              </w:rPr>
              <w:t>[FE001] Fluxo de Exceção 1: Texto em branco</w:t>
            </w:r>
          </w:p>
          <w:p w14:paraId="5966ED38" w14:textId="50D2DE0F" w:rsidR="078076E3" w:rsidRDefault="531AB1A1" w:rsidP="1E806E08">
            <w:pPr>
              <w:spacing w:line="360" w:lineRule="auto"/>
              <w:jc w:val="both"/>
              <w:rPr>
                <w:rFonts w:ascii="Arial" w:eastAsia="Arial" w:hAnsi="Arial" w:cs="Arial"/>
                <w:b/>
                <w:bCs/>
              </w:rPr>
            </w:pPr>
            <w:r w:rsidRPr="531AB1A1">
              <w:rPr>
                <w:rFonts w:ascii="Arial" w:eastAsia="Arial" w:hAnsi="Arial" w:cs="Arial"/>
              </w:rPr>
              <w:t xml:space="preserve">Este fluxo exceção ocorre quando o usuário tenta criar um comentário em branco. </w:t>
            </w:r>
            <w:r w:rsidRPr="531AB1A1">
              <w:rPr>
                <w:rFonts w:ascii="Arial" w:eastAsia="Arial" w:hAnsi="Arial" w:cs="Arial"/>
                <w:b/>
                <w:bCs/>
              </w:rPr>
              <w:t xml:space="preserve"> </w:t>
            </w:r>
          </w:p>
          <w:p w14:paraId="7E533938" w14:textId="77C9A2F4" w:rsidR="078076E3" w:rsidRDefault="531AB1A1" w:rsidP="1E806E08">
            <w:pPr>
              <w:pStyle w:val="PargrafodaLista"/>
              <w:numPr>
                <w:ilvl w:val="0"/>
                <w:numId w:val="6"/>
              </w:numPr>
              <w:spacing w:line="360" w:lineRule="auto"/>
              <w:jc w:val="both"/>
              <w:rPr>
                <w:rFonts w:ascii="Arial" w:eastAsia="Arial" w:hAnsi="Arial" w:cs="Arial"/>
              </w:rPr>
            </w:pPr>
            <w:r w:rsidRPr="531AB1A1">
              <w:rPr>
                <w:rFonts w:ascii="Arial" w:eastAsia="Arial" w:hAnsi="Arial" w:cs="Arial"/>
              </w:rPr>
              <w:t>O sistema exibe um alerta informando que não é possível criar comentário em branco.</w:t>
            </w:r>
          </w:p>
          <w:p w14:paraId="4177AE61" w14:textId="4583184C" w:rsidR="078076E3" w:rsidRDefault="531AB1A1" w:rsidP="1E806E08">
            <w:pPr>
              <w:pStyle w:val="PargrafodaLista"/>
              <w:numPr>
                <w:ilvl w:val="0"/>
                <w:numId w:val="6"/>
              </w:numPr>
              <w:spacing w:line="360" w:lineRule="auto"/>
              <w:jc w:val="both"/>
              <w:rPr>
                <w:rFonts w:ascii="Arial" w:eastAsia="Arial" w:hAnsi="Arial" w:cs="Arial"/>
              </w:rPr>
            </w:pPr>
            <w:r w:rsidRPr="531AB1A1">
              <w:rPr>
                <w:rFonts w:ascii="Arial" w:eastAsia="Arial" w:hAnsi="Arial" w:cs="Arial"/>
              </w:rPr>
              <w:t>Retornar ao passo 1 do fluxo principal.</w:t>
            </w:r>
          </w:p>
        </w:tc>
      </w:tr>
      <w:tr w:rsidR="078076E3" w14:paraId="5AC312E1"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7A1A8389" w14:textId="23B5CF37" w:rsidR="078076E3" w:rsidRDefault="531AB1A1" w:rsidP="078076E3">
            <w:pPr>
              <w:spacing w:line="360" w:lineRule="auto"/>
              <w:jc w:val="both"/>
            </w:pPr>
            <w:r w:rsidRPr="531AB1A1">
              <w:rPr>
                <w:rFonts w:ascii="Arial" w:eastAsia="Arial" w:hAnsi="Arial" w:cs="Arial"/>
                <w:b/>
                <w:bCs/>
              </w:rPr>
              <w:t xml:space="preserve">Pós-condições:  </w:t>
            </w:r>
          </w:p>
          <w:p w14:paraId="5EA5311C" w14:textId="5A65BF6F" w:rsidR="078076E3" w:rsidRDefault="531AB1A1" w:rsidP="078076E3">
            <w:pPr>
              <w:spacing w:line="360" w:lineRule="auto"/>
              <w:jc w:val="both"/>
            </w:pPr>
            <w:r w:rsidRPr="531AB1A1">
              <w:rPr>
                <w:rFonts w:ascii="Arial" w:eastAsia="Arial" w:hAnsi="Arial" w:cs="Arial"/>
              </w:rPr>
              <w:t>O sistema atualiza a pontuação do usuário. [RN009]</w:t>
            </w:r>
          </w:p>
        </w:tc>
      </w:tr>
      <w:tr w:rsidR="078076E3" w14:paraId="7FD539DB"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11E4E31D" w14:textId="6227AF9C" w:rsidR="078076E3" w:rsidRDefault="531AB1A1" w:rsidP="078076E3">
            <w:pPr>
              <w:spacing w:line="360" w:lineRule="auto"/>
              <w:jc w:val="both"/>
            </w:pPr>
            <w:r w:rsidRPr="531AB1A1">
              <w:rPr>
                <w:rFonts w:ascii="Arial" w:eastAsia="Arial" w:hAnsi="Arial" w:cs="Arial"/>
                <w:b/>
                <w:bCs/>
              </w:rPr>
              <w:t>Regras de Negócio:</w:t>
            </w:r>
          </w:p>
          <w:p w14:paraId="6AEC9553" w14:textId="505E8641" w:rsidR="078076E3" w:rsidRDefault="531AB1A1" w:rsidP="078076E3">
            <w:pPr>
              <w:spacing w:line="360" w:lineRule="auto"/>
              <w:jc w:val="both"/>
            </w:pPr>
            <w:r w:rsidRPr="531AB1A1">
              <w:rPr>
                <w:rFonts w:ascii="Arial" w:eastAsia="Arial" w:hAnsi="Arial" w:cs="Arial"/>
              </w:rPr>
              <w:t>RN001 e RN009</w:t>
            </w:r>
          </w:p>
        </w:tc>
      </w:tr>
    </w:tbl>
    <w:p w14:paraId="529BB57D" w14:textId="372B332E" w:rsidR="00824060" w:rsidRDefault="00824060" w:rsidP="1E806E08">
      <w:pPr>
        <w:tabs>
          <w:tab w:val="left" w:pos="708"/>
        </w:tabs>
        <w:spacing w:before="720" w:after="240" w:line="360" w:lineRule="auto"/>
        <w:jc w:val="both"/>
        <w:rPr>
          <w:rFonts w:ascii="Arial" w:eastAsia="Arial" w:hAnsi="Arial" w:cs="Arial"/>
          <w:b/>
          <w:bCs/>
        </w:rPr>
      </w:pPr>
    </w:p>
    <w:tbl>
      <w:tblPr>
        <w:tblW w:w="0" w:type="auto"/>
        <w:jc w:val="center"/>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2029"/>
        <w:gridCol w:w="6715"/>
      </w:tblGrid>
      <w:tr w:rsidR="078076E3" w14:paraId="41810AB1"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38F54B51" w14:textId="36033954" w:rsidR="078076E3" w:rsidRDefault="531AB1A1" w:rsidP="078076E3">
            <w:pPr>
              <w:spacing w:line="360" w:lineRule="auto"/>
              <w:jc w:val="both"/>
            </w:pPr>
            <w:r w:rsidRPr="531AB1A1">
              <w:rPr>
                <w:rFonts w:ascii="Arial" w:eastAsia="Arial" w:hAnsi="Arial" w:cs="Arial"/>
                <w:b/>
                <w:bCs/>
              </w:rPr>
              <w:t>CSU011 – Editar Usuário</w:t>
            </w:r>
          </w:p>
        </w:tc>
      </w:tr>
      <w:tr w:rsidR="078076E3" w14:paraId="5B5EBB44" w14:textId="77777777" w:rsidTr="531AB1A1">
        <w:trPr>
          <w:trHeight w:val="300"/>
          <w:jc w:val="center"/>
        </w:trPr>
        <w:tc>
          <w:tcPr>
            <w:tcW w:w="2029" w:type="dxa"/>
            <w:tcBorders>
              <w:top w:val="single" w:sz="8" w:space="0" w:color="auto"/>
              <w:left w:val="single" w:sz="8" w:space="0" w:color="auto"/>
              <w:bottom w:val="single" w:sz="8" w:space="0" w:color="auto"/>
              <w:right w:val="single" w:sz="8" w:space="0" w:color="auto"/>
            </w:tcBorders>
            <w:tcMar>
              <w:left w:w="108" w:type="dxa"/>
              <w:right w:w="108" w:type="dxa"/>
            </w:tcMar>
          </w:tcPr>
          <w:p w14:paraId="15F93998" w14:textId="3E17CD8E" w:rsidR="078076E3" w:rsidRDefault="531AB1A1" w:rsidP="078076E3">
            <w:pPr>
              <w:spacing w:line="360" w:lineRule="auto"/>
              <w:jc w:val="both"/>
            </w:pPr>
            <w:r w:rsidRPr="531AB1A1">
              <w:rPr>
                <w:rFonts w:ascii="Arial" w:eastAsia="Arial" w:hAnsi="Arial" w:cs="Arial"/>
                <w:u w:val="single"/>
              </w:rPr>
              <w:t>Sumário</w:t>
            </w:r>
            <w:r w:rsidRPr="531AB1A1">
              <w:rPr>
                <w:rFonts w:ascii="Arial" w:eastAsia="Arial" w:hAnsi="Arial" w:cs="Arial"/>
              </w:rPr>
              <w:t xml:space="preserve">:  </w:t>
            </w:r>
          </w:p>
        </w:tc>
        <w:tc>
          <w:tcPr>
            <w:tcW w:w="6715" w:type="dxa"/>
            <w:tcBorders>
              <w:top w:val="nil"/>
              <w:left w:val="single" w:sz="8" w:space="0" w:color="auto"/>
              <w:bottom w:val="single" w:sz="8" w:space="0" w:color="auto"/>
              <w:right w:val="single" w:sz="8" w:space="0" w:color="auto"/>
            </w:tcBorders>
            <w:tcMar>
              <w:left w:w="108" w:type="dxa"/>
              <w:right w:w="108" w:type="dxa"/>
            </w:tcMar>
          </w:tcPr>
          <w:p w14:paraId="626801EC" w14:textId="1F6AE09D" w:rsidR="078076E3" w:rsidRDefault="531AB1A1" w:rsidP="078076E3">
            <w:pPr>
              <w:spacing w:line="360" w:lineRule="auto"/>
              <w:jc w:val="both"/>
            </w:pPr>
            <w:r w:rsidRPr="531AB1A1">
              <w:rPr>
                <w:rFonts w:ascii="Arial" w:eastAsia="Arial" w:hAnsi="Arial" w:cs="Arial"/>
              </w:rPr>
              <w:t>Este caso de uso permite que o usuário altere as suas informações pessoais.</w:t>
            </w:r>
          </w:p>
        </w:tc>
      </w:tr>
      <w:tr w:rsidR="078076E3" w14:paraId="3AA3B1A6"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1F0FC476" w14:textId="2F4E7C7A" w:rsidR="078076E3" w:rsidRDefault="531AB1A1" w:rsidP="078076E3">
            <w:pPr>
              <w:spacing w:line="360" w:lineRule="auto"/>
              <w:jc w:val="both"/>
            </w:pPr>
            <w:r w:rsidRPr="531AB1A1">
              <w:rPr>
                <w:rFonts w:ascii="Arial" w:eastAsia="Arial" w:hAnsi="Arial" w:cs="Arial"/>
                <w:b/>
                <w:bCs/>
              </w:rPr>
              <w:lastRenderedPageBreak/>
              <w:t xml:space="preserve">Pré-condição:  </w:t>
            </w:r>
          </w:p>
          <w:p w14:paraId="7F7DBC6F" w14:textId="2661A2E6" w:rsidR="078076E3" w:rsidRDefault="531AB1A1" w:rsidP="078076E3">
            <w:pPr>
              <w:spacing w:line="360" w:lineRule="auto"/>
              <w:jc w:val="both"/>
            </w:pPr>
            <w:r w:rsidRPr="531AB1A1">
              <w:rPr>
                <w:rFonts w:ascii="Arial" w:eastAsia="Arial" w:hAnsi="Arial" w:cs="Arial"/>
              </w:rPr>
              <w:t>O usuário deve estar logado. [RN001]</w:t>
            </w:r>
          </w:p>
        </w:tc>
      </w:tr>
      <w:tr w:rsidR="078076E3" w14:paraId="0A8A739C"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4FF85DD2" w14:textId="2A677DEE" w:rsidR="078076E3" w:rsidRPr="007B1775" w:rsidRDefault="531AB1A1" w:rsidP="078076E3">
            <w:pPr>
              <w:spacing w:line="360" w:lineRule="auto"/>
              <w:jc w:val="both"/>
            </w:pPr>
            <w:r w:rsidRPr="531AB1A1">
              <w:rPr>
                <w:rFonts w:ascii="Arial" w:eastAsia="Arial" w:hAnsi="Arial" w:cs="Arial"/>
                <w:b/>
                <w:bCs/>
              </w:rPr>
              <w:t xml:space="preserve">Fluxo Principal </w:t>
            </w:r>
            <w:r w:rsidRPr="531AB1A1">
              <w:rPr>
                <w:rFonts w:ascii="Arial" w:eastAsia="Arial" w:hAnsi="Arial" w:cs="Arial"/>
              </w:rPr>
              <w:t xml:space="preserve"> </w:t>
            </w:r>
          </w:p>
          <w:p w14:paraId="072ECB12" w14:textId="438DE2E1" w:rsidR="078076E3" w:rsidRPr="007B1775" w:rsidRDefault="531AB1A1" w:rsidP="1E806E08">
            <w:pPr>
              <w:spacing w:line="360" w:lineRule="auto"/>
              <w:jc w:val="both"/>
              <w:rPr>
                <w:rFonts w:ascii="Arial" w:eastAsia="Arial" w:hAnsi="Arial" w:cs="Arial"/>
              </w:rPr>
            </w:pPr>
            <w:r w:rsidRPr="531AB1A1">
              <w:rPr>
                <w:rFonts w:ascii="Arial" w:eastAsia="Arial" w:hAnsi="Arial" w:cs="Arial"/>
              </w:rPr>
              <w:t xml:space="preserve">Este caso de uso se inicia quando o usuário escolhe a opção de “Meu Perfil” no menu do aplicativo. </w:t>
            </w:r>
          </w:p>
          <w:p w14:paraId="26843279" w14:textId="662902B5" w:rsidR="078076E3" w:rsidRPr="007B1775" w:rsidRDefault="531AB1A1" w:rsidP="00820795">
            <w:pPr>
              <w:pStyle w:val="PargrafodaLista"/>
              <w:numPr>
                <w:ilvl w:val="0"/>
                <w:numId w:val="14"/>
              </w:numPr>
              <w:spacing w:line="360" w:lineRule="auto"/>
              <w:jc w:val="both"/>
              <w:rPr>
                <w:rFonts w:ascii="Arial" w:hAnsi="Arial" w:cs="Arial"/>
              </w:rPr>
            </w:pPr>
            <w:r w:rsidRPr="531AB1A1">
              <w:rPr>
                <w:rFonts w:ascii="Arial" w:eastAsia="Arial" w:hAnsi="Arial" w:cs="Arial"/>
              </w:rPr>
              <w:t xml:space="preserve">O usuário insere todas as informações que deseja alterar (não é possível alterar e-mail e CPF). [RN011] </w:t>
            </w:r>
            <w:r w:rsidRPr="531AB1A1">
              <w:rPr>
                <w:rFonts w:ascii="Arial" w:hAnsi="Arial" w:cs="Arial"/>
              </w:rPr>
              <w:t xml:space="preserve">[FA001] </w:t>
            </w:r>
            <w:r w:rsidRPr="531AB1A1">
              <w:rPr>
                <w:rFonts w:ascii="Arial" w:eastAsia="Arial" w:hAnsi="Arial" w:cs="Arial"/>
              </w:rPr>
              <w:t>[FE001]</w:t>
            </w:r>
          </w:p>
          <w:p w14:paraId="1B0B5C9D" w14:textId="768C6979" w:rsidR="001716D8" w:rsidRPr="007B1775" w:rsidRDefault="531AB1A1" w:rsidP="00820795">
            <w:pPr>
              <w:pStyle w:val="PargrafodaLista"/>
              <w:numPr>
                <w:ilvl w:val="0"/>
                <w:numId w:val="14"/>
              </w:numPr>
              <w:spacing w:line="360" w:lineRule="auto"/>
              <w:jc w:val="both"/>
              <w:rPr>
                <w:rFonts w:ascii="Arial" w:eastAsia="Arial" w:hAnsi="Arial" w:cs="Arial"/>
              </w:rPr>
            </w:pPr>
            <w:r w:rsidRPr="531AB1A1">
              <w:rPr>
                <w:rFonts w:ascii="Arial" w:eastAsia="Arial" w:hAnsi="Arial" w:cs="Arial"/>
              </w:rPr>
              <w:t>O usuário salva as alterações.</w:t>
            </w:r>
          </w:p>
          <w:p w14:paraId="45903789" w14:textId="34C24595" w:rsidR="078076E3" w:rsidRPr="007B1775" w:rsidRDefault="531AB1A1" w:rsidP="00820795">
            <w:pPr>
              <w:pStyle w:val="PargrafodaLista"/>
              <w:numPr>
                <w:ilvl w:val="0"/>
                <w:numId w:val="14"/>
              </w:numPr>
              <w:spacing w:line="360" w:lineRule="auto"/>
              <w:jc w:val="both"/>
              <w:rPr>
                <w:rFonts w:ascii="Arial" w:eastAsia="Arial" w:hAnsi="Arial" w:cs="Arial"/>
              </w:rPr>
            </w:pPr>
            <w:r w:rsidRPr="531AB1A1">
              <w:rPr>
                <w:rFonts w:ascii="Arial" w:eastAsia="Arial" w:hAnsi="Arial" w:cs="Arial"/>
              </w:rPr>
              <w:t>O sistema atualiza as informações do usuário com os dados informados.</w:t>
            </w:r>
          </w:p>
        </w:tc>
      </w:tr>
      <w:tr w:rsidR="078076E3" w14:paraId="77B3EA1B"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1FFA5B58" w14:textId="6A391C1D" w:rsidR="078076E3" w:rsidRDefault="531AB1A1" w:rsidP="078076E3">
            <w:pPr>
              <w:spacing w:line="360" w:lineRule="auto"/>
              <w:jc w:val="both"/>
            </w:pPr>
            <w:r w:rsidRPr="531AB1A1">
              <w:rPr>
                <w:rFonts w:ascii="Arial" w:eastAsia="Arial" w:hAnsi="Arial" w:cs="Arial"/>
                <w:b/>
                <w:bCs/>
              </w:rPr>
              <w:t xml:space="preserve">Fluxos Alternativos  </w:t>
            </w:r>
          </w:p>
          <w:p w14:paraId="4EBA5568" w14:textId="086B192A" w:rsidR="078076E3" w:rsidRDefault="531AB1A1" w:rsidP="1E806E08">
            <w:pPr>
              <w:spacing w:line="360" w:lineRule="auto"/>
              <w:rPr>
                <w:rFonts w:ascii="Arial" w:hAnsi="Arial" w:cs="Arial"/>
                <w:b/>
                <w:bCs/>
              </w:rPr>
            </w:pPr>
            <w:r w:rsidRPr="531AB1A1">
              <w:rPr>
                <w:rFonts w:ascii="Arial" w:hAnsi="Arial" w:cs="Arial"/>
                <w:b/>
                <w:bCs/>
              </w:rPr>
              <w:t xml:space="preserve">[FA001] Fluxo Alternativo 1: Alterar senha.  </w:t>
            </w:r>
          </w:p>
          <w:p w14:paraId="5D984A1A" w14:textId="0EE0C2DC" w:rsidR="078076E3" w:rsidRDefault="531AB1A1" w:rsidP="1E806E08">
            <w:pPr>
              <w:spacing w:line="360" w:lineRule="auto"/>
              <w:rPr>
                <w:rFonts w:ascii="Arial" w:hAnsi="Arial" w:cs="Arial"/>
              </w:rPr>
            </w:pPr>
            <w:r w:rsidRPr="531AB1A1">
              <w:rPr>
                <w:rFonts w:ascii="Arial" w:hAnsi="Arial" w:cs="Arial"/>
              </w:rPr>
              <w:t xml:space="preserve">Este fluxo alternativo ocorre quando o usuário seleciona o botão “alterar senha”.  </w:t>
            </w:r>
          </w:p>
          <w:p w14:paraId="2484DB56" w14:textId="381381A7" w:rsidR="078076E3" w:rsidRDefault="531AB1A1" w:rsidP="1E806E08">
            <w:pPr>
              <w:pStyle w:val="PargrafodaLista"/>
              <w:numPr>
                <w:ilvl w:val="0"/>
                <w:numId w:val="4"/>
              </w:numPr>
              <w:spacing w:line="360" w:lineRule="auto"/>
              <w:rPr>
                <w:rFonts w:ascii="Arial" w:eastAsia="Arial" w:hAnsi="Arial" w:cs="Arial"/>
              </w:rPr>
            </w:pPr>
            <w:r w:rsidRPr="531AB1A1">
              <w:rPr>
                <w:rFonts w:ascii="Arial" w:hAnsi="Arial" w:cs="Arial"/>
              </w:rPr>
              <w:t xml:space="preserve">O usuário informa a senha anterior, a senha nova e a confirmação da nova senha. </w:t>
            </w:r>
            <w:r w:rsidRPr="531AB1A1">
              <w:rPr>
                <w:rFonts w:ascii="Arial" w:eastAsia="Arial" w:hAnsi="Arial" w:cs="Arial"/>
              </w:rPr>
              <w:t>[FE002]</w:t>
            </w:r>
          </w:p>
          <w:p w14:paraId="1123A1B6" w14:textId="493885D4" w:rsidR="078076E3" w:rsidRDefault="531AB1A1" w:rsidP="1E806E08">
            <w:pPr>
              <w:pStyle w:val="PargrafodaLista"/>
              <w:numPr>
                <w:ilvl w:val="0"/>
                <w:numId w:val="4"/>
              </w:numPr>
              <w:spacing w:line="360" w:lineRule="auto"/>
              <w:rPr>
                <w:rFonts w:ascii="Arial" w:eastAsia="Arial" w:hAnsi="Arial" w:cs="Arial"/>
              </w:rPr>
            </w:pPr>
            <w:r w:rsidRPr="531AB1A1">
              <w:rPr>
                <w:rFonts w:ascii="Arial" w:eastAsia="Arial" w:hAnsi="Arial" w:cs="Arial"/>
              </w:rPr>
              <w:t>O sistema exibe um alerta perguntando se o usuário tem certeza de que deseja alterar a senha.</w:t>
            </w:r>
          </w:p>
          <w:p w14:paraId="073D22BE" w14:textId="09E7F6A8" w:rsidR="078076E3" w:rsidRDefault="531AB1A1" w:rsidP="1E806E08">
            <w:pPr>
              <w:pStyle w:val="PargrafodaLista"/>
              <w:numPr>
                <w:ilvl w:val="0"/>
                <w:numId w:val="4"/>
              </w:numPr>
              <w:spacing w:line="360" w:lineRule="auto"/>
              <w:rPr>
                <w:rFonts w:ascii="Arial" w:eastAsia="Arial" w:hAnsi="Arial" w:cs="Arial"/>
              </w:rPr>
            </w:pPr>
            <w:r w:rsidRPr="531AB1A1">
              <w:rPr>
                <w:rFonts w:ascii="Arial" w:eastAsia="Arial" w:hAnsi="Arial" w:cs="Arial"/>
              </w:rPr>
              <w:t>O usuário confirma a alteração de senha.</w:t>
            </w:r>
          </w:p>
          <w:p w14:paraId="7247ACE8" w14:textId="052EDBCA" w:rsidR="078076E3" w:rsidRDefault="531AB1A1" w:rsidP="1E806E08">
            <w:pPr>
              <w:pStyle w:val="PargrafodaLista"/>
              <w:numPr>
                <w:ilvl w:val="0"/>
                <w:numId w:val="4"/>
              </w:numPr>
              <w:spacing w:line="360" w:lineRule="auto"/>
              <w:rPr>
                <w:rFonts w:ascii="Arial" w:eastAsia="Arial" w:hAnsi="Arial" w:cs="Arial"/>
              </w:rPr>
            </w:pPr>
            <w:r w:rsidRPr="531AB1A1">
              <w:rPr>
                <w:rFonts w:ascii="Arial" w:eastAsia="Arial" w:hAnsi="Arial" w:cs="Arial"/>
              </w:rPr>
              <w:t>O sistema registra a nova senha</w:t>
            </w:r>
          </w:p>
        </w:tc>
      </w:tr>
      <w:tr w:rsidR="078076E3" w14:paraId="1AAA220A"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3BDD34D7" w14:textId="2F0B0ACE" w:rsidR="078076E3" w:rsidRDefault="531AB1A1" w:rsidP="078076E3">
            <w:pPr>
              <w:spacing w:line="360" w:lineRule="auto"/>
              <w:jc w:val="both"/>
            </w:pPr>
            <w:r w:rsidRPr="531AB1A1">
              <w:rPr>
                <w:rFonts w:ascii="Arial" w:eastAsia="Arial" w:hAnsi="Arial" w:cs="Arial"/>
                <w:b/>
                <w:bCs/>
              </w:rPr>
              <w:t xml:space="preserve">Fluxos de Exceção </w:t>
            </w:r>
          </w:p>
          <w:p w14:paraId="0B49C79C" w14:textId="14997606" w:rsidR="078076E3" w:rsidRDefault="531AB1A1" w:rsidP="078076E3">
            <w:pPr>
              <w:spacing w:line="360" w:lineRule="auto"/>
              <w:jc w:val="both"/>
            </w:pPr>
            <w:r w:rsidRPr="531AB1A1">
              <w:rPr>
                <w:rFonts w:ascii="Arial" w:eastAsia="Arial" w:hAnsi="Arial" w:cs="Arial"/>
                <w:b/>
                <w:bCs/>
              </w:rPr>
              <w:t>[FE001] Fluxo de Exceção 1: Dados incompletos</w:t>
            </w:r>
          </w:p>
          <w:p w14:paraId="436A6943" w14:textId="243454EF" w:rsidR="078076E3" w:rsidRDefault="531AB1A1" w:rsidP="078076E3">
            <w:pPr>
              <w:spacing w:line="360" w:lineRule="auto"/>
              <w:jc w:val="both"/>
            </w:pPr>
            <w:r w:rsidRPr="531AB1A1">
              <w:rPr>
                <w:rFonts w:ascii="Arial" w:eastAsia="Arial" w:hAnsi="Arial" w:cs="Arial"/>
              </w:rPr>
              <w:t xml:space="preserve">Este fluxo exceção ocorre quando o usuário não informa todos os dados corretamente. </w:t>
            </w:r>
            <w:r w:rsidRPr="531AB1A1">
              <w:rPr>
                <w:rFonts w:ascii="Arial" w:eastAsia="Arial" w:hAnsi="Arial" w:cs="Arial"/>
                <w:b/>
                <w:bCs/>
              </w:rPr>
              <w:t xml:space="preserve"> </w:t>
            </w:r>
          </w:p>
          <w:p w14:paraId="35A3E8DF" w14:textId="522DE4AF" w:rsidR="078076E3" w:rsidRDefault="531AB1A1" w:rsidP="1E806E08">
            <w:pPr>
              <w:pStyle w:val="PargrafodaLista"/>
              <w:numPr>
                <w:ilvl w:val="0"/>
                <w:numId w:val="3"/>
              </w:numPr>
              <w:spacing w:line="360" w:lineRule="auto"/>
              <w:jc w:val="both"/>
              <w:rPr>
                <w:rFonts w:ascii="Arial" w:eastAsia="Arial" w:hAnsi="Arial" w:cs="Arial"/>
              </w:rPr>
            </w:pPr>
            <w:r w:rsidRPr="531AB1A1">
              <w:rPr>
                <w:rFonts w:ascii="Arial" w:eastAsia="Arial" w:hAnsi="Arial" w:cs="Arial"/>
              </w:rPr>
              <w:t>O sistema informa quais dados estão incorretos</w:t>
            </w:r>
          </w:p>
          <w:p w14:paraId="18B1A8BD" w14:textId="0E8F7779" w:rsidR="078076E3" w:rsidRDefault="531AB1A1" w:rsidP="1E806E08">
            <w:pPr>
              <w:pStyle w:val="PargrafodaLista"/>
              <w:numPr>
                <w:ilvl w:val="0"/>
                <w:numId w:val="3"/>
              </w:numPr>
              <w:spacing w:line="360" w:lineRule="auto"/>
              <w:jc w:val="both"/>
              <w:rPr>
                <w:rFonts w:ascii="Arial" w:eastAsia="Arial" w:hAnsi="Arial" w:cs="Arial"/>
              </w:rPr>
            </w:pPr>
            <w:r w:rsidRPr="531AB1A1">
              <w:rPr>
                <w:rFonts w:ascii="Arial" w:eastAsia="Arial" w:hAnsi="Arial" w:cs="Arial"/>
              </w:rPr>
              <w:t>O usuário deve corrigir as informações.</w:t>
            </w:r>
          </w:p>
          <w:p w14:paraId="35ACBDF6" w14:textId="76571037" w:rsidR="078076E3" w:rsidRDefault="531AB1A1" w:rsidP="1E806E08">
            <w:pPr>
              <w:pStyle w:val="PargrafodaLista"/>
              <w:numPr>
                <w:ilvl w:val="0"/>
                <w:numId w:val="3"/>
              </w:numPr>
              <w:spacing w:line="360" w:lineRule="auto"/>
              <w:jc w:val="both"/>
              <w:rPr>
                <w:rFonts w:ascii="Arial" w:eastAsia="Arial" w:hAnsi="Arial" w:cs="Arial"/>
              </w:rPr>
            </w:pPr>
            <w:r w:rsidRPr="531AB1A1">
              <w:rPr>
                <w:rFonts w:ascii="Arial" w:eastAsia="Arial" w:hAnsi="Arial" w:cs="Arial"/>
              </w:rPr>
              <w:t>Retornar ao passo 1 do fluxo principal.</w:t>
            </w:r>
          </w:p>
          <w:p w14:paraId="5335A5A1" w14:textId="384BF30F" w:rsidR="078076E3" w:rsidRDefault="531AB1A1" w:rsidP="078076E3">
            <w:pPr>
              <w:spacing w:line="360" w:lineRule="auto"/>
              <w:jc w:val="both"/>
            </w:pPr>
            <w:r w:rsidRPr="531AB1A1">
              <w:rPr>
                <w:rFonts w:ascii="Arial" w:eastAsia="Arial" w:hAnsi="Arial" w:cs="Arial"/>
                <w:b/>
                <w:bCs/>
              </w:rPr>
              <w:t>[FE002] Fluxo de Exceção 2: Senha invalida</w:t>
            </w:r>
          </w:p>
          <w:p w14:paraId="27E20EA9" w14:textId="44A0AE09" w:rsidR="078076E3" w:rsidRDefault="531AB1A1" w:rsidP="078076E3">
            <w:pPr>
              <w:spacing w:line="360" w:lineRule="auto"/>
              <w:jc w:val="both"/>
            </w:pPr>
            <w:r w:rsidRPr="531AB1A1">
              <w:rPr>
                <w:rFonts w:ascii="Arial" w:eastAsia="Arial" w:hAnsi="Arial" w:cs="Arial"/>
              </w:rPr>
              <w:t xml:space="preserve">Este fluxo exceção ocorre quando o usuário informa uma senha invalida. </w:t>
            </w:r>
            <w:r w:rsidRPr="531AB1A1">
              <w:rPr>
                <w:rFonts w:ascii="Arial" w:eastAsia="Arial" w:hAnsi="Arial" w:cs="Arial"/>
                <w:b/>
                <w:bCs/>
              </w:rPr>
              <w:t xml:space="preserve"> </w:t>
            </w:r>
          </w:p>
          <w:p w14:paraId="5BF3B9B5" w14:textId="70E97BB7" w:rsidR="078076E3" w:rsidRDefault="531AB1A1" w:rsidP="1E806E08">
            <w:pPr>
              <w:pStyle w:val="PargrafodaLista"/>
              <w:numPr>
                <w:ilvl w:val="0"/>
                <w:numId w:val="2"/>
              </w:numPr>
              <w:spacing w:line="360" w:lineRule="auto"/>
              <w:jc w:val="both"/>
              <w:rPr>
                <w:rFonts w:ascii="Arial" w:eastAsia="Arial" w:hAnsi="Arial" w:cs="Arial"/>
              </w:rPr>
            </w:pPr>
            <w:r w:rsidRPr="531AB1A1">
              <w:rPr>
                <w:rFonts w:ascii="Arial" w:eastAsia="Arial" w:hAnsi="Arial" w:cs="Arial"/>
              </w:rPr>
              <w:t>O sistema informa quais campos estão incorretos</w:t>
            </w:r>
          </w:p>
          <w:p w14:paraId="3D49014E" w14:textId="7D9B3259" w:rsidR="078076E3" w:rsidRDefault="531AB1A1" w:rsidP="1E806E08">
            <w:pPr>
              <w:pStyle w:val="PargrafodaLista"/>
              <w:numPr>
                <w:ilvl w:val="0"/>
                <w:numId w:val="2"/>
              </w:numPr>
              <w:spacing w:line="360" w:lineRule="auto"/>
              <w:jc w:val="both"/>
              <w:rPr>
                <w:rFonts w:ascii="Arial" w:eastAsia="Arial" w:hAnsi="Arial" w:cs="Arial"/>
              </w:rPr>
            </w:pPr>
            <w:r w:rsidRPr="531AB1A1">
              <w:rPr>
                <w:rFonts w:ascii="Arial" w:eastAsia="Arial" w:hAnsi="Arial" w:cs="Arial"/>
              </w:rPr>
              <w:t>O usuário corrigi as informações.</w:t>
            </w:r>
          </w:p>
          <w:p w14:paraId="5920B630" w14:textId="2A904ABD" w:rsidR="078076E3" w:rsidRDefault="531AB1A1" w:rsidP="1E806E08">
            <w:pPr>
              <w:pStyle w:val="PargrafodaLista"/>
              <w:numPr>
                <w:ilvl w:val="0"/>
                <w:numId w:val="2"/>
              </w:numPr>
              <w:spacing w:line="360" w:lineRule="auto"/>
              <w:jc w:val="both"/>
              <w:rPr>
                <w:rFonts w:ascii="Arial" w:eastAsia="Arial" w:hAnsi="Arial" w:cs="Arial"/>
              </w:rPr>
            </w:pPr>
            <w:r w:rsidRPr="531AB1A1">
              <w:rPr>
                <w:rFonts w:ascii="Arial" w:eastAsia="Arial" w:hAnsi="Arial" w:cs="Arial"/>
              </w:rPr>
              <w:t>Retornar ao passo 1 do fluxo alternativo 1.</w:t>
            </w:r>
          </w:p>
        </w:tc>
      </w:tr>
      <w:tr w:rsidR="078076E3" w14:paraId="6CB5449C"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2D0D51C6" w14:textId="63FDFEA0" w:rsidR="078076E3" w:rsidRDefault="531AB1A1" w:rsidP="078076E3">
            <w:pPr>
              <w:spacing w:line="360" w:lineRule="auto"/>
              <w:jc w:val="both"/>
            </w:pPr>
            <w:r w:rsidRPr="531AB1A1">
              <w:rPr>
                <w:rFonts w:ascii="Arial" w:eastAsia="Arial" w:hAnsi="Arial" w:cs="Arial"/>
                <w:b/>
                <w:bCs/>
              </w:rPr>
              <w:t xml:space="preserve">Pós-condições:  </w:t>
            </w:r>
          </w:p>
          <w:p w14:paraId="4F8361C0" w14:textId="06BC6D03" w:rsidR="078076E3" w:rsidRDefault="531AB1A1" w:rsidP="078076E3">
            <w:pPr>
              <w:spacing w:line="360" w:lineRule="auto"/>
              <w:jc w:val="both"/>
            </w:pPr>
            <w:r w:rsidRPr="531AB1A1">
              <w:rPr>
                <w:rFonts w:ascii="Arial" w:eastAsia="Arial" w:hAnsi="Arial" w:cs="Arial"/>
              </w:rPr>
              <w:t>Não se aplica.</w:t>
            </w:r>
          </w:p>
        </w:tc>
      </w:tr>
      <w:tr w:rsidR="078076E3" w14:paraId="16D0E2C7"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0428859A" w14:textId="7EE509D0" w:rsidR="078076E3" w:rsidRDefault="531AB1A1" w:rsidP="078076E3">
            <w:pPr>
              <w:spacing w:line="360" w:lineRule="auto"/>
              <w:jc w:val="both"/>
            </w:pPr>
            <w:r w:rsidRPr="531AB1A1">
              <w:rPr>
                <w:rFonts w:ascii="Arial" w:eastAsia="Arial" w:hAnsi="Arial" w:cs="Arial"/>
                <w:b/>
                <w:bCs/>
              </w:rPr>
              <w:lastRenderedPageBreak/>
              <w:t>Regras de Negócio:</w:t>
            </w:r>
          </w:p>
          <w:p w14:paraId="40BE4170" w14:textId="75596E58" w:rsidR="078076E3" w:rsidRDefault="531AB1A1" w:rsidP="078076E3">
            <w:pPr>
              <w:spacing w:line="360" w:lineRule="auto"/>
              <w:jc w:val="both"/>
            </w:pPr>
            <w:r w:rsidRPr="531AB1A1">
              <w:rPr>
                <w:rFonts w:ascii="Arial" w:eastAsia="Arial" w:hAnsi="Arial" w:cs="Arial"/>
              </w:rPr>
              <w:t>RN001 e RN011</w:t>
            </w:r>
          </w:p>
        </w:tc>
      </w:tr>
    </w:tbl>
    <w:p w14:paraId="17B1DE94" w14:textId="543D4211" w:rsidR="00824060" w:rsidRDefault="00824060" w:rsidP="005A3981">
      <w:pPr>
        <w:spacing w:before="240" w:after="240" w:line="360" w:lineRule="auto"/>
      </w:pPr>
    </w:p>
    <w:tbl>
      <w:tblPr>
        <w:tblW w:w="0" w:type="auto"/>
        <w:jc w:val="center"/>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2029"/>
        <w:gridCol w:w="6715"/>
      </w:tblGrid>
      <w:tr w:rsidR="000D6E41" w14:paraId="68C54DB2"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7CC69168" w14:textId="6DE9A5BE" w:rsidR="000D6E41" w:rsidRPr="007B1775" w:rsidRDefault="531AB1A1" w:rsidP="00423ECC">
            <w:pPr>
              <w:spacing w:line="360" w:lineRule="auto"/>
              <w:jc w:val="both"/>
            </w:pPr>
            <w:r w:rsidRPr="531AB1A1">
              <w:rPr>
                <w:rFonts w:ascii="Arial" w:eastAsia="Arial" w:hAnsi="Arial" w:cs="Arial"/>
                <w:b/>
                <w:bCs/>
              </w:rPr>
              <w:t>CSU012 – Recuperar senha</w:t>
            </w:r>
          </w:p>
        </w:tc>
      </w:tr>
      <w:tr w:rsidR="000D6E41" w14:paraId="383E0B73" w14:textId="77777777" w:rsidTr="531AB1A1">
        <w:trPr>
          <w:trHeight w:val="300"/>
          <w:jc w:val="center"/>
        </w:trPr>
        <w:tc>
          <w:tcPr>
            <w:tcW w:w="2029" w:type="dxa"/>
            <w:tcBorders>
              <w:top w:val="single" w:sz="8" w:space="0" w:color="auto"/>
              <w:left w:val="single" w:sz="8" w:space="0" w:color="auto"/>
              <w:bottom w:val="single" w:sz="8" w:space="0" w:color="auto"/>
              <w:right w:val="single" w:sz="8" w:space="0" w:color="auto"/>
            </w:tcBorders>
            <w:tcMar>
              <w:left w:w="108" w:type="dxa"/>
              <w:right w:w="108" w:type="dxa"/>
            </w:tcMar>
          </w:tcPr>
          <w:p w14:paraId="74429CDF" w14:textId="77777777" w:rsidR="000D6E41" w:rsidRPr="007B1775" w:rsidRDefault="531AB1A1" w:rsidP="00423ECC">
            <w:pPr>
              <w:spacing w:line="360" w:lineRule="auto"/>
              <w:jc w:val="both"/>
            </w:pPr>
            <w:r w:rsidRPr="531AB1A1">
              <w:rPr>
                <w:rFonts w:ascii="Arial" w:eastAsia="Arial" w:hAnsi="Arial" w:cs="Arial"/>
                <w:u w:val="single"/>
              </w:rPr>
              <w:t>Sumário</w:t>
            </w:r>
            <w:r w:rsidRPr="531AB1A1">
              <w:rPr>
                <w:rFonts w:ascii="Arial" w:eastAsia="Arial" w:hAnsi="Arial" w:cs="Arial"/>
              </w:rPr>
              <w:t xml:space="preserve">:  </w:t>
            </w:r>
          </w:p>
        </w:tc>
        <w:tc>
          <w:tcPr>
            <w:tcW w:w="6715" w:type="dxa"/>
            <w:tcBorders>
              <w:top w:val="nil"/>
              <w:left w:val="single" w:sz="8" w:space="0" w:color="auto"/>
              <w:bottom w:val="single" w:sz="8" w:space="0" w:color="auto"/>
              <w:right w:val="single" w:sz="8" w:space="0" w:color="auto"/>
            </w:tcBorders>
            <w:tcMar>
              <w:left w:w="108" w:type="dxa"/>
              <w:right w:w="108" w:type="dxa"/>
            </w:tcMar>
          </w:tcPr>
          <w:p w14:paraId="3A8916D7" w14:textId="6B1D7CB0" w:rsidR="000D6E41" w:rsidRPr="007B1775" w:rsidRDefault="531AB1A1" w:rsidP="00423ECC">
            <w:pPr>
              <w:spacing w:line="360" w:lineRule="auto"/>
              <w:jc w:val="both"/>
            </w:pPr>
            <w:r w:rsidRPr="531AB1A1">
              <w:rPr>
                <w:rFonts w:ascii="Arial" w:eastAsia="Arial" w:hAnsi="Arial" w:cs="Arial"/>
              </w:rPr>
              <w:t>Este caso de uso permite que o usuário recuperar a sua senha de acesso ao sistema.</w:t>
            </w:r>
          </w:p>
        </w:tc>
      </w:tr>
      <w:tr w:rsidR="000D6E41" w14:paraId="226BCF2A"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3F4A1059" w14:textId="77777777" w:rsidR="000D6E41" w:rsidRPr="007B1775" w:rsidRDefault="531AB1A1" w:rsidP="00423ECC">
            <w:pPr>
              <w:spacing w:line="360" w:lineRule="auto"/>
              <w:jc w:val="both"/>
            </w:pPr>
            <w:r w:rsidRPr="531AB1A1">
              <w:rPr>
                <w:rFonts w:ascii="Arial" w:eastAsia="Arial" w:hAnsi="Arial" w:cs="Arial"/>
                <w:b/>
                <w:bCs/>
              </w:rPr>
              <w:t xml:space="preserve">Pré-condição:  </w:t>
            </w:r>
          </w:p>
          <w:p w14:paraId="1761EA72" w14:textId="7395896B" w:rsidR="000D6E41" w:rsidRPr="007B1775" w:rsidRDefault="531AB1A1" w:rsidP="00423ECC">
            <w:pPr>
              <w:spacing w:line="360" w:lineRule="auto"/>
              <w:jc w:val="both"/>
            </w:pPr>
            <w:r w:rsidRPr="531AB1A1">
              <w:rPr>
                <w:rFonts w:ascii="Arial" w:eastAsia="Arial" w:hAnsi="Arial" w:cs="Arial"/>
              </w:rPr>
              <w:t>Não se aplica.</w:t>
            </w:r>
          </w:p>
        </w:tc>
      </w:tr>
      <w:tr w:rsidR="000D6E41" w14:paraId="1D45E151"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1CF73721" w14:textId="77777777" w:rsidR="000D6E41" w:rsidRPr="007B1775" w:rsidRDefault="531AB1A1" w:rsidP="00423ECC">
            <w:pPr>
              <w:spacing w:line="360" w:lineRule="auto"/>
              <w:jc w:val="both"/>
            </w:pPr>
            <w:r w:rsidRPr="531AB1A1">
              <w:rPr>
                <w:rFonts w:ascii="Arial" w:eastAsia="Arial" w:hAnsi="Arial" w:cs="Arial"/>
                <w:b/>
                <w:bCs/>
              </w:rPr>
              <w:t xml:space="preserve">Fluxo Principal </w:t>
            </w:r>
            <w:r w:rsidRPr="531AB1A1">
              <w:rPr>
                <w:rFonts w:ascii="Arial" w:eastAsia="Arial" w:hAnsi="Arial" w:cs="Arial"/>
              </w:rPr>
              <w:t xml:space="preserve"> </w:t>
            </w:r>
          </w:p>
          <w:p w14:paraId="530AC1A8" w14:textId="30E72006" w:rsidR="000D6E41" w:rsidRPr="007B1775" w:rsidRDefault="531AB1A1" w:rsidP="00423ECC">
            <w:pPr>
              <w:spacing w:line="360" w:lineRule="auto"/>
              <w:jc w:val="both"/>
            </w:pPr>
            <w:r w:rsidRPr="531AB1A1">
              <w:rPr>
                <w:rFonts w:ascii="Arial" w:eastAsia="Arial" w:hAnsi="Arial" w:cs="Arial"/>
              </w:rPr>
              <w:t>Este caso de uso se inicia quando o usuário escolhe a opção de “Esqueci minha Senha”.</w:t>
            </w:r>
            <w:r w:rsidRPr="531AB1A1">
              <w:rPr>
                <w:rFonts w:ascii="Arial" w:eastAsia="Arial" w:hAnsi="Arial" w:cs="Arial"/>
                <w:b/>
                <w:bCs/>
              </w:rPr>
              <w:t xml:space="preserve"> </w:t>
            </w:r>
          </w:p>
          <w:p w14:paraId="5EB42D9C" w14:textId="23B4ADEE" w:rsidR="000D6E41" w:rsidRPr="007B1775" w:rsidRDefault="531AB1A1" w:rsidP="00820795">
            <w:pPr>
              <w:pStyle w:val="PargrafodaLista"/>
              <w:numPr>
                <w:ilvl w:val="0"/>
                <w:numId w:val="30"/>
              </w:numPr>
              <w:spacing w:line="360" w:lineRule="auto"/>
              <w:jc w:val="both"/>
              <w:rPr>
                <w:rFonts w:ascii="Arial" w:eastAsia="Arial" w:hAnsi="Arial" w:cs="Arial"/>
              </w:rPr>
            </w:pPr>
            <w:r w:rsidRPr="531AB1A1">
              <w:rPr>
                <w:rFonts w:ascii="Arial" w:eastAsia="Arial" w:hAnsi="Arial" w:cs="Arial"/>
              </w:rPr>
              <w:t>O ator usuário informa o seu e-mail cadastrado. [RN014]</w:t>
            </w:r>
          </w:p>
          <w:p w14:paraId="19552470" w14:textId="6EFABEE9" w:rsidR="005A3981" w:rsidRPr="007B1775" w:rsidRDefault="531AB1A1" w:rsidP="00820795">
            <w:pPr>
              <w:pStyle w:val="PargrafodaLista"/>
              <w:numPr>
                <w:ilvl w:val="0"/>
                <w:numId w:val="30"/>
              </w:numPr>
              <w:spacing w:line="360" w:lineRule="auto"/>
              <w:jc w:val="both"/>
              <w:rPr>
                <w:rFonts w:ascii="Arial" w:eastAsia="Arial" w:hAnsi="Arial" w:cs="Arial"/>
              </w:rPr>
            </w:pPr>
            <w:r w:rsidRPr="531AB1A1">
              <w:rPr>
                <w:rFonts w:ascii="Arial" w:eastAsia="Arial" w:hAnsi="Arial" w:cs="Arial"/>
              </w:rPr>
              <w:t>O sistema valida se o e-mail está cadastrado. [FE001]</w:t>
            </w:r>
          </w:p>
          <w:p w14:paraId="64BBCE37" w14:textId="77777777" w:rsidR="005A3981" w:rsidRPr="007B1775" w:rsidRDefault="531AB1A1" w:rsidP="00820795">
            <w:pPr>
              <w:pStyle w:val="PargrafodaLista"/>
              <w:numPr>
                <w:ilvl w:val="0"/>
                <w:numId w:val="30"/>
              </w:numPr>
              <w:spacing w:line="360" w:lineRule="auto"/>
              <w:jc w:val="both"/>
              <w:rPr>
                <w:rFonts w:ascii="Arial" w:eastAsia="Arial" w:hAnsi="Arial" w:cs="Arial"/>
              </w:rPr>
            </w:pPr>
            <w:r w:rsidRPr="531AB1A1">
              <w:rPr>
                <w:rFonts w:ascii="Arial" w:eastAsia="Arial" w:hAnsi="Arial" w:cs="Arial"/>
              </w:rPr>
              <w:t>O sistema gera um token e envia para o e-mail cadastrado.</w:t>
            </w:r>
          </w:p>
          <w:p w14:paraId="2255AAFD" w14:textId="70F7CBBD" w:rsidR="000D6E41" w:rsidRPr="007B1775" w:rsidRDefault="531AB1A1" w:rsidP="00820795">
            <w:pPr>
              <w:pStyle w:val="PargrafodaLista"/>
              <w:numPr>
                <w:ilvl w:val="0"/>
                <w:numId w:val="30"/>
              </w:numPr>
              <w:spacing w:line="360" w:lineRule="auto"/>
              <w:jc w:val="both"/>
              <w:rPr>
                <w:rFonts w:ascii="Arial" w:eastAsia="Arial" w:hAnsi="Arial" w:cs="Arial"/>
              </w:rPr>
            </w:pPr>
            <w:r w:rsidRPr="531AB1A1">
              <w:rPr>
                <w:rFonts w:ascii="Arial" w:eastAsia="Arial" w:hAnsi="Arial" w:cs="Arial"/>
              </w:rPr>
              <w:t xml:space="preserve">O usuário informa o token recebido e sua nova senha.  </w:t>
            </w:r>
          </w:p>
          <w:p w14:paraId="4DE31FC0" w14:textId="5838004F" w:rsidR="000D6E41" w:rsidRPr="007B1775" w:rsidRDefault="531AB1A1" w:rsidP="00820795">
            <w:pPr>
              <w:pStyle w:val="PargrafodaLista"/>
              <w:numPr>
                <w:ilvl w:val="0"/>
                <w:numId w:val="30"/>
              </w:numPr>
              <w:spacing w:line="360" w:lineRule="auto"/>
              <w:jc w:val="both"/>
              <w:rPr>
                <w:rFonts w:ascii="Arial" w:eastAsia="Arial" w:hAnsi="Arial" w:cs="Arial"/>
              </w:rPr>
            </w:pPr>
            <w:r w:rsidRPr="531AB1A1">
              <w:rPr>
                <w:rFonts w:ascii="Arial" w:eastAsia="Arial" w:hAnsi="Arial" w:cs="Arial"/>
              </w:rPr>
              <w:t>O sistema registra a nova senha</w:t>
            </w:r>
          </w:p>
        </w:tc>
      </w:tr>
      <w:tr w:rsidR="000D6E41" w14:paraId="1FF44D1B"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1CE1AEBA" w14:textId="77777777" w:rsidR="000D6E41" w:rsidRPr="007B1775" w:rsidRDefault="531AB1A1" w:rsidP="00423ECC">
            <w:pPr>
              <w:spacing w:line="360" w:lineRule="auto"/>
              <w:jc w:val="both"/>
            </w:pPr>
            <w:r w:rsidRPr="531AB1A1">
              <w:rPr>
                <w:rFonts w:ascii="Arial" w:eastAsia="Arial" w:hAnsi="Arial" w:cs="Arial"/>
                <w:b/>
                <w:bCs/>
              </w:rPr>
              <w:t xml:space="preserve">Fluxos Alternativos  </w:t>
            </w:r>
          </w:p>
          <w:p w14:paraId="18F8E84B" w14:textId="77777777" w:rsidR="000D6E41" w:rsidRPr="007B1775" w:rsidRDefault="531AB1A1" w:rsidP="00423ECC">
            <w:pPr>
              <w:spacing w:line="360" w:lineRule="auto"/>
              <w:jc w:val="both"/>
            </w:pPr>
            <w:r w:rsidRPr="531AB1A1">
              <w:rPr>
                <w:rFonts w:ascii="Arial" w:eastAsia="Arial" w:hAnsi="Arial" w:cs="Arial"/>
              </w:rPr>
              <w:t>Não se aplica.</w:t>
            </w:r>
          </w:p>
        </w:tc>
      </w:tr>
      <w:tr w:rsidR="000D6E41" w14:paraId="2FD31671"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31A55C23" w14:textId="77777777" w:rsidR="005A3981" w:rsidRPr="007B1775" w:rsidRDefault="531AB1A1" w:rsidP="005A3981">
            <w:pPr>
              <w:spacing w:line="360" w:lineRule="auto"/>
              <w:jc w:val="both"/>
            </w:pPr>
            <w:r w:rsidRPr="531AB1A1">
              <w:rPr>
                <w:rFonts w:ascii="Arial" w:eastAsia="Arial" w:hAnsi="Arial" w:cs="Arial"/>
                <w:b/>
                <w:bCs/>
              </w:rPr>
              <w:t xml:space="preserve">Fluxos de Exceção </w:t>
            </w:r>
          </w:p>
          <w:p w14:paraId="2FCC72CC" w14:textId="2B02C1BE" w:rsidR="005A3981" w:rsidRPr="007B1775" w:rsidRDefault="531AB1A1" w:rsidP="005A3981">
            <w:pPr>
              <w:spacing w:line="360" w:lineRule="auto"/>
              <w:jc w:val="both"/>
            </w:pPr>
            <w:r w:rsidRPr="531AB1A1">
              <w:rPr>
                <w:rFonts w:ascii="Arial" w:eastAsia="Arial" w:hAnsi="Arial" w:cs="Arial"/>
                <w:b/>
                <w:bCs/>
              </w:rPr>
              <w:t xml:space="preserve">[FE001] Fluxo de Exceção 1: E-mail não cadastrado no sistema  </w:t>
            </w:r>
          </w:p>
          <w:p w14:paraId="53E284A5" w14:textId="77777777" w:rsidR="005A3981" w:rsidRPr="007B1775" w:rsidRDefault="531AB1A1" w:rsidP="005A3981">
            <w:pPr>
              <w:spacing w:line="360" w:lineRule="auto"/>
              <w:jc w:val="both"/>
            </w:pPr>
            <w:r w:rsidRPr="531AB1A1">
              <w:rPr>
                <w:rFonts w:ascii="Arial" w:eastAsia="Arial" w:hAnsi="Arial" w:cs="Arial"/>
              </w:rPr>
              <w:t>Este fluxo de exceção ocorre quando o usuário informa um e-mail que não está cadastrado no sistema.</w:t>
            </w:r>
            <w:r>
              <w:t xml:space="preserve"> </w:t>
            </w:r>
          </w:p>
          <w:p w14:paraId="544D2D63" w14:textId="402E8649" w:rsidR="000D6E41" w:rsidRPr="007B1775" w:rsidRDefault="531AB1A1" w:rsidP="00820795">
            <w:pPr>
              <w:pStyle w:val="PargrafodaLista"/>
              <w:numPr>
                <w:ilvl w:val="0"/>
                <w:numId w:val="31"/>
              </w:numPr>
              <w:spacing w:line="360" w:lineRule="auto"/>
              <w:jc w:val="both"/>
            </w:pPr>
            <w:r w:rsidRPr="531AB1A1">
              <w:rPr>
                <w:rFonts w:ascii="Arial" w:eastAsia="Arial" w:hAnsi="Arial" w:cs="Arial"/>
              </w:rPr>
              <w:t>O fluxo é interrompido.</w:t>
            </w:r>
          </w:p>
        </w:tc>
      </w:tr>
      <w:tr w:rsidR="000D6E41" w14:paraId="66385C86"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5010C0F8" w14:textId="77777777" w:rsidR="000D6E41" w:rsidRPr="007B1775" w:rsidRDefault="531AB1A1" w:rsidP="00423ECC">
            <w:pPr>
              <w:spacing w:line="360" w:lineRule="auto"/>
              <w:jc w:val="both"/>
            </w:pPr>
            <w:r w:rsidRPr="531AB1A1">
              <w:rPr>
                <w:rFonts w:ascii="Arial" w:eastAsia="Arial" w:hAnsi="Arial" w:cs="Arial"/>
                <w:b/>
                <w:bCs/>
              </w:rPr>
              <w:t xml:space="preserve">Pós-condições:  </w:t>
            </w:r>
          </w:p>
          <w:p w14:paraId="2DC7D4B8" w14:textId="77777777" w:rsidR="000D6E41" w:rsidRPr="007B1775" w:rsidRDefault="531AB1A1" w:rsidP="00423ECC">
            <w:pPr>
              <w:spacing w:line="360" w:lineRule="auto"/>
              <w:jc w:val="both"/>
            </w:pPr>
            <w:r w:rsidRPr="531AB1A1">
              <w:rPr>
                <w:rFonts w:ascii="Arial" w:eastAsia="Arial" w:hAnsi="Arial" w:cs="Arial"/>
              </w:rPr>
              <w:t>Não se aplica.</w:t>
            </w:r>
          </w:p>
        </w:tc>
      </w:tr>
      <w:tr w:rsidR="000D6E41" w14:paraId="0A5CE07A"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1B427E0A" w14:textId="77777777" w:rsidR="000D6E41" w:rsidRPr="007B1775" w:rsidRDefault="531AB1A1" w:rsidP="00423ECC">
            <w:pPr>
              <w:spacing w:line="360" w:lineRule="auto"/>
              <w:jc w:val="both"/>
            </w:pPr>
            <w:r w:rsidRPr="531AB1A1">
              <w:rPr>
                <w:rFonts w:ascii="Arial" w:eastAsia="Arial" w:hAnsi="Arial" w:cs="Arial"/>
                <w:b/>
                <w:bCs/>
              </w:rPr>
              <w:t>Regras de Negócio:</w:t>
            </w:r>
          </w:p>
          <w:p w14:paraId="60E9F4B0" w14:textId="5257CAC2" w:rsidR="000D6E41" w:rsidRPr="007B1775" w:rsidRDefault="531AB1A1" w:rsidP="00423ECC">
            <w:pPr>
              <w:spacing w:line="360" w:lineRule="auto"/>
              <w:jc w:val="both"/>
            </w:pPr>
            <w:r w:rsidRPr="531AB1A1">
              <w:rPr>
                <w:rFonts w:ascii="Arial" w:eastAsia="Arial" w:hAnsi="Arial" w:cs="Arial"/>
              </w:rPr>
              <w:t>[RN014]</w:t>
            </w:r>
          </w:p>
        </w:tc>
      </w:tr>
    </w:tbl>
    <w:p w14:paraId="18D8E0F7" w14:textId="04457CA7" w:rsidR="00361A86" w:rsidRPr="00E817E4" w:rsidRDefault="531AB1A1" w:rsidP="00361A86">
      <w:pPr>
        <w:pStyle w:val="Legenda"/>
        <w:keepNext/>
        <w:jc w:val="center"/>
        <w:rPr>
          <w:rFonts w:ascii="Arial" w:hAnsi="Arial" w:cs="Arial"/>
          <w:b w:val="0"/>
          <w:bCs w:val="0"/>
        </w:rPr>
      </w:pPr>
      <w:bookmarkStart w:id="99" w:name="_Toc183291013"/>
      <w:r w:rsidRPr="531AB1A1">
        <w:rPr>
          <w:rFonts w:ascii="Arial" w:hAnsi="Arial" w:cs="Arial"/>
        </w:rPr>
        <w:lastRenderedPageBreak/>
        <w:t xml:space="preserve">Figura </w:t>
      </w:r>
      <w:r w:rsidR="00361A86" w:rsidRPr="531AB1A1">
        <w:rPr>
          <w:rFonts w:ascii="Arial" w:hAnsi="Arial" w:cs="Arial"/>
        </w:rPr>
        <w:fldChar w:fldCharType="begin"/>
      </w:r>
      <w:r w:rsidR="00361A86" w:rsidRPr="531AB1A1">
        <w:rPr>
          <w:rFonts w:ascii="Arial" w:hAnsi="Arial" w:cs="Arial"/>
        </w:rPr>
        <w:instrText xml:space="preserve"> SEQ Figura \* ARABIC </w:instrText>
      </w:r>
      <w:r w:rsidR="00361A86" w:rsidRPr="531AB1A1">
        <w:rPr>
          <w:rFonts w:ascii="Arial" w:hAnsi="Arial" w:cs="Arial"/>
        </w:rPr>
        <w:fldChar w:fldCharType="separate"/>
      </w:r>
      <w:r w:rsidR="00A2034F">
        <w:rPr>
          <w:rFonts w:ascii="Arial" w:hAnsi="Arial" w:cs="Arial"/>
          <w:noProof/>
        </w:rPr>
        <w:t>19</w:t>
      </w:r>
      <w:r w:rsidR="00361A86" w:rsidRPr="531AB1A1">
        <w:rPr>
          <w:rFonts w:ascii="Arial" w:hAnsi="Arial" w:cs="Arial"/>
        </w:rPr>
        <w:fldChar w:fldCharType="end"/>
      </w:r>
      <w:r w:rsidRPr="531AB1A1">
        <w:rPr>
          <w:rFonts w:ascii="Arial" w:hAnsi="Arial" w:cs="Arial"/>
        </w:rPr>
        <w:t xml:space="preserve"> – </w:t>
      </w:r>
      <w:r w:rsidRPr="531AB1A1">
        <w:rPr>
          <w:rFonts w:ascii="Arial" w:hAnsi="Arial" w:cs="Arial"/>
          <w:b w:val="0"/>
          <w:bCs w:val="0"/>
        </w:rPr>
        <w:t>Protótipo caso de uso CSU012 – Recuperar senha – Fluxo Principal – Parte 1</w:t>
      </w:r>
      <w:bookmarkEnd w:id="99"/>
    </w:p>
    <w:p w14:paraId="50F6F27E" w14:textId="7A735BD2" w:rsidR="1E806E08" w:rsidRPr="00361A86" w:rsidRDefault="00361A86" w:rsidP="00361A86">
      <w:pPr>
        <w:pStyle w:val="Legenda"/>
        <w:keepNext/>
        <w:jc w:val="center"/>
        <w:rPr>
          <w:rFonts w:ascii="Arial" w:hAnsi="Arial" w:cs="Arial"/>
        </w:rPr>
      </w:pPr>
      <w:r w:rsidRPr="00361A86">
        <w:rPr>
          <w:noProof/>
        </w:rPr>
        <w:drawing>
          <wp:inline distT="0" distB="0" distL="0" distR="0" wp14:anchorId="2482D821" wp14:editId="67C24576">
            <wp:extent cx="2270125" cy="4984558"/>
            <wp:effectExtent l="0" t="0" r="0" b="6985"/>
            <wp:docPr id="38585981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859813" name=""/>
                    <pic:cNvPicPr/>
                  </pic:nvPicPr>
                  <pic:blipFill rotWithShape="1">
                    <a:blip r:embed="rId30"/>
                    <a:srcRect l="2267" t="1207" r="1188"/>
                    <a:stretch/>
                  </pic:blipFill>
                  <pic:spPr bwMode="auto">
                    <a:xfrm>
                      <a:off x="0" y="0"/>
                      <a:ext cx="2271680" cy="4987972"/>
                    </a:xfrm>
                    <a:prstGeom prst="rect">
                      <a:avLst/>
                    </a:prstGeom>
                    <a:ln>
                      <a:noFill/>
                    </a:ln>
                    <a:extLst>
                      <a:ext uri="{53640926-AAD7-44D8-BBD7-CCE9431645EC}">
                        <a14:shadowObscured xmlns:a14="http://schemas.microsoft.com/office/drawing/2010/main"/>
                      </a:ext>
                    </a:extLst>
                  </pic:spPr>
                </pic:pic>
              </a:graphicData>
            </a:graphic>
          </wp:inline>
        </w:drawing>
      </w:r>
    </w:p>
    <w:p w14:paraId="0FD6FA0E" w14:textId="1319EBAD" w:rsidR="254DCD64" w:rsidRPr="00361A86" w:rsidRDefault="531AB1A1" w:rsidP="1E806E08">
      <w:pPr>
        <w:spacing w:before="240" w:after="240" w:line="360" w:lineRule="auto"/>
        <w:jc w:val="center"/>
        <w:rPr>
          <w:rFonts w:ascii="Arial" w:eastAsia="Arial" w:hAnsi="Arial" w:cs="Arial"/>
          <w:sz w:val="20"/>
          <w:szCs w:val="20"/>
        </w:rPr>
      </w:pPr>
      <w:r w:rsidRPr="531AB1A1">
        <w:rPr>
          <w:rFonts w:ascii="Arial" w:eastAsia="Arial" w:hAnsi="Arial" w:cs="Arial"/>
          <w:sz w:val="20"/>
          <w:szCs w:val="20"/>
        </w:rPr>
        <w:t xml:space="preserve">Fonte: Autores - Extraído da plataforma </w:t>
      </w:r>
      <w:proofErr w:type="spellStart"/>
      <w:r w:rsidRPr="531AB1A1">
        <w:rPr>
          <w:rFonts w:ascii="Arial" w:eastAsia="Arial" w:hAnsi="Arial" w:cs="Arial"/>
          <w:sz w:val="20"/>
          <w:szCs w:val="20"/>
        </w:rPr>
        <w:t>Figma</w:t>
      </w:r>
      <w:proofErr w:type="spellEnd"/>
      <w:r w:rsidRPr="531AB1A1">
        <w:rPr>
          <w:rFonts w:ascii="Arial" w:eastAsia="Arial" w:hAnsi="Arial" w:cs="Arial"/>
          <w:sz w:val="20"/>
          <w:szCs w:val="20"/>
        </w:rPr>
        <w:t xml:space="preserve"> (2024).</w:t>
      </w:r>
    </w:p>
    <w:p w14:paraId="65C213C0" w14:textId="77E729CE" w:rsidR="00361A86" w:rsidRPr="00E817E4" w:rsidRDefault="531AB1A1" w:rsidP="00361A86">
      <w:pPr>
        <w:pStyle w:val="Legenda"/>
        <w:keepNext/>
        <w:jc w:val="center"/>
        <w:rPr>
          <w:rFonts w:ascii="Arial" w:hAnsi="Arial" w:cs="Arial"/>
          <w:b w:val="0"/>
          <w:bCs w:val="0"/>
        </w:rPr>
      </w:pPr>
      <w:bookmarkStart w:id="100" w:name="_Toc183291014"/>
      <w:r w:rsidRPr="531AB1A1">
        <w:rPr>
          <w:rFonts w:ascii="Arial" w:hAnsi="Arial" w:cs="Arial"/>
        </w:rPr>
        <w:lastRenderedPageBreak/>
        <w:t xml:space="preserve">Figura </w:t>
      </w:r>
      <w:r w:rsidR="00361A86" w:rsidRPr="531AB1A1">
        <w:rPr>
          <w:rFonts w:ascii="Arial" w:hAnsi="Arial" w:cs="Arial"/>
        </w:rPr>
        <w:fldChar w:fldCharType="begin"/>
      </w:r>
      <w:r w:rsidR="00361A86" w:rsidRPr="531AB1A1">
        <w:rPr>
          <w:rFonts w:ascii="Arial" w:hAnsi="Arial" w:cs="Arial"/>
        </w:rPr>
        <w:instrText xml:space="preserve"> SEQ Figura \* ARABIC </w:instrText>
      </w:r>
      <w:r w:rsidR="00361A86" w:rsidRPr="531AB1A1">
        <w:rPr>
          <w:rFonts w:ascii="Arial" w:hAnsi="Arial" w:cs="Arial"/>
        </w:rPr>
        <w:fldChar w:fldCharType="separate"/>
      </w:r>
      <w:r w:rsidR="00A2034F">
        <w:rPr>
          <w:rFonts w:ascii="Arial" w:hAnsi="Arial" w:cs="Arial"/>
          <w:noProof/>
        </w:rPr>
        <w:t>20</w:t>
      </w:r>
      <w:r w:rsidR="00361A86" w:rsidRPr="531AB1A1">
        <w:rPr>
          <w:rFonts w:ascii="Arial" w:hAnsi="Arial" w:cs="Arial"/>
        </w:rPr>
        <w:fldChar w:fldCharType="end"/>
      </w:r>
      <w:r w:rsidRPr="531AB1A1">
        <w:rPr>
          <w:rFonts w:ascii="Arial" w:hAnsi="Arial" w:cs="Arial"/>
        </w:rPr>
        <w:t xml:space="preserve"> - </w:t>
      </w:r>
      <w:r w:rsidRPr="531AB1A1">
        <w:rPr>
          <w:rFonts w:ascii="Arial" w:hAnsi="Arial" w:cs="Arial"/>
          <w:b w:val="0"/>
          <w:bCs w:val="0"/>
        </w:rPr>
        <w:t>Protótipo caso de uso CSU012 – Recuperar senha – Fluxo Principal – Parte 2</w:t>
      </w:r>
      <w:bookmarkEnd w:id="100"/>
    </w:p>
    <w:p w14:paraId="2D3D26E5" w14:textId="292324F6" w:rsidR="00361A86" w:rsidRPr="00361A86" w:rsidRDefault="00361A86" w:rsidP="00361A86">
      <w:pPr>
        <w:spacing w:before="240" w:after="240" w:line="360" w:lineRule="auto"/>
        <w:jc w:val="center"/>
        <w:rPr>
          <w:rFonts w:ascii="Arial" w:eastAsia="Arial" w:hAnsi="Arial" w:cs="Arial"/>
          <w:sz w:val="20"/>
          <w:szCs w:val="20"/>
        </w:rPr>
      </w:pPr>
      <w:r>
        <w:rPr>
          <w:noProof/>
        </w:rPr>
        <w:drawing>
          <wp:inline distT="0" distB="0" distL="0" distR="0" wp14:anchorId="75DD2B08" wp14:editId="07F2D893">
            <wp:extent cx="2305372" cy="4982270"/>
            <wp:effectExtent l="0" t="0" r="0" b="0"/>
            <wp:docPr id="206935387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pic:nvPicPr>
                  <pic:blipFill>
                    <a:blip r:embed="rId31">
                      <a:extLst>
                        <a:ext uri="{28A0092B-C50C-407E-A947-70E740481C1C}">
                          <a14:useLocalDpi xmlns:a14="http://schemas.microsoft.com/office/drawing/2010/main" val="0"/>
                        </a:ext>
                      </a:extLst>
                    </a:blip>
                    <a:stretch>
                      <a:fillRect/>
                    </a:stretch>
                  </pic:blipFill>
                  <pic:spPr>
                    <a:xfrm>
                      <a:off x="0" y="0"/>
                      <a:ext cx="2305372" cy="4982270"/>
                    </a:xfrm>
                    <a:prstGeom prst="rect">
                      <a:avLst/>
                    </a:prstGeom>
                  </pic:spPr>
                </pic:pic>
              </a:graphicData>
            </a:graphic>
          </wp:inline>
        </w:drawing>
      </w:r>
    </w:p>
    <w:p w14:paraId="37A7832F" w14:textId="05767A44" w:rsidR="00361A86" w:rsidRPr="00361A86" w:rsidRDefault="531AB1A1" w:rsidP="00361A86">
      <w:pPr>
        <w:spacing w:before="240" w:after="240" w:line="360" w:lineRule="auto"/>
        <w:jc w:val="center"/>
        <w:rPr>
          <w:rFonts w:ascii="Arial" w:eastAsia="Arial" w:hAnsi="Arial" w:cs="Arial"/>
          <w:sz w:val="20"/>
          <w:szCs w:val="20"/>
        </w:rPr>
      </w:pPr>
      <w:r w:rsidRPr="531AB1A1">
        <w:rPr>
          <w:rFonts w:ascii="Arial" w:eastAsia="Arial" w:hAnsi="Arial" w:cs="Arial"/>
          <w:sz w:val="20"/>
          <w:szCs w:val="20"/>
        </w:rPr>
        <w:t xml:space="preserve">Fonte: Autores - Extraído da plataforma </w:t>
      </w:r>
      <w:proofErr w:type="spellStart"/>
      <w:r w:rsidRPr="531AB1A1">
        <w:rPr>
          <w:rFonts w:ascii="Arial" w:eastAsia="Arial" w:hAnsi="Arial" w:cs="Arial"/>
          <w:sz w:val="20"/>
          <w:szCs w:val="20"/>
        </w:rPr>
        <w:t>Figma</w:t>
      </w:r>
      <w:proofErr w:type="spellEnd"/>
      <w:r w:rsidRPr="531AB1A1">
        <w:rPr>
          <w:rFonts w:ascii="Arial" w:eastAsia="Arial" w:hAnsi="Arial" w:cs="Arial"/>
          <w:sz w:val="20"/>
          <w:szCs w:val="20"/>
        </w:rPr>
        <w:t xml:space="preserve"> (2024).</w:t>
      </w:r>
    </w:p>
    <w:p w14:paraId="53754ED8" w14:textId="1B630DF2" w:rsidR="00361A86" w:rsidRPr="00361A86" w:rsidRDefault="531AB1A1" w:rsidP="00361A86">
      <w:pPr>
        <w:pStyle w:val="Legenda"/>
        <w:keepNext/>
        <w:jc w:val="center"/>
        <w:rPr>
          <w:rFonts w:ascii="Arial" w:hAnsi="Arial" w:cs="Arial"/>
        </w:rPr>
      </w:pPr>
      <w:bookmarkStart w:id="101" w:name="_Toc183291015"/>
      <w:r w:rsidRPr="531AB1A1">
        <w:rPr>
          <w:rFonts w:ascii="Arial" w:hAnsi="Arial" w:cs="Arial"/>
        </w:rPr>
        <w:lastRenderedPageBreak/>
        <w:t xml:space="preserve">Figura </w:t>
      </w:r>
      <w:r w:rsidR="00361A86" w:rsidRPr="531AB1A1">
        <w:rPr>
          <w:rFonts w:ascii="Arial" w:hAnsi="Arial" w:cs="Arial"/>
        </w:rPr>
        <w:fldChar w:fldCharType="begin"/>
      </w:r>
      <w:r w:rsidR="00361A86" w:rsidRPr="531AB1A1">
        <w:rPr>
          <w:rFonts w:ascii="Arial" w:hAnsi="Arial" w:cs="Arial"/>
        </w:rPr>
        <w:instrText xml:space="preserve"> SEQ Figura \* ARABIC </w:instrText>
      </w:r>
      <w:r w:rsidR="00361A86" w:rsidRPr="531AB1A1">
        <w:rPr>
          <w:rFonts w:ascii="Arial" w:hAnsi="Arial" w:cs="Arial"/>
        </w:rPr>
        <w:fldChar w:fldCharType="separate"/>
      </w:r>
      <w:r w:rsidR="00A2034F">
        <w:rPr>
          <w:rFonts w:ascii="Arial" w:hAnsi="Arial" w:cs="Arial"/>
          <w:noProof/>
        </w:rPr>
        <w:t>21</w:t>
      </w:r>
      <w:r w:rsidR="00361A86" w:rsidRPr="531AB1A1">
        <w:rPr>
          <w:rFonts w:ascii="Arial" w:hAnsi="Arial" w:cs="Arial"/>
        </w:rPr>
        <w:fldChar w:fldCharType="end"/>
      </w:r>
      <w:r w:rsidRPr="531AB1A1">
        <w:rPr>
          <w:rFonts w:ascii="Arial" w:hAnsi="Arial" w:cs="Arial"/>
        </w:rPr>
        <w:t xml:space="preserve"> - </w:t>
      </w:r>
      <w:r w:rsidRPr="531AB1A1">
        <w:rPr>
          <w:rFonts w:ascii="Arial" w:hAnsi="Arial" w:cs="Arial"/>
          <w:b w:val="0"/>
          <w:bCs w:val="0"/>
        </w:rPr>
        <w:t>Protótipo caso de uso CSU012 – Recuperar senha – Fluxo Principal – Parte 3</w:t>
      </w:r>
      <w:bookmarkEnd w:id="101"/>
    </w:p>
    <w:p w14:paraId="5739D4F5" w14:textId="7C4D4A5C" w:rsidR="1E806E08" w:rsidRPr="00361A86" w:rsidRDefault="00361A86" w:rsidP="00361A86">
      <w:pPr>
        <w:jc w:val="center"/>
        <w:rPr>
          <w:rFonts w:ascii="Arial" w:hAnsi="Arial" w:cs="Arial"/>
        </w:rPr>
      </w:pPr>
      <w:r>
        <w:rPr>
          <w:noProof/>
        </w:rPr>
        <w:drawing>
          <wp:inline distT="0" distB="0" distL="0" distR="0" wp14:anchorId="3C2AA2EF" wp14:editId="53982BEF">
            <wp:extent cx="2334959" cy="5036185"/>
            <wp:effectExtent l="0" t="0" r="8255" b="0"/>
            <wp:docPr id="75368388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pic:nvPicPr>
                  <pic:blipFill>
                    <a:blip r:embed="rId32">
                      <a:extLst>
                        <a:ext uri="{28A0092B-C50C-407E-A947-70E740481C1C}">
                          <a14:useLocalDpi xmlns:a14="http://schemas.microsoft.com/office/drawing/2010/main" val="0"/>
                        </a:ext>
                      </a:extLst>
                    </a:blip>
                    <a:stretch>
                      <a:fillRect/>
                    </a:stretch>
                  </pic:blipFill>
                  <pic:spPr>
                    <a:xfrm>
                      <a:off x="0" y="0"/>
                      <a:ext cx="2334959" cy="5036185"/>
                    </a:xfrm>
                    <a:prstGeom prst="rect">
                      <a:avLst/>
                    </a:prstGeom>
                  </pic:spPr>
                </pic:pic>
              </a:graphicData>
            </a:graphic>
          </wp:inline>
        </w:drawing>
      </w:r>
    </w:p>
    <w:p w14:paraId="0C2F933B" w14:textId="77777777" w:rsidR="00361A86" w:rsidRDefault="531AB1A1" w:rsidP="00361A86">
      <w:pPr>
        <w:spacing w:before="240" w:after="240" w:line="360" w:lineRule="auto"/>
        <w:jc w:val="center"/>
        <w:rPr>
          <w:rFonts w:ascii="Arial" w:eastAsia="Arial" w:hAnsi="Arial" w:cs="Arial"/>
          <w:sz w:val="20"/>
          <w:szCs w:val="20"/>
        </w:rPr>
      </w:pPr>
      <w:r w:rsidRPr="531AB1A1">
        <w:rPr>
          <w:rFonts w:ascii="Arial" w:eastAsia="Arial" w:hAnsi="Arial" w:cs="Arial"/>
          <w:sz w:val="20"/>
          <w:szCs w:val="20"/>
        </w:rPr>
        <w:t xml:space="preserve">Fonte: Autores - Extraído da plataforma </w:t>
      </w:r>
      <w:proofErr w:type="spellStart"/>
      <w:r w:rsidRPr="531AB1A1">
        <w:rPr>
          <w:rFonts w:ascii="Arial" w:eastAsia="Arial" w:hAnsi="Arial" w:cs="Arial"/>
          <w:sz w:val="20"/>
          <w:szCs w:val="20"/>
        </w:rPr>
        <w:t>Figma</w:t>
      </w:r>
      <w:proofErr w:type="spellEnd"/>
      <w:r w:rsidRPr="531AB1A1">
        <w:rPr>
          <w:rFonts w:ascii="Arial" w:eastAsia="Arial" w:hAnsi="Arial" w:cs="Arial"/>
          <w:sz w:val="20"/>
          <w:szCs w:val="20"/>
        </w:rPr>
        <w:t xml:space="preserve"> (2024).</w:t>
      </w:r>
    </w:p>
    <w:p w14:paraId="7E19AB4B" w14:textId="77777777" w:rsidR="00361A86" w:rsidRDefault="00361A86" w:rsidP="00361A86">
      <w:pPr>
        <w:jc w:val="center"/>
      </w:pPr>
    </w:p>
    <w:p w14:paraId="59A0BB29" w14:textId="74AEC00C" w:rsidR="1E806E08" w:rsidRDefault="1E806E08" w:rsidP="1E806E08"/>
    <w:tbl>
      <w:tblPr>
        <w:tblW w:w="0" w:type="auto"/>
        <w:jc w:val="center"/>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2031"/>
        <w:gridCol w:w="6713"/>
      </w:tblGrid>
      <w:tr w:rsidR="1E806E08" w14:paraId="677CA310"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0C5AB84F" w14:textId="03BBD2EE" w:rsidR="1E806E08" w:rsidRDefault="531AB1A1" w:rsidP="1E806E08">
            <w:pPr>
              <w:spacing w:line="360" w:lineRule="auto"/>
              <w:jc w:val="both"/>
            </w:pPr>
            <w:r w:rsidRPr="531AB1A1">
              <w:rPr>
                <w:rFonts w:ascii="Arial" w:eastAsia="Arial" w:hAnsi="Arial" w:cs="Arial"/>
                <w:b/>
                <w:bCs/>
              </w:rPr>
              <w:t>CSU013 – Remover comentário</w:t>
            </w:r>
          </w:p>
        </w:tc>
      </w:tr>
      <w:tr w:rsidR="1E806E08" w14:paraId="7A679C72" w14:textId="77777777" w:rsidTr="531AB1A1">
        <w:trPr>
          <w:trHeight w:val="300"/>
          <w:jc w:val="center"/>
        </w:trPr>
        <w:tc>
          <w:tcPr>
            <w:tcW w:w="2031" w:type="dxa"/>
            <w:tcBorders>
              <w:top w:val="single" w:sz="8" w:space="0" w:color="auto"/>
              <w:left w:val="single" w:sz="8" w:space="0" w:color="auto"/>
              <w:bottom w:val="single" w:sz="8" w:space="0" w:color="auto"/>
              <w:right w:val="single" w:sz="8" w:space="0" w:color="auto"/>
            </w:tcBorders>
            <w:tcMar>
              <w:left w:w="108" w:type="dxa"/>
              <w:right w:w="108" w:type="dxa"/>
            </w:tcMar>
          </w:tcPr>
          <w:p w14:paraId="42B781CA" w14:textId="15BDCEA2" w:rsidR="1E806E08" w:rsidRDefault="531AB1A1" w:rsidP="1E806E08">
            <w:pPr>
              <w:spacing w:line="360" w:lineRule="auto"/>
              <w:jc w:val="both"/>
            </w:pPr>
            <w:r w:rsidRPr="531AB1A1">
              <w:rPr>
                <w:rFonts w:ascii="Arial" w:eastAsia="Arial" w:hAnsi="Arial" w:cs="Arial"/>
                <w:u w:val="single"/>
              </w:rPr>
              <w:t>Sumário</w:t>
            </w:r>
            <w:r w:rsidRPr="531AB1A1">
              <w:rPr>
                <w:rFonts w:ascii="Arial" w:eastAsia="Arial" w:hAnsi="Arial" w:cs="Arial"/>
              </w:rPr>
              <w:t xml:space="preserve">:  </w:t>
            </w:r>
          </w:p>
        </w:tc>
        <w:tc>
          <w:tcPr>
            <w:tcW w:w="6713" w:type="dxa"/>
            <w:tcBorders>
              <w:top w:val="nil"/>
              <w:left w:val="single" w:sz="8" w:space="0" w:color="auto"/>
              <w:bottom w:val="single" w:sz="8" w:space="0" w:color="auto"/>
              <w:right w:val="single" w:sz="8" w:space="0" w:color="auto"/>
            </w:tcBorders>
            <w:tcMar>
              <w:left w:w="108" w:type="dxa"/>
              <w:right w:w="108" w:type="dxa"/>
            </w:tcMar>
          </w:tcPr>
          <w:p w14:paraId="4032F5C6" w14:textId="7FE11FC0" w:rsidR="1E806E08" w:rsidRDefault="531AB1A1" w:rsidP="1E806E08">
            <w:pPr>
              <w:spacing w:line="360" w:lineRule="auto"/>
              <w:jc w:val="both"/>
              <w:rPr>
                <w:rFonts w:ascii="Arial" w:eastAsia="Arial" w:hAnsi="Arial" w:cs="Arial"/>
              </w:rPr>
            </w:pPr>
            <w:r w:rsidRPr="531AB1A1">
              <w:rPr>
                <w:rFonts w:ascii="Arial" w:eastAsia="Arial" w:hAnsi="Arial" w:cs="Arial"/>
              </w:rPr>
              <w:t>Este caso de uso permite que o usuário exclua seus próprios comentários.</w:t>
            </w:r>
          </w:p>
        </w:tc>
      </w:tr>
      <w:tr w:rsidR="1E806E08" w14:paraId="66578EA4"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65DF1BAA" w14:textId="462BA0BD" w:rsidR="1E806E08" w:rsidRDefault="531AB1A1" w:rsidP="1E806E08">
            <w:pPr>
              <w:spacing w:line="360" w:lineRule="auto"/>
              <w:jc w:val="both"/>
            </w:pPr>
            <w:r w:rsidRPr="531AB1A1">
              <w:rPr>
                <w:rFonts w:ascii="Arial" w:eastAsia="Arial" w:hAnsi="Arial" w:cs="Arial"/>
                <w:b/>
                <w:bCs/>
              </w:rPr>
              <w:t xml:space="preserve">Pré-condição:  </w:t>
            </w:r>
          </w:p>
          <w:p w14:paraId="73D40EEA" w14:textId="7EC170CA" w:rsidR="1E806E08" w:rsidRDefault="531AB1A1" w:rsidP="1E806E08">
            <w:pPr>
              <w:spacing w:line="360" w:lineRule="auto"/>
              <w:jc w:val="both"/>
              <w:rPr>
                <w:rFonts w:ascii="Arial" w:eastAsia="Arial" w:hAnsi="Arial" w:cs="Arial"/>
              </w:rPr>
            </w:pPr>
            <w:r w:rsidRPr="531AB1A1">
              <w:rPr>
                <w:rFonts w:ascii="Arial" w:eastAsia="Arial" w:hAnsi="Arial" w:cs="Arial"/>
              </w:rPr>
              <w:t>O usuário deve estar logado, e estar visualizando a reclamação. [RN001] [RN010]</w:t>
            </w:r>
          </w:p>
        </w:tc>
      </w:tr>
      <w:tr w:rsidR="1E806E08" w14:paraId="343C3B0C"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3D8124FF" w14:textId="0889FC44" w:rsidR="1E806E08" w:rsidRDefault="531AB1A1" w:rsidP="1E806E08">
            <w:pPr>
              <w:spacing w:line="360" w:lineRule="auto"/>
              <w:jc w:val="both"/>
            </w:pPr>
            <w:r w:rsidRPr="531AB1A1">
              <w:rPr>
                <w:rFonts w:ascii="Arial" w:eastAsia="Arial" w:hAnsi="Arial" w:cs="Arial"/>
                <w:b/>
                <w:bCs/>
              </w:rPr>
              <w:t xml:space="preserve">Fluxo Principal </w:t>
            </w:r>
            <w:r w:rsidRPr="531AB1A1">
              <w:rPr>
                <w:rFonts w:ascii="Arial" w:eastAsia="Arial" w:hAnsi="Arial" w:cs="Arial"/>
              </w:rPr>
              <w:t xml:space="preserve"> </w:t>
            </w:r>
          </w:p>
          <w:p w14:paraId="563B345D" w14:textId="3C003825" w:rsidR="1E806E08" w:rsidRDefault="531AB1A1" w:rsidP="1E806E08">
            <w:pPr>
              <w:spacing w:line="360" w:lineRule="auto"/>
              <w:jc w:val="both"/>
              <w:rPr>
                <w:rFonts w:ascii="Arial" w:eastAsia="Arial" w:hAnsi="Arial" w:cs="Arial"/>
              </w:rPr>
            </w:pPr>
            <w:r w:rsidRPr="531AB1A1">
              <w:rPr>
                <w:rFonts w:ascii="Arial" w:eastAsia="Arial" w:hAnsi="Arial" w:cs="Arial"/>
              </w:rPr>
              <w:t>Este caso de uso se inicia quando o usuário clica no botão para excluir um comentário de uma reclamação.</w:t>
            </w:r>
          </w:p>
          <w:p w14:paraId="06C4327E" w14:textId="34F6EC67" w:rsidR="1E806E08" w:rsidRDefault="531AB1A1" w:rsidP="1E806E08">
            <w:pPr>
              <w:pStyle w:val="PargrafodaLista"/>
              <w:numPr>
                <w:ilvl w:val="0"/>
                <w:numId w:val="5"/>
              </w:numPr>
              <w:spacing w:line="360" w:lineRule="auto"/>
              <w:jc w:val="both"/>
              <w:rPr>
                <w:rFonts w:ascii="Arial" w:eastAsia="Arial" w:hAnsi="Arial" w:cs="Arial"/>
              </w:rPr>
            </w:pPr>
            <w:r w:rsidRPr="531AB1A1">
              <w:rPr>
                <w:rFonts w:ascii="Arial" w:eastAsia="Arial" w:hAnsi="Arial" w:cs="Arial"/>
              </w:rPr>
              <w:t>O sistema irá remover o comentário da reclamação.</w:t>
            </w:r>
          </w:p>
        </w:tc>
      </w:tr>
      <w:tr w:rsidR="1E806E08" w14:paraId="015AB7CC"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16A40DD2" w14:textId="5546F57A" w:rsidR="1E806E08" w:rsidRDefault="531AB1A1" w:rsidP="1E806E08">
            <w:pPr>
              <w:spacing w:line="360" w:lineRule="auto"/>
              <w:jc w:val="both"/>
            </w:pPr>
            <w:r w:rsidRPr="531AB1A1">
              <w:rPr>
                <w:rFonts w:ascii="Arial" w:eastAsia="Arial" w:hAnsi="Arial" w:cs="Arial"/>
                <w:b/>
                <w:bCs/>
              </w:rPr>
              <w:lastRenderedPageBreak/>
              <w:t xml:space="preserve">Fluxos Alternativos  </w:t>
            </w:r>
          </w:p>
          <w:p w14:paraId="44D87242" w14:textId="34F605D4" w:rsidR="1E806E08" w:rsidRDefault="531AB1A1" w:rsidP="1E806E08">
            <w:pPr>
              <w:spacing w:line="360" w:lineRule="auto"/>
              <w:jc w:val="both"/>
            </w:pPr>
            <w:r w:rsidRPr="531AB1A1">
              <w:rPr>
                <w:rFonts w:ascii="Arial" w:eastAsia="Arial" w:hAnsi="Arial" w:cs="Arial"/>
              </w:rPr>
              <w:t>Não se aplica.</w:t>
            </w:r>
          </w:p>
        </w:tc>
      </w:tr>
      <w:tr w:rsidR="1E806E08" w14:paraId="08E7A856"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738ECE3A" w14:textId="75AD9686" w:rsidR="1E806E08" w:rsidRDefault="531AB1A1" w:rsidP="1E806E08">
            <w:pPr>
              <w:spacing w:line="360" w:lineRule="auto"/>
              <w:jc w:val="both"/>
            </w:pPr>
            <w:r w:rsidRPr="531AB1A1">
              <w:rPr>
                <w:rFonts w:ascii="Arial" w:eastAsia="Arial" w:hAnsi="Arial" w:cs="Arial"/>
                <w:b/>
                <w:bCs/>
              </w:rPr>
              <w:t xml:space="preserve">Fluxos de Exceção </w:t>
            </w:r>
          </w:p>
          <w:p w14:paraId="53BF6076" w14:textId="46788612" w:rsidR="31BE1E3C" w:rsidRDefault="531AB1A1" w:rsidP="1E806E08">
            <w:pPr>
              <w:spacing w:line="360" w:lineRule="auto"/>
              <w:jc w:val="both"/>
              <w:rPr>
                <w:rFonts w:ascii="Arial" w:eastAsia="Arial" w:hAnsi="Arial" w:cs="Arial"/>
              </w:rPr>
            </w:pPr>
            <w:r w:rsidRPr="531AB1A1">
              <w:rPr>
                <w:rFonts w:ascii="Arial" w:eastAsia="Arial" w:hAnsi="Arial" w:cs="Arial"/>
              </w:rPr>
              <w:t>Não se aplica.</w:t>
            </w:r>
          </w:p>
        </w:tc>
      </w:tr>
      <w:tr w:rsidR="1E806E08" w14:paraId="0CCC8C25"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28D25CAC" w14:textId="23B5CF37" w:rsidR="1E806E08" w:rsidRDefault="531AB1A1" w:rsidP="1E806E08">
            <w:pPr>
              <w:spacing w:line="360" w:lineRule="auto"/>
              <w:jc w:val="both"/>
            </w:pPr>
            <w:r w:rsidRPr="531AB1A1">
              <w:rPr>
                <w:rFonts w:ascii="Arial" w:eastAsia="Arial" w:hAnsi="Arial" w:cs="Arial"/>
                <w:b/>
                <w:bCs/>
              </w:rPr>
              <w:t xml:space="preserve">Pós-condições:  </w:t>
            </w:r>
          </w:p>
          <w:p w14:paraId="6242FD8E" w14:textId="5A65BF6F" w:rsidR="1E806E08" w:rsidRDefault="531AB1A1" w:rsidP="1E806E08">
            <w:pPr>
              <w:spacing w:line="360" w:lineRule="auto"/>
              <w:jc w:val="both"/>
            </w:pPr>
            <w:r w:rsidRPr="531AB1A1">
              <w:rPr>
                <w:rFonts w:ascii="Arial" w:eastAsia="Arial" w:hAnsi="Arial" w:cs="Arial"/>
              </w:rPr>
              <w:t>O sistema atualiza a pontuação do usuário. [RN009]</w:t>
            </w:r>
          </w:p>
        </w:tc>
      </w:tr>
      <w:tr w:rsidR="1E806E08" w14:paraId="7C5398E5"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455D469F" w14:textId="02AFFDFC" w:rsidR="1E806E08" w:rsidRDefault="531AB1A1" w:rsidP="1E806E08">
            <w:pPr>
              <w:spacing w:line="360" w:lineRule="auto"/>
              <w:jc w:val="both"/>
            </w:pPr>
            <w:r w:rsidRPr="531AB1A1">
              <w:rPr>
                <w:rFonts w:ascii="Arial" w:eastAsia="Arial" w:hAnsi="Arial" w:cs="Arial"/>
                <w:b/>
                <w:bCs/>
              </w:rPr>
              <w:t>Regras de Negócio:</w:t>
            </w:r>
          </w:p>
          <w:p w14:paraId="0E8C4688" w14:textId="25536E65" w:rsidR="1E806E08" w:rsidRDefault="531AB1A1" w:rsidP="1E806E08">
            <w:pPr>
              <w:spacing w:line="360" w:lineRule="auto"/>
              <w:jc w:val="both"/>
              <w:rPr>
                <w:rFonts w:ascii="Arial" w:eastAsia="Arial" w:hAnsi="Arial" w:cs="Arial"/>
              </w:rPr>
            </w:pPr>
            <w:r w:rsidRPr="531AB1A1">
              <w:rPr>
                <w:rFonts w:ascii="Arial" w:eastAsia="Arial" w:hAnsi="Arial" w:cs="Arial"/>
              </w:rPr>
              <w:t>RN001, RN009 e RN010</w:t>
            </w:r>
          </w:p>
        </w:tc>
      </w:tr>
    </w:tbl>
    <w:p w14:paraId="2171040E" w14:textId="0877FA11" w:rsidR="1E806E08" w:rsidRDefault="1E806E08"/>
    <w:tbl>
      <w:tblPr>
        <w:tblW w:w="0" w:type="auto"/>
        <w:jc w:val="center"/>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2031"/>
        <w:gridCol w:w="6713"/>
      </w:tblGrid>
      <w:tr w:rsidR="1E806E08" w14:paraId="43FCAEBC"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7A951788" w14:textId="7AD36AF5" w:rsidR="1E806E08" w:rsidRDefault="531AB1A1" w:rsidP="1E806E08">
            <w:pPr>
              <w:spacing w:line="360" w:lineRule="auto"/>
              <w:jc w:val="both"/>
              <w:rPr>
                <w:rFonts w:ascii="Arial" w:eastAsia="Arial" w:hAnsi="Arial" w:cs="Arial"/>
                <w:b/>
                <w:bCs/>
              </w:rPr>
            </w:pPr>
            <w:r w:rsidRPr="531AB1A1">
              <w:rPr>
                <w:rFonts w:ascii="Arial" w:eastAsia="Arial" w:hAnsi="Arial" w:cs="Arial"/>
                <w:b/>
                <w:bCs/>
              </w:rPr>
              <w:t>CSU014 – Visualizar Feed de reclamações pessoais</w:t>
            </w:r>
          </w:p>
        </w:tc>
      </w:tr>
      <w:tr w:rsidR="1E806E08" w14:paraId="24624BFA" w14:textId="77777777" w:rsidTr="531AB1A1">
        <w:trPr>
          <w:trHeight w:val="300"/>
          <w:jc w:val="center"/>
        </w:trPr>
        <w:tc>
          <w:tcPr>
            <w:tcW w:w="2031" w:type="dxa"/>
            <w:tcBorders>
              <w:top w:val="single" w:sz="8" w:space="0" w:color="auto"/>
              <w:left w:val="single" w:sz="8" w:space="0" w:color="auto"/>
              <w:bottom w:val="single" w:sz="8" w:space="0" w:color="auto"/>
              <w:right w:val="single" w:sz="8" w:space="0" w:color="auto"/>
            </w:tcBorders>
            <w:tcMar>
              <w:left w:w="108" w:type="dxa"/>
              <w:right w:w="108" w:type="dxa"/>
            </w:tcMar>
          </w:tcPr>
          <w:p w14:paraId="51F2B1EF" w14:textId="77777777" w:rsidR="1E806E08" w:rsidRDefault="531AB1A1" w:rsidP="1E806E08">
            <w:pPr>
              <w:spacing w:line="360" w:lineRule="auto"/>
              <w:jc w:val="both"/>
            </w:pPr>
            <w:r w:rsidRPr="531AB1A1">
              <w:rPr>
                <w:rFonts w:ascii="Arial" w:eastAsia="Arial" w:hAnsi="Arial" w:cs="Arial"/>
                <w:u w:val="single"/>
              </w:rPr>
              <w:t>Sumário</w:t>
            </w:r>
            <w:r w:rsidRPr="531AB1A1">
              <w:rPr>
                <w:rFonts w:ascii="Arial" w:eastAsia="Arial" w:hAnsi="Arial" w:cs="Arial"/>
              </w:rPr>
              <w:t xml:space="preserve">:  </w:t>
            </w:r>
          </w:p>
        </w:tc>
        <w:tc>
          <w:tcPr>
            <w:tcW w:w="6713" w:type="dxa"/>
            <w:tcBorders>
              <w:top w:val="nil"/>
              <w:left w:val="single" w:sz="8" w:space="0" w:color="auto"/>
              <w:bottom w:val="single" w:sz="8" w:space="0" w:color="auto"/>
              <w:right w:val="single" w:sz="8" w:space="0" w:color="auto"/>
            </w:tcBorders>
            <w:tcMar>
              <w:left w:w="108" w:type="dxa"/>
              <w:right w:w="108" w:type="dxa"/>
            </w:tcMar>
          </w:tcPr>
          <w:p w14:paraId="301172A1" w14:textId="26AA9052" w:rsidR="1E806E08" w:rsidRDefault="531AB1A1" w:rsidP="1E806E08">
            <w:pPr>
              <w:spacing w:line="360" w:lineRule="auto"/>
              <w:jc w:val="both"/>
              <w:rPr>
                <w:rFonts w:ascii="Arial" w:eastAsia="Arial" w:hAnsi="Arial" w:cs="Arial"/>
              </w:rPr>
            </w:pPr>
            <w:r w:rsidRPr="531AB1A1">
              <w:rPr>
                <w:rFonts w:ascii="Arial" w:eastAsia="Arial" w:hAnsi="Arial" w:cs="Arial"/>
              </w:rPr>
              <w:t>Este caso de uso tem como objetivo permitir que o usuário visualize as reclamações criadas por ele mesmo.</w:t>
            </w:r>
          </w:p>
        </w:tc>
      </w:tr>
      <w:tr w:rsidR="1E806E08" w14:paraId="5A81C02B"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22EB5D9C" w14:textId="77777777" w:rsidR="1E806E08" w:rsidRDefault="531AB1A1" w:rsidP="1E806E08">
            <w:pPr>
              <w:spacing w:line="360" w:lineRule="auto"/>
              <w:jc w:val="both"/>
            </w:pPr>
            <w:r w:rsidRPr="531AB1A1">
              <w:rPr>
                <w:rFonts w:ascii="Arial" w:eastAsia="Arial" w:hAnsi="Arial" w:cs="Arial"/>
                <w:b/>
                <w:bCs/>
              </w:rPr>
              <w:t xml:space="preserve">Pré-condição:  </w:t>
            </w:r>
          </w:p>
          <w:p w14:paraId="703C2A23" w14:textId="56BE6AE7" w:rsidR="66B21FAE" w:rsidRDefault="531AB1A1" w:rsidP="1E806E08">
            <w:pPr>
              <w:spacing w:line="360" w:lineRule="auto"/>
              <w:jc w:val="both"/>
              <w:rPr>
                <w:rFonts w:ascii="Arial" w:eastAsia="Arial" w:hAnsi="Arial" w:cs="Arial"/>
              </w:rPr>
            </w:pPr>
            <w:r w:rsidRPr="531AB1A1">
              <w:rPr>
                <w:rFonts w:ascii="Arial" w:eastAsia="Arial" w:hAnsi="Arial" w:cs="Arial"/>
              </w:rPr>
              <w:t>O usuário deve estar logado. [RN001]</w:t>
            </w:r>
          </w:p>
        </w:tc>
      </w:tr>
      <w:tr w:rsidR="1E806E08" w14:paraId="72161CEE"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59FFBC22" w14:textId="77777777" w:rsidR="1E806E08" w:rsidRDefault="531AB1A1" w:rsidP="1E806E08">
            <w:pPr>
              <w:spacing w:line="360" w:lineRule="auto"/>
              <w:jc w:val="both"/>
            </w:pPr>
            <w:r w:rsidRPr="531AB1A1">
              <w:rPr>
                <w:rFonts w:ascii="Arial" w:eastAsia="Arial" w:hAnsi="Arial" w:cs="Arial"/>
                <w:b/>
                <w:bCs/>
              </w:rPr>
              <w:t xml:space="preserve">Fluxo Principal </w:t>
            </w:r>
            <w:r w:rsidRPr="531AB1A1">
              <w:rPr>
                <w:rFonts w:ascii="Arial" w:eastAsia="Arial" w:hAnsi="Arial" w:cs="Arial"/>
              </w:rPr>
              <w:t xml:space="preserve"> </w:t>
            </w:r>
          </w:p>
          <w:p w14:paraId="30AB7944" w14:textId="386ECD50" w:rsidR="1E806E08" w:rsidRDefault="531AB1A1" w:rsidP="1E806E08">
            <w:pPr>
              <w:spacing w:line="360" w:lineRule="auto"/>
              <w:jc w:val="both"/>
            </w:pPr>
            <w:r w:rsidRPr="531AB1A1">
              <w:rPr>
                <w:rFonts w:ascii="Arial" w:eastAsia="Arial" w:hAnsi="Arial" w:cs="Arial"/>
              </w:rPr>
              <w:t xml:space="preserve">Este caso de uso se inicia quando qualquer usuário seleciona a opção “minhas reclamações” no menu do aplicativo.  </w:t>
            </w:r>
          </w:p>
          <w:p w14:paraId="17F5ADE7" w14:textId="6ED3813E" w:rsidR="1E806E08" w:rsidRDefault="531AB1A1" w:rsidP="00820795">
            <w:pPr>
              <w:pStyle w:val="PargrafodaLista"/>
              <w:numPr>
                <w:ilvl w:val="0"/>
                <w:numId w:val="17"/>
              </w:numPr>
              <w:spacing w:line="360" w:lineRule="auto"/>
              <w:jc w:val="both"/>
              <w:rPr>
                <w:rFonts w:ascii="Arial" w:eastAsia="Arial" w:hAnsi="Arial" w:cs="Arial"/>
              </w:rPr>
            </w:pPr>
            <w:r w:rsidRPr="531AB1A1">
              <w:rPr>
                <w:rFonts w:ascii="Arial" w:eastAsia="Arial" w:hAnsi="Arial" w:cs="Arial"/>
              </w:rPr>
              <w:t>O sistema irá organizar um feed contendo apenas as reclamações criadas pelo próprio usuário. [RN012]</w:t>
            </w:r>
          </w:p>
        </w:tc>
      </w:tr>
      <w:tr w:rsidR="1E806E08" w14:paraId="3D540783"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3EFDC60E" w14:textId="77777777" w:rsidR="1E806E08" w:rsidRDefault="531AB1A1" w:rsidP="1E806E08">
            <w:pPr>
              <w:spacing w:line="360" w:lineRule="auto"/>
              <w:jc w:val="both"/>
              <w:rPr>
                <w:rFonts w:ascii="Arial" w:eastAsia="Arial" w:hAnsi="Arial" w:cs="Arial"/>
              </w:rPr>
            </w:pPr>
            <w:r w:rsidRPr="531AB1A1">
              <w:rPr>
                <w:rFonts w:ascii="Arial" w:eastAsia="Arial" w:hAnsi="Arial" w:cs="Arial"/>
                <w:b/>
                <w:bCs/>
              </w:rPr>
              <w:t xml:space="preserve">Fluxos Alternativos </w:t>
            </w:r>
            <w:r w:rsidR="1E806E08">
              <w:br/>
            </w:r>
            <w:r w:rsidRPr="531AB1A1">
              <w:rPr>
                <w:rFonts w:ascii="Arial" w:eastAsia="Arial" w:hAnsi="Arial" w:cs="Arial"/>
              </w:rPr>
              <w:t>Não se aplica.</w:t>
            </w:r>
          </w:p>
        </w:tc>
      </w:tr>
      <w:tr w:rsidR="1E806E08" w14:paraId="12D6DE22"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2FED1841" w14:textId="77777777" w:rsidR="1E806E08" w:rsidRDefault="531AB1A1" w:rsidP="1E806E08">
            <w:pPr>
              <w:spacing w:line="360" w:lineRule="auto"/>
              <w:jc w:val="both"/>
            </w:pPr>
            <w:r w:rsidRPr="531AB1A1">
              <w:rPr>
                <w:rFonts w:ascii="Arial" w:eastAsia="Arial" w:hAnsi="Arial" w:cs="Arial"/>
                <w:b/>
                <w:bCs/>
              </w:rPr>
              <w:t xml:space="preserve">Fluxos de Exceção </w:t>
            </w:r>
          </w:p>
          <w:p w14:paraId="6FC6A0D4" w14:textId="77777777" w:rsidR="1E806E08" w:rsidRDefault="531AB1A1" w:rsidP="1E806E08">
            <w:pPr>
              <w:spacing w:line="360" w:lineRule="auto"/>
              <w:jc w:val="both"/>
            </w:pPr>
            <w:r w:rsidRPr="531AB1A1">
              <w:rPr>
                <w:rFonts w:ascii="Arial" w:eastAsia="Arial" w:hAnsi="Arial" w:cs="Arial"/>
              </w:rPr>
              <w:t>Não se aplica.</w:t>
            </w:r>
          </w:p>
        </w:tc>
      </w:tr>
      <w:tr w:rsidR="1E806E08" w14:paraId="53DE3042"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37B8A7AA" w14:textId="77777777" w:rsidR="1E806E08" w:rsidRDefault="531AB1A1" w:rsidP="1E806E08">
            <w:pPr>
              <w:spacing w:line="360" w:lineRule="auto"/>
              <w:jc w:val="both"/>
            </w:pPr>
            <w:r w:rsidRPr="531AB1A1">
              <w:rPr>
                <w:rFonts w:ascii="Arial" w:eastAsia="Arial" w:hAnsi="Arial" w:cs="Arial"/>
                <w:b/>
                <w:bCs/>
              </w:rPr>
              <w:t xml:space="preserve">Pós-condições:  </w:t>
            </w:r>
          </w:p>
          <w:p w14:paraId="06072253" w14:textId="77777777" w:rsidR="1E806E08" w:rsidRDefault="531AB1A1" w:rsidP="1E806E08">
            <w:pPr>
              <w:spacing w:line="360" w:lineRule="auto"/>
              <w:jc w:val="both"/>
            </w:pPr>
            <w:r w:rsidRPr="531AB1A1">
              <w:rPr>
                <w:rFonts w:ascii="Arial" w:eastAsia="Arial" w:hAnsi="Arial" w:cs="Arial"/>
              </w:rPr>
              <w:t xml:space="preserve">Não se aplica. </w:t>
            </w:r>
            <w:r w:rsidRPr="531AB1A1">
              <w:rPr>
                <w:rFonts w:ascii="Arial" w:eastAsia="Arial" w:hAnsi="Arial" w:cs="Arial"/>
                <w:b/>
                <w:bCs/>
              </w:rPr>
              <w:t xml:space="preserve"> </w:t>
            </w:r>
          </w:p>
        </w:tc>
      </w:tr>
      <w:tr w:rsidR="1E806E08" w14:paraId="13E3A004"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43B37688" w14:textId="77777777" w:rsidR="1E806E08" w:rsidRDefault="531AB1A1" w:rsidP="1E806E08">
            <w:pPr>
              <w:spacing w:line="360" w:lineRule="auto"/>
              <w:jc w:val="both"/>
            </w:pPr>
            <w:r w:rsidRPr="531AB1A1">
              <w:rPr>
                <w:rFonts w:ascii="Arial" w:eastAsia="Arial" w:hAnsi="Arial" w:cs="Arial"/>
                <w:b/>
                <w:bCs/>
              </w:rPr>
              <w:t>Regras de Negócio:</w:t>
            </w:r>
          </w:p>
          <w:p w14:paraId="6A505FF7" w14:textId="78B6802E" w:rsidR="1E806E08" w:rsidRDefault="531AB1A1" w:rsidP="1E806E08">
            <w:pPr>
              <w:spacing w:line="360" w:lineRule="auto"/>
              <w:jc w:val="both"/>
              <w:rPr>
                <w:rFonts w:ascii="Arial" w:eastAsia="Arial" w:hAnsi="Arial" w:cs="Arial"/>
              </w:rPr>
            </w:pPr>
            <w:r w:rsidRPr="531AB1A1">
              <w:rPr>
                <w:rFonts w:ascii="Arial" w:eastAsia="Arial" w:hAnsi="Arial" w:cs="Arial"/>
              </w:rPr>
              <w:t>RN001 e RN012</w:t>
            </w:r>
          </w:p>
        </w:tc>
      </w:tr>
    </w:tbl>
    <w:p w14:paraId="10827954" w14:textId="181AF3EC" w:rsidR="1E806E08" w:rsidRDefault="1E806E08" w:rsidP="1E806E08">
      <w:pPr>
        <w:rPr>
          <w:highlight w:val="yellow"/>
        </w:rPr>
      </w:pPr>
      <w:r>
        <w:br/>
      </w:r>
    </w:p>
    <w:p w14:paraId="6848668E" w14:textId="5459EC9C" w:rsidR="00824060" w:rsidRDefault="531AB1A1" w:rsidP="008258E6">
      <w:pPr>
        <w:pStyle w:val="Ttulo2"/>
        <w:rPr>
          <w:rFonts w:eastAsia="Arial"/>
        </w:rPr>
      </w:pPr>
      <w:bookmarkStart w:id="102" w:name="_Toc1467156767"/>
      <w:bookmarkStart w:id="103" w:name="_Toc183291688"/>
      <w:r w:rsidRPr="531AB1A1">
        <w:rPr>
          <w:rFonts w:eastAsia="Arial"/>
        </w:rPr>
        <w:t>Requisitos Não-Funcionais</w:t>
      </w:r>
      <w:bookmarkEnd w:id="102"/>
      <w:bookmarkEnd w:id="103"/>
    </w:p>
    <w:p w14:paraId="000CF221" w14:textId="77777777" w:rsidR="00010528" w:rsidRPr="00010528" w:rsidRDefault="00010528" w:rsidP="00010528">
      <w:pPr>
        <w:rPr>
          <w:rFonts w:eastAsia="Arial"/>
        </w:rPr>
      </w:pPr>
    </w:p>
    <w:p w14:paraId="693A9DEC" w14:textId="6958E5FC" w:rsidR="00824060" w:rsidRDefault="531AB1A1" w:rsidP="078076E3">
      <w:pPr>
        <w:spacing w:line="360" w:lineRule="auto"/>
        <w:jc w:val="both"/>
      </w:pPr>
      <w:r w:rsidRPr="531AB1A1">
        <w:rPr>
          <w:rFonts w:ascii="Arial" w:eastAsia="Arial" w:hAnsi="Arial" w:cs="Arial"/>
          <w:b/>
          <w:bCs/>
        </w:rPr>
        <w:t>[RNF001] - Segurança</w:t>
      </w:r>
    </w:p>
    <w:p w14:paraId="13971D62" w14:textId="02FCF562" w:rsidR="00824060" w:rsidRDefault="531AB1A1" w:rsidP="078076E3">
      <w:pPr>
        <w:spacing w:line="360" w:lineRule="auto"/>
        <w:jc w:val="both"/>
      </w:pPr>
      <w:r w:rsidRPr="531AB1A1">
        <w:rPr>
          <w:rFonts w:ascii="Arial" w:eastAsia="Arial" w:hAnsi="Arial" w:cs="Arial"/>
          <w:b/>
          <w:bCs/>
        </w:rPr>
        <w:t xml:space="preserve">Descrição: </w:t>
      </w:r>
      <w:r w:rsidRPr="531AB1A1">
        <w:rPr>
          <w:rFonts w:ascii="Arial" w:eastAsia="Arial" w:hAnsi="Arial" w:cs="Arial"/>
        </w:rPr>
        <w:t xml:space="preserve">O sistema deve estar protegido de acessos de usuários não permitidos, por meio de login, senha criptografada e controle de sessões. A senha deve conter no </w:t>
      </w:r>
      <w:r w:rsidRPr="531AB1A1">
        <w:rPr>
          <w:rFonts w:ascii="Arial" w:eastAsia="Arial" w:hAnsi="Arial" w:cs="Arial"/>
        </w:rPr>
        <w:lastRenderedPageBreak/>
        <w:t>mínimo 8 dígitos dentre eles letras minúsculas, maiúsculas, números e caracteres especiais. Esses valores serão criptografados utilizando o método AES256 e o controle de sessão via tokens JWT para manter a conexão do usuário logado.</w:t>
      </w:r>
    </w:p>
    <w:p w14:paraId="4B15B883" w14:textId="46849781" w:rsidR="00824060" w:rsidRDefault="531AB1A1" w:rsidP="078076E3">
      <w:pPr>
        <w:spacing w:line="360" w:lineRule="auto"/>
        <w:jc w:val="both"/>
      </w:pPr>
      <w:r w:rsidRPr="531AB1A1">
        <w:rPr>
          <w:rFonts w:ascii="Arial" w:eastAsia="Arial" w:hAnsi="Arial" w:cs="Arial"/>
        </w:rPr>
        <w:t xml:space="preserve"> </w:t>
      </w:r>
    </w:p>
    <w:p w14:paraId="59551BBA" w14:textId="40939BD3" w:rsidR="00824060" w:rsidRDefault="531AB1A1" w:rsidP="078076E3">
      <w:pPr>
        <w:spacing w:line="360" w:lineRule="auto"/>
        <w:jc w:val="both"/>
      </w:pPr>
      <w:r w:rsidRPr="531AB1A1">
        <w:rPr>
          <w:rFonts w:ascii="Arial" w:eastAsia="Arial" w:hAnsi="Arial" w:cs="Arial"/>
          <w:b/>
          <w:bCs/>
        </w:rPr>
        <w:t>[RNF002] - Usabilidade</w:t>
      </w:r>
    </w:p>
    <w:p w14:paraId="762E3960" w14:textId="58E05494" w:rsidR="00824060" w:rsidRDefault="531AB1A1" w:rsidP="531AB1A1">
      <w:pPr>
        <w:spacing w:line="360" w:lineRule="auto"/>
        <w:jc w:val="both"/>
      </w:pPr>
      <w:r w:rsidRPr="531AB1A1">
        <w:rPr>
          <w:rFonts w:ascii="Arial" w:eastAsia="Arial" w:hAnsi="Arial" w:cs="Arial"/>
          <w:b/>
          <w:bCs/>
        </w:rPr>
        <w:t xml:space="preserve">Descrição: </w:t>
      </w:r>
      <w:r w:rsidRPr="531AB1A1">
        <w:rPr>
          <w:rFonts w:ascii="Arial" w:eastAsia="Arial" w:hAnsi="Arial" w:cs="Arial"/>
        </w:rPr>
        <w:t xml:space="preserve">O sistema prioriza </w:t>
      </w:r>
      <w:r w:rsidRPr="531AB1A1">
        <w:rPr>
          <w:rFonts w:ascii="Arial" w:eastAsia="Arial" w:hAnsi="Arial" w:cs="Arial"/>
          <w:b/>
          <w:bCs/>
        </w:rPr>
        <w:t>usabilidade</w:t>
      </w:r>
      <w:r w:rsidRPr="531AB1A1">
        <w:rPr>
          <w:rFonts w:ascii="Arial" w:eastAsia="Arial" w:hAnsi="Arial" w:cs="Arial"/>
        </w:rPr>
        <w:t xml:space="preserve"> e </w:t>
      </w:r>
      <w:proofErr w:type="spellStart"/>
      <w:r w:rsidRPr="531AB1A1">
        <w:rPr>
          <w:rFonts w:ascii="Arial" w:eastAsia="Arial" w:hAnsi="Arial" w:cs="Arial"/>
          <w:b/>
          <w:bCs/>
        </w:rPr>
        <w:t>user</w:t>
      </w:r>
      <w:proofErr w:type="spellEnd"/>
      <w:r w:rsidRPr="531AB1A1">
        <w:rPr>
          <w:rFonts w:ascii="Arial" w:eastAsia="Arial" w:hAnsi="Arial" w:cs="Arial"/>
          <w:b/>
          <w:bCs/>
        </w:rPr>
        <w:t xml:space="preserve"> </w:t>
      </w:r>
      <w:proofErr w:type="spellStart"/>
      <w:r w:rsidRPr="531AB1A1">
        <w:rPr>
          <w:rFonts w:ascii="Arial" w:eastAsia="Arial" w:hAnsi="Arial" w:cs="Arial"/>
          <w:b/>
          <w:bCs/>
        </w:rPr>
        <w:t>experience</w:t>
      </w:r>
      <w:proofErr w:type="spellEnd"/>
      <w:r w:rsidRPr="531AB1A1">
        <w:rPr>
          <w:rFonts w:ascii="Arial" w:eastAsia="Arial" w:hAnsi="Arial" w:cs="Arial"/>
          <w:b/>
          <w:bCs/>
        </w:rPr>
        <w:t xml:space="preserve"> (UX)</w:t>
      </w:r>
      <w:r w:rsidRPr="531AB1A1">
        <w:rPr>
          <w:rFonts w:ascii="Arial" w:eastAsia="Arial" w:hAnsi="Arial" w:cs="Arial"/>
        </w:rPr>
        <w:t xml:space="preserve">, garantindo uma interface intuitiva e funcional. Foi criado um </w:t>
      </w:r>
      <w:r w:rsidRPr="531AB1A1">
        <w:rPr>
          <w:rFonts w:ascii="Arial" w:eastAsia="Arial" w:hAnsi="Arial" w:cs="Arial"/>
          <w:b/>
          <w:bCs/>
        </w:rPr>
        <w:t>design system (Apêndice B)</w:t>
      </w:r>
      <w:r w:rsidRPr="531AB1A1">
        <w:rPr>
          <w:rFonts w:ascii="Arial" w:eastAsia="Arial" w:hAnsi="Arial" w:cs="Arial"/>
        </w:rPr>
        <w:t>,</w:t>
      </w:r>
      <w:r w:rsidRPr="531AB1A1">
        <w:rPr>
          <w:rFonts w:ascii="Arial" w:eastAsia="Arial" w:hAnsi="Arial" w:cs="Arial"/>
          <w:b/>
          <w:bCs/>
        </w:rPr>
        <w:t xml:space="preserve"> </w:t>
      </w:r>
      <w:r w:rsidRPr="531AB1A1">
        <w:rPr>
          <w:rFonts w:ascii="Arial" w:eastAsia="Arial" w:hAnsi="Arial" w:cs="Arial"/>
        </w:rPr>
        <w:t xml:space="preserve">consistente para uniformidade visual e navegabilidade, aliado à prototipação no </w:t>
      </w:r>
      <w:proofErr w:type="spellStart"/>
      <w:r w:rsidRPr="531AB1A1">
        <w:rPr>
          <w:rFonts w:ascii="Arial" w:eastAsia="Arial" w:hAnsi="Arial" w:cs="Arial"/>
        </w:rPr>
        <w:t>Figma</w:t>
      </w:r>
      <w:proofErr w:type="spellEnd"/>
      <w:r w:rsidRPr="531AB1A1">
        <w:rPr>
          <w:rFonts w:ascii="Arial" w:eastAsia="Arial" w:hAnsi="Arial" w:cs="Arial"/>
        </w:rPr>
        <w:t>, permitindo validação e ajustes antecipados. Essa abordagem assegura um produto acessível, eficiente e centrado nas necessidades do usuário.</w:t>
      </w:r>
    </w:p>
    <w:p w14:paraId="2AFC0487" w14:textId="2A572E2E" w:rsidR="00824060" w:rsidRDefault="531AB1A1" w:rsidP="078076E3">
      <w:pPr>
        <w:spacing w:line="360" w:lineRule="auto"/>
        <w:jc w:val="both"/>
      </w:pPr>
      <w:r w:rsidRPr="531AB1A1">
        <w:rPr>
          <w:rFonts w:ascii="Arial" w:eastAsia="Arial" w:hAnsi="Arial" w:cs="Arial"/>
        </w:rPr>
        <w:t xml:space="preserve"> </w:t>
      </w:r>
    </w:p>
    <w:p w14:paraId="1CF5C28C" w14:textId="08B19BBE" w:rsidR="00824060" w:rsidRDefault="531AB1A1" w:rsidP="078076E3">
      <w:pPr>
        <w:spacing w:line="360" w:lineRule="auto"/>
        <w:jc w:val="both"/>
      </w:pPr>
      <w:r w:rsidRPr="531AB1A1">
        <w:rPr>
          <w:rFonts w:ascii="Arial" w:eastAsia="Arial" w:hAnsi="Arial" w:cs="Arial"/>
          <w:b/>
          <w:bCs/>
        </w:rPr>
        <w:t>[RNF003] - Arquitetura</w:t>
      </w:r>
    </w:p>
    <w:p w14:paraId="4FA2BD84" w14:textId="0E480839" w:rsidR="00824060" w:rsidRDefault="531AB1A1" w:rsidP="078076E3">
      <w:pPr>
        <w:spacing w:line="360" w:lineRule="auto"/>
        <w:jc w:val="both"/>
      </w:pPr>
      <w:r w:rsidRPr="531AB1A1">
        <w:rPr>
          <w:rFonts w:ascii="Arial" w:eastAsia="Arial" w:hAnsi="Arial" w:cs="Arial"/>
          <w:b/>
          <w:bCs/>
        </w:rPr>
        <w:t xml:space="preserve">Descrição: </w:t>
      </w:r>
      <w:r w:rsidRPr="531AB1A1">
        <w:rPr>
          <w:rFonts w:ascii="Arial" w:eastAsia="Arial" w:hAnsi="Arial" w:cs="Arial"/>
        </w:rPr>
        <w:t>A arquitetura utilizada seguirá o modelo de projeto MVC junto com o padrão DAO.</w:t>
      </w:r>
    </w:p>
    <w:p w14:paraId="5A4A26E7" w14:textId="5DF5D72E" w:rsidR="00824060" w:rsidRDefault="531AB1A1" w:rsidP="078076E3">
      <w:pPr>
        <w:spacing w:line="360" w:lineRule="auto"/>
        <w:jc w:val="both"/>
      </w:pPr>
      <w:r w:rsidRPr="531AB1A1">
        <w:rPr>
          <w:rFonts w:ascii="Arial" w:eastAsia="Arial" w:hAnsi="Arial" w:cs="Arial"/>
        </w:rPr>
        <w:t xml:space="preserve"> </w:t>
      </w:r>
    </w:p>
    <w:p w14:paraId="3844C298" w14:textId="306B5B60" w:rsidR="00824060" w:rsidRDefault="531AB1A1" w:rsidP="078076E3">
      <w:pPr>
        <w:spacing w:line="360" w:lineRule="auto"/>
        <w:jc w:val="both"/>
      </w:pPr>
      <w:r w:rsidRPr="531AB1A1">
        <w:rPr>
          <w:rFonts w:ascii="Arial" w:eastAsia="Arial" w:hAnsi="Arial" w:cs="Arial"/>
          <w:b/>
          <w:bCs/>
        </w:rPr>
        <w:t>[RNF004] - Tecnologia</w:t>
      </w:r>
    </w:p>
    <w:p w14:paraId="499CA853" w14:textId="57F35D58" w:rsidR="00824060" w:rsidRDefault="531AB1A1" w:rsidP="009A38F8">
      <w:pPr>
        <w:spacing w:line="360" w:lineRule="auto"/>
        <w:jc w:val="both"/>
        <w:rPr>
          <w:rFonts w:ascii="Arial" w:eastAsia="Arial" w:hAnsi="Arial" w:cs="Arial"/>
        </w:rPr>
      </w:pPr>
      <w:r w:rsidRPr="531AB1A1">
        <w:rPr>
          <w:rFonts w:ascii="Arial" w:eastAsia="Arial" w:hAnsi="Arial" w:cs="Arial"/>
          <w:b/>
          <w:bCs/>
        </w:rPr>
        <w:t xml:space="preserve">Descrição: </w:t>
      </w:r>
      <w:r w:rsidRPr="531AB1A1">
        <w:rPr>
          <w:rFonts w:ascii="Arial" w:eastAsia="Arial" w:hAnsi="Arial" w:cs="Arial"/>
        </w:rPr>
        <w:t xml:space="preserve">A tecnologia utilizada para o </w:t>
      </w:r>
      <w:proofErr w:type="spellStart"/>
      <w:r w:rsidRPr="531AB1A1">
        <w:rPr>
          <w:rFonts w:ascii="Arial" w:eastAsia="Arial" w:hAnsi="Arial" w:cs="Arial"/>
          <w:i/>
          <w:iCs/>
        </w:rPr>
        <w:t>back-end</w:t>
      </w:r>
      <w:proofErr w:type="spellEnd"/>
      <w:r w:rsidRPr="531AB1A1">
        <w:rPr>
          <w:rFonts w:ascii="Arial" w:eastAsia="Arial" w:hAnsi="Arial" w:cs="Arial"/>
        </w:rPr>
        <w:t xml:space="preserve"> será Python com o micro </w:t>
      </w:r>
      <w:r w:rsidRPr="531AB1A1">
        <w:rPr>
          <w:rFonts w:ascii="Arial" w:eastAsia="Arial" w:hAnsi="Arial" w:cs="Arial"/>
          <w:i/>
          <w:iCs/>
        </w:rPr>
        <w:t>framework</w:t>
      </w:r>
      <w:r w:rsidRPr="531AB1A1">
        <w:rPr>
          <w:rFonts w:ascii="Arial" w:eastAsia="Arial" w:hAnsi="Arial" w:cs="Arial"/>
        </w:rPr>
        <w:t xml:space="preserve"> </w:t>
      </w:r>
      <w:proofErr w:type="spellStart"/>
      <w:r w:rsidRPr="531AB1A1">
        <w:rPr>
          <w:rFonts w:ascii="Arial" w:eastAsia="Arial" w:hAnsi="Arial" w:cs="Arial"/>
        </w:rPr>
        <w:t>Flask</w:t>
      </w:r>
      <w:proofErr w:type="spellEnd"/>
      <w:r w:rsidRPr="531AB1A1">
        <w:rPr>
          <w:rFonts w:ascii="Arial" w:eastAsia="Arial" w:hAnsi="Arial" w:cs="Arial"/>
        </w:rPr>
        <w:t xml:space="preserve">; para o </w:t>
      </w:r>
      <w:r w:rsidRPr="531AB1A1">
        <w:rPr>
          <w:rFonts w:ascii="Arial" w:eastAsia="Arial" w:hAnsi="Arial" w:cs="Arial"/>
          <w:i/>
          <w:iCs/>
        </w:rPr>
        <w:t>front-</w:t>
      </w:r>
      <w:proofErr w:type="spellStart"/>
      <w:r w:rsidRPr="531AB1A1">
        <w:rPr>
          <w:rFonts w:ascii="Arial" w:eastAsia="Arial" w:hAnsi="Arial" w:cs="Arial"/>
          <w:i/>
          <w:iCs/>
        </w:rPr>
        <w:t>end</w:t>
      </w:r>
      <w:proofErr w:type="spellEnd"/>
      <w:r w:rsidRPr="531AB1A1">
        <w:rPr>
          <w:rFonts w:ascii="Arial" w:eastAsia="Arial" w:hAnsi="Arial" w:cs="Arial"/>
          <w:i/>
          <w:iCs/>
        </w:rPr>
        <w:t xml:space="preserve"> </w:t>
      </w:r>
      <w:r w:rsidRPr="531AB1A1">
        <w:rPr>
          <w:rFonts w:ascii="Arial" w:eastAsia="Arial" w:hAnsi="Arial" w:cs="Arial"/>
        </w:rPr>
        <w:t xml:space="preserve">será utilizado a biblioteca </w:t>
      </w:r>
      <w:proofErr w:type="spellStart"/>
      <w:r w:rsidRPr="531AB1A1">
        <w:rPr>
          <w:rFonts w:ascii="Arial" w:eastAsia="Arial" w:hAnsi="Arial" w:cs="Arial"/>
        </w:rPr>
        <w:t>React</w:t>
      </w:r>
      <w:proofErr w:type="spellEnd"/>
      <w:r w:rsidRPr="531AB1A1">
        <w:rPr>
          <w:rFonts w:ascii="Arial" w:eastAsia="Arial" w:hAnsi="Arial" w:cs="Arial"/>
        </w:rPr>
        <w:t xml:space="preserve"> </w:t>
      </w:r>
      <w:proofErr w:type="spellStart"/>
      <w:r w:rsidRPr="531AB1A1">
        <w:rPr>
          <w:rFonts w:ascii="Arial" w:eastAsia="Arial" w:hAnsi="Arial" w:cs="Arial"/>
        </w:rPr>
        <w:t>Native</w:t>
      </w:r>
      <w:proofErr w:type="spellEnd"/>
      <w:r w:rsidRPr="531AB1A1">
        <w:rPr>
          <w:rFonts w:ascii="Arial" w:eastAsia="Arial" w:hAnsi="Arial" w:cs="Arial"/>
        </w:rPr>
        <w:t>; e para o banco de banco de dados, PostgreSQL.</w:t>
      </w:r>
    </w:p>
    <w:p w14:paraId="5651D621" w14:textId="0B6777CE" w:rsidR="6ECC838B" w:rsidRDefault="6ECC838B" w:rsidP="6ECC838B">
      <w:pPr>
        <w:spacing w:line="360" w:lineRule="auto"/>
        <w:jc w:val="both"/>
        <w:rPr>
          <w:rFonts w:ascii="Arial" w:eastAsia="Arial" w:hAnsi="Arial" w:cs="Arial"/>
        </w:rPr>
      </w:pPr>
    </w:p>
    <w:p w14:paraId="214BCB61" w14:textId="3473F36F" w:rsidR="009A38F8" w:rsidRPr="009A38F8" w:rsidRDefault="531AB1A1" w:rsidP="0DD9384F">
      <w:pPr>
        <w:pStyle w:val="Ttulo2"/>
        <w:rPr>
          <w:rFonts w:eastAsia="Arial"/>
        </w:rPr>
      </w:pPr>
      <w:bookmarkStart w:id="104" w:name="_Toc183291689"/>
      <w:r w:rsidRPr="531AB1A1">
        <w:rPr>
          <w:rFonts w:eastAsia="Arial"/>
        </w:rPr>
        <w:t>Planejamento por Sprint</w:t>
      </w:r>
      <w:bookmarkEnd w:id="104"/>
      <w:r w:rsidRPr="531AB1A1">
        <w:rPr>
          <w:rFonts w:eastAsia="Arial"/>
        </w:rPr>
        <w:t xml:space="preserve"> </w:t>
      </w:r>
    </w:p>
    <w:p w14:paraId="5EB22C39" w14:textId="2B7E4FFB" w:rsidR="4F699327" w:rsidRDefault="531AB1A1" w:rsidP="0DD9384F">
      <w:pPr>
        <w:spacing w:line="360" w:lineRule="auto"/>
        <w:ind w:firstLine="432"/>
        <w:jc w:val="both"/>
        <w:rPr>
          <w:rFonts w:ascii="Arial" w:eastAsia="Arial" w:hAnsi="Arial" w:cs="Arial"/>
        </w:rPr>
      </w:pPr>
      <w:r w:rsidRPr="531AB1A1">
        <w:rPr>
          <w:rFonts w:ascii="Arial" w:eastAsia="Arial" w:hAnsi="Arial" w:cs="Arial"/>
        </w:rPr>
        <w:t xml:space="preserve">O Sprint Backlog é uma lista dinâmica de itens selecionados do </w:t>
      </w:r>
      <w:proofErr w:type="spellStart"/>
      <w:r w:rsidRPr="531AB1A1">
        <w:rPr>
          <w:rFonts w:ascii="Arial" w:eastAsia="Arial" w:hAnsi="Arial" w:cs="Arial"/>
        </w:rPr>
        <w:t>Product</w:t>
      </w:r>
      <w:proofErr w:type="spellEnd"/>
      <w:r w:rsidRPr="531AB1A1">
        <w:rPr>
          <w:rFonts w:ascii="Arial" w:eastAsia="Arial" w:hAnsi="Arial" w:cs="Arial"/>
        </w:rPr>
        <w:t xml:space="preserve"> Backlog que a equipe Scrum se compromete a entregar durante uma sprint. Ele inclui os requisitos priorizados para o ciclo atual e as tarefas necessárias para completá-los.</w:t>
      </w:r>
    </w:p>
    <w:p w14:paraId="606F6D2B" w14:textId="7F3E94B3" w:rsidR="5AA8D28B" w:rsidRDefault="531AB1A1" w:rsidP="050254DE">
      <w:pPr>
        <w:spacing w:line="360" w:lineRule="auto"/>
        <w:ind w:firstLine="432"/>
        <w:jc w:val="both"/>
        <w:rPr>
          <w:rFonts w:ascii="Arial" w:eastAsia="Arial" w:hAnsi="Arial" w:cs="Arial"/>
        </w:rPr>
      </w:pPr>
      <w:r w:rsidRPr="531AB1A1">
        <w:rPr>
          <w:rFonts w:ascii="Arial" w:eastAsia="Arial" w:hAnsi="Arial" w:cs="Arial"/>
        </w:rPr>
        <w:t xml:space="preserve">As </w:t>
      </w:r>
      <w:r w:rsidRPr="008E6846">
        <w:rPr>
          <w:rFonts w:ascii="Arial" w:eastAsia="Arial" w:hAnsi="Arial" w:cs="Arial"/>
        </w:rPr>
        <w:t>figuras</w:t>
      </w:r>
      <w:r w:rsidR="008E6846" w:rsidRPr="008E6846">
        <w:rPr>
          <w:rFonts w:ascii="Arial" w:eastAsia="Arial" w:hAnsi="Arial" w:cs="Arial"/>
        </w:rPr>
        <w:t xml:space="preserve"> de</w:t>
      </w:r>
      <w:r w:rsidRPr="008E6846">
        <w:rPr>
          <w:rFonts w:ascii="Arial" w:eastAsia="Arial" w:hAnsi="Arial" w:cs="Arial"/>
        </w:rPr>
        <w:t xml:space="preserve"> </w:t>
      </w:r>
      <w:r w:rsidR="008E6846" w:rsidRPr="008E6846">
        <w:rPr>
          <w:rFonts w:ascii="Arial" w:eastAsia="Arial" w:hAnsi="Arial" w:cs="Arial"/>
        </w:rPr>
        <w:t>22 a 26</w:t>
      </w:r>
      <w:r w:rsidRPr="008E6846">
        <w:rPr>
          <w:rFonts w:ascii="Arial" w:eastAsia="Arial" w:hAnsi="Arial" w:cs="Arial"/>
        </w:rPr>
        <w:t xml:space="preserve"> </w:t>
      </w:r>
      <w:r w:rsidRPr="531AB1A1">
        <w:rPr>
          <w:rFonts w:ascii="Arial" w:eastAsia="Arial" w:hAnsi="Arial" w:cs="Arial"/>
        </w:rPr>
        <w:t xml:space="preserve">irão mostrar o </w:t>
      </w:r>
      <w:proofErr w:type="spellStart"/>
      <w:r w:rsidRPr="531AB1A1">
        <w:rPr>
          <w:rFonts w:ascii="Arial" w:eastAsia="Arial" w:hAnsi="Arial" w:cs="Arial"/>
        </w:rPr>
        <w:t>Product</w:t>
      </w:r>
      <w:proofErr w:type="spellEnd"/>
      <w:r w:rsidRPr="531AB1A1">
        <w:rPr>
          <w:rFonts w:ascii="Arial" w:eastAsia="Arial" w:hAnsi="Arial" w:cs="Arial"/>
        </w:rPr>
        <w:t xml:space="preserve"> Backlog que foi distribuído em Sprints, desenvolvido no Azure </w:t>
      </w:r>
      <w:proofErr w:type="spellStart"/>
      <w:r w:rsidRPr="531AB1A1">
        <w:rPr>
          <w:rFonts w:ascii="Arial" w:eastAsia="Arial" w:hAnsi="Arial" w:cs="Arial"/>
        </w:rPr>
        <w:t>DevOps</w:t>
      </w:r>
      <w:proofErr w:type="spellEnd"/>
      <w:r w:rsidRPr="531AB1A1">
        <w:rPr>
          <w:rFonts w:ascii="Arial" w:eastAsia="Arial" w:hAnsi="Arial" w:cs="Arial"/>
        </w:rPr>
        <w:t xml:space="preserve"> para o </w:t>
      </w:r>
      <w:r w:rsidRPr="008E6846">
        <w:rPr>
          <w:rFonts w:ascii="Arial" w:eastAsia="Arial" w:hAnsi="Arial" w:cs="Arial"/>
          <w:i/>
          <w:iCs/>
        </w:rPr>
        <w:t>software</w:t>
      </w:r>
      <w:r w:rsidRPr="531AB1A1">
        <w:rPr>
          <w:rFonts w:ascii="Arial" w:eastAsia="Arial" w:hAnsi="Arial" w:cs="Arial"/>
        </w:rPr>
        <w:t xml:space="preserve"> Nossa Via.</w:t>
      </w:r>
    </w:p>
    <w:p w14:paraId="5D186CE6" w14:textId="43446847" w:rsidR="0DD9384F" w:rsidRDefault="0DD9384F" w:rsidP="0DD9384F">
      <w:pPr>
        <w:spacing w:line="360" w:lineRule="auto"/>
        <w:jc w:val="center"/>
        <w:rPr>
          <w:rFonts w:ascii="Arial" w:eastAsia="Arial" w:hAnsi="Arial" w:cs="Arial"/>
          <w:highlight w:val="green"/>
        </w:rPr>
      </w:pPr>
    </w:p>
    <w:p w14:paraId="3F6AA4DE" w14:textId="74807EA8" w:rsidR="0DD9384F" w:rsidRDefault="0DD9384F" w:rsidP="0DD9384F">
      <w:pPr>
        <w:jc w:val="center"/>
        <w:rPr>
          <w:rFonts w:ascii="Arial" w:eastAsia="Arial" w:hAnsi="Arial" w:cs="Arial"/>
          <w:sz w:val="20"/>
          <w:szCs w:val="20"/>
        </w:rPr>
      </w:pPr>
    </w:p>
    <w:p w14:paraId="5D5E0276" w14:textId="00D0C3E6" w:rsidR="5AA8D28B" w:rsidRDefault="531AB1A1" w:rsidP="531AB1A1">
      <w:pPr>
        <w:pStyle w:val="Legenda"/>
        <w:keepNext/>
        <w:jc w:val="center"/>
        <w:rPr>
          <w:rFonts w:ascii="Arial" w:hAnsi="Arial" w:cs="Arial"/>
          <w:b w:val="0"/>
          <w:bCs w:val="0"/>
          <w:noProof/>
        </w:rPr>
      </w:pPr>
      <w:bookmarkStart w:id="105" w:name="_Toc183291016"/>
      <w:r w:rsidRPr="531AB1A1">
        <w:rPr>
          <w:rFonts w:ascii="Arial" w:hAnsi="Arial" w:cs="Arial"/>
        </w:rPr>
        <w:lastRenderedPageBreak/>
        <w:t xml:space="preserve">Figura </w:t>
      </w:r>
      <w:r w:rsidR="5AA8D28B" w:rsidRPr="531AB1A1">
        <w:rPr>
          <w:rFonts w:ascii="Arial" w:hAnsi="Arial" w:cs="Arial"/>
          <w:noProof/>
        </w:rPr>
        <w:fldChar w:fldCharType="begin"/>
      </w:r>
      <w:r w:rsidR="5AA8D28B" w:rsidRPr="531AB1A1">
        <w:rPr>
          <w:rFonts w:ascii="Arial" w:hAnsi="Arial" w:cs="Arial"/>
          <w:noProof/>
        </w:rPr>
        <w:instrText xml:space="preserve"> SEQ Figura \* ARABIC </w:instrText>
      </w:r>
      <w:r w:rsidR="5AA8D28B" w:rsidRPr="531AB1A1">
        <w:rPr>
          <w:rFonts w:ascii="Arial" w:hAnsi="Arial" w:cs="Arial"/>
          <w:noProof/>
        </w:rPr>
        <w:fldChar w:fldCharType="separate"/>
      </w:r>
      <w:r w:rsidR="00A2034F">
        <w:rPr>
          <w:rFonts w:ascii="Arial" w:hAnsi="Arial" w:cs="Arial"/>
          <w:noProof/>
        </w:rPr>
        <w:t>22</w:t>
      </w:r>
      <w:r w:rsidR="5AA8D28B" w:rsidRPr="531AB1A1">
        <w:rPr>
          <w:rFonts w:ascii="Arial" w:hAnsi="Arial" w:cs="Arial"/>
          <w:noProof/>
        </w:rPr>
        <w:fldChar w:fldCharType="end"/>
      </w:r>
      <w:r w:rsidRPr="531AB1A1">
        <w:rPr>
          <w:rFonts w:ascii="Arial" w:hAnsi="Arial" w:cs="Arial"/>
        </w:rPr>
        <w:t xml:space="preserve"> - </w:t>
      </w:r>
      <w:proofErr w:type="spellStart"/>
      <w:r w:rsidRPr="531AB1A1">
        <w:rPr>
          <w:rFonts w:ascii="Arial" w:hAnsi="Arial" w:cs="Arial"/>
          <w:b w:val="0"/>
          <w:bCs w:val="0"/>
        </w:rPr>
        <w:t>Product</w:t>
      </w:r>
      <w:proofErr w:type="spellEnd"/>
      <w:r w:rsidRPr="531AB1A1">
        <w:rPr>
          <w:rFonts w:ascii="Arial" w:hAnsi="Arial" w:cs="Arial"/>
          <w:b w:val="0"/>
          <w:bCs w:val="0"/>
        </w:rPr>
        <w:t xml:space="preserve"> Backlog Sprint 1</w:t>
      </w:r>
      <w:bookmarkEnd w:id="105"/>
    </w:p>
    <w:p w14:paraId="67CF11B3" w14:textId="6BAEF22A" w:rsidR="5AA8D28B" w:rsidRDefault="5AA8D28B" w:rsidP="0DD9384F">
      <w:pPr>
        <w:jc w:val="center"/>
      </w:pPr>
      <w:r>
        <w:rPr>
          <w:noProof/>
        </w:rPr>
        <w:drawing>
          <wp:inline distT="0" distB="0" distL="0" distR="0" wp14:anchorId="794B1792" wp14:editId="1842BECA">
            <wp:extent cx="5077558" cy="1956976"/>
            <wp:effectExtent l="0" t="0" r="0" b="0"/>
            <wp:docPr id="1204060371" name="Imagem 49338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9338665"/>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077558" cy="1956976"/>
                    </a:xfrm>
                    <a:prstGeom prst="rect">
                      <a:avLst/>
                    </a:prstGeom>
                  </pic:spPr>
                </pic:pic>
              </a:graphicData>
            </a:graphic>
          </wp:inline>
        </w:drawing>
      </w:r>
    </w:p>
    <w:p w14:paraId="1180A9B4" w14:textId="04935921" w:rsidR="5AA8D28B" w:rsidRDefault="531AB1A1" w:rsidP="0DD9384F">
      <w:pPr>
        <w:jc w:val="center"/>
        <w:rPr>
          <w:rFonts w:ascii="Arial" w:eastAsia="Arial" w:hAnsi="Arial" w:cs="Arial"/>
          <w:sz w:val="20"/>
          <w:szCs w:val="20"/>
        </w:rPr>
      </w:pPr>
      <w:r w:rsidRPr="531AB1A1">
        <w:rPr>
          <w:rFonts w:ascii="Arial" w:eastAsia="Arial" w:hAnsi="Arial" w:cs="Arial"/>
          <w:sz w:val="20"/>
          <w:szCs w:val="20"/>
        </w:rPr>
        <w:t xml:space="preserve">Fonte: Autores - Extraído da plataforma Azure </w:t>
      </w:r>
      <w:proofErr w:type="spellStart"/>
      <w:r w:rsidRPr="531AB1A1">
        <w:rPr>
          <w:rFonts w:ascii="Arial" w:eastAsia="Arial" w:hAnsi="Arial" w:cs="Arial"/>
          <w:sz w:val="20"/>
          <w:szCs w:val="20"/>
        </w:rPr>
        <w:t>DevOps</w:t>
      </w:r>
      <w:proofErr w:type="spellEnd"/>
      <w:r w:rsidRPr="531AB1A1">
        <w:rPr>
          <w:rFonts w:ascii="Arial" w:eastAsia="Arial" w:hAnsi="Arial" w:cs="Arial"/>
          <w:sz w:val="20"/>
          <w:szCs w:val="20"/>
        </w:rPr>
        <w:t xml:space="preserve"> (2024).</w:t>
      </w:r>
    </w:p>
    <w:p w14:paraId="5DE4959F" w14:textId="77777777" w:rsidR="0DD9384F" w:rsidRDefault="0DD9384F" w:rsidP="531AB1A1">
      <w:pPr>
        <w:pStyle w:val="Legenda"/>
        <w:keepNext/>
        <w:jc w:val="center"/>
        <w:rPr>
          <w:rFonts w:ascii="Arial" w:hAnsi="Arial" w:cs="Arial"/>
          <w:noProof/>
        </w:rPr>
      </w:pPr>
    </w:p>
    <w:p w14:paraId="38A86035" w14:textId="4EB05537" w:rsidR="5AA8D28B" w:rsidRDefault="531AB1A1" w:rsidP="0DD9384F">
      <w:pPr>
        <w:pStyle w:val="Legenda"/>
        <w:keepNext/>
        <w:jc w:val="center"/>
        <w:rPr>
          <w:b w:val="0"/>
          <w:bCs w:val="0"/>
        </w:rPr>
      </w:pPr>
      <w:bookmarkStart w:id="106" w:name="_Toc183291017"/>
      <w:r w:rsidRPr="531AB1A1">
        <w:rPr>
          <w:rFonts w:ascii="Arial" w:hAnsi="Arial" w:cs="Arial"/>
        </w:rPr>
        <w:t xml:space="preserve">Figura </w:t>
      </w:r>
      <w:r w:rsidR="5AA8D28B" w:rsidRPr="531AB1A1">
        <w:rPr>
          <w:rFonts w:ascii="Arial" w:hAnsi="Arial" w:cs="Arial"/>
          <w:noProof/>
        </w:rPr>
        <w:fldChar w:fldCharType="begin"/>
      </w:r>
      <w:r w:rsidR="5AA8D28B" w:rsidRPr="531AB1A1">
        <w:rPr>
          <w:rFonts w:ascii="Arial" w:hAnsi="Arial" w:cs="Arial"/>
          <w:noProof/>
        </w:rPr>
        <w:instrText xml:space="preserve"> SEQ Figura \* ARABIC </w:instrText>
      </w:r>
      <w:r w:rsidR="5AA8D28B" w:rsidRPr="531AB1A1">
        <w:rPr>
          <w:rFonts w:ascii="Arial" w:hAnsi="Arial" w:cs="Arial"/>
          <w:noProof/>
        </w:rPr>
        <w:fldChar w:fldCharType="separate"/>
      </w:r>
      <w:r w:rsidR="00A2034F">
        <w:rPr>
          <w:rFonts w:ascii="Arial" w:hAnsi="Arial" w:cs="Arial"/>
          <w:noProof/>
        </w:rPr>
        <w:t>23</w:t>
      </w:r>
      <w:r w:rsidR="5AA8D28B" w:rsidRPr="531AB1A1">
        <w:rPr>
          <w:rFonts w:ascii="Arial" w:hAnsi="Arial" w:cs="Arial"/>
          <w:noProof/>
        </w:rPr>
        <w:fldChar w:fldCharType="end"/>
      </w:r>
      <w:r w:rsidRPr="531AB1A1">
        <w:rPr>
          <w:rFonts w:ascii="Arial" w:hAnsi="Arial" w:cs="Arial"/>
        </w:rPr>
        <w:t xml:space="preserve"> - </w:t>
      </w:r>
      <w:proofErr w:type="spellStart"/>
      <w:r w:rsidRPr="531AB1A1">
        <w:rPr>
          <w:rFonts w:ascii="Arial" w:hAnsi="Arial" w:cs="Arial"/>
          <w:b w:val="0"/>
          <w:bCs w:val="0"/>
        </w:rPr>
        <w:t>Product</w:t>
      </w:r>
      <w:proofErr w:type="spellEnd"/>
      <w:r w:rsidRPr="531AB1A1">
        <w:rPr>
          <w:rFonts w:ascii="Arial" w:hAnsi="Arial" w:cs="Arial"/>
          <w:b w:val="0"/>
          <w:bCs w:val="0"/>
        </w:rPr>
        <w:t xml:space="preserve"> Backlog Sprint 2</w:t>
      </w:r>
      <w:bookmarkEnd w:id="106"/>
    </w:p>
    <w:p w14:paraId="338A06DC" w14:textId="10E0EAB8" w:rsidR="5AA8D28B" w:rsidRDefault="5AA8D28B" w:rsidP="0DD9384F">
      <w:pPr>
        <w:jc w:val="center"/>
      </w:pPr>
      <w:r>
        <w:rPr>
          <w:noProof/>
        </w:rPr>
        <w:drawing>
          <wp:inline distT="0" distB="0" distL="0" distR="0" wp14:anchorId="713030C4" wp14:editId="07C555D6">
            <wp:extent cx="5633014" cy="1592140"/>
            <wp:effectExtent l="0" t="0" r="0" b="0"/>
            <wp:docPr id="2046881623" name="Imagem 494286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94286426"/>
                    <pic:cNvPicPr/>
                  </pic:nvPicPr>
                  <pic:blipFill>
                    <a:blip r:embed="rId34">
                      <a:extLst>
                        <a:ext uri="{28A0092B-C50C-407E-A947-70E740481C1C}">
                          <a14:useLocalDpi xmlns:a14="http://schemas.microsoft.com/office/drawing/2010/main" val="0"/>
                        </a:ext>
                      </a:extLst>
                    </a:blip>
                    <a:stretch>
                      <a:fillRect/>
                    </a:stretch>
                  </pic:blipFill>
                  <pic:spPr>
                    <a:xfrm>
                      <a:off x="0" y="0"/>
                      <a:ext cx="5633014" cy="1592140"/>
                    </a:xfrm>
                    <a:prstGeom prst="rect">
                      <a:avLst/>
                    </a:prstGeom>
                  </pic:spPr>
                </pic:pic>
              </a:graphicData>
            </a:graphic>
          </wp:inline>
        </w:drawing>
      </w:r>
    </w:p>
    <w:p w14:paraId="1017CB2E" w14:textId="3F768DA2" w:rsidR="5AA8D28B" w:rsidRDefault="531AB1A1" w:rsidP="0DD9384F">
      <w:pPr>
        <w:jc w:val="center"/>
        <w:rPr>
          <w:rFonts w:ascii="Arial" w:eastAsia="Arial" w:hAnsi="Arial" w:cs="Arial"/>
          <w:sz w:val="20"/>
          <w:szCs w:val="20"/>
        </w:rPr>
      </w:pPr>
      <w:r w:rsidRPr="531AB1A1">
        <w:rPr>
          <w:rFonts w:ascii="Arial" w:eastAsia="Arial" w:hAnsi="Arial" w:cs="Arial"/>
          <w:sz w:val="20"/>
          <w:szCs w:val="20"/>
        </w:rPr>
        <w:t xml:space="preserve">Fonte: Autores - Extraído da plataforma Azure </w:t>
      </w:r>
      <w:proofErr w:type="spellStart"/>
      <w:r w:rsidRPr="531AB1A1">
        <w:rPr>
          <w:rFonts w:ascii="Arial" w:eastAsia="Arial" w:hAnsi="Arial" w:cs="Arial"/>
          <w:sz w:val="20"/>
          <w:szCs w:val="20"/>
        </w:rPr>
        <w:t>DevOps</w:t>
      </w:r>
      <w:proofErr w:type="spellEnd"/>
      <w:r w:rsidRPr="531AB1A1">
        <w:rPr>
          <w:rFonts w:ascii="Arial" w:eastAsia="Arial" w:hAnsi="Arial" w:cs="Arial"/>
          <w:sz w:val="20"/>
          <w:szCs w:val="20"/>
        </w:rPr>
        <w:t xml:space="preserve"> (2024).</w:t>
      </w:r>
    </w:p>
    <w:p w14:paraId="225C7381" w14:textId="77777777" w:rsidR="0DD9384F" w:rsidRDefault="0DD9384F" w:rsidP="531AB1A1">
      <w:pPr>
        <w:pStyle w:val="Legenda"/>
        <w:keepNext/>
        <w:jc w:val="center"/>
        <w:rPr>
          <w:rFonts w:ascii="Arial" w:hAnsi="Arial" w:cs="Arial"/>
          <w:noProof/>
        </w:rPr>
      </w:pPr>
    </w:p>
    <w:p w14:paraId="287FB833" w14:textId="5B4DEBCB" w:rsidR="5AA8D28B" w:rsidRDefault="531AB1A1" w:rsidP="531AB1A1">
      <w:pPr>
        <w:pStyle w:val="Legenda"/>
        <w:keepNext/>
        <w:jc w:val="center"/>
        <w:rPr>
          <w:rFonts w:ascii="Arial" w:hAnsi="Arial" w:cs="Arial"/>
          <w:b w:val="0"/>
          <w:bCs w:val="0"/>
          <w:noProof/>
        </w:rPr>
      </w:pPr>
      <w:bookmarkStart w:id="107" w:name="_Toc183291018"/>
      <w:r w:rsidRPr="531AB1A1">
        <w:rPr>
          <w:rFonts w:ascii="Arial" w:hAnsi="Arial" w:cs="Arial"/>
        </w:rPr>
        <w:t xml:space="preserve">Figura </w:t>
      </w:r>
      <w:r w:rsidR="5AA8D28B" w:rsidRPr="531AB1A1">
        <w:rPr>
          <w:rFonts w:ascii="Arial" w:hAnsi="Arial" w:cs="Arial"/>
          <w:noProof/>
        </w:rPr>
        <w:fldChar w:fldCharType="begin"/>
      </w:r>
      <w:r w:rsidR="5AA8D28B" w:rsidRPr="531AB1A1">
        <w:rPr>
          <w:rFonts w:ascii="Arial" w:hAnsi="Arial" w:cs="Arial"/>
          <w:noProof/>
        </w:rPr>
        <w:instrText xml:space="preserve"> SEQ Figura \* ARABIC </w:instrText>
      </w:r>
      <w:r w:rsidR="5AA8D28B" w:rsidRPr="531AB1A1">
        <w:rPr>
          <w:rFonts w:ascii="Arial" w:hAnsi="Arial" w:cs="Arial"/>
          <w:noProof/>
        </w:rPr>
        <w:fldChar w:fldCharType="separate"/>
      </w:r>
      <w:r w:rsidR="00A2034F">
        <w:rPr>
          <w:rFonts w:ascii="Arial" w:hAnsi="Arial" w:cs="Arial"/>
          <w:noProof/>
        </w:rPr>
        <w:t>24</w:t>
      </w:r>
      <w:r w:rsidR="5AA8D28B" w:rsidRPr="531AB1A1">
        <w:rPr>
          <w:rFonts w:ascii="Arial" w:hAnsi="Arial" w:cs="Arial"/>
          <w:noProof/>
        </w:rPr>
        <w:fldChar w:fldCharType="end"/>
      </w:r>
      <w:r w:rsidRPr="531AB1A1">
        <w:rPr>
          <w:rFonts w:ascii="Arial" w:hAnsi="Arial" w:cs="Arial"/>
        </w:rPr>
        <w:t xml:space="preserve"> - </w:t>
      </w:r>
      <w:proofErr w:type="spellStart"/>
      <w:r w:rsidRPr="531AB1A1">
        <w:rPr>
          <w:rFonts w:ascii="Arial" w:hAnsi="Arial" w:cs="Arial"/>
          <w:b w:val="0"/>
          <w:bCs w:val="0"/>
        </w:rPr>
        <w:t>Product</w:t>
      </w:r>
      <w:proofErr w:type="spellEnd"/>
      <w:r w:rsidRPr="531AB1A1">
        <w:rPr>
          <w:rFonts w:ascii="Arial" w:hAnsi="Arial" w:cs="Arial"/>
          <w:b w:val="0"/>
          <w:bCs w:val="0"/>
        </w:rPr>
        <w:t xml:space="preserve"> Backlog Sprint 3</w:t>
      </w:r>
      <w:bookmarkEnd w:id="107"/>
    </w:p>
    <w:p w14:paraId="6812D2AC" w14:textId="1E966082" w:rsidR="5AA8D28B" w:rsidRDefault="5AA8D28B" w:rsidP="0DD9384F">
      <w:pPr>
        <w:jc w:val="center"/>
        <w:rPr>
          <w:rFonts w:ascii="Arial" w:eastAsia="Arial" w:hAnsi="Arial" w:cs="Arial"/>
          <w:sz w:val="20"/>
          <w:szCs w:val="20"/>
        </w:rPr>
      </w:pPr>
      <w:r>
        <w:rPr>
          <w:noProof/>
        </w:rPr>
        <w:drawing>
          <wp:inline distT="0" distB="0" distL="0" distR="0" wp14:anchorId="527757EB" wp14:editId="0F1F7893">
            <wp:extent cx="5762625" cy="1971675"/>
            <wp:effectExtent l="0" t="0" r="0" b="0"/>
            <wp:docPr id="1479103463" name="Imagem 982277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82277078"/>
                    <pic:cNvPicPr/>
                  </pic:nvPicPr>
                  <pic:blipFill>
                    <a:blip r:embed="rId35">
                      <a:extLst>
                        <a:ext uri="{28A0092B-C50C-407E-A947-70E740481C1C}">
                          <a14:useLocalDpi xmlns:a14="http://schemas.microsoft.com/office/drawing/2010/main" val="0"/>
                        </a:ext>
                      </a:extLst>
                    </a:blip>
                    <a:stretch>
                      <a:fillRect/>
                    </a:stretch>
                  </pic:blipFill>
                  <pic:spPr>
                    <a:xfrm>
                      <a:off x="0" y="0"/>
                      <a:ext cx="5762625" cy="1971675"/>
                    </a:xfrm>
                    <a:prstGeom prst="rect">
                      <a:avLst/>
                    </a:prstGeom>
                  </pic:spPr>
                </pic:pic>
              </a:graphicData>
            </a:graphic>
          </wp:inline>
        </w:drawing>
      </w:r>
      <w:r w:rsidR="531AB1A1" w:rsidRPr="531AB1A1">
        <w:rPr>
          <w:rFonts w:ascii="Arial" w:eastAsia="Arial" w:hAnsi="Arial" w:cs="Arial"/>
          <w:sz w:val="20"/>
          <w:szCs w:val="20"/>
        </w:rPr>
        <w:t xml:space="preserve">Fonte: Autores - Extraído da plataforma Azure </w:t>
      </w:r>
      <w:proofErr w:type="spellStart"/>
      <w:r w:rsidR="531AB1A1" w:rsidRPr="531AB1A1">
        <w:rPr>
          <w:rFonts w:ascii="Arial" w:eastAsia="Arial" w:hAnsi="Arial" w:cs="Arial"/>
          <w:sz w:val="20"/>
          <w:szCs w:val="20"/>
        </w:rPr>
        <w:t>DevOps</w:t>
      </w:r>
      <w:proofErr w:type="spellEnd"/>
      <w:r w:rsidR="531AB1A1" w:rsidRPr="531AB1A1">
        <w:rPr>
          <w:rFonts w:ascii="Arial" w:eastAsia="Arial" w:hAnsi="Arial" w:cs="Arial"/>
          <w:sz w:val="20"/>
          <w:szCs w:val="20"/>
        </w:rPr>
        <w:t xml:space="preserve"> (2024).</w:t>
      </w:r>
    </w:p>
    <w:p w14:paraId="5754F279" w14:textId="77777777" w:rsidR="0DD9384F" w:rsidRDefault="0DD9384F" w:rsidP="0DD9384F">
      <w:pPr>
        <w:pStyle w:val="Legenda"/>
        <w:keepNext/>
        <w:jc w:val="center"/>
      </w:pPr>
    </w:p>
    <w:p w14:paraId="7DD956C5" w14:textId="051C54E5" w:rsidR="5AA8D28B" w:rsidRDefault="531AB1A1" w:rsidP="531AB1A1">
      <w:pPr>
        <w:pStyle w:val="Legenda"/>
        <w:keepNext/>
        <w:jc w:val="center"/>
        <w:rPr>
          <w:rFonts w:ascii="Arial" w:hAnsi="Arial" w:cs="Arial"/>
          <w:b w:val="0"/>
          <w:bCs w:val="0"/>
          <w:noProof/>
        </w:rPr>
      </w:pPr>
      <w:bookmarkStart w:id="108" w:name="_Toc183291019"/>
      <w:r w:rsidRPr="531AB1A1">
        <w:rPr>
          <w:rFonts w:ascii="Arial" w:hAnsi="Arial" w:cs="Arial"/>
        </w:rPr>
        <w:t xml:space="preserve">Figura </w:t>
      </w:r>
      <w:r w:rsidR="5AA8D28B" w:rsidRPr="531AB1A1">
        <w:rPr>
          <w:rFonts w:ascii="Arial" w:hAnsi="Arial" w:cs="Arial"/>
          <w:noProof/>
        </w:rPr>
        <w:fldChar w:fldCharType="begin"/>
      </w:r>
      <w:r w:rsidR="5AA8D28B" w:rsidRPr="531AB1A1">
        <w:rPr>
          <w:rFonts w:ascii="Arial" w:hAnsi="Arial" w:cs="Arial"/>
          <w:noProof/>
        </w:rPr>
        <w:instrText xml:space="preserve"> SEQ Figura \* ARABIC </w:instrText>
      </w:r>
      <w:r w:rsidR="5AA8D28B" w:rsidRPr="531AB1A1">
        <w:rPr>
          <w:rFonts w:ascii="Arial" w:hAnsi="Arial" w:cs="Arial"/>
          <w:noProof/>
        </w:rPr>
        <w:fldChar w:fldCharType="separate"/>
      </w:r>
      <w:r w:rsidR="00A2034F">
        <w:rPr>
          <w:rFonts w:ascii="Arial" w:hAnsi="Arial" w:cs="Arial"/>
          <w:noProof/>
        </w:rPr>
        <w:t>25</w:t>
      </w:r>
      <w:r w:rsidR="5AA8D28B" w:rsidRPr="531AB1A1">
        <w:rPr>
          <w:rFonts w:ascii="Arial" w:hAnsi="Arial" w:cs="Arial"/>
          <w:noProof/>
        </w:rPr>
        <w:fldChar w:fldCharType="end"/>
      </w:r>
      <w:r w:rsidRPr="531AB1A1">
        <w:rPr>
          <w:rFonts w:ascii="Arial" w:hAnsi="Arial" w:cs="Arial"/>
        </w:rPr>
        <w:t xml:space="preserve"> -</w:t>
      </w:r>
      <w:r w:rsidRPr="531AB1A1">
        <w:rPr>
          <w:rFonts w:ascii="Arial" w:hAnsi="Arial" w:cs="Arial"/>
          <w:b w:val="0"/>
          <w:bCs w:val="0"/>
        </w:rPr>
        <w:t xml:space="preserve"> </w:t>
      </w:r>
      <w:proofErr w:type="spellStart"/>
      <w:r w:rsidRPr="531AB1A1">
        <w:rPr>
          <w:rFonts w:ascii="Arial" w:hAnsi="Arial" w:cs="Arial"/>
          <w:b w:val="0"/>
          <w:bCs w:val="0"/>
        </w:rPr>
        <w:t>Product</w:t>
      </w:r>
      <w:proofErr w:type="spellEnd"/>
      <w:r w:rsidRPr="531AB1A1">
        <w:rPr>
          <w:rFonts w:ascii="Arial" w:hAnsi="Arial" w:cs="Arial"/>
          <w:b w:val="0"/>
          <w:bCs w:val="0"/>
        </w:rPr>
        <w:t xml:space="preserve"> Backlog Sprint 4</w:t>
      </w:r>
      <w:bookmarkEnd w:id="108"/>
    </w:p>
    <w:p w14:paraId="7C72FEB1" w14:textId="29180178" w:rsidR="5AA8D28B" w:rsidRDefault="5AA8D28B" w:rsidP="0DD9384F">
      <w:pPr>
        <w:jc w:val="center"/>
        <w:rPr>
          <w:rFonts w:ascii="Arial" w:eastAsia="Arial" w:hAnsi="Arial" w:cs="Arial"/>
          <w:sz w:val="20"/>
          <w:szCs w:val="20"/>
        </w:rPr>
      </w:pPr>
      <w:r>
        <w:rPr>
          <w:noProof/>
        </w:rPr>
        <w:drawing>
          <wp:inline distT="0" distB="0" distL="0" distR="0" wp14:anchorId="158EB59C" wp14:editId="1DA3A105">
            <wp:extent cx="5762625" cy="2638424"/>
            <wp:effectExtent l="0" t="0" r="0" b="0"/>
            <wp:docPr id="418942291" name="Imagem 390774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90774485"/>
                    <pic:cNvPicPr/>
                  </pic:nvPicPr>
                  <pic:blipFill>
                    <a:blip r:embed="rId36">
                      <a:extLst>
                        <a:ext uri="{28A0092B-C50C-407E-A947-70E740481C1C}">
                          <a14:useLocalDpi xmlns:a14="http://schemas.microsoft.com/office/drawing/2010/main" val="0"/>
                        </a:ext>
                      </a:extLst>
                    </a:blip>
                    <a:stretch>
                      <a:fillRect/>
                    </a:stretch>
                  </pic:blipFill>
                  <pic:spPr>
                    <a:xfrm>
                      <a:off x="0" y="0"/>
                      <a:ext cx="5762625" cy="2638424"/>
                    </a:xfrm>
                    <a:prstGeom prst="rect">
                      <a:avLst/>
                    </a:prstGeom>
                  </pic:spPr>
                </pic:pic>
              </a:graphicData>
            </a:graphic>
          </wp:inline>
        </w:drawing>
      </w:r>
      <w:r w:rsidR="531AB1A1" w:rsidRPr="531AB1A1">
        <w:rPr>
          <w:rFonts w:ascii="Arial" w:eastAsia="Arial" w:hAnsi="Arial" w:cs="Arial"/>
          <w:sz w:val="20"/>
          <w:szCs w:val="20"/>
        </w:rPr>
        <w:t xml:space="preserve">Fonte: Autores - Extraído da plataforma Azure </w:t>
      </w:r>
      <w:proofErr w:type="spellStart"/>
      <w:r w:rsidR="531AB1A1" w:rsidRPr="531AB1A1">
        <w:rPr>
          <w:rFonts w:ascii="Arial" w:eastAsia="Arial" w:hAnsi="Arial" w:cs="Arial"/>
          <w:sz w:val="20"/>
          <w:szCs w:val="20"/>
        </w:rPr>
        <w:t>DevOps</w:t>
      </w:r>
      <w:proofErr w:type="spellEnd"/>
      <w:r w:rsidR="531AB1A1" w:rsidRPr="531AB1A1">
        <w:rPr>
          <w:rFonts w:ascii="Arial" w:eastAsia="Arial" w:hAnsi="Arial" w:cs="Arial"/>
          <w:sz w:val="20"/>
          <w:szCs w:val="20"/>
        </w:rPr>
        <w:t xml:space="preserve"> (2024).</w:t>
      </w:r>
    </w:p>
    <w:p w14:paraId="7451FDB2" w14:textId="77777777" w:rsidR="0DD9384F" w:rsidRDefault="0DD9384F" w:rsidP="531AB1A1">
      <w:pPr>
        <w:pStyle w:val="Legenda"/>
        <w:keepNext/>
        <w:jc w:val="center"/>
        <w:rPr>
          <w:rFonts w:ascii="Arial" w:hAnsi="Arial" w:cs="Arial"/>
          <w:noProof/>
        </w:rPr>
      </w:pPr>
    </w:p>
    <w:p w14:paraId="128D1E27" w14:textId="5B0F5402" w:rsidR="5AA8D28B" w:rsidRDefault="531AB1A1" w:rsidP="531AB1A1">
      <w:pPr>
        <w:pStyle w:val="Legenda"/>
        <w:keepNext/>
        <w:jc w:val="center"/>
        <w:rPr>
          <w:rFonts w:ascii="Arial" w:hAnsi="Arial" w:cs="Arial"/>
          <w:b w:val="0"/>
          <w:bCs w:val="0"/>
          <w:noProof/>
        </w:rPr>
      </w:pPr>
      <w:bookmarkStart w:id="109" w:name="_Toc183291020"/>
      <w:r w:rsidRPr="531AB1A1">
        <w:rPr>
          <w:rFonts w:ascii="Arial" w:hAnsi="Arial" w:cs="Arial"/>
        </w:rPr>
        <w:t xml:space="preserve">Figura </w:t>
      </w:r>
      <w:r w:rsidR="5AA8D28B" w:rsidRPr="531AB1A1">
        <w:rPr>
          <w:rFonts w:ascii="Arial" w:hAnsi="Arial" w:cs="Arial"/>
          <w:noProof/>
        </w:rPr>
        <w:fldChar w:fldCharType="begin"/>
      </w:r>
      <w:r w:rsidR="5AA8D28B" w:rsidRPr="531AB1A1">
        <w:rPr>
          <w:rFonts w:ascii="Arial" w:hAnsi="Arial" w:cs="Arial"/>
          <w:noProof/>
        </w:rPr>
        <w:instrText xml:space="preserve"> SEQ Figura \* ARABIC </w:instrText>
      </w:r>
      <w:r w:rsidR="5AA8D28B" w:rsidRPr="531AB1A1">
        <w:rPr>
          <w:rFonts w:ascii="Arial" w:hAnsi="Arial" w:cs="Arial"/>
          <w:noProof/>
        </w:rPr>
        <w:fldChar w:fldCharType="separate"/>
      </w:r>
      <w:r w:rsidR="00A2034F">
        <w:rPr>
          <w:rFonts w:ascii="Arial" w:hAnsi="Arial" w:cs="Arial"/>
          <w:noProof/>
        </w:rPr>
        <w:t>26</w:t>
      </w:r>
      <w:r w:rsidR="5AA8D28B" w:rsidRPr="531AB1A1">
        <w:rPr>
          <w:rFonts w:ascii="Arial" w:hAnsi="Arial" w:cs="Arial"/>
          <w:noProof/>
        </w:rPr>
        <w:fldChar w:fldCharType="end"/>
      </w:r>
      <w:r w:rsidRPr="531AB1A1">
        <w:rPr>
          <w:rFonts w:ascii="Arial" w:hAnsi="Arial" w:cs="Arial"/>
        </w:rPr>
        <w:t xml:space="preserve"> - </w:t>
      </w:r>
      <w:proofErr w:type="spellStart"/>
      <w:r w:rsidRPr="531AB1A1">
        <w:rPr>
          <w:rFonts w:ascii="Arial" w:hAnsi="Arial" w:cs="Arial"/>
          <w:b w:val="0"/>
          <w:bCs w:val="0"/>
        </w:rPr>
        <w:t>Product</w:t>
      </w:r>
      <w:proofErr w:type="spellEnd"/>
      <w:r w:rsidRPr="531AB1A1">
        <w:rPr>
          <w:rFonts w:ascii="Arial" w:hAnsi="Arial" w:cs="Arial"/>
          <w:b w:val="0"/>
          <w:bCs w:val="0"/>
        </w:rPr>
        <w:t xml:space="preserve"> Backlog Sprint 5</w:t>
      </w:r>
      <w:bookmarkEnd w:id="109"/>
    </w:p>
    <w:p w14:paraId="7FD13B4E" w14:textId="4E3C5349" w:rsidR="5AA8D28B" w:rsidRDefault="5AA8D28B" w:rsidP="0DD9384F">
      <w:pPr>
        <w:jc w:val="center"/>
        <w:rPr>
          <w:rFonts w:ascii="Arial" w:eastAsia="Arial" w:hAnsi="Arial" w:cs="Arial"/>
          <w:sz w:val="20"/>
          <w:szCs w:val="20"/>
        </w:rPr>
      </w:pPr>
      <w:r>
        <w:rPr>
          <w:noProof/>
        </w:rPr>
        <w:drawing>
          <wp:inline distT="0" distB="0" distL="0" distR="0" wp14:anchorId="786A790B" wp14:editId="7482D1B7">
            <wp:extent cx="5762625" cy="1924049"/>
            <wp:effectExtent l="0" t="0" r="0" b="0"/>
            <wp:docPr id="1629878327" name="Imagem 545982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45982190"/>
                    <pic:cNvPicPr/>
                  </pic:nvPicPr>
                  <pic:blipFill>
                    <a:blip r:embed="rId37">
                      <a:extLst>
                        <a:ext uri="{28A0092B-C50C-407E-A947-70E740481C1C}">
                          <a14:useLocalDpi xmlns:a14="http://schemas.microsoft.com/office/drawing/2010/main" val="0"/>
                        </a:ext>
                      </a:extLst>
                    </a:blip>
                    <a:stretch>
                      <a:fillRect/>
                    </a:stretch>
                  </pic:blipFill>
                  <pic:spPr>
                    <a:xfrm>
                      <a:off x="0" y="0"/>
                      <a:ext cx="5762625" cy="1924049"/>
                    </a:xfrm>
                    <a:prstGeom prst="rect">
                      <a:avLst/>
                    </a:prstGeom>
                  </pic:spPr>
                </pic:pic>
              </a:graphicData>
            </a:graphic>
          </wp:inline>
        </w:drawing>
      </w:r>
      <w:r w:rsidR="531AB1A1" w:rsidRPr="531AB1A1">
        <w:rPr>
          <w:rFonts w:ascii="Arial" w:eastAsia="Arial" w:hAnsi="Arial" w:cs="Arial"/>
          <w:sz w:val="20"/>
          <w:szCs w:val="20"/>
        </w:rPr>
        <w:t xml:space="preserve">Fonte: Autores - Extraído da plataforma Azure </w:t>
      </w:r>
      <w:proofErr w:type="spellStart"/>
      <w:r w:rsidR="531AB1A1" w:rsidRPr="531AB1A1">
        <w:rPr>
          <w:rFonts w:ascii="Arial" w:eastAsia="Arial" w:hAnsi="Arial" w:cs="Arial"/>
          <w:sz w:val="20"/>
          <w:szCs w:val="20"/>
        </w:rPr>
        <w:t>DevOps</w:t>
      </w:r>
      <w:proofErr w:type="spellEnd"/>
      <w:r w:rsidR="531AB1A1" w:rsidRPr="531AB1A1">
        <w:rPr>
          <w:rFonts w:ascii="Arial" w:eastAsia="Arial" w:hAnsi="Arial" w:cs="Arial"/>
          <w:sz w:val="20"/>
          <w:szCs w:val="20"/>
        </w:rPr>
        <w:t xml:space="preserve"> (2024).</w:t>
      </w:r>
    </w:p>
    <w:p w14:paraId="76894BF4" w14:textId="6D353774" w:rsidR="0DD9384F" w:rsidRDefault="0DD9384F" w:rsidP="0DD9384F">
      <w:pPr>
        <w:spacing w:line="360" w:lineRule="auto"/>
        <w:ind w:firstLine="432"/>
        <w:jc w:val="both"/>
        <w:rPr>
          <w:rFonts w:ascii="Arial" w:eastAsia="Arial" w:hAnsi="Arial" w:cs="Arial"/>
        </w:rPr>
      </w:pPr>
    </w:p>
    <w:p w14:paraId="38B18EE2" w14:textId="7ED6D728" w:rsidR="00824060" w:rsidRPr="009A38F8" w:rsidRDefault="531AB1A1" w:rsidP="009A38F8">
      <w:pPr>
        <w:pStyle w:val="Ttulo1"/>
        <w:spacing w:line="360" w:lineRule="auto"/>
        <w:rPr>
          <w:rFonts w:ascii="Arial" w:eastAsia="Calibri" w:hAnsi="Arial" w:cs="Arial"/>
          <w:sz w:val="24"/>
          <w:szCs w:val="24"/>
          <w:lang w:val="pt-BR" w:eastAsia="en-US"/>
        </w:rPr>
      </w:pPr>
      <w:bookmarkStart w:id="110" w:name="_Toc1226451845"/>
      <w:bookmarkStart w:id="111" w:name="_Toc183291690"/>
      <w:r w:rsidRPr="531AB1A1">
        <w:rPr>
          <w:rFonts w:ascii="Arial" w:eastAsia="Calibri" w:hAnsi="Arial" w:cs="Arial"/>
          <w:sz w:val="24"/>
          <w:szCs w:val="24"/>
        </w:rPr>
        <w:t>A</w:t>
      </w:r>
      <w:bookmarkEnd w:id="110"/>
      <w:r w:rsidRPr="531AB1A1">
        <w:rPr>
          <w:rFonts w:ascii="Arial" w:eastAsia="Calibri" w:hAnsi="Arial" w:cs="Arial"/>
          <w:sz w:val="24"/>
          <w:szCs w:val="24"/>
        </w:rPr>
        <w:t>NÁLISE</w:t>
      </w:r>
      <w:bookmarkEnd w:id="111"/>
    </w:p>
    <w:p w14:paraId="55B4EA62" w14:textId="77777777" w:rsidR="00010528" w:rsidRPr="00010528" w:rsidRDefault="00010528" w:rsidP="00010528">
      <w:pPr>
        <w:rPr>
          <w:rFonts w:eastAsia="Arial"/>
        </w:rPr>
      </w:pPr>
    </w:p>
    <w:p w14:paraId="0E57ACBC" w14:textId="1F33B88A" w:rsidR="00824060" w:rsidRDefault="531AB1A1" w:rsidP="078076E3">
      <w:pPr>
        <w:spacing w:line="360" w:lineRule="auto"/>
        <w:ind w:firstLine="360"/>
        <w:jc w:val="both"/>
      </w:pPr>
      <w:r w:rsidRPr="531AB1A1">
        <w:rPr>
          <w:rFonts w:ascii="Arial" w:eastAsia="Arial" w:hAnsi="Arial" w:cs="Arial"/>
        </w:rPr>
        <w:t>Este capítulo tem como objetivo analisar, detalhar e propor uma solução geral do sistema, sob o ponto de vista de negócio, de acordo com os requisitos levantados e validados no capítulo 3.</w:t>
      </w:r>
    </w:p>
    <w:p w14:paraId="2E4AD130" w14:textId="2E645C84" w:rsidR="00824060" w:rsidRDefault="00824060" w:rsidP="078076E3"/>
    <w:p w14:paraId="53F297F1" w14:textId="4773F64A" w:rsidR="00824060" w:rsidRDefault="531AB1A1" w:rsidP="008258E6">
      <w:pPr>
        <w:pStyle w:val="Ttulo2"/>
        <w:rPr>
          <w:rFonts w:eastAsia="Arial"/>
        </w:rPr>
      </w:pPr>
      <w:bookmarkStart w:id="112" w:name="_Toc1430912955"/>
      <w:bookmarkStart w:id="113" w:name="_Toc183291691"/>
      <w:r w:rsidRPr="531AB1A1">
        <w:rPr>
          <w:rFonts w:eastAsia="Arial"/>
        </w:rPr>
        <w:t>Diagrama de Classes de Análise (Visão de Negócio)</w:t>
      </w:r>
      <w:bookmarkEnd w:id="112"/>
      <w:bookmarkEnd w:id="113"/>
    </w:p>
    <w:p w14:paraId="12D70F0B" w14:textId="77777777" w:rsidR="00010528" w:rsidRPr="00010528" w:rsidRDefault="00010528" w:rsidP="00010528">
      <w:pPr>
        <w:rPr>
          <w:rFonts w:eastAsia="Arial"/>
        </w:rPr>
      </w:pPr>
    </w:p>
    <w:p w14:paraId="4242B3AC" w14:textId="5C265BE5" w:rsidR="00824060" w:rsidRDefault="531AB1A1" w:rsidP="00010528">
      <w:pPr>
        <w:spacing w:line="360" w:lineRule="auto"/>
        <w:ind w:firstLine="363"/>
        <w:jc w:val="both"/>
      </w:pPr>
      <w:r w:rsidRPr="531AB1A1">
        <w:rPr>
          <w:rFonts w:ascii="Arial" w:eastAsia="Arial" w:hAnsi="Arial" w:cs="Arial"/>
        </w:rPr>
        <w:t>Neste item, o diagrama de classes é exibido, compilando todas as classes selecionadas para o sistema. Ele também detalha os atributos e métodos pertencentes a cada classe, bem como as conexões existentes entre elas.</w:t>
      </w:r>
    </w:p>
    <w:p w14:paraId="0DB7848A" w14:textId="79415BB6" w:rsidR="00274BAF" w:rsidRDefault="531AB1A1" w:rsidP="00466E77">
      <w:pPr>
        <w:pStyle w:val="Legenda"/>
        <w:keepNext/>
        <w:jc w:val="center"/>
        <w:rPr>
          <w:rFonts w:ascii="Arial" w:hAnsi="Arial" w:cs="Arial"/>
          <w:b w:val="0"/>
          <w:bCs w:val="0"/>
        </w:rPr>
      </w:pPr>
      <w:bookmarkStart w:id="114" w:name="_Toc183291021"/>
      <w:r w:rsidRPr="531AB1A1">
        <w:rPr>
          <w:rFonts w:ascii="Arial" w:hAnsi="Arial" w:cs="Arial"/>
        </w:rPr>
        <w:lastRenderedPageBreak/>
        <w:t xml:space="preserve">Figura </w:t>
      </w:r>
      <w:r w:rsidR="00AF78C4" w:rsidRPr="531AB1A1">
        <w:rPr>
          <w:rFonts w:ascii="Arial" w:hAnsi="Arial" w:cs="Arial"/>
        </w:rPr>
        <w:fldChar w:fldCharType="begin"/>
      </w:r>
      <w:r w:rsidR="00AF78C4" w:rsidRPr="531AB1A1">
        <w:rPr>
          <w:rFonts w:ascii="Arial" w:hAnsi="Arial" w:cs="Arial"/>
        </w:rPr>
        <w:instrText xml:space="preserve"> SEQ Figura \* ARABIC </w:instrText>
      </w:r>
      <w:r w:rsidR="00AF78C4" w:rsidRPr="531AB1A1">
        <w:rPr>
          <w:rFonts w:ascii="Arial" w:hAnsi="Arial" w:cs="Arial"/>
        </w:rPr>
        <w:fldChar w:fldCharType="separate"/>
      </w:r>
      <w:r w:rsidR="00A2034F">
        <w:rPr>
          <w:rFonts w:ascii="Arial" w:hAnsi="Arial" w:cs="Arial"/>
          <w:noProof/>
        </w:rPr>
        <w:t>27</w:t>
      </w:r>
      <w:r w:rsidR="00AF78C4" w:rsidRPr="531AB1A1">
        <w:rPr>
          <w:rFonts w:ascii="Arial" w:hAnsi="Arial" w:cs="Arial"/>
        </w:rPr>
        <w:fldChar w:fldCharType="end"/>
      </w:r>
      <w:r w:rsidRPr="531AB1A1">
        <w:rPr>
          <w:rFonts w:ascii="Arial" w:hAnsi="Arial" w:cs="Arial"/>
        </w:rPr>
        <w:t xml:space="preserve"> - </w:t>
      </w:r>
      <w:r w:rsidRPr="531AB1A1">
        <w:rPr>
          <w:rFonts w:ascii="Arial" w:hAnsi="Arial" w:cs="Arial"/>
          <w:b w:val="0"/>
          <w:bCs w:val="0"/>
        </w:rPr>
        <w:t>Diagrama de classes</w:t>
      </w:r>
      <w:bookmarkEnd w:id="114"/>
    </w:p>
    <w:p w14:paraId="7EDEB405" w14:textId="1ED3FDD7" w:rsidR="00466E77" w:rsidRDefault="00126A8B" w:rsidP="1E806E08">
      <w:pPr>
        <w:keepNext/>
        <w:spacing w:before="120" w:line="360" w:lineRule="auto"/>
        <w:jc w:val="center"/>
        <w:rPr>
          <w:rFonts w:ascii="Arial" w:hAnsi="Arial" w:cs="Arial"/>
          <w:sz w:val="20"/>
          <w:szCs w:val="20"/>
        </w:rPr>
      </w:pPr>
      <w:r>
        <w:rPr>
          <w:noProof/>
        </w:rPr>
        <w:drawing>
          <wp:inline distT="0" distB="0" distL="0" distR="0" wp14:anchorId="083FE329" wp14:editId="7B936B00">
            <wp:extent cx="5760084" cy="3918585"/>
            <wp:effectExtent l="0" t="0" r="0" b="5715"/>
            <wp:docPr id="1712614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pic:nvPicPr>
                  <pic:blipFill>
                    <a:blip r:embed="rId38">
                      <a:extLst>
                        <a:ext uri="{28A0092B-C50C-407E-A947-70E740481C1C}">
                          <a14:useLocalDpi xmlns:a14="http://schemas.microsoft.com/office/drawing/2010/main" val="0"/>
                        </a:ext>
                      </a:extLst>
                    </a:blip>
                    <a:stretch>
                      <a:fillRect/>
                    </a:stretch>
                  </pic:blipFill>
                  <pic:spPr>
                    <a:xfrm>
                      <a:off x="0" y="0"/>
                      <a:ext cx="5760084" cy="3918585"/>
                    </a:xfrm>
                    <a:prstGeom prst="rect">
                      <a:avLst/>
                    </a:prstGeom>
                  </pic:spPr>
                </pic:pic>
              </a:graphicData>
            </a:graphic>
          </wp:inline>
        </w:drawing>
      </w:r>
      <w:r w:rsidR="531AB1A1" w:rsidRPr="531AB1A1">
        <w:rPr>
          <w:b/>
          <w:bCs/>
          <w:sz w:val="20"/>
          <w:szCs w:val="20"/>
        </w:rPr>
        <w:t xml:space="preserve"> </w:t>
      </w:r>
      <w:r w:rsidR="531AB1A1" w:rsidRPr="531AB1A1">
        <w:rPr>
          <w:rFonts w:ascii="Arial" w:hAnsi="Arial" w:cs="Arial"/>
          <w:sz w:val="20"/>
          <w:szCs w:val="20"/>
        </w:rPr>
        <w:t>Fonte: Autores (2024).</w:t>
      </w:r>
    </w:p>
    <w:p w14:paraId="28F61FD8" w14:textId="2538570C" w:rsidR="00824060" w:rsidRDefault="00824060" w:rsidP="078076E3"/>
    <w:p w14:paraId="25E81062" w14:textId="3B446797" w:rsidR="00824060" w:rsidRPr="009A38F8" w:rsidRDefault="531AB1A1" w:rsidP="009A38F8">
      <w:pPr>
        <w:pStyle w:val="Ttulo1"/>
        <w:spacing w:line="360" w:lineRule="auto"/>
        <w:rPr>
          <w:rFonts w:ascii="Arial" w:eastAsia="Calibri" w:hAnsi="Arial" w:cs="Arial"/>
          <w:sz w:val="24"/>
          <w:szCs w:val="24"/>
          <w:lang w:val="pt-BR" w:eastAsia="en-US"/>
        </w:rPr>
      </w:pPr>
      <w:bookmarkStart w:id="115" w:name="_Toc884418776"/>
      <w:bookmarkStart w:id="116" w:name="_Toc183291692"/>
      <w:r w:rsidRPr="531AB1A1">
        <w:rPr>
          <w:rFonts w:ascii="Arial" w:eastAsia="Calibri" w:hAnsi="Arial" w:cs="Arial"/>
          <w:sz w:val="24"/>
          <w:szCs w:val="24"/>
        </w:rPr>
        <w:t>P</w:t>
      </w:r>
      <w:bookmarkEnd w:id="115"/>
      <w:r w:rsidRPr="531AB1A1">
        <w:rPr>
          <w:rFonts w:ascii="Arial" w:eastAsia="Calibri" w:hAnsi="Arial" w:cs="Arial"/>
          <w:sz w:val="24"/>
          <w:szCs w:val="24"/>
        </w:rPr>
        <w:t>ROJETO</w:t>
      </w:r>
      <w:bookmarkEnd w:id="116"/>
    </w:p>
    <w:p w14:paraId="7C8CFC5B" w14:textId="77777777" w:rsidR="00010528" w:rsidRPr="00010528" w:rsidRDefault="00010528" w:rsidP="00010528">
      <w:pPr>
        <w:rPr>
          <w:rFonts w:eastAsia="Arial"/>
        </w:rPr>
      </w:pPr>
    </w:p>
    <w:p w14:paraId="369E4443" w14:textId="510DBC07" w:rsidR="00824060" w:rsidRDefault="531AB1A1" w:rsidP="078076E3">
      <w:pPr>
        <w:spacing w:line="360" w:lineRule="auto"/>
        <w:ind w:firstLine="360"/>
        <w:jc w:val="both"/>
      </w:pPr>
      <w:r w:rsidRPr="531AB1A1">
        <w:rPr>
          <w:rFonts w:ascii="Arial" w:eastAsia="Arial" w:hAnsi="Arial" w:cs="Arial"/>
        </w:rPr>
        <w:t>Nesse capítulo será apresentado a solução geral do sistema, contendo solução técnica com visão de projeto e implementação, arquitetura e tecnologias utilizadas.</w:t>
      </w:r>
    </w:p>
    <w:p w14:paraId="6CF2CB3F" w14:textId="5611696E" w:rsidR="00824060" w:rsidRDefault="00824060" w:rsidP="078076E3">
      <w:pPr>
        <w:spacing w:line="360" w:lineRule="auto"/>
        <w:ind w:firstLine="360"/>
        <w:jc w:val="both"/>
        <w:rPr>
          <w:rFonts w:ascii="Arial" w:eastAsia="Arial" w:hAnsi="Arial" w:cs="Arial"/>
        </w:rPr>
      </w:pPr>
    </w:p>
    <w:p w14:paraId="00E85AF2" w14:textId="32023A1A" w:rsidR="00824060" w:rsidRDefault="531AB1A1" w:rsidP="008258E6">
      <w:pPr>
        <w:pStyle w:val="Ttulo2"/>
        <w:rPr>
          <w:rFonts w:eastAsia="Arial"/>
        </w:rPr>
      </w:pPr>
      <w:bookmarkStart w:id="117" w:name="_Toc477225248"/>
      <w:bookmarkStart w:id="118" w:name="_Toc183291693"/>
      <w:r w:rsidRPr="531AB1A1">
        <w:rPr>
          <w:rFonts w:eastAsia="Arial"/>
        </w:rPr>
        <w:t>Arquitetura do Sistema</w:t>
      </w:r>
      <w:bookmarkEnd w:id="117"/>
      <w:bookmarkEnd w:id="118"/>
    </w:p>
    <w:p w14:paraId="4DD36227" w14:textId="77777777" w:rsidR="00010528" w:rsidRPr="00010528" w:rsidRDefault="00010528" w:rsidP="00010528">
      <w:pPr>
        <w:rPr>
          <w:rFonts w:eastAsia="Arial"/>
        </w:rPr>
      </w:pPr>
    </w:p>
    <w:p w14:paraId="4FECFF93" w14:textId="04AEE49E" w:rsidR="00824060" w:rsidRDefault="531AB1A1" w:rsidP="531AB1A1">
      <w:pPr>
        <w:spacing w:line="360" w:lineRule="auto"/>
        <w:ind w:firstLine="360"/>
        <w:jc w:val="both"/>
        <w:rPr>
          <w:rFonts w:ascii="Arial" w:eastAsia="Arial" w:hAnsi="Arial" w:cs="Arial"/>
        </w:rPr>
      </w:pPr>
      <w:r w:rsidRPr="531AB1A1">
        <w:rPr>
          <w:rFonts w:ascii="Arial" w:eastAsia="Arial" w:hAnsi="Arial" w:cs="Arial"/>
        </w:rPr>
        <w:t xml:space="preserve">Neste item é apresentada a arquitetura do sistema por meio de um diagrama de implantação e um diagrama representando o fluxo de execução da implantação. </w:t>
      </w:r>
    </w:p>
    <w:p w14:paraId="7304C01F" w14:textId="7CDCDCCF" w:rsidR="00AF78C4" w:rsidRPr="00466E77" w:rsidRDefault="531AB1A1" w:rsidP="00AF78C4">
      <w:pPr>
        <w:pStyle w:val="Legenda"/>
        <w:keepNext/>
        <w:jc w:val="center"/>
        <w:rPr>
          <w:rFonts w:ascii="Arial" w:hAnsi="Arial" w:cs="Arial"/>
        </w:rPr>
      </w:pPr>
      <w:bookmarkStart w:id="119" w:name="_Toc183291022"/>
      <w:r w:rsidRPr="531AB1A1">
        <w:rPr>
          <w:rFonts w:ascii="Arial" w:hAnsi="Arial" w:cs="Arial"/>
        </w:rPr>
        <w:lastRenderedPageBreak/>
        <w:t xml:space="preserve">Figura </w:t>
      </w:r>
      <w:r w:rsidR="00AF78C4" w:rsidRPr="531AB1A1">
        <w:rPr>
          <w:rFonts w:ascii="Arial" w:hAnsi="Arial" w:cs="Arial"/>
        </w:rPr>
        <w:fldChar w:fldCharType="begin"/>
      </w:r>
      <w:r w:rsidR="00AF78C4" w:rsidRPr="531AB1A1">
        <w:rPr>
          <w:rFonts w:ascii="Arial" w:hAnsi="Arial" w:cs="Arial"/>
        </w:rPr>
        <w:instrText xml:space="preserve"> SEQ Figura \* ARABIC </w:instrText>
      </w:r>
      <w:r w:rsidR="00AF78C4" w:rsidRPr="531AB1A1">
        <w:rPr>
          <w:rFonts w:ascii="Arial" w:hAnsi="Arial" w:cs="Arial"/>
        </w:rPr>
        <w:fldChar w:fldCharType="separate"/>
      </w:r>
      <w:r w:rsidR="00A2034F">
        <w:rPr>
          <w:rFonts w:ascii="Arial" w:hAnsi="Arial" w:cs="Arial"/>
          <w:noProof/>
        </w:rPr>
        <w:t>28</w:t>
      </w:r>
      <w:r w:rsidR="00AF78C4" w:rsidRPr="531AB1A1">
        <w:rPr>
          <w:rFonts w:ascii="Arial" w:hAnsi="Arial" w:cs="Arial"/>
        </w:rPr>
        <w:fldChar w:fldCharType="end"/>
      </w:r>
      <w:r w:rsidRPr="531AB1A1">
        <w:rPr>
          <w:rFonts w:ascii="Arial" w:hAnsi="Arial" w:cs="Arial"/>
        </w:rPr>
        <w:t xml:space="preserve"> - </w:t>
      </w:r>
      <w:r w:rsidRPr="531AB1A1">
        <w:rPr>
          <w:rFonts w:ascii="Arial" w:hAnsi="Arial" w:cs="Arial"/>
          <w:b w:val="0"/>
          <w:bCs w:val="0"/>
        </w:rPr>
        <w:t>Diagrama de implantação</w:t>
      </w:r>
      <w:bookmarkEnd w:id="119"/>
    </w:p>
    <w:p w14:paraId="7D8D6ACF" w14:textId="2E90B4B2" w:rsidR="00466E77" w:rsidRDefault="45F60F43" w:rsidP="4EA89FAE">
      <w:pPr>
        <w:keepNext/>
        <w:spacing w:before="120" w:line="360" w:lineRule="auto"/>
        <w:jc w:val="center"/>
        <w:rPr>
          <w:rFonts w:ascii="Arial" w:hAnsi="Arial" w:cs="Arial"/>
          <w:sz w:val="20"/>
          <w:szCs w:val="20"/>
        </w:rPr>
      </w:pPr>
      <w:r>
        <w:rPr>
          <w:noProof/>
        </w:rPr>
        <w:drawing>
          <wp:inline distT="0" distB="0" distL="0" distR="0" wp14:anchorId="4142904A" wp14:editId="48903EA3">
            <wp:extent cx="5762626" cy="2314575"/>
            <wp:effectExtent l="0" t="0" r="0" b="0"/>
            <wp:docPr id="337041663" name="Imagem 337041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37041663"/>
                    <pic:cNvPicPr/>
                  </pic:nvPicPr>
                  <pic:blipFill>
                    <a:blip r:embed="rId39">
                      <a:extLst>
                        <a:ext uri="{28A0092B-C50C-407E-A947-70E740481C1C}">
                          <a14:useLocalDpi xmlns:a14="http://schemas.microsoft.com/office/drawing/2010/main" val="0"/>
                        </a:ext>
                      </a:extLst>
                    </a:blip>
                    <a:stretch>
                      <a:fillRect/>
                    </a:stretch>
                  </pic:blipFill>
                  <pic:spPr>
                    <a:xfrm>
                      <a:off x="0" y="0"/>
                      <a:ext cx="5762626" cy="2314575"/>
                    </a:xfrm>
                    <a:prstGeom prst="rect">
                      <a:avLst/>
                    </a:prstGeom>
                  </pic:spPr>
                </pic:pic>
              </a:graphicData>
            </a:graphic>
          </wp:inline>
        </w:drawing>
      </w:r>
      <w:r w:rsidR="531AB1A1" w:rsidRPr="531AB1A1">
        <w:rPr>
          <w:rFonts w:ascii="Arial" w:hAnsi="Arial" w:cs="Arial"/>
          <w:sz w:val="20"/>
          <w:szCs w:val="20"/>
        </w:rPr>
        <w:t>Fonte: Autores (2024).</w:t>
      </w:r>
    </w:p>
    <w:p w14:paraId="77460FA3" w14:textId="3ED36CC3" w:rsidR="00BE2A88" w:rsidRDefault="00BE2A88" w:rsidP="00BE2A88">
      <w:pPr>
        <w:pStyle w:val="Legenda"/>
        <w:keepNext/>
        <w:jc w:val="center"/>
      </w:pPr>
      <w:bookmarkStart w:id="120" w:name="_Toc183291023"/>
      <w:r w:rsidRPr="00BE2A88">
        <w:rPr>
          <w:rFonts w:ascii="Arial" w:hAnsi="Arial" w:cs="Arial"/>
          <w:b w:val="0"/>
          <w:bCs w:val="0"/>
          <w:color w:val="FF0000"/>
        </w:rPr>
        <w:t xml:space="preserve">Figura </w:t>
      </w:r>
      <w:r w:rsidRPr="00BE2A88">
        <w:rPr>
          <w:rFonts w:ascii="Arial" w:hAnsi="Arial" w:cs="Arial"/>
          <w:b w:val="0"/>
          <w:bCs w:val="0"/>
          <w:color w:val="FF0000"/>
        </w:rPr>
        <w:fldChar w:fldCharType="begin"/>
      </w:r>
      <w:r w:rsidRPr="00BE2A88">
        <w:rPr>
          <w:rFonts w:ascii="Arial" w:hAnsi="Arial" w:cs="Arial"/>
          <w:b w:val="0"/>
          <w:bCs w:val="0"/>
          <w:color w:val="FF0000"/>
        </w:rPr>
        <w:instrText xml:space="preserve"> SEQ Figura \* ARABIC </w:instrText>
      </w:r>
      <w:r w:rsidRPr="00BE2A88">
        <w:rPr>
          <w:rFonts w:ascii="Arial" w:hAnsi="Arial" w:cs="Arial"/>
          <w:b w:val="0"/>
          <w:bCs w:val="0"/>
          <w:color w:val="FF0000"/>
        </w:rPr>
        <w:fldChar w:fldCharType="separate"/>
      </w:r>
      <w:r w:rsidR="00A2034F">
        <w:rPr>
          <w:rFonts w:ascii="Arial" w:hAnsi="Arial" w:cs="Arial"/>
          <w:b w:val="0"/>
          <w:bCs w:val="0"/>
          <w:noProof/>
          <w:color w:val="FF0000"/>
        </w:rPr>
        <w:t>29</w:t>
      </w:r>
      <w:r w:rsidRPr="00BE2A88">
        <w:rPr>
          <w:rFonts w:ascii="Arial" w:hAnsi="Arial" w:cs="Arial"/>
          <w:b w:val="0"/>
          <w:bCs w:val="0"/>
          <w:color w:val="FF0000"/>
        </w:rPr>
        <w:fldChar w:fldCharType="end"/>
      </w:r>
      <w:r w:rsidRPr="00BE2A88">
        <w:rPr>
          <w:rFonts w:ascii="Arial" w:hAnsi="Arial" w:cs="Arial"/>
          <w:b w:val="0"/>
          <w:bCs w:val="0"/>
          <w:color w:val="FF0000"/>
        </w:rPr>
        <w:t xml:space="preserve"> - diagrama representando o fluxo de execução da implantação</w:t>
      </w:r>
      <w:bookmarkEnd w:id="120"/>
    </w:p>
    <w:p w14:paraId="33EE79D3" w14:textId="60084C11" w:rsidR="4EA89FAE" w:rsidRDefault="4EA89FAE" w:rsidP="531AB1A1">
      <w:pPr>
        <w:spacing w:line="360" w:lineRule="auto"/>
        <w:jc w:val="center"/>
        <w:rPr>
          <w:rFonts w:ascii="Arial" w:hAnsi="Arial" w:cs="Arial"/>
          <w:sz w:val="20"/>
          <w:szCs w:val="20"/>
        </w:rPr>
      </w:pPr>
      <w:r>
        <w:rPr>
          <w:noProof/>
        </w:rPr>
        <w:drawing>
          <wp:inline distT="0" distB="0" distL="0" distR="0" wp14:anchorId="1F7281DB" wp14:editId="3103F9E7">
            <wp:extent cx="1581150" cy="5362576"/>
            <wp:effectExtent l="0" t="0" r="0" b="0"/>
            <wp:docPr id="46905187" name="Imagem 46905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6905187"/>
                    <pic:cNvPicPr/>
                  </pic:nvPicPr>
                  <pic:blipFill>
                    <a:blip r:embed="rId40">
                      <a:extLst>
                        <a:ext uri="{28A0092B-C50C-407E-A947-70E740481C1C}">
                          <a14:useLocalDpi xmlns:a14="http://schemas.microsoft.com/office/drawing/2010/main" val="0"/>
                        </a:ext>
                      </a:extLst>
                    </a:blip>
                    <a:stretch>
                      <a:fillRect/>
                    </a:stretch>
                  </pic:blipFill>
                  <pic:spPr>
                    <a:xfrm>
                      <a:off x="0" y="0"/>
                      <a:ext cx="1581150" cy="5362576"/>
                    </a:xfrm>
                    <a:prstGeom prst="rect">
                      <a:avLst/>
                    </a:prstGeom>
                  </pic:spPr>
                </pic:pic>
              </a:graphicData>
            </a:graphic>
          </wp:inline>
        </w:drawing>
      </w:r>
    </w:p>
    <w:p w14:paraId="17418AE5" w14:textId="582BA8DE" w:rsidR="4EA89FAE" w:rsidRDefault="531AB1A1" w:rsidP="531AB1A1">
      <w:pPr>
        <w:spacing w:line="360" w:lineRule="auto"/>
        <w:jc w:val="center"/>
        <w:rPr>
          <w:rFonts w:ascii="Arial" w:hAnsi="Arial" w:cs="Arial"/>
          <w:sz w:val="20"/>
          <w:szCs w:val="20"/>
        </w:rPr>
      </w:pPr>
      <w:r w:rsidRPr="531AB1A1">
        <w:rPr>
          <w:rFonts w:ascii="Arial" w:hAnsi="Arial" w:cs="Arial"/>
          <w:sz w:val="20"/>
          <w:szCs w:val="20"/>
        </w:rPr>
        <w:t>Fonte: Autores (2024).</w:t>
      </w:r>
    </w:p>
    <w:p w14:paraId="3972D2BA" w14:textId="2D3276C0" w:rsidR="00824060" w:rsidRDefault="531AB1A1" w:rsidP="008258E6">
      <w:pPr>
        <w:pStyle w:val="Ttulo2"/>
        <w:rPr>
          <w:rFonts w:eastAsia="Arial"/>
        </w:rPr>
      </w:pPr>
      <w:bookmarkStart w:id="121" w:name="_Toc556474750"/>
      <w:bookmarkStart w:id="122" w:name="_Toc183291694"/>
      <w:r w:rsidRPr="531AB1A1">
        <w:rPr>
          <w:rFonts w:eastAsia="Arial"/>
        </w:rPr>
        <w:lastRenderedPageBreak/>
        <w:t>Diagrama de Classes de Projeto por Caso de Uso</w:t>
      </w:r>
      <w:bookmarkEnd w:id="121"/>
      <w:bookmarkEnd w:id="122"/>
    </w:p>
    <w:p w14:paraId="020B3E15" w14:textId="77777777" w:rsidR="00010528" w:rsidRPr="00010528" w:rsidRDefault="00010528" w:rsidP="00010528">
      <w:pPr>
        <w:rPr>
          <w:rFonts w:eastAsia="Arial"/>
        </w:rPr>
      </w:pPr>
    </w:p>
    <w:p w14:paraId="00FCF2A8" w14:textId="3681ACAD" w:rsidR="00824060" w:rsidRDefault="531AB1A1" w:rsidP="008258E6">
      <w:pPr>
        <w:pStyle w:val="Ttulo3"/>
      </w:pPr>
      <w:bookmarkStart w:id="123" w:name="_Toc1746716974"/>
      <w:bookmarkStart w:id="124" w:name="_Toc168250112"/>
      <w:bookmarkStart w:id="125" w:name="_Toc183291695"/>
      <w:r>
        <w:t xml:space="preserve">Diagrama de classes do caso de uso criar </w:t>
      </w:r>
      <w:bookmarkEnd w:id="123"/>
      <w:bookmarkEnd w:id="124"/>
      <w:r>
        <w:t>reclamação</w:t>
      </w:r>
      <w:bookmarkEnd w:id="125"/>
    </w:p>
    <w:p w14:paraId="0E14A379" w14:textId="3C521F15" w:rsidR="00AF78C4" w:rsidRPr="00466E77" w:rsidRDefault="531AB1A1" w:rsidP="00AF78C4">
      <w:pPr>
        <w:pStyle w:val="Legenda"/>
        <w:keepNext/>
        <w:jc w:val="center"/>
        <w:rPr>
          <w:rFonts w:ascii="Arial" w:hAnsi="Arial" w:cs="Arial"/>
        </w:rPr>
      </w:pPr>
      <w:bookmarkStart w:id="126" w:name="_Toc183291024"/>
      <w:r w:rsidRPr="531AB1A1">
        <w:rPr>
          <w:rFonts w:ascii="Arial" w:hAnsi="Arial" w:cs="Arial"/>
        </w:rPr>
        <w:t xml:space="preserve">Figura </w:t>
      </w:r>
      <w:r w:rsidR="00AF78C4" w:rsidRPr="531AB1A1">
        <w:rPr>
          <w:rFonts w:ascii="Arial" w:hAnsi="Arial" w:cs="Arial"/>
        </w:rPr>
        <w:fldChar w:fldCharType="begin"/>
      </w:r>
      <w:r w:rsidR="00AF78C4" w:rsidRPr="531AB1A1">
        <w:rPr>
          <w:rFonts w:ascii="Arial" w:hAnsi="Arial" w:cs="Arial"/>
        </w:rPr>
        <w:instrText xml:space="preserve"> SEQ Figura \* ARABIC </w:instrText>
      </w:r>
      <w:r w:rsidR="00AF78C4" w:rsidRPr="531AB1A1">
        <w:rPr>
          <w:rFonts w:ascii="Arial" w:hAnsi="Arial" w:cs="Arial"/>
        </w:rPr>
        <w:fldChar w:fldCharType="separate"/>
      </w:r>
      <w:r w:rsidR="00A2034F">
        <w:rPr>
          <w:rFonts w:ascii="Arial" w:hAnsi="Arial" w:cs="Arial"/>
          <w:noProof/>
        </w:rPr>
        <w:t>30</w:t>
      </w:r>
      <w:r w:rsidR="00AF78C4" w:rsidRPr="531AB1A1">
        <w:rPr>
          <w:rFonts w:ascii="Arial" w:hAnsi="Arial" w:cs="Arial"/>
        </w:rPr>
        <w:fldChar w:fldCharType="end"/>
      </w:r>
      <w:r w:rsidRPr="531AB1A1">
        <w:rPr>
          <w:rFonts w:ascii="Arial" w:hAnsi="Arial" w:cs="Arial"/>
        </w:rPr>
        <w:t xml:space="preserve"> - </w:t>
      </w:r>
      <w:r w:rsidRPr="531AB1A1">
        <w:rPr>
          <w:rFonts w:ascii="Arial" w:hAnsi="Arial" w:cs="Arial"/>
          <w:b w:val="0"/>
          <w:bCs w:val="0"/>
        </w:rPr>
        <w:t>Diagrama de classes do caso de uso criar reclamação</w:t>
      </w:r>
      <w:bookmarkEnd w:id="126"/>
    </w:p>
    <w:p w14:paraId="048CA67F" w14:textId="4B70D2B8" w:rsidR="00466E77" w:rsidRDefault="546A011E" w:rsidP="4EA89FAE">
      <w:pPr>
        <w:keepNext/>
        <w:spacing w:before="120" w:line="360" w:lineRule="auto"/>
        <w:jc w:val="center"/>
        <w:rPr>
          <w:rFonts w:ascii="Arial" w:hAnsi="Arial" w:cs="Arial"/>
          <w:sz w:val="20"/>
          <w:szCs w:val="20"/>
        </w:rPr>
      </w:pPr>
      <w:r>
        <w:rPr>
          <w:noProof/>
        </w:rPr>
        <w:drawing>
          <wp:inline distT="0" distB="0" distL="0" distR="0" wp14:anchorId="02DDF4D7" wp14:editId="579EEBA7">
            <wp:extent cx="5762626" cy="4352925"/>
            <wp:effectExtent l="0" t="0" r="0" b="0"/>
            <wp:docPr id="1780801214" name="Imagem 1780801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780801214"/>
                    <pic:cNvPicPr/>
                  </pic:nvPicPr>
                  <pic:blipFill>
                    <a:blip r:embed="rId41">
                      <a:extLst>
                        <a:ext uri="{28A0092B-C50C-407E-A947-70E740481C1C}">
                          <a14:useLocalDpi xmlns:a14="http://schemas.microsoft.com/office/drawing/2010/main" val="0"/>
                        </a:ext>
                      </a:extLst>
                    </a:blip>
                    <a:stretch>
                      <a:fillRect/>
                    </a:stretch>
                  </pic:blipFill>
                  <pic:spPr>
                    <a:xfrm>
                      <a:off x="0" y="0"/>
                      <a:ext cx="5762626" cy="4352925"/>
                    </a:xfrm>
                    <a:prstGeom prst="rect">
                      <a:avLst/>
                    </a:prstGeom>
                  </pic:spPr>
                </pic:pic>
              </a:graphicData>
            </a:graphic>
          </wp:inline>
        </w:drawing>
      </w:r>
      <w:r w:rsidR="531AB1A1" w:rsidRPr="531AB1A1">
        <w:rPr>
          <w:rFonts w:ascii="Arial" w:hAnsi="Arial" w:cs="Arial"/>
          <w:sz w:val="20"/>
          <w:szCs w:val="20"/>
        </w:rPr>
        <w:t>Fonte: Autores (2024).</w:t>
      </w:r>
    </w:p>
    <w:p w14:paraId="6806461F" w14:textId="22DC172D" w:rsidR="00824060" w:rsidRDefault="00824060" w:rsidP="078076E3">
      <w:pPr>
        <w:tabs>
          <w:tab w:val="left" w:pos="708"/>
        </w:tabs>
        <w:spacing w:before="720" w:after="240" w:line="360" w:lineRule="auto"/>
        <w:ind w:left="348"/>
        <w:jc w:val="center"/>
      </w:pPr>
    </w:p>
    <w:p w14:paraId="26471146" w14:textId="66175356" w:rsidR="00AF78C4" w:rsidRPr="00466E77" w:rsidRDefault="531AB1A1" w:rsidP="00AF78C4">
      <w:pPr>
        <w:pStyle w:val="Legenda"/>
        <w:keepNext/>
        <w:jc w:val="center"/>
        <w:rPr>
          <w:rFonts w:ascii="Arial" w:hAnsi="Arial" w:cs="Arial"/>
        </w:rPr>
      </w:pPr>
      <w:bookmarkStart w:id="127" w:name="_Toc183291025"/>
      <w:r w:rsidRPr="531AB1A1">
        <w:rPr>
          <w:rFonts w:ascii="Arial" w:hAnsi="Arial" w:cs="Arial"/>
        </w:rPr>
        <w:t xml:space="preserve">Figura </w:t>
      </w:r>
      <w:r w:rsidR="00AF78C4" w:rsidRPr="531AB1A1">
        <w:rPr>
          <w:rFonts w:ascii="Arial" w:hAnsi="Arial" w:cs="Arial"/>
        </w:rPr>
        <w:fldChar w:fldCharType="begin"/>
      </w:r>
      <w:r w:rsidR="00AF78C4" w:rsidRPr="531AB1A1">
        <w:rPr>
          <w:rFonts w:ascii="Arial" w:hAnsi="Arial" w:cs="Arial"/>
        </w:rPr>
        <w:instrText xml:space="preserve"> SEQ Figura \* ARABIC </w:instrText>
      </w:r>
      <w:r w:rsidR="00AF78C4" w:rsidRPr="531AB1A1">
        <w:rPr>
          <w:rFonts w:ascii="Arial" w:hAnsi="Arial" w:cs="Arial"/>
        </w:rPr>
        <w:fldChar w:fldCharType="separate"/>
      </w:r>
      <w:r w:rsidR="00A2034F">
        <w:rPr>
          <w:rFonts w:ascii="Arial" w:hAnsi="Arial" w:cs="Arial"/>
          <w:noProof/>
        </w:rPr>
        <w:t>31</w:t>
      </w:r>
      <w:r w:rsidR="00AF78C4" w:rsidRPr="531AB1A1">
        <w:rPr>
          <w:rFonts w:ascii="Arial" w:hAnsi="Arial" w:cs="Arial"/>
        </w:rPr>
        <w:fldChar w:fldCharType="end"/>
      </w:r>
      <w:r w:rsidRPr="531AB1A1">
        <w:rPr>
          <w:rFonts w:ascii="Arial" w:hAnsi="Arial" w:cs="Arial"/>
        </w:rPr>
        <w:t xml:space="preserve"> - </w:t>
      </w:r>
      <w:r w:rsidRPr="531AB1A1">
        <w:rPr>
          <w:rFonts w:ascii="Arial" w:hAnsi="Arial" w:cs="Arial"/>
          <w:b w:val="0"/>
          <w:bCs w:val="0"/>
        </w:rPr>
        <w:t>Diagrama de sequência criar reclamação. – Fluxo Principal CSU001</w:t>
      </w:r>
      <w:bookmarkEnd w:id="127"/>
    </w:p>
    <w:p w14:paraId="7B060202" w14:textId="0E950A19" w:rsidR="00466E77" w:rsidRDefault="15D76186" w:rsidP="4EA89FAE">
      <w:pPr>
        <w:keepNext/>
        <w:spacing w:before="120" w:line="360" w:lineRule="auto"/>
        <w:jc w:val="center"/>
        <w:rPr>
          <w:rFonts w:ascii="Arial" w:hAnsi="Arial" w:cs="Arial"/>
          <w:sz w:val="20"/>
          <w:szCs w:val="20"/>
        </w:rPr>
      </w:pPr>
      <w:r>
        <w:rPr>
          <w:noProof/>
        </w:rPr>
        <w:drawing>
          <wp:inline distT="0" distB="0" distL="0" distR="0" wp14:anchorId="79B380BE" wp14:editId="420D6E06">
            <wp:extent cx="5762626" cy="1590675"/>
            <wp:effectExtent l="0" t="0" r="0" b="0"/>
            <wp:docPr id="1040949514" name="Imagem 1040949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040949514"/>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62626" cy="1590675"/>
                    </a:xfrm>
                    <a:prstGeom prst="rect">
                      <a:avLst/>
                    </a:prstGeom>
                  </pic:spPr>
                </pic:pic>
              </a:graphicData>
            </a:graphic>
          </wp:inline>
        </w:drawing>
      </w:r>
      <w:r w:rsidR="531AB1A1" w:rsidRPr="531AB1A1">
        <w:rPr>
          <w:rFonts w:ascii="Arial" w:eastAsia="Arial" w:hAnsi="Arial" w:cs="Arial"/>
          <w:i/>
          <w:iCs/>
          <w:sz w:val="20"/>
          <w:szCs w:val="20"/>
        </w:rPr>
        <w:t xml:space="preserve"> </w:t>
      </w:r>
      <w:r w:rsidR="531AB1A1" w:rsidRPr="531AB1A1">
        <w:rPr>
          <w:rFonts w:ascii="Arial" w:hAnsi="Arial" w:cs="Arial"/>
          <w:sz w:val="20"/>
          <w:szCs w:val="20"/>
        </w:rPr>
        <w:t>Fonte: Autores (2024).</w:t>
      </w:r>
    </w:p>
    <w:p w14:paraId="6BE7FC55" w14:textId="3087F732" w:rsidR="00824060" w:rsidRPr="00466E77" w:rsidRDefault="00824060" w:rsidP="078076E3">
      <w:pPr>
        <w:ind w:left="708"/>
        <w:jc w:val="center"/>
      </w:pPr>
    </w:p>
    <w:p w14:paraId="02584919" w14:textId="15459A77" w:rsidR="00AF78C4" w:rsidRPr="00466E77" w:rsidRDefault="531AB1A1" w:rsidP="00AF78C4">
      <w:pPr>
        <w:pStyle w:val="Legenda"/>
        <w:keepNext/>
        <w:jc w:val="center"/>
        <w:rPr>
          <w:rFonts w:ascii="Arial" w:hAnsi="Arial" w:cs="Arial"/>
        </w:rPr>
      </w:pPr>
      <w:bookmarkStart w:id="128" w:name="_Toc183291026"/>
      <w:r w:rsidRPr="531AB1A1">
        <w:rPr>
          <w:rFonts w:ascii="Arial" w:hAnsi="Arial" w:cs="Arial"/>
        </w:rPr>
        <w:lastRenderedPageBreak/>
        <w:t xml:space="preserve">Figura </w:t>
      </w:r>
      <w:r w:rsidR="00AF78C4" w:rsidRPr="531AB1A1">
        <w:rPr>
          <w:rFonts w:ascii="Arial" w:hAnsi="Arial" w:cs="Arial"/>
        </w:rPr>
        <w:fldChar w:fldCharType="begin"/>
      </w:r>
      <w:r w:rsidR="00AF78C4" w:rsidRPr="531AB1A1">
        <w:rPr>
          <w:rFonts w:ascii="Arial" w:hAnsi="Arial" w:cs="Arial"/>
        </w:rPr>
        <w:instrText xml:space="preserve"> SEQ Figura \* ARABIC </w:instrText>
      </w:r>
      <w:r w:rsidR="00AF78C4" w:rsidRPr="531AB1A1">
        <w:rPr>
          <w:rFonts w:ascii="Arial" w:hAnsi="Arial" w:cs="Arial"/>
        </w:rPr>
        <w:fldChar w:fldCharType="separate"/>
      </w:r>
      <w:r w:rsidR="00A2034F">
        <w:rPr>
          <w:rFonts w:ascii="Arial" w:hAnsi="Arial" w:cs="Arial"/>
          <w:noProof/>
        </w:rPr>
        <w:t>32</w:t>
      </w:r>
      <w:r w:rsidR="00AF78C4" w:rsidRPr="531AB1A1">
        <w:rPr>
          <w:rFonts w:ascii="Arial" w:hAnsi="Arial" w:cs="Arial"/>
        </w:rPr>
        <w:fldChar w:fldCharType="end"/>
      </w:r>
      <w:r w:rsidRPr="531AB1A1">
        <w:rPr>
          <w:rFonts w:ascii="Arial" w:hAnsi="Arial" w:cs="Arial"/>
        </w:rPr>
        <w:t xml:space="preserve"> </w:t>
      </w:r>
      <w:r w:rsidRPr="531AB1A1">
        <w:rPr>
          <w:rFonts w:ascii="Arial" w:hAnsi="Arial" w:cs="Arial"/>
          <w:b w:val="0"/>
          <w:bCs w:val="0"/>
        </w:rPr>
        <w:t>- Diagrama de sequência criar reclamação – Fluxo Alternativo 1 CSU001</w:t>
      </w:r>
      <w:bookmarkEnd w:id="128"/>
    </w:p>
    <w:p w14:paraId="12DF4E0A" w14:textId="703AD0CC" w:rsidR="00824060" w:rsidRDefault="0EA0249F" w:rsidP="4EA89FAE">
      <w:pPr>
        <w:jc w:val="center"/>
      </w:pPr>
      <w:r>
        <w:rPr>
          <w:noProof/>
        </w:rPr>
        <w:drawing>
          <wp:inline distT="0" distB="0" distL="0" distR="0" wp14:anchorId="2678109C" wp14:editId="58D016F4">
            <wp:extent cx="5762626" cy="1581150"/>
            <wp:effectExtent l="0" t="0" r="0" b="0"/>
            <wp:docPr id="226051752" name="Imagem 226051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26051752"/>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62626" cy="1581150"/>
                    </a:xfrm>
                    <a:prstGeom prst="rect">
                      <a:avLst/>
                    </a:prstGeom>
                  </pic:spPr>
                </pic:pic>
              </a:graphicData>
            </a:graphic>
          </wp:inline>
        </w:drawing>
      </w:r>
      <w:r w:rsidR="531AB1A1">
        <w:t xml:space="preserve"> </w:t>
      </w:r>
    </w:p>
    <w:p w14:paraId="08988D7B" w14:textId="45BD9053" w:rsidR="00466E77" w:rsidRDefault="531AB1A1" w:rsidP="00466E77">
      <w:pPr>
        <w:keepNext/>
        <w:spacing w:before="120" w:line="360" w:lineRule="auto"/>
        <w:ind w:firstLine="708"/>
        <w:jc w:val="center"/>
        <w:rPr>
          <w:rFonts w:ascii="Arial" w:hAnsi="Arial" w:cs="Arial"/>
          <w:sz w:val="20"/>
          <w:szCs w:val="20"/>
        </w:rPr>
      </w:pPr>
      <w:r w:rsidRPr="531AB1A1">
        <w:rPr>
          <w:rFonts w:ascii="Arial" w:hAnsi="Arial" w:cs="Arial"/>
          <w:sz w:val="20"/>
          <w:szCs w:val="20"/>
        </w:rPr>
        <w:t>Fonte: Autores (2024).</w:t>
      </w:r>
    </w:p>
    <w:p w14:paraId="1FCAF7DA" w14:textId="77777777" w:rsidR="00AF78C4" w:rsidRDefault="00AF78C4" w:rsidP="078076E3">
      <w:pPr>
        <w:jc w:val="center"/>
      </w:pPr>
    </w:p>
    <w:p w14:paraId="41DA1BA5" w14:textId="5B782668" w:rsidR="00E817E4" w:rsidRPr="00E817E4" w:rsidRDefault="531AB1A1" w:rsidP="00E817E4">
      <w:pPr>
        <w:pStyle w:val="Legenda"/>
        <w:keepNext/>
        <w:jc w:val="center"/>
        <w:rPr>
          <w:rFonts w:ascii="Arial" w:hAnsi="Arial" w:cs="Arial"/>
        </w:rPr>
      </w:pPr>
      <w:bookmarkStart w:id="129" w:name="_Toc183291027"/>
      <w:r w:rsidRPr="531AB1A1">
        <w:rPr>
          <w:rFonts w:ascii="Arial" w:hAnsi="Arial" w:cs="Arial"/>
        </w:rPr>
        <w:t xml:space="preserve">Figura </w:t>
      </w:r>
      <w:r w:rsidR="00E817E4" w:rsidRPr="531AB1A1">
        <w:rPr>
          <w:rFonts w:ascii="Arial" w:hAnsi="Arial" w:cs="Arial"/>
        </w:rPr>
        <w:fldChar w:fldCharType="begin"/>
      </w:r>
      <w:r w:rsidR="00E817E4" w:rsidRPr="531AB1A1">
        <w:rPr>
          <w:rFonts w:ascii="Arial" w:hAnsi="Arial" w:cs="Arial"/>
        </w:rPr>
        <w:instrText xml:space="preserve"> SEQ Figura \* ARABIC </w:instrText>
      </w:r>
      <w:r w:rsidR="00E817E4" w:rsidRPr="531AB1A1">
        <w:rPr>
          <w:rFonts w:ascii="Arial" w:hAnsi="Arial" w:cs="Arial"/>
        </w:rPr>
        <w:fldChar w:fldCharType="separate"/>
      </w:r>
      <w:r w:rsidR="00A2034F">
        <w:rPr>
          <w:rFonts w:ascii="Arial" w:hAnsi="Arial" w:cs="Arial"/>
          <w:noProof/>
        </w:rPr>
        <w:t>33</w:t>
      </w:r>
      <w:r w:rsidR="00E817E4" w:rsidRPr="531AB1A1">
        <w:rPr>
          <w:rFonts w:ascii="Arial" w:hAnsi="Arial" w:cs="Arial"/>
        </w:rPr>
        <w:fldChar w:fldCharType="end"/>
      </w:r>
      <w:r w:rsidRPr="531AB1A1">
        <w:rPr>
          <w:rFonts w:ascii="Arial" w:hAnsi="Arial" w:cs="Arial"/>
        </w:rPr>
        <w:t xml:space="preserve"> - </w:t>
      </w:r>
      <w:r w:rsidRPr="531AB1A1">
        <w:rPr>
          <w:rFonts w:ascii="Arial" w:hAnsi="Arial" w:cs="Arial"/>
          <w:b w:val="0"/>
          <w:bCs w:val="0"/>
        </w:rPr>
        <w:t>Diagrama de sequência criar reclamação – Fluxo Alternativo 2 CSU001</w:t>
      </w:r>
      <w:bookmarkEnd w:id="129"/>
    </w:p>
    <w:p w14:paraId="6209C2DA" w14:textId="2ACC4441" w:rsidR="00466E77" w:rsidRDefault="22FDCD4A" w:rsidP="4EA89FAE">
      <w:pPr>
        <w:keepNext/>
      </w:pPr>
      <w:r>
        <w:rPr>
          <w:noProof/>
        </w:rPr>
        <w:drawing>
          <wp:inline distT="0" distB="0" distL="0" distR="0" wp14:anchorId="1228E802" wp14:editId="6813C096">
            <wp:extent cx="5762626" cy="1666875"/>
            <wp:effectExtent l="0" t="0" r="0" b="0"/>
            <wp:docPr id="859491294" name="Imagem 859491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859491294"/>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62626" cy="1666875"/>
                    </a:xfrm>
                    <a:prstGeom prst="rect">
                      <a:avLst/>
                    </a:prstGeom>
                  </pic:spPr>
                </pic:pic>
              </a:graphicData>
            </a:graphic>
          </wp:inline>
        </w:drawing>
      </w:r>
    </w:p>
    <w:p w14:paraId="2E96CC1B" w14:textId="3445305E" w:rsidR="00466E77" w:rsidRPr="00E817E4" w:rsidRDefault="531AB1A1" w:rsidP="00C14BBD">
      <w:pPr>
        <w:pStyle w:val="Legenda"/>
        <w:keepNext/>
        <w:jc w:val="center"/>
        <w:rPr>
          <w:rFonts w:ascii="Arial" w:hAnsi="Arial" w:cs="Arial"/>
          <w:b w:val="0"/>
          <w:bCs w:val="0"/>
        </w:rPr>
      </w:pPr>
      <w:r w:rsidRPr="531AB1A1">
        <w:rPr>
          <w:rFonts w:ascii="Arial" w:hAnsi="Arial" w:cs="Arial"/>
          <w:b w:val="0"/>
          <w:bCs w:val="0"/>
        </w:rPr>
        <w:t>Fonte: Autores (2024).</w:t>
      </w:r>
    </w:p>
    <w:p w14:paraId="6324B29C" w14:textId="6D32C705" w:rsidR="00824060" w:rsidRDefault="00824060" w:rsidP="078076E3"/>
    <w:p w14:paraId="1EE75163" w14:textId="098C48D2" w:rsidR="00824060" w:rsidRDefault="531AB1A1" w:rsidP="008258E6">
      <w:pPr>
        <w:pStyle w:val="Ttulo3"/>
      </w:pPr>
      <w:bookmarkStart w:id="130" w:name="_Toc664135887"/>
      <w:bookmarkStart w:id="131" w:name="_Toc168250113"/>
      <w:bookmarkStart w:id="132" w:name="_Toc183291696"/>
      <w:r>
        <w:t>Diagrama de classes do caso de uso comentar reclamação</w:t>
      </w:r>
      <w:bookmarkEnd w:id="130"/>
      <w:bookmarkEnd w:id="131"/>
      <w:bookmarkEnd w:id="132"/>
    </w:p>
    <w:p w14:paraId="4EB5104C" w14:textId="30D17352" w:rsidR="00824060" w:rsidRDefault="00824060" w:rsidP="00492243">
      <w:pPr>
        <w:pStyle w:val="Ttulo1"/>
        <w:numPr>
          <w:ilvl w:val="0"/>
          <w:numId w:val="0"/>
        </w:numPr>
        <w:rPr>
          <w:rFonts w:ascii="Arial" w:eastAsia="Arial" w:hAnsi="Arial" w:cs="Arial"/>
          <w:sz w:val="24"/>
          <w:szCs w:val="24"/>
          <w:lang w:val="pt-BR"/>
        </w:rPr>
      </w:pPr>
    </w:p>
    <w:p w14:paraId="302B9BB1" w14:textId="3E9585C1" w:rsidR="00AF78C4" w:rsidRPr="00466E77" w:rsidRDefault="531AB1A1" w:rsidP="00AF78C4">
      <w:pPr>
        <w:pStyle w:val="Legenda"/>
        <w:keepNext/>
        <w:jc w:val="center"/>
        <w:rPr>
          <w:rFonts w:ascii="Arial" w:hAnsi="Arial" w:cs="Arial"/>
        </w:rPr>
      </w:pPr>
      <w:bookmarkStart w:id="133" w:name="_Toc183291028"/>
      <w:r w:rsidRPr="531AB1A1">
        <w:rPr>
          <w:rFonts w:ascii="Arial" w:hAnsi="Arial" w:cs="Arial"/>
        </w:rPr>
        <w:t xml:space="preserve">Figura </w:t>
      </w:r>
      <w:r w:rsidR="00AF78C4" w:rsidRPr="531AB1A1">
        <w:rPr>
          <w:rFonts w:ascii="Arial" w:hAnsi="Arial" w:cs="Arial"/>
        </w:rPr>
        <w:fldChar w:fldCharType="begin"/>
      </w:r>
      <w:r w:rsidR="00AF78C4" w:rsidRPr="531AB1A1">
        <w:rPr>
          <w:rFonts w:ascii="Arial" w:hAnsi="Arial" w:cs="Arial"/>
        </w:rPr>
        <w:instrText xml:space="preserve"> SEQ Figura \* ARABIC </w:instrText>
      </w:r>
      <w:r w:rsidR="00AF78C4" w:rsidRPr="531AB1A1">
        <w:rPr>
          <w:rFonts w:ascii="Arial" w:hAnsi="Arial" w:cs="Arial"/>
        </w:rPr>
        <w:fldChar w:fldCharType="separate"/>
      </w:r>
      <w:r w:rsidR="00A2034F">
        <w:rPr>
          <w:rFonts w:ascii="Arial" w:hAnsi="Arial" w:cs="Arial"/>
          <w:noProof/>
        </w:rPr>
        <w:t>34</w:t>
      </w:r>
      <w:r w:rsidR="00AF78C4" w:rsidRPr="531AB1A1">
        <w:rPr>
          <w:rFonts w:ascii="Arial" w:hAnsi="Arial" w:cs="Arial"/>
        </w:rPr>
        <w:fldChar w:fldCharType="end"/>
      </w:r>
      <w:r w:rsidRPr="531AB1A1">
        <w:rPr>
          <w:rFonts w:ascii="Arial" w:hAnsi="Arial" w:cs="Arial"/>
        </w:rPr>
        <w:t xml:space="preserve"> -</w:t>
      </w:r>
      <w:r w:rsidRPr="531AB1A1">
        <w:rPr>
          <w:rFonts w:ascii="Arial" w:hAnsi="Arial" w:cs="Arial"/>
          <w:b w:val="0"/>
          <w:bCs w:val="0"/>
        </w:rPr>
        <w:t xml:space="preserve"> Diagrama de classes do caso de uso comentar reclamação</w:t>
      </w:r>
      <w:bookmarkEnd w:id="133"/>
    </w:p>
    <w:p w14:paraId="7874F889" w14:textId="02B172A4" w:rsidR="00466E77" w:rsidRDefault="00557369" w:rsidP="1E806E08">
      <w:pPr>
        <w:keepNext/>
        <w:spacing w:before="120" w:line="360" w:lineRule="auto"/>
        <w:jc w:val="center"/>
        <w:rPr>
          <w:rFonts w:ascii="Arial" w:hAnsi="Arial" w:cs="Arial"/>
          <w:sz w:val="20"/>
          <w:szCs w:val="20"/>
        </w:rPr>
      </w:pPr>
      <w:r>
        <w:rPr>
          <w:noProof/>
        </w:rPr>
        <w:drawing>
          <wp:inline distT="0" distB="0" distL="0" distR="0" wp14:anchorId="22FE6848" wp14:editId="2E74F4D7">
            <wp:extent cx="4477375" cy="5839642"/>
            <wp:effectExtent l="0" t="0" r="0" b="8890"/>
            <wp:docPr id="131890735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pic:nvPicPr>
                  <pic:blipFill>
                    <a:blip r:embed="rId45">
                      <a:extLst>
                        <a:ext uri="{28A0092B-C50C-407E-A947-70E740481C1C}">
                          <a14:useLocalDpi xmlns:a14="http://schemas.microsoft.com/office/drawing/2010/main" val="0"/>
                        </a:ext>
                      </a:extLst>
                    </a:blip>
                    <a:stretch>
                      <a:fillRect/>
                    </a:stretch>
                  </pic:blipFill>
                  <pic:spPr>
                    <a:xfrm>
                      <a:off x="0" y="0"/>
                      <a:ext cx="4477375" cy="5839642"/>
                    </a:xfrm>
                    <a:prstGeom prst="rect">
                      <a:avLst/>
                    </a:prstGeom>
                  </pic:spPr>
                </pic:pic>
              </a:graphicData>
            </a:graphic>
          </wp:inline>
        </w:drawing>
      </w:r>
      <w:r w:rsidR="531AB1A1">
        <w:t xml:space="preserve"> </w:t>
      </w:r>
    </w:p>
    <w:p w14:paraId="3C4745F1" w14:textId="262CA79E" w:rsidR="00466E77" w:rsidRDefault="531AB1A1" w:rsidP="1E806E08">
      <w:pPr>
        <w:keepNext/>
        <w:spacing w:before="120" w:line="360" w:lineRule="auto"/>
        <w:jc w:val="center"/>
        <w:rPr>
          <w:rFonts w:ascii="Arial" w:hAnsi="Arial" w:cs="Arial"/>
          <w:sz w:val="20"/>
          <w:szCs w:val="20"/>
        </w:rPr>
      </w:pPr>
      <w:r w:rsidRPr="531AB1A1">
        <w:rPr>
          <w:rFonts w:ascii="Arial" w:hAnsi="Arial" w:cs="Arial"/>
          <w:sz w:val="20"/>
          <w:szCs w:val="20"/>
        </w:rPr>
        <w:t>Fonte: Autores (2024).</w:t>
      </w:r>
    </w:p>
    <w:p w14:paraId="05EB0114" w14:textId="56B6C972" w:rsidR="00824060" w:rsidRDefault="531AB1A1" w:rsidP="078076E3">
      <w:pPr>
        <w:jc w:val="center"/>
      </w:pPr>
      <w:r w:rsidRPr="531AB1A1">
        <w:rPr>
          <w:rFonts w:ascii="Arial" w:eastAsia="Arial" w:hAnsi="Arial" w:cs="Arial"/>
          <w:i/>
          <w:iCs/>
          <w:sz w:val="20"/>
          <w:szCs w:val="20"/>
        </w:rPr>
        <w:t xml:space="preserve"> </w:t>
      </w:r>
    </w:p>
    <w:p w14:paraId="7063C1C1" w14:textId="7593FEFE" w:rsidR="00BE419B" w:rsidRPr="00BE419B" w:rsidRDefault="531AB1A1" w:rsidP="00BE419B">
      <w:pPr>
        <w:pStyle w:val="Legenda"/>
        <w:keepNext/>
        <w:jc w:val="center"/>
        <w:rPr>
          <w:rFonts w:ascii="Arial" w:hAnsi="Arial" w:cs="Arial"/>
          <w:b w:val="0"/>
          <w:bCs w:val="0"/>
        </w:rPr>
      </w:pPr>
      <w:bookmarkStart w:id="134" w:name="_Toc183291029"/>
      <w:r w:rsidRPr="531AB1A1">
        <w:rPr>
          <w:rFonts w:ascii="Arial" w:hAnsi="Arial" w:cs="Arial"/>
        </w:rPr>
        <w:lastRenderedPageBreak/>
        <w:t xml:space="preserve">Figura </w:t>
      </w:r>
      <w:r w:rsidR="00BE419B" w:rsidRPr="531AB1A1">
        <w:rPr>
          <w:rFonts w:ascii="Arial" w:hAnsi="Arial" w:cs="Arial"/>
        </w:rPr>
        <w:fldChar w:fldCharType="begin"/>
      </w:r>
      <w:r w:rsidR="00BE419B" w:rsidRPr="531AB1A1">
        <w:rPr>
          <w:rFonts w:ascii="Arial" w:hAnsi="Arial" w:cs="Arial"/>
        </w:rPr>
        <w:instrText xml:space="preserve"> SEQ Figura \* ARABIC </w:instrText>
      </w:r>
      <w:r w:rsidR="00BE419B" w:rsidRPr="531AB1A1">
        <w:rPr>
          <w:rFonts w:ascii="Arial" w:hAnsi="Arial" w:cs="Arial"/>
        </w:rPr>
        <w:fldChar w:fldCharType="separate"/>
      </w:r>
      <w:r w:rsidR="00A2034F">
        <w:rPr>
          <w:rFonts w:ascii="Arial" w:hAnsi="Arial" w:cs="Arial"/>
          <w:noProof/>
        </w:rPr>
        <w:t>35</w:t>
      </w:r>
      <w:r w:rsidR="00BE419B" w:rsidRPr="531AB1A1">
        <w:rPr>
          <w:rFonts w:ascii="Arial" w:hAnsi="Arial" w:cs="Arial"/>
        </w:rPr>
        <w:fldChar w:fldCharType="end"/>
      </w:r>
      <w:r w:rsidRPr="531AB1A1">
        <w:rPr>
          <w:rFonts w:ascii="Arial" w:hAnsi="Arial" w:cs="Arial"/>
        </w:rPr>
        <w:t xml:space="preserve"> - </w:t>
      </w:r>
      <w:r w:rsidRPr="531AB1A1">
        <w:rPr>
          <w:rFonts w:ascii="Arial" w:hAnsi="Arial" w:cs="Arial"/>
          <w:b w:val="0"/>
          <w:bCs w:val="0"/>
        </w:rPr>
        <w:t>Diagrama de sequência comentar reclamação – Fluxo Principal CSU011</w:t>
      </w:r>
      <w:bookmarkEnd w:id="134"/>
    </w:p>
    <w:p w14:paraId="3D1C46FB" w14:textId="45B69909" w:rsidR="00274BAF" w:rsidRPr="00BE419B" w:rsidRDefault="00A427A9" w:rsidP="00A427A9">
      <w:pPr>
        <w:pStyle w:val="Legenda"/>
        <w:keepNext/>
        <w:jc w:val="center"/>
        <w:rPr>
          <w:rFonts w:ascii="Arial" w:hAnsi="Arial" w:cs="Arial"/>
          <w:b w:val="0"/>
          <w:bCs w:val="0"/>
        </w:rPr>
      </w:pPr>
      <w:r>
        <w:rPr>
          <w:noProof/>
        </w:rPr>
        <w:drawing>
          <wp:inline distT="0" distB="0" distL="0" distR="0" wp14:anchorId="7F1E72B8" wp14:editId="36A42F8D">
            <wp:extent cx="5760085" cy="2476500"/>
            <wp:effectExtent l="0" t="0" r="0" b="0"/>
            <wp:docPr id="200055366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pic:nvPicPr>
                  <pic:blipFill>
                    <a:blip r:embed="rId46">
                      <a:extLst>
                        <a:ext uri="{28A0092B-C50C-407E-A947-70E740481C1C}">
                          <a14:useLocalDpi xmlns:a14="http://schemas.microsoft.com/office/drawing/2010/main" val="0"/>
                        </a:ext>
                      </a:extLst>
                    </a:blip>
                    <a:stretch>
                      <a:fillRect/>
                    </a:stretch>
                  </pic:blipFill>
                  <pic:spPr>
                    <a:xfrm>
                      <a:off x="0" y="0"/>
                      <a:ext cx="5760085" cy="2476500"/>
                    </a:xfrm>
                    <a:prstGeom prst="rect">
                      <a:avLst/>
                    </a:prstGeom>
                  </pic:spPr>
                </pic:pic>
              </a:graphicData>
            </a:graphic>
          </wp:inline>
        </w:drawing>
      </w:r>
      <w:r w:rsidR="531AB1A1">
        <w:t xml:space="preserve"> </w:t>
      </w:r>
      <w:r w:rsidR="531AB1A1" w:rsidRPr="531AB1A1">
        <w:rPr>
          <w:rFonts w:ascii="Arial" w:hAnsi="Arial" w:cs="Arial"/>
          <w:b w:val="0"/>
          <w:bCs w:val="0"/>
        </w:rPr>
        <w:t>Fonte: Autores (2024).</w:t>
      </w:r>
    </w:p>
    <w:p w14:paraId="0F164991" w14:textId="6664B6E5" w:rsidR="00824060" w:rsidRDefault="00824060" w:rsidP="078076E3"/>
    <w:p w14:paraId="4C3E4507" w14:textId="2F7D1C3C" w:rsidR="005729DC" w:rsidRPr="005729DC" w:rsidRDefault="531AB1A1" w:rsidP="008258E6">
      <w:pPr>
        <w:pStyle w:val="Ttulo3"/>
      </w:pPr>
      <w:bookmarkStart w:id="135" w:name="_Toc1789270596"/>
      <w:bookmarkStart w:id="136" w:name="_Toc168250114"/>
      <w:bookmarkStart w:id="137" w:name="_Toc183291697"/>
      <w:r>
        <w:t xml:space="preserve">Diagrama de classes do caso de uso curtir </w:t>
      </w:r>
      <w:bookmarkEnd w:id="135"/>
      <w:bookmarkEnd w:id="136"/>
      <w:r>
        <w:t>reclamação</w:t>
      </w:r>
      <w:bookmarkEnd w:id="137"/>
    </w:p>
    <w:p w14:paraId="0284E883" w14:textId="77777777" w:rsidR="005729DC" w:rsidRDefault="005729DC" w:rsidP="00AF78C4">
      <w:pPr>
        <w:pStyle w:val="Legenda"/>
        <w:keepNext/>
        <w:jc w:val="center"/>
        <w:rPr>
          <w:rFonts w:ascii="Arial" w:hAnsi="Arial" w:cs="Arial"/>
          <w:highlight w:val="yellow"/>
        </w:rPr>
      </w:pPr>
    </w:p>
    <w:p w14:paraId="745D11C5" w14:textId="0E8DF692" w:rsidR="00AF78C4" w:rsidRPr="00274BAF" w:rsidRDefault="531AB1A1" w:rsidP="00AF78C4">
      <w:pPr>
        <w:pStyle w:val="Legenda"/>
        <w:keepNext/>
        <w:jc w:val="center"/>
        <w:rPr>
          <w:rFonts w:ascii="Arial" w:hAnsi="Arial" w:cs="Arial"/>
        </w:rPr>
      </w:pPr>
      <w:bookmarkStart w:id="138" w:name="_Toc183291030"/>
      <w:r w:rsidRPr="531AB1A1">
        <w:rPr>
          <w:rFonts w:ascii="Arial" w:hAnsi="Arial" w:cs="Arial"/>
        </w:rPr>
        <w:t xml:space="preserve">Figura </w:t>
      </w:r>
      <w:r w:rsidR="00AF78C4" w:rsidRPr="531AB1A1">
        <w:rPr>
          <w:rFonts w:ascii="Arial" w:hAnsi="Arial" w:cs="Arial"/>
        </w:rPr>
        <w:fldChar w:fldCharType="begin"/>
      </w:r>
      <w:r w:rsidR="00AF78C4" w:rsidRPr="531AB1A1">
        <w:rPr>
          <w:rFonts w:ascii="Arial" w:hAnsi="Arial" w:cs="Arial"/>
        </w:rPr>
        <w:instrText xml:space="preserve"> SEQ Figura \* ARABIC </w:instrText>
      </w:r>
      <w:r w:rsidR="00AF78C4" w:rsidRPr="531AB1A1">
        <w:rPr>
          <w:rFonts w:ascii="Arial" w:hAnsi="Arial" w:cs="Arial"/>
        </w:rPr>
        <w:fldChar w:fldCharType="separate"/>
      </w:r>
      <w:r w:rsidR="00A2034F">
        <w:rPr>
          <w:rFonts w:ascii="Arial" w:hAnsi="Arial" w:cs="Arial"/>
          <w:noProof/>
        </w:rPr>
        <w:t>36</w:t>
      </w:r>
      <w:r w:rsidR="00AF78C4" w:rsidRPr="531AB1A1">
        <w:rPr>
          <w:rFonts w:ascii="Arial" w:hAnsi="Arial" w:cs="Arial"/>
        </w:rPr>
        <w:fldChar w:fldCharType="end"/>
      </w:r>
      <w:r w:rsidRPr="531AB1A1">
        <w:rPr>
          <w:rFonts w:ascii="Arial" w:hAnsi="Arial" w:cs="Arial"/>
        </w:rPr>
        <w:t xml:space="preserve"> - </w:t>
      </w:r>
      <w:r w:rsidRPr="531AB1A1">
        <w:rPr>
          <w:rFonts w:ascii="Arial" w:hAnsi="Arial" w:cs="Arial"/>
          <w:b w:val="0"/>
          <w:bCs w:val="0"/>
        </w:rPr>
        <w:t>Diagrama de classes do caso de uso curtir reclamação</w:t>
      </w:r>
      <w:bookmarkEnd w:id="138"/>
      <w:r w:rsidRPr="531AB1A1">
        <w:rPr>
          <w:rFonts w:ascii="Arial" w:hAnsi="Arial" w:cs="Arial"/>
          <w:b w:val="0"/>
          <w:bCs w:val="0"/>
        </w:rPr>
        <w:t xml:space="preserve"> </w:t>
      </w:r>
    </w:p>
    <w:p w14:paraId="7871AE58" w14:textId="1C61D4A1" w:rsidR="00274BAF" w:rsidRDefault="00875269" w:rsidP="00274BAF">
      <w:pPr>
        <w:keepNext/>
        <w:spacing w:before="120" w:line="360" w:lineRule="auto"/>
        <w:ind w:firstLine="708"/>
        <w:jc w:val="center"/>
        <w:rPr>
          <w:rFonts w:ascii="Arial" w:hAnsi="Arial" w:cs="Arial"/>
          <w:sz w:val="20"/>
          <w:szCs w:val="20"/>
        </w:rPr>
      </w:pPr>
      <w:r>
        <w:rPr>
          <w:noProof/>
        </w:rPr>
        <w:drawing>
          <wp:inline distT="0" distB="0" distL="0" distR="0" wp14:anchorId="58BC8B1D" wp14:editId="13195262">
            <wp:extent cx="4382112" cy="5858693"/>
            <wp:effectExtent l="0" t="0" r="0" b="8890"/>
            <wp:docPr id="39929522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pic:nvPicPr>
                  <pic:blipFill>
                    <a:blip r:embed="rId47">
                      <a:extLst>
                        <a:ext uri="{28A0092B-C50C-407E-A947-70E740481C1C}">
                          <a14:useLocalDpi xmlns:a14="http://schemas.microsoft.com/office/drawing/2010/main" val="0"/>
                        </a:ext>
                      </a:extLst>
                    </a:blip>
                    <a:stretch>
                      <a:fillRect/>
                    </a:stretch>
                  </pic:blipFill>
                  <pic:spPr>
                    <a:xfrm>
                      <a:off x="0" y="0"/>
                      <a:ext cx="4382112" cy="5858693"/>
                    </a:xfrm>
                    <a:prstGeom prst="rect">
                      <a:avLst/>
                    </a:prstGeom>
                  </pic:spPr>
                </pic:pic>
              </a:graphicData>
            </a:graphic>
          </wp:inline>
        </w:drawing>
      </w:r>
      <w:r w:rsidR="531AB1A1">
        <w:t xml:space="preserve"> </w:t>
      </w:r>
      <w:r>
        <w:br/>
      </w:r>
      <w:r w:rsidR="531AB1A1" w:rsidRPr="531AB1A1">
        <w:rPr>
          <w:rFonts w:ascii="Arial" w:hAnsi="Arial" w:cs="Arial"/>
          <w:sz w:val="20"/>
          <w:szCs w:val="20"/>
        </w:rPr>
        <w:t xml:space="preserve"> Fonte: Autores (2024).</w:t>
      </w:r>
    </w:p>
    <w:p w14:paraId="6661D7F7" w14:textId="3C3A4E0B" w:rsidR="00824060" w:rsidRDefault="00824060" w:rsidP="4C48A0A5">
      <w:pPr>
        <w:spacing w:line="360" w:lineRule="auto"/>
        <w:jc w:val="center"/>
      </w:pPr>
    </w:p>
    <w:p w14:paraId="0B2767C4" w14:textId="59AA725A" w:rsidR="00BE419B" w:rsidRPr="00BE419B" w:rsidRDefault="531AB1A1" w:rsidP="00BE419B">
      <w:pPr>
        <w:pStyle w:val="Legenda"/>
        <w:keepNext/>
        <w:jc w:val="center"/>
        <w:rPr>
          <w:rFonts w:ascii="Arial" w:hAnsi="Arial" w:cs="Arial"/>
        </w:rPr>
      </w:pPr>
      <w:bookmarkStart w:id="139" w:name="_Toc183291031"/>
      <w:r w:rsidRPr="531AB1A1">
        <w:rPr>
          <w:rFonts w:ascii="Arial" w:hAnsi="Arial" w:cs="Arial"/>
        </w:rPr>
        <w:lastRenderedPageBreak/>
        <w:t xml:space="preserve">Figura </w:t>
      </w:r>
      <w:r w:rsidR="00BE419B" w:rsidRPr="531AB1A1">
        <w:rPr>
          <w:rFonts w:ascii="Arial" w:hAnsi="Arial" w:cs="Arial"/>
        </w:rPr>
        <w:fldChar w:fldCharType="begin"/>
      </w:r>
      <w:r w:rsidR="00BE419B" w:rsidRPr="531AB1A1">
        <w:rPr>
          <w:rFonts w:ascii="Arial" w:hAnsi="Arial" w:cs="Arial"/>
        </w:rPr>
        <w:instrText xml:space="preserve"> SEQ Figura \* ARABIC </w:instrText>
      </w:r>
      <w:r w:rsidR="00BE419B" w:rsidRPr="531AB1A1">
        <w:rPr>
          <w:rFonts w:ascii="Arial" w:hAnsi="Arial" w:cs="Arial"/>
        </w:rPr>
        <w:fldChar w:fldCharType="separate"/>
      </w:r>
      <w:r w:rsidR="00A2034F">
        <w:rPr>
          <w:rFonts w:ascii="Arial" w:hAnsi="Arial" w:cs="Arial"/>
          <w:noProof/>
        </w:rPr>
        <w:t>37</w:t>
      </w:r>
      <w:r w:rsidR="00BE419B" w:rsidRPr="531AB1A1">
        <w:rPr>
          <w:rFonts w:ascii="Arial" w:hAnsi="Arial" w:cs="Arial"/>
        </w:rPr>
        <w:fldChar w:fldCharType="end"/>
      </w:r>
      <w:r w:rsidRPr="531AB1A1">
        <w:rPr>
          <w:rFonts w:ascii="Arial" w:hAnsi="Arial" w:cs="Arial"/>
        </w:rPr>
        <w:t xml:space="preserve"> - </w:t>
      </w:r>
      <w:r w:rsidRPr="531AB1A1">
        <w:rPr>
          <w:rFonts w:ascii="Arial" w:hAnsi="Arial" w:cs="Arial"/>
          <w:b w:val="0"/>
          <w:bCs w:val="0"/>
        </w:rPr>
        <w:t>Diagrama de sequência curtir reclamação – Fluxo Principal CSU010</w:t>
      </w:r>
      <w:bookmarkEnd w:id="139"/>
    </w:p>
    <w:p w14:paraId="208216F8" w14:textId="48FD4D02" w:rsidR="00274BAF" w:rsidRDefault="00A427A9" w:rsidP="00A427A9">
      <w:pPr>
        <w:pStyle w:val="Legenda"/>
        <w:keepNext/>
        <w:jc w:val="center"/>
        <w:rPr>
          <w:rFonts w:ascii="Arial" w:hAnsi="Arial" w:cs="Arial"/>
        </w:rPr>
      </w:pPr>
      <w:r>
        <w:rPr>
          <w:noProof/>
        </w:rPr>
        <w:drawing>
          <wp:inline distT="0" distB="0" distL="0" distR="0" wp14:anchorId="0B6A92E2" wp14:editId="72E8CF18">
            <wp:extent cx="5760085" cy="2534920"/>
            <wp:effectExtent l="0" t="0" r="0" b="0"/>
            <wp:docPr id="55549831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pic:nvPicPr>
                  <pic:blipFill>
                    <a:blip r:embed="rId48">
                      <a:extLst>
                        <a:ext uri="{28A0092B-C50C-407E-A947-70E740481C1C}">
                          <a14:useLocalDpi xmlns:a14="http://schemas.microsoft.com/office/drawing/2010/main" val="0"/>
                        </a:ext>
                      </a:extLst>
                    </a:blip>
                    <a:stretch>
                      <a:fillRect/>
                    </a:stretch>
                  </pic:blipFill>
                  <pic:spPr>
                    <a:xfrm>
                      <a:off x="0" y="0"/>
                      <a:ext cx="5760085" cy="2534920"/>
                    </a:xfrm>
                    <a:prstGeom prst="rect">
                      <a:avLst/>
                    </a:prstGeom>
                  </pic:spPr>
                </pic:pic>
              </a:graphicData>
            </a:graphic>
          </wp:inline>
        </w:drawing>
      </w:r>
      <w:r w:rsidR="531AB1A1">
        <w:t xml:space="preserve"> </w:t>
      </w:r>
      <w:r w:rsidR="531AB1A1" w:rsidRPr="531AB1A1">
        <w:rPr>
          <w:rFonts w:ascii="Arial" w:hAnsi="Arial" w:cs="Arial"/>
          <w:b w:val="0"/>
          <w:bCs w:val="0"/>
        </w:rPr>
        <w:t>Fonte: Autores (2024).</w:t>
      </w:r>
    </w:p>
    <w:p w14:paraId="5975BC02" w14:textId="39B7EE27" w:rsidR="00824060" w:rsidRDefault="00824060" w:rsidP="078076E3">
      <w:pPr>
        <w:ind w:left="708"/>
        <w:jc w:val="center"/>
      </w:pPr>
    </w:p>
    <w:p w14:paraId="42337B2B" w14:textId="47DC04B4" w:rsidR="00824060" w:rsidRDefault="00824060" w:rsidP="531AB1A1">
      <w:pPr>
        <w:ind w:left="1429"/>
        <w:jc w:val="center"/>
        <w:rPr>
          <w:rFonts w:ascii="Arial" w:eastAsia="Arial" w:hAnsi="Arial" w:cs="Arial"/>
          <w:i/>
          <w:iCs/>
          <w:sz w:val="20"/>
          <w:szCs w:val="20"/>
        </w:rPr>
      </w:pPr>
    </w:p>
    <w:p w14:paraId="59E854D7" w14:textId="6531F6E2" w:rsidR="00824060" w:rsidRDefault="00824060" w:rsidP="078076E3"/>
    <w:p w14:paraId="7E5F2FFD" w14:textId="024AD765" w:rsidR="00824060" w:rsidRDefault="531AB1A1" w:rsidP="008258E6">
      <w:pPr>
        <w:pStyle w:val="Ttulo3"/>
      </w:pPr>
      <w:bookmarkStart w:id="140" w:name="_Toc2070489073"/>
      <w:bookmarkStart w:id="141" w:name="_Toc168250115"/>
      <w:bookmarkStart w:id="142" w:name="_Toc183291698"/>
      <w:r>
        <w:t>Diagrama de classes do caso de uso alterar status</w:t>
      </w:r>
      <w:bookmarkEnd w:id="140"/>
      <w:bookmarkEnd w:id="141"/>
      <w:bookmarkEnd w:id="142"/>
    </w:p>
    <w:p w14:paraId="5DF223BA" w14:textId="77777777" w:rsidR="00010528" w:rsidRDefault="00010528" w:rsidP="00AF78C4">
      <w:pPr>
        <w:pStyle w:val="Legenda"/>
        <w:keepNext/>
        <w:jc w:val="center"/>
        <w:rPr>
          <w:rFonts w:ascii="Arial" w:hAnsi="Arial" w:cs="Arial"/>
        </w:rPr>
      </w:pPr>
    </w:p>
    <w:p w14:paraId="3C8C6E8E" w14:textId="034BCA5F" w:rsidR="00AF78C4" w:rsidRPr="00274BAF" w:rsidRDefault="531AB1A1" w:rsidP="00AF78C4">
      <w:pPr>
        <w:pStyle w:val="Legenda"/>
        <w:keepNext/>
        <w:jc w:val="center"/>
        <w:rPr>
          <w:rFonts w:ascii="Arial" w:hAnsi="Arial" w:cs="Arial"/>
        </w:rPr>
      </w:pPr>
      <w:bookmarkStart w:id="143" w:name="_Toc183291032"/>
      <w:r w:rsidRPr="531AB1A1">
        <w:rPr>
          <w:rFonts w:ascii="Arial" w:hAnsi="Arial" w:cs="Arial"/>
        </w:rPr>
        <w:t xml:space="preserve">Figura </w:t>
      </w:r>
      <w:r w:rsidR="00AF78C4" w:rsidRPr="531AB1A1">
        <w:rPr>
          <w:rFonts w:ascii="Arial" w:hAnsi="Arial" w:cs="Arial"/>
        </w:rPr>
        <w:fldChar w:fldCharType="begin"/>
      </w:r>
      <w:r w:rsidR="00AF78C4" w:rsidRPr="531AB1A1">
        <w:rPr>
          <w:rFonts w:ascii="Arial" w:hAnsi="Arial" w:cs="Arial"/>
        </w:rPr>
        <w:instrText xml:space="preserve"> SEQ Figura \* ARABIC </w:instrText>
      </w:r>
      <w:r w:rsidR="00AF78C4" w:rsidRPr="531AB1A1">
        <w:rPr>
          <w:rFonts w:ascii="Arial" w:hAnsi="Arial" w:cs="Arial"/>
        </w:rPr>
        <w:fldChar w:fldCharType="separate"/>
      </w:r>
      <w:r w:rsidR="00A2034F">
        <w:rPr>
          <w:rFonts w:ascii="Arial" w:hAnsi="Arial" w:cs="Arial"/>
          <w:noProof/>
        </w:rPr>
        <w:t>38</w:t>
      </w:r>
      <w:r w:rsidR="00AF78C4" w:rsidRPr="531AB1A1">
        <w:rPr>
          <w:rFonts w:ascii="Arial" w:hAnsi="Arial" w:cs="Arial"/>
        </w:rPr>
        <w:fldChar w:fldCharType="end"/>
      </w:r>
      <w:r w:rsidRPr="531AB1A1">
        <w:rPr>
          <w:rFonts w:ascii="Arial" w:hAnsi="Arial" w:cs="Arial"/>
        </w:rPr>
        <w:t xml:space="preserve"> - </w:t>
      </w:r>
      <w:r w:rsidRPr="531AB1A1">
        <w:rPr>
          <w:rFonts w:ascii="Arial" w:hAnsi="Arial" w:cs="Arial"/>
          <w:b w:val="0"/>
          <w:bCs w:val="0"/>
        </w:rPr>
        <w:t>Diagrama de classes do caso de uso alterar status</w:t>
      </w:r>
      <w:bookmarkEnd w:id="143"/>
    </w:p>
    <w:p w14:paraId="2057AD4E" w14:textId="2D5FF5BE" w:rsidR="00274BAF" w:rsidRDefault="00557369" w:rsidP="00274BAF">
      <w:pPr>
        <w:keepNext/>
        <w:spacing w:before="120" w:line="360" w:lineRule="auto"/>
        <w:ind w:firstLine="708"/>
        <w:jc w:val="center"/>
        <w:rPr>
          <w:rFonts w:ascii="Arial" w:hAnsi="Arial" w:cs="Arial"/>
          <w:sz w:val="20"/>
          <w:szCs w:val="20"/>
        </w:rPr>
      </w:pPr>
      <w:r>
        <w:rPr>
          <w:noProof/>
        </w:rPr>
        <w:drawing>
          <wp:inline distT="0" distB="0" distL="0" distR="0" wp14:anchorId="7B48AE03" wp14:editId="2E69384A">
            <wp:extent cx="1571844" cy="6173061"/>
            <wp:effectExtent l="0" t="0" r="9525" b="0"/>
            <wp:docPr id="182452578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pic:nvPicPr>
                  <pic:blipFill>
                    <a:blip r:embed="rId49">
                      <a:extLst>
                        <a:ext uri="{28A0092B-C50C-407E-A947-70E740481C1C}">
                          <a14:useLocalDpi xmlns:a14="http://schemas.microsoft.com/office/drawing/2010/main" val="0"/>
                        </a:ext>
                      </a:extLst>
                    </a:blip>
                    <a:stretch>
                      <a:fillRect/>
                    </a:stretch>
                  </pic:blipFill>
                  <pic:spPr>
                    <a:xfrm>
                      <a:off x="0" y="0"/>
                      <a:ext cx="1571844" cy="6173061"/>
                    </a:xfrm>
                    <a:prstGeom prst="rect">
                      <a:avLst/>
                    </a:prstGeom>
                  </pic:spPr>
                </pic:pic>
              </a:graphicData>
            </a:graphic>
          </wp:inline>
        </w:drawing>
      </w:r>
      <w:r w:rsidR="531AB1A1">
        <w:t xml:space="preserve"> </w:t>
      </w:r>
      <w:r w:rsidR="531AB1A1" w:rsidRPr="531AB1A1">
        <w:rPr>
          <w:rFonts w:ascii="Arial" w:hAnsi="Arial" w:cs="Arial"/>
          <w:sz w:val="20"/>
          <w:szCs w:val="20"/>
        </w:rPr>
        <w:t xml:space="preserve"> </w:t>
      </w:r>
    </w:p>
    <w:p w14:paraId="5B23CFC6" w14:textId="23795FA8" w:rsidR="00274BAF" w:rsidRDefault="531AB1A1" w:rsidP="00274BAF">
      <w:pPr>
        <w:keepNext/>
        <w:spacing w:before="120" w:line="360" w:lineRule="auto"/>
        <w:ind w:firstLine="708"/>
        <w:jc w:val="center"/>
        <w:rPr>
          <w:rFonts w:ascii="Arial" w:hAnsi="Arial" w:cs="Arial"/>
          <w:sz w:val="20"/>
          <w:szCs w:val="20"/>
        </w:rPr>
      </w:pPr>
      <w:r w:rsidRPr="531AB1A1">
        <w:rPr>
          <w:rFonts w:ascii="Arial" w:hAnsi="Arial" w:cs="Arial"/>
          <w:sz w:val="20"/>
          <w:szCs w:val="20"/>
        </w:rPr>
        <w:t>Fonte: Autores (2024).</w:t>
      </w:r>
    </w:p>
    <w:p w14:paraId="210159F8" w14:textId="07E6B88C" w:rsidR="00824060" w:rsidRDefault="00824060" w:rsidP="00AF78C4">
      <w:pPr>
        <w:spacing w:line="360" w:lineRule="auto"/>
        <w:jc w:val="center"/>
      </w:pPr>
    </w:p>
    <w:p w14:paraId="59A9A343" w14:textId="7407F440" w:rsidR="00BE419B" w:rsidRPr="00BE419B" w:rsidRDefault="531AB1A1" w:rsidP="00BE419B">
      <w:pPr>
        <w:pStyle w:val="Legenda"/>
        <w:keepNext/>
        <w:jc w:val="center"/>
        <w:rPr>
          <w:rFonts w:ascii="Arial" w:hAnsi="Arial" w:cs="Arial"/>
        </w:rPr>
      </w:pPr>
      <w:bookmarkStart w:id="144" w:name="_Toc183291033"/>
      <w:r w:rsidRPr="531AB1A1">
        <w:rPr>
          <w:rFonts w:ascii="Arial" w:hAnsi="Arial" w:cs="Arial"/>
        </w:rPr>
        <w:lastRenderedPageBreak/>
        <w:t xml:space="preserve">Figura </w:t>
      </w:r>
      <w:r w:rsidR="00BE419B" w:rsidRPr="531AB1A1">
        <w:rPr>
          <w:rFonts w:ascii="Arial" w:hAnsi="Arial" w:cs="Arial"/>
        </w:rPr>
        <w:fldChar w:fldCharType="begin"/>
      </w:r>
      <w:r w:rsidR="00BE419B" w:rsidRPr="531AB1A1">
        <w:rPr>
          <w:rFonts w:ascii="Arial" w:hAnsi="Arial" w:cs="Arial"/>
        </w:rPr>
        <w:instrText xml:space="preserve"> SEQ Figura \* ARABIC </w:instrText>
      </w:r>
      <w:r w:rsidR="00BE419B" w:rsidRPr="531AB1A1">
        <w:rPr>
          <w:rFonts w:ascii="Arial" w:hAnsi="Arial" w:cs="Arial"/>
        </w:rPr>
        <w:fldChar w:fldCharType="separate"/>
      </w:r>
      <w:r w:rsidR="00A2034F">
        <w:rPr>
          <w:rFonts w:ascii="Arial" w:hAnsi="Arial" w:cs="Arial"/>
          <w:noProof/>
        </w:rPr>
        <w:t>39</w:t>
      </w:r>
      <w:r w:rsidR="00BE419B" w:rsidRPr="531AB1A1">
        <w:rPr>
          <w:rFonts w:ascii="Arial" w:hAnsi="Arial" w:cs="Arial"/>
        </w:rPr>
        <w:fldChar w:fldCharType="end"/>
      </w:r>
      <w:r w:rsidRPr="531AB1A1">
        <w:rPr>
          <w:rFonts w:ascii="Arial" w:hAnsi="Arial" w:cs="Arial"/>
        </w:rPr>
        <w:t xml:space="preserve"> - </w:t>
      </w:r>
      <w:r w:rsidRPr="531AB1A1">
        <w:rPr>
          <w:rFonts w:ascii="Arial" w:hAnsi="Arial" w:cs="Arial"/>
          <w:b w:val="0"/>
          <w:bCs w:val="0"/>
        </w:rPr>
        <w:t>Diagrama de sequência alterar status reclamação – Fluxo Principal CSU006</w:t>
      </w:r>
      <w:bookmarkEnd w:id="144"/>
    </w:p>
    <w:p w14:paraId="45055A24" w14:textId="3BEEDF2F" w:rsidR="00274BAF" w:rsidRDefault="00F24FEF" w:rsidP="00F24FEF">
      <w:pPr>
        <w:pStyle w:val="Legenda"/>
        <w:keepNext/>
        <w:jc w:val="center"/>
        <w:rPr>
          <w:rFonts w:ascii="Arial" w:hAnsi="Arial" w:cs="Arial"/>
        </w:rPr>
      </w:pPr>
      <w:r>
        <w:rPr>
          <w:noProof/>
        </w:rPr>
        <w:drawing>
          <wp:inline distT="0" distB="0" distL="0" distR="0" wp14:anchorId="7CC2ACB9" wp14:editId="738FB8CA">
            <wp:extent cx="5760085" cy="2625725"/>
            <wp:effectExtent l="0" t="0" r="0" b="3175"/>
            <wp:docPr id="172100454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pic:nvPicPr>
                  <pic:blipFill>
                    <a:blip r:embed="rId50">
                      <a:extLst>
                        <a:ext uri="{28A0092B-C50C-407E-A947-70E740481C1C}">
                          <a14:useLocalDpi xmlns:a14="http://schemas.microsoft.com/office/drawing/2010/main" val="0"/>
                        </a:ext>
                      </a:extLst>
                    </a:blip>
                    <a:stretch>
                      <a:fillRect/>
                    </a:stretch>
                  </pic:blipFill>
                  <pic:spPr>
                    <a:xfrm>
                      <a:off x="0" y="0"/>
                      <a:ext cx="5760085" cy="2625725"/>
                    </a:xfrm>
                    <a:prstGeom prst="rect">
                      <a:avLst/>
                    </a:prstGeom>
                  </pic:spPr>
                </pic:pic>
              </a:graphicData>
            </a:graphic>
          </wp:inline>
        </w:drawing>
      </w:r>
      <w:r w:rsidR="531AB1A1" w:rsidRPr="531AB1A1">
        <w:rPr>
          <w:rFonts w:ascii="Arial" w:hAnsi="Arial" w:cs="Arial"/>
          <w:b w:val="0"/>
          <w:bCs w:val="0"/>
        </w:rPr>
        <w:t xml:space="preserve"> Fonte: Autores (2024).</w:t>
      </w:r>
    </w:p>
    <w:p w14:paraId="21F29448" w14:textId="028B3C42" w:rsidR="00824060" w:rsidRDefault="00824060" w:rsidP="078076E3"/>
    <w:p w14:paraId="4B69F948" w14:textId="35CA3984" w:rsidR="005729DC" w:rsidRDefault="531AB1A1" w:rsidP="4EA89FAE">
      <w:pPr>
        <w:pStyle w:val="Ttulo3"/>
        <w:keepNext/>
      </w:pPr>
      <w:bookmarkStart w:id="145" w:name="_Toc2039531687"/>
      <w:bookmarkStart w:id="146" w:name="_Toc168250116"/>
      <w:bookmarkStart w:id="147" w:name="_Toc183291699"/>
      <w:r>
        <w:lastRenderedPageBreak/>
        <w:t>Diagrama de classes do caso de uso cadastrar usuário</w:t>
      </w:r>
      <w:bookmarkEnd w:id="145"/>
      <w:bookmarkEnd w:id="146"/>
      <w:bookmarkEnd w:id="147"/>
    </w:p>
    <w:p w14:paraId="58125095" w14:textId="73A368C5" w:rsidR="00274BAF" w:rsidRDefault="531AB1A1" w:rsidP="1E806E08">
      <w:pPr>
        <w:pStyle w:val="Legenda"/>
        <w:keepNext/>
        <w:spacing w:before="120" w:line="360" w:lineRule="auto"/>
        <w:jc w:val="center"/>
        <w:rPr>
          <w:rFonts w:ascii="Arial" w:hAnsi="Arial" w:cs="Arial"/>
          <w:b w:val="0"/>
          <w:bCs w:val="0"/>
        </w:rPr>
      </w:pPr>
      <w:bookmarkStart w:id="148" w:name="_Toc183291034"/>
      <w:r w:rsidRPr="531AB1A1">
        <w:rPr>
          <w:rFonts w:ascii="Arial" w:hAnsi="Arial" w:cs="Arial"/>
        </w:rPr>
        <w:t xml:space="preserve">Figura </w:t>
      </w:r>
      <w:r w:rsidR="00AF78C4" w:rsidRPr="531AB1A1">
        <w:rPr>
          <w:rFonts w:ascii="Arial" w:hAnsi="Arial" w:cs="Arial"/>
        </w:rPr>
        <w:fldChar w:fldCharType="begin"/>
      </w:r>
      <w:r w:rsidR="00AF78C4" w:rsidRPr="531AB1A1">
        <w:rPr>
          <w:rFonts w:ascii="Arial" w:hAnsi="Arial" w:cs="Arial"/>
        </w:rPr>
        <w:instrText xml:space="preserve"> SEQ Figura \* ARABIC </w:instrText>
      </w:r>
      <w:r w:rsidR="00AF78C4" w:rsidRPr="531AB1A1">
        <w:rPr>
          <w:rFonts w:ascii="Arial" w:hAnsi="Arial" w:cs="Arial"/>
        </w:rPr>
        <w:fldChar w:fldCharType="separate"/>
      </w:r>
      <w:r w:rsidR="00A2034F">
        <w:rPr>
          <w:rFonts w:ascii="Arial" w:hAnsi="Arial" w:cs="Arial"/>
          <w:noProof/>
        </w:rPr>
        <w:t>40</w:t>
      </w:r>
      <w:r w:rsidR="00AF78C4" w:rsidRPr="531AB1A1">
        <w:rPr>
          <w:rFonts w:ascii="Arial" w:hAnsi="Arial" w:cs="Arial"/>
        </w:rPr>
        <w:fldChar w:fldCharType="end"/>
      </w:r>
      <w:r w:rsidRPr="531AB1A1">
        <w:rPr>
          <w:rFonts w:ascii="Arial" w:hAnsi="Arial" w:cs="Arial"/>
        </w:rPr>
        <w:t xml:space="preserve"> - </w:t>
      </w:r>
      <w:r w:rsidRPr="531AB1A1">
        <w:rPr>
          <w:rFonts w:ascii="Arial" w:hAnsi="Arial" w:cs="Arial"/>
          <w:b w:val="0"/>
          <w:bCs w:val="0"/>
        </w:rPr>
        <w:t>Diagrama de classes do caso de uso cadastrar usuário</w:t>
      </w:r>
      <w:bookmarkEnd w:id="148"/>
      <w:r>
        <w:t xml:space="preserve"> </w:t>
      </w:r>
    </w:p>
    <w:p w14:paraId="6E4C3732" w14:textId="053D72C4" w:rsidR="00274BAF" w:rsidRDefault="33A061B5" w:rsidP="4EA89FAE">
      <w:pPr>
        <w:keepNext/>
        <w:spacing w:before="120" w:line="360" w:lineRule="auto"/>
        <w:ind w:firstLine="708"/>
        <w:jc w:val="center"/>
      </w:pPr>
      <w:r>
        <w:rPr>
          <w:noProof/>
        </w:rPr>
        <w:drawing>
          <wp:inline distT="0" distB="0" distL="0" distR="0" wp14:anchorId="71F37C7C" wp14:editId="6923315E">
            <wp:extent cx="3191320" cy="5334742"/>
            <wp:effectExtent l="0" t="0" r="0" b="0"/>
            <wp:docPr id="255232681" name="Imagem 255232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55232681"/>
                    <pic:cNvPicPr/>
                  </pic:nvPicPr>
                  <pic:blipFill>
                    <a:blip r:embed="rId51">
                      <a:extLst>
                        <a:ext uri="{28A0092B-C50C-407E-A947-70E740481C1C}">
                          <a14:useLocalDpi xmlns:a14="http://schemas.microsoft.com/office/drawing/2010/main" val="0"/>
                        </a:ext>
                      </a:extLst>
                    </a:blip>
                    <a:stretch>
                      <a:fillRect/>
                    </a:stretch>
                  </pic:blipFill>
                  <pic:spPr>
                    <a:xfrm>
                      <a:off x="0" y="0"/>
                      <a:ext cx="3191320" cy="5334742"/>
                    </a:xfrm>
                    <a:prstGeom prst="rect">
                      <a:avLst/>
                    </a:prstGeom>
                  </pic:spPr>
                </pic:pic>
              </a:graphicData>
            </a:graphic>
          </wp:inline>
        </w:drawing>
      </w:r>
    </w:p>
    <w:p w14:paraId="7B83AC49" w14:textId="617713F4" w:rsidR="00274BAF" w:rsidRDefault="531AB1A1" w:rsidP="00274BAF">
      <w:pPr>
        <w:keepNext/>
        <w:spacing w:before="120" w:line="360" w:lineRule="auto"/>
        <w:ind w:firstLine="708"/>
        <w:jc w:val="center"/>
        <w:rPr>
          <w:rFonts w:ascii="Arial" w:hAnsi="Arial" w:cs="Arial"/>
          <w:sz w:val="20"/>
          <w:szCs w:val="20"/>
        </w:rPr>
      </w:pPr>
      <w:r w:rsidRPr="531AB1A1">
        <w:rPr>
          <w:rFonts w:ascii="Arial" w:hAnsi="Arial" w:cs="Arial"/>
          <w:sz w:val="20"/>
          <w:szCs w:val="20"/>
        </w:rPr>
        <w:t>Fonte: Autores (2024).</w:t>
      </w:r>
    </w:p>
    <w:p w14:paraId="7FC6D4F8" w14:textId="05757006" w:rsidR="00824060" w:rsidRPr="00AF78C4" w:rsidRDefault="00824060" w:rsidP="4C48A0A5">
      <w:pPr>
        <w:pStyle w:val="PargrafodaLista"/>
        <w:spacing w:line="360" w:lineRule="auto"/>
        <w:jc w:val="center"/>
      </w:pPr>
    </w:p>
    <w:p w14:paraId="538C1821" w14:textId="4677AC41" w:rsidR="00824060" w:rsidRDefault="531AB1A1" w:rsidP="1E806E08">
      <w:pPr>
        <w:pStyle w:val="Legenda"/>
        <w:keepNext/>
        <w:jc w:val="center"/>
        <w:rPr>
          <w:rFonts w:ascii="Arial" w:hAnsi="Arial" w:cs="Arial"/>
        </w:rPr>
      </w:pPr>
      <w:bookmarkStart w:id="149" w:name="_Toc183291035"/>
      <w:r w:rsidRPr="531AB1A1">
        <w:rPr>
          <w:rFonts w:ascii="Arial" w:hAnsi="Arial" w:cs="Arial"/>
        </w:rPr>
        <w:lastRenderedPageBreak/>
        <w:t xml:space="preserve">Figura </w:t>
      </w:r>
      <w:r w:rsidR="00AF78C4" w:rsidRPr="531AB1A1">
        <w:rPr>
          <w:rFonts w:ascii="Arial" w:hAnsi="Arial" w:cs="Arial"/>
        </w:rPr>
        <w:fldChar w:fldCharType="begin"/>
      </w:r>
      <w:r w:rsidR="00AF78C4" w:rsidRPr="531AB1A1">
        <w:rPr>
          <w:rFonts w:ascii="Arial" w:hAnsi="Arial" w:cs="Arial"/>
        </w:rPr>
        <w:instrText xml:space="preserve"> SEQ Figura \* ARABIC </w:instrText>
      </w:r>
      <w:r w:rsidR="00AF78C4" w:rsidRPr="531AB1A1">
        <w:rPr>
          <w:rFonts w:ascii="Arial" w:hAnsi="Arial" w:cs="Arial"/>
        </w:rPr>
        <w:fldChar w:fldCharType="separate"/>
      </w:r>
      <w:r w:rsidR="00A2034F">
        <w:rPr>
          <w:rFonts w:ascii="Arial" w:hAnsi="Arial" w:cs="Arial"/>
          <w:noProof/>
        </w:rPr>
        <w:t>41</w:t>
      </w:r>
      <w:r w:rsidR="00AF78C4" w:rsidRPr="531AB1A1">
        <w:rPr>
          <w:rFonts w:ascii="Arial" w:hAnsi="Arial" w:cs="Arial"/>
        </w:rPr>
        <w:fldChar w:fldCharType="end"/>
      </w:r>
      <w:r w:rsidRPr="531AB1A1">
        <w:rPr>
          <w:rFonts w:ascii="Arial" w:hAnsi="Arial" w:cs="Arial"/>
        </w:rPr>
        <w:t xml:space="preserve"> – </w:t>
      </w:r>
      <w:r w:rsidRPr="531AB1A1">
        <w:rPr>
          <w:rFonts w:ascii="Arial" w:hAnsi="Arial" w:cs="Arial"/>
          <w:b w:val="0"/>
          <w:bCs w:val="0"/>
        </w:rPr>
        <w:t>Diagrama de sequência cadastrar usuário – Fluxo Principal CSU002</w:t>
      </w:r>
      <w:bookmarkEnd w:id="149"/>
    </w:p>
    <w:p w14:paraId="6D43B973" w14:textId="5BC35A6B" w:rsidR="00274BAF" w:rsidRDefault="23EFD3DD" w:rsidP="4EA89FAE">
      <w:pPr>
        <w:keepNext/>
        <w:spacing w:before="120" w:line="360" w:lineRule="auto"/>
        <w:jc w:val="center"/>
        <w:rPr>
          <w:rFonts w:ascii="Arial" w:hAnsi="Arial" w:cs="Arial"/>
          <w:sz w:val="20"/>
          <w:szCs w:val="20"/>
        </w:rPr>
      </w:pPr>
      <w:r>
        <w:rPr>
          <w:noProof/>
        </w:rPr>
        <w:drawing>
          <wp:inline distT="0" distB="0" distL="0" distR="0" wp14:anchorId="72C4DD73" wp14:editId="00F6A116">
            <wp:extent cx="5762626" cy="2305050"/>
            <wp:effectExtent l="0" t="0" r="0" b="0"/>
            <wp:docPr id="1207469652" name="Imagem 1207469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07469652"/>
                    <pic:cNvPicPr/>
                  </pic:nvPicPr>
                  <pic:blipFill>
                    <a:blip r:embed="rId52">
                      <a:extLst>
                        <a:ext uri="{28A0092B-C50C-407E-A947-70E740481C1C}">
                          <a14:useLocalDpi xmlns:a14="http://schemas.microsoft.com/office/drawing/2010/main" val="0"/>
                        </a:ext>
                      </a:extLst>
                    </a:blip>
                    <a:stretch>
                      <a:fillRect/>
                    </a:stretch>
                  </pic:blipFill>
                  <pic:spPr>
                    <a:xfrm>
                      <a:off x="0" y="0"/>
                      <a:ext cx="5762626" cy="2305050"/>
                    </a:xfrm>
                    <a:prstGeom prst="rect">
                      <a:avLst/>
                    </a:prstGeom>
                  </pic:spPr>
                </pic:pic>
              </a:graphicData>
            </a:graphic>
          </wp:inline>
        </w:drawing>
      </w:r>
      <w:r w:rsidR="531AB1A1" w:rsidRPr="531AB1A1">
        <w:rPr>
          <w:rFonts w:ascii="Arial" w:hAnsi="Arial" w:cs="Arial"/>
          <w:sz w:val="20"/>
          <w:szCs w:val="20"/>
        </w:rPr>
        <w:t>Fonte: Autores (2024).</w:t>
      </w:r>
    </w:p>
    <w:p w14:paraId="2DBF7F46" w14:textId="735C8F20" w:rsidR="00824060" w:rsidRDefault="00824060" w:rsidP="078076E3"/>
    <w:p w14:paraId="63BF0CE3" w14:textId="3C00F2F1" w:rsidR="00824060" w:rsidRDefault="531AB1A1" w:rsidP="008258E6">
      <w:pPr>
        <w:pStyle w:val="Ttulo2"/>
        <w:rPr>
          <w:rFonts w:eastAsia="Arial"/>
        </w:rPr>
      </w:pPr>
      <w:bookmarkStart w:id="150" w:name="_Toc1382414198"/>
      <w:bookmarkStart w:id="151" w:name="_Toc183291700"/>
      <w:r w:rsidRPr="531AB1A1">
        <w:rPr>
          <w:rFonts w:eastAsia="Arial"/>
        </w:rPr>
        <w:t>Diagrama de atividades</w:t>
      </w:r>
      <w:bookmarkEnd w:id="150"/>
      <w:bookmarkEnd w:id="151"/>
    </w:p>
    <w:p w14:paraId="1601884A" w14:textId="77777777" w:rsidR="00010528" w:rsidRPr="00010528" w:rsidRDefault="00010528" w:rsidP="00010528">
      <w:pPr>
        <w:rPr>
          <w:rFonts w:eastAsia="Arial"/>
        </w:rPr>
      </w:pPr>
    </w:p>
    <w:p w14:paraId="33F8A72F" w14:textId="56BD5D46" w:rsidR="00824060" w:rsidRDefault="531AB1A1" w:rsidP="00010528">
      <w:pPr>
        <w:spacing w:before="120" w:line="360" w:lineRule="auto"/>
        <w:ind w:firstLine="363"/>
        <w:jc w:val="both"/>
      </w:pPr>
      <w:r w:rsidRPr="531AB1A1">
        <w:rPr>
          <w:rFonts w:ascii="Arial" w:eastAsia="Arial" w:hAnsi="Arial" w:cs="Arial"/>
        </w:rPr>
        <w:t>O diagrama de atividades representa o detalhamento de tarefas e o fluxo de uma atividade para outra de um sistema.</w:t>
      </w:r>
    </w:p>
    <w:p w14:paraId="38D75757" w14:textId="1749E5F9" w:rsidR="00AF78C4" w:rsidRPr="00274BAF" w:rsidRDefault="531AB1A1" w:rsidP="00AF78C4">
      <w:pPr>
        <w:pStyle w:val="Legenda"/>
        <w:keepNext/>
        <w:jc w:val="center"/>
        <w:rPr>
          <w:rFonts w:ascii="Arial" w:hAnsi="Arial" w:cs="Arial"/>
        </w:rPr>
      </w:pPr>
      <w:bookmarkStart w:id="152" w:name="_Toc183291036"/>
      <w:r w:rsidRPr="531AB1A1">
        <w:rPr>
          <w:rFonts w:ascii="Arial" w:hAnsi="Arial" w:cs="Arial"/>
        </w:rPr>
        <w:lastRenderedPageBreak/>
        <w:t xml:space="preserve">Figura </w:t>
      </w:r>
      <w:r w:rsidR="00AF78C4" w:rsidRPr="531AB1A1">
        <w:rPr>
          <w:rFonts w:ascii="Arial" w:hAnsi="Arial" w:cs="Arial"/>
        </w:rPr>
        <w:fldChar w:fldCharType="begin"/>
      </w:r>
      <w:r w:rsidR="00AF78C4" w:rsidRPr="531AB1A1">
        <w:rPr>
          <w:rFonts w:ascii="Arial" w:hAnsi="Arial" w:cs="Arial"/>
        </w:rPr>
        <w:instrText xml:space="preserve"> SEQ Figura \* ARABIC </w:instrText>
      </w:r>
      <w:r w:rsidR="00AF78C4" w:rsidRPr="531AB1A1">
        <w:rPr>
          <w:rFonts w:ascii="Arial" w:hAnsi="Arial" w:cs="Arial"/>
        </w:rPr>
        <w:fldChar w:fldCharType="separate"/>
      </w:r>
      <w:r w:rsidR="00A2034F">
        <w:rPr>
          <w:rFonts w:ascii="Arial" w:hAnsi="Arial" w:cs="Arial"/>
          <w:noProof/>
        </w:rPr>
        <w:t>42</w:t>
      </w:r>
      <w:r w:rsidR="00AF78C4" w:rsidRPr="531AB1A1">
        <w:rPr>
          <w:rFonts w:ascii="Arial" w:hAnsi="Arial" w:cs="Arial"/>
        </w:rPr>
        <w:fldChar w:fldCharType="end"/>
      </w:r>
      <w:r w:rsidRPr="531AB1A1">
        <w:rPr>
          <w:rFonts w:ascii="Arial" w:hAnsi="Arial" w:cs="Arial"/>
        </w:rPr>
        <w:t xml:space="preserve"> </w:t>
      </w:r>
      <w:r w:rsidRPr="531AB1A1">
        <w:rPr>
          <w:rFonts w:ascii="Arial" w:hAnsi="Arial" w:cs="Arial"/>
          <w:b w:val="0"/>
          <w:bCs w:val="0"/>
        </w:rPr>
        <w:t>- Diagrama de atividades</w:t>
      </w:r>
      <w:bookmarkEnd w:id="152"/>
    </w:p>
    <w:p w14:paraId="7A673546" w14:textId="0DB9B590" w:rsidR="00274BAF" w:rsidRDefault="48C7E5EA" w:rsidP="274FAA57">
      <w:pPr>
        <w:keepNext/>
        <w:spacing w:before="120" w:line="360" w:lineRule="auto"/>
        <w:jc w:val="center"/>
        <w:rPr>
          <w:rFonts w:ascii="Arial" w:hAnsi="Arial" w:cs="Arial"/>
          <w:sz w:val="20"/>
          <w:szCs w:val="20"/>
        </w:rPr>
      </w:pPr>
      <w:r>
        <w:rPr>
          <w:noProof/>
        </w:rPr>
        <w:drawing>
          <wp:inline distT="0" distB="0" distL="0" distR="0" wp14:anchorId="4C4FF63D" wp14:editId="3FCE71DD">
            <wp:extent cx="5762626" cy="4724398"/>
            <wp:effectExtent l="0" t="0" r="0" b="0"/>
            <wp:docPr id="577908558" name="Imagem 577908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77908558"/>
                    <pic:cNvPicPr/>
                  </pic:nvPicPr>
                  <pic:blipFill>
                    <a:blip r:embed="rId53">
                      <a:extLst>
                        <a:ext uri="{28A0092B-C50C-407E-A947-70E740481C1C}">
                          <a14:useLocalDpi xmlns:a14="http://schemas.microsoft.com/office/drawing/2010/main" val="0"/>
                        </a:ext>
                      </a:extLst>
                    </a:blip>
                    <a:stretch>
                      <a:fillRect/>
                    </a:stretch>
                  </pic:blipFill>
                  <pic:spPr>
                    <a:xfrm>
                      <a:off x="0" y="0"/>
                      <a:ext cx="5762626" cy="4724398"/>
                    </a:xfrm>
                    <a:prstGeom prst="rect">
                      <a:avLst/>
                    </a:prstGeom>
                  </pic:spPr>
                </pic:pic>
              </a:graphicData>
            </a:graphic>
          </wp:inline>
        </w:drawing>
      </w:r>
      <w:r w:rsidR="531AB1A1" w:rsidRPr="531AB1A1">
        <w:rPr>
          <w:rFonts w:ascii="Arial" w:hAnsi="Arial" w:cs="Arial"/>
          <w:sz w:val="20"/>
          <w:szCs w:val="20"/>
        </w:rPr>
        <w:t>Fonte: Autores (2024).</w:t>
      </w:r>
    </w:p>
    <w:p w14:paraId="7EC34D02" w14:textId="1CB47309" w:rsidR="00824060" w:rsidRDefault="00824060" w:rsidP="078076E3">
      <w:pPr>
        <w:spacing w:line="360" w:lineRule="auto"/>
        <w:jc w:val="both"/>
      </w:pPr>
    </w:p>
    <w:p w14:paraId="483F1904" w14:textId="118B038E" w:rsidR="00824060" w:rsidRDefault="00824060" w:rsidP="531AB1A1">
      <w:pPr>
        <w:spacing w:before="120" w:after="120" w:line="360" w:lineRule="auto"/>
        <w:jc w:val="center"/>
        <w:rPr>
          <w:rFonts w:ascii="Arial" w:eastAsia="Arial" w:hAnsi="Arial" w:cs="Arial"/>
          <w:i/>
          <w:iCs/>
          <w:color w:val="2E74B5" w:themeColor="accent5" w:themeShade="BF"/>
          <w:sz w:val="16"/>
          <w:szCs w:val="16"/>
        </w:rPr>
      </w:pPr>
    </w:p>
    <w:p w14:paraId="26934C99" w14:textId="4831545D" w:rsidR="00824060" w:rsidRDefault="00824060" w:rsidP="078076E3"/>
    <w:p w14:paraId="252AF556" w14:textId="27E14323" w:rsidR="00824060" w:rsidRDefault="531AB1A1" w:rsidP="008258E6">
      <w:pPr>
        <w:pStyle w:val="Ttulo2"/>
        <w:rPr>
          <w:rFonts w:eastAsia="Arial"/>
        </w:rPr>
      </w:pPr>
      <w:bookmarkStart w:id="153" w:name="_Toc546648600"/>
      <w:bookmarkStart w:id="154" w:name="_Toc183291701"/>
      <w:r w:rsidRPr="531AB1A1">
        <w:rPr>
          <w:rFonts w:eastAsia="Arial"/>
        </w:rPr>
        <w:t>Diagrama de estados</w:t>
      </w:r>
      <w:bookmarkEnd w:id="153"/>
      <w:bookmarkEnd w:id="154"/>
    </w:p>
    <w:p w14:paraId="5DDD87FE" w14:textId="77777777" w:rsidR="00010528" w:rsidRPr="00010528" w:rsidRDefault="00010528" w:rsidP="00010528"/>
    <w:p w14:paraId="5504717D" w14:textId="5A0D0137" w:rsidR="00824060" w:rsidRDefault="531AB1A1" w:rsidP="00010528">
      <w:pPr>
        <w:spacing w:before="120" w:line="360" w:lineRule="auto"/>
        <w:ind w:firstLine="363"/>
        <w:jc w:val="both"/>
      </w:pPr>
      <w:r w:rsidRPr="531AB1A1">
        <w:rPr>
          <w:rFonts w:ascii="Arial" w:eastAsia="Arial" w:hAnsi="Arial" w:cs="Arial"/>
        </w:rPr>
        <w:t>O diagrama de estados especifica as sequências de estados pelas quais o objeto pode passar durante seu ciclo de vida em resposta a eventos.</w:t>
      </w:r>
    </w:p>
    <w:p w14:paraId="34F4AE49" w14:textId="5134E40C" w:rsidR="00AF78C4" w:rsidRPr="00274BAF" w:rsidRDefault="531AB1A1" w:rsidP="00AF78C4">
      <w:pPr>
        <w:pStyle w:val="Legenda"/>
        <w:keepNext/>
        <w:jc w:val="center"/>
        <w:rPr>
          <w:rFonts w:ascii="Arial" w:hAnsi="Arial" w:cs="Arial"/>
        </w:rPr>
      </w:pPr>
      <w:bookmarkStart w:id="155" w:name="_Toc183291037"/>
      <w:r w:rsidRPr="531AB1A1">
        <w:rPr>
          <w:rFonts w:ascii="Arial" w:hAnsi="Arial" w:cs="Arial"/>
        </w:rPr>
        <w:lastRenderedPageBreak/>
        <w:t xml:space="preserve">Figura </w:t>
      </w:r>
      <w:r w:rsidR="00AF78C4" w:rsidRPr="531AB1A1">
        <w:rPr>
          <w:rFonts w:ascii="Arial" w:hAnsi="Arial" w:cs="Arial"/>
        </w:rPr>
        <w:fldChar w:fldCharType="begin"/>
      </w:r>
      <w:r w:rsidR="00AF78C4" w:rsidRPr="531AB1A1">
        <w:rPr>
          <w:rFonts w:ascii="Arial" w:hAnsi="Arial" w:cs="Arial"/>
        </w:rPr>
        <w:instrText xml:space="preserve"> SEQ Figura \* ARABIC </w:instrText>
      </w:r>
      <w:r w:rsidR="00AF78C4" w:rsidRPr="531AB1A1">
        <w:rPr>
          <w:rFonts w:ascii="Arial" w:hAnsi="Arial" w:cs="Arial"/>
        </w:rPr>
        <w:fldChar w:fldCharType="separate"/>
      </w:r>
      <w:r w:rsidR="00A2034F">
        <w:rPr>
          <w:rFonts w:ascii="Arial" w:hAnsi="Arial" w:cs="Arial"/>
          <w:noProof/>
        </w:rPr>
        <w:t>43</w:t>
      </w:r>
      <w:r w:rsidR="00AF78C4" w:rsidRPr="531AB1A1">
        <w:rPr>
          <w:rFonts w:ascii="Arial" w:hAnsi="Arial" w:cs="Arial"/>
        </w:rPr>
        <w:fldChar w:fldCharType="end"/>
      </w:r>
      <w:r w:rsidRPr="531AB1A1">
        <w:rPr>
          <w:rFonts w:ascii="Arial" w:hAnsi="Arial" w:cs="Arial"/>
        </w:rPr>
        <w:t xml:space="preserve"> - </w:t>
      </w:r>
      <w:r w:rsidRPr="531AB1A1">
        <w:rPr>
          <w:rFonts w:ascii="Arial" w:hAnsi="Arial" w:cs="Arial"/>
          <w:b w:val="0"/>
          <w:bCs w:val="0"/>
        </w:rPr>
        <w:t>Diagrama de estados da classe reclamação</w:t>
      </w:r>
      <w:bookmarkEnd w:id="155"/>
      <w:r w:rsidRPr="531AB1A1">
        <w:rPr>
          <w:rFonts w:ascii="Arial" w:hAnsi="Arial" w:cs="Arial"/>
          <w:b w:val="0"/>
          <w:bCs w:val="0"/>
        </w:rPr>
        <w:t xml:space="preserve"> </w:t>
      </w:r>
    </w:p>
    <w:p w14:paraId="5B189DCE" w14:textId="7F6791D9" w:rsidR="00274BAF" w:rsidRDefault="00A65E5D" w:rsidP="1E806E08">
      <w:pPr>
        <w:keepNext/>
        <w:spacing w:before="120" w:line="360" w:lineRule="auto"/>
        <w:jc w:val="center"/>
        <w:rPr>
          <w:ins w:id="156" w:author="ANA PAULA GONCALVES SERRA" w:date="2024-11-17T22:55:00Z" w16du:dateUtc="2024-11-17T22:55:11Z"/>
          <w:rFonts w:ascii="Arial" w:hAnsi="Arial" w:cs="Arial"/>
          <w:sz w:val="20"/>
          <w:szCs w:val="20"/>
        </w:rPr>
      </w:pPr>
      <w:r>
        <w:rPr>
          <w:noProof/>
        </w:rPr>
        <w:drawing>
          <wp:inline distT="0" distB="0" distL="0" distR="0" wp14:anchorId="25FE0517" wp14:editId="276D87E3">
            <wp:extent cx="5760084" cy="3288030"/>
            <wp:effectExtent l="0" t="0" r="0" b="7620"/>
            <wp:docPr id="173883113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pic:nvPicPr>
                  <pic:blipFill>
                    <a:blip r:embed="rId54">
                      <a:extLst>
                        <a:ext uri="{28A0092B-C50C-407E-A947-70E740481C1C}">
                          <a14:useLocalDpi xmlns:a14="http://schemas.microsoft.com/office/drawing/2010/main" val="0"/>
                        </a:ext>
                      </a:extLst>
                    </a:blip>
                    <a:stretch>
                      <a:fillRect/>
                    </a:stretch>
                  </pic:blipFill>
                  <pic:spPr>
                    <a:xfrm>
                      <a:off x="0" y="0"/>
                      <a:ext cx="5760084" cy="3288030"/>
                    </a:xfrm>
                    <a:prstGeom prst="rect">
                      <a:avLst/>
                    </a:prstGeom>
                  </pic:spPr>
                </pic:pic>
              </a:graphicData>
            </a:graphic>
          </wp:inline>
        </w:drawing>
      </w:r>
      <w:r w:rsidR="531AB1A1">
        <w:t xml:space="preserve"> </w:t>
      </w:r>
      <w:r w:rsidR="531AB1A1" w:rsidRPr="531AB1A1">
        <w:rPr>
          <w:rFonts w:ascii="Arial" w:hAnsi="Arial" w:cs="Arial"/>
          <w:sz w:val="20"/>
          <w:szCs w:val="20"/>
        </w:rPr>
        <w:t>Fonte: Autores (2024).</w:t>
      </w:r>
    </w:p>
    <w:p w14:paraId="4E20AB1C" w14:textId="6274838D" w:rsidR="6ECC838B" w:rsidRDefault="6ECC838B" w:rsidP="6ECC838B">
      <w:pPr>
        <w:keepNext/>
        <w:spacing w:before="120" w:line="360" w:lineRule="auto"/>
        <w:jc w:val="center"/>
        <w:rPr>
          <w:ins w:id="157" w:author="ANA PAULA GONCALVES SERRA" w:date="2024-11-17T22:55:00Z" w16du:dateUtc="2024-11-17T22:55:11Z"/>
          <w:rFonts w:ascii="Arial" w:hAnsi="Arial" w:cs="Arial"/>
          <w:sz w:val="20"/>
          <w:szCs w:val="20"/>
        </w:rPr>
      </w:pPr>
    </w:p>
    <w:p w14:paraId="654FAD80" w14:textId="5820A998" w:rsidR="00824060" w:rsidRDefault="531AB1A1" w:rsidP="531AB1A1">
      <w:pPr>
        <w:keepNext/>
        <w:spacing w:line="360" w:lineRule="auto"/>
        <w:jc w:val="both"/>
        <w:rPr>
          <w:rFonts w:ascii="Arial" w:hAnsi="Arial" w:cs="Arial"/>
          <w:noProof/>
        </w:rPr>
      </w:pPr>
      <w:r w:rsidRPr="531AB1A1">
        <w:rPr>
          <w:rFonts w:ascii="Arial" w:hAnsi="Arial" w:cs="Arial"/>
        </w:rPr>
        <w:t xml:space="preserve">Na figura </w:t>
      </w:r>
      <w:r w:rsidR="00BE2A88" w:rsidRPr="00BE2A88">
        <w:rPr>
          <w:rFonts w:ascii="Arial" w:hAnsi="Arial" w:cs="Arial"/>
        </w:rPr>
        <w:t>44</w:t>
      </w:r>
      <w:r w:rsidRPr="531AB1A1">
        <w:rPr>
          <w:rFonts w:ascii="Arial" w:hAnsi="Arial" w:cs="Arial"/>
        </w:rPr>
        <w:t xml:space="preserve"> podemos visualizar o modelo Físico/Lógico do nosso banco de dados onde podemos ver a estrutura das classes, com a representação de seus atributos e relações.</w:t>
      </w:r>
    </w:p>
    <w:p w14:paraId="025EA64C" w14:textId="2A1F64CB" w:rsidR="00BE2A88" w:rsidRPr="00BE2A88" w:rsidRDefault="00BE2A88" w:rsidP="00BE2A88">
      <w:pPr>
        <w:pStyle w:val="Legenda"/>
        <w:keepNext/>
        <w:jc w:val="center"/>
        <w:rPr>
          <w:rFonts w:ascii="Arial" w:hAnsi="Arial" w:cs="Arial"/>
          <w:b w:val="0"/>
          <w:bCs w:val="0"/>
        </w:rPr>
      </w:pPr>
      <w:bookmarkStart w:id="158" w:name="_Toc183291038"/>
      <w:r w:rsidRPr="00BE2A88">
        <w:rPr>
          <w:rFonts w:ascii="Arial" w:hAnsi="Arial" w:cs="Arial"/>
        </w:rPr>
        <w:t xml:space="preserve">Figura </w:t>
      </w:r>
      <w:r w:rsidRPr="00BE2A88">
        <w:rPr>
          <w:rFonts w:ascii="Arial" w:hAnsi="Arial" w:cs="Arial"/>
        </w:rPr>
        <w:fldChar w:fldCharType="begin"/>
      </w:r>
      <w:r w:rsidRPr="00BE2A88">
        <w:rPr>
          <w:rFonts w:ascii="Arial" w:hAnsi="Arial" w:cs="Arial"/>
        </w:rPr>
        <w:instrText xml:space="preserve"> SEQ Figura \* ARABIC </w:instrText>
      </w:r>
      <w:r w:rsidRPr="00BE2A88">
        <w:rPr>
          <w:rFonts w:ascii="Arial" w:hAnsi="Arial" w:cs="Arial"/>
        </w:rPr>
        <w:fldChar w:fldCharType="separate"/>
      </w:r>
      <w:r w:rsidR="00A2034F">
        <w:rPr>
          <w:rFonts w:ascii="Arial" w:hAnsi="Arial" w:cs="Arial"/>
          <w:noProof/>
        </w:rPr>
        <w:t>44</w:t>
      </w:r>
      <w:r w:rsidRPr="00BE2A88">
        <w:rPr>
          <w:rFonts w:ascii="Arial" w:hAnsi="Arial" w:cs="Arial"/>
        </w:rPr>
        <w:fldChar w:fldCharType="end"/>
      </w:r>
      <w:r w:rsidRPr="00BE2A88">
        <w:rPr>
          <w:rFonts w:ascii="Arial" w:hAnsi="Arial" w:cs="Arial"/>
          <w:b w:val="0"/>
          <w:bCs w:val="0"/>
        </w:rPr>
        <w:t xml:space="preserve"> - Banco de Dados Nossa Via</w:t>
      </w:r>
      <w:bookmarkEnd w:id="158"/>
    </w:p>
    <w:p w14:paraId="628F4443" w14:textId="0FAA0A8D" w:rsidR="14297129" w:rsidRDefault="14297129" w:rsidP="4EA89FAE">
      <w:pPr>
        <w:spacing w:before="240" w:after="240" w:line="360" w:lineRule="auto"/>
        <w:jc w:val="center"/>
      </w:pPr>
      <w:r>
        <w:rPr>
          <w:noProof/>
        </w:rPr>
        <w:lastRenderedPageBreak/>
        <w:drawing>
          <wp:inline distT="0" distB="0" distL="0" distR="0" wp14:anchorId="17EB0C03" wp14:editId="433F900D">
            <wp:extent cx="3790950" cy="4501674"/>
            <wp:effectExtent l="0" t="0" r="0" b="0"/>
            <wp:docPr id="1006285222" name="Imagem 1006285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006285222"/>
                    <pic:cNvPicPr/>
                  </pic:nvPicPr>
                  <pic:blipFill>
                    <a:blip r:embed="rId55">
                      <a:extLst>
                        <a:ext uri="{28A0092B-C50C-407E-A947-70E740481C1C}">
                          <a14:useLocalDpi xmlns:a14="http://schemas.microsoft.com/office/drawing/2010/main" val="0"/>
                        </a:ext>
                      </a:extLst>
                    </a:blip>
                    <a:srcRect b="16351"/>
                    <a:stretch>
                      <a:fillRect/>
                    </a:stretch>
                  </pic:blipFill>
                  <pic:spPr>
                    <a:xfrm>
                      <a:off x="0" y="0"/>
                      <a:ext cx="3790950" cy="4501674"/>
                    </a:xfrm>
                    <a:prstGeom prst="rect">
                      <a:avLst/>
                    </a:prstGeom>
                  </pic:spPr>
                </pic:pic>
              </a:graphicData>
            </a:graphic>
          </wp:inline>
        </w:drawing>
      </w:r>
    </w:p>
    <w:p w14:paraId="1BC4025B" w14:textId="0675A4B2" w:rsidR="00824060" w:rsidRDefault="531AB1A1" w:rsidP="274FAA57">
      <w:pPr>
        <w:spacing w:before="240" w:after="240" w:line="360" w:lineRule="auto"/>
        <w:jc w:val="center"/>
        <w:rPr>
          <w:rFonts w:ascii="Arial" w:eastAsia="Arial" w:hAnsi="Arial" w:cs="Arial"/>
          <w:sz w:val="20"/>
          <w:szCs w:val="20"/>
        </w:rPr>
      </w:pPr>
      <w:r w:rsidRPr="531AB1A1">
        <w:rPr>
          <w:rFonts w:ascii="Arial" w:eastAsia="Arial" w:hAnsi="Arial" w:cs="Arial"/>
          <w:sz w:val="20"/>
          <w:szCs w:val="20"/>
        </w:rPr>
        <w:t>Fonte: Autores (2024).</w:t>
      </w:r>
    </w:p>
    <w:p w14:paraId="764FA050" w14:textId="00585A3B" w:rsidR="00824060" w:rsidRDefault="00824060" w:rsidP="274FAA57">
      <w:pPr>
        <w:spacing w:before="240" w:after="240" w:line="360" w:lineRule="auto"/>
        <w:jc w:val="both"/>
        <w:rPr>
          <w:sz w:val="20"/>
          <w:szCs w:val="20"/>
        </w:rPr>
      </w:pPr>
    </w:p>
    <w:p w14:paraId="271ADD93" w14:textId="1E9DBBC5" w:rsidR="00824060" w:rsidRDefault="531AB1A1" w:rsidP="1E806E08">
      <w:pPr>
        <w:pStyle w:val="Ttulo1"/>
        <w:pageBreakBefore/>
        <w:spacing w:line="360" w:lineRule="auto"/>
        <w:rPr>
          <w:rFonts w:ascii="Arial" w:hAnsi="Arial" w:cs="Arial"/>
          <w:sz w:val="24"/>
          <w:szCs w:val="24"/>
        </w:rPr>
      </w:pPr>
      <w:bookmarkStart w:id="159" w:name="_Toc183291702"/>
      <w:r w:rsidRPr="531AB1A1">
        <w:rPr>
          <w:rFonts w:ascii="Arial" w:hAnsi="Arial" w:cs="Arial"/>
          <w:sz w:val="24"/>
          <w:szCs w:val="24"/>
        </w:rPr>
        <w:lastRenderedPageBreak/>
        <w:t>RESULTADOS OBTIDO</w:t>
      </w:r>
      <w:bookmarkEnd w:id="159"/>
    </w:p>
    <w:p w14:paraId="63B51F47" w14:textId="1D22C370" w:rsidR="00824060" w:rsidRDefault="531AB1A1" w:rsidP="00BE419B">
      <w:pPr>
        <w:spacing w:line="360" w:lineRule="auto"/>
        <w:ind w:firstLine="360"/>
        <w:jc w:val="both"/>
        <w:rPr>
          <w:rFonts w:ascii="Arial" w:eastAsia="Arial" w:hAnsi="Arial" w:cs="Arial"/>
        </w:rPr>
      </w:pPr>
      <w:r w:rsidRPr="531AB1A1">
        <w:rPr>
          <w:rFonts w:ascii="Arial" w:eastAsia="Arial" w:hAnsi="Arial" w:cs="Arial"/>
        </w:rPr>
        <w:t xml:space="preserve">Como resultado do presente trabalho, foi criado um aplicativo de reclamações de problemas em vias públicas, onde cidadãos tem a capacidade de divulgar e visualizar as irregularidades das vias de sua região, tudo isso com o objetivo de trazer mais visibilidade desses problemas, e consequentemente pressionar as autoridades competentes a resolvê-los. O </w:t>
      </w:r>
      <w:proofErr w:type="spellStart"/>
      <w:r w:rsidRPr="531AB1A1">
        <w:rPr>
          <w:rFonts w:ascii="Arial" w:eastAsia="Arial" w:hAnsi="Arial" w:cs="Arial"/>
          <w:i/>
          <w:iCs/>
        </w:rPr>
        <w:t>back-end</w:t>
      </w:r>
      <w:proofErr w:type="spellEnd"/>
      <w:r w:rsidRPr="531AB1A1">
        <w:rPr>
          <w:rFonts w:ascii="Arial" w:eastAsia="Arial" w:hAnsi="Arial" w:cs="Arial"/>
        </w:rPr>
        <w:t xml:space="preserve"> e banco de dados do sistema estão hospedados respectivamente na Microsoft Azure e </w:t>
      </w:r>
      <w:proofErr w:type="spellStart"/>
      <w:r w:rsidRPr="531AB1A1">
        <w:rPr>
          <w:rFonts w:ascii="Arial" w:eastAsia="Arial" w:hAnsi="Arial" w:cs="Arial"/>
        </w:rPr>
        <w:t>Aiven</w:t>
      </w:r>
      <w:proofErr w:type="spellEnd"/>
      <w:r w:rsidRPr="531AB1A1">
        <w:rPr>
          <w:rFonts w:ascii="Arial" w:eastAsia="Arial" w:hAnsi="Arial" w:cs="Arial"/>
        </w:rPr>
        <w:t xml:space="preserve">, respectivamente, para sua utilização, o aplicativo pode ser acessado através de um arquivo binário APK administrado pelos autores, o sistema foi desenvolvido para intuitos teóricos. </w:t>
      </w:r>
    </w:p>
    <w:p w14:paraId="5467C217" w14:textId="029EA317" w:rsidR="00BE419B" w:rsidRDefault="531AB1A1" w:rsidP="1E806E08">
      <w:pPr>
        <w:spacing w:line="360" w:lineRule="auto"/>
        <w:ind w:firstLine="360"/>
        <w:jc w:val="both"/>
        <w:rPr>
          <w:rFonts w:ascii="Arial" w:eastAsia="Arial" w:hAnsi="Arial" w:cs="Arial"/>
        </w:rPr>
      </w:pPr>
      <w:r w:rsidRPr="531AB1A1">
        <w:rPr>
          <w:rFonts w:ascii="Arial" w:eastAsia="Arial" w:hAnsi="Arial" w:cs="Arial"/>
        </w:rPr>
        <w:t xml:space="preserve">Em seguida são apresentadas as imagens das funcionalidades do aplicativo, conforme descrito nos capítulos anteriores. </w:t>
      </w:r>
    </w:p>
    <w:p w14:paraId="497EBE09" w14:textId="3F6709AE" w:rsidR="00824060" w:rsidRDefault="531AB1A1" w:rsidP="00BE419B">
      <w:pPr>
        <w:spacing w:line="360" w:lineRule="auto"/>
        <w:ind w:firstLine="360"/>
        <w:jc w:val="both"/>
        <w:rPr>
          <w:rFonts w:ascii="Arial" w:eastAsia="Arial" w:hAnsi="Arial" w:cs="Arial"/>
        </w:rPr>
      </w:pPr>
      <w:r w:rsidRPr="531AB1A1">
        <w:rPr>
          <w:rFonts w:ascii="Arial" w:eastAsia="Arial" w:hAnsi="Arial" w:cs="Arial"/>
        </w:rPr>
        <w:t>Na</w:t>
      </w:r>
      <w:r w:rsidR="00BE2A88">
        <w:rPr>
          <w:rFonts w:ascii="Arial" w:eastAsia="Arial" w:hAnsi="Arial" w:cs="Arial"/>
        </w:rPr>
        <w:t>s</w:t>
      </w:r>
      <w:r w:rsidRPr="531AB1A1">
        <w:rPr>
          <w:rFonts w:ascii="Arial" w:eastAsia="Arial" w:hAnsi="Arial" w:cs="Arial"/>
        </w:rPr>
        <w:t xml:space="preserve"> figura</w:t>
      </w:r>
      <w:r w:rsidR="00BE2A88">
        <w:rPr>
          <w:rFonts w:ascii="Arial" w:eastAsia="Arial" w:hAnsi="Arial" w:cs="Arial"/>
        </w:rPr>
        <w:t>s</w:t>
      </w:r>
      <w:r w:rsidRPr="531AB1A1">
        <w:rPr>
          <w:rFonts w:ascii="Arial" w:eastAsia="Arial" w:hAnsi="Arial" w:cs="Arial"/>
        </w:rPr>
        <w:t xml:space="preserve"> </w:t>
      </w:r>
      <w:r w:rsidR="00832566" w:rsidRPr="00832566">
        <w:rPr>
          <w:rFonts w:ascii="Arial" w:eastAsia="Arial" w:hAnsi="Arial" w:cs="Arial"/>
        </w:rPr>
        <w:t>45 e 46</w:t>
      </w:r>
      <w:r w:rsidRPr="00832566">
        <w:rPr>
          <w:rFonts w:ascii="Arial" w:eastAsia="Arial" w:hAnsi="Arial" w:cs="Arial"/>
        </w:rPr>
        <w:t xml:space="preserve"> </w:t>
      </w:r>
      <w:r w:rsidRPr="531AB1A1">
        <w:rPr>
          <w:rFonts w:ascii="Arial" w:eastAsia="Arial" w:hAnsi="Arial" w:cs="Arial"/>
        </w:rPr>
        <w:t>podemos visualizar a tela inicial do aplicativo, o feed de reclamações sem o login realizado. Dentro dessa tela o usuário pode visualizar as reclamações de acordo com o a sua localização, bem como aplicar o filtro por categoria selecionada e acessar a tela de login.</w:t>
      </w:r>
    </w:p>
    <w:p w14:paraId="1D26A6DD" w14:textId="58DA3935" w:rsidR="4EA89FAE" w:rsidRDefault="531AB1A1" w:rsidP="531AB1A1">
      <w:pPr>
        <w:pStyle w:val="Legenda"/>
        <w:keepNext/>
        <w:spacing w:before="240" w:after="240" w:line="360" w:lineRule="auto"/>
        <w:jc w:val="center"/>
        <w:rPr>
          <w:rFonts w:ascii="Arial" w:hAnsi="Arial" w:cs="Arial"/>
        </w:rPr>
      </w:pPr>
      <w:bookmarkStart w:id="160" w:name="_Toc183291039"/>
      <w:r w:rsidRPr="531AB1A1">
        <w:rPr>
          <w:rFonts w:ascii="Arial" w:hAnsi="Arial" w:cs="Arial"/>
        </w:rPr>
        <w:lastRenderedPageBreak/>
        <w:t xml:space="preserve">Figura </w:t>
      </w:r>
      <w:r w:rsidR="4EA89FAE" w:rsidRPr="531AB1A1">
        <w:rPr>
          <w:rFonts w:ascii="Arial" w:hAnsi="Arial" w:cs="Arial"/>
        </w:rPr>
        <w:fldChar w:fldCharType="begin"/>
      </w:r>
      <w:r w:rsidR="4EA89FAE" w:rsidRPr="531AB1A1">
        <w:rPr>
          <w:rFonts w:ascii="Arial" w:hAnsi="Arial" w:cs="Arial"/>
        </w:rPr>
        <w:instrText xml:space="preserve"> SEQ Figura \* ARABIC </w:instrText>
      </w:r>
      <w:r w:rsidR="4EA89FAE" w:rsidRPr="531AB1A1">
        <w:rPr>
          <w:rFonts w:ascii="Arial" w:hAnsi="Arial" w:cs="Arial"/>
        </w:rPr>
        <w:fldChar w:fldCharType="separate"/>
      </w:r>
      <w:r w:rsidR="00A2034F">
        <w:rPr>
          <w:rFonts w:ascii="Arial" w:hAnsi="Arial" w:cs="Arial"/>
          <w:noProof/>
        </w:rPr>
        <w:t>45</w:t>
      </w:r>
      <w:r w:rsidR="4EA89FAE" w:rsidRPr="531AB1A1">
        <w:rPr>
          <w:rFonts w:ascii="Arial" w:hAnsi="Arial" w:cs="Arial"/>
        </w:rPr>
        <w:fldChar w:fldCharType="end"/>
      </w:r>
      <w:r w:rsidRPr="531AB1A1">
        <w:rPr>
          <w:rFonts w:ascii="Arial" w:hAnsi="Arial" w:cs="Arial"/>
        </w:rPr>
        <w:t xml:space="preserve"> - </w:t>
      </w:r>
      <w:r w:rsidRPr="531AB1A1">
        <w:rPr>
          <w:rFonts w:ascii="Arial" w:hAnsi="Arial" w:cs="Arial"/>
          <w:b w:val="0"/>
          <w:bCs w:val="0"/>
        </w:rPr>
        <w:t>Tela do Feed principal sem login 1</w:t>
      </w:r>
      <w:bookmarkEnd w:id="160"/>
    </w:p>
    <w:p w14:paraId="7DF8A36B" w14:textId="1DA8DB34" w:rsidR="00824060" w:rsidRDefault="153CF250" w:rsidP="531AB1A1">
      <w:pPr>
        <w:spacing w:before="240" w:after="240" w:line="360" w:lineRule="auto"/>
        <w:jc w:val="center"/>
      </w:pPr>
      <w:r>
        <w:rPr>
          <w:noProof/>
        </w:rPr>
        <w:drawing>
          <wp:inline distT="0" distB="0" distL="0" distR="0" wp14:anchorId="14C3A896" wp14:editId="7774992B">
            <wp:extent cx="1943100" cy="5762626"/>
            <wp:effectExtent l="0" t="0" r="0" b="0"/>
            <wp:docPr id="359018533" name="Imagem 359018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extLst>
                        <a:ext uri="{28A0092B-C50C-407E-A947-70E740481C1C}">
                          <a14:useLocalDpi xmlns:a14="http://schemas.microsoft.com/office/drawing/2010/main" val="0"/>
                        </a:ext>
                      </a:extLst>
                    </a:blip>
                    <a:stretch>
                      <a:fillRect/>
                    </a:stretch>
                  </pic:blipFill>
                  <pic:spPr>
                    <a:xfrm>
                      <a:off x="0" y="0"/>
                      <a:ext cx="1943100" cy="5762626"/>
                    </a:xfrm>
                    <a:prstGeom prst="rect">
                      <a:avLst/>
                    </a:prstGeom>
                  </pic:spPr>
                </pic:pic>
              </a:graphicData>
            </a:graphic>
          </wp:inline>
        </w:drawing>
      </w:r>
    </w:p>
    <w:p w14:paraId="69403B56" w14:textId="21BBC53B" w:rsidR="4C3EBE3E" w:rsidRDefault="531AB1A1" w:rsidP="0D593B0A">
      <w:pPr>
        <w:jc w:val="center"/>
        <w:rPr>
          <w:rFonts w:ascii="Arial" w:hAnsi="Arial" w:cs="Arial"/>
          <w:sz w:val="20"/>
          <w:szCs w:val="20"/>
        </w:rPr>
      </w:pPr>
      <w:r w:rsidRPr="531AB1A1">
        <w:rPr>
          <w:rFonts w:ascii="Arial" w:hAnsi="Arial" w:cs="Arial"/>
          <w:sz w:val="20"/>
          <w:szCs w:val="20"/>
        </w:rPr>
        <w:t>Fonte: Autores (2024).</w:t>
      </w:r>
    </w:p>
    <w:p w14:paraId="63F51552" w14:textId="36AFDEA7" w:rsidR="1E806E08" w:rsidRDefault="1E806E08" w:rsidP="1E806E08">
      <w:pPr>
        <w:jc w:val="center"/>
        <w:rPr>
          <w:rFonts w:ascii="Arial" w:hAnsi="Arial" w:cs="Arial"/>
          <w:sz w:val="20"/>
          <w:szCs w:val="20"/>
        </w:rPr>
      </w:pPr>
    </w:p>
    <w:p w14:paraId="05ABD781" w14:textId="34A0B27D" w:rsidR="1E806E08" w:rsidRDefault="1E806E08" w:rsidP="00BE419B">
      <w:pPr>
        <w:rPr>
          <w:rFonts w:ascii="Arial" w:hAnsi="Arial" w:cs="Arial"/>
          <w:sz w:val="20"/>
          <w:szCs w:val="20"/>
        </w:rPr>
      </w:pPr>
    </w:p>
    <w:p w14:paraId="0A8C4A38" w14:textId="7337D201" w:rsidR="00BE419B" w:rsidRPr="00BE419B" w:rsidRDefault="531AB1A1" w:rsidP="00BE419B">
      <w:pPr>
        <w:pStyle w:val="Legenda"/>
        <w:keepNext/>
        <w:jc w:val="center"/>
        <w:rPr>
          <w:rFonts w:ascii="Arial" w:hAnsi="Arial" w:cs="Arial"/>
        </w:rPr>
      </w:pPr>
      <w:bookmarkStart w:id="161" w:name="_Toc183291040"/>
      <w:r w:rsidRPr="531AB1A1">
        <w:rPr>
          <w:rFonts w:ascii="Arial" w:hAnsi="Arial" w:cs="Arial"/>
        </w:rPr>
        <w:lastRenderedPageBreak/>
        <w:t xml:space="preserve">Figura </w:t>
      </w:r>
      <w:r w:rsidR="00BE419B" w:rsidRPr="531AB1A1">
        <w:rPr>
          <w:rFonts w:ascii="Arial" w:hAnsi="Arial" w:cs="Arial"/>
        </w:rPr>
        <w:fldChar w:fldCharType="begin"/>
      </w:r>
      <w:r w:rsidR="00BE419B" w:rsidRPr="531AB1A1">
        <w:rPr>
          <w:rFonts w:ascii="Arial" w:hAnsi="Arial" w:cs="Arial"/>
        </w:rPr>
        <w:instrText xml:space="preserve"> SEQ Figura \* ARABIC </w:instrText>
      </w:r>
      <w:r w:rsidR="00BE419B" w:rsidRPr="531AB1A1">
        <w:rPr>
          <w:rFonts w:ascii="Arial" w:hAnsi="Arial" w:cs="Arial"/>
        </w:rPr>
        <w:fldChar w:fldCharType="separate"/>
      </w:r>
      <w:r w:rsidR="00A2034F">
        <w:rPr>
          <w:rFonts w:ascii="Arial" w:hAnsi="Arial" w:cs="Arial"/>
          <w:noProof/>
        </w:rPr>
        <w:t>46</w:t>
      </w:r>
      <w:r w:rsidR="00BE419B" w:rsidRPr="531AB1A1">
        <w:rPr>
          <w:rFonts w:ascii="Arial" w:hAnsi="Arial" w:cs="Arial"/>
        </w:rPr>
        <w:fldChar w:fldCharType="end"/>
      </w:r>
      <w:r w:rsidRPr="531AB1A1">
        <w:rPr>
          <w:rFonts w:ascii="Arial" w:hAnsi="Arial" w:cs="Arial"/>
        </w:rPr>
        <w:t xml:space="preserve"> -</w:t>
      </w:r>
      <w:r w:rsidRPr="531AB1A1">
        <w:rPr>
          <w:rFonts w:ascii="Arial" w:hAnsi="Arial" w:cs="Arial"/>
          <w:b w:val="0"/>
          <w:bCs w:val="0"/>
        </w:rPr>
        <w:t xml:space="preserve"> Tela do Feed sem login 2</w:t>
      </w:r>
      <w:bookmarkEnd w:id="161"/>
    </w:p>
    <w:p w14:paraId="06428F80" w14:textId="39D0F628" w:rsidR="15FED32C" w:rsidRDefault="15FED32C" w:rsidP="531AB1A1">
      <w:pPr>
        <w:spacing w:before="240" w:after="240" w:line="360" w:lineRule="auto"/>
        <w:jc w:val="center"/>
      </w:pPr>
      <w:r>
        <w:rPr>
          <w:noProof/>
        </w:rPr>
        <w:drawing>
          <wp:inline distT="0" distB="0" distL="0" distR="0" wp14:anchorId="28886805" wp14:editId="2F443E38">
            <wp:extent cx="1943100" cy="5762626"/>
            <wp:effectExtent l="0" t="0" r="0" b="0"/>
            <wp:docPr id="246449085" name="Imagem 246449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943100" cy="5762626"/>
                    </a:xfrm>
                    <a:prstGeom prst="rect">
                      <a:avLst/>
                    </a:prstGeom>
                  </pic:spPr>
                </pic:pic>
              </a:graphicData>
            </a:graphic>
          </wp:inline>
        </w:drawing>
      </w:r>
    </w:p>
    <w:p w14:paraId="3E7AF6B1" w14:textId="772D6502" w:rsidR="5C08BE7E" w:rsidRDefault="531AB1A1" w:rsidP="0D593B0A">
      <w:pPr>
        <w:jc w:val="center"/>
        <w:rPr>
          <w:rFonts w:ascii="Arial" w:hAnsi="Arial" w:cs="Arial"/>
          <w:sz w:val="20"/>
          <w:szCs w:val="20"/>
        </w:rPr>
      </w:pPr>
      <w:r w:rsidRPr="531AB1A1">
        <w:rPr>
          <w:rFonts w:ascii="Arial" w:hAnsi="Arial" w:cs="Arial"/>
          <w:sz w:val="20"/>
          <w:szCs w:val="20"/>
        </w:rPr>
        <w:t>Fonte: Autores (2024).</w:t>
      </w:r>
    </w:p>
    <w:p w14:paraId="6E427A8A" w14:textId="6E902B49" w:rsidR="00E259B3" w:rsidRDefault="00E259B3" w:rsidP="0D593B0A">
      <w:pPr>
        <w:jc w:val="center"/>
        <w:rPr>
          <w:rFonts w:ascii="Arial" w:hAnsi="Arial" w:cs="Arial"/>
          <w:sz w:val="20"/>
          <w:szCs w:val="20"/>
        </w:rPr>
      </w:pPr>
    </w:p>
    <w:p w14:paraId="31C0059E" w14:textId="77777777" w:rsidR="00E259B3" w:rsidRDefault="00E259B3" w:rsidP="00E259B3">
      <w:pPr>
        <w:jc w:val="center"/>
        <w:rPr>
          <w:rFonts w:ascii="Arial" w:hAnsi="Arial" w:cs="Arial"/>
          <w:sz w:val="20"/>
          <w:szCs w:val="20"/>
        </w:rPr>
      </w:pPr>
      <w:r w:rsidRPr="531AB1A1">
        <w:rPr>
          <w:rFonts w:ascii="Arial" w:hAnsi="Arial" w:cs="Arial"/>
          <w:sz w:val="20"/>
          <w:szCs w:val="20"/>
        </w:rPr>
        <w:t>Fonte: Autores (2024).</w:t>
      </w:r>
    </w:p>
    <w:p w14:paraId="69C8D8D7" w14:textId="73792F17" w:rsidR="1E806E08" w:rsidRDefault="1E806E08" w:rsidP="1E806E08">
      <w:pPr>
        <w:jc w:val="center"/>
        <w:rPr>
          <w:rFonts w:ascii="Arial" w:hAnsi="Arial" w:cs="Arial"/>
          <w:sz w:val="20"/>
          <w:szCs w:val="20"/>
        </w:rPr>
      </w:pPr>
    </w:p>
    <w:p w14:paraId="5330D467" w14:textId="238FE313" w:rsidR="606E1F12" w:rsidRDefault="531AB1A1" w:rsidP="274FAA57">
      <w:pPr>
        <w:spacing w:line="360" w:lineRule="auto"/>
        <w:ind w:firstLine="708"/>
        <w:jc w:val="both"/>
        <w:rPr>
          <w:rFonts w:ascii="Arial" w:hAnsi="Arial" w:cs="Arial"/>
        </w:rPr>
      </w:pPr>
      <w:r w:rsidRPr="531AB1A1">
        <w:rPr>
          <w:rFonts w:ascii="Arial" w:hAnsi="Arial" w:cs="Arial"/>
        </w:rPr>
        <w:t xml:space="preserve">Na figura </w:t>
      </w:r>
      <w:r w:rsidR="00832566" w:rsidRPr="00832566">
        <w:rPr>
          <w:rFonts w:ascii="Arial" w:hAnsi="Arial" w:cs="Arial"/>
        </w:rPr>
        <w:t>47</w:t>
      </w:r>
      <w:r w:rsidRPr="00832566">
        <w:rPr>
          <w:rFonts w:ascii="Arial" w:hAnsi="Arial" w:cs="Arial"/>
        </w:rPr>
        <w:t xml:space="preserve"> </w:t>
      </w:r>
      <w:r w:rsidRPr="531AB1A1">
        <w:rPr>
          <w:rFonts w:ascii="Arial" w:hAnsi="Arial" w:cs="Arial"/>
        </w:rPr>
        <w:t>temos a apresentação da tela de login do sistema, onde usuários já cadastrados podem acessar suas contas ao informar o e-mail e senha. Nessa tela o usuário também pode pedir para recuperar o acesso a sua conta caso tenha esquecido sua senha, ou a criação de uma conta caso ainda não esteja cadastrado no sistema.</w:t>
      </w:r>
    </w:p>
    <w:p w14:paraId="5AAF9ADB" w14:textId="29F639DE" w:rsidR="1E806E08" w:rsidRDefault="1E806E08" w:rsidP="1E806E08">
      <w:pPr>
        <w:jc w:val="center"/>
        <w:rPr>
          <w:rFonts w:ascii="Arial" w:hAnsi="Arial" w:cs="Arial"/>
          <w:sz w:val="20"/>
          <w:szCs w:val="20"/>
        </w:rPr>
      </w:pPr>
    </w:p>
    <w:p w14:paraId="30B2B1EA" w14:textId="6DC4FC5E" w:rsidR="15FED32C" w:rsidRDefault="531AB1A1" w:rsidP="1E806E08">
      <w:pPr>
        <w:pStyle w:val="Legenda"/>
        <w:jc w:val="center"/>
        <w:rPr>
          <w:rFonts w:ascii="Arial" w:hAnsi="Arial" w:cs="Arial"/>
          <w:b w:val="0"/>
          <w:bCs w:val="0"/>
        </w:rPr>
      </w:pPr>
      <w:bookmarkStart w:id="162" w:name="_Toc183291041"/>
      <w:r w:rsidRPr="531AB1A1">
        <w:rPr>
          <w:rFonts w:ascii="Arial" w:hAnsi="Arial" w:cs="Arial"/>
        </w:rPr>
        <w:t xml:space="preserve">Figura </w:t>
      </w:r>
      <w:r w:rsidR="15FED32C" w:rsidRPr="531AB1A1">
        <w:rPr>
          <w:rFonts w:ascii="Arial" w:hAnsi="Arial" w:cs="Arial"/>
        </w:rPr>
        <w:fldChar w:fldCharType="begin"/>
      </w:r>
      <w:r w:rsidR="15FED32C" w:rsidRPr="531AB1A1">
        <w:rPr>
          <w:rFonts w:ascii="Arial" w:hAnsi="Arial" w:cs="Arial"/>
        </w:rPr>
        <w:instrText xml:space="preserve"> SEQ Figura \* ARABIC </w:instrText>
      </w:r>
      <w:r w:rsidR="15FED32C" w:rsidRPr="531AB1A1">
        <w:rPr>
          <w:rFonts w:ascii="Arial" w:hAnsi="Arial" w:cs="Arial"/>
        </w:rPr>
        <w:fldChar w:fldCharType="separate"/>
      </w:r>
      <w:r w:rsidR="00A2034F">
        <w:rPr>
          <w:rFonts w:ascii="Arial" w:hAnsi="Arial" w:cs="Arial"/>
          <w:noProof/>
        </w:rPr>
        <w:t>47</w:t>
      </w:r>
      <w:r w:rsidR="15FED32C" w:rsidRPr="531AB1A1">
        <w:rPr>
          <w:rFonts w:ascii="Arial" w:hAnsi="Arial" w:cs="Arial"/>
        </w:rPr>
        <w:fldChar w:fldCharType="end"/>
      </w:r>
      <w:r w:rsidRPr="531AB1A1">
        <w:rPr>
          <w:rFonts w:ascii="Arial" w:hAnsi="Arial" w:cs="Arial"/>
        </w:rPr>
        <w:t xml:space="preserve"> - </w:t>
      </w:r>
      <w:r w:rsidRPr="531AB1A1">
        <w:rPr>
          <w:rFonts w:ascii="Arial" w:hAnsi="Arial" w:cs="Arial"/>
          <w:b w:val="0"/>
          <w:bCs w:val="0"/>
        </w:rPr>
        <w:t>Tela de realizar login do aplicativo</w:t>
      </w:r>
      <w:bookmarkEnd w:id="162"/>
    </w:p>
    <w:p w14:paraId="56D4842A" w14:textId="23D7E848" w:rsidR="15FED32C" w:rsidRDefault="15FED32C" w:rsidP="531AB1A1">
      <w:pPr>
        <w:spacing w:before="240" w:after="240" w:line="360" w:lineRule="auto"/>
        <w:jc w:val="center"/>
      </w:pPr>
      <w:r>
        <w:rPr>
          <w:noProof/>
        </w:rPr>
        <w:lastRenderedPageBreak/>
        <w:drawing>
          <wp:inline distT="0" distB="0" distL="0" distR="0" wp14:anchorId="14546C73" wp14:editId="761A5D91">
            <wp:extent cx="2590800" cy="5762626"/>
            <wp:effectExtent l="0" t="0" r="0" b="0"/>
            <wp:docPr id="1199222611" name="Imagem 1199222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extLst>
                        <a:ext uri="{28A0092B-C50C-407E-A947-70E740481C1C}">
                          <a14:useLocalDpi xmlns:a14="http://schemas.microsoft.com/office/drawing/2010/main" val="0"/>
                        </a:ext>
                      </a:extLst>
                    </a:blip>
                    <a:stretch>
                      <a:fillRect/>
                    </a:stretch>
                  </pic:blipFill>
                  <pic:spPr>
                    <a:xfrm>
                      <a:off x="0" y="0"/>
                      <a:ext cx="2590800" cy="5762626"/>
                    </a:xfrm>
                    <a:prstGeom prst="rect">
                      <a:avLst/>
                    </a:prstGeom>
                  </pic:spPr>
                </pic:pic>
              </a:graphicData>
            </a:graphic>
          </wp:inline>
        </w:drawing>
      </w:r>
    </w:p>
    <w:p w14:paraId="63F63EE5" w14:textId="5CEBD974" w:rsidR="492D77CF" w:rsidRDefault="531AB1A1" w:rsidP="0D593B0A">
      <w:pPr>
        <w:jc w:val="center"/>
        <w:rPr>
          <w:rFonts w:ascii="Arial" w:hAnsi="Arial" w:cs="Arial"/>
          <w:sz w:val="20"/>
          <w:szCs w:val="20"/>
        </w:rPr>
      </w:pPr>
      <w:r w:rsidRPr="531AB1A1">
        <w:rPr>
          <w:rFonts w:ascii="Arial" w:hAnsi="Arial" w:cs="Arial"/>
          <w:sz w:val="20"/>
          <w:szCs w:val="20"/>
        </w:rPr>
        <w:t>Fonte: Autores (2024).</w:t>
      </w:r>
    </w:p>
    <w:p w14:paraId="04F853BE" w14:textId="379BD25A" w:rsidR="1E806E08" w:rsidRDefault="1E806E08" w:rsidP="1E806E08">
      <w:pPr>
        <w:jc w:val="center"/>
        <w:rPr>
          <w:rFonts w:ascii="Arial" w:hAnsi="Arial" w:cs="Arial"/>
          <w:sz w:val="20"/>
          <w:szCs w:val="20"/>
        </w:rPr>
      </w:pPr>
    </w:p>
    <w:p w14:paraId="2280088F" w14:textId="6CC57A37" w:rsidR="38A1984B" w:rsidRDefault="531AB1A1" w:rsidP="0D593B0A">
      <w:pPr>
        <w:spacing w:line="360" w:lineRule="auto"/>
        <w:ind w:firstLine="708"/>
        <w:jc w:val="both"/>
        <w:rPr>
          <w:rFonts w:ascii="Arial" w:hAnsi="Arial" w:cs="Arial"/>
        </w:rPr>
      </w:pPr>
      <w:r w:rsidRPr="00832566">
        <w:rPr>
          <w:rFonts w:ascii="Arial" w:hAnsi="Arial" w:cs="Arial"/>
        </w:rPr>
        <w:t>A</w:t>
      </w:r>
      <w:r w:rsidR="00832566" w:rsidRPr="00832566">
        <w:rPr>
          <w:rFonts w:ascii="Arial" w:hAnsi="Arial" w:cs="Arial"/>
        </w:rPr>
        <w:t>s</w:t>
      </w:r>
      <w:r w:rsidRPr="00832566">
        <w:rPr>
          <w:rFonts w:ascii="Arial" w:hAnsi="Arial" w:cs="Arial"/>
        </w:rPr>
        <w:t xml:space="preserve"> figura</w:t>
      </w:r>
      <w:r w:rsidR="00832566" w:rsidRPr="00832566">
        <w:rPr>
          <w:rFonts w:ascii="Arial" w:hAnsi="Arial" w:cs="Arial"/>
        </w:rPr>
        <w:t>s</w:t>
      </w:r>
      <w:r w:rsidRPr="00832566">
        <w:rPr>
          <w:rFonts w:ascii="Arial" w:hAnsi="Arial" w:cs="Arial"/>
        </w:rPr>
        <w:t xml:space="preserve"> </w:t>
      </w:r>
      <w:r w:rsidR="00832566" w:rsidRPr="00832566">
        <w:rPr>
          <w:rFonts w:ascii="Arial" w:hAnsi="Arial" w:cs="Arial"/>
        </w:rPr>
        <w:t xml:space="preserve">48 e 49 </w:t>
      </w:r>
      <w:r w:rsidRPr="531AB1A1">
        <w:rPr>
          <w:rFonts w:ascii="Arial" w:hAnsi="Arial" w:cs="Arial"/>
        </w:rPr>
        <w:t>apresenta a tela de cadastro de novos usuários, onde o usuário pode preencher os dados necessários para a criação de uma conta.</w:t>
      </w:r>
    </w:p>
    <w:p w14:paraId="2B0EB193" w14:textId="7E1F01D2" w:rsidR="1E806E08" w:rsidRDefault="1E806E08" w:rsidP="1E806E08">
      <w:pPr>
        <w:jc w:val="center"/>
        <w:rPr>
          <w:rFonts w:ascii="Arial" w:hAnsi="Arial" w:cs="Arial"/>
          <w:sz w:val="20"/>
          <w:szCs w:val="20"/>
        </w:rPr>
      </w:pPr>
    </w:p>
    <w:p w14:paraId="44EAD334" w14:textId="2DC55D28" w:rsidR="15FED32C" w:rsidRDefault="531AB1A1" w:rsidP="1E806E08">
      <w:pPr>
        <w:pStyle w:val="Legenda"/>
        <w:spacing w:line="259" w:lineRule="auto"/>
        <w:jc w:val="center"/>
        <w:rPr>
          <w:rFonts w:ascii="Arial" w:hAnsi="Arial" w:cs="Arial"/>
          <w:b w:val="0"/>
          <w:bCs w:val="0"/>
        </w:rPr>
      </w:pPr>
      <w:bookmarkStart w:id="163" w:name="_Toc183291042"/>
      <w:r w:rsidRPr="531AB1A1">
        <w:rPr>
          <w:rFonts w:ascii="Arial" w:hAnsi="Arial" w:cs="Arial"/>
        </w:rPr>
        <w:t xml:space="preserve">Figura </w:t>
      </w:r>
      <w:r w:rsidR="15FED32C" w:rsidRPr="531AB1A1">
        <w:rPr>
          <w:rFonts w:ascii="Arial" w:hAnsi="Arial" w:cs="Arial"/>
        </w:rPr>
        <w:fldChar w:fldCharType="begin"/>
      </w:r>
      <w:r w:rsidR="15FED32C" w:rsidRPr="531AB1A1">
        <w:rPr>
          <w:rFonts w:ascii="Arial" w:hAnsi="Arial" w:cs="Arial"/>
        </w:rPr>
        <w:instrText xml:space="preserve"> SEQ Figura \* ARABIC </w:instrText>
      </w:r>
      <w:r w:rsidR="15FED32C" w:rsidRPr="531AB1A1">
        <w:rPr>
          <w:rFonts w:ascii="Arial" w:hAnsi="Arial" w:cs="Arial"/>
        </w:rPr>
        <w:fldChar w:fldCharType="separate"/>
      </w:r>
      <w:r w:rsidR="00A2034F">
        <w:rPr>
          <w:rFonts w:ascii="Arial" w:hAnsi="Arial" w:cs="Arial"/>
          <w:noProof/>
        </w:rPr>
        <w:t>48</w:t>
      </w:r>
      <w:r w:rsidR="15FED32C" w:rsidRPr="531AB1A1">
        <w:rPr>
          <w:rFonts w:ascii="Arial" w:hAnsi="Arial" w:cs="Arial"/>
        </w:rPr>
        <w:fldChar w:fldCharType="end"/>
      </w:r>
      <w:r w:rsidRPr="531AB1A1">
        <w:rPr>
          <w:rFonts w:ascii="Arial" w:hAnsi="Arial" w:cs="Arial"/>
        </w:rPr>
        <w:t xml:space="preserve"> – </w:t>
      </w:r>
      <w:r w:rsidRPr="531AB1A1">
        <w:rPr>
          <w:rFonts w:ascii="Arial" w:hAnsi="Arial" w:cs="Arial"/>
          <w:b w:val="0"/>
          <w:bCs w:val="0"/>
        </w:rPr>
        <w:t>Tela de cadastro</w:t>
      </w:r>
      <w:bookmarkEnd w:id="163"/>
    </w:p>
    <w:p w14:paraId="2C222A23" w14:textId="15B0CA7D" w:rsidR="15FED32C" w:rsidRDefault="15FED32C" w:rsidP="531AB1A1">
      <w:pPr>
        <w:spacing w:before="240" w:after="240" w:line="360" w:lineRule="auto"/>
        <w:jc w:val="center"/>
      </w:pPr>
      <w:r>
        <w:rPr>
          <w:noProof/>
        </w:rPr>
        <w:lastRenderedPageBreak/>
        <w:drawing>
          <wp:inline distT="0" distB="0" distL="0" distR="0" wp14:anchorId="7577CB66" wp14:editId="7335E318">
            <wp:extent cx="1752600" cy="5762626"/>
            <wp:effectExtent l="0" t="0" r="0" b="0"/>
            <wp:docPr id="1482006194" name="Imagem 1482006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extLst>
                        <a:ext uri="{28A0092B-C50C-407E-A947-70E740481C1C}">
                          <a14:useLocalDpi xmlns:a14="http://schemas.microsoft.com/office/drawing/2010/main" val="0"/>
                        </a:ext>
                      </a:extLst>
                    </a:blip>
                    <a:stretch>
                      <a:fillRect/>
                    </a:stretch>
                  </pic:blipFill>
                  <pic:spPr>
                    <a:xfrm>
                      <a:off x="0" y="0"/>
                      <a:ext cx="1752600" cy="5762626"/>
                    </a:xfrm>
                    <a:prstGeom prst="rect">
                      <a:avLst/>
                    </a:prstGeom>
                  </pic:spPr>
                </pic:pic>
              </a:graphicData>
            </a:graphic>
          </wp:inline>
        </w:drawing>
      </w:r>
    </w:p>
    <w:p w14:paraId="259294C7" w14:textId="42F97191" w:rsidR="54E82EA5" w:rsidRDefault="531AB1A1" w:rsidP="0D593B0A">
      <w:pPr>
        <w:jc w:val="center"/>
        <w:rPr>
          <w:rFonts w:ascii="Arial" w:hAnsi="Arial" w:cs="Arial"/>
          <w:sz w:val="20"/>
          <w:szCs w:val="20"/>
        </w:rPr>
      </w:pPr>
      <w:r w:rsidRPr="531AB1A1">
        <w:rPr>
          <w:rFonts w:ascii="Arial" w:hAnsi="Arial" w:cs="Arial"/>
          <w:sz w:val="20"/>
          <w:szCs w:val="20"/>
        </w:rPr>
        <w:t>Fonte: Autores (2024)</w:t>
      </w:r>
    </w:p>
    <w:p w14:paraId="0CAC4E17" w14:textId="5AE3CDBA" w:rsidR="531AB1A1" w:rsidRDefault="531AB1A1" w:rsidP="531AB1A1">
      <w:pPr>
        <w:jc w:val="center"/>
        <w:rPr>
          <w:rFonts w:ascii="Arial" w:hAnsi="Arial" w:cs="Arial"/>
          <w:sz w:val="20"/>
          <w:szCs w:val="20"/>
        </w:rPr>
      </w:pPr>
    </w:p>
    <w:p w14:paraId="32A3D7E9" w14:textId="29BFC8A2" w:rsidR="531AB1A1" w:rsidRDefault="531AB1A1" w:rsidP="531AB1A1">
      <w:pPr>
        <w:pStyle w:val="Legenda"/>
        <w:spacing w:line="259" w:lineRule="auto"/>
        <w:jc w:val="center"/>
        <w:rPr>
          <w:rFonts w:ascii="Arial" w:hAnsi="Arial" w:cs="Arial"/>
          <w:b w:val="0"/>
          <w:bCs w:val="0"/>
        </w:rPr>
      </w:pPr>
      <w:bookmarkStart w:id="164" w:name="_Toc183291043"/>
      <w:r w:rsidRPr="531AB1A1">
        <w:rPr>
          <w:rFonts w:ascii="Arial" w:hAnsi="Arial" w:cs="Arial"/>
        </w:rPr>
        <w:t xml:space="preserve">Figura </w:t>
      </w:r>
      <w:r w:rsidRPr="531AB1A1">
        <w:rPr>
          <w:rFonts w:ascii="Arial" w:hAnsi="Arial" w:cs="Arial"/>
        </w:rPr>
        <w:fldChar w:fldCharType="begin"/>
      </w:r>
      <w:r w:rsidRPr="531AB1A1">
        <w:rPr>
          <w:rFonts w:ascii="Arial" w:hAnsi="Arial" w:cs="Arial"/>
        </w:rPr>
        <w:instrText xml:space="preserve"> SEQ Figura \* ARABIC </w:instrText>
      </w:r>
      <w:r w:rsidRPr="531AB1A1">
        <w:rPr>
          <w:rFonts w:ascii="Arial" w:hAnsi="Arial" w:cs="Arial"/>
        </w:rPr>
        <w:fldChar w:fldCharType="separate"/>
      </w:r>
      <w:r w:rsidR="00A2034F">
        <w:rPr>
          <w:rFonts w:ascii="Arial" w:hAnsi="Arial" w:cs="Arial"/>
          <w:noProof/>
        </w:rPr>
        <w:t>49</w:t>
      </w:r>
      <w:r w:rsidRPr="531AB1A1">
        <w:rPr>
          <w:rFonts w:ascii="Arial" w:hAnsi="Arial" w:cs="Arial"/>
        </w:rPr>
        <w:fldChar w:fldCharType="end"/>
      </w:r>
      <w:r w:rsidRPr="531AB1A1">
        <w:rPr>
          <w:rFonts w:ascii="Arial" w:hAnsi="Arial" w:cs="Arial"/>
        </w:rPr>
        <w:t xml:space="preserve"> – </w:t>
      </w:r>
      <w:r w:rsidRPr="531AB1A1">
        <w:rPr>
          <w:rFonts w:ascii="Arial" w:hAnsi="Arial" w:cs="Arial"/>
          <w:b w:val="0"/>
          <w:bCs w:val="0"/>
        </w:rPr>
        <w:t>Tela com termos de uso</w:t>
      </w:r>
      <w:bookmarkEnd w:id="164"/>
    </w:p>
    <w:p w14:paraId="55BBBC73" w14:textId="6D4720BE" w:rsidR="531AB1A1" w:rsidRDefault="531AB1A1" w:rsidP="531AB1A1">
      <w:pPr>
        <w:spacing w:before="240" w:after="240" w:line="360" w:lineRule="auto"/>
        <w:jc w:val="center"/>
      </w:pPr>
      <w:r>
        <w:rPr>
          <w:noProof/>
        </w:rPr>
        <w:lastRenderedPageBreak/>
        <w:drawing>
          <wp:inline distT="0" distB="0" distL="0" distR="0" wp14:anchorId="4E3A2B6F" wp14:editId="37EA36C7">
            <wp:extent cx="1057275" cy="5762626"/>
            <wp:effectExtent l="0" t="0" r="0" b="0"/>
            <wp:docPr id="1681450258" name="Imagem 1681450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057275" cy="5762626"/>
                    </a:xfrm>
                    <a:prstGeom prst="rect">
                      <a:avLst/>
                    </a:prstGeom>
                  </pic:spPr>
                </pic:pic>
              </a:graphicData>
            </a:graphic>
          </wp:inline>
        </w:drawing>
      </w:r>
    </w:p>
    <w:p w14:paraId="7E1C1DD9" w14:textId="04CD2215" w:rsidR="531AB1A1" w:rsidRDefault="531AB1A1" w:rsidP="531AB1A1">
      <w:pPr>
        <w:jc w:val="center"/>
        <w:rPr>
          <w:rFonts w:ascii="Arial" w:hAnsi="Arial" w:cs="Arial"/>
          <w:sz w:val="20"/>
          <w:szCs w:val="20"/>
        </w:rPr>
      </w:pPr>
      <w:r w:rsidRPr="531AB1A1">
        <w:rPr>
          <w:rFonts w:ascii="Arial" w:hAnsi="Arial" w:cs="Arial"/>
          <w:sz w:val="20"/>
          <w:szCs w:val="20"/>
        </w:rPr>
        <w:t>Fonte: Autores (2024).</w:t>
      </w:r>
    </w:p>
    <w:p w14:paraId="726DDE22" w14:textId="7DCE5F4A" w:rsidR="531AB1A1" w:rsidRDefault="531AB1A1" w:rsidP="531AB1A1">
      <w:pPr>
        <w:jc w:val="center"/>
        <w:rPr>
          <w:rFonts w:ascii="Arial" w:hAnsi="Arial" w:cs="Arial"/>
          <w:sz w:val="20"/>
          <w:szCs w:val="20"/>
        </w:rPr>
      </w:pPr>
    </w:p>
    <w:p w14:paraId="570CC26C" w14:textId="62CC413D" w:rsidR="1E806E08" w:rsidRDefault="1E806E08" w:rsidP="1E806E08">
      <w:pPr>
        <w:jc w:val="center"/>
        <w:rPr>
          <w:rFonts w:ascii="Arial" w:hAnsi="Arial" w:cs="Arial"/>
          <w:sz w:val="20"/>
          <w:szCs w:val="20"/>
        </w:rPr>
      </w:pPr>
    </w:p>
    <w:p w14:paraId="0D16404E" w14:textId="4C6C26CA" w:rsidR="2B73E478" w:rsidRDefault="531AB1A1" w:rsidP="0D593B0A">
      <w:pPr>
        <w:spacing w:line="360" w:lineRule="auto"/>
        <w:ind w:firstLine="708"/>
        <w:jc w:val="both"/>
        <w:rPr>
          <w:rFonts w:ascii="Arial" w:hAnsi="Arial" w:cs="Arial"/>
        </w:rPr>
      </w:pPr>
      <w:r w:rsidRPr="531AB1A1">
        <w:rPr>
          <w:rFonts w:ascii="Arial" w:hAnsi="Arial" w:cs="Arial"/>
        </w:rPr>
        <w:t xml:space="preserve">As </w:t>
      </w:r>
      <w:r w:rsidRPr="00832566">
        <w:rPr>
          <w:rFonts w:ascii="Arial" w:hAnsi="Arial" w:cs="Arial"/>
        </w:rPr>
        <w:t xml:space="preserve">figuras </w:t>
      </w:r>
      <w:r w:rsidR="00832566" w:rsidRPr="00832566">
        <w:rPr>
          <w:rFonts w:ascii="Arial" w:hAnsi="Arial" w:cs="Arial"/>
        </w:rPr>
        <w:t>de 50 a 52</w:t>
      </w:r>
      <w:r w:rsidRPr="00832566">
        <w:rPr>
          <w:rFonts w:ascii="Arial" w:hAnsi="Arial" w:cs="Arial"/>
        </w:rPr>
        <w:t xml:space="preserve"> </w:t>
      </w:r>
      <w:r w:rsidRPr="531AB1A1">
        <w:rPr>
          <w:rFonts w:ascii="Arial" w:hAnsi="Arial" w:cs="Arial"/>
        </w:rPr>
        <w:t>apresentam o processo de recuperação de senha, onde o usuário já cadastrado confirma seu e-mail, para receber um token de acesso temporário e realizar a troca da senha de acesso.</w:t>
      </w:r>
    </w:p>
    <w:p w14:paraId="7C44D56E" w14:textId="445AA157" w:rsidR="1E806E08" w:rsidRDefault="1E806E08" w:rsidP="1E806E08">
      <w:pPr>
        <w:jc w:val="center"/>
        <w:rPr>
          <w:rFonts w:ascii="Arial" w:hAnsi="Arial" w:cs="Arial"/>
          <w:sz w:val="20"/>
          <w:szCs w:val="20"/>
        </w:rPr>
      </w:pPr>
    </w:p>
    <w:p w14:paraId="04A90DC1" w14:textId="4ACBA6E4" w:rsidR="00BE419B" w:rsidRPr="00BE419B" w:rsidRDefault="531AB1A1" w:rsidP="00BE419B">
      <w:pPr>
        <w:pStyle w:val="Legenda"/>
        <w:keepNext/>
        <w:jc w:val="center"/>
        <w:rPr>
          <w:rFonts w:ascii="Arial" w:hAnsi="Arial" w:cs="Arial"/>
        </w:rPr>
      </w:pPr>
      <w:bookmarkStart w:id="165" w:name="_Toc183291044"/>
      <w:r w:rsidRPr="531AB1A1">
        <w:rPr>
          <w:rFonts w:ascii="Arial" w:hAnsi="Arial" w:cs="Arial"/>
        </w:rPr>
        <w:lastRenderedPageBreak/>
        <w:t xml:space="preserve">Figura </w:t>
      </w:r>
      <w:r w:rsidR="00BE419B" w:rsidRPr="531AB1A1">
        <w:rPr>
          <w:rFonts w:ascii="Arial" w:hAnsi="Arial" w:cs="Arial"/>
        </w:rPr>
        <w:fldChar w:fldCharType="begin"/>
      </w:r>
      <w:r w:rsidR="00BE419B" w:rsidRPr="531AB1A1">
        <w:rPr>
          <w:rFonts w:ascii="Arial" w:hAnsi="Arial" w:cs="Arial"/>
        </w:rPr>
        <w:instrText xml:space="preserve"> SEQ Figura \* ARABIC </w:instrText>
      </w:r>
      <w:r w:rsidR="00BE419B" w:rsidRPr="531AB1A1">
        <w:rPr>
          <w:rFonts w:ascii="Arial" w:hAnsi="Arial" w:cs="Arial"/>
        </w:rPr>
        <w:fldChar w:fldCharType="separate"/>
      </w:r>
      <w:r w:rsidR="00A2034F">
        <w:rPr>
          <w:rFonts w:ascii="Arial" w:hAnsi="Arial" w:cs="Arial"/>
          <w:noProof/>
        </w:rPr>
        <w:t>50</w:t>
      </w:r>
      <w:r w:rsidR="00BE419B" w:rsidRPr="531AB1A1">
        <w:rPr>
          <w:rFonts w:ascii="Arial" w:hAnsi="Arial" w:cs="Arial"/>
        </w:rPr>
        <w:fldChar w:fldCharType="end"/>
      </w:r>
      <w:r w:rsidRPr="531AB1A1">
        <w:rPr>
          <w:rFonts w:ascii="Arial" w:hAnsi="Arial" w:cs="Arial"/>
        </w:rPr>
        <w:t xml:space="preserve"> – </w:t>
      </w:r>
      <w:r w:rsidRPr="531AB1A1">
        <w:rPr>
          <w:rFonts w:ascii="Arial" w:hAnsi="Arial" w:cs="Arial"/>
          <w:b w:val="0"/>
          <w:bCs w:val="0"/>
        </w:rPr>
        <w:t>Tela de recuperação de senha 1</w:t>
      </w:r>
      <w:bookmarkEnd w:id="165"/>
    </w:p>
    <w:p w14:paraId="4173BE93" w14:textId="017A2444" w:rsidR="15FED32C" w:rsidRDefault="15FED32C" w:rsidP="1E806E08">
      <w:pPr>
        <w:spacing w:before="240" w:after="240" w:line="360" w:lineRule="auto"/>
        <w:jc w:val="center"/>
      </w:pPr>
      <w:r>
        <w:rPr>
          <w:noProof/>
        </w:rPr>
        <w:drawing>
          <wp:inline distT="0" distB="0" distL="0" distR="0" wp14:anchorId="3AA75C50" wp14:editId="2F9C2061">
            <wp:extent cx="2590800" cy="5762626"/>
            <wp:effectExtent l="0" t="0" r="0" b="0"/>
            <wp:docPr id="760365839" name="Imagem 760365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60365839"/>
                    <pic:cNvPicPr/>
                  </pic:nvPicPr>
                  <pic:blipFill>
                    <a:blip r:embed="rId61">
                      <a:extLst>
                        <a:ext uri="{28A0092B-C50C-407E-A947-70E740481C1C}">
                          <a14:useLocalDpi xmlns:a14="http://schemas.microsoft.com/office/drawing/2010/main" val="0"/>
                        </a:ext>
                      </a:extLst>
                    </a:blip>
                    <a:stretch>
                      <a:fillRect/>
                    </a:stretch>
                  </pic:blipFill>
                  <pic:spPr>
                    <a:xfrm>
                      <a:off x="0" y="0"/>
                      <a:ext cx="2590800" cy="5762626"/>
                    </a:xfrm>
                    <a:prstGeom prst="rect">
                      <a:avLst/>
                    </a:prstGeom>
                  </pic:spPr>
                </pic:pic>
              </a:graphicData>
            </a:graphic>
          </wp:inline>
        </w:drawing>
      </w:r>
    </w:p>
    <w:p w14:paraId="0157CFD9" w14:textId="6D3CD1A2" w:rsidR="00BE419B" w:rsidRPr="00BE419B" w:rsidRDefault="531AB1A1" w:rsidP="00BE419B">
      <w:pPr>
        <w:jc w:val="center"/>
        <w:rPr>
          <w:rFonts w:ascii="Arial" w:hAnsi="Arial" w:cs="Arial"/>
          <w:sz w:val="20"/>
          <w:szCs w:val="20"/>
        </w:rPr>
      </w:pPr>
      <w:r w:rsidRPr="531AB1A1">
        <w:rPr>
          <w:rFonts w:ascii="Arial" w:hAnsi="Arial" w:cs="Arial"/>
          <w:sz w:val="20"/>
          <w:szCs w:val="20"/>
        </w:rPr>
        <w:t>Fonte: Autores (2024).</w:t>
      </w:r>
    </w:p>
    <w:p w14:paraId="36370310" w14:textId="1CF93E3B" w:rsidR="00BE419B" w:rsidRPr="00BE419B" w:rsidRDefault="531AB1A1" w:rsidP="00BE419B">
      <w:pPr>
        <w:pStyle w:val="Legenda"/>
        <w:keepNext/>
        <w:jc w:val="center"/>
        <w:rPr>
          <w:rFonts w:ascii="Arial" w:hAnsi="Arial" w:cs="Arial"/>
        </w:rPr>
      </w:pPr>
      <w:bookmarkStart w:id="166" w:name="_Toc183291045"/>
      <w:r w:rsidRPr="531AB1A1">
        <w:rPr>
          <w:rFonts w:ascii="Arial" w:hAnsi="Arial" w:cs="Arial"/>
        </w:rPr>
        <w:lastRenderedPageBreak/>
        <w:t xml:space="preserve">Figura </w:t>
      </w:r>
      <w:r w:rsidR="00BE419B" w:rsidRPr="531AB1A1">
        <w:rPr>
          <w:rFonts w:ascii="Arial" w:hAnsi="Arial" w:cs="Arial"/>
        </w:rPr>
        <w:fldChar w:fldCharType="begin"/>
      </w:r>
      <w:r w:rsidR="00BE419B" w:rsidRPr="531AB1A1">
        <w:rPr>
          <w:rFonts w:ascii="Arial" w:hAnsi="Arial" w:cs="Arial"/>
        </w:rPr>
        <w:instrText xml:space="preserve"> SEQ Figura \* ARABIC </w:instrText>
      </w:r>
      <w:r w:rsidR="00BE419B" w:rsidRPr="531AB1A1">
        <w:rPr>
          <w:rFonts w:ascii="Arial" w:hAnsi="Arial" w:cs="Arial"/>
        </w:rPr>
        <w:fldChar w:fldCharType="separate"/>
      </w:r>
      <w:r w:rsidR="00A2034F">
        <w:rPr>
          <w:rFonts w:ascii="Arial" w:hAnsi="Arial" w:cs="Arial"/>
          <w:noProof/>
        </w:rPr>
        <w:t>51</w:t>
      </w:r>
      <w:r w:rsidR="00BE419B" w:rsidRPr="531AB1A1">
        <w:rPr>
          <w:rFonts w:ascii="Arial" w:hAnsi="Arial" w:cs="Arial"/>
        </w:rPr>
        <w:fldChar w:fldCharType="end"/>
      </w:r>
      <w:r w:rsidRPr="531AB1A1">
        <w:rPr>
          <w:rFonts w:ascii="Arial" w:hAnsi="Arial" w:cs="Arial"/>
        </w:rPr>
        <w:t xml:space="preserve"> – </w:t>
      </w:r>
      <w:r w:rsidRPr="531AB1A1">
        <w:rPr>
          <w:rFonts w:ascii="Arial" w:hAnsi="Arial" w:cs="Arial"/>
          <w:b w:val="0"/>
          <w:bCs w:val="0"/>
        </w:rPr>
        <w:t xml:space="preserve">E-mail de recuperação de senha recebido pelo </w:t>
      </w:r>
      <w:proofErr w:type="spellStart"/>
      <w:r w:rsidRPr="531AB1A1">
        <w:rPr>
          <w:rFonts w:ascii="Arial" w:hAnsi="Arial" w:cs="Arial"/>
          <w:b w:val="0"/>
          <w:bCs w:val="0"/>
        </w:rPr>
        <w:t>gmail</w:t>
      </w:r>
      <w:bookmarkEnd w:id="166"/>
      <w:proofErr w:type="spellEnd"/>
    </w:p>
    <w:p w14:paraId="5DC9DB47" w14:textId="34B092F7" w:rsidR="15FED32C" w:rsidRDefault="15FED32C" w:rsidP="1E806E08">
      <w:pPr>
        <w:spacing w:before="240" w:after="240" w:line="360" w:lineRule="auto"/>
        <w:jc w:val="center"/>
      </w:pPr>
      <w:r>
        <w:rPr>
          <w:noProof/>
        </w:rPr>
        <w:drawing>
          <wp:inline distT="0" distB="0" distL="0" distR="0" wp14:anchorId="0C352268" wp14:editId="306A19D4">
            <wp:extent cx="2590800" cy="5762626"/>
            <wp:effectExtent l="0" t="0" r="0" b="0"/>
            <wp:docPr id="566743892" name="Imagem 566743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66743892"/>
                    <pic:cNvPicPr/>
                  </pic:nvPicPr>
                  <pic:blipFill>
                    <a:blip r:embed="rId62">
                      <a:extLst>
                        <a:ext uri="{28A0092B-C50C-407E-A947-70E740481C1C}">
                          <a14:useLocalDpi xmlns:a14="http://schemas.microsoft.com/office/drawing/2010/main" val="0"/>
                        </a:ext>
                      </a:extLst>
                    </a:blip>
                    <a:stretch>
                      <a:fillRect/>
                    </a:stretch>
                  </pic:blipFill>
                  <pic:spPr>
                    <a:xfrm>
                      <a:off x="0" y="0"/>
                      <a:ext cx="2590800" cy="5762626"/>
                    </a:xfrm>
                    <a:prstGeom prst="rect">
                      <a:avLst/>
                    </a:prstGeom>
                  </pic:spPr>
                </pic:pic>
              </a:graphicData>
            </a:graphic>
          </wp:inline>
        </w:drawing>
      </w:r>
    </w:p>
    <w:p w14:paraId="3829909F" w14:textId="025732ED" w:rsidR="5D15EBFD" w:rsidRDefault="531AB1A1" w:rsidP="0D593B0A">
      <w:pPr>
        <w:jc w:val="center"/>
        <w:rPr>
          <w:rFonts w:ascii="Arial" w:hAnsi="Arial" w:cs="Arial"/>
          <w:sz w:val="20"/>
          <w:szCs w:val="20"/>
        </w:rPr>
      </w:pPr>
      <w:r w:rsidRPr="531AB1A1">
        <w:rPr>
          <w:rFonts w:ascii="Arial" w:hAnsi="Arial" w:cs="Arial"/>
          <w:sz w:val="20"/>
          <w:szCs w:val="20"/>
        </w:rPr>
        <w:t>Fonte: Autores (2024).</w:t>
      </w:r>
    </w:p>
    <w:p w14:paraId="4AB85866" w14:textId="76196ECE" w:rsidR="1E806E08" w:rsidRDefault="1E806E08" w:rsidP="1E806E08">
      <w:pPr>
        <w:jc w:val="center"/>
        <w:rPr>
          <w:rFonts w:ascii="Arial" w:hAnsi="Arial" w:cs="Arial"/>
          <w:sz w:val="20"/>
          <w:szCs w:val="20"/>
        </w:rPr>
      </w:pPr>
    </w:p>
    <w:p w14:paraId="358B40C0" w14:textId="2B7C5745" w:rsidR="1E806E08" w:rsidRDefault="1E806E08" w:rsidP="1E806E08">
      <w:pPr>
        <w:jc w:val="center"/>
        <w:rPr>
          <w:rFonts w:ascii="Arial" w:hAnsi="Arial" w:cs="Arial"/>
          <w:sz w:val="20"/>
          <w:szCs w:val="20"/>
        </w:rPr>
      </w:pPr>
    </w:p>
    <w:p w14:paraId="1A61EC56" w14:textId="744091BC" w:rsidR="00BE419B" w:rsidRPr="00BE419B" w:rsidRDefault="531AB1A1" w:rsidP="00BE419B">
      <w:pPr>
        <w:pStyle w:val="Legenda"/>
        <w:keepNext/>
        <w:jc w:val="center"/>
        <w:rPr>
          <w:rFonts w:ascii="Arial" w:hAnsi="Arial" w:cs="Arial"/>
        </w:rPr>
      </w:pPr>
      <w:bookmarkStart w:id="167" w:name="_Toc183291046"/>
      <w:r w:rsidRPr="531AB1A1">
        <w:rPr>
          <w:rFonts w:ascii="Arial" w:hAnsi="Arial" w:cs="Arial"/>
        </w:rPr>
        <w:lastRenderedPageBreak/>
        <w:t xml:space="preserve">Figura </w:t>
      </w:r>
      <w:r w:rsidR="00BE419B" w:rsidRPr="531AB1A1">
        <w:rPr>
          <w:rFonts w:ascii="Arial" w:hAnsi="Arial" w:cs="Arial"/>
        </w:rPr>
        <w:fldChar w:fldCharType="begin"/>
      </w:r>
      <w:r w:rsidR="00BE419B" w:rsidRPr="531AB1A1">
        <w:rPr>
          <w:rFonts w:ascii="Arial" w:hAnsi="Arial" w:cs="Arial"/>
        </w:rPr>
        <w:instrText xml:space="preserve"> SEQ Figura \* ARABIC </w:instrText>
      </w:r>
      <w:r w:rsidR="00BE419B" w:rsidRPr="531AB1A1">
        <w:rPr>
          <w:rFonts w:ascii="Arial" w:hAnsi="Arial" w:cs="Arial"/>
        </w:rPr>
        <w:fldChar w:fldCharType="separate"/>
      </w:r>
      <w:r w:rsidR="00A2034F">
        <w:rPr>
          <w:rFonts w:ascii="Arial" w:hAnsi="Arial" w:cs="Arial"/>
          <w:noProof/>
        </w:rPr>
        <w:t>52</w:t>
      </w:r>
      <w:r w:rsidR="00BE419B" w:rsidRPr="531AB1A1">
        <w:rPr>
          <w:rFonts w:ascii="Arial" w:hAnsi="Arial" w:cs="Arial"/>
        </w:rPr>
        <w:fldChar w:fldCharType="end"/>
      </w:r>
      <w:r w:rsidRPr="531AB1A1">
        <w:rPr>
          <w:rFonts w:ascii="Arial" w:hAnsi="Arial" w:cs="Arial"/>
        </w:rPr>
        <w:t xml:space="preserve"> - </w:t>
      </w:r>
      <w:r w:rsidRPr="531AB1A1">
        <w:rPr>
          <w:rFonts w:ascii="Arial" w:hAnsi="Arial" w:cs="Arial"/>
          <w:b w:val="0"/>
          <w:bCs w:val="0"/>
        </w:rPr>
        <w:t>Tela de recuperação de senha 2</w:t>
      </w:r>
      <w:bookmarkEnd w:id="167"/>
    </w:p>
    <w:p w14:paraId="416588B0" w14:textId="20228292" w:rsidR="15FED32C" w:rsidRDefault="15FED32C" w:rsidP="1E806E08">
      <w:pPr>
        <w:spacing w:before="240" w:after="240" w:line="360" w:lineRule="auto"/>
        <w:jc w:val="center"/>
      </w:pPr>
      <w:r>
        <w:rPr>
          <w:noProof/>
        </w:rPr>
        <w:drawing>
          <wp:inline distT="0" distB="0" distL="0" distR="0" wp14:anchorId="3CE2C796" wp14:editId="720E741C">
            <wp:extent cx="2590800" cy="5762626"/>
            <wp:effectExtent l="0" t="0" r="0" b="0"/>
            <wp:docPr id="399700620" name="Imagem 399700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99700620"/>
                    <pic:cNvPicPr/>
                  </pic:nvPicPr>
                  <pic:blipFill>
                    <a:blip r:embed="rId63">
                      <a:extLst>
                        <a:ext uri="{28A0092B-C50C-407E-A947-70E740481C1C}">
                          <a14:useLocalDpi xmlns:a14="http://schemas.microsoft.com/office/drawing/2010/main" val="0"/>
                        </a:ext>
                      </a:extLst>
                    </a:blip>
                    <a:stretch>
                      <a:fillRect/>
                    </a:stretch>
                  </pic:blipFill>
                  <pic:spPr>
                    <a:xfrm>
                      <a:off x="0" y="0"/>
                      <a:ext cx="2590800" cy="5762626"/>
                    </a:xfrm>
                    <a:prstGeom prst="rect">
                      <a:avLst/>
                    </a:prstGeom>
                  </pic:spPr>
                </pic:pic>
              </a:graphicData>
            </a:graphic>
          </wp:inline>
        </w:drawing>
      </w:r>
    </w:p>
    <w:p w14:paraId="1845945B" w14:textId="0B6E88E2" w:rsidR="15FED32C" w:rsidRDefault="531AB1A1" w:rsidP="1E806E08">
      <w:pPr>
        <w:jc w:val="center"/>
        <w:rPr>
          <w:rFonts w:ascii="Arial" w:hAnsi="Arial" w:cs="Arial"/>
          <w:sz w:val="20"/>
          <w:szCs w:val="20"/>
        </w:rPr>
      </w:pPr>
      <w:r w:rsidRPr="531AB1A1">
        <w:rPr>
          <w:rFonts w:ascii="Arial" w:hAnsi="Arial" w:cs="Arial"/>
          <w:sz w:val="20"/>
          <w:szCs w:val="20"/>
        </w:rPr>
        <w:t>Fonte: Autores (2024).</w:t>
      </w:r>
    </w:p>
    <w:p w14:paraId="3199C41E" w14:textId="647961C2" w:rsidR="1E806E08" w:rsidRDefault="1E806E08" w:rsidP="1E806E08">
      <w:pPr>
        <w:jc w:val="center"/>
        <w:rPr>
          <w:rFonts w:ascii="Arial" w:hAnsi="Arial" w:cs="Arial"/>
          <w:sz w:val="20"/>
          <w:szCs w:val="20"/>
        </w:rPr>
      </w:pPr>
    </w:p>
    <w:p w14:paraId="113E3CBD" w14:textId="70D4A304" w:rsidR="1E806E08" w:rsidRPr="00BE419B" w:rsidRDefault="531AB1A1" w:rsidP="00BE419B">
      <w:pPr>
        <w:spacing w:line="360" w:lineRule="auto"/>
        <w:ind w:firstLine="708"/>
        <w:jc w:val="both"/>
        <w:rPr>
          <w:rFonts w:ascii="Arial" w:hAnsi="Arial" w:cs="Arial"/>
        </w:rPr>
      </w:pPr>
      <w:r w:rsidRPr="00832566">
        <w:rPr>
          <w:rFonts w:ascii="Arial" w:hAnsi="Arial" w:cs="Arial"/>
        </w:rPr>
        <w:t>A</w:t>
      </w:r>
      <w:r w:rsidR="00832566" w:rsidRPr="00832566">
        <w:rPr>
          <w:rFonts w:ascii="Arial" w:hAnsi="Arial" w:cs="Arial"/>
        </w:rPr>
        <w:t>s</w:t>
      </w:r>
      <w:r w:rsidRPr="00832566">
        <w:rPr>
          <w:rFonts w:ascii="Arial" w:hAnsi="Arial" w:cs="Arial"/>
        </w:rPr>
        <w:t xml:space="preserve"> figura</w:t>
      </w:r>
      <w:r w:rsidR="00832566" w:rsidRPr="00832566">
        <w:rPr>
          <w:rFonts w:ascii="Arial" w:hAnsi="Arial" w:cs="Arial"/>
        </w:rPr>
        <w:t>s</w:t>
      </w:r>
      <w:r w:rsidRPr="00832566">
        <w:rPr>
          <w:rFonts w:ascii="Arial" w:hAnsi="Arial" w:cs="Arial"/>
        </w:rPr>
        <w:t xml:space="preserve"> </w:t>
      </w:r>
      <w:r w:rsidR="00832566" w:rsidRPr="00832566">
        <w:rPr>
          <w:rFonts w:ascii="Arial" w:hAnsi="Arial" w:cs="Arial"/>
        </w:rPr>
        <w:t xml:space="preserve">53, 54 e 55 </w:t>
      </w:r>
      <w:r w:rsidRPr="531AB1A1">
        <w:rPr>
          <w:rFonts w:ascii="Arial" w:hAnsi="Arial" w:cs="Arial"/>
        </w:rPr>
        <w:t>demonstra o feed logado, onde além de poder visualizar e filtrar as denúncias o usuário pode curtir, comentar e criar reclamações.</w:t>
      </w:r>
    </w:p>
    <w:p w14:paraId="6ADE11A6" w14:textId="44CF9771" w:rsidR="00BE419B" w:rsidRPr="00BE419B" w:rsidRDefault="531AB1A1" w:rsidP="00BE419B">
      <w:pPr>
        <w:pStyle w:val="Legenda"/>
        <w:keepNext/>
        <w:jc w:val="center"/>
        <w:rPr>
          <w:rFonts w:ascii="Arial" w:hAnsi="Arial" w:cs="Arial"/>
          <w:b w:val="0"/>
          <w:bCs w:val="0"/>
        </w:rPr>
      </w:pPr>
      <w:bookmarkStart w:id="168" w:name="_Toc183291047"/>
      <w:r w:rsidRPr="531AB1A1">
        <w:rPr>
          <w:rFonts w:ascii="Arial" w:hAnsi="Arial" w:cs="Arial"/>
        </w:rPr>
        <w:lastRenderedPageBreak/>
        <w:t xml:space="preserve">Figura </w:t>
      </w:r>
      <w:r w:rsidR="00BE419B" w:rsidRPr="531AB1A1">
        <w:rPr>
          <w:rFonts w:ascii="Arial" w:hAnsi="Arial" w:cs="Arial"/>
        </w:rPr>
        <w:fldChar w:fldCharType="begin"/>
      </w:r>
      <w:r w:rsidR="00BE419B" w:rsidRPr="531AB1A1">
        <w:rPr>
          <w:rFonts w:ascii="Arial" w:hAnsi="Arial" w:cs="Arial"/>
        </w:rPr>
        <w:instrText xml:space="preserve"> SEQ Figura \* ARABIC </w:instrText>
      </w:r>
      <w:r w:rsidR="00BE419B" w:rsidRPr="531AB1A1">
        <w:rPr>
          <w:rFonts w:ascii="Arial" w:hAnsi="Arial" w:cs="Arial"/>
        </w:rPr>
        <w:fldChar w:fldCharType="separate"/>
      </w:r>
      <w:r w:rsidR="00A2034F">
        <w:rPr>
          <w:rFonts w:ascii="Arial" w:hAnsi="Arial" w:cs="Arial"/>
          <w:noProof/>
        </w:rPr>
        <w:t>53</w:t>
      </w:r>
      <w:r w:rsidR="00BE419B" w:rsidRPr="531AB1A1">
        <w:rPr>
          <w:rFonts w:ascii="Arial" w:hAnsi="Arial" w:cs="Arial"/>
        </w:rPr>
        <w:fldChar w:fldCharType="end"/>
      </w:r>
      <w:r w:rsidRPr="531AB1A1">
        <w:rPr>
          <w:rFonts w:ascii="Arial" w:hAnsi="Arial" w:cs="Arial"/>
        </w:rPr>
        <w:t xml:space="preserve"> -</w:t>
      </w:r>
      <w:r w:rsidRPr="531AB1A1">
        <w:rPr>
          <w:rFonts w:ascii="Arial" w:hAnsi="Arial" w:cs="Arial"/>
          <w:b w:val="0"/>
          <w:bCs w:val="0"/>
        </w:rPr>
        <w:t xml:space="preserve"> Tela do Feed principal com login</w:t>
      </w:r>
      <w:bookmarkEnd w:id="168"/>
    </w:p>
    <w:p w14:paraId="26324987" w14:textId="48B50AE9" w:rsidR="490DEF62" w:rsidRDefault="490DEF62" w:rsidP="531AB1A1">
      <w:pPr>
        <w:spacing w:before="240" w:after="240" w:line="360" w:lineRule="auto"/>
        <w:jc w:val="center"/>
      </w:pPr>
      <w:r>
        <w:rPr>
          <w:noProof/>
        </w:rPr>
        <w:drawing>
          <wp:inline distT="0" distB="0" distL="0" distR="0" wp14:anchorId="3B66828C" wp14:editId="492152BB">
            <wp:extent cx="1971675" cy="5762626"/>
            <wp:effectExtent l="0" t="0" r="0" b="0"/>
            <wp:docPr id="2056083758" name="Imagem 2056083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extLst>
                        <a:ext uri="{28A0092B-C50C-407E-A947-70E740481C1C}">
                          <a14:useLocalDpi xmlns:a14="http://schemas.microsoft.com/office/drawing/2010/main" val="0"/>
                        </a:ext>
                      </a:extLst>
                    </a:blip>
                    <a:stretch>
                      <a:fillRect/>
                    </a:stretch>
                  </pic:blipFill>
                  <pic:spPr>
                    <a:xfrm>
                      <a:off x="0" y="0"/>
                      <a:ext cx="1971675" cy="5762626"/>
                    </a:xfrm>
                    <a:prstGeom prst="rect">
                      <a:avLst/>
                    </a:prstGeom>
                  </pic:spPr>
                </pic:pic>
              </a:graphicData>
            </a:graphic>
          </wp:inline>
        </w:drawing>
      </w:r>
    </w:p>
    <w:p w14:paraId="1D0A5642" w14:textId="3D45CF68" w:rsidR="1E806E08" w:rsidRDefault="531AB1A1" w:rsidP="00BE419B">
      <w:pPr>
        <w:jc w:val="center"/>
        <w:rPr>
          <w:rFonts w:ascii="Arial" w:hAnsi="Arial" w:cs="Arial"/>
          <w:sz w:val="20"/>
          <w:szCs w:val="20"/>
        </w:rPr>
      </w:pPr>
      <w:r w:rsidRPr="531AB1A1">
        <w:rPr>
          <w:rFonts w:ascii="Arial" w:hAnsi="Arial" w:cs="Arial"/>
          <w:sz w:val="20"/>
          <w:szCs w:val="20"/>
        </w:rPr>
        <w:t>Fonte: Autores (2024).</w:t>
      </w:r>
    </w:p>
    <w:p w14:paraId="7743CE18" w14:textId="25619957" w:rsidR="00832566" w:rsidRPr="00832566" w:rsidRDefault="00832566" w:rsidP="00832566">
      <w:pPr>
        <w:pStyle w:val="Legenda"/>
        <w:keepNext/>
        <w:jc w:val="center"/>
        <w:rPr>
          <w:rFonts w:ascii="Arial" w:hAnsi="Arial" w:cs="Arial"/>
          <w:b w:val="0"/>
          <w:bCs w:val="0"/>
        </w:rPr>
      </w:pPr>
      <w:bookmarkStart w:id="169" w:name="_Toc183291048"/>
      <w:r w:rsidRPr="00832566">
        <w:rPr>
          <w:rFonts w:ascii="Arial" w:hAnsi="Arial" w:cs="Arial"/>
        </w:rPr>
        <w:lastRenderedPageBreak/>
        <w:t xml:space="preserve">Figura </w:t>
      </w:r>
      <w:r w:rsidRPr="00832566">
        <w:rPr>
          <w:rFonts w:ascii="Arial" w:hAnsi="Arial" w:cs="Arial"/>
        </w:rPr>
        <w:fldChar w:fldCharType="begin"/>
      </w:r>
      <w:r w:rsidRPr="00832566">
        <w:rPr>
          <w:rFonts w:ascii="Arial" w:hAnsi="Arial" w:cs="Arial"/>
        </w:rPr>
        <w:instrText xml:space="preserve"> SEQ Figura \* ARABIC </w:instrText>
      </w:r>
      <w:r w:rsidRPr="00832566">
        <w:rPr>
          <w:rFonts w:ascii="Arial" w:hAnsi="Arial" w:cs="Arial"/>
        </w:rPr>
        <w:fldChar w:fldCharType="separate"/>
      </w:r>
      <w:r w:rsidR="00A2034F">
        <w:rPr>
          <w:rFonts w:ascii="Arial" w:hAnsi="Arial" w:cs="Arial"/>
          <w:noProof/>
        </w:rPr>
        <w:t>54</w:t>
      </w:r>
      <w:r w:rsidRPr="00832566">
        <w:rPr>
          <w:rFonts w:ascii="Arial" w:hAnsi="Arial" w:cs="Arial"/>
        </w:rPr>
        <w:fldChar w:fldCharType="end"/>
      </w:r>
      <w:r w:rsidRPr="00832566">
        <w:rPr>
          <w:rFonts w:ascii="Arial" w:hAnsi="Arial" w:cs="Arial"/>
          <w:b w:val="0"/>
          <w:bCs w:val="0"/>
        </w:rPr>
        <w:t xml:space="preserve"> - Tela do Feed principal com login</w:t>
      </w:r>
      <w:bookmarkEnd w:id="169"/>
    </w:p>
    <w:p w14:paraId="2FC13B00" w14:textId="77777777" w:rsidR="00832566" w:rsidRDefault="00832566" w:rsidP="00BE419B">
      <w:pPr>
        <w:pStyle w:val="Legenda"/>
        <w:keepNext/>
        <w:jc w:val="center"/>
        <w:rPr>
          <w:rFonts w:ascii="Arial" w:hAnsi="Arial" w:cs="Arial"/>
        </w:rPr>
      </w:pPr>
      <w:r>
        <w:rPr>
          <w:rFonts w:ascii="Arial" w:hAnsi="Arial" w:cs="Arial"/>
          <w:noProof/>
        </w:rPr>
        <w:drawing>
          <wp:inline distT="0" distB="0" distL="0" distR="0" wp14:anchorId="6B11B2EC" wp14:editId="4C5CAC97">
            <wp:extent cx="1987650" cy="5819397"/>
            <wp:effectExtent l="0" t="0" r="0" b="0"/>
            <wp:docPr id="1542299407"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008508" cy="5880465"/>
                    </a:xfrm>
                    <a:prstGeom prst="rect">
                      <a:avLst/>
                    </a:prstGeom>
                    <a:noFill/>
                  </pic:spPr>
                </pic:pic>
              </a:graphicData>
            </a:graphic>
          </wp:inline>
        </w:drawing>
      </w:r>
    </w:p>
    <w:p w14:paraId="14A78BBD" w14:textId="77777777" w:rsidR="00832566" w:rsidRPr="00832566" w:rsidRDefault="00832566" w:rsidP="00832566"/>
    <w:p w14:paraId="137C96FB" w14:textId="7751A0EC" w:rsidR="00BE419B" w:rsidRPr="00BE419B" w:rsidRDefault="531AB1A1" w:rsidP="00832566">
      <w:pPr>
        <w:pStyle w:val="Legenda"/>
        <w:keepNext/>
        <w:jc w:val="center"/>
        <w:rPr>
          <w:rFonts w:ascii="Arial" w:hAnsi="Arial" w:cs="Arial"/>
          <w:b w:val="0"/>
          <w:bCs w:val="0"/>
        </w:rPr>
      </w:pPr>
      <w:bookmarkStart w:id="170" w:name="_Toc183291049"/>
      <w:r w:rsidRPr="531AB1A1">
        <w:rPr>
          <w:rFonts w:ascii="Arial" w:hAnsi="Arial" w:cs="Arial"/>
        </w:rPr>
        <w:lastRenderedPageBreak/>
        <w:t xml:space="preserve">Figura </w:t>
      </w:r>
      <w:r w:rsidR="00BE419B" w:rsidRPr="531AB1A1">
        <w:rPr>
          <w:rFonts w:ascii="Arial" w:hAnsi="Arial" w:cs="Arial"/>
        </w:rPr>
        <w:fldChar w:fldCharType="begin"/>
      </w:r>
      <w:r w:rsidR="00BE419B" w:rsidRPr="531AB1A1">
        <w:rPr>
          <w:rFonts w:ascii="Arial" w:hAnsi="Arial" w:cs="Arial"/>
        </w:rPr>
        <w:instrText xml:space="preserve"> SEQ Figura \* ARABIC </w:instrText>
      </w:r>
      <w:r w:rsidR="00BE419B" w:rsidRPr="531AB1A1">
        <w:rPr>
          <w:rFonts w:ascii="Arial" w:hAnsi="Arial" w:cs="Arial"/>
        </w:rPr>
        <w:fldChar w:fldCharType="separate"/>
      </w:r>
      <w:r w:rsidR="00A2034F">
        <w:rPr>
          <w:rFonts w:ascii="Arial" w:hAnsi="Arial" w:cs="Arial"/>
          <w:noProof/>
        </w:rPr>
        <w:t>55</w:t>
      </w:r>
      <w:r w:rsidR="00BE419B" w:rsidRPr="531AB1A1">
        <w:rPr>
          <w:rFonts w:ascii="Arial" w:hAnsi="Arial" w:cs="Arial"/>
        </w:rPr>
        <w:fldChar w:fldCharType="end"/>
      </w:r>
      <w:r w:rsidRPr="531AB1A1">
        <w:rPr>
          <w:rFonts w:ascii="Arial" w:hAnsi="Arial" w:cs="Arial"/>
        </w:rPr>
        <w:t xml:space="preserve"> </w:t>
      </w:r>
      <w:r w:rsidRPr="531AB1A1">
        <w:rPr>
          <w:rFonts w:ascii="Arial" w:hAnsi="Arial" w:cs="Arial"/>
          <w:b w:val="0"/>
          <w:bCs w:val="0"/>
        </w:rPr>
        <w:t>- Tela do</w:t>
      </w:r>
      <w:r w:rsidR="00832566">
        <w:rPr>
          <w:rFonts w:ascii="Arial" w:hAnsi="Arial" w:cs="Arial"/>
          <w:b w:val="0"/>
          <w:bCs w:val="0"/>
        </w:rPr>
        <w:t xml:space="preserve"> </w:t>
      </w:r>
      <w:r w:rsidRPr="531AB1A1">
        <w:rPr>
          <w:rFonts w:ascii="Arial" w:hAnsi="Arial" w:cs="Arial"/>
          <w:b w:val="0"/>
          <w:bCs w:val="0"/>
        </w:rPr>
        <w:t>Feed principal com filtro de categoria</w:t>
      </w:r>
      <w:bookmarkEnd w:id="170"/>
    </w:p>
    <w:p w14:paraId="796E1F46" w14:textId="528250E8" w:rsidR="319BA9D4" w:rsidRDefault="319BA9D4" w:rsidP="531AB1A1">
      <w:pPr>
        <w:spacing w:before="240" w:after="240" w:line="360" w:lineRule="auto"/>
        <w:jc w:val="center"/>
      </w:pPr>
      <w:r>
        <w:rPr>
          <w:noProof/>
        </w:rPr>
        <w:drawing>
          <wp:inline distT="0" distB="0" distL="0" distR="0" wp14:anchorId="1959127E" wp14:editId="59D41303">
            <wp:extent cx="1971675" cy="5762626"/>
            <wp:effectExtent l="0" t="0" r="0" b="0"/>
            <wp:docPr id="891154832" name="Imagem 891154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971675" cy="5762626"/>
                    </a:xfrm>
                    <a:prstGeom prst="rect">
                      <a:avLst/>
                    </a:prstGeom>
                  </pic:spPr>
                </pic:pic>
              </a:graphicData>
            </a:graphic>
          </wp:inline>
        </w:drawing>
      </w:r>
    </w:p>
    <w:p w14:paraId="13D69535" w14:textId="19BED4F8" w:rsidR="685DBBC8" w:rsidRDefault="531AB1A1" w:rsidP="0D593B0A">
      <w:pPr>
        <w:jc w:val="center"/>
        <w:rPr>
          <w:rFonts w:ascii="Arial" w:hAnsi="Arial" w:cs="Arial"/>
          <w:sz w:val="20"/>
          <w:szCs w:val="20"/>
        </w:rPr>
      </w:pPr>
      <w:r w:rsidRPr="531AB1A1">
        <w:rPr>
          <w:rFonts w:ascii="Arial" w:hAnsi="Arial" w:cs="Arial"/>
          <w:sz w:val="20"/>
          <w:szCs w:val="20"/>
        </w:rPr>
        <w:t>Fonte: Autores (2024).</w:t>
      </w:r>
    </w:p>
    <w:p w14:paraId="3487E453" w14:textId="6C53DD92" w:rsidR="1E806E08" w:rsidRDefault="1E806E08" w:rsidP="1E806E08">
      <w:pPr>
        <w:jc w:val="center"/>
        <w:rPr>
          <w:rFonts w:ascii="Arial" w:hAnsi="Arial" w:cs="Arial"/>
          <w:sz w:val="20"/>
          <w:szCs w:val="20"/>
        </w:rPr>
      </w:pPr>
    </w:p>
    <w:p w14:paraId="62984981" w14:textId="7F12DDE4" w:rsidR="7A0AC361" w:rsidRDefault="531AB1A1" w:rsidP="0D593B0A">
      <w:pPr>
        <w:spacing w:line="360" w:lineRule="auto"/>
        <w:ind w:firstLine="708"/>
        <w:jc w:val="both"/>
        <w:rPr>
          <w:rFonts w:ascii="Arial" w:hAnsi="Arial" w:cs="Arial"/>
        </w:rPr>
      </w:pPr>
      <w:r w:rsidRPr="00832566">
        <w:rPr>
          <w:rFonts w:ascii="Arial" w:hAnsi="Arial" w:cs="Arial"/>
        </w:rPr>
        <w:t xml:space="preserve">A figura </w:t>
      </w:r>
      <w:r w:rsidR="00832566" w:rsidRPr="00832566">
        <w:rPr>
          <w:rFonts w:ascii="Arial" w:hAnsi="Arial" w:cs="Arial"/>
        </w:rPr>
        <w:t xml:space="preserve">56 </w:t>
      </w:r>
      <w:r w:rsidRPr="531AB1A1">
        <w:rPr>
          <w:rFonts w:ascii="Arial" w:hAnsi="Arial" w:cs="Arial"/>
        </w:rPr>
        <w:t>apresenta o menu do aplicativo, onde o usuário pode ver seu perfil, acessas ruas reclamações, criar reclamações e sair de sua conta.</w:t>
      </w:r>
    </w:p>
    <w:p w14:paraId="7C588EC9" w14:textId="28DAB6A5" w:rsidR="00BE419B" w:rsidRPr="00BE419B" w:rsidRDefault="531AB1A1" w:rsidP="00BE419B">
      <w:pPr>
        <w:pStyle w:val="Legenda"/>
        <w:keepNext/>
        <w:jc w:val="center"/>
        <w:rPr>
          <w:rFonts w:ascii="Arial" w:hAnsi="Arial" w:cs="Arial"/>
          <w:b w:val="0"/>
          <w:bCs w:val="0"/>
        </w:rPr>
      </w:pPr>
      <w:bookmarkStart w:id="171" w:name="_Toc183291050"/>
      <w:r w:rsidRPr="531AB1A1">
        <w:rPr>
          <w:rFonts w:ascii="Arial" w:hAnsi="Arial" w:cs="Arial"/>
        </w:rPr>
        <w:lastRenderedPageBreak/>
        <w:t xml:space="preserve">Figura </w:t>
      </w:r>
      <w:r w:rsidR="00BE419B" w:rsidRPr="531AB1A1">
        <w:rPr>
          <w:rFonts w:ascii="Arial" w:hAnsi="Arial" w:cs="Arial"/>
        </w:rPr>
        <w:fldChar w:fldCharType="begin"/>
      </w:r>
      <w:r w:rsidR="00BE419B" w:rsidRPr="531AB1A1">
        <w:rPr>
          <w:rFonts w:ascii="Arial" w:hAnsi="Arial" w:cs="Arial"/>
        </w:rPr>
        <w:instrText xml:space="preserve"> SEQ Figura \* ARABIC </w:instrText>
      </w:r>
      <w:r w:rsidR="00BE419B" w:rsidRPr="531AB1A1">
        <w:rPr>
          <w:rFonts w:ascii="Arial" w:hAnsi="Arial" w:cs="Arial"/>
        </w:rPr>
        <w:fldChar w:fldCharType="separate"/>
      </w:r>
      <w:r w:rsidR="00A2034F">
        <w:rPr>
          <w:rFonts w:ascii="Arial" w:hAnsi="Arial" w:cs="Arial"/>
          <w:noProof/>
        </w:rPr>
        <w:t>56</w:t>
      </w:r>
      <w:r w:rsidR="00BE419B" w:rsidRPr="531AB1A1">
        <w:rPr>
          <w:rFonts w:ascii="Arial" w:hAnsi="Arial" w:cs="Arial"/>
        </w:rPr>
        <w:fldChar w:fldCharType="end"/>
      </w:r>
      <w:r w:rsidRPr="531AB1A1">
        <w:rPr>
          <w:rFonts w:ascii="Arial" w:hAnsi="Arial" w:cs="Arial"/>
        </w:rPr>
        <w:t xml:space="preserve"> -</w:t>
      </w:r>
      <w:r w:rsidRPr="531AB1A1">
        <w:rPr>
          <w:rFonts w:ascii="Arial" w:hAnsi="Arial" w:cs="Arial"/>
          <w:b w:val="0"/>
          <w:bCs w:val="0"/>
        </w:rPr>
        <w:t xml:space="preserve"> Menu do aplicativo</w:t>
      </w:r>
      <w:bookmarkEnd w:id="171"/>
    </w:p>
    <w:p w14:paraId="1BA8678D" w14:textId="0EA3429D" w:rsidR="169BE05F" w:rsidRDefault="169BE05F" w:rsidP="531AB1A1">
      <w:pPr>
        <w:spacing w:before="240" w:after="240" w:line="360" w:lineRule="auto"/>
        <w:jc w:val="center"/>
      </w:pPr>
      <w:r>
        <w:rPr>
          <w:noProof/>
        </w:rPr>
        <w:drawing>
          <wp:inline distT="0" distB="0" distL="0" distR="0" wp14:anchorId="55040D12" wp14:editId="38CCF534">
            <wp:extent cx="2590800" cy="5762626"/>
            <wp:effectExtent l="0" t="0" r="0" b="0"/>
            <wp:docPr id="2103814343" name="Imagem 2103814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extLst>
                        <a:ext uri="{28A0092B-C50C-407E-A947-70E740481C1C}">
                          <a14:useLocalDpi xmlns:a14="http://schemas.microsoft.com/office/drawing/2010/main" val="0"/>
                        </a:ext>
                      </a:extLst>
                    </a:blip>
                    <a:stretch>
                      <a:fillRect/>
                    </a:stretch>
                  </pic:blipFill>
                  <pic:spPr>
                    <a:xfrm>
                      <a:off x="0" y="0"/>
                      <a:ext cx="2590800" cy="5762626"/>
                    </a:xfrm>
                    <a:prstGeom prst="rect">
                      <a:avLst/>
                    </a:prstGeom>
                  </pic:spPr>
                </pic:pic>
              </a:graphicData>
            </a:graphic>
          </wp:inline>
        </w:drawing>
      </w:r>
    </w:p>
    <w:p w14:paraId="4A1646EF" w14:textId="13443A7D" w:rsidR="072E7021" w:rsidRDefault="531AB1A1" w:rsidP="0D593B0A">
      <w:pPr>
        <w:jc w:val="center"/>
        <w:rPr>
          <w:rFonts w:ascii="Arial" w:hAnsi="Arial" w:cs="Arial"/>
          <w:sz w:val="20"/>
          <w:szCs w:val="20"/>
        </w:rPr>
      </w:pPr>
      <w:r w:rsidRPr="531AB1A1">
        <w:rPr>
          <w:rFonts w:ascii="Arial" w:hAnsi="Arial" w:cs="Arial"/>
          <w:sz w:val="20"/>
          <w:szCs w:val="20"/>
        </w:rPr>
        <w:t>Fonte: Autores (2024).</w:t>
      </w:r>
    </w:p>
    <w:p w14:paraId="1CAC6CF6" w14:textId="143687DD" w:rsidR="1E806E08" w:rsidRDefault="1E806E08" w:rsidP="1E806E08">
      <w:pPr>
        <w:jc w:val="center"/>
        <w:rPr>
          <w:rFonts w:ascii="Arial" w:hAnsi="Arial" w:cs="Arial"/>
          <w:sz w:val="20"/>
          <w:szCs w:val="20"/>
        </w:rPr>
      </w:pPr>
    </w:p>
    <w:p w14:paraId="4CE71C6D" w14:textId="0A56FEF2" w:rsidR="136D3DD2" w:rsidRDefault="531AB1A1" w:rsidP="0D593B0A">
      <w:pPr>
        <w:spacing w:line="360" w:lineRule="auto"/>
        <w:ind w:firstLine="708"/>
        <w:jc w:val="both"/>
        <w:rPr>
          <w:rFonts w:ascii="Arial" w:hAnsi="Arial" w:cs="Arial"/>
        </w:rPr>
      </w:pPr>
      <w:r w:rsidRPr="00832566">
        <w:rPr>
          <w:rFonts w:ascii="Arial" w:hAnsi="Arial" w:cs="Arial"/>
        </w:rPr>
        <w:t>Na figura</w:t>
      </w:r>
      <w:r w:rsidR="00832566" w:rsidRPr="00832566">
        <w:rPr>
          <w:rFonts w:ascii="Arial" w:hAnsi="Arial" w:cs="Arial"/>
        </w:rPr>
        <w:t xml:space="preserve"> 57</w:t>
      </w:r>
      <w:r w:rsidRPr="531AB1A1">
        <w:rPr>
          <w:rFonts w:ascii="Arial" w:hAnsi="Arial" w:cs="Arial"/>
          <w:color w:val="FF0000"/>
        </w:rPr>
        <w:t xml:space="preserve"> </w:t>
      </w:r>
      <w:r w:rsidRPr="531AB1A1">
        <w:rPr>
          <w:rFonts w:ascii="Arial" w:hAnsi="Arial" w:cs="Arial"/>
        </w:rPr>
        <w:t>temos a apresentação da tela do perfil do usuário, onde o usuário pode verificar suas informações e realizar a edição de alguns dados, nessa tela o usuário também pode optar por adicionar uma imagem ao seu perfil, alterar sua senha e excluir sua conta.</w:t>
      </w:r>
    </w:p>
    <w:p w14:paraId="58D6C5C4" w14:textId="539D023D" w:rsidR="00BE419B" w:rsidRPr="00BE419B" w:rsidRDefault="531AB1A1" w:rsidP="00BE419B">
      <w:pPr>
        <w:pStyle w:val="Legenda"/>
        <w:keepNext/>
        <w:jc w:val="center"/>
        <w:rPr>
          <w:rFonts w:ascii="Arial" w:hAnsi="Arial" w:cs="Arial"/>
          <w:b w:val="0"/>
          <w:bCs w:val="0"/>
        </w:rPr>
      </w:pPr>
      <w:bookmarkStart w:id="172" w:name="_Toc183291051"/>
      <w:r w:rsidRPr="531AB1A1">
        <w:rPr>
          <w:rFonts w:ascii="Arial" w:hAnsi="Arial" w:cs="Arial"/>
        </w:rPr>
        <w:lastRenderedPageBreak/>
        <w:t xml:space="preserve">Figura </w:t>
      </w:r>
      <w:r w:rsidR="00BE419B" w:rsidRPr="531AB1A1">
        <w:rPr>
          <w:rFonts w:ascii="Arial" w:hAnsi="Arial" w:cs="Arial"/>
        </w:rPr>
        <w:fldChar w:fldCharType="begin"/>
      </w:r>
      <w:r w:rsidR="00BE419B" w:rsidRPr="531AB1A1">
        <w:rPr>
          <w:rFonts w:ascii="Arial" w:hAnsi="Arial" w:cs="Arial"/>
        </w:rPr>
        <w:instrText xml:space="preserve"> SEQ Figura \* ARABIC </w:instrText>
      </w:r>
      <w:r w:rsidR="00BE419B" w:rsidRPr="531AB1A1">
        <w:rPr>
          <w:rFonts w:ascii="Arial" w:hAnsi="Arial" w:cs="Arial"/>
        </w:rPr>
        <w:fldChar w:fldCharType="separate"/>
      </w:r>
      <w:r w:rsidR="00A2034F">
        <w:rPr>
          <w:rFonts w:ascii="Arial" w:hAnsi="Arial" w:cs="Arial"/>
          <w:noProof/>
        </w:rPr>
        <w:t>57</w:t>
      </w:r>
      <w:r w:rsidR="00BE419B" w:rsidRPr="531AB1A1">
        <w:rPr>
          <w:rFonts w:ascii="Arial" w:hAnsi="Arial" w:cs="Arial"/>
        </w:rPr>
        <w:fldChar w:fldCharType="end"/>
      </w:r>
      <w:r w:rsidRPr="531AB1A1">
        <w:rPr>
          <w:rFonts w:ascii="Arial" w:hAnsi="Arial" w:cs="Arial"/>
        </w:rPr>
        <w:t xml:space="preserve"> - </w:t>
      </w:r>
      <w:r w:rsidRPr="531AB1A1">
        <w:rPr>
          <w:rFonts w:ascii="Arial" w:hAnsi="Arial" w:cs="Arial"/>
          <w:b w:val="0"/>
          <w:bCs w:val="0"/>
        </w:rPr>
        <w:t>Tela do perfil do usuário</w:t>
      </w:r>
      <w:bookmarkEnd w:id="172"/>
    </w:p>
    <w:p w14:paraId="5BD3B180" w14:textId="2175DF44" w:rsidR="15FED32C" w:rsidRDefault="15FED32C" w:rsidP="531AB1A1">
      <w:pPr>
        <w:spacing w:before="240" w:after="240" w:line="360" w:lineRule="auto"/>
        <w:jc w:val="center"/>
      </w:pPr>
      <w:r>
        <w:rPr>
          <w:noProof/>
        </w:rPr>
        <w:drawing>
          <wp:inline distT="0" distB="0" distL="0" distR="0" wp14:anchorId="553F07E3" wp14:editId="6FCE65F6">
            <wp:extent cx="1485900" cy="5762626"/>
            <wp:effectExtent l="0" t="0" r="0" b="0"/>
            <wp:docPr id="238390237" name="Imagem 238390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extLst>
                        <a:ext uri="{28A0092B-C50C-407E-A947-70E740481C1C}">
                          <a14:useLocalDpi xmlns:a14="http://schemas.microsoft.com/office/drawing/2010/main" val="0"/>
                        </a:ext>
                      </a:extLst>
                    </a:blip>
                    <a:stretch>
                      <a:fillRect/>
                    </a:stretch>
                  </pic:blipFill>
                  <pic:spPr>
                    <a:xfrm>
                      <a:off x="0" y="0"/>
                      <a:ext cx="1485900" cy="5762626"/>
                    </a:xfrm>
                    <a:prstGeom prst="rect">
                      <a:avLst/>
                    </a:prstGeom>
                  </pic:spPr>
                </pic:pic>
              </a:graphicData>
            </a:graphic>
          </wp:inline>
        </w:drawing>
      </w:r>
    </w:p>
    <w:p w14:paraId="32067988" w14:textId="77777777" w:rsidR="00832566" w:rsidRDefault="531AB1A1" w:rsidP="531AB1A1">
      <w:pPr>
        <w:spacing w:line="360" w:lineRule="auto"/>
        <w:jc w:val="center"/>
        <w:rPr>
          <w:noProof/>
        </w:rPr>
      </w:pPr>
      <w:r w:rsidRPr="531AB1A1">
        <w:rPr>
          <w:rFonts w:ascii="Arial" w:hAnsi="Arial" w:cs="Arial"/>
          <w:sz w:val="20"/>
          <w:szCs w:val="20"/>
        </w:rPr>
        <w:t>Fonte: Autores (2024).</w:t>
      </w:r>
      <w:r w:rsidR="00832566" w:rsidRPr="00832566">
        <w:rPr>
          <w:noProof/>
        </w:rPr>
        <w:t xml:space="preserve"> </w:t>
      </w:r>
    </w:p>
    <w:p w14:paraId="13EABF52" w14:textId="0FAFA303" w:rsidR="00A2034F" w:rsidRPr="00A2034F" w:rsidRDefault="00A2034F" w:rsidP="00A2034F">
      <w:pPr>
        <w:pStyle w:val="Legenda"/>
        <w:keepNext/>
        <w:jc w:val="center"/>
        <w:rPr>
          <w:rFonts w:ascii="Arial" w:hAnsi="Arial" w:cs="Arial"/>
          <w:b w:val="0"/>
          <w:bCs w:val="0"/>
        </w:rPr>
      </w:pPr>
      <w:bookmarkStart w:id="173" w:name="_Toc183291052"/>
      <w:r w:rsidRPr="00A2034F">
        <w:rPr>
          <w:rFonts w:ascii="Arial" w:hAnsi="Arial" w:cs="Arial"/>
        </w:rPr>
        <w:lastRenderedPageBreak/>
        <w:t xml:space="preserve">Figura </w:t>
      </w:r>
      <w:r w:rsidRPr="00A2034F">
        <w:rPr>
          <w:rFonts w:ascii="Arial" w:hAnsi="Arial" w:cs="Arial"/>
        </w:rPr>
        <w:fldChar w:fldCharType="begin"/>
      </w:r>
      <w:r w:rsidRPr="00A2034F">
        <w:rPr>
          <w:rFonts w:ascii="Arial" w:hAnsi="Arial" w:cs="Arial"/>
        </w:rPr>
        <w:instrText xml:space="preserve"> SEQ Figura \* ARABIC </w:instrText>
      </w:r>
      <w:r w:rsidRPr="00A2034F">
        <w:rPr>
          <w:rFonts w:ascii="Arial" w:hAnsi="Arial" w:cs="Arial"/>
        </w:rPr>
        <w:fldChar w:fldCharType="separate"/>
      </w:r>
      <w:r w:rsidRPr="00A2034F">
        <w:rPr>
          <w:rFonts w:ascii="Arial" w:hAnsi="Arial" w:cs="Arial"/>
        </w:rPr>
        <w:t>58</w:t>
      </w:r>
      <w:r w:rsidRPr="00A2034F">
        <w:rPr>
          <w:rFonts w:ascii="Arial" w:hAnsi="Arial" w:cs="Arial"/>
        </w:rPr>
        <w:fldChar w:fldCharType="end"/>
      </w:r>
      <w:r w:rsidRPr="00A2034F">
        <w:rPr>
          <w:rFonts w:ascii="Arial" w:hAnsi="Arial" w:cs="Arial"/>
        </w:rPr>
        <w:t xml:space="preserve"> -</w:t>
      </w:r>
      <w:r w:rsidRPr="00A2034F">
        <w:rPr>
          <w:rFonts w:ascii="Arial" w:hAnsi="Arial" w:cs="Arial"/>
          <w:b w:val="0"/>
          <w:bCs w:val="0"/>
        </w:rPr>
        <w:t xml:space="preserve"> Alerta de confirmação de exclusão da conta</w:t>
      </w:r>
      <w:bookmarkEnd w:id="173"/>
    </w:p>
    <w:p w14:paraId="7720F93B" w14:textId="110BE5BC" w:rsidR="00832566" w:rsidRDefault="00832566" w:rsidP="00832566">
      <w:pPr>
        <w:pStyle w:val="Legenda"/>
        <w:keepNext/>
        <w:jc w:val="center"/>
        <w:rPr>
          <w:rFonts w:ascii="Arial" w:hAnsi="Arial" w:cs="Arial"/>
        </w:rPr>
      </w:pPr>
      <w:r>
        <w:rPr>
          <w:noProof/>
        </w:rPr>
        <w:drawing>
          <wp:inline distT="0" distB="0" distL="0" distR="0" wp14:anchorId="476F8934" wp14:editId="1CEF6456">
            <wp:extent cx="2590800" cy="5762626"/>
            <wp:effectExtent l="0" t="0" r="0" b="0"/>
            <wp:docPr id="1788677457" name="Imagem 1788677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788677457"/>
                    <pic:cNvPicPr/>
                  </pic:nvPicPr>
                  <pic:blipFill>
                    <a:blip r:embed="rId69">
                      <a:extLst>
                        <a:ext uri="{28A0092B-C50C-407E-A947-70E740481C1C}">
                          <a14:useLocalDpi xmlns:a14="http://schemas.microsoft.com/office/drawing/2010/main" val="0"/>
                        </a:ext>
                      </a:extLst>
                    </a:blip>
                    <a:stretch>
                      <a:fillRect/>
                    </a:stretch>
                  </pic:blipFill>
                  <pic:spPr>
                    <a:xfrm>
                      <a:off x="0" y="0"/>
                      <a:ext cx="2590800" cy="5762626"/>
                    </a:xfrm>
                    <a:prstGeom prst="rect">
                      <a:avLst/>
                    </a:prstGeom>
                  </pic:spPr>
                </pic:pic>
              </a:graphicData>
            </a:graphic>
          </wp:inline>
        </w:drawing>
      </w:r>
    </w:p>
    <w:p w14:paraId="1B8A0B40" w14:textId="4706382E" w:rsidR="0D593B0A" w:rsidRDefault="00832566" w:rsidP="00832566">
      <w:pPr>
        <w:spacing w:line="360" w:lineRule="auto"/>
        <w:jc w:val="center"/>
        <w:rPr>
          <w:noProof/>
        </w:rPr>
      </w:pPr>
      <w:r w:rsidRPr="00832566">
        <w:rPr>
          <w:rFonts w:ascii="Arial" w:hAnsi="Arial" w:cs="Arial"/>
          <w:sz w:val="20"/>
          <w:szCs w:val="20"/>
        </w:rPr>
        <w:t xml:space="preserve"> </w:t>
      </w:r>
      <w:r w:rsidRPr="531AB1A1">
        <w:rPr>
          <w:rFonts w:ascii="Arial" w:hAnsi="Arial" w:cs="Arial"/>
          <w:sz w:val="20"/>
          <w:szCs w:val="20"/>
        </w:rPr>
        <w:t>Fonte: Autores (2024).</w:t>
      </w:r>
      <w:r w:rsidRPr="00832566">
        <w:rPr>
          <w:noProof/>
        </w:rPr>
        <w:t xml:space="preserve"> </w:t>
      </w:r>
    </w:p>
    <w:p w14:paraId="6D1ED5A7" w14:textId="77777777" w:rsidR="00832566" w:rsidRDefault="00832566" w:rsidP="531AB1A1">
      <w:pPr>
        <w:spacing w:line="360" w:lineRule="auto"/>
        <w:jc w:val="center"/>
        <w:rPr>
          <w:rFonts w:ascii="Arial" w:hAnsi="Arial" w:cs="Arial"/>
          <w:sz w:val="20"/>
          <w:szCs w:val="20"/>
        </w:rPr>
      </w:pPr>
    </w:p>
    <w:p w14:paraId="00C3B949" w14:textId="03E6E373" w:rsidR="0AE2EEA0" w:rsidRDefault="531AB1A1" w:rsidP="274FAA57">
      <w:pPr>
        <w:spacing w:line="360" w:lineRule="auto"/>
        <w:ind w:firstLine="708"/>
        <w:jc w:val="both"/>
        <w:rPr>
          <w:rFonts w:ascii="Arial" w:hAnsi="Arial" w:cs="Arial"/>
        </w:rPr>
      </w:pPr>
      <w:r w:rsidRPr="531AB1A1">
        <w:rPr>
          <w:rFonts w:ascii="Arial" w:hAnsi="Arial" w:cs="Arial"/>
        </w:rPr>
        <w:t>Na figura</w:t>
      </w:r>
      <w:r w:rsidRPr="531AB1A1">
        <w:rPr>
          <w:rFonts w:ascii="Arial" w:hAnsi="Arial" w:cs="Arial"/>
          <w:color w:val="FF0000"/>
        </w:rPr>
        <w:t xml:space="preserve"> </w:t>
      </w:r>
      <w:r w:rsidR="00832566" w:rsidRPr="00832566">
        <w:rPr>
          <w:rFonts w:ascii="Arial" w:hAnsi="Arial" w:cs="Arial"/>
        </w:rPr>
        <w:t>5</w:t>
      </w:r>
      <w:r w:rsidR="00832566">
        <w:rPr>
          <w:rFonts w:ascii="Arial" w:hAnsi="Arial" w:cs="Arial"/>
        </w:rPr>
        <w:t>9</w:t>
      </w:r>
      <w:r w:rsidRPr="00832566">
        <w:rPr>
          <w:rFonts w:ascii="Arial" w:hAnsi="Arial" w:cs="Arial"/>
        </w:rPr>
        <w:t xml:space="preserve"> </w:t>
      </w:r>
      <w:r w:rsidRPr="531AB1A1">
        <w:rPr>
          <w:rFonts w:ascii="Arial" w:hAnsi="Arial" w:cs="Arial"/>
        </w:rPr>
        <w:t>temos a apresentação da tela de alteração de senha, onde o usuário coloca sua senha antiga, sua nova senha e a confirmação de nova senha.</w:t>
      </w:r>
    </w:p>
    <w:p w14:paraId="7D9DB87D" w14:textId="58005D1C" w:rsidR="0D593B0A" w:rsidRDefault="0D593B0A" w:rsidP="0D593B0A">
      <w:pPr>
        <w:jc w:val="center"/>
      </w:pPr>
    </w:p>
    <w:p w14:paraId="38A7CA1A" w14:textId="66359BA2" w:rsidR="00BE419B" w:rsidRPr="00BE419B" w:rsidRDefault="531AB1A1" w:rsidP="00BE419B">
      <w:pPr>
        <w:pStyle w:val="Legenda"/>
        <w:keepNext/>
        <w:jc w:val="center"/>
        <w:rPr>
          <w:rFonts w:ascii="Arial" w:hAnsi="Arial" w:cs="Arial"/>
          <w:b w:val="0"/>
          <w:bCs w:val="0"/>
        </w:rPr>
      </w:pPr>
      <w:bookmarkStart w:id="174" w:name="_Toc183291053"/>
      <w:r w:rsidRPr="531AB1A1">
        <w:rPr>
          <w:rFonts w:ascii="Arial" w:hAnsi="Arial" w:cs="Arial"/>
        </w:rPr>
        <w:lastRenderedPageBreak/>
        <w:t xml:space="preserve">Figura </w:t>
      </w:r>
      <w:r w:rsidR="00BE419B" w:rsidRPr="531AB1A1">
        <w:rPr>
          <w:rFonts w:ascii="Arial" w:hAnsi="Arial" w:cs="Arial"/>
        </w:rPr>
        <w:fldChar w:fldCharType="begin"/>
      </w:r>
      <w:r w:rsidR="00BE419B" w:rsidRPr="531AB1A1">
        <w:rPr>
          <w:rFonts w:ascii="Arial" w:hAnsi="Arial" w:cs="Arial"/>
        </w:rPr>
        <w:instrText xml:space="preserve"> SEQ Figura \* ARABIC </w:instrText>
      </w:r>
      <w:r w:rsidR="00BE419B" w:rsidRPr="531AB1A1">
        <w:rPr>
          <w:rFonts w:ascii="Arial" w:hAnsi="Arial" w:cs="Arial"/>
        </w:rPr>
        <w:fldChar w:fldCharType="separate"/>
      </w:r>
      <w:r w:rsidR="00A2034F">
        <w:rPr>
          <w:rFonts w:ascii="Arial" w:hAnsi="Arial" w:cs="Arial"/>
          <w:noProof/>
        </w:rPr>
        <w:t>59</w:t>
      </w:r>
      <w:r w:rsidR="00BE419B" w:rsidRPr="531AB1A1">
        <w:rPr>
          <w:rFonts w:ascii="Arial" w:hAnsi="Arial" w:cs="Arial"/>
        </w:rPr>
        <w:fldChar w:fldCharType="end"/>
      </w:r>
      <w:r w:rsidRPr="531AB1A1">
        <w:rPr>
          <w:rFonts w:ascii="Arial" w:hAnsi="Arial" w:cs="Arial"/>
        </w:rPr>
        <w:t xml:space="preserve"> - </w:t>
      </w:r>
      <w:r w:rsidRPr="531AB1A1">
        <w:rPr>
          <w:rFonts w:ascii="Arial" w:hAnsi="Arial" w:cs="Arial"/>
          <w:b w:val="0"/>
          <w:bCs w:val="0"/>
        </w:rPr>
        <w:t>Tela de alteração de senha</w:t>
      </w:r>
      <w:bookmarkEnd w:id="174"/>
    </w:p>
    <w:p w14:paraId="45E57293" w14:textId="3DA62210" w:rsidR="29558EC1" w:rsidRDefault="29558EC1" w:rsidP="531AB1A1">
      <w:pPr>
        <w:spacing w:before="240" w:after="240" w:line="360" w:lineRule="auto"/>
        <w:jc w:val="center"/>
      </w:pPr>
      <w:r>
        <w:rPr>
          <w:noProof/>
        </w:rPr>
        <w:drawing>
          <wp:inline distT="0" distB="0" distL="0" distR="0" wp14:anchorId="55B1D0B4" wp14:editId="6B8DCD31">
            <wp:extent cx="2590800" cy="5762626"/>
            <wp:effectExtent l="0" t="0" r="0" b="0"/>
            <wp:docPr id="576808414" name="Imagem 576808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extLst>
                        <a:ext uri="{28A0092B-C50C-407E-A947-70E740481C1C}">
                          <a14:useLocalDpi xmlns:a14="http://schemas.microsoft.com/office/drawing/2010/main" val="0"/>
                        </a:ext>
                      </a:extLst>
                    </a:blip>
                    <a:stretch>
                      <a:fillRect/>
                    </a:stretch>
                  </pic:blipFill>
                  <pic:spPr>
                    <a:xfrm>
                      <a:off x="0" y="0"/>
                      <a:ext cx="2590800" cy="5762626"/>
                    </a:xfrm>
                    <a:prstGeom prst="rect">
                      <a:avLst/>
                    </a:prstGeom>
                  </pic:spPr>
                </pic:pic>
              </a:graphicData>
            </a:graphic>
          </wp:inline>
        </w:drawing>
      </w:r>
    </w:p>
    <w:p w14:paraId="6018F0F0" w14:textId="760CDC13" w:rsidR="08BDAC11" w:rsidRDefault="531AB1A1" w:rsidP="00832566">
      <w:pPr>
        <w:jc w:val="center"/>
        <w:rPr>
          <w:rFonts w:ascii="Arial" w:hAnsi="Arial" w:cs="Arial"/>
          <w:sz w:val="20"/>
          <w:szCs w:val="20"/>
        </w:rPr>
      </w:pPr>
      <w:r w:rsidRPr="531AB1A1">
        <w:rPr>
          <w:rFonts w:ascii="Arial" w:hAnsi="Arial" w:cs="Arial"/>
          <w:sz w:val="20"/>
          <w:szCs w:val="20"/>
        </w:rPr>
        <w:t>Fonte: Autores (2024).</w:t>
      </w:r>
    </w:p>
    <w:p w14:paraId="0161E183" w14:textId="1193545F" w:rsidR="1E806E08" w:rsidRDefault="1E806E08" w:rsidP="1E806E08">
      <w:pPr>
        <w:jc w:val="center"/>
      </w:pPr>
    </w:p>
    <w:p w14:paraId="68634538" w14:textId="482F195A" w:rsidR="25D8EEF9" w:rsidRDefault="531AB1A1" w:rsidP="0D593B0A">
      <w:pPr>
        <w:spacing w:line="360" w:lineRule="auto"/>
        <w:ind w:firstLine="708"/>
        <w:jc w:val="both"/>
        <w:rPr>
          <w:rFonts w:ascii="Arial" w:eastAsia="Arial" w:hAnsi="Arial" w:cs="Arial"/>
        </w:rPr>
      </w:pPr>
      <w:r w:rsidRPr="531AB1A1">
        <w:rPr>
          <w:rFonts w:ascii="Arial" w:eastAsia="Arial" w:hAnsi="Arial" w:cs="Arial"/>
        </w:rPr>
        <w:t xml:space="preserve">A figura </w:t>
      </w:r>
      <w:r w:rsidR="00CC5548">
        <w:rPr>
          <w:rFonts w:ascii="Arial" w:eastAsia="Arial" w:hAnsi="Arial" w:cs="Arial"/>
        </w:rPr>
        <w:t>61</w:t>
      </w:r>
      <w:r w:rsidRPr="00CC5548">
        <w:rPr>
          <w:rFonts w:ascii="Arial" w:eastAsia="Arial" w:hAnsi="Arial" w:cs="Arial"/>
        </w:rPr>
        <w:t xml:space="preserve"> </w:t>
      </w:r>
      <w:r w:rsidRPr="531AB1A1">
        <w:rPr>
          <w:rFonts w:ascii="Arial" w:eastAsia="Arial" w:hAnsi="Arial" w:cs="Arial"/>
        </w:rPr>
        <w:t>demonstra o feed pessoal, onde o usuário pode ver todas as suas reclamações, podendo editar, excluir ou alterar o status delas.</w:t>
      </w:r>
    </w:p>
    <w:p w14:paraId="6996D8E6" w14:textId="2C074E91" w:rsidR="1E806E08" w:rsidRDefault="1E806E08" w:rsidP="1E806E08">
      <w:pPr>
        <w:jc w:val="center"/>
      </w:pPr>
    </w:p>
    <w:p w14:paraId="3CD5ACAF" w14:textId="6AE8B71C" w:rsidR="00BE419B" w:rsidRPr="00BE419B" w:rsidRDefault="531AB1A1" w:rsidP="00BE419B">
      <w:pPr>
        <w:pStyle w:val="Legenda"/>
        <w:keepNext/>
        <w:jc w:val="center"/>
        <w:rPr>
          <w:rFonts w:ascii="Arial" w:hAnsi="Arial" w:cs="Arial"/>
        </w:rPr>
      </w:pPr>
      <w:bookmarkStart w:id="175" w:name="_Toc183291054"/>
      <w:r w:rsidRPr="531AB1A1">
        <w:rPr>
          <w:rFonts w:ascii="Arial" w:hAnsi="Arial" w:cs="Arial"/>
        </w:rPr>
        <w:lastRenderedPageBreak/>
        <w:t xml:space="preserve">Figura </w:t>
      </w:r>
      <w:r w:rsidR="00BE419B" w:rsidRPr="531AB1A1">
        <w:rPr>
          <w:rFonts w:ascii="Arial" w:hAnsi="Arial" w:cs="Arial"/>
        </w:rPr>
        <w:fldChar w:fldCharType="begin"/>
      </w:r>
      <w:r w:rsidR="00BE419B" w:rsidRPr="531AB1A1">
        <w:rPr>
          <w:rFonts w:ascii="Arial" w:hAnsi="Arial" w:cs="Arial"/>
        </w:rPr>
        <w:instrText xml:space="preserve"> SEQ Figura \* ARABIC </w:instrText>
      </w:r>
      <w:r w:rsidR="00BE419B" w:rsidRPr="531AB1A1">
        <w:rPr>
          <w:rFonts w:ascii="Arial" w:hAnsi="Arial" w:cs="Arial"/>
        </w:rPr>
        <w:fldChar w:fldCharType="separate"/>
      </w:r>
      <w:r w:rsidR="00A2034F">
        <w:rPr>
          <w:rFonts w:ascii="Arial" w:hAnsi="Arial" w:cs="Arial"/>
          <w:noProof/>
        </w:rPr>
        <w:t>60</w:t>
      </w:r>
      <w:r w:rsidR="00BE419B" w:rsidRPr="531AB1A1">
        <w:rPr>
          <w:rFonts w:ascii="Arial" w:hAnsi="Arial" w:cs="Arial"/>
        </w:rPr>
        <w:fldChar w:fldCharType="end"/>
      </w:r>
      <w:r w:rsidRPr="531AB1A1">
        <w:rPr>
          <w:rFonts w:ascii="Arial" w:hAnsi="Arial" w:cs="Arial"/>
        </w:rPr>
        <w:t xml:space="preserve"> – </w:t>
      </w:r>
      <w:r w:rsidRPr="531AB1A1">
        <w:rPr>
          <w:rFonts w:ascii="Arial" w:hAnsi="Arial" w:cs="Arial"/>
          <w:b w:val="0"/>
          <w:bCs w:val="0"/>
        </w:rPr>
        <w:t>Tela do Feed pessoal</w:t>
      </w:r>
      <w:bookmarkEnd w:id="175"/>
    </w:p>
    <w:p w14:paraId="1CDA222C" w14:textId="46BBDE11" w:rsidR="41F83B0E" w:rsidRDefault="41F83B0E" w:rsidP="531AB1A1">
      <w:pPr>
        <w:spacing w:before="240" w:after="240" w:line="360" w:lineRule="auto"/>
        <w:jc w:val="center"/>
      </w:pPr>
      <w:r>
        <w:rPr>
          <w:noProof/>
        </w:rPr>
        <w:drawing>
          <wp:inline distT="0" distB="0" distL="0" distR="0" wp14:anchorId="2BA7DC05" wp14:editId="57A2A3C1">
            <wp:extent cx="2590800" cy="5762626"/>
            <wp:effectExtent l="0" t="0" r="0" b="0"/>
            <wp:docPr id="740300321" name="Imagem 740300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extLst>
                        <a:ext uri="{28A0092B-C50C-407E-A947-70E740481C1C}">
                          <a14:useLocalDpi xmlns:a14="http://schemas.microsoft.com/office/drawing/2010/main" val="0"/>
                        </a:ext>
                      </a:extLst>
                    </a:blip>
                    <a:stretch>
                      <a:fillRect/>
                    </a:stretch>
                  </pic:blipFill>
                  <pic:spPr>
                    <a:xfrm>
                      <a:off x="0" y="0"/>
                      <a:ext cx="2590800" cy="5762626"/>
                    </a:xfrm>
                    <a:prstGeom prst="rect">
                      <a:avLst/>
                    </a:prstGeom>
                  </pic:spPr>
                </pic:pic>
              </a:graphicData>
            </a:graphic>
          </wp:inline>
        </w:drawing>
      </w:r>
    </w:p>
    <w:p w14:paraId="288691C9" w14:textId="5FC5C681" w:rsidR="15FED32C" w:rsidRDefault="531AB1A1" w:rsidP="1E806E08">
      <w:pPr>
        <w:jc w:val="center"/>
        <w:rPr>
          <w:rFonts w:ascii="Arial" w:hAnsi="Arial" w:cs="Arial"/>
          <w:sz w:val="20"/>
          <w:szCs w:val="20"/>
        </w:rPr>
      </w:pPr>
      <w:r w:rsidRPr="531AB1A1">
        <w:rPr>
          <w:rFonts w:ascii="Arial" w:hAnsi="Arial" w:cs="Arial"/>
          <w:sz w:val="20"/>
          <w:szCs w:val="20"/>
        </w:rPr>
        <w:t>Fonte: autores (2024).</w:t>
      </w:r>
    </w:p>
    <w:p w14:paraId="0558C595" w14:textId="2EFAA7D3" w:rsidR="1E806E08" w:rsidRDefault="1E806E08" w:rsidP="1E806E08">
      <w:pPr>
        <w:jc w:val="center"/>
      </w:pPr>
    </w:p>
    <w:p w14:paraId="69A24CF1" w14:textId="5D9F3091" w:rsidR="6969E03F" w:rsidRDefault="531AB1A1" w:rsidP="0D593B0A">
      <w:pPr>
        <w:spacing w:line="360" w:lineRule="auto"/>
        <w:ind w:firstLine="708"/>
        <w:jc w:val="both"/>
        <w:rPr>
          <w:rFonts w:ascii="Arial" w:eastAsia="Arial" w:hAnsi="Arial" w:cs="Arial"/>
        </w:rPr>
      </w:pPr>
      <w:r w:rsidRPr="00CC5548">
        <w:rPr>
          <w:rFonts w:ascii="Arial" w:eastAsia="Arial" w:hAnsi="Arial" w:cs="Arial"/>
        </w:rPr>
        <w:t xml:space="preserve">Nas figuras </w:t>
      </w:r>
      <w:r w:rsidR="00CC5548" w:rsidRPr="00CC5548">
        <w:rPr>
          <w:rFonts w:ascii="Arial" w:eastAsia="Arial" w:hAnsi="Arial" w:cs="Arial"/>
        </w:rPr>
        <w:t xml:space="preserve">62 e 63 </w:t>
      </w:r>
      <w:r w:rsidRPr="531AB1A1">
        <w:rPr>
          <w:rFonts w:ascii="Arial" w:eastAsia="Arial" w:hAnsi="Arial" w:cs="Arial"/>
        </w:rPr>
        <w:t>temos a tela de criação de reclamação, onde o usuário pode adicionar fotos, categoria, descrição e localização para a criação de uma reclamação.</w:t>
      </w:r>
    </w:p>
    <w:p w14:paraId="4A112F2A" w14:textId="07BFE4A8" w:rsidR="00BE419B" w:rsidRPr="00BE419B" w:rsidRDefault="531AB1A1" w:rsidP="00BE419B">
      <w:pPr>
        <w:pStyle w:val="Legenda"/>
        <w:keepNext/>
        <w:jc w:val="center"/>
        <w:rPr>
          <w:rFonts w:ascii="Arial" w:hAnsi="Arial" w:cs="Arial"/>
        </w:rPr>
      </w:pPr>
      <w:bookmarkStart w:id="176" w:name="_Toc183291055"/>
      <w:r w:rsidRPr="531AB1A1">
        <w:rPr>
          <w:rFonts w:ascii="Arial" w:hAnsi="Arial" w:cs="Arial"/>
        </w:rPr>
        <w:lastRenderedPageBreak/>
        <w:t xml:space="preserve">Figura </w:t>
      </w:r>
      <w:r w:rsidR="00BE419B" w:rsidRPr="531AB1A1">
        <w:rPr>
          <w:rFonts w:ascii="Arial" w:hAnsi="Arial" w:cs="Arial"/>
        </w:rPr>
        <w:fldChar w:fldCharType="begin"/>
      </w:r>
      <w:r w:rsidR="00BE419B" w:rsidRPr="531AB1A1">
        <w:rPr>
          <w:rFonts w:ascii="Arial" w:hAnsi="Arial" w:cs="Arial"/>
        </w:rPr>
        <w:instrText xml:space="preserve"> SEQ Figura \* ARABIC </w:instrText>
      </w:r>
      <w:r w:rsidR="00BE419B" w:rsidRPr="531AB1A1">
        <w:rPr>
          <w:rFonts w:ascii="Arial" w:hAnsi="Arial" w:cs="Arial"/>
        </w:rPr>
        <w:fldChar w:fldCharType="separate"/>
      </w:r>
      <w:r w:rsidR="00A2034F">
        <w:rPr>
          <w:rFonts w:ascii="Arial" w:hAnsi="Arial" w:cs="Arial"/>
          <w:noProof/>
        </w:rPr>
        <w:t>61</w:t>
      </w:r>
      <w:r w:rsidR="00BE419B" w:rsidRPr="531AB1A1">
        <w:rPr>
          <w:rFonts w:ascii="Arial" w:hAnsi="Arial" w:cs="Arial"/>
        </w:rPr>
        <w:fldChar w:fldCharType="end"/>
      </w:r>
      <w:r w:rsidRPr="531AB1A1">
        <w:rPr>
          <w:rFonts w:ascii="Arial" w:hAnsi="Arial" w:cs="Arial"/>
        </w:rPr>
        <w:t xml:space="preserve"> - </w:t>
      </w:r>
      <w:r w:rsidRPr="531AB1A1">
        <w:rPr>
          <w:rFonts w:ascii="Arial" w:hAnsi="Arial" w:cs="Arial"/>
          <w:b w:val="0"/>
          <w:bCs w:val="0"/>
        </w:rPr>
        <w:t>Tela de Criação de Reclamação 1</w:t>
      </w:r>
      <w:bookmarkEnd w:id="176"/>
    </w:p>
    <w:p w14:paraId="3C5272A3" w14:textId="1B14D12F" w:rsidR="1C1C6B03" w:rsidRDefault="1C1C6B03" w:rsidP="531AB1A1">
      <w:pPr>
        <w:spacing w:before="240" w:after="240" w:line="360" w:lineRule="auto"/>
        <w:jc w:val="center"/>
      </w:pPr>
      <w:r>
        <w:rPr>
          <w:noProof/>
        </w:rPr>
        <w:drawing>
          <wp:inline distT="0" distB="0" distL="0" distR="0" wp14:anchorId="7E4F0D3E" wp14:editId="378704F3">
            <wp:extent cx="1743075" cy="5762626"/>
            <wp:effectExtent l="0" t="0" r="0" b="0"/>
            <wp:docPr id="1973961425" name="Imagem 1973961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extLst>
                        <a:ext uri="{28A0092B-C50C-407E-A947-70E740481C1C}">
                          <a14:useLocalDpi xmlns:a14="http://schemas.microsoft.com/office/drawing/2010/main" val="0"/>
                        </a:ext>
                      </a:extLst>
                    </a:blip>
                    <a:stretch>
                      <a:fillRect/>
                    </a:stretch>
                  </pic:blipFill>
                  <pic:spPr>
                    <a:xfrm>
                      <a:off x="0" y="0"/>
                      <a:ext cx="1743075" cy="5762626"/>
                    </a:xfrm>
                    <a:prstGeom prst="rect">
                      <a:avLst/>
                    </a:prstGeom>
                  </pic:spPr>
                </pic:pic>
              </a:graphicData>
            </a:graphic>
          </wp:inline>
        </w:drawing>
      </w:r>
    </w:p>
    <w:p w14:paraId="20C5F55D" w14:textId="4533526E" w:rsidR="3FFD68BC" w:rsidRDefault="531AB1A1" w:rsidP="0D593B0A">
      <w:pPr>
        <w:jc w:val="center"/>
        <w:rPr>
          <w:rFonts w:ascii="Arial" w:hAnsi="Arial" w:cs="Arial"/>
          <w:sz w:val="20"/>
          <w:szCs w:val="20"/>
        </w:rPr>
      </w:pPr>
      <w:r w:rsidRPr="531AB1A1">
        <w:rPr>
          <w:rFonts w:ascii="Arial" w:hAnsi="Arial" w:cs="Arial"/>
          <w:sz w:val="20"/>
          <w:szCs w:val="20"/>
        </w:rPr>
        <w:t>Fonte: Autores (2024).</w:t>
      </w:r>
    </w:p>
    <w:p w14:paraId="58E06E62" w14:textId="39FD6405" w:rsidR="00BE419B" w:rsidRPr="00BE419B" w:rsidRDefault="531AB1A1" w:rsidP="00BE419B">
      <w:pPr>
        <w:pStyle w:val="Legenda"/>
        <w:keepNext/>
        <w:jc w:val="center"/>
        <w:rPr>
          <w:rFonts w:ascii="Arial" w:hAnsi="Arial" w:cs="Arial"/>
          <w:b w:val="0"/>
          <w:bCs w:val="0"/>
        </w:rPr>
      </w:pPr>
      <w:bookmarkStart w:id="177" w:name="_Toc183291056"/>
      <w:r w:rsidRPr="531AB1A1">
        <w:rPr>
          <w:rFonts w:ascii="Arial" w:hAnsi="Arial" w:cs="Arial"/>
        </w:rPr>
        <w:lastRenderedPageBreak/>
        <w:t xml:space="preserve">Figura </w:t>
      </w:r>
      <w:r w:rsidR="00BE419B" w:rsidRPr="531AB1A1">
        <w:rPr>
          <w:rFonts w:ascii="Arial" w:hAnsi="Arial" w:cs="Arial"/>
        </w:rPr>
        <w:fldChar w:fldCharType="begin"/>
      </w:r>
      <w:r w:rsidR="00BE419B" w:rsidRPr="531AB1A1">
        <w:rPr>
          <w:rFonts w:ascii="Arial" w:hAnsi="Arial" w:cs="Arial"/>
        </w:rPr>
        <w:instrText xml:space="preserve"> SEQ Figura \* ARABIC </w:instrText>
      </w:r>
      <w:r w:rsidR="00BE419B" w:rsidRPr="531AB1A1">
        <w:rPr>
          <w:rFonts w:ascii="Arial" w:hAnsi="Arial" w:cs="Arial"/>
        </w:rPr>
        <w:fldChar w:fldCharType="separate"/>
      </w:r>
      <w:r w:rsidR="00A2034F">
        <w:rPr>
          <w:rFonts w:ascii="Arial" w:hAnsi="Arial" w:cs="Arial"/>
          <w:noProof/>
        </w:rPr>
        <w:t>62</w:t>
      </w:r>
      <w:r w:rsidR="00BE419B" w:rsidRPr="531AB1A1">
        <w:rPr>
          <w:rFonts w:ascii="Arial" w:hAnsi="Arial" w:cs="Arial"/>
        </w:rPr>
        <w:fldChar w:fldCharType="end"/>
      </w:r>
      <w:r w:rsidRPr="531AB1A1">
        <w:rPr>
          <w:rFonts w:ascii="Arial" w:hAnsi="Arial" w:cs="Arial"/>
        </w:rPr>
        <w:t xml:space="preserve"> - </w:t>
      </w:r>
      <w:r w:rsidRPr="531AB1A1">
        <w:rPr>
          <w:rFonts w:ascii="Arial" w:hAnsi="Arial" w:cs="Arial"/>
          <w:b w:val="0"/>
          <w:bCs w:val="0"/>
        </w:rPr>
        <w:t>Tela de criação de reclamação 2</w:t>
      </w:r>
      <w:bookmarkEnd w:id="177"/>
    </w:p>
    <w:p w14:paraId="0CE7CF74" w14:textId="19145BFA" w:rsidR="1C1C6B03" w:rsidRDefault="1C1C6B03" w:rsidP="1E806E08">
      <w:pPr>
        <w:spacing w:before="240" w:after="240" w:line="360" w:lineRule="auto"/>
        <w:jc w:val="center"/>
      </w:pPr>
      <w:r>
        <w:rPr>
          <w:noProof/>
        </w:rPr>
        <w:drawing>
          <wp:inline distT="0" distB="0" distL="0" distR="0" wp14:anchorId="0D73688A" wp14:editId="31912B16">
            <wp:extent cx="2657475" cy="5762626"/>
            <wp:effectExtent l="0" t="0" r="0" b="0"/>
            <wp:docPr id="66558579" name="Imagem 66558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6558579"/>
                    <pic:cNvPicPr/>
                  </pic:nvPicPr>
                  <pic:blipFill>
                    <a:blip r:embed="rId73">
                      <a:extLst>
                        <a:ext uri="{28A0092B-C50C-407E-A947-70E740481C1C}">
                          <a14:useLocalDpi xmlns:a14="http://schemas.microsoft.com/office/drawing/2010/main" val="0"/>
                        </a:ext>
                      </a:extLst>
                    </a:blip>
                    <a:stretch>
                      <a:fillRect/>
                    </a:stretch>
                  </pic:blipFill>
                  <pic:spPr>
                    <a:xfrm>
                      <a:off x="0" y="0"/>
                      <a:ext cx="2657475" cy="5762626"/>
                    </a:xfrm>
                    <a:prstGeom prst="rect">
                      <a:avLst/>
                    </a:prstGeom>
                  </pic:spPr>
                </pic:pic>
              </a:graphicData>
            </a:graphic>
          </wp:inline>
        </w:drawing>
      </w:r>
    </w:p>
    <w:p w14:paraId="2403101F" w14:textId="2C2C085B" w:rsidR="5BB95623" w:rsidRDefault="531AB1A1" w:rsidP="0D593B0A">
      <w:pPr>
        <w:jc w:val="center"/>
        <w:rPr>
          <w:rFonts w:ascii="Arial" w:hAnsi="Arial" w:cs="Arial"/>
          <w:sz w:val="20"/>
          <w:szCs w:val="20"/>
        </w:rPr>
      </w:pPr>
      <w:r w:rsidRPr="531AB1A1">
        <w:rPr>
          <w:rFonts w:ascii="Arial" w:hAnsi="Arial" w:cs="Arial"/>
          <w:sz w:val="20"/>
          <w:szCs w:val="20"/>
        </w:rPr>
        <w:t>Fonte: Autores (2024).</w:t>
      </w:r>
    </w:p>
    <w:p w14:paraId="6C217BBC" w14:textId="144FCF0C" w:rsidR="1E806E08" w:rsidRDefault="1E806E08" w:rsidP="1E806E08">
      <w:pPr>
        <w:jc w:val="center"/>
      </w:pPr>
    </w:p>
    <w:p w14:paraId="624ABF9A" w14:textId="146AE0DB" w:rsidR="7BD7EE77" w:rsidRDefault="531AB1A1" w:rsidP="0D593B0A">
      <w:pPr>
        <w:spacing w:line="360" w:lineRule="auto"/>
        <w:ind w:firstLine="708"/>
        <w:jc w:val="both"/>
        <w:rPr>
          <w:rFonts w:ascii="Arial" w:eastAsia="Arial" w:hAnsi="Arial" w:cs="Arial"/>
        </w:rPr>
      </w:pPr>
      <w:r w:rsidRPr="00CC5548">
        <w:rPr>
          <w:rFonts w:ascii="Arial" w:eastAsia="Arial" w:hAnsi="Arial" w:cs="Arial"/>
        </w:rPr>
        <w:t xml:space="preserve">Nas figuras </w:t>
      </w:r>
      <w:r w:rsidR="00CC5548" w:rsidRPr="00CC5548">
        <w:rPr>
          <w:rFonts w:ascii="Arial" w:eastAsia="Arial" w:hAnsi="Arial" w:cs="Arial"/>
        </w:rPr>
        <w:t>de 64 até 67</w:t>
      </w:r>
      <w:r w:rsidRPr="00CC5548">
        <w:rPr>
          <w:rFonts w:ascii="Arial" w:eastAsia="Arial" w:hAnsi="Arial" w:cs="Arial"/>
        </w:rPr>
        <w:t xml:space="preserve"> </w:t>
      </w:r>
      <w:r w:rsidRPr="531AB1A1">
        <w:rPr>
          <w:rFonts w:ascii="Arial" w:eastAsia="Arial" w:hAnsi="Arial" w:cs="Arial"/>
        </w:rPr>
        <w:t>temos a demonstração do sistema de validação de reclamações semelhantes, onde ao criar uma reclamação com a mesma categoria de outra reclamação da região, o sistema pede a validação se essas reclamações atendem a problemas diferentes.</w:t>
      </w:r>
    </w:p>
    <w:p w14:paraId="10563131" w14:textId="6705F906" w:rsidR="00BE419B" w:rsidRPr="00BE419B" w:rsidRDefault="531AB1A1" w:rsidP="00BE419B">
      <w:pPr>
        <w:pStyle w:val="Legenda"/>
        <w:keepNext/>
        <w:jc w:val="center"/>
        <w:rPr>
          <w:rFonts w:ascii="Arial" w:hAnsi="Arial" w:cs="Arial"/>
          <w:b w:val="0"/>
          <w:bCs w:val="0"/>
        </w:rPr>
      </w:pPr>
      <w:bookmarkStart w:id="178" w:name="_Toc183291057"/>
      <w:r w:rsidRPr="531AB1A1">
        <w:rPr>
          <w:rFonts w:ascii="Arial" w:hAnsi="Arial" w:cs="Arial"/>
        </w:rPr>
        <w:lastRenderedPageBreak/>
        <w:t xml:space="preserve">Figura </w:t>
      </w:r>
      <w:r w:rsidR="00BE419B" w:rsidRPr="531AB1A1">
        <w:rPr>
          <w:rFonts w:ascii="Arial" w:hAnsi="Arial" w:cs="Arial"/>
        </w:rPr>
        <w:fldChar w:fldCharType="begin"/>
      </w:r>
      <w:r w:rsidR="00BE419B" w:rsidRPr="531AB1A1">
        <w:rPr>
          <w:rFonts w:ascii="Arial" w:hAnsi="Arial" w:cs="Arial"/>
        </w:rPr>
        <w:instrText xml:space="preserve"> SEQ Figura \* ARABIC </w:instrText>
      </w:r>
      <w:r w:rsidR="00BE419B" w:rsidRPr="531AB1A1">
        <w:rPr>
          <w:rFonts w:ascii="Arial" w:hAnsi="Arial" w:cs="Arial"/>
        </w:rPr>
        <w:fldChar w:fldCharType="separate"/>
      </w:r>
      <w:r w:rsidR="00A2034F">
        <w:rPr>
          <w:rFonts w:ascii="Arial" w:hAnsi="Arial" w:cs="Arial"/>
          <w:noProof/>
        </w:rPr>
        <w:t>63</w:t>
      </w:r>
      <w:r w:rsidR="00BE419B" w:rsidRPr="531AB1A1">
        <w:rPr>
          <w:rFonts w:ascii="Arial" w:hAnsi="Arial" w:cs="Arial"/>
        </w:rPr>
        <w:fldChar w:fldCharType="end"/>
      </w:r>
      <w:r w:rsidRPr="531AB1A1">
        <w:rPr>
          <w:rFonts w:ascii="Arial" w:hAnsi="Arial" w:cs="Arial"/>
        </w:rPr>
        <w:t xml:space="preserve"> -</w:t>
      </w:r>
      <w:r w:rsidRPr="531AB1A1">
        <w:rPr>
          <w:rFonts w:ascii="Arial" w:hAnsi="Arial" w:cs="Arial"/>
          <w:b w:val="0"/>
          <w:bCs w:val="0"/>
        </w:rPr>
        <w:t xml:space="preserve"> Alerta de reclamações semelhantes encontradas</w:t>
      </w:r>
      <w:bookmarkEnd w:id="178"/>
    </w:p>
    <w:p w14:paraId="122E84BA" w14:textId="6D225B7F" w:rsidR="1C1C6B03" w:rsidRDefault="1C1C6B03" w:rsidP="531AB1A1">
      <w:pPr>
        <w:spacing w:before="240" w:after="240" w:line="360" w:lineRule="auto"/>
        <w:jc w:val="center"/>
      </w:pPr>
      <w:r>
        <w:rPr>
          <w:noProof/>
        </w:rPr>
        <w:drawing>
          <wp:inline distT="0" distB="0" distL="0" distR="0" wp14:anchorId="33037ED9" wp14:editId="45C60C56">
            <wp:extent cx="2590800" cy="5762626"/>
            <wp:effectExtent l="0" t="0" r="0" b="0"/>
            <wp:docPr id="606683808" name="Imagem 606683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590800" cy="5762626"/>
                    </a:xfrm>
                    <a:prstGeom prst="rect">
                      <a:avLst/>
                    </a:prstGeom>
                  </pic:spPr>
                </pic:pic>
              </a:graphicData>
            </a:graphic>
          </wp:inline>
        </w:drawing>
      </w:r>
    </w:p>
    <w:p w14:paraId="621C0ED4" w14:textId="5271124D" w:rsidR="61877496" w:rsidRDefault="531AB1A1" w:rsidP="0D593B0A">
      <w:pPr>
        <w:jc w:val="center"/>
        <w:rPr>
          <w:rFonts w:ascii="Arial" w:hAnsi="Arial" w:cs="Arial"/>
          <w:sz w:val="20"/>
          <w:szCs w:val="20"/>
        </w:rPr>
      </w:pPr>
      <w:r w:rsidRPr="531AB1A1">
        <w:rPr>
          <w:rFonts w:ascii="Arial" w:hAnsi="Arial" w:cs="Arial"/>
          <w:sz w:val="20"/>
          <w:szCs w:val="20"/>
        </w:rPr>
        <w:t>Fonte: Autores (2024).</w:t>
      </w:r>
    </w:p>
    <w:p w14:paraId="51956915" w14:textId="64D20664" w:rsidR="00BE419B" w:rsidRPr="00BE419B" w:rsidRDefault="531AB1A1" w:rsidP="00BE419B">
      <w:pPr>
        <w:pStyle w:val="Legenda"/>
        <w:keepNext/>
        <w:jc w:val="center"/>
        <w:rPr>
          <w:rFonts w:ascii="Arial" w:hAnsi="Arial" w:cs="Arial"/>
          <w:b w:val="0"/>
          <w:bCs w:val="0"/>
        </w:rPr>
      </w:pPr>
      <w:bookmarkStart w:id="179" w:name="_Toc183291058"/>
      <w:r w:rsidRPr="531AB1A1">
        <w:rPr>
          <w:rFonts w:ascii="Arial" w:hAnsi="Arial" w:cs="Arial"/>
        </w:rPr>
        <w:lastRenderedPageBreak/>
        <w:t xml:space="preserve">Figura </w:t>
      </w:r>
      <w:r w:rsidR="00BE419B" w:rsidRPr="531AB1A1">
        <w:rPr>
          <w:rFonts w:ascii="Arial" w:hAnsi="Arial" w:cs="Arial"/>
        </w:rPr>
        <w:fldChar w:fldCharType="begin"/>
      </w:r>
      <w:r w:rsidR="00BE419B" w:rsidRPr="531AB1A1">
        <w:rPr>
          <w:rFonts w:ascii="Arial" w:hAnsi="Arial" w:cs="Arial"/>
        </w:rPr>
        <w:instrText xml:space="preserve"> SEQ Figura \* ARABIC </w:instrText>
      </w:r>
      <w:r w:rsidR="00BE419B" w:rsidRPr="531AB1A1">
        <w:rPr>
          <w:rFonts w:ascii="Arial" w:hAnsi="Arial" w:cs="Arial"/>
        </w:rPr>
        <w:fldChar w:fldCharType="separate"/>
      </w:r>
      <w:r w:rsidR="00A2034F">
        <w:rPr>
          <w:rFonts w:ascii="Arial" w:hAnsi="Arial" w:cs="Arial"/>
          <w:noProof/>
        </w:rPr>
        <w:t>64</w:t>
      </w:r>
      <w:r w:rsidR="00BE419B" w:rsidRPr="531AB1A1">
        <w:rPr>
          <w:rFonts w:ascii="Arial" w:hAnsi="Arial" w:cs="Arial"/>
        </w:rPr>
        <w:fldChar w:fldCharType="end"/>
      </w:r>
      <w:r w:rsidRPr="531AB1A1">
        <w:rPr>
          <w:rFonts w:ascii="Arial" w:hAnsi="Arial" w:cs="Arial"/>
        </w:rPr>
        <w:t xml:space="preserve"> - </w:t>
      </w:r>
      <w:r w:rsidRPr="531AB1A1">
        <w:rPr>
          <w:rFonts w:ascii="Arial" w:hAnsi="Arial" w:cs="Arial"/>
          <w:b w:val="0"/>
          <w:bCs w:val="0"/>
        </w:rPr>
        <w:t>Tela de Feed de reclamações semelhantes</w:t>
      </w:r>
      <w:bookmarkEnd w:id="179"/>
    </w:p>
    <w:p w14:paraId="616A9623" w14:textId="297E7EEE" w:rsidR="1C1C6B03" w:rsidRDefault="1C1C6B03" w:rsidP="531AB1A1">
      <w:pPr>
        <w:spacing w:before="240" w:after="240" w:line="360" w:lineRule="auto"/>
        <w:jc w:val="center"/>
      </w:pPr>
      <w:r>
        <w:rPr>
          <w:noProof/>
        </w:rPr>
        <w:drawing>
          <wp:inline distT="0" distB="0" distL="0" distR="0" wp14:anchorId="3496A748" wp14:editId="2B0A50AF">
            <wp:extent cx="2590800" cy="5762626"/>
            <wp:effectExtent l="0" t="0" r="0" b="0"/>
            <wp:docPr id="2129836235" name="Imagem 2129836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590800" cy="5762626"/>
                    </a:xfrm>
                    <a:prstGeom prst="rect">
                      <a:avLst/>
                    </a:prstGeom>
                  </pic:spPr>
                </pic:pic>
              </a:graphicData>
            </a:graphic>
          </wp:inline>
        </w:drawing>
      </w:r>
    </w:p>
    <w:p w14:paraId="2871A968" w14:textId="3B9976CD" w:rsidR="1C1C6B03" w:rsidRDefault="531AB1A1" w:rsidP="00BE419B">
      <w:pPr>
        <w:jc w:val="center"/>
        <w:rPr>
          <w:rFonts w:ascii="Arial" w:hAnsi="Arial" w:cs="Arial"/>
          <w:b/>
          <w:bCs/>
        </w:rPr>
      </w:pPr>
      <w:r w:rsidRPr="531AB1A1">
        <w:rPr>
          <w:rFonts w:ascii="Arial" w:hAnsi="Arial" w:cs="Arial"/>
          <w:sz w:val="20"/>
          <w:szCs w:val="20"/>
        </w:rPr>
        <w:t>Fonte: Autores (2024).</w:t>
      </w:r>
    </w:p>
    <w:p w14:paraId="2F8B3CCB" w14:textId="1E4F0DCA" w:rsidR="00BE419B" w:rsidRPr="00BE419B" w:rsidRDefault="531AB1A1" w:rsidP="00BE419B">
      <w:pPr>
        <w:pStyle w:val="Legenda"/>
        <w:keepNext/>
        <w:jc w:val="center"/>
        <w:rPr>
          <w:rFonts w:ascii="Arial" w:hAnsi="Arial" w:cs="Arial"/>
          <w:b w:val="0"/>
          <w:bCs w:val="0"/>
        </w:rPr>
      </w:pPr>
      <w:bookmarkStart w:id="180" w:name="_Toc183291059"/>
      <w:r w:rsidRPr="531AB1A1">
        <w:rPr>
          <w:rFonts w:ascii="Arial" w:hAnsi="Arial" w:cs="Arial"/>
        </w:rPr>
        <w:lastRenderedPageBreak/>
        <w:t xml:space="preserve">Figura </w:t>
      </w:r>
      <w:r w:rsidR="00BE419B" w:rsidRPr="531AB1A1">
        <w:rPr>
          <w:rFonts w:ascii="Arial" w:hAnsi="Arial" w:cs="Arial"/>
        </w:rPr>
        <w:fldChar w:fldCharType="begin"/>
      </w:r>
      <w:r w:rsidR="00BE419B" w:rsidRPr="531AB1A1">
        <w:rPr>
          <w:rFonts w:ascii="Arial" w:hAnsi="Arial" w:cs="Arial"/>
        </w:rPr>
        <w:instrText xml:space="preserve"> SEQ Figura \* ARABIC </w:instrText>
      </w:r>
      <w:r w:rsidR="00BE419B" w:rsidRPr="531AB1A1">
        <w:rPr>
          <w:rFonts w:ascii="Arial" w:hAnsi="Arial" w:cs="Arial"/>
        </w:rPr>
        <w:fldChar w:fldCharType="separate"/>
      </w:r>
      <w:r w:rsidR="00A2034F">
        <w:rPr>
          <w:rFonts w:ascii="Arial" w:hAnsi="Arial" w:cs="Arial"/>
          <w:noProof/>
        </w:rPr>
        <w:t>65</w:t>
      </w:r>
      <w:r w:rsidR="00BE419B" w:rsidRPr="531AB1A1">
        <w:rPr>
          <w:rFonts w:ascii="Arial" w:hAnsi="Arial" w:cs="Arial"/>
        </w:rPr>
        <w:fldChar w:fldCharType="end"/>
      </w:r>
      <w:r w:rsidRPr="531AB1A1">
        <w:rPr>
          <w:rFonts w:ascii="Arial" w:hAnsi="Arial" w:cs="Arial"/>
        </w:rPr>
        <w:t xml:space="preserve"> - </w:t>
      </w:r>
      <w:r w:rsidRPr="531AB1A1">
        <w:rPr>
          <w:rFonts w:ascii="Arial" w:hAnsi="Arial" w:cs="Arial"/>
          <w:b w:val="0"/>
          <w:bCs w:val="0"/>
        </w:rPr>
        <w:t>Alerta de reclamações criada com sucesso</w:t>
      </w:r>
      <w:bookmarkEnd w:id="180"/>
    </w:p>
    <w:p w14:paraId="7EE0095E" w14:textId="498EDBB4" w:rsidR="4559F6DB" w:rsidRDefault="4559F6DB" w:rsidP="531AB1A1">
      <w:pPr>
        <w:spacing w:before="240" w:after="240" w:line="360" w:lineRule="auto"/>
        <w:jc w:val="center"/>
      </w:pPr>
      <w:r>
        <w:rPr>
          <w:noProof/>
        </w:rPr>
        <w:drawing>
          <wp:inline distT="0" distB="0" distL="0" distR="0" wp14:anchorId="684CBC16" wp14:editId="7D150914">
            <wp:extent cx="2590800" cy="5762626"/>
            <wp:effectExtent l="0" t="0" r="0" b="0"/>
            <wp:docPr id="635843446" name="Imagem 635843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590800" cy="5762626"/>
                    </a:xfrm>
                    <a:prstGeom prst="rect">
                      <a:avLst/>
                    </a:prstGeom>
                  </pic:spPr>
                </pic:pic>
              </a:graphicData>
            </a:graphic>
          </wp:inline>
        </w:drawing>
      </w:r>
    </w:p>
    <w:p w14:paraId="4134333A" w14:textId="72E24701" w:rsidR="71A23360" w:rsidRDefault="531AB1A1" w:rsidP="0D593B0A">
      <w:pPr>
        <w:jc w:val="center"/>
        <w:rPr>
          <w:rFonts w:ascii="Arial" w:hAnsi="Arial" w:cs="Arial"/>
          <w:sz w:val="20"/>
          <w:szCs w:val="20"/>
        </w:rPr>
      </w:pPr>
      <w:r w:rsidRPr="531AB1A1">
        <w:rPr>
          <w:rFonts w:ascii="Arial" w:hAnsi="Arial" w:cs="Arial"/>
          <w:sz w:val="20"/>
          <w:szCs w:val="20"/>
        </w:rPr>
        <w:t>Fonte: Autores (2024).</w:t>
      </w:r>
    </w:p>
    <w:p w14:paraId="667D50C2" w14:textId="1CE6CDA3" w:rsidR="00BE419B" w:rsidRPr="00BE419B" w:rsidRDefault="531AB1A1" w:rsidP="00BE419B">
      <w:pPr>
        <w:pStyle w:val="Legenda"/>
        <w:keepNext/>
        <w:jc w:val="center"/>
        <w:rPr>
          <w:rFonts w:ascii="Arial" w:hAnsi="Arial" w:cs="Arial"/>
          <w:b w:val="0"/>
          <w:bCs w:val="0"/>
        </w:rPr>
      </w:pPr>
      <w:bookmarkStart w:id="181" w:name="_Toc183291060"/>
      <w:r w:rsidRPr="531AB1A1">
        <w:rPr>
          <w:rFonts w:ascii="Arial" w:hAnsi="Arial" w:cs="Arial"/>
        </w:rPr>
        <w:lastRenderedPageBreak/>
        <w:t xml:space="preserve">Figura </w:t>
      </w:r>
      <w:r w:rsidR="00BE419B" w:rsidRPr="531AB1A1">
        <w:rPr>
          <w:rFonts w:ascii="Arial" w:hAnsi="Arial" w:cs="Arial"/>
        </w:rPr>
        <w:fldChar w:fldCharType="begin"/>
      </w:r>
      <w:r w:rsidR="00BE419B" w:rsidRPr="531AB1A1">
        <w:rPr>
          <w:rFonts w:ascii="Arial" w:hAnsi="Arial" w:cs="Arial"/>
        </w:rPr>
        <w:instrText xml:space="preserve"> SEQ Figura \* ARABIC </w:instrText>
      </w:r>
      <w:r w:rsidR="00BE419B" w:rsidRPr="531AB1A1">
        <w:rPr>
          <w:rFonts w:ascii="Arial" w:hAnsi="Arial" w:cs="Arial"/>
        </w:rPr>
        <w:fldChar w:fldCharType="separate"/>
      </w:r>
      <w:r w:rsidR="00A2034F">
        <w:rPr>
          <w:rFonts w:ascii="Arial" w:hAnsi="Arial" w:cs="Arial"/>
          <w:noProof/>
        </w:rPr>
        <w:t>66</w:t>
      </w:r>
      <w:r w:rsidR="00BE419B" w:rsidRPr="531AB1A1">
        <w:rPr>
          <w:rFonts w:ascii="Arial" w:hAnsi="Arial" w:cs="Arial"/>
        </w:rPr>
        <w:fldChar w:fldCharType="end"/>
      </w:r>
      <w:r w:rsidRPr="531AB1A1">
        <w:rPr>
          <w:rFonts w:ascii="Arial" w:hAnsi="Arial" w:cs="Arial"/>
        </w:rPr>
        <w:t xml:space="preserve"> </w:t>
      </w:r>
      <w:r w:rsidRPr="531AB1A1">
        <w:rPr>
          <w:rFonts w:ascii="Arial" w:hAnsi="Arial" w:cs="Arial"/>
          <w:b w:val="0"/>
          <w:bCs w:val="0"/>
        </w:rPr>
        <w:t>- Alerta de cancelamento na criação de reclamação</w:t>
      </w:r>
      <w:bookmarkEnd w:id="181"/>
    </w:p>
    <w:p w14:paraId="3452D003" w14:textId="1368C92E" w:rsidR="2C69193A" w:rsidRDefault="2C69193A" w:rsidP="531AB1A1">
      <w:pPr>
        <w:spacing w:before="240" w:after="240" w:line="360" w:lineRule="auto"/>
        <w:jc w:val="center"/>
      </w:pPr>
      <w:r>
        <w:rPr>
          <w:noProof/>
        </w:rPr>
        <w:drawing>
          <wp:inline distT="0" distB="0" distL="0" distR="0" wp14:anchorId="67E5DE16" wp14:editId="5EABBA40">
            <wp:extent cx="2590800" cy="5762626"/>
            <wp:effectExtent l="0" t="0" r="0" b="0"/>
            <wp:docPr id="135804009" name="Imagem 135804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590800" cy="5762626"/>
                    </a:xfrm>
                    <a:prstGeom prst="rect">
                      <a:avLst/>
                    </a:prstGeom>
                  </pic:spPr>
                </pic:pic>
              </a:graphicData>
            </a:graphic>
          </wp:inline>
        </w:drawing>
      </w:r>
    </w:p>
    <w:p w14:paraId="5EBBA812" w14:textId="5F3FF2EB" w:rsidR="2C69193A" w:rsidRDefault="531AB1A1" w:rsidP="1E806E08">
      <w:pPr>
        <w:jc w:val="center"/>
        <w:rPr>
          <w:rFonts w:ascii="Arial" w:hAnsi="Arial" w:cs="Arial"/>
          <w:sz w:val="20"/>
          <w:szCs w:val="20"/>
        </w:rPr>
      </w:pPr>
      <w:r w:rsidRPr="531AB1A1">
        <w:rPr>
          <w:rFonts w:ascii="Arial" w:hAnsi="Arial" w:cs="Arial"/>
          <w:sz w:val="20"/>
          <w:szCs w:val="20"/>
        </w:rPr>
        <w:t>Fonte: Autores (2024).</w:t>
      </w:r>
    </w:p>
    <w:p w14:paraId="56BEE616" w14:textId="309C2E55" w:rsidR="1E806E08" w:rsidRDefault="1E806E08" w:rsidP="1E806E08">
      <w:pPr>
        <w:jc w:val="center"/>
      </w:pPr>
    </w:p>
    <w:p w14:paraId="2C481C87" w14:textId="09E07E1E" w:rsidR="49141B39" w:rsidRDefault="531AB1A1" w:rsidP="274FAA57">
      <w:pPr>
        <w:spacing w:line="360" w:lineRule="auto"/>
        <w:ind w:firstLine="708"/>
        <w:jc w:val="both"/>
        <w:rPr>
          <w:rFonts w:ascii="Arial" w:eastAsia="Arial" w:hAnsi="Arial" w:cs="Arial"/>
        </w:rPr>
      </w:pPr>
      <w:r w:rsidRPr="531AB1A1">
        <w:rPr>
          <w:rFonts w:ascii="Arial" w:eastAsia="Arial" w:hAnsi="Arial" w:cs="Arial"/>
          <w:color w:val="000000" w:themeColor="text1"/>
        </w:rPr>
        <w:t xml:space="preserve">Na figura </w:t>
      </w:r>
      <w:r w:rsidR="008E6846" w:rsidRPr="008E6846">
        <w:rPr>
          <w:rFonts w:ascii="Arial" w:eastAsia="Arial" w:hAnsi="Arial" w:cs="Arial"/>
        </w:rPr>
        <w:t>68</w:t>
      </w:r>
      <w:r w:rsidRPr="008E6846">
        <w:rPr>
          <w:rFonts w:ascii="Arial" w:eastAsia="Arial" w:hAnsi="Arial" w:cs="Arial"/>
        </w:rPr>
        <w:t xml:space="preserve"> </w:t>
      </w:r>
      <w:r w:rsidRPr="531AB1A1">
        <w:rPr>
          <w:rFonts w:ascii="Arial" w:eastAsia="Arial" w:hAnsi="Arial" w:cs="Arial"/>
          <w:color w:val="000000" w:themeColor="text1"/>
        </w:rPr>
        <w:t>temos os detalhes da reclamação, que são exibidos quando o usuário a seleciona no feed, nessa tela o usuário pode visualizar todas as informações disponíveis na reclamação, bem como ver seus comentários</w:t>
      </w:r>
    </w:p>
    <w:p w14:paraId="0588E5F3" w14:textId="1502B17B" w:rsidR="00BE419B" w:rsidRPr="00BE419B" w:rsidRDefault="531AB1A1" w:rsidP="00BE419B">
      <w:pPr>
        <w:pStyle w:val="Legenda"/>
        <w:keepNext/>
        <w:jc w:val="center"/>
        <w:rPr>
          <w:rFonts w:ascii="Arial" w:hAnsi="Arial" w:cs="Arial"/>
          <w:b w:val="0"/>
          <w:bCs w:val="0"/>
        </w:rPr>
      </w:pPr>
      <w:bookmarkStart w:id="182" w:name="_Toc183291061"/>
      <w:r w:rsidRPr="531AB1A1">
        <w:rPr>
          <w:rFonts w:ascii="Arial" w:hAnsi="Arial" w:cs="Arial"/>
        </w:rPr>
        <w:lastRenderedPageBreak/>
        <w:t xml:space="preserve">Figura </w:t>
      </w:r>
      <w:r w:rsidR="00BE419B" w:rsidRPr="531AB1A1">
        <w:rPr>
          <w:rFonts w:ascii="Arial" w:hAnsi="Arial" w:cs="Arial"/>
        </w:rPr>
        <w:fldChar w:fldCharType="begin"/>
      </w:r>
      <w:r w:rsidR="00BE419B" w:rsidRPr="531AB1A1">
        <w:rPr>
          <w:rFonts w:ascii="Arial" w:hAnsi="Arial" w:cs="Arial"/>
        </w:rPr>
        <w:instrText xml:space="preserve"> SEQ Figura \* ARABIC </w:instrText>
      </w:r>
      <w:r w:rsidR="00BE419B" w:rsidRPr="531AB1A1">
        <w:rPr>
          <w:rFonts w:ascii="Arial" w:hAnsi="Arial" w:cs="Arial"/>
        </w:rPr>
        <w:fldChar w:fldCharType="separate"/>
      </w:r>
      <w:r w:rsidR="00A2034F">
        <w:rPr>
          <w:rFonts w:ascii="Arial" w:hAnsi="Arial" w:cs="Arial"/>
          <w:noProof/>
        </w:rPr>
        <w:t>67</w:t>
      </w:r>
      <w:r w:rsidR="00BE419B" w:rsidRPr="531AB1A1">
        <w:rPr>
          <w:rFonts w:ascii="Arial" w:hAnsi="Arial" w:cs="Arial"/>
        </w:rPr>
        <w:fldChar w:fldCharType="end"/>
      </w:r>
      <w:r w:rsidRPr="531AB1A1">
        <w:rPr>
          <w:rFonts w:ascii="Arial" w:hAnsi="Arial" w:cs="Arial"/>
        </w:rPr>
        <w:t xml:space="preserve"> - </w:t>
      </w:r>
      <w:r w:rsidRPr="531AB1A1">
        <w:rPr>
          <w:rFonts w:ascii="Arial" w:hAnsi="Arial" w:cs="Arial"/>
          <w:b w:val="0"/>
          <w:bCs w:val="0"/>
        </w:rPr>
        <w:t>Tela de detalhes da reclamação</w:t>
      </w:r>
      <w:bookmarkEnd w:id="182"/>
    </w:p>
    <w:p w14:paraId="4A8510AC" w14:textId="74E80426" w:rsidR="2C69193A" w:rsidRDefault="2C69193A" w:rsidP="531AB1A1">
      <w:pPr>
        <w:spacing w:before="240" w:after="240" w:line="360" w:lineRule="auto"/>
        <w:jc w:val="center"/>
      </w:pPr>
      <w:r>
        <w:rPr>
          <w:noProof/>
        </w:rPr>
        <w:drawing>
          <wp:inline distT="0" distB="0" distL="0" distR="0" wp14:anchorId="5539D719" wp14:editId="1C0749ED">
            <wp:extent cx="1895475" cy="5762626"/>
            <wp:effectExtent l="0" t="0" r="0" b="0"/>
            <wp:docPr id="1999050587" name="Imagem 1999050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1895475" cy="5762626"/>
                    </a:xfrm>
                    <a:prstGeom prst="rect">
                      <a:avLst/>
                    </a:prstGeom>
                  </pic:spPr>
                </pic:pic>
              </a:graphicData>
            </a:graphic>
          </wp:inline>
        </w:drawing>
      </w:r>
    </w:p>
    <w:p w14:paraId="0ED186BF" w14:textId="56D29666" w:rsidR="740E8F38" w:rsidRDefault="531AB1A1" w:rsidP="0D593B0A">
      <w:pPr>
        <w:jc w:val="center"/>
        <w:rPr>
          <w:rFonts w:ascii="Arial" w:hAnsi="Arial" w:cs="Arial"/>
          <w:sz w:val="20"/>
          <w:szCs w:val="20"/>
        </w:rPr>
      </w:pPr>
      <w:r w:rsidRPr="531AB1A1">
        <w:rPr>
          <w:rFonts w:ascii="Arial" w:hAnsi="Arial" w:cs="Arial"/>
          <w:sz w:val="20"/>
          <w:szCs w:val="20"/>
        </w:rPr>
        <w:t>Fonte: Autores (2024).</w:t>
      </w:r>
    </w:p>
    <w:p w14:paraId="201C31EF" w14:textId="5D1B0D9C" w:rsidR="1E806E08" w:rsidRDefault="1E806E08" w:rsidP="1E806E08">
      <w:pPr>
        <w:jc w:val="center"/>
      </w:pPr>
    </w:p>
    <w:p w14:paraId="4B68C4ED" w14:textId="3F2B6F15" w:rsidR="74C48C8A" w:rsidRDefault="531AB1A1" w:rsidP="1F2F3F3B">
      <w:pPr>
        <w:pStyle w:val="Ttulo1"/>
        <w:pageBreakBefore/>
        <w:spacing w:line="360" w:lineRule="auto"/>
        <w:rPr>
          <w:rFonts w:ascii="Arial" w:hAnsi="Arial" w:cs="Arial"/>
          <w:sz w:val="24"/>
          <w:szCs w:val="24"/>
        </w:rPr>
      </w:pPr>
      <w:bookmarkStart w:id="183" w:name="__RefHeading___Toc452970576"/>
      <w:bookmarkStart w:id="184" w:name="_Toc1346440868"/>
      <w:bookmarkStart w:id="185" w:name="_Toc183291703"/>
      <w:r w:rsidRPr="531AB1A1">
        <w:rPr>
          <w:rFonts w:ascii="Arial" w:hAnsi="Arial" w:cs="Arial"/>
          <w:sz w:val="24"/>
          <w:szCs w:val="24"/>
        </w:rPr>
        <w:lastRenderedPageBreak/>
        <w:t>CONSIDERAÇÕES FINAIS</w:t>
      </w:r>
      <w:bookmarkEnd w:id="183"/>
      <w:bookmarkEnd w:id="184"/>
      <w:bookmarkEnd w:id="185"/>
    </w:p>
    <w:p w14:paraId="0ABC8F0D" w14:textId="77777777" w:rsidR="004E150F" w:rsidRDefault="004E150F" w:rsidP="004E150F">
      <w:pPr>
        <w:rPr>
          <w:lang w:val="x-none"/>
        </w:rPr>
      </w:pPr>
    </w:p>
    <w:p w14:paraId="7DE76A5C" w14:textId="1A4DA4C3" w:rsidR="74C48C8A" w:rsidRPr="003A0BDC" w:rsidRDefault="531AB1A1" w:rsidP="1E806E08">
      <w:pPr>
        <w:spacing w:line="360" w:lineRule="auto"/>
        <w:ind w:firstLine="708"/>
        <w:jc w:val="both"/>
        <w:rPr>
          <w:rFonts w:ascii="Arial" w:eastAsia="Arial" w:hAnsi="Arial" w:cs="Arial"/>
        </w:rPr>
      </w:pPr>
      <w:r w:rsidRPr="531AB1A1">
        <w:rPr>
          <w:rFonts w:ascii="Arial" w:eastAsia="Arial" w:hAnsi="Arial" w:cs="Arial"/>
        </w:rPr>
        <w:t xml:space="preserve">O desenvolvimento do aplicativo mobile </w:t>
      </w:r>
      <w:r w:rsidRPr="531AB1A1">
        <w:rPr>
          <w:rFonts w:ascii="Arial" w:eastAsia="Arial" w:hAnsi="Arial" w:cs="Arial"/>
          <w:b/>
          <w:bCs/>
        </w:rPr>
        <w:t xml:space="preserve">Nossa Via </w:t>
      </w:r>
      <w:r w:rsidRPr="531AB1A1">
        <w:rPr>
          <w:rFonts w:ascii="Arial" w:eastAsia="Arial" w:hAnsi="Arial" w:cs="Arial"/>
        </w:rPr>
        <w:t>teve como objetivo principal promover a divulgação e a interação da comunidade com reclamações locais, oferecendo uma plataforma amigável para que os cidadãos possam registrar, acompanhar e compartilhar problemas nas vias públicas que impactam o seu cotidiano. Essa proposta nasceu da necessidade de criar uma solução que fomentasse a participação ativa da comunidade nessa busca por melhorias e também procura ser um canal de voz para os cidadãos, permitindo que suas demandas ganhem visibilidade de forma transparente e organizada.</w:t>
      </w:r>
    </w:p>
    <w:p w14:paraId="2763398C" w14:textId="0E8C201F" w:rsidR="112C890A" w:rsidRDefault="531AB1A1" w:rsidP="1E806E08">
      <w:pPr>
        <w:spacing w:line="360" w:lineRule="auto"/>
        <w:ind w:firstLine="708"/>
        <w:jc w:val="both"/>
        <w:rPr>
          <w:rFonts w:ascii="Arial" w:eastAsia="Arial" w:hAnsi="Arial" w:cs="Arial"/>
        </w:rPr>
      </w:pPr>
      <w:r w:rsidRPr="531AB1A1">
        <w:rPr>
          <w:rFonts w:ascii="Arial" w:eastAsia="Arial" w:hAnsi="Arial" w:cs="Arial"/>
        </w:rPr>
        <w:t>O problema identificado foi a dificuldade que muitas comunidades enfrentam ao reportar e acompanhar o status de problemas locais. A ausência de canais centralizados e acessíveis muitas vezes resulta em reclamações dispersar, limitando a eficácia de intervenções. Além disso, a falta de transparência e mecanismos para engajar o cidadão contribui para o distanciamento entre as necessidades da comunidade e a visibilidade dos seus problemas.</w:t>
      </w:r>
    </w:p>
    <w:p w14:paraId="618A7CC8" w14:textId="48224437" w:rsidR="55F42B56" w:rsidRDefault="531AB1A1" w:rsidP="1E806E08">
      <w:pPr>
        <w:spacing w:line="360" w:lineRule="auto"/>
        <w:ind w:firstLine="708"/>
        <w:jc w:val="both"/>
        <w:rPr>
          <w:rFonts w:ascii="Arial" w:eastAsia="Arial" w:hAnsi="Arial" w:cs="Arial"/>
        </w:rPr>
      </w:pPr>
      <w:r w:rsidRPr="531AB1A1">
        <w:rPr>
          <w:rFonts w:ascii="Arial" w:eastAsia="Arial" w:hAnsi="Arial" w:cs="Arial"/>
        </w:rPr>
        <w:t>No início do projeto, foi realizado um levantamento detalhado de requisitos com base em pesquisas e entrevistas com potenciais usuários. Esse processo foi fundamental para entender as reais necessidades da comunidade e traduzir essas demandas de funcionalidades dentro do aplicativo, o que ajudou a construir um escopo de projeto alinhado às expectativas dos usuários.</w:t>
      </w:r>
    </w:p>
    <w:p w14:paraId="45968241" w14:textId="649DB5DF" w:rsidR="2CDDEF91" w:rsidRDefault="531AB1A1" w:rsidP="1E806E08">
      <w:pPr>
        <w:spacing w:line="360" w:lineRule="auto"/>
        <w:ind w:firstLine="708"/>
        <w:jc w:val="both"/>
        <w:rPr>
          <w:rFonts w:ascii="Arial" w:eastAsia="Arial" w:hAnsi="Arial" w:cs="Arial"/>
        </w:rPr>
      </w:pPr>
      <w:r w:rsidRPr="531AB1A1">
        <w:rPr>
          <w:rFonts w:ascii="Arial" w:eastAsia="Arial" w:hAnsi="Arial" w:cs="Arial"/>
        </w:rPr>
        <w:t xml:space="preserve">A realização deste trabalho proporcionou a oportunidade de vivenciar todo o ciclo de desenvolvimento de um produto de </w:t>
      </w:r>
      <w:r w:rsidRPr="008E6846">
        <w:rPr>
          <w:rFonts w:ascii="Arial" w:eastAsia="Arial" w:hAnsi="Arial" w:cs="Arial"/>
          <w:i/>
          <w:iCs/>
        </w:rPr>
        <w:t>software</w:t>
      </w:r>
      <w:r w:rsidRPr="531AB1A1">
        <w:rPr>
          <w:rFonts w:ascii="Arial" w:eastAsia="Arial" w:hAnsi="Arial" w:cs="Arial"/>
        </w:rPr>
        <w:t xml:space="preserve">, desde a identificação de uma necessidade real, passando pela análise de viabilidade, idealização do projeto, levantamento de requisitos, prototipação e aplicação dos princípios de engenharia de </w:t>
      </w:r>
      <w:r w:rsidRPr="008E6846">
        <w:rPr>
          <w:rFonts w:ascii="Arial" w:eastAsia="Arial" w:hAnsi="Arial" w:cs="Arial"/>
          <w:i/>
          <w:iCs/>
        </w:rPr>
        <w:t>software</w:t>
      </w:r>
      <w:r w:rsidRPr="531AB1A1">
        <w:rPr>
          <w:rFonts w:ascii="Arial" w:eastAsia="Arial" w:hAnsi="Arial" w:cs="Arial"/>
        </w:rPr>
        <w:t>, até a implementação do sistema funcional. Esse processo permitiu não apenas consolidar conhecimentos técnicos, mas também aprofundar o entendimento sobre as tecnologias empregadas, destacadas por seu potencial e relevância no mercado atual.</w:t>
      </w:r>
    </w:p>
    <w:p w14:paraId="78321258" w14:textId="772C1063" w:rsidR="7DEC28C2" w:rsidRDefault="531AB1A1" w:rsidP="1E806E08">
      <w:pPr>
        <w:spacing w:line="360" w:lineRule="auto"/>
        <w:ind w:firstLine="708"/>
        <w:jc w:val="both"/>
        <w:rPr>
          <w:rFonts w:ascii="Arial" w:eastAsia="Arial" w:hAnsi="Arial" w:cs="Arial"/>
        </w:rPr>
      </w:pPr>
      <w:r w:rsidRPr="531AB1A1">
        <w:rPr>
          <w:rFonts w:ascii="Arial" w:eastAsia="Arial" w:hAnsi="Arial" w:cs="Arial"/>
        </w:rPr>
        <w:t xml:space="preserve">Cada etapa do desenvolvimento do aplicativo Nossa Via foi cuidadosamente planejada para atender às expectativas dos usuários, garantindo que as tecnologias escolhidas fossem confiáveis, estáveis e ágeis. Para a diagramação do fluxo e estrutura do sistema, utilizamos o Draw.io, enquanto o </w:t>
      </w:r>
      <w:proofErr w:type="spellStart"/>
      <w:r w:rsidRPr="531AB1A1">
        <w:rPr>
          <w:rFonts w:ascii="Arial" w:eastAsia="Arial" w:hAnsi="Arial" w:cs="Arial"/>
        </w:rPr>
        <w:t>Figma</w:t>
      </w:r>
      <w:proofErr w:type="spellEnd"/>
      <w:r w:rsidRPr="531AB1A1">
        <w:rPr>
          <w:rFonts w:ascii="Arial" w:eastAsia="Arial" w:hAnsi="Arial" w:cs="Arial"/>
        </w:rPr>
        <w:t xml:space="preserve"> foi empregado para a prototipação, permitindo um design visual claro e funcional antes do desenvolvimento.</w:t>
      </w:r>
    </w:p>
    <w:p w14:paraId="43B981EA" w14:textId="29FFF30C" w:rsidR="7DEC28C2" w:rsidRDefault="531AB1A1" w:rsidP="1E806E08">
      <w:pPr>
        <w:spacing w:line="360" w:lineRule="auto"/>
        <w:ind w:firstLine="708"/>
        <w:jc w:val="both"/>
        <w:rPr>
          <w:rFonts w:ascii="Arial" w:eastAsia="Arial" w:hAnsi="Arial" w:cs="Arial"/>
        </w:rPr>
      </w:pPr>
      <w:r w:rsidRPr="531AB1A1">
        <w:rPr>
          <w:rFonts w:ascii="Arial" w:eastAsia="Arial" w:hAnsi="Arial" w:cs="Arial"/>
        </w:rPr>
        <w:lastRenderedPageBreak/>
        <w:t xml:space="preserve"> No </w:t>
      </w:r>
      <w:proofErr w:type="spellStart"/>
      <w:r w:rsidRPr="531AB1A1">
        <w:rPr>
          <w:rFonts w:ascii="Arial" w:eastAsia="Arial" w:hAnsi="Arial" w:cs="Arial"/>
          <w:i/>
          <w:iCs/>
        </w:rPr>
        <w:t>back-end</w:t>
      </w:r>
      <w:proofErr w:type="spellEnd"/>
      <w:r w:rsidRPr="531AB1A1">
        <w:rPr>
          <w:rFonts w:ascii="Arial" w:eastAsia="Arial" w:hAnsi="Arial" w:cs="Arial"/>
        </w:rPr>
        <w:t xml:space="preserve">, optamos pela linguagem de programação Python devido à sua versatilidade e robustez. O banco de dados foi implementado utilizando PostgreSQL, através de um servidor alocado pelo o </w:t>
      </w:r>
      <w:proofErr w:type="spellStart"/>
      <w:r w:rsidRPr="531AB1A1">
        <w:rPr>
          <w:rFonts w:ascii="Arial" w:eastAsia="Arial" w:hAnsi="Arial" w:cs="Arial"/>
        </w:rPr>
        <w:t>Aiven</w:t>
      </w:r>
      <w:proofErr w:type="spellEnd"/>
      <w:r w:rsidRPr="531AB1A1">
        <w:rPr>
          <w:rFonts w:ascii="Arial" w:eastAsia="Arial" w:hAnsi="Arial" w:cs="Arial"/>
        </w:rPr>
        <w:t xml:space="preserve">. APIs externas, como </w:t>
      </w:r>
      <w:proofErr w:type="spellStart"/>
      <w:r w:rsidRPr="531AB1A1">
        <w:rPr>
          <w:rFonts w:ascii="Arial" w:eastAsia="Arial" w:hAnsi="Arial" w:cs="Arial"/>
        </w:rPr>
        <w:t>ViaCEP</w:t>
      </w:r>
      <w:proofErr w:type="spellEnd"/>
      <w:r w:rsidRPr="531AB1A1">
        <w:rPr>
          <w:rFonts w:ascii="Arial" w:eastAsia="Arial" w:hAnsi="Arial" w:cs="Arial"/>
        </w:rPr>
        <w:t xml:space="preserve">, Google Maps, e </w:t>
      </w:r>
      <w:proofErr w:type="spellStart"/>
      <w:r w:rsidRPr="531AB1A1">
        <w:rPr>
          <w:rFonts w:ascii="Arial" w:eastAsia="Arial" w:hAnsi="Arial" w:cs="Arial"/>
        </w:rPr>
        <w:t>Geocoding</w:t>
      </w:r>
      <w:proofErr w:type="spellEnd"/>
      <w:r w:rsidRPr="531AB1A1">
        <w:rPr>
          <w:rFonts w:ascii="Arial" w:eastAsia="Arial" w:hAnsi="Arial" w:cs="Arial"/>
        </w:rPr>
        <w:t xml:space="preserve">, foram utilizadas para recursos essenciais de geolocalização e informações de endereços. Além disso, empregamos o </w:t>
      </w:r>
      <w:proofErr w:type="gramStart"/>
      <w:r w:rsidRPr="531AB1A1">
        <w:rPr>
          <w:rFonts w:ascii="Arial" w:eastAsia="Arial" w:hAnsi="Arial" w:cs="Arial"/>
        </w:rPr>
        <w:t>JWT</w:t>
      </w:r>
      <w:r w:rsidR="00A2034F">
        <w:rPr>
          <w:rFonts w:ascii="Arial" w:eastAsia="Arial" w:hAnsi="Arial" w:cs="Arial"/>
        </w:rPr>
        <w:t xml:space="preserve"> </w:t>
      </w:r>
      <w:r w:rsidRPr="531AB1A1">
        <w:rPr>
          <w:rFonts w:ascii="Arial" w:eastAsia="Arial" w:hAnsi="Arial" w:cs="Arial"/>
        </w:rPr>
        <w:t xml:space="preserve"> para</w:t>
      </w:r>
      <w:proofErr w:type="gramEnd"/>
      <w:r w:rsidRPr="531AB1A1">
        <w:rPr>
          <w:rFonts w:ascii="Arial" w:eastAsia="Arial" w:hAnsi="Arial" w:cs="Arial"/>
        </w:rPr>
        <w:t xml:space="preserve"> autenticação segura de usuários e utilizamos Docker para configurar e padronizar o ambiente de desenvolvimento.</w:t>
      </w:r>
    </w:p>
    <w:p w14:paraId="3A212A03" w14:textId="09B3D065" w:rsidR="7DEC28C2" w:rsidRDefault="531AB1A1" w:rsidP="1E806E08">
      <w:pPr>
        <w:spacing w:line="360" w:lineRule="auto"/>
        <w:ind w:firstLine="708"/>
        <w:jc w:val="both"/>
        <w:rPr>
          <w:rFonts w:ascii="Arial" w:eastAsia="Arial" w:hAnsi="Arial" w:cs="Arial"/>
        </w:rPr>
      </w:pPr>
      <w:r w:rsidRPr="531AB1A1">
        <w:rPr>
          <w:rFonts w:ascii="Arial" w:eastAsia="Arial" w:hAnsi="Arial" w:cs="Arial"/>
        </w:rPr>
        <w:t xml:space="preserve">Por ser um aplicativo mobile, escolhemos a plataforma Android para o sistema operacional. O </w:t>
      </w:r>
      <w:r w:rsidRPr="531AB1A1">
        <w:rPr>
          <w:rFonts w:ascii="Arial" w:eastAsia="Arial" w:hAnsi="Arial" w:cs="Arial"/>
          <w:i/>
          <w:iCs/>
        </w:rPr>
        <w:t>front-</w:t>
      </w:r>
      <w:proofErr w:type="spellStart"/>
      <w:r w:rsidRPr="531AB1A1">
        <w:rPr>
          <w:rFonts w:ascii="Arial" w:eastAsia="Arial" w:hAnsi="Arial" w:cs="Arial"/>
          <w:i/>
          <w:iCs/>
        </w:rPr>
        <w:t>end</w:t>
      </w:r>
      <w:proofErr w:type="spellEnd"/>
      <w:r w:rsidRPr="531AB1A1">
        <w:rPr>
          <w:rFonts w:ascii="Arial" w:eastAsia="Arial" w:hAnsi="Arial" w:cs="Arial"/>
        </w:rPr>
        <w:t xml:space="preserve"> foi desenvolvido com o </w:t>
      </w:r>
      <w:r w:rsidRPr="531AB1A1">
        <w:rPr>
          <w:rFonts w:ascii="Arial" w:eastAsia="Arial" w:hAnsi="Arial" w:cs="Arial"/>
          <w:i/>
          <w:iCs/>
        </w:rPr>
        <w:t>framework</w:t>
      </w:r>
      <w:r w:rsidRPr="531AB1A1">
        <w:rPr>
          <w:rFonts w:ascii="Arial" w:eastAsia="Arial" w:hAnsi="Arial" w:cs="Arial"/>
        </w:rPr>
        <w:t xml:space="preserve"> </w:t>
      </w:r>
      <w:proofErr w:type="spellStart"/>
      <w:r w:rsidRPr="531AB1A1">
        <w:rPr>
          <w:rFonts w:ascii="Arial" w:eastAsia="Arial" w:hAnsi="Arial" w:cs="Arial"/>
        </w:rPr>
        <w:t>React</w:t>
      </w:r>
      <w:proofErr w:type="spellEnd"/>
      <w:r w:rsidRPr="531AB1A1">
        <w:rPr>
          <w:rFonts w:ascii="Arial" w:eastAsia="Arial" w:hAnsi="Arial" w:cs="Arial"/>
        </w:rPr>
        <w:t xml:space="preserve"> </w:t>
      </w:r>
      <w:proofErr w:type="spellStart"/>
      <w:r w:rsidRPr="531AB1A1">
        <w:rPr>
          <w:rFonts w:ascii="Arial" w:eastAsia="Arial" w:hAnsi="Arial" w:cs="Arial"/>
        </w:rPr>
        <w:t>Native</w:t>
      </w:r>
      <w:proofErr w:type="spellEnd"/>
      <w:r w:rsidRPr="531AB1A1">
        <w:rPr>
          <w:rFonts w:ascii="Arial" w:eastAsia="Arial" w:hAnsi="Arial" w:cs="Arial"/>
        </w:rPr>
        <w:t xml:space="preserve">, aliado à linguagem </w:t>
      </w:r>
      <w:proofErr w:type="spellStart"/>
      <w:r w:rsidRPr="531AB1A1">
        <w:rPr>
          <w:rFonts w:ascii="Arial" w:eastAsia="Arial" w:hAnsi="Arial" w:cs="Arial"/>
        </w:rPr>
        <w:t>JavaScript</w:t>
      </w:r>
      <w:proofErr w:type="spellEnd"/>
      <w:r w:rsidRPr="531AB1A1">
        <w:rPr>
          <w:rFonts w:ascii="Arial" w:eastAsia="Arial" w:hAnsi="Arial" w:cs="Arial"/>
        </w:rPr>
        <w:t xml:space="preserve">. A integração com o Expo facilitou a configuração, implementação e testes do </w:t>
      </w:r>
      <w:r w:rsidRPr="008E6846">
        <w:rPr>
          <w:rFonts w:ascii="Arial" w:eastAsia="Arial" w:hAnsi="Arial" w:cs="Arial"/>
          <w:i/>
          <w:iCs/>
        </w:rPr>
        <w:t>software</w:t>
      </w:r>
      <w:r w:rsidRPr="531AB1A1">
        <w:rPr>
          <w:rFonts w:ascii="Arial" w:eastAsia="Arial" w:hAnsi="Arial" w:cs="Arial"/>
        </w:rPr>
        <w:t>, agilizando o processo de desenvolvimento.</w:t>
      </w:r>
    </w:p>
    <w:p w14:paraId="2F3AB0AD" w14:textId="7817DFA1" w:rsidR="7DEC28C2" w:rsidRDefault="531AB1A1" w:rsidP="1E806E08">
      <w:pPr>
        <w:spacing w:line="360" w:lineRule="auto"/>
        <w:ind w:firstLine="708"/>
        <w:jc w:val="both"/>
        <w:rPr>
          <w:rFonts w:ascii="Arial" w:eastAsia="Arial" w:hAnsi="Arial" w:cs="Arial"/>
        </w:rPr>
      </w:pPr>
      <w:r w:rsidRPr="531AB1A1">
        <w:rPr>
          <w:rFonts w:ascii="Arial" w:eastAsia="Arial" w:hAnsi="Arial" w:cs="Arial"/>
        </w:rPr>
        <w:t xml:space="preserve"> Também incorporamos serviços da Microsoft Azure, como o Container Apps, responsável pela implantação e execução do </w:t>
      </w:r>
      <w:proofErr w:type="spellStart"/>
      <w:r w:rsidRPr="531AB1A1">
        <w:rPr>
          <w:rFonts w:ascii="Arial" w:eastAsia="Arial" w:hAnsi="Arial" w:cs="Arial"/>
          <w:i/>
          <w:iCs/>
        </w:rPr>
        <w:t>back-end</w:t>
      </w:r>
      <w:proofErr w:type="spellEnd"/>
      <w:r w:rsidRPr="531AB1A1">
        <w:rPr>
          <w:rFonts w:ascii="Arial" w:eastAsia="Arial" w:hAnsi="Arial" w:cs="Arial"/>
        </w:rPr>
        <w:t xml:space="preserve">, e o </w:t>
      </w:r>
      <w:proofErr w:type="spellStart"/>
      <w:r w:rsidRPr="531AB1A1">
        <w:rPr>
          <w:rFonts w:ascii="Arial" w:eastAsia="Arial" w:hAnsi="Arial" w:cs="Arial"/>
        </w:rPr>
        <w:t>Blob</w:t>
      </w:r>
      <w:proofErr w:type="spellEnd"/>
      <w:r w:rsidRPr="531AB1A1">
        <w:rPr>
          <w:rFonts w:ascii="Arial" w:eastAsia="Arial" w:hAnsi="Arial" w:cs="Arial"/>
        </w:rPr>
        <w:t xml:space="preserve"> </w:t>
      </w:r>
      <w:proofErr w:type="spellStart"/>
      <w:r w:rsidRPr="531AB1A1">
        <w:rPr>
          <w:rFonts w:ascii="Arial" w:eastAsia="Arial" w:hAnsi="Arial" w:cs="Arial"/>
        </w:rPr>
        <w:t>Storage</w:t>
      </w:r>
      <w:proofErr w:type="spellEnd"/>
      <w:r w:rsidRPr="531AB1A1">
        <w:rPr>
          <w:rFonts w:ascii="Arial" w:eastAsia="Arial" w:hAnsi="Arial" w:cs="Arial"/>
        </w:rPr>
        <w:t xml:space="preserve">, utilizado para armazenar as imagens do aplicativo. Para controle de versionamento, utilizamos o </w:t>
      </w:r>
      <w:proofErr w:type="spellStart"/>
      <w:r w:rsidRPr="531AB1A1">
        <w:rPr>
          <w:rFonts w:ascii="Arial" w:eastAsia="Arial" w:hAnsi="Arial" w:cs="Arial"/>
        </w:rPr>
        <w:t>Git</w:t>
      </w:r>
      <w:proofErr w:type="spellEnd"/>
      <w:r w:rsidRPr="531AB1A1">
        <w:rPr>
          <w:rFonts w:ascii="Arial" w:eastAsia="Arial" w:hAnsi="Arial" w:cs="Arial"/>
        </w:rPr>
        <w:t xml:space="preserve"> e o GitHub, enquanto o GitHub </w:t>
      </w:r>
      <w:proofErr w:type="spellStart"/>
      <w:r w:rsidRPr="531AB1A1">
        <w:rPr>
          <w:rFonts w:ascii="Arial" w:eastAsia="Arial" w:hAnsi="Arial" w:cs="Arial"/>
        </w:rPr>
        <w:t>Actions</w:t>
      </w:r>
      <w:proofErr w:type="spellEnd"/>
      <w:r w:rsidRPr="531AB1A1">
        <w:rPr>
          <w:rFonts w:ascii="Arial" w:eastAsia="Arial" w:hAnsi="Arial" w:cs="Arial"/>
        </w:rPr>
        <w:t xml:space="preserve"> foi implementado para automatizar processos de integração e implantação contínua (CI/CD) do </w:t>
      </w:r>
      <w:proofErr w:type="spellStart"/>
      <w:r w:rsidRPr="531AB1A1">
        <w:rPr>
          <w:rFonts w:ascii="Arial" w:eastAsia="Arial" w:hAnsi="Arial" w:cs="Arial"/>
          <w:i/>
          <w:iCs/>
        </w:rPr>
        <w:t>back-end</w:t>
      </w:r>
      <w:proofErr w:type="spellEnd"/>
      <w:r w:rsidRPr="531AB1A1">
        <w:rPr>
          <w:rFonts w:ascii="Arial" w:eastAsia="Arial" w:hAnsi="Arial" w:cs="Arial"/>
          <w:i/>
          <w:iCs/>
        </w:rPr>
        <w:t xml:space="preserve"> </w:t>
      </w:r>
      <w:r w:rsidRPr="531AB1A1">
        <w:rPr>
          <w:rFonts w:ascii="Arial" w:eastAsia="Arial" w:hAnsi="Arial" w:cs="Arial"/>
        </w:rPr>
        <w:t>e também a execução de testes unitários, otimizando o fluxo de desenvolvimento.</w:t>
      </w:r>
    </w:p>
    <w:p w14:paraId="549A57A6" w14:textId="08458186" w:rsidR="7DEC28C2" w:rsidRDefault="531AB1A1" w:rsidP="1E806E08">
      <w:pPr>
        <w:spacing w:line="360" w:lineRule="auto"/>
        <w:ind w:firstLine="708"/>
        <w:jc w:val="both"/>
        <w:rPr>
          <w:rFonts w:ascii="Arial" w:eastAsia="Arial" w:hAnsi="Arial" w:cs="Arial"/>
        </w:rPr>
      </w:pPr>
      <w:r w:rsidRPr="531AB1A1">
        <w:rPr>
          <w:rFonts w:ascii="Arial" w:eastAsia="Arial" w:hAnsi="Arial" w:cs="Arial"/>
        </w:rPr>
        <w:t xml:space="preserve"> Essa seleção estratégica de ferramentas e tecnologias garantiu um desenvolvimento eficiente, uma aplicação funcional e uma experiência fluida para os usuários, consolidando o Nossa Via.</w:t>
      </w:r>
    </w:p>
    <w:p w14:paraId="09379E6C" w14:textId="34FB9BA3" w:rsidR="5E3B0066" w:rsidRDefault="531AB1A1" w:rsidP="1E806E08">
      <w:pPr>
        <w:spacing w:line="360" w:lineRule="auto"/>
        <w:ind w:firstLine="708"/>
        <w:jc w:val="both"/>
        <w:rPr>
          <w:rFonts w:ascii="Arial" w:eastAsia="Arial" w:hAnsi="Arial" w:cs="Arial"/>
        </w:rPr>
      </w:pPr>
      <w:r w:rsidRPr="531AB1A1">
        <w:rPr>
          <w:rFonts w:ascii="Arial" w:eastAsia="Arial" w:hAnsi="Arial" w:cs="Arial"/>
        </w:rPr>
        <w:t xml:space="preserve">Além disso, o trabalho colaborativo em equipe foi um ponto central do projeto, utilizando o </w:t>
      </w:r>
      <w:r w:rsidRPr="531AB1A1">
        <w:rPr>
          <w:rFonts w:ascii="Arial" w:eastAsia="Arial" w:hAnsi="Arial" w:cs="Arial"/>
          <w:i/>
          <w:iCs/>
        </w:rPr>
        <w:t>framework</w:t>
      </w:r>
      <w:r w:rsidRPr="531AB1A1">
        <w:rPr>
          <w:rFonts w:ascii="Arial" w:eastAsia="Arial" w:hAnsi="Arial" w:cs="Arial"/>
        </w:rPr>
        <w:t xml:space="preserve"> Scrum para organizar e otimizar as atividades. Essa abordagem, amplamente adotada no mercado profissional, foi essencial para garantir que as entregas fossem realizadas de maneira eficiente e dentro dos prazos estabelecidos. O aprendizado adquirido ao longo desse processo reflete a integração prática dos conceitos teóricos estudados durante o curso de análise e desenvolvimento de sistemas, preparando a equipe para desafios futuros no desenvolvimento de soluções tecnológicas.</w:t>
      </w:r>
    </w:p>
    <w:p w14:paraId="4FBA3D3F" w14:textId="5964C811" w:rsidR="1E806E08" w:rsidRDefault="1E806E08" w:rsidP="1E806E08">
      <w:pPr>
        <w:spacing w:line="360" w:lineRule="auto"/>
        <w:ind w:firstLine="708"/>
        <w:jc w:val="both"/>
        <w:rPr>
          <w:rFonts w:ascii="Arial" w:eastAsia="Arial" w:hAnsi="Arial" w:cs="Arial"/>
        </w:rPr>
      </w:pPr>
    </w:p>
    <w:p w14:paraId="0D33F86A" w14:textId="2EA28FE4" w:rsidR="1E806E08" w:rsidRDefault="1E806E08" w:rsidP="1E806E08">
      <w:pPr>
        <w:spacing w:line="360" w:lineRule="auto"/>
        <w:ind w:firstLine="708"/>
        <w:jc w:val="both"/>
        <w:rPr>
          <w:rFonts w:ascii="Arial" w:eastAsia="Arial" w:hAnsi="Arial" w:cs="Arial"/>
        </w:rPr>
      </w:pPr>
    </w:p>
    <w:p w14:paraId="11686078" w14:textId="77777777" w:rsidR="004E150F" w:rsidRDefault="004E150F">
      <w:pPr>
        <w:suppressAutoHyphens w:val="0"/>
        <w:rPr>
          <w:rFonts w:ascii="Arial" w:hAnsi="Arial" w:cs="Arial"/>
          <w:b/>
          <w:bCs/>
          <w:kern w:val="2"/>
          <w:lang w:val="x-none"/>
        </w:rPr>
      </w:pPr>
      <w:bookmarkStart w:id="186" w:name="__RefHeading___Toc452970577"/>
      <w:r w:rsidRPr="531AB1A1">
        <w:rPr>
          <w:rFonts w:ascii="Arial" w:hAnsi="Arial" w:cs="Arial"/>
        </w:rPr>
        <w:br w:type="page"/>
      </w:r>
    </w:p>
    <w:p w14:paraId="2C152FB4" w14:textId="26D340C4" w:rsidR="74C48C8A" w:rsidRPr="009A38F8" w:rsidRDefault="531AB1A1" w:rsidP="009A38F8">
      <w:pPr>
        <w:pStyle w:val="Ttulo1"/>
        <w:rPr>
          <w:rFonts w:ascii="Arial" w:hAnsi="Arial" w:cs="Arial"/>
          <w:sz w:val="28"/>
          <w:szCs w:val="28"/>
        </w:rPr>
      </w:pPr>
      <w:bookmarkStart w:id="187" w:name="_Toc183291704"/>
      <w:r w:rsidRPr="531AB1A1">
        <w:rPr>
          <w:rFonts w:ascii="Arial" w:hAnsi="Arial" w:cs="Arial"/>
          <w:sz w:val="28"/>
          <w:szCs w:val="28"/>
        </w:rPr>
        <w:lastRenderedPageBreak/>
        <w:t>REFERÊNCIAS</w:t>
      </w:r>
      <w:bookmarkEnd w:id="186"/>
      <w:bookmarkEnd w:id="187"/>
      <w:r w:rsidRPr="531AB1A1">
        <w:rPr>
          <w:rFonts w:ascii="Arial" w:hAnsi="Arial" w:cs="Arial"/>
          <w:sz w:val="28"/>
          <w:szCs w:val="28"/>
        </w:rPr>
        <w:t xml:space="preserve"> </w:t>
      </w:r>
    </w:p>
    <w:p w14:paraId="0F4FDB9E" w14:textId="77777777" w:rsidR="003A0BDC" w:rsidRDefault="003A0BDC" w:rsidP="74C48C8A">
      <w:pPr>
        <w:spacing w:line="360" w:lineRule="auto"/>
        <w:rPr>
          <w:rFonts w:ascii="Arial" w:eastAsia="Arial" w:hAnsi="Arial" w:cs="Arial"/>
          <w:color w:val="000000" w:themeColor="text1"/>
        </w:rPr>
      </w:pPr>
    </w:p>
    <w:p w14:paraId="3F8246F9" w14:textId="651217CF" w:rsidR="6A54A31F" w:rsidRDefault="531AB1A1" w:rsidP="008E6846">
      <w:pPr>
        <w:spacing w:after="160" w:line="360" w:lineRule="auto"/>
        <w:jc w:val="both"/>
      </w:pPr>
      <w:r w:rsidRPr="531AB1A1">
        <w:rPr>
          <w:rFonts w:ascii="Arial" w:eastAsia="Arial" w:hAnsi="Arial" w:cs="Arial"/>
        </w:rPr>
        <w:t xml:space="preserve">ANDRADE, </w:t>
      </w:r>
      <w:proofErr w:type="spellStart"/>
      <w:r w:rsidRPr="531AB1A1">
        <w:rPr>
          <w:rFonts w:ascii="Arial" w:eastAsia="Arial" w:hAnsi="Arial" w:cs="Arial"/>
        </w:rPr>
        <w:t>Adrianne</w:t>
      </w:r>
      <w:proofErr w:type="spellEnd"/>
      <w:r w:rsidRPr="531AB1A1">
        <w:rPr>
          <w:rFonts w:ascii="Arial" w:eastAsia="Arial" w:hAnsi="Arial" w:cs="Arial"/>
        </w:rPr>
        <w:t xml:space="preserve"> Paula Vieira </w:t>
      </w:r>
      <w:r w:rsidRPr="531AB1A1">
        <w:rPr>
          <w:rFonts w:ascii="Arial" w:eastAsia="Arial" w:hAnsi="Arial" w:cs="Arial"/>
          <w:i/>
          <w:iCs/>
        </w:rPr>
        <w:t>et al</w:t>
      </w:r>
      <w:r w:rsidRPr="531AB1A1">
        <w:rPr>
          <w:rFonts w:ascii="Arial" w:eastAsia="Arial" w:hAnsi="Arial" w:cs="Arial"/>
        </w:rPr>
        <w:t xml:space="preserve">. </w:t>
      </w:r>
      <w:r w:rsidRPr="531AB1A1">
        <w:rPr>
          <w:rFonts w:ascii="Arial" w:eastAsia="Arial" w:hAnsi="Arial" w:cs="Arial"/>
          <w:b/>
          <w:bCs/>
        </w:rPr>
        <w:t>ADOÇÃO DE SISTEMAS DE ARMAZENAMENTO DE DADOS NA NUVEM: UM ESTUDO COM USUÁRIOS FINAIS.</w:t>
      </w:r>
      <w:r w:rsidRPr="531AB1A1">
        <w:rPr>
          <w:rFonts w:ascii="Arial" w:eastAsia="Arial" w:hAnsi="Arial" w:cs="Arial"/>
        </w:rPr>
        <w:t xml:space="preserve"> RAI Revista de Administração e Inovação, São Paulo: FEA USP, ano 2015, p. 4-25, 1 out. 2015. Bimestral. Disponível em: </w:t>
      </w:r>
      <w:hyperlink r:id="rId78">
        <w:r w:rsidRPr="531AB1A1">
          <w:rPr>
            <w:rStyle w:val="Hyperlink"/>
            <w:rFonts w:ascii="Arial" w:eastAsia="Arial" w:hAnsi="Arial" w:cs="Arial"/>
            <w:color w:val="467886"/>
            <w:u w:val="single"/>
          </w:rPr>
          <w:t>https://www.sciencedirect.com/science/article/pii/S1809203916301115</w:t>
        </w:r>
      </w:hyperlink>
      <w:r w:rsidRPr="531AB1A1">
        <w:rPr>
          <w:rFonts w:ascii="Arial" w:eastAsia="Arial" w:hAnsi="Arial" w:cs="Arial"/>
        </w:rPr>
        <w:t>.  Acesso em: 25 set. 2024</w:t>
      </w:r>
      <w:r w:rsidRPr="531AB1A1">
        <w:rPr>
          <w:rFonts w:ascii="Arial" w:eastAsia="Arial" w:hAnsi="Arial" w:cs="Arial"/>
          <w:b/>
          <w:bCs/>
        </w:rPr>
        <w:t>.</w:t>
      </w:r>
    </w:p>
    <w:p w14:paraId="5C1A7D8B" w14:textId="26903B47" w:rsidR="6A54A31F" w:rsidRDefault="531AB1A1" w:rsidP="1E806E08">
      <w:pPr>
        <w:spacing w:after="160" w:line="360" w:lineRule="auto"/>
        <w:jc w:val="both"/>
      </w:pPr>
      <w:r w:rsidRPr="531AB1A1">
        <w:rPr>
          <w:rFonts w:ascii="Arial" w:eastAsia="Arial" w:hAnsi="Arial" w:cs="Arial"/>
        </w:rPr>
        <w:t xml:space="preserve"> </w:t>
      </w:r>
    </w:p>
    <w:p w14:paraId="610FF083" w14:textId="5ECF5770" w:rsidR="6A54A31F" w:rsidRDefault="531AB1A1" w:rsidP="1E806E08">
      <w:pPr>
        <w:spacing w:after="160" w:line="360" w:lineRule="auto"/>
        <w:jc w:val="both"/>
      </w:pPr>
      <w:r w:rsidRPr="531AB1A1">
        <w:rPr>
          <w:rFonts w:ascii="Arial" w:eastAsia="Arial" w:hAnsi="Arial" w:cs="Arial"/>
        </w:rPr>
        <w:t>AWS</w:t>
      </w:r>
      <w:r w:rsidRPr="531AB1A1">
        <w:rPr>
          <w:rFonts w:ascii="Arial" w:eastAsia="Arial" w:hAnsi="Arial" w:cs="Arial"/>
          <w:b/>
          <w:bCs/>
        </w:rPr>
        <w:t>. O que é Python?</w:t>
      </w:r>
      <w:r w:rsidRPr="531AB1A1">
        <w:rPr>
          <w:rFonts w:ascii="Arial" w:eastAsia="Arial" w:hAnsi="Arial" w:cs="Arial"/>
        </w:rPr>
        <w:t xml:space="preserve"> </w:t>
      </w:r>
      <w:proofErr w:type="spellStart"/>
      <w:r w:rsidRPr="531AB1A1">
        <w:rPr>
          <w:rFonts w:ascii="Arial" w:eastAsia="Arial" w:hAnsi="Arial" w:cs="Arial"/>
        </w:rPr>
        <w:t>Amazon</w:t>
      </w:r>
      <w:proofErr w:type="spellEnd"/>
      <w:r w:rsidRPr="531AB1A1">
        <w:rPr>
          <w:rFonts w:ascii="Arial" w:eastAsia="Arial" w:hAnsi="Arial" w:cs="Arial"/>
        </w:rPr>
        <w:t xml:space="preserve">, 2023. Disponível em: </w:t>
      </w:r>
      <w:hyperlink r:id="rId79">
        <w:r w:rsidRPr="531AB1A1">
          <w:rPr>
            <w:rStyle w:val="Hyperlink"/>
            <w:rFonts w:ascii="Arial" w:eastAsia="Arial" w:hAnsi="Arial" w:cs="Arial"/>
          </w:rPr>
          <w:t>https://aws.amazon.com/pt/what-is/python/</w:t>
        </w:r>
      </w:hyperlink>
      <w:r w:rsidRPr="531AB1A1">
        <w:rPr>
          <w:rFonts w:ascii="Arial" w:eastAsia="Arial" w:hAnsi="Arial" w:cs="Arial"/>
        </w:rPr>
        <w:t>. Acesso em: 5 nov. 2024.</w:t>
      </w:r>
    </w:p>
    <w:p w14:paraId="1DAC2496" w14:textId="6BD9517B" w:rsidR="6A54A31F" w:rsidRDefault="531AB1A1" w:rsidP="1E806E08">
      <w:pPr>
        <w:spacing w:after="160" w:line="360" w:lineRule="auto"/>
        <w:jc w:val="both"/>
      </w:pPr>
      <w:r w:rsidRPr="531AB1A1">
        <w:rPr>
          <w:rFonts w:ascii="Arial" w:eastAsia="Arial" w:hAnsi="Arial" w:cs="Arial"/>
        </w:rPr>
        <w:t xml:space="preserve"> </w:t>
      </w:r>
    </w:p>
    <w:p w14:paraId="5F64A735" w14:textId="3DBE8C02" w:rsidR="6A54A31F" w:rsidRDefault="531AB1A1" w:rsidP="1E806E08">
      <w:pPr>
        <w:spacing w:after="160" w:line="360" w:lineRule="auto"/>
        <w:jc w:val="both"/>
        <w:rPr>
          <w:rFonts w:ascii="Arial" w:eastAsia="Arial" w:hAnsi="Arial" w:cs="Arial"/>
          <w:lang w:val="en-US"/>
        </w:rPr>
      </w:pPr>
      <w:r w:rsidRPr="531AB1A1">
        <w:rPr>
          <w:rFonts w:ascii="Arial" w:eastAsia="Arial" w:hAnsi="Arial" w:cs="Arial"/>
        </w:rPr>
        <w:t>AWS</w:t>
      </w:r>
      <w:r w:rsidRPr="531AB1A1">
        <w:rPr>
          <w:rFonts w:ascii="Arial" w:eastAsia="Arial" w:hAnsi="Arial" w:cs="Arial"/>
          <w:b/>
          <w:bCs/>
        </w:rPr>
        <w:t>. O que é uma API (interface de programação de aplicações)?</w:t>
      </w:r>
      <w:r w:rsidRPr="531AB1A1">
        <w:rPr>
          <w:rFonts w:ascii="Arial" w:eastAsia="Arial" w:hAnsi="Arial" w:cs="Arial"/>
          <w:i/>
          <w:iCs/>
        </w:rPr>
        <w:t xml:space="preserve"> </w:t>
      </w:r>
      <w:proofErr w:type="spellStart"/>
      <w:r w:rsidRPr="531AB1A1">
        <w:rPr>
          <w:rFonts w:ascii="Arial" w:eastAsia="Arial" w:hAnsi="Arial" w:cs="Arial"/>
        </w:rPr>
        <w:t>Amazon</w:t>
      </w:r>
      <w:proofErr w:type="spellEnd"/>
      <w:r w:rsidRPr="531AB1A1">
        <w:rPr>
          <w:rFonts w:ascii="Arial" w:eastAsia="Arial" w:hAnsi="Arial" w:cs="Arial"/>
        </w:rPr>
        <w:t xml:space="preserve">, 2023. Disponível em: </w:t>
      </w:r>
      <w:hyperlink r:id="rId80">
        <w:r w:rsidRPr="531AB1A1">
          <w:rPr>
            <w:rStyle w:val="Hyperlink"/>
            <w:rFonts w:ascii="Arial" w:eastAsia="Arial" w:hAnsi="Arial" w:cs="Arial"/>
          </w:rPr>
          <w:t>https://aws.amazon.com/pt/what-is/api/</w:t>
        </w:r>
      </w:hyperlink>
      <w:r w:rsidRPr="531AB1A1">
        <w:rPr>
          <w:rFonts w:ascii="Arial" w:eastAsia="Arial" w:hAnsi="Arial" w:cs="Arial"/>
        </w:rPr>
        <w:t xml:space="preserve"> . Acesso em: 24 set. 2024.</w:t>
      </w:r>
      <w:r w:rsidR="6A54A31F">
        <w:br/>
      </w:r>
      <w:r w:rsidRPr="531AB1A1">
        <w:rPr>
          <w:rFonts w:ascii="Arial" w:eastAsia="Arial" w:hAnsi="Arial" w:cs="Arial"/>
        </w:rPr>
        <w:t xml:space="preserve"> </w:t>
      </w:r>
      <w:r w:rsidR="6A54A31F">
        <w:br/>
      </w:r>
    </w:p>
    <w:p w14:paraId="3EDC61A8" w14:textId="1374ACA8" w:rsidR="6A54A31F" w:rsidRDefault="531AB1A1" w:rsidP="1E806E08">
      <w:pPr>
        <w:spacing w:after="160" w:line="360" w:lineRule="auto"/>
        <w:jc w:val="both"/>
      </w:pPr>
      <w:r w:rsidRPr="531AB1A1">
        <w:rPr>
          <w:rFonts w:ascii="Arial" w:eastAsia="Arial" w:hAnsi="Arial" w:cs="Arial"/>
        </w:rPr>
        <w:t xml:space="preserve">AZURE. </w:t>
      </w:r>
      <w:r w:rsidRPr="531AB1A1">
        <w:rPr>
          <w:rFonts w:ascii="Arial" w:eastAsia="Arial" w:hAnsi="Arial" w:cs="Arial"/>
          <w:b/>
          <w:bCs/>
        </w:rPr>
        <w:t xml:space="preserve">O que é computação em nuvem? </w:t>
      </w:r>
      <w:r w:rsidRPr="531AB1A1">
        <w:rPr>
          <w:rFonts w:ascii="Arial" w:eastAsia="Arial" w:hAnsi="Arial" w:cs="Arial"/>
        </w:rPr>
        <w:t xml:space="preserve">Microsoft, 2024. Disponível em: </w:t>
      </w:r>
      <w:hyperlink r:id="rId81">
        <w:r w:rsidRPr="531AB1A1">
          <w:rPr>
            <w:rStyle w:val="Hyperlink"/>
            <w:rFonts w:ascii="Arial" w:eastAsia="Arial" w:hAnsi="Arial" w:cs="Arial"/>
            <w:color w:val="467886"/>
            <w:u w:val="single"/>
          </w:rPr>
          <w:t>https://azure.microsoft.com/pt-br/resources/cloud-computing-dictionary/what-is-cloud-computing</w:t>
        </w:r>
      </w:hyperlink>
      <w:r w:rsidRPr="531AB1A1">
        <w:rPr>
          <w:rFonts w:ascii="Arial" w:eastAsia="Arial" w:hAnsi="Arial" w:cs="Arial"/>
          <w:color w:val="467886"/>
        </w:rPr>
        <w:t>.</w:t>
      </w:r>
      <w:r w:rsidRPr="531AB1A1">
        <w:rPr>
          <w:rFonts w:ascii="Arial" w:eastAsia="Arial" w:hAnsi="Arial" w:cs="Arial"/>
        </w:rPr>
        <w:t xml:space="preserve">  Acesso em: 29 set. 2024.</w:t>
      </w:r>
    </w:p>
    <w:p w14:paraId="049A9744" w14:textId="7D9EA0BA" w:rsidR="6A54A31F" w:rsidRDefault="531AB1A1" w:rsidP="1E806E08">
      <w:pPr>
        <w:spacing w:after="160" w:line="360" w:lineRule="auto"/>
        <w:jc w:val="both"/>
      </w:pPr>
      <w:r w:rsidRPr="531AB1A1">
        <w:rPr>
          <w:rFonts w:ascii="Arial" w:eastAsia="Arial" w:hAnsi="Arial" w:cs="Arial"/>
        </w:rPr>
        <w:t xml:space="preserve"> </w:t>
      </w:r>
    </w:p>
    <w:p w14:paraId="4C962C08" w14:textId="7E7DED7D" w:rsidR="6A54A31F" w:rsidRDefault="531AB1A1" w:rsidP="1E806E08">
      <w:pPr>
        <w:spacing w:after="160" w:line="360" w:lineRule="auto"/>
        <w:jc w:val="both"/>
      </w:pPr>
      <w:r w:rsidRPr="531AB1A1">
        <w:rPr>
          <w:rFonts w:ascii="Arial" w:eastAsia="Arial" w:hAnsi="Arial" w:cs="Arial"/>
        </w:rPr>
        <w:t>AZURE. Visão geral sobre os Aplicativos de Contêiner do Azure</w:t>
      </w:r>
      <w:r w:rsidRPr="531AB1A1">
        <w:rPr>
          <w:rFonts w:ascii="Arial" w:eastAsia="Arial" w:hAnsi="Arial" w:cs="Arial"/>
          <w:b/>
          <w:bCs/>
        </w:rPr>
        <w:t>. Microsoft</w:t>
      </w:r>
      <w:r w:rsidRPr="531AB1A1">
        <w:rPr>
          <w:rFonts w:ascii="Arial" w:eastAsia="Arial" w:hAnsi="Arial" w:cs="Arial"/>
        </w:rPr>
        <w:t xml:space="preserve">, 2024. Disponível em: </w:t>
      </w:r>
      <w:hyperlink r:id="rId82">
        <w:r w:rsidRPr="531AB1A1">
          <w:rPr>
            <w:rStyle w:val="Hyperlink"/>
            <w:rFonts w:ascii="Arial" w:eastAsia="Arial" w:hAnsi="Arial" w:cs="Arial"/>
            <w:color w:val="467886"/>
            <w:u w:val="single"/>
          </w:rPr>
          <w:t>https://learn.microsoft.com/pt-br/azure/container-apps/overview</w:t>
        </w:r>
      </w:hyperlink>
      <w:r w:rsidRPr="531AB1A1">
        <w:rPr>
          <w:rFonts w:ascii="Arial" w:eastAsia="Arial" w:hAnsi="Arial" w:cs="Arial"/>
        </w:rPr>
        <w:t>. Acesso em: 29 set. 2024.</w:t>
      </w:r>
    </w:p>
    <w:p w14:paraId="08024EF4" w14:textId="05E143BC" w:rsidR="6A54A31F" w:rsidRDefault="531AB1A1" w:rsidP="1E806E08">
      <w:pPr>
        <w:spacing w:after="160" w:line="360" w:lineRule="auto"/>
        <w:jc w:val="both"/>
      </w:pPr>
      <w:r w:rsidRPr="531AB1A1">
        <w:rPr>
          <w:rFonts w:ascii="Arial" w:eastAsia="Arial" w:hAnsi="Arial" w:cs="Arial"/>
        </w:rPr>
        <w:t xml:space="preserve"> </w:t>
      </w:r>
    </w:p>
    <w:p w14:paraId="4C375950" w14:textId="7C22166D" w:rsidR="6A54A31F" w:rsidRDefault="531AB1A1" w:rsidP="1E806E08">
      <w:pPr>
        <w:spacing w:after="160" w:line="360" w:lineRule="auto"/>
        <w:jc w:val="both"/>
      </w:pPr>
      <w:r w:rsidRPr="531AB1A1">
        <w:rPr>
          <w:rFonts w:ascii="Arial" w:eastAsia="Arial" w:hAnsi="Arial" w:cs="Arial"/>
        </w:rPr>
        <w:t xml:space="preserve">BASTOS, Jennifer Ester de Sousa </w:t>
      </w:r>
      <w:r w:rsidRPr="531AB1A1">
        <w:rPr>
          <w:rFonts w:ascii="Arial" w:eastAsia="Arial" w:hAnsi="Arial" w:cs="Arial"/>
          <w:i/>
          <w:iCs/>
        </w:rPr>
        <w:t>et al</w:t>
      </w:r>
      <w:r w:rsidRPr="531AB1A1">
        <w:rPr>
          <w:rFonts w:ascii="Arial" w:eastAsia="Arial" w:hAnsi="Arial" w:cs="Arial"/>
        </w:rPr>
        <w:t xml:space="preserve">. </w:t>
      </w:r>
      <w:r w:rsidRPr="531AB1A1">
        <w:rPr>
          <w:rFonts w:ascii="Arial" w:eastAsia="Arial" w:hAnsi="Arial" w:cs="Arial"/>
          <w:b/>
          <w:bCs/>
        </w:rPr>
        <w:t>O Uso do Questionário como Ferramenta Metodológica: potencialidades e desafios.</w:t>
      </w:r>
      <w:r w:rsidRPr="531AB1A1">
        <w:rPr>
          <w:rFonts w:ascii="Arial" w:eastAsia="Arial" w:hAnsi="Arial" w:cs="Arial"/>
        </w:rPr>
        <w:t xml:space="preserve"> </w:t>
      </w:r>
      <w:proofErr w:type="spellStart"/>
      <w:r w:rsidRPr="531AB1A1">
        <w:rPr>
          <w:rFonts w:ascii="Arial" w:eastAsia="Arial" w:hAnsi="Arial" w:cs="Arial"/>
        </w:rPr>
        <w:t>Brazilian</w:t>
      </w:r>
      <w:proofErr w:type="spellEnd"/>
      <w:r w:rsidRPr="531AB1A1">
        <w:rPr>
          <w:rFonts w:ascii="Arial" w:eastAsia="Arial" w:hAnsi="Arial" w:cs="Arial"/>
        </w:rPr>
        <w:t xml:space="preserve"> </w:t>
      </w:r>
      <w:proofErr w:type="spellStart"/>
      <w:r w:rsidRPr="531AB1A1">
        <w:rPr>
          <w:rFonts w:ascii="Arial" w:eastAsia="Arial" w:hAnsi="Arial" w:cs="Arial"/>
        </w:rPr>
        <w:t>Journal</w:t>
      </w:r>
      <w:proofErr w:type="spellEnd"/>
      <w:r w:rsidRPr="531AB1A1">
        <w:rPr>
          <w:rFonts w:ascii="Arial" w:eastAsia="Arial" w:hAnsi="Arial" w:cs="Arial"/>
        </w:rPr>
        <w:t xml:space="preserve"> </w:t>
      </w:r>
      <w:proofErr w:type="spellStart"/>
      <w:r w:rsidRPr="531AB1A1">
        <w:rPr>
          <w:rFonts w:ascii="Arial" w:eastAsia="Arial" w:hAnsi="Arial" w:cs="Arial"/>
        </w:rPr>
        <w:t>of</w:t>
      </w:r>
      <w:proofErr w:type="spellEnd"/>
      <w:r w:rsidRPr="531AB1A1">
        <w:rPr>
          <w:rFonts w:ascii="Arial" w:eastAsia="Arial" w:hAnsi="Arial" w:cs="Arial"/>
        </w:rPr>
        <w:t xml:space="preserve"> </w:t>
      </w:r>
      <w:proofErr w:type="spellStart"/>
      <w:r w:rsidRPr="531AB1A1">
        <w:rPr>
          <w:rFonts w:ascii="Arial" w:eastAsia="Arial" w:hAnsi="Arial" w:cs="Arial"/>
        </w:rPr>
        <w:t>Implantology</w:t>
      </w:r>
      <w:proofErr w:type="spellEnd"/>
      <w:r w:rsidRPr="531AB1A1">
        <w:rPr>
          <w:rFonts w:ascii="Arial" w:eastAsia="Arial" w:hAnsi="Arial" w:cs="Arial"/>
        </w:rPr>
        <w:t xml:space="preserve"> </w:t>
      </w:r>
      <w:proofErr w:type="spellStart"/>
      <w:r w:rsidRPr="531AB1A1">
        <w:rPr>
          <w:rFonts w:ascii="Arial" w:eastAsia="Arial" w:hAnsi="Arial" w:cs="Arial"/>
        </w:rPr>
        <w:t>and</w:t>
      </w:r>
      <w:proofErr w:type="spellEnd"/>
      <w:r w:rsidRPr="531AB1A1">
        <w:rPr>
          <w:rFonts w:ascii="Arial" w:eastAsia="Arial" w:hAnsi="Arial" w:cs="Arial"/>
        </w:rPr>
        <w:t xml:space="preserve"> Health </w:t>
      </w:r>
      <w:proofErr w:type="spellStart"/>
      <w:r w:rsidRPr="531AB1A1">
        <w:rPr>
          <w:rFonts w:ascii="Arial" w:eastAsia="Arial" w:hAnsi="Arial" w:cs="Arial"/>
        </w:rPr>
        <w:t>Sciences</w:t>
      </w:r>
      <w:proofErr w:type="spellEnd"/>
      <w:r w:rsidRPr="531AB1A1">
        <w:rPr>
          <w:rFonts w:ascii="Arial" w:eastAsia="Arial" w:hAnsi="Arial" w:cs="Arial"/>
        </w:rPr>
        <w:t xml:space="preserve">, v. 5, n. 3, p. 623–636, 20 jun. 2023. DOI: 10.36557/2674-8169.2023v5n3p623-636. Disponível em: </w:t>
      </w:r>
      <w:hyperlink r:id="rId83">
        <w:r w:rsidRPr="531AB1A1">
          <w:rPr>
            <w:rStyle w:val="Hyperlink"/>
            <w:rFonts w:ascii="Arial" w:eastAsia="Arial" w:hAnsi="Arial" w:cs="Arial"/>
            <w:color w:val="467886"/>
            <w:u w:val="single"/>
          </w:rPr>
          <w:t>https://bjihs.emnuvens.com.br/bjihs/article/view/304</w:t>
        </w:r>
      </w:hyperlink>
      <w:r w:rsidRPr="531AB1A1">
        <w:rPr>
          <w:rFonts w:ascii="Arial" w:eastAsia="Arial" w:hAnsi="Arial" w:cs="Arial"/>
        </w:rPr>
        <w:t>. Acesso em: 14 abr. 2024.</w:t>
      </w:r>
    </w:p>
    <w:p w14:paraId="45983C68" w14:textId="29F9A900" w:rsidR="6A54A31F" w:rsidRDefault="531AB1A1" w:rsidP="1E806E08">
      <w:pPr>
        <w:spacing w:after="160" w:line="360" w:lineRule="auto"/>
        <w:jc w:val="both"/>
      </w:pPr>
      <w:r w:rsidRPr="531AB1A1">
        <w:rPr>
          <w:rFonts w:ascii="Arial" w:eastAsia="Arial" w:hAnsi="Arial" w:cs="Arial"/>
        </w:rPr>
        <w:t xml:space="preserve"> </w:t>
      </w:r>
    </w:p>
    <w:p w14:paraId="0B218611" w14:textId="0B8B0030" w:rsidR="6A54A31F" w:rsidRDefault="531AB1A1" w:rsidP="1E806E08">
      <w:pPr>
        <w:spacing w:after="160" w:line="360" w:lineRule="auto"/>
        <w:jc w:val="both"/>
      </w:pPr>
      <w:r w:rsidRPr="531AB1A1">
        <w:rPr>
          <w:rFonts w:ascii="Arial" w:eastAsia="Arial" w:hAnsi="Arial" w:cs="Arial"/>
        </w:rPr>
        <w:lastRenderedPageBreak/>
        <w:t xml:space="preserve">BHARDWAJ, </w:t>
      </w:r>
      <w:proofErr w:type="spellStart"/>
      <w:r w:rsidRPr="531AB1A1">
        <w:rPr>
          <w:rFonts w:ascii="Arial" w:eastAsia="Arial" w:hAnsi="Arial" w:cs="Arial"/>
        </w:rPr>
        <w:t>Sushil</w:t>
      </w:r>
      <w:proofErr w:type="spellEnd"/>
      <w:r w:rsidRPr="531AB1A1">
        <w:rPr>
          <w:rFonts w:ascii="Arial" w:eastAsia="Arial" w:hAnsi="Arial" w:cs="Arial"/>
        </w:rPr>
        <w:t xml:space="preserve">; JAIN, </w:t>
      </w:r>
      <w:proofErr w:type="spellStart"/>
      <w:r w:rsidRPr="531AB1A1">
        <w:rPr>
          <w:rFonts w:ascii="Arial" w:eastAsia="Arial" w:hAnsi="Arial" w:cs="Arial"/>
        </w:rPr>
        <w:t>Leena</w:t>
      </w:r>
      <w:proofErr w:type="spellEnd"/>
      <w:r w:rsidRPr="531AB1A1">
        <w:rPr>
          <w:rFonts w:ascii="Arial" w:eastAsia="Arial" w:hAnsi="Arial" w:cs="Arial"/>
        </w:rPr>
        <w:t xml:space="preserve">; JAIN, </w:t>
      </w:r>
      <w:proofErr w:type="spellStart"/>
      <w:r w:rsidRPr="531AB1A1">
        <w:rPr>
          <w:rFonts w:ascii="Arial" w:eastAsia="Arial" w:hAnsi="Arial" w:cs="Arial"/>
        </w:rPr>
        <w:t>Sandeep</w:t>
      </w:r>
      <w:proofErr w:type="spellEnd"/>
      <w:r w:rsidRPr="531AB1A1">
        <w:rPr>
          <w:rFonts w:ascii="Arial" w:eastAsia="Arial" w:hAnsi="Arial" w:cs="Arial"/>
        </w:rPr>
        <w:t xml:space="preserve">. </w:t>
      </w:r>
      <w:r w:rsidRPr="531AB1A1">
        <w:rPr>
          <w:rFonts w:ascii="Arial" w:eastAsia="Arial" w:hAnsi="Arial" w:cs="Arial"/>
          <w:b/>
          <w:bCs/>
        </w:rPr>
        <w:t>CLOUD COMPUTING: A STUDY OF INFRASTRUCTURE AS A SERVICE (IAAS)</w:t>
      </w:r>
      <w:r w:rsidRPr="531AB1A1">
        <w:rPr>
          <w:rFonts w:ascii="Arial" w:eastAsia="Arial" w:hAnsi="Arial" w:cs="Arial"/>
        </w:rPr>
        <w:t xml:space="preserve">. </w:t>
      </w:r>
      <w:proofErr w:type="spellStart"/>
      <w:r w:rsidRPr="531AB1A1">
        <w:rPr>
          <w:rFonts w:ascii="Arial" w:eastAsia="Arial" w:hAnsi="Arial" w:cs="Arial"/>
        </w:rPr>
        <w:t>International</w:t>
      </w:r>
      <w:proofErr w:type="spellEnd"/>
      <w:r w:rsidRPr="531AB1A1">
        <w:rPr>
          <w:rFonts w:ascii="Arial" w:eastAsia="Arial" w:hAnsi="Arial" w:cs="Arial"/>
        </w:rPr>
        <w:t xml:space="preserve"> </w:t>
      </w:r>
      <w:proofErr w:type="spellStart"/>
      <w:r w:rsidRPr="531AB1A1">
        <w:rPr>
          <w:rFonts w:ascii="Arial" w:eastAsia="Arial" w:hAnsi="Arial" w:cs="Arial"/>
        </w:rPr>
        <w:t>Journal</w:t>
      </w:r>
      <w:proofErr w:type="spellEnd"/>
      <w:r w:rsidRPr="531AB1A1">
        <w:rPr>
          <w:rFonts w:ascii="Arial" w:eastAsia="Arial" w:hAnsi="Arial" w:cs="Arial"/>
        </w:rPr>
        <w:t xml:space="preserve"> </w:t>
      </w:r>
      <w:proofErr w:type="spellStart"/>
      <w:r w:rsidRPr="531AB1A1">
        <w:rPr>
          <w:rFonts w:ascii="Arial" w:eastAsia="Arial" w:hAnsi="Arial" w:cs="Arial"/>
        </w:rPr>
        <w:t>of</w:t>
      </w:r>
      <w:proofErr w:type="spellEnd"/>
      <w:r w:rsidRPr="531AB1A1">
        <w:rPr>
          <w:rFonts w:ascii="Arial" w:eastAsia="Arial" w:hAnsi="Arial" w:cs="Arial"/>
        </w:rPr>
        <w:t xml:space="preserve"> </w:t>
      </w:r>
      <w:proofErr w:type="spellStart"/>
      <w:r w:rsidRPr="531AB1A1">
        <w:rPr>
          <w:rFonts w:ascii="Arial" w:eastAsia="Arial" w:hAnsi="Arial" w:cs="Arial"/>
        </w:rPr>
        <w:t>Engineering</w:t>
      </w:r>
      <w:proofErr w:type="spellEnd"/>
      <w:r w:rsidRPr="531AB1A1">
        <w:rPr>
          <w:rFonts w:ascii="Arial" w:eastAsia="Arial" w:hAnsi="Arial" w:cs="Arial"/>
        </w:rPr>
        <w:t xml:space="preserve"> </w:t>
      </w:r>
      <w:proofErr w:type="spellStart"/>
      <w:r w:rsidRPr="531AB1A1">
        <w:rPr>
          <w:rFonts w:ascii="Arial" w:eastAsia="Arial" w:hAnsi="Arial" w:cs="Arial"/>
        </w:rPr>
        <w:t>and</w:t>
      </w:r>
      <w:proofErr w:type="spellEnd"/>
      <w:r w:rsidRPr="531AB1A1">
        <w:rPr>
          <w:rFonts w:ascii="Arial" w:eastAsia="Arial" w:hAnsi="Arial" w:cs="Arial"/>
        </w:rPr>
        <w:t xml:space="preserve"> </w:t>
      </w:r>
      <w:proofErr w:type="spellStart"/>
      <w:r w:rsidRPr="531AB1A1">
        <w:rPr>
          <w:rFonts w:ascii="Arial" w:eastAsia="Arial" w:hAnsi="Arial" w:cs="Arial"/>
        </w:rPr>
        <w:t>Information</w:t>
      </w:r>
      <w:proofErr w:type="spellEnd"/>
      <w:r w:rsidRPr="531AB1A1">
        <w:rPr>
          <w:rFonts w:ascii="Arial" w:eastAsia="Arial" w:hAnsi="Arial" w:cs="Arial"/>
        </w:rPr>
        <w:t xml:space="preserve"> Technology, </w:t>
      </w:r>
      <w:proofErr w:type="spellStart"/>
      <w:r w:rsidRPr="531AB1A1">
        <w:rPr>
          <w:rFonts w:ascii="Arial" w:eastAsia="Arial" w:hAnsi="Arial" w:cs="Arial"/>
        </w:rPr>
        <w:t>Ambala</w:t>
      </w:r>
      <w:proofErr w:type="spellEnd"/>
      <w:r w:rsidRPr="531AB1A1">
        <w:rPr>
          <w:rFonts w:ascii="Arial" w:eastAsia="Arial" w:hAnsi="Arial" w:cs="Arial"/>
        </w:rPr>
        <w:t xml:space="preserve">, </w:t>
      </w:r>
      <w:proofErr w:type="spellStart"/>
      <w:r w:rsidRPr="531AB1A1">
        <w:rPr>
          <w:rFonts w:ascii="Arial" w:eastAsia="Arial" w:hAnsi="Arial" w:cs="Arial"/>
        </w:rPr>
        <w:t>India</w:t>
      </w:r>
      <w:proofErr w:type="spellEnd"/>
      <w:r w:rsidRPr="531AB1A1">
        <w:rPr>
          <w:rFonts w:ascii="Arial" w:eastAsia="Arial" w:hAnsi="Arial" w:cs="Arial"/>
        </w:rPr>
        <w:t xml:space="preserve">: </w:t>
      </w:r>
      <w:proofErr w:type="spellStart"/>
      <w:r w:rsidRPr="531AB1A1">
        <w:rPr>
          <w:rFonts w:ascii="Arial" w:eastAsia="Arial" w:hAnsi="Arial" w:cs="Arial"/>
        </w:rPr>
        <w:t>waves</w:t>
      </w:r>
      <w:proofErr w:type="spellEnd"/>
      <w:r w:rsidRPr="531AB1A1">
        <w:rPr>
          <w:rFonts w:ascii="Arial" w:eastAsia="Arial" w:hAnsi="Arial" w:cs="Arial"/>
        </w:rPr>
        <w:t>, ano 2010, p. 60-63. Acesso em: 29 set. 2024.</w:t>
      </w:r>
    </w:p>
    <w:p w14:paraId="64A0363A" w14:textId="657452AC" w:rsidR="6A54A31F" w:rsidRDefault="6A54A31F" w:rsidP="0D593B0A">
      <w:pPr>
        <w:spacing w:after="160" w:line="360" w:lineRule="auto"/>
        <w:jc w:val="both"/>
        <w:rPr>
          <w:rFonts w:ascii="Arial" w:eastAsia="Arial" w:hAnsi="Arial" w:cs="Arial"/>
          <w:lang w:val="en-US"/>
        </w:rPr>
      </w:pPr>
    </w:p>
    <w:p w14:paraId="26C5A7A5" w14:textId="005EB3F7" w:rsidR="6A54A31F" w:rsidRDefault="531AB1A1" w:rsidP="0D593B0A">
      <w:pPr>
        <w:spacing w:after="160" w:line="360" w:lineRule="auto"/>
        <w:jc w:val="both"/>
        <w:rPr>
          <w:rFonts w:ascii="Arial" w:eastAsia="Arial" w:hAnsi="Arial" w:cs="Arial"/>
          <w:lang w:val="en-US"/>
        </w:rPr>
      </w:pPr>
      <w:r w:rsidRPr="531AB1A1">
        <w:rPr>
          <w:rFonts w:ascii="Arial" w:eastAsia="Arial" w:hAnsi="Arial" w:cs="Arial"/>
        </w:rPr>
        <w:t xml:space="preserve">BUKUNMI. </w:t>
      </w:r>
      <w:proofErr w:type="spellStart"/>
      <w:r w:rsidRPr="531AB1A1">
        <w:rPr>
          <w:rFonts w:ascii="Arial" w:eastAsia="Arial" w:hAnsi="Arial" w:cs="Arial"/>
          <w:b/>
          <w:bCs/>
        </w:rPr>
        <w:t>Optimizing</w:t>
      </w:r>
      <w:proofErr w:type="spellEnd"/>
      <w:r w:rsidRPr="531AB1A1">
        <w:rPr>
          <w:rFonts w:ascii="Arial" w:eastAsia="Arial" w:hAnsi="Arial" w:cs="Arial"/>
          <w:b/>
          <w:bCs/>
        </w:rPr>
        <w:t xml:space="preserve"> </w:t>
      </w:r>
      <w:proofErr w:type="spellStart"/>
      <w:r w:rsidRPr="531AB1A1">
        <w:rPr>
          <w:rFonts w:ascii="Arial" w:eastAsia="Arial" w:hAnsi="Arial" w:cs="Arial"/>
          <w:b/>
          <w:bCs/>
        </w:rPr>
        <w:t>Database</w:t>
      </w:r>
      <w:proofErr w:type="spellEnd"/>
      <w:r w:rsidRPr="531AB1A1">
        <w:rPr>
          <w:rFonts w:ascii="Arial" w:eastAsia="Arial" w:hAnsi="Arial" w:cs="Arial"/>
          <w:b/>
          <w:bCs/>
        </w:rPr>
        <w:t xml:space="preserve"> </w:t>
      </w:r>
      <w:proofErr w:type="spellStart"/>
      <w:r w:rsidRPr="531AB1A1">
        <w:rPr>
          <w:rFonts w:ascii="Arial" w:eastAsia="Arial" w:hAnsi="Arial" w:cs="Arial"/>
          <w:b/>
          <w:bCs/>
        </w:rPr>
        <w:t>Interactions</w:t>
      </w:r>
      <w:proofErr w:type="spellEnd"/>
      <w:r w:rsidRPr="531AB1A1">
        <w:rPr>
          <w:rFonts w:ascii="Arial" w:eastAsia="Arial" w:hAnsi="Arial" w:cs="Arial"/>
          <w:b/>
          <w:bCs/>
        </w:rPr>
        <w:t xml:space="preserve"> in Python: </w:t>
      </w:r>
      <w:proofErr w:type="spellStart"/>
      <w:r w:rsidRPr="531AB1A1">
        <w:rPr>
          <w:rFonts w:ascii="Arial" w:eastAsia="Arial" w:hAnsi="Arial" w:cs="Arial"/>
          <w:b/>
          <w:bCs/>
        </w:rPr>
        <w:t>SQLAlchemy</w:t>
      </w:r>
      <w:proofErr w:type="spellEnd"/>
      <w:r w:rsidRPr="531AB1A1">
        <w:rPr>
          <w:rFonts w:ascii="Arial" w:eastAsia="Arial" w:hAnsi="Arial" w:cs="Arial"/>
          <w:b/>
          <w:bCs/>
        </w:rPr>
        <w:t xml:space="preserve"> Best </w:t>
      </w:r>
      <w:proofErr w:type="spellStart"/>
      <w:r w:rsidRPr="531AB1A1">
        <w:rPr>
          <w:rFonts w:ascii="Arial" w:eastAsia="Arial" w:hAnsi="Arial" w:cs="Arial"/>
          <w:b/>
          <w:bCs/>
        </w:rPr>
        <w:t>Practices</w:t>
      </w:r>
      <w:proofErr w:type="spellEnd"/>
      <w:r w:rsidRPr="531AB1A1">
        <w:rPr>
          <w:rFonts w:ascii="Arial" w:eastAsia="Arial" w:hAnsi="Arial" w:cs="Arial"/>
          <w:b/>
          <w:bCs/>
        </w:rPr>
        <w:t xml:space="preserve">. </w:t>
      </w:r>
      <w:proofErr w:type="spellStart"/>
      <w:r w:rsidRPr="531AB1A1">
        <w:rPr>
          <w:rFonts w:ascii="Arial" w:eastAsia="Arial" w:hAnsi="Arial" w:cs="Arial"/>
        </w:rPr>
        <w:t>Soshace</w:t>
      </w:r>
      <w:proofErr w:type="spellEnd"/>
      <w:r w:rsidRPr="531AB1A1">
        <w:rPr>
          <w:rFonts w:ascii="Arial" w:eastAsia="Arial" w:hAnsi="Arial" w:cs="Arial"/>
        </w:rPr>
        <w:t>, 2023. Disponível em:</w:t>
      </w:r>
      <w:hyperlink r:id="rId84">
        <w:r w:rsidRPr="531AB1A1">
          <w:rPr>
            <w:rFonts w:ascii="Arial" w:eastAsia="Arial" w:hAnsi="Arial" w:cs="Arial"/>
          </w:rPr>
          <w:t>https://soshace.com/2023/03/27/optimizing-database-interactions-in-python-sqlalchemy-best-practices/.</w:t>
        </w:r>
      </w:hyperlink>
      <w:r w:rsidRPr="531AB1A1">
        <w:rPr>
          <w:rFonts w:ascii="Arial" w:eastAsia="Arial" w:hAnsi="Arial" w:cs="Arial"/>
        </w:rPr>
        <w:t xml:space="preserve"> Acesso em: 16 nov. 2024.</w:t>
      </w:r>
    </w:p>
    <w:p w14:paraId="29C1D04C" w14:textId="16A8692D" w:rsidR="6A54A31F" w:rsidRDefault="6A54A31F" w:rsidP="0D593B0A">
      <w:pPr>
        <w:spacing w:after="160" w:line="360" w:lineRule="auto"/>
        <w:jc w:val="both"/>
        <w:rPr>
          <w:rFonts w:ascii="Arial" w:eastAsia="Arial" w:hAnsi="Arial" w:cs="Arial"/>
          <w:lang w:val="en-US"/>
        </w:rPr>
      </w:pPr>
    </w:p>
    <w:p w14:paraId="569A88F5" w14:textId="66EB3BB1" w:rsidR="6A54A31F" w:rsidRDefault="531AB1A1" w:rsidP="1E806E08">
      <w:pPr>
        <w:spacing w:after="160" w:line="360" w:lineRule="auto"/>
        <w:jc w:val="both"/>
      </w:pPr>
      <w:r w:rsidRPr="531AB1A1">
        <w:rPr>
          <w:rFonts w:ascii="Arial" w:eastAsia="Arial" w:hAnsi="Arial" w:cs="Arial"/>
        </w:rPr>
        <w:t xml:space="preserve">CHACON, Scott; STRAUB, Ben. </w:t>
      </w:r>
      <w:r w:rsidRPr="531AB1A1">
        <w:rPr>
          <w:rFonts w:ascii="Arial" w:eastAsia="Arial" w:hAnsi="Arial" w:cs="Arial"/>
          <w:b/>
          <w:bCs/>
        </w:rPr>
        <w:t xml:space="preserve">Pro </w:t>
      </w:r>
      <w:proofErr w:type="spellStart"/>
      <w:r w:rsidRPr="531AB1A1">
        <w:rPr>
          <w:rFonts w:ascii="Arial" w:eastAsia="Arial" w:hAnsi="Arial" w:cs="Arial"/>
          <w:b/>
          <w:bCs/>
        </w:rPr>
        <w:t>Git</w:t>
      </w:r>
      <w:proofErr w:type="spellEnd"/>
      <w:r w:rsidRPr="531AB1A1">
        <w:rPr>
          <w:rFonts w:ascii="Arial" w:eastAsia="Arial" w:hAnsi="Arial" w:cs="Arial"/>
        </w:rPr>
        <w:t xml:space="preserve">. 2. ed. </w:t>
      </w:r>
      <w:proofErr w:type="spellStart"/>
      <w:r w:rsidRPr="531AB1A1">
        <w:rPr>
          <w:rFonts w:ascii="Arial" w:eastAsia="Arial" w:hAnsi="Arial" w:cs="Arial"/>
        </w:rPr>
        <w:t>Apress</w:t>
      </w:r>
      <w:proofErr w:type="spellEnd"/>
      <w:r w:rsidRPr="531AB1A1">
        <w:rPr>
          <w:rFonts w:ascii="Arial" w:eastAsia="Arial" w:hAnsi="Arial" w:cs="Arial"/>
        </w:rPr>
        <w:t xml:space="preserve">, 2014. Disponível em: </w:t>
      </w:r>
      <w:hyperlink r:id="rId85">
        <w:r w:rsidRPr="531AB1A1">
          <w:rPr>
            <w:rStyle w:val="Hyperlink"/>
            <w:rFonts w:ascii="Arial" w:eastAsia="Arial" w:hAnsi="Arial" w:cs="Arial"/>
            <w:color w:val="467886"/>
            <w:u w:val="single"/>
          </w:rPr>
          <w:t>https://git-scm.com/book/pt-br/v2</w:t>
        </w:r>
      </w:hyperlink>
      <w:r w:rsidRPr="531AB1A1">
        <w:rPr>
          <w:rFonts w:ascii="Arial" w:eastAsia="Arial" w:hAnsi="Arial" w:cs="Arial"/>
          <w:color w:val="467886"/>
        </w:rPr>
        <w:t>.</w:t>
      </w:r>
      <w:r w:rsidRPr="531AB1A1">
        <w:rPr>
          <w:rFonts w:ascii="Arial" w:eastAsia="Arial" w:hAnsi="Arial" w:cs="Arial"/>
        </w:rPr>
        <w:t xml:space="preserve"> Acesso em: 13 nov. 2024.</w:t>
      </w:r>
    </w:p>
    <w:p w14:paraId="70316E13" w14:textId="159A90F4" w:rsidR="4EA89FAE" w:rsidRDefault="4EA89FAE" w:rsidP="4EA89FAE">
      <w:pPr>
        <w:spacing w:after="160" w:line="360" w:lineRule="auto"/>
        <w:jc w:val="both"/>
        <w:rPr>
          <w:rFonts w:ascii="Arial" w:eastAsia="Arial" w:hAnsi="Arial" w:cs="Arial"/>
          <w:lang w:val="en-US"/>
        </w:rPr>
      </w:pPr>
    </w:p>
    <w:p w14:paraId="5F8207B6" w14:textId="266FF2C1" w:rsidR="30761FA8" w:rsidRDefault="531AB1A1" w:rsidP="4EA89FAE">
      <w:pPr>
        <w:spacing w:after="160" w:line="360" w:lineRule="auto"/>
        <w:jc w:val="both"/>
        <w:rPr>
          <w:rFonts w:ascii="Arial" w:eastAsia="Arial" w:hAnsi="Arial" w:cs="Arial"/>
          <w:lang w:val="en-US"/>
        </w:rPr>
      </w:pPr>
      <w:r w:rsidRPr="531AB1A1">
        <w:rPr>
          <w:rFonts w:ascii="Arial" w:eastAsia="Arial" w:hAnsi="Arial" w:cs="Arial"/>
        </w:rPr>
        <w:t xml:space="preserve">CIMINO, </w:t>
      </w:r>
      <w:proofErr w:type="spellStart"/>
      <w:r w:rsidRPr="531AB1A1">
        <w:rPr>
          <w:rFonts w:ascii="Arial" w:eastAsia="Arial" w:hAnsi="Arial" w:cs="Arial"/>
        </w:rPr>
        <w:t>Antonio</w:t>
      </w:r>
      <w:proofErr w:type="spellEnd"/>
      <w:r w:rsidRPr="531AB1A1">
        <w:rPr>
          <w:rFonts w:ascii="Arial" w:eastAsia="Arial" w:hAnsi="Arial" w:cs="Arial"/>
        </w:rPr>
        <w:t xml:space="preserve">. </w:t>
      </w:r>
      <w:proofErr w:type="spellStart"/>
      <w:r w:rsidRPr="531AB1A1">
        <w:rPr>
          <w:rFonts w:ascii="Arial" w:eastAsia="Arial" w:hAnsi="Arial" w:cs="Arial"/>
          <w:b/>
          <w:bCs/>
        </w:rPr>
        <w:t>CronFrame</w:t>
      </w:r>
      <w:proofErr w:type="spellEnd"/>
      <w:r w:rsidRPr="531AB1A1">
        <w:rPr>
          <w:rFonts w:ascii="Arial" w:eastAsia="Arial" w:hAnsi="Arial" w:cs="Arial"/>
          <w:b/>
          <w:bCs/>
        </w:rPr>
        <w:t>:</w:t>
      </w:r>
      <w:r w:rsidRPr="531AB1A1">
        <w:rPr>
          <w:rFonts w:ascii="Arial" w:eastAsia="Arial" w:hAnsi="Arial" w:cs="Arial"/>
        </w:rPr>
        <w:t xml:space="preserve"> </w:t>
      </w:r>
      <w:r w:rsidRPr="531AB1A1">
        <w:rPr>
          <w:rFonts w:ascii="Arial" w:eastAsia="Arial" w:hAnsi="Arial" w:cs="Arial"/>
          <w:b/>
          <w:bCs/>
        </w:rPr>
        <w:t xml:space="preserve">A Macro </w:t>
      </w:r>
      <w:proofErr w:type="spellStart"/>
      <w:r w:rsidRPr="531AB1A1">
        <w:rPr>
          <w:rFonts w:ascii="Arial" w:eastAsia="Arial" w:hAnsi="Arial" w:cs="Arial"/>
          <w:b/>
          <w:bCs/>
        </w:rPr>
        <w:t>Annotation</w:t>
      </w:r>
      <w:proofErr w:type="spellEnd"/>
      <w:r w:rsidRPr="531AB1A1">
        <w:rPr>
          <w:rFonts w:ascii="Arial" w:eastAsia="Arial" w:hAnsi="Arial" w:cs="Arial"/>
          <w:b/>
          <w:bCs/>
        </w:rPr>
        <w:t xml:space="preserve"> </w:t>
      </w:r>
      <w:proofErr w:type="spellStart"/>
      <w:r w:rsidRPr="531AB1A1">
        <w:rPr>
          <w:rFonts w:ascii="Arial" w:eastAsia="Arial" w:hAnsi="Arial" w:cs="Arial"/>
          <w:b/>
          <w:bCs/>
        </w:rPr>
        <w:t>Cron</w:t>
      </w:r>
      <w:proofErr w:type="spellEnd"/>
      <w:r w:rsidRPr="531AB1A1">
        <w:rPr>
          <w:rFonts w:ascii="Arial" w:eastAsia="Arial" w:hAnsi="Arial" w:cs="Arial"/>
          <w:b/>
          <w:bCs/>
        </w:rPr>
        <w:t xml:space="preserve"> </w:t>
      </w:r>
      <w:proofErr w:type="spellStart"/>
      <w:r w:rsidRPr="531AB1A1">
        <w:rPr>
          <w:rFonts w:ascii="Arial" w:eastAsia="Arial" w:hAnsi="Arial" w:cs="Arial"/>
          <w:b/>
          <w:bCs/>
        </w:rPr>
        <w:t>Job</w:t>
      </w:r>
      <w:proofErr w:type="spellEnd"/>
      <w:r w:rsidRPr="531AB1A1">
        <w:rPr>
          <w:rFonts w:ascii="Arial" w:eastAsia="Arial" w:hAnsi="Arial" w:cs="Arial"/>
          <w:b/>
          <w:bCs/>
        </w:rPr>
        <w:t xml:space="preserve"> Framework </w:t>
      </w:r>
      <w:proofErr w:type="spellStart"/>
      <w:r w:rsidRPr="531AB1A1">
        <w:rPr>
          <w:rFonts w:ascii="Arial" w:eastAsia="Arial" w:hAnsi="Arial" w:cs="Arial"/>
          <w:b/>
          <w:bCs/>
        </w:rPr>
        <w:t>with</w:t>
      </w:r>
      <w:proofErr w:type="spellEnd"/>
      <w:r w:rsidRPr="531AB1A1">
        <w:rPr>
          <w:rFonts w:ascii="Arial" w:eastAsia="Arial" w:hAnsi="Arial" w:cs="Arial"/>
          <w:b/>
          <w:bCs/>
        </w:rPr>
        <w:t xml:space="preserve"> Web Server </w:t>
      </w:r>
      <w:proofErr w:type="spellStart"/>
      <w:r w:rsidRPr="531AB1A1">
        <w:rPr>
          <w:rFonts w:ascii="Arial" w:eastAsia="Arial" w:hAnsi="Arial" w:cs="Arial"/>
          <w:b/>
          <w:bCs/>
        </w:rPr>
        <w:t>and</w:t>
      </w:r>
      <w:proofErr w:type="spellEnd"/>
      <w:r w:rsidRPr="531AB1A1">
        <w:rPr>
          <w:rFonts w:ascii="Arial" w:eastAsia="Arial" w:hAnsi="Arial" w:cs="Arial"/>
          <w:b/>
          <w:bCs/>
        </w:rPr>
        <w:t xml:space="preserve"> CLI Tool </w:t>
      </w:r>
      <w:proofErr w:type="spellStart"/>
      <w:r w:rsidRPr="531AB1A1">
        <w:rPr>
          <w:rFonts w:ascii="Arial" w:eastAsia="Arial" w:hAnsi="Arial" w:cs="Arial"/>
          <w:b/>
          <w:bCs/>
        </w:rPr>
        <w:t>written</w:t>
      </w:r>
      <w:proofErr w:type="spellEnd"/>
      <w:r w:rsidRPr="531AB1A1">
        <w:rPr>
          <w:rFonts w:ascii="Arial" w:eastAsia="Arial" w:hAnsi="Arial" w:cs="Arial"/>
          <w:b/>
          <w:bCs/>
        </w:rPr>
        <w:t xml:space="preserve"> in </w:t>
      </w:r>
      <w:proofErr w:type="spellStart"/>
      <w:r w:rsidRPr="531AB1A1">
        <w:rPr>
          <w:rFonts w:ascii="Arial" w:eastAsia="Arial" w:hAnsi="Arial" w:cs="Arial"/>
          <w:b/>
          <w:bCs/>
        </w:rPr>
        <w:t>Rust</w:t>
      </w:r>
      <w:proofErr w:type="spellEnd"/>
      <w:r w:rsidRPr="531AB1A1">
        <w:rPr>
          <w:rFonts w:ascii="Arial" w:eastAsia="Arial" w:hAnsi="Arial" w:cs="Arial"/>
          <w:b/>
          <w:bCs/>
        </w:rPr>
        <w:t>.</w:t>
      </w:r>
      <w:r w:rsidRPr="531AB1A1">
        <w:rPr>
          <w:rFonts w:ascii="Arial" w:eastAsia="Arial" w:hAnsi="Arial" w:cs="Arial"/>
        </w:rPr>
        <w:t xml:space="preserve"> Università Ca' </w:t>
      </w:r>
      <w:proofErr w:type="spellStart"/>
      <w:r w:rsidRPr="531AB1A1">
        <w:rPr>
          <w:rFonts w:ascii="Arial" w:eastAsia="Arial" w:hAnsi="Arial" w:cs="Arial"/>
        </w:rPr>
        <w:t>Foscari</w:t>
      </w:r>
      <w:proofErr w:type="spellEnd"/>
      <w:r w:rsidRPr="531AB1A1">
        <w:rPr>
          <w:rFonts w:ascii="Arial" w:eastAsia="Arial" w:hAnsi="Arial" w:cs="Arial"/>
        </w:rPr>
        <w:t xml:space="preserve"> Venezia, 25 out. 2024. </w:t>
      </w:r>
      <w:proofErr w:type="spellStart"/>
      <w:r w:rsidRPr="531AB1A1">
        <w:rPr>
          <w:rFonts w:ascii="Arial" w:eastAsia="Arial" w:hAnsi="Arial" w:cs="Arial"/>
        </w:rPr>
        <w:t>Disponivel</w:t>
      </w:r>
      <w:proofErr w:type="spellEnd"/>
      <w:r w:rsidRPr="531AB1A1">
        <w:rPr>
          <w:rFonts w:ascii="Arial" w:eastAsia="Arial" w:hAnsi="Arial" w:cs="Arial"/>
        </w:rPr>
        <w:t xml:space="preserve"> em:</w:t>
      </w:r>
      <w:r w:rsidRPr="531AB1A1">
        <w:rPr>
          <w:rFonts w:ascii="Arial" w:eastAsia="Arial" w:hAnsi="Arial" w:cs="Arial"/>
          <w:color w:val="646464"/>
          <w:u w:val="single"/>
        </w:rPr>
        <w:t xml:space="preserve"> </w:t>
      </w:r>
      <w:hyperlink r:id="rId86">
        <w:r w:rsidRPr="531AB1A1">
          <w:rPr>
            <w:rStyle w:val="Hyperlink"/>
            <w:rFonts w:ascii="Arial" w:eastAsia="Arial" w:hAnsi="Arial" w:cs="Arial"/>
            <w:u w:val="single"/>
          </w:rPr>
          <w:t>http://hdl.handle.net/10579/27909.</w:t>
        </w:r>
      </w:hyperlink>
      <w:r w:rsidRPr="531AB1A1">
        <w:rPr>
          <w:rFonts w:ascii="Arial" w:eastAsia="Arial" w:hAnsi="Arial" w:cs="Arial"/>
          <w:color w:val="646464"/>
        </w:rPr>
        <w:t xml:space="preserve"> </w:t>
      </w:r>
      <w:r w:rsidRPr="531AB1A1">
        <w:rPr>
          <w:rFonts w:ascii="Arial" w:eastAsia="Arial" w:hAnsi="Arial" w:cs="Arial"/>
        </w:rPr>
        <w:t>Acesso em: 20 nov. 2024.</w:t>
      </w:r>
    </w:p>
    <w:p w14:paraId="0D8F0ACC" w14:textId="2F30BA04" w:rsidR="6A54A31F" w:rsidRDefault="531AB1A1" w:rsidP="1E806E08">
      <w:pPr>
        <w:spacing w:after="160" w:line="360" w:lineRule="auto"/>
        <w:jc w:val="both"/>
      </w:pPr>
      <w:r w:rsidRPr="531AB1A1">
        <w:rPr>
          <w:rFonts w:ascii="Arial" w:eastAsia="Arial" w:hAnsi="Arial" w:cs="Arial"/>
        </w:rPr>
        <w:t xml:space="preserve"> </w:t>
      </w:r>
    </w:p>
    <w:p w14:paraId="17378A62" w14:textId="6D888CCD" w:rsidR="6A54A31F" w:rsidRDefault="531AB1A1" w:rsidP="1E806E08">
      <w:pPr>
        <w:spacing w:after="160" w:line="360" w:lineRule="auto"/>
        <w:jc w:val="both"/>
      </w:pPr>
      <w:r w:rsidRPr="531AB1A1">
        <w:rPr>
          <w:rFonts w:ascii="Arial" w:eastAsia="Arial" w:hAnsi="Arial" w:cs="Arial"/>
        </w:rPr>
        <w:t xml:space="preserve">CLOUDFLARE. O que é armazenamento de </w:t>
      </w:r>
      <w:proofErr w:type="spellStart"/>
      <w:r w:rsidRPr="531AB1A1">
        <w:rPr>
          <w:rFonts w:ascii="Arial" w:eastAsia="Arial" w:hAnsi="Arial" w:cs="Arial"/>
        </w:rPr>
        <w:t>blobs</w:t>
      </w:r>
      <w:proofErr w:type="spellEnd"/>
      <w:r w:rsidRPr="531AB1A1">
        <w:rPr>
          <w:rFonts w:ascii="Arial" w:eastAsia="Arial" w:hAnsi="Arial" w:cs="Arial"/>
        </w:rPr>
        <w:t xml:space="preserve">? </w:t>
      </w:r>
      <w:proofErr w:type="spellStart"/>
      <w:r w:rsidRPr="531AB1A1">
        <w:rPr>
          <w:rFonts w:ascii="Arial" w:eastAsia="Arial" w:hAnsi="Arial" w:cs="Arial"/>
          <w:b/>
          <w:bCs/>
        </w:rPr>
        <w:t>Cloudflare</w:t>
      </w:r>
      <w:proofErr w:type="spellEnd"/>
      <w:r w:rsidRPr="531AB1A1">
        <w:rPr>
          <w:rFonts w:ascii="Arial" w:eastAsia="Arial" w:hAnsi="Arial" w:cs="Arial"/>
        </w:rPr>
        <w:t xml:space="preserve">, 6 set. 2022. Disponível em: </w:t>
      </w:r>
      <w:hyperlink r:id="rId87">
        <w:r w:rsidRPr="531AB1A1">
          <w:rPr>
            <w:rStyle w:val="Hyperlink"/>
            <w:rFonts w:ascii="Arial" w:eastAsia="Arial" w:hAnsi="Arial" w:cs="Arial"/>
            <w:color w:val="467886"/>
            <w:u w:val="single"/>
          </w:rPr>
          <w:t>https://www.cloudflare.com/pt-br/learning/cloud/what-is-blob-storage/</w:t>
        </w:r>
      </w:hyperlink>
      <w:r w:rsidRPr="531AB1A1">
        <w:rPr>
          <w:rFonts w:ascii="Arial" w:eastAsia="Arial" w:hAnsi="Arial" w:cs="Arial"/>
        </w:rPr>
        <w:t>. Acesso em: 29 set. 2024.</w:t>
      </w:r>
    </w:p>
    <w:p w14:paraId="70C23EC0" w14:textId="01CFCBBD" w:rsidR="6A54A31F" w:rsidRDefault="531AB1A1" w:rsidP="1E806E08">
      <w:pPr>
        <w:spacing w:after="160" w:line="360" w:lineRule="auto"/>
        <w:jc w:val="both"/>
      </w:pPr>
      <w:r w:rsidRPr="531AB1A1">
        <w:rPr>
          <w:rFonts w:ascii="Arial" w:eastAsia="Arial" w:hAnsi="Arial" w:cs="Arial"/>
        </w:rPr>
        <w:t xml:space="preserve"> </w:t>
      </w:r>
    </w:p>
    <w:p w14:paraId="29F60C84" w14:textId="5A0C2006" w:rsidR="6A54A31F" w:rsidRDefault="531AB1A1" w:rsidP="1E806E08">
      <w:pPr>
        <w:spacing w:after="160" w:line="360" w:lineRule="auto"/>
        <w:jc w:val="both"/>
      </w:pPr>
      <w:r w:rsidRPr="531AB1A1">
        <w:rPr>
          <w:rFonts w:ascii="Arial" w:eastAsia="Arial" w:hAnsi="Arial" w:cs="Arial"/>
        </w:rPr>
        <w:t>CNT.</w:t>
      </w:r>
      <w:r w:rsidRPr="531AB1A1">
        <w:rPr>
          <w:rFonts w:ascii="Arial" w:eastAsia="Arial" w:hAnsi="Arial" w:cs="Arial"/>
          <w:b/>
          <w:bCs/>
        </w:rPr>
        <w:t xml:space="preserve"> Piora a qualidade das rodovias brasileiras.</w:t>
      </w:r>
      <w:r w:rsidRPr="531AB1A1">
        <w:rPr>
          <w:rFonts w:ascii="Arial" w:eastAsia="Arial" w:hAnsi="Arial" w:cs="Arial"/>
        </w:rPr>
        <w:t xml:space="preserve"> Agência CNT Transporte Atual, 22 de out. 2019. Brasília, Disponível em: </w:t>
      </w:r>
      <w:hyperlink r:id="rId88">
        <w:r w:rsidRPr="531AB1A1">
          <w:rPr>
            <w:rStyle w:val="Hyperlink"/>
            <w:rFonts w:ascii="Arial" w:eastAsia="Arial" w:hAnsi="Arial" w:cs="Arial"/>
            <w:color w:val="467886"/>
            <w:u w:val="single"/>
          </w:rPr>
          <w:t>https://www.cnt.org.br/agencia-cnt/piora-a-qualidade-das-rodovias-brasileiras.</w:t>
        </w:r>
      </w:hyperlink>
      <w:r w:rsidRPr="531AB1A1">
        <w:rPr>
          <w:rFonts w:ascii="Arial" w:eastAsia="Arial" w:hAnsi="Arial" w:cs="Arial"/>
        </w:rPr>
        <w:t xml:space="preserve"> Acesso em: 14 abr. 2024.</w:t>
      </w:r>
    </w:p>
    <w:p w14:paraId="1AB49218" w14:textId="4DA6D67E" w:rsidR="6A54A31F" w:rsidRDefault="531AB1A1" w:rsidP="1E806E08">
      <w:pPr>
        <w:spacing w:after="160" w:line="360" w:lineRule="auto"/>
        <w:jc w:val="both"/>
      </w:pPr>
      <w:r w:rsidRPr="531AB1A1">
        <w:rPr>
          <w:rFonts w:ascii="Arial" w:eastAsia="Arial" w:hAnsi="Arial" w:cs="Arial"/>
        </w:rPr>
        <w:t xml:space="preserve"> </w:t>
      </w:r>
    </w:p>
    <w:p w14:paraId="38100689" w14:textId="0AA34FA9" w:rsidR="6A54A31F" w:rsidRDefault="531AB1A1" w:rsidP="1E806E08">
      <w:pPr>
        <w:spacing w:after="160" w:line="360" w:lineRule="auto"/>
        <w:jc w:val="both"/>
      </w:pPr>
      <w:r w:rsidRPr="531AB1A1">
        <w:rPr>
          <w:rFonts w:ascii="Arial" w:eastAsia="Arial" w:hAnsi="Arial" w:cs="Arial"/>
        </w:rPr>
        <w:t>CONTROLE NET.</w:t>
      </w:r>
      <w:r w:rsidRPr="531AB1A1">
        <w:rPr>
          <w:rFonts w:ascii="Arial" w:eastAsia="Arial" w:hAnsi="Arial" w:cs="Arial"/>
          <w:b/>
          <w:bCs/>
        </w:rPr>
        <w:t xml:space="preserve"> Cliente-Servidor, uma estrutura lógica para a computação centralizada</w:t>
      </w:r>
      <w:r w:rsidRPr="531AB1A1">
        <w:rPr>
          <w:rFonts w:ascii="Arial" w:eastAsia="Arial" w:hAnsi="Arial" w:cs="Arial"/>
        </w:rPr>
        <w:t xml:space="preserve">. </w:t>
      </w:r>
      <w:r w:rsidRPr="531AB1A1">
        <w:rPr>
          <w:rFonts w:ascii="Arial" w:eastAsia="Arial" w:hAnsi="Arial" w:cs="Arial"/>
          <w:b/>
          <w:bCs/>
        </w:rPr>
        <w:t>Controle Net</w:t>
      </w:r>
      <w:r w:rsidRPr="531AB1A1">
        <w:rPr>
          <w:rFonts w:ascii="Arial" w:eastAsia="Arial" w:hAnsi="Arial" w:cs="Arial"/>
        </w:rPr>
        <w:t xml:space="preserve">, 9 maio 2024. Disponível em: </w:t>
      </w:r>
      <w:hyperlink r:id="rId89" w:anchor=":~:text=Uma%20estrutura%20cliente%2Dservidor%20%C3%A9,rede%20em%20infraestruturas%20de%20TI">
        <w:r w:rsidRPr="531AB1A1">
          <w:rPr>
            <w:rStyle w:val="Hyperlink"/>
            <w:rFonts w:ascii="Arial" w:eastAsia="Arial" w:hAnsi="Arial" w:cs="Arial"/>
            <w:color w:val="467886"/>
            <w:u w:val="single"/>
          </w:rPr>
          <w:t>https://www.controle.net/faq/cliente-servidor-uma-estrutura-para-a-computacao-</w:t>
        </w:r>
        <w:r w:rsidRPr="531AB1A1">
          <w:rPr>
            <w:rStyle w:val="Hyperlink"/>
            <w:rFonts w:ascii="Arial" w:eastAsia="Arial" w:hAnsi="Arial" w:cs="Arial"/>
            <w:color w:val="467886"/>
            <w:u w:val="single"/>
          </w:rPr>
          <w:lastRenderedPageBreak/>
          <w:t>centralizada#:~:text=Uma%20estrutura%20cliente%2Dservidor%20%C3%A9,rede%20em%20infraestruturas%20de%20TI</w:t>
        </w:r>
      </w:hyperlink>
      <w:r w:rsidRPr="531AB1A1">
        <w:rPr>
          <w:rFonts w:ascii="Arial" w:eastAsia="Arial" w:hAnsi="Arial" w:cs="Arial"/>
          <w:color w:val="467886"/>
        </w:rPr>
        <w:t>.</w:t>
      </w:r>
      <w:r w:rsidRPr="531AB1A1">
        <w:rPr>
          <w:rFonts w:ascii="Arial" w:eastAsia="Arial" w:hAnsi="Arial" w:cs="Arial"/>
        </w:rPr>
        <w:t xml:space="preserve"> Acesso em: 29 set. 2024.</w:t>
      </w:r>
    </w:p>
    <w:p w14:paraId="7496DC06" w14:textId="3048E724" w:rsidR="6A54A31F" w:rsidRDefault="531AB1A1" w:rsidP="1E806E08">
      <w:pPr>
        <w:spacing w:after="160" w:line="360" w:lineRule="auto"/>
        <w:jc w:val="both"/>
      </w:pPr>
      <w:r w:rsidRPr="531AB1A1">
        <w:rPr>
          <w:rFonts w:ascii="Arial" w:eastAsia="Arial" w:hAnsi="Arial" w:cs="Arial"/>
        </w:rPr>
        <w:t xml:space="preserve"> </w:t>
      </w:r>
    </w:p>
    <w:p w14:paraId="7EB58963" w14:textId="77C572FD" w:rsidR="6A54A31F" w:rsidRDefault="531AB1A1" w:rsidP="1E806E08">
      <w:pPr>
        <w:spacing w:after="160" w:line="360" w:lineRule="auto"/>
        <w:jc w:val="both"/>
      </w:pPr>
      <w:r w:rsidRPr="531AB1A1">
        <w:rPr>
          <w:rFonts w:ascii="Arial" w:eastAsia="Arial" w:hAnsi="Arial" w:cs="Arial"/>
        </w:rPr>
        <w:t xml:space="preserve">DATAFOLHA: 84% dos moradores na cidade de São Paulo reclamam de buracos no asfalto. </w:t>
      </w:r>
      <w:r w:rsidRPr="531AB1A1">
        <w:rPr>
          <w:rFonts w:ascii="Arial" w:eastAsia="Arial" w:hAnsi="Arial" w:cs="Arial"/>
          <w:b/>
          <w:bCs/>
        </w:rPr>
        <w:t>G1</w:t>
      </w:r>
      <w:r w:rsidRPr="531AB1A1">
        <w:rPr>
          <w:rFonts w:ascii="Arial" w:eastAsia="Arial" w:hAnsi="Arial" w:cs="Arial"/>
        </w:rPr>
        <w:t xml:space="preserve">, São Paulo, 16 mar. 2024. São Paulo, Disponível em: </w:t>
      </w:r>
      <w:hyperlink r:id="rId90">
        <w:r w:rsidRPr="531AB1A1">
          <w:rPr>
            <w:rStyle w:val="Hyperlink"/>
            <w:rFonts w:ascii="Arial" w:eastAsia="Arial" w:hAnsi="Arial" w:cs="Arial"/>
          </w:rPr>
          <w:t>https://g1.globo.com/sp/noticia/2024/03/16/datafolha-84percent-dos-moradores-de-sp-reclamam-de-buracos-no-asfalto.ghtml</w:t>
        </w:r>
      </w:hyperlink>
      <w:r w:rsidRPr="531AB1A1">
        <w:rPr>
          <w:rFonts w:ascii="Arial" w:eastAsia="Arial" w:hAnsi="Arial" w:cs="Arial"/>
        </w:rPr>
        <w:t xml:space="preserve">. Acesso em: 14 abr. 2024. </w:t>
      </w:r>
    </w:p>
    <w:p w14:paraId="101767E6" w14:textId="26DF989E" w:rsidR="6A54A31F" w:rsidRDefault="531AB1A1" w:rsidP="1E806E08">
      <w:pPr>
        <w:spacing w:after="160" w:line="360" w:lineRule="auto"/>
        <w:jc w:val="both"/>
      </w:pPr>
      <w:r w:rsidRPr="531AB1A1">
        <w:rPr>
          <w:rFonts w:ascii="Arial" w:eastAsia="Arial" w:hAnsi="Arial" w:cs="Arial"/>
        </w:rPr>
        <w:t xml:space="preserve"> </w:t>
      </w:r>
    </w:p>
    <w:p w14:paraId="0759E35F" w14:textId="229FC5B7" w:rsidR="6A54A31F" w:rsidRDefault="531AB1A1" w:rsidP="1E806E08">
      <w:pPr>
        <w:spacing w:after="160" w:line="360" w:lineRule="auto"/>
        <w:jc w:val="both"/>
      </w:pPr>
      <w:r w:rsidRPr="531AB1A1">
        <w:rPr>
          <w:rFonts w:ascii="Arial" w:eastAsia="Arial" w:hAnsi="Arial" w:cs="Arial"/>
        </w:rPr>
        <w:t xml:space="preserve">DATE, Christopher J. </w:t>
      </w:r>
      <w:r w:rsidRPr="531AB1A1">
        <w:rPr>
          <w:rFonts w:ascii="Arial" w:eastAsia="Arial" w:hAnsi="Arial" w:cs="Arial"/>
          <w:b/>
          <w:bCs/>
        </w:rPr>
        <w:t xml:space="preserve">Introdução a Sistemas de Bancos de Dados. </w:t>
      </w:r>
      <w:r w:rsidRPr="531AB1A1">
        <w:rPr>
          <w:rFonts w:ascii="Arial" w:eastAsia="Arial" w:hAnsi="Arial" w:cs="Arial"/>
        </w:rPr>
        <w:t xml:space="preserve">8. ed. Rio de Janeiro: Elsevier, 2004. 896 p. Disponível em: </w:t>
      </w:r>
      <w:hyperlink r:id="rId91" w:anchor="v=onepage&amp;q=banco%20de%20dados&amp;f=false">
        <w:r w:rsidRPr="531AB1A1">
          <w:rPr>
            <w:rStyle w:val="Hyperlink"/>
            <w:rFonts w:ascii="Arial" w:eastAsia="Arial" w:hAnsi="Arial" w:cs="Arial"/>
          </w:rPr>
          <w:t>https://books.google.com.br/books?hl=pt-BR&amp;lr=&amp;id=xBeO9LSlK7UC&amp;oi=fnd&amp;pg=PP23&amp;dq=banco+de+dados&amp;ots=xdNEl4Bh7N&amp;sig=OinvR--HlR1IXquZoSbke6SbKDM#v=onepage&amp;q=banco%20de%20dados&amp;f=false</w:t>
        </w:r>
      </w:hyperlink>
      <w:r w:rsidRPr="531AB1A1">
        <w:rPr>
          <w:rFonts w:ascii="Arial" w:eastAsia="Arial" w:hAnsi="Arial" w:cs="Arial"/>
        </w:rPr>
        <w:t>. Acesso em: 1 out. 2024.</w:t>
      </w:r>
    </w:p>
    <w:p w14:paraId="4EA27C2F" w14:textId="165AB0FB" w:rsidR="6A54A31F" w:rsidRDefault="531AB1A1" w:rsidP="1E806E08">
      <w:pPr>
        <w:spacing w:after="160" w:line="360" w:lineRule="auto"/>
        <w:jc w:val="both"/>
      </w:pPr>
      <w:r w:rsidRPr="531AB1A1">
        <w:rPr>
          <w:rFonts w:ascii="Arial" w:eastAsia="Arial" w:hAnsi="Arial" w:cs="Arial"/>
        </w:rPr>
        <w:t xml:space="preserve"> </w:t>
      </w:r>
    </w:p>
    <w:p w14:paraId="03C9871C" w14:textId="256BC231" w:rsidR="6A54A31F" w:rsidRDefault="531AB1A1" w:rsidP="1E806E08">
      <w:pPr>
        <w:spacing w:after="160" w:line="360" w:lineRule="auto"/>
        <w:jc w:val="both"/>
      </w:pPr>
      <w:r w:rsidRPr="531AB1A1">
        <w:rPr>
          <w:rFonts w:ascii="Arial" w:eastAsia="Arial" w:hAnsi="Arial" w:cs="Arial"/>
        </w:rPr>
        <w:t xml:space="preserve">DOCKER. </w:t>
      </w:r>
      <w:r w:rsidRPr="531AB1A1">
        <w:rPr>
          <w:rFonts w:ascii="Arial" w:eastAsia="Arial" w:hAnsi="Arial" w:cs="Arial"/>
          <w:b/>
          <w:bCs/>
        </w:rPr>
        <w:t xml:space="preserve">Use containers </w:t>
      </w:r>
      <w:proofErr w:type="spellStart"/>
      <w:r w:rsidRPr="531AB1A1">
        <w:rPr>
          <w:rFonts w:ascii="Arial" w:eastAsia="Arial" w:hAnsi="Arial" w:cs="Arial"/>
          <w:b/>
          <w:bCs/>
        </w:rPr>
        <w:t>to</w:t>
      </w:r>
      <w:proofErr w:type="spellEnd"/>
      <w:r w:rsidRPr="531AB1A1">
        <w:rPr>
          <w:rFonts w:ascii="Arial" w:eastAsia="Arial" w:hAnsi="Arial" w:cs="Arial"/>
          <w:b/>
          <w:bCs/>
        </w:rPr>
        <w:t xml:space="preserve"> Build, </w:t>
      </w:r>
      <w:proofErr w:type="spellStart"/>
      <w:r w:rsidRPr="531AB1A1">
        <w:rPr>
          <w:rFonts w:ascii="Arial" w:eastAsia="Arial" w:hAnsi="Arial" w:cs="Arial"/>
          <w:b/>
          <w:bCs/>
        </w:rPr>
        <w:t>Share</w:t>
      </w:r>
      <w:proofErr w:type="spellEnd"/>
      <w:r w:rsidRPr="531AB1A1">
        <w:rPr>
          <w:rFonts w:ascii="Arial" w:eastAsia="Arial" w:hAnsi="Arial" w:cs="Arial"/>
          <w:b/>
          <w:bCs/>
        </w:rPr>
        <w:t xml:space="preserve"> </w:t>
      </w:r>
      <w:proofErr w:type="spellStart"/>
      <w:r w:rsidRPr="531AB1A1">
        <w:rPr>
          <w:rFonts w:ascii="Arial" w:eastAsia="Arial" w:hAnsi="Arial" w:cs="Arial"/>
          <w:b/>
          <w:bCs/>
        </w:rPr>
        <w:t>and</w:t>
      </w:r>
      <w:proofErr w:type="spellEnd"/>
      <w:r w:rsidRPr="531AB1A1">
        <w:rPr>
          <w:rFonts w:ascii="Arial" w:eastAsia="Arial" w:hAnsi="Arial" w:cs="Arial"/>
          <w:b/>
          <w:bCs/>
        </w:rPr>
        <w:t xml:space="preserve"> </w:t>
      </w:r>
      <w:proofErr w:type="spellStart"/>
      <w:r w:rsidRPr="531AB1A1">
        <w:rPr>
          <w:rFonts w:ascii="Arial" w:eastAsia="Arial" w:hAnsi="Arial" w:cs="Arial"/>
          <w:b/>
          <w:bCs/>
        </w:rPr>
        <w:t>Run</w:t>
      </w:r>
      <w:proofErr w:type="spellEnd"/>
      <w:r w:rsidRPr="531AB1A1">
        <w:rPr>
          <w:rFonts w:ascii="Arial" w:eastAsia="Arial" w:hAnsi="Arial" w:cs="Arial"/>
          <w:b/>
          <w:bCs/>
        </w:rPr>
        <w:t xml:space="preserve"> </w:t>
      </w:r>
      <w:proofErr w:type="spellStart"/>
      <w:r w:rsidRPr="531AB1A1">
        <w:rPr>
          <w:rFonts w:ascii="Arial" w:eastAsia="Arial" w:hAnsi="Arial" w:cs="Arial"/>
          <w:b/>
          <w:bCs/>
        </w:rPr>
        <w:t>your</w:t>
      </w:r>
      <w:proofErr w:type="spellEnd"/>
      <w:r w:rsidRPr="531AB1A1">
        <w:rPr>
          <w:rFonts w:ascii="Arial" w:eastAsia="Arial" w:hAnsi="Arial" w:cs="Arial"/>
          <w:b/>
          <w:bCs/>
        </w:rPr>
        <w:t xml:space="preserve"> </w:t>
      </w:r>
      <w:proofErr w:type="spellStart"/>
      <w:r w:rsidRPr="531AB1A1">
        <w:rPr>
          <w:rFonts w:ascii="Arial" w:eastAsia="Arial" w:hAnsi="Arial" w:cs="Arial"/>
          <w:b/>
          <w:bCs/>
        </w:rPr>
        <w:t>applications</w:t>
      </w:r>
      <w:proofErr w:type="spellEnd"/>
      <w:r w:rsidRPr="531AB1A1">
        <w:rPr>
          <w:rFonts w:ascii="Arial" w:eastAsia="Arial" w:hAnsi="Arial" w:cs="Arial"/>
        </w:rPr>
        <w:t xml:space="preserve">. Docker, 2024. Disponível em: </w:t>
      </w:r>
      <w:hyperlink r:id="rId92">
        <w:r w:rsidRPr="531AB1A1">
          <w:rPr>
            <w:rStyle w:val="Hyperlink"/>
            <w:rFonts w:ascii="Arial" w:eastAsia="Arial" w:hAnsi="Arial" w:cs="Arial"/>
            <w:color w:val="467886"/>
            <w:u w:val="single"/>
          </w:rPr>
          <w:t>https://www.docker.com/resources/what-container</w:t>
        </w:r>
      </w:hyperlink>
      <w:r w:rsidRPr="531AB1A1">
        <w:rPr>
          <w:rFonts w:ascii="Arial" w:eastAsia="Arial" w:hAnsi="Arial" w:cs="Arial"/>
        </w:rPr>
        <w:t>. Acesso em: 15 nov. 2024.</w:t>
      </w:r>
    </w:p>
    <w:p w14:paraId="0A6BFF1C" w14:textId="0499F86D" w:rsidR="6A54A31F" w:rsidRDefault="531AB1A1" w:rsidP="1E806E08">
      <w:pPr>
        <w:spacing w:after="160" w:line="360" w:lineRule="auto"/>
        <w:jc w:val="both"/>
      </w:pPr>
      <w:r w:rsidRPr="531AB1A1">
        <w:rPr>
          <w:rFonts w:ascii="Arial" w:eastAsia="Arial" w:hAnsi="Arial" w:cs="Arial"/>
        </w:rPr>
        <w:t xml:space="preserve"> </w:t>
      </w:r>
    </w:p>
    <w:p w14:paraId="65866C24" w14:textId="750CCBCA" w:rsidR="6A54A31F" w:rsidRDefault="531AB1A1" w:rsidP="1E806E08">
      <w:pPr>
        <w:spacing w:after="160" w:line="360" w:lineRule="auto"/>
        <w:jc w:val="both"/>
      </w:pPr>
      <w:hyperlink r:id="rId93">
        <w:r w:rsidRPr="531AB1A1">
          <w:rPr>
            <w:rStyle w:val="Hyperlink"/>
            <w:rFonts w:ascii="Arial" w:eastAsia="Arial" w:hAnsi="Arial" w:cs="Arial"/>
            <w:color w:val="467886"/>
            <w:u w:val="single"/>
          </w:rPr>
          <w:t xml:space="preserve">DRAW.IO. </w:t>
        </w:r>
      </w:hyperlink>
      <w:r w:rsidRPr="531AB1A1">
        <w:rPr>
          <w:rFonts w:ascii="Arial" w:eastAsia="Arial" w:hAnsi="Arial" w:cs="Arial"/>
        </w:rPr>
        <w:t xml:space="preserve">Draw.io </w:t>
      </w:r>
      <w:proofErr w:type="spellStart"/>
      <w:r w:rsidRPr="531AB1A1">
        <w:rPr>
          <w:rFonts w:ascii="Arial" w:eastAsia="Arial" w:hAnsi="Arial" w:cs="Arial"/>
        </w:rPr>
        <w:t>Documentation</w:t>
      </w:r>
      <w:proofErr w:type="spellEnd"/>
      <w:r w:rsidRPr="531AB1A1">
        <w:rPr>
          <w:rFonts w:ascii="Arial" w:eastAsia="Arial" w:hAnsi="Arial" w:cs="Arial"/>
        </w:rPr>
        <w:t xml:space="preserve">. Disponível em: </w:t>
      </w:r>
      <w:hyperlink r:id="rId94">
        <w:r w:rsidRPr="531AB1A1">
          <w:rPr>
            <w:rStyle w:val="Hyperlink"/>
            <w:rFonts w:ascii="Arial" w:eastAsia="Arial" w:hAnsi="Arial" w:cs="Arial"/>
            <w:color w:val="467886"/>
            <w:u w:val="single"/>
          </w:rPr>
          <w:t>https://www.drawio.com/doc/?formCode=MG0AV3</w:t>
        </w:r>
      </w:hyperlink>
      <w:r w:rsidRPr="531AB1A1">
        <w:rPr>
          <w:rFonts w:ascii="Arial" w:eastAsia="Arial" w:hAnsi="Arial" w:cs="Arial"/>
        </w:rPr>
        <w:t>. Acesso em: 06 out. 2024.</w:t>
      </w:r>
    </w:p>
    <w:p w14:paraId="77FC4818" w14:textId="6ECBC934" w:rsidR="6A54A31F" w:rsidRDefault="531AB1A1" w:rsidP="1E806E08">
      <w:pPr>
        <w:spacing w:after="160" w:line="360" w:lineRule="auto"/>
        <w:jc w:val="both"/>
      </w:pPr>
      <w:r w:rsidRPr="531AB1A1">
        <w:rPr>
          <w:rFonts w:ascii="Arial" w:eastAsia="Arial" w:hAnsi="Arial" w:cs="Arial"/>
        </w:rPr>
        <w:t xml:space="preserve"> </w:t>
      </w:r>
    </w:p>
    <w:p w14:paraId="56339D36" w14:textId="40340B0F" w:rsidR="6A54A31F" w:rsidRDefault="531AB1A1" w:rsidP="1E806E08">
      <w:pPr>
        <w:spacing w:after="160" w:line="360" w:lineRule="auto"/>
        <w:jc w:val="both"/>
      </w:pPr>
      <w:r w:rsidRPr="531AB1A1">
        <w:rPr>
          <w:rFonts w:ascii="Arial" w:eastAsia="Arial" w:hAnsi="Arial" w:cs="Arial"/>
        </w:rPr>
        <w:t xml:space="preserve">ENGHOLM </w:t>
      </w:r>
      <w:proofErr w:type="gramStart"/>
      <w:r w:rsidRPr="531AB1A1">
        <w:rPr>
          <w:rFonts w:ascii="Arial" w:eastAsia="Arial" w:hAnsi="Arial" w:cs="Arial"/>
        </w:rPr>
        <w:t>Jr. ,</w:t>
      </w:r>
      <w:proofErr w:type="gramEnd"/>
      <w:r w:rsidRPr="531AB1A1">
        <w:rPr>
          <w:rFonts w:ascii="Arial" w:eastAsia="Arial" w:hAnsi="Arial" w:cs="Arial"/>
        </w:rPr>
        <w:t xml:space="preserve"> Hélio. </w:t>
      </w:r>
      <w:r w:rsidRPr="531AB1A1">
        <w:rPr>
          <w:rFonts w:ascii="Arial" w:eastAsia="Arial" w:hAnsi="Arial" w:cs="Arial"/>
          <w:b/>
          <w:bCs/>
        </w:rPr>
        <w:t xml:space="preserve">Engenharia de Software na Prática. </w:t>
      </w:r>
      <w:r w:rsidRPr="531AB1A1">
        <w:rPr>
          <w:rFonts w:ascii="Arial" w:eastAsia="Arial" w:hAnsi="Arial" w:cs="Arial"/>
        </w:rPr>
        <w:t xml:space="preserve">1 ed. São Paulo: </w:t>
      </w:r>
      <w:proofErr w:type="spellStart"/>
      <w:r w:rsidRPr="531AB1A1">
        <w:rPr>
          <w:rFonts w:ascii="Arial" w:eastAsia="Arial" w:hAnsi="Arial" w:cs="Arial"/>
        </w:rPr>
        <w:t>Novatec</w:t>
      </w:r>
      <w:proofErr w:type="spellEnd"/>
      <w:r w:rsidRPr="531AB1A1">
        <w:rPr>
          <w:rFonts w:ascii="Arial" w:eastAsia="Arial" w:hAnsi="Arial" w:cs="Arial"/>
        </w:rPr>
        <w:t xml:space="preserve"> Editora, 2010.</w:t>
      </w:r>
    </w:p>
    <w:p w14:paraId="1FB21E88" w14:textId="41F08741" w:rsidR="6A54A31F" w:rsidRDefault="531AB1A1" w:rsidP="1E806E08">
      <w:pPr>
        <w:spacing w:after="160" w:line="360" w:lineRule="auto"/>
        <w:jc w:val="both"/>
      </w:pPr>
      <w:r w:rsidRPr="531AB1A1">
        <w:rPr>
          <w:rFonts w:ascii="Arial" w:eastAsia="Arial" w:hAnsi="Arial" w:cs="Arial"/>
        </w:rPr>
        <w:t xml:space="preserve"> </w:t>
      </w:r>
    </w:p>
    <w:p w14:paraId="6B816671" w14:textId="36939FEA" w:rsidR="6A54A31F" w:rsidRDefault="531AB1A1" w:rsidP="1E806E08">
      <w:pPr>
        <w:spacing w:after="160" w:line="360" w:lineRule="auto"/>
        <w:jc w:val="both"/>
      </w:pPr>
      <w:r w:rsidRPr="531AB1A1">
        <w:rPr>
          <w:rFonts w:ascii="Arial" w:eastAsia="Arial" w:hAnsi="Arial" w:cs="Arial"/>
        </w:rPr>
        <w:t xml:space="preserve">FIGMA. O que é o </w:t>
      </w:r>
      <w:proofErr w:type="spellStart"/>
      <w:r w:rsidRPr="531AB1A1">
        <w:rPr>
          <w:rFonts w:ascii="Arial" w:eastAsia="Arial" w:hAnsi="Arial" w:cs="Arial"/>
        </w:rPr>
        <w:t>Figma</w:t>
      </w:r>
      <w:proofErr w:type="spellEnd"/>
      <w:r w:rsidRPr="531AB1A1">
        <w:rPr>
          <w:rFonts w:ascii="Arial" w:eastAsia="Arial" w:hAnsi="Arial" w:cs="Arial"/>
        </w:rPr>
        <w:t xml:space="preserve">. Disponível em: </w:t>
      </w:r>
      <w:hyperlink r:id="rId95">
        <w:r w:rsidRPr="531AB1A1">
          <w:rPr>
            <w:rStyle w:val="Hyperlink"/>
            <w:rFonts w:ascii="Arial" w:eastAsia="Arial" w:hAnsi="Arial" w:cs="Arial"/>
            <w:color w:val="467886"/>
            <w:u w:val="single"/>
          </w:rPr>
          <w:t>https://help.figma.com/hc/pt-br/articles/14563969806359-O-que-%C3%A9-o-Figma</w:t>
        </w:r>
      </w:hyperlink>
      <w:r w:rsidRPr="531AB1A1">
        <w:rPr>
          <w:rFonts w:ascii="Arial" w:eastAsia="Arial" w:hAnsi="Arial" w:cs="Arial"/>
        </w:rPr>
        <w:t>. Acesso em: 06 out. 2024.</w:t>
      </w:r>
    </w:p>
    <w:p w14:paraId="0313B854" w14:textId="1B9F6D7F" w:rsidR="6A54A31F" w:rsidRDefault="531AB1A1" w:rsidP="1E806E08">
      <w:pPr>
        <w:spacing w:after="160" w:line="360" w:lineRule="auto"/>
        <w:jc w:val="both"/>
      </w:pPr>
      <w:r w:rsidRPr="531AB1A1">
        <w:rPr>
          <w:rFonts w:ascii="Arial" w:eastAsia="Arial" w:hAnsi="Arial" w:cs="Arial"/>
        </w:rPr>
        <w:t xml:space="preserve"> </w:t>
      </w:r>
    </w:p>
    <w:p w14:paraId="33B1811A" w14:textId="703BE668" w:rsidR="6A54A31F" w:rsidRDefault="531AB1A1" w:rsidP="1E806E08">
      <w:pPr>
        <w:spacing w:after="160" w:line="360" w:lineRule="auto"/>
        <w:jc w:val="both"/>
      </w:pPr>
      <w:r w:rsidRPr="531AB1A1">
        <w:rPr>
          <w:rFonts w:ascii="Arial" w:eastAsia="Arial" w:hAnsi="Arial" w:cs="Arial"/>
        </w:rPr>
        <w:lastRenderedPageBreak/>
        <w:t xml:space="preserve">FLANAGAN, David. </w:t>
      </w:r>
      <w:proofErr w:type="spellStart"/>
      <w:r w:rsidRPr="531AB1A1">
        <w:rPr>
          <w:rFonts w:ascii="Arial" w:eastAsia="Arial" w:hAnsi="Arial" w:cs="Arial"/>
          <w:b/>
          <w:bCs/>
        </w:rPr>
        <w:t>JavaScript</w:t>
      </w:r>
      <w:proofErr w:type="spellEnd"/>
      <w:r w:rsidRPr="531AB1A1">
        <w:rPr>
          <w:rFonts w:ascii="Arial" w:eastAsia="Arial" w:hAnsi="Arial" w:cs="Arial"/>
          <w:b/>
          <w:bCs/>
        </w:rPr>
        <w:t>: O Guia Definitivo</w:t>
      </w:r>
      <w:r w:rsidRPr="531AB1A1">
        <w:rPr>
          <w:rFonts w:ascii="Arial" w:eastAsia="Arial" w:hAnsi="Arial" w:cs="Arial"/>
        </w:rPr>
        <w:t xml:space="preserve">. 6. ed. Estados Unidos: O'Reilly Media, 2011. 1080 p. Disponível em: </w:t>
      </w:r>
      <w:hyperlink r:id="rId96" w:anchor="v=onepage&amp;q=javascript%20The%20Definitive%20Guide&amp;f=false">
        <w:r w:rsidRPr="531AB1A1">
          <w:rPr>
            <w:rStyle w:val="Hyperlink"/>
            <w:rFonts w:ascii="Arial" w:eastAsia="Arial" w:hAnsi="Arial" w:cs="Arial"/>
          </w:rPr>
          <w:t>https://books.google.com.br/books?hl=pt-BR&amp;lr=&amp;id=6TAODdEIxrgC&amp;oi=fnd&amp;pg=PR7&amp;dq=javascript+The+Definitive+Guide&amp;ots=ofahIRLsSG&amp;sig=gIid6O6uWERYa9gDGRPMKX2EnXk#v=onepage&amp;q=javascript%20The%20Definitive%20Guide&amp;f=false</w:t>
        </w:r>
      </w:hyperlink>
      <w:r w:rsidRPr="531AB1A1">
        <w:rPr>
          <w:rFonts w:ascii="Arial" w:eastAsia="Arial" w:hAnsi="Arial" w:cs="Arial"/>
        </w:rPr>
        <w:t>. Acesso em: 12 nov. 2024.</w:t>
      </w:r>
    </w:p>
    <w:p w14:paraId="5CFBBBE8" w14:textId="64875B10" w:rsidR="6A54A31F" w:rsidRDefault="531AB1A1" w:rsidP="1E806E08">
      <w:pPr>
        <w:spacing w:after="160" w:line="360" w:lineRule="auto"/>
        <w:jc w:val="both"/>
      </w:pPr>
      <w:r w:rsidRPr="531AB1A1">
        <w:rPr>
          <w:rFonts w:ascii="Arial" w:eastAsia="Arial" w:hAnsi="Arial" w:cs="Arial"/>
        </w:rPr>
        <w:t xml:space="preserve"> </w:t>
      </w:r>
    </w:p>
    <w:p w14:paraId="165F7B0E" w14:textId="7EA1E7E6" w:rsidR="6A54A31F" w:rsidRDefault="531AB1A1" w:rsidP="1E806E08">
      <w:pPr>
        <w:spacing w:after="160" w:line="360" w:lineRule="auto"/>
        <w:jc w:val="both"/>
      </w:pPr>
      <w:r w:rsidRPr="531AB1A1">
        <w:rPr>
          <w:rFonts w:ascii="Arial" w:eastAsia="Arial" w:hAnsi="Arial" w:cs="Arial"/>
        </w:rPr>
        <w:t xml:space="preserve">GARCIA, Lara </w:t>
      </w:r>
      <w:proofErr w:type="spellStart"/>
      <w:r w:rsidRPr="531AB1A1">
        <w:rPr>
          <w:rFonts w:ascii="Arial" w:eastAsia="Arial" w:hAnsi="Arial" w:cs="Arial"/>
        </w:rPr>
        <w:t>Yamamura</w:t>
      </w:r>
      <w:proofErr w:type="spellEnd"/>
      <w:r w:rsidRPr="531AB1A1">
        <w:rPr>
          <w:rFonts w:ascii="Arial" w:eastAsia="Arial" w:hAnsi="Arial" w:cs="Arial"/>
        </w:rPr>
        <w:t xml:space="preserve">. </w:t>
      </w:r>
      <w:r w:rsidRPr="531AB1A1">
        <w:rPr>
          <w:rFonts w:ascii="Arial" w:eastAsia="Arial" w:hAnsi="Arial" w:cs="Arial"/>
          <w:b/>
          <w:bCs/>
        </w:rPr>
        <w:t>O descarte incorreto de lixo no Brasil e o impacto causado na população.</w:t>
      </w:r>
      <w:r w:rsidRPr="531AB1A1">
        <w:rPr>
          <w:rFonts w:ascii="Arial" w:eastAsia="Arial" w:hAnsi="Arial" w:cs="Arial"/>
        </w:rPr>
        <w:t xml:space="preserve"> Coisa pública, 6 de set. 2023, Disponível em: </w:t>
      </w:r>
      <w:hyperlink r:id="rId97">
        <w:r w:rsidRPr="531AB1A1">
          <w:rPr>
            <w:rStyle w:val="Hyperlink"/>
            <w:rFonts w:ascii="Arial" w:eastAsia="Arial" w:hAnsi="Arial" w:cs="Arial"/>
          </w:rPr>
          <w:t>https://wp.ufpel.edu.br/coisapublica/2023/09/06/o-descarte-incorreto-de-lixo-no-brasil-e-o-impacto-causado-na-populacao/</w:t>
        </w:r>
      </w:hyperlink>
      <w:r w:rsidRPr="531AB1A1">
        <w:rPr>
          <w:rFonts w:ascii="Arial" w:eastAsia="Arial" w:hAnsi="Arial" w:cs="Arial"/>
        </w:rPr>
        <w:t>. Acesso em: 14 abr. 2024.</w:t>
      </w:r>
    </w:p>
    <w:p w14:paraId="0185C64E" w14:textId="1007EA41" w:rsidR="6A54A31F" w:rsidRDefault="531AB1A1" w:rsidP="1E806E08">
      <w:pPr>
        <w:spacing w:after="160" w:line="360" w:lineRule="auto"/>
        <w:jc w:val="both"/>
      </w:pPr>
      <w:r w:rsidRPr="531AB1A1">
        <w:rPr>
          <w:rFonts w:ascii="Arial" w:eastAsia="Arial" w:hAnsi="Arial" w:cs="Arial"/>
        </w:rPr>
        <w:t xml:space="preserve"> </w:t>
      </w:r>
    </w:p>
    <w:p w14:paraId="290BE0BB" w14:textId="1374B86F" w:rsidR="6A54A31F" w:rsidRDefault="531AB1A1" w:rsidP="1E806E08">
      <w:pPr>
        <w:spacing w:after="160" w:line="360" w:lineRule="auto"/>
        <w:jc w:val="both"/>
        <w:rPr>
          <w:rFonts w:ascii="Arial" w:eastAsia="Arial" w:hAnsi="Arial" w:cs="Arial"/>
          <w:lang w:val="en-US"/>
        </w:rPr>
      </w:pPr>
      <w:r w:rsidRPr="531AB1A1">
        <w:rPr>
          <w:rFonts w:ascii="Arial" w:eastAsia="Arial" w:hAnsi="Arial" w:cs="Arial"/>
        </w:rPr>
        <w:t xml:space="preserve">GOOGLE. </w:t>
      </w:r>
      <w:r w:rsidRPr="531AB1A1">
        <w:rPr>
          <w:rFonts w:ascii="Arial" w:eastAsia="Arial" w:hAnsi="Arial" w:cs="Arial"/>
          <w:b/>
          <w:bCs/>
        </w:rPr>
        <w:t xml:space="preserve">Android </w:t>
      </w:r>
      <w:proofErr w:type="spellStart"/>
      <w:r w:rsidRPr="531AB1A1">
        <w:rPr>
          <w:rFonts w:ascii="Arial" w:eastAsia="Arial" w:hAnsi="Arial" w:cs="Arial"/>
          <w:b/>
          <w:bCs/>
        </w:rPr>
        <w:t>Developers</w:t>
      </w:r>
      <w:proofErr w:type="spellEnd"/>
      <w:r w:rsidRPr="531AB1A1">
        <w:rPr>
          <w:rFonts w:ascii="Arial" w:eastAsia="Arial" w:hAnsi="Arial" w:cs="Arial"/>
          <w:b/>
          <w:bCs/>
        </w:rPr>
        <w:t xml:space="preserve"> – </w:t>
      </w:r>
      <w:proofErr w:type="spellStart"/>
      <w:r w:rsidRPr="531AB1A1">
        <w:rPr>
          <w:rFonts w:ascii="Arial" w:eastAsia="Arial" w:hAnsi="Arial" w:cs="Arial"/>
          <w:b/>
          <w:bCs/>
        </w:rPr>
        <w:t>why</w:t>
      </w:r>
      <w:proofErr w:type="spellEnd"/>
      <w:r w:rsidRPr="531AB1A1">
        <w:rPr>
          <w:rFonts w:ascii="Arial" w:eastAsia="Arial" w:hAnsi="Arial" w:cs="Arial"/>
          <w:b/>
          <w:bCs/>
        </w:rPr>
        <w:t xml:space="preserve"> </w:t>
      </w:r>
      <w:proofErr w:type="spellStart"/>
      <w:r w:rsidRPr="531AB1A1">
        <w:rPr>
          <w:rFonts w:ascii="Arial" w:eastAsia="Arial" w:hAnsi="Arial" w:cs="Arial"/>
          <w:b/>
          <w:bCs/>
        </w:rPr>
        <w:t>android</w:t>
      </w:r>
      <w:proofErr w:type="spellEnd"/>
      <w:r w:rsidRPr="531AB1A1">
        <w:rPr>
          <w:rFonts w:ascii="Arial" w:eastAsia="Arial" w:hAnsi="Arial" w:cs="Arial"/>
          <w:b/>
          <w:bCs/>
        </w:rPr>
        <w:t xml:space="preserve">? </w:t>
      </w:r>
      <w:r w:rsidRPr="531AB1A1">
        <w:rPr>
          <w:rFonts w:ascii="Arial" w:eastAsia="Arial" w:hAnsi="Arial" w:cs="Arial"/>
        </w:rPr>
        <w:t xml:space="preserve">Google, 2024. Disponível em: </w:t>
      </w:r>
      <w:hyperlink r:id="rId98">
        <w:r w:rsidRPr="531AB1A1">
          <w:rPr>
            <w:rStyle w:val="Hyperlink"/>
            <w:rFonts w:ascii="Arial" w:eastAsia="Arial" w:hAnsi="Arial" w:cs="Arial"/>
          </w:rPr>
          <w:t>https://www.android.com/intl/pt_br/why-android/</w:t>
        </w:r>
      </w:hyperlink>
      <w:r w:rsidRPr="531AB1A1">
        <w:rPr>
          <w:rFonts w:ascii="Arial" w:eastAsia="Arial" w:hAnsi="Arial" w:cs="Arial"/>
        </w:rPr>
        <w:t>. Acesso em: 25 set. 2024.</w:t>
      </w:r>
      <w:r w:rsidR="6A54A31F">
        <w:br/>
      </w:r>
      <w:r w:rsidRPr="531AB1A1">
        <w:rPr>
          <w:rFonts w:ascii="Arial" w:eastAsia="Arial" w:hAnsi="Arial" w:cs="Arial"/>
        </w:rPr>
        <w:t xml:space="preserve"> </w:t>
      </w:r>
      <w:r w:rsidR="6A54A31F">
        <w:br/>
      </w:r>
    </w:p>
    <w:p w14:paraId="36774106" w14:textId="1EC41C64" w:rsidR="6A54A31F" w:rsidRDefault="531AB1A1" w:rsidP="1E806E08">
      <w:pPr>
        <w:spacing w:after="160" w:line="360" w:lineRule="auto"/>
        <w:jc w:val="both"/>
      </w:pPr>
      <w:r w:rsidRPr="531AB1A1">
        <w:rPr>
          <w:rFonts w:ascii="Arial" w:eastAsia="Arial" w:hAnsi="Arial" w:cs="Arial"/>
        </w:rPr>
        <w:t xml:space="preserve">Google.  </w:t>
      </w:r>
      <w:r w:rsidRPr="531AB1A1">
        <w:rPr>
          <w:rFonts w:ascii="Arial" w:eastAsia="Arial" w:hAnsi="Arial" w:cs="Arial"/>
          <w:b/>
          <w:bCs/>
        </w:rPr>
        <w:t xml:space="preserve">Como seu armazenamento funciona no Google </w:t>
      </w:r>
      <w:proofErr w:type="spellStart"/>
      <w:r w:rsidRPr="531AB1A1">
        <w:rPr>
          <w:rFonts w:ascii="Arial" w:eastAsia="Arial" w:hAnsi="Arial" w:cs="Arial"/>
          <w:b/>
          <w:bCs/>
        </w:rPr>
        <w:t>One</w:t>
      </w:r>
      <w:proofErr w:type="spellEnd"/>
      <w:r w:rsidRPr="531AB1A1">
        <w:rPr>
          <w:rFonts w:ascii="Arial" w:eastAsia="Arial" w:hAnsi="Arial" w:cs="Arial"/>
        </w:rPr>
        <w:t>.</w:t>
      </w:r>
      <w:r w:rsidRPr="531AB1A1">
        <w:rPr>
          <w:rFonts w:ascii="Arial" w:eastAsia="Arial" w:hAnsi="Arial" w:cs="Arial"/>
          <w:b/>
          <w:bCs/>
        </w:rPr>
        <w:t xml:space="preserve"> Google</w:t>
      </w:r>
      <w:r w:rsidRPr="531AB1A1">
        <w:rPr>
          <w:rFonts w:ascii="Arial" w:eastAsia="Arial" w:hAnsi="Arial" w:cs="Arial"/>
        </w:rPr>
        <w:t xml:space="preserve">, 2024. Disponível em: </w:t>
      </w:r>
      <w:hyperlink r:id="rId99" w:anchor=":~:text=Todas%20as%20Contas%20do%20Google,mais%2C%20dependendo%20do%20plano%20escolhido">
        <w:r w:rsidRPr="531AB1A1">
          <w:rPr>
            <w:rStyle w:val="Hyperlink"/>
            <w:rFonts w:ascii="Arial" w:eastAsia="Arial" w:hAnsi="Arial" w:cs="Arial"/>
            <w:color w:val="467886"/>
            <w:u w:val="single"/>
          </w:rPr>
          <w:t>https://support.google.com/googleone/answer/9004014?hl=pt-BR#:~:text=Todas%20as%20Contas%20do%20Google,mais%2C%20dependendo%20do%20plano%20escolhido</w:t>
        </w:r>
      </w:hyperlink>
      <w:r w:rsidRPr="531AB1A1">
        <w:rPr>
          <w:rFonts w:ascii="Arial" w:eastAsia="Arial" w:hAnsi="Arial" w:cs="Arial"/>
          <w:color w:val="467886"/>
        </w:rPr>
        <w:t>.</w:t>
      </w:r>
      <w:r w:rsidRPr="531AB1A1">
        <w:rPr>
          <w:rFonts w:ascii="Arial" w:eastAsia="Arial" w:hAnsi="Arial" w:cs="Arial"/>
        </w:rPr>
        <w:t xml:space="preserve"> Acesso em: 05 nov. 2024.</w:t>
      </w:r>
    </w:p>
    <w:p w14:paraId="0EF20FA8" w14:textId="30F067B0" w:rsidR="6A54A31F" w:rsidRDefault="531AB1A1" w:rsidP="1E806E08">
      <w:pPr>
        <w:spacing w:after="160" w:line="360" w:lineRule="auto"/>
        <w:jc w:val="both"/>
      </w:pPr>
      <w:r w:rsidRPr="531AB1A1">
        <w:rPr>
          <w:rFonts w:ascii="Arial" w:eastAsia="Arial" w:hAnsi="Arial" w:cs="Arial"/>
        </w:rPr>
        <w:t xml:space="preserve"> </w:t>
      </w:r>
    </w:p>
    <w:p w14:paraId="257AC690" w14:textId="1DEE9792" w:rsidR="6A54A31F" w:rsidRDefault="531AB1A1" w:rsidP="1E806E08">
      <w:pPr>
        <w:spacing w:after="160" w:line="360" w:lineRule="auto"/>
        <w:jc w:val="both"/>
        <w:rPr>
          <w:rFonts w:ascii="Arial" w:eastAsia="Arial" w:hAnsi="Arial" w:cs="Arial"/>
          <w:color w:val="000000" w:themeColor="text1"/>
          <w:lang w:val="en-US"/>
        </w:rPr>
      </w:pPr>
      <w:r w:rsidRPr="531AB1A1">
        <w:rPr>
          <w:rFonts w:ascii="Arial" w:eastAsia="Arial" w:hAnsi="Arial" w:cs="Arial"/>
          <w:color w:val="000000" w:themeColor="text1"/>
        </w:rPr>
        <w:t xml:space="preserve">IBM. </w:t>
      </w:r>
      <w:r w:rsidRPr="531AB1A1">
        <w:rPr>
          <w:rFonts w:ascii="Arial" w:eastAsia="Arial" w:hAnsi="Arial" w:cs="Arial"/>
          <w:b/>
          <w:bCs/>
          <w:color w:val="000000" w:themeColor="text1"/>
        </w:rPr>
        <w:t>JSON Web Token (JWT).</w:t>
      </w:r>
      <w:r w:rsidRPr="531AB1A1">
        <w:rPr>
          <w:rFonts w:ascii="Arial" w:eastAsia="Arial" w:hAnsi="Arial" w:cs="Arial"/>
          <w:color w:val="000000" w:themeColor="text1"/>
        </w:rPr>
        <w:t xml:space="preserve"> IBM, 2024. Disponível em: </w:t>
      </w:r>
      <w:hyperlink r:id="rId100">
        <w:r w:rsidRPr="531AB1A1">
          <w:rPr>
            <w:rStyle w:val="Hyperlink"/>
            <w:rFonts w:ascii="Arial" w:eastAsia="Arial" w:hAnsi="Arial" w:cs="Arial"/>
            <w:color w:val="000000" w:themeColor="text1"/>
          </w:rPr>
          <w:t>https://www.ibm.com/docs/pt-br/cics-ts/6.x?topic=cics-json-web-token-jwt</w:t>
        </w:r>
      </w:hyperlink>
      <w:r w:rsidRPr="531AB1A1">
        <w:rPr>
          <w:rFonts w:ascii="Arial" w:eastAsia="Arial" w:hAnsi="Arial" w:cs="Arial"/>
          <w:color w:val="000000" w:themeColor="text1"/>
        </w:rPr>
        <w:t>. Acesso em: 11 nov. 2024.</w:t>
      </w:r>
    </w:p>
    <w:p w14:paraId="0E65CF87" w14:textId="199196AA" w:rsidR="6A54A31F" w:rsidRDefault="531AB1A1" w:rsidP="1E806E08">
      <w:pPr>
        <w:spacing w:after="160" w:line="360" w:lineRule="auto"/>
        <w:jc w:val="both"/>
      </w:pPr>
      <w:r w:rsidRPr="531AB1A1">
        <w:rPr>
          <w:rFonts w:ascii="Arial" w:eastAsia="Arial" w:hAnsi="Arial" w:cs="Arial"/>
        </w:rPr>
        <w:t xml:space="preserve"> </w:t>
      </w:r>
    </w:p>
    <w:p w14:paraId="753E2747" w14:textId="164A62B9" w:rsidR="6A54A31F" w:rsidRDefault="531AB1A1" w:rsidP="1E806E08">
      <w:pPr>
        <w:spacing w:after="160" w:line="360" w:lineRule="auto"/>
        <w:jc w:val="both"/>
      </w:pPr>
      <w:r w:rsidRPr="531AB1A1">
        <w:rPr>
          <w:rFonts w:ascii="Arial" w:eastAsia="Arial" w:hAnsi="Arial" w:cs="Arial"/>
        </w:rPr>
        <w:t xml:space="preserve">IBM. </w:t>
      </w:r>
      <w:r w:rsidRPr="531AB1A1">
        <w:rPr>
          <w:rFonts w:ascii="Arial" w:eastAsia="Arial" w:hAnsi="Arial" w:cs="Arial"/>
          <w:b/>
          <w:bCs/>
        </w:rPr>
        <w:t>O que é arquitetura de três camadas?</w:t>
      </w:r>
      <w:r w:rsidRPr="531AB1A1">
        <w:rPr>
          <w:rFonts w:ascii="Arial" w:eastAsia="Arial" w:hAnsi="Arial" w:cs="Arial"/>
        </w:rPr>
        <w:t xml:space="preserve"> IBM, 9 maio 2024. Disponível em: </w:t>
      </w:r>
      <w:hyperlink r:id="rId101">
        <w:r w:rsidRPr="531AB1A1">
          <w:rPr>
            <w:rStyle w:val="Hyperlink"/>
            <w:rFonts w:ascii="Arial" w:eastAsia="Arial" w:hAnsi="Arial" w:cs="Arial"/>
            <w:color w:val="467886"/>
            <w:u w:val="single"/>
          </w:rPr>
          <w:t>https://www.ibm.com/br-pt/topics/three-tier-architecture</w:t>
        </w:r>
      </w:hyperlink>
      <w:r w:rsidRPr="531AB1A1">
        <w:rPr>
          <w:rFonts w:ascii="Arial" w:eastAsia="Arial" w:hAnsi="Arial" w:cs="Arial"/>
        </w:rPr>
        <w:t>. Acesso em: 2 out. 2024.</w:t>
      </w:r>
    </w:p>
    <w:p w14:paraId="71EEC4E3" w14:textId="5A330861" w:rsidR="274FAA57" w:rsidRDefault="274FAA57" w:rsidP="274FAA57">
      <w:pPr>
        <w:spacing w:after="160" w:line="360" w:lineRule="auto"/>
        <w:jc w:val="both"/>
        <w:rPr>
          <w:rFonts w:ascii="Arial" w:eastAsia="Arial" w:hAnsi="Arial" w:cs="Arial"/>
          <w:lang w:val="en-US"/>
        </w:rPr>
      </w:pPr>
    </w:p>
    <w:p w14:paraId="1878B1F4" w14:textId="7978366D" w:rsidR="6A54A31F" w:rsidRDefault="531AB1A1" w:rsidP="274FAA57">
      <w:pPr>
        <w:spacing w:after="160" w:line="360" w:lineRule="auto"/>
        <w:jc w:val="both"/>
        <w:rPr>
          <w:rFonts w:ascii="Arial" w:eastAsia="Arial" w:hAnsi="Arial" w:cs="Arial"/>
          <w:color w:val="000000" w:themeColor="text1"/>
        </w:rPr>
      </w:pPr>
      <w:r w:rsidRPr="531AB1A1">
        <w:rPr>
          <w:rFonts w:ascii="Arial" w:eastAsia="Arial" w:hAnsi="Arial" w:cs="Arial"/>
          <w:color w:val="000000" w:themeColor="text1"/>
        </w:rPr>
        <w:t xml:space="preserve">JUNIOR, Fernando. C. S.; LIMA, Bruno. S. N. M. </w:t>
      </w:r>
      <w:r w:rsidRPr="531AB1A1">
        <w:rPr>
          <w:rFonts w:ascii="Arial" w:eastAsia="Arial" w:hAnsi="Arial" w:cs="Arial"/>
          <w:b/>
          <w:bCs/>
          <w:color w:val="000000" w:themeColor="text1"/>
        </w:rPr>
        <w:t xml:space="preserve">TECNOLOGIA DOCKER: otimizando tempo e recursos no ambiente de desenvolvimento </w:t>
      </w:r>
      <w:proofErr w:type="spellStart"/>
      <w:r w:rsidRPr="531AB1A1">
        <w:rPr>
          <w:rFonts w:ascii="Arial" w:eastAsia="Arial" w:hAnsi="Arial" w:cs="Arial"/>
          <w:b/>
          <w:bCs/>
          <w:color w:val="000000" w:themeColor="text1"/>
        </w:rPr>
        <w:t>abordage</w:t>
      </w:r>
      <w:proofErr w:type="spellEnd"/>
      <w:r w:rsidRPr="531AB1A1">
        <w:rPr>
          <w:rFonts w:ascii="Arial" w:eastAsia="Arial" w:hAnsi="Arial" w:cs="Arial"/>
          <w:b/>
          <w:bCs/>
          <w:color w:val="000000" w:themeColor="text1"/>
        </w:rPr>
        <w:t xml:space="preserve"> </w:t>
      </w:r>
      <w:r w:rsidRPr="531AB1A1">
        <w:rPr>
          <w:rFonts w:ascii="Arial" w:eastAsia="Arial" w:hAnsi="Arial" w:cs="Arial"/>
          <w:b/>
          <w:bCs/>
          <w:color w:val="000000" w:themeColor="text1"/>
        </w:rPr>
        <w:lastRenderedPageBreak/>
        <w:t>introdutória.</w:t>
      </w:r>
      <w:r w:rsidRPr="531AB1A1">
        <w:rPr>
          <w:rFonts w:ascii="Arial" w:eastAsia="Arial" w:hAnsi="Arial" w:cs="Arial"/>
          <w:color w:val="000000" w:themeColor="text1"/>
        </w:rPr>
        <w:t xml:space="preserve"> 2020 Disponível em: </w:t>
      </w:r>
      <w:hyperlink r:id="rId102">
        <w:r w:rsidRPr="531AB1A1">
          <w:rPr>
            <w:rStyle w:val="Hyperlink"/>
            <w:rFonts w:ascii="Arial" w:eastAsia="Arial" w:hAnsi="Arial" w:cs="Arial"/>
            <w:color w:val="000000" w:themeColor="text1"/>
          </w:rPr>
          <w:t>https://www.academia.edu/42175912/TECNOLOGIA_DOCKER.</w:t>
        </w:r>
      </w:hyperlink>
      <w:r w:rsidRPr="531AB1A1">
        <w:rPr>
          <w:rFonts w:ascii="Arial" w:eastAsia="Arial" w:hAnsi="Arial" w:cs="Arial"/>
          <w:color w:val="000000" w:themeColor="text1"/>
        </w:rPr>
        <w:t xml:space="preserve"> Acesso em: 11 nov. 2024.</w:t>
      </w:r>
    </w:p>
    <w:p w14:paraId="63A9ED3B" w14:textId="5993B5AD" w:rsidR="1E806E08" w:rsidRDefault="1E806E08" w:rsidP="1E806E08">
      <w:pPr>
        <w:spacing w:after="160" w:line="360" w:lineRule="auto"/>
        <w:jc w:val="both"/>
        <w:rPr>
          <w:rFonts w:ascii="Arial" w:eastAsia="Arial" w:hAnsi="Arial" w:cs="Arial"/>
          <w:highlight w:val="cyan"/>
          <w:lang w:val="en-US"/>
        </w:rPr>
      </w:pPr>
      <w:r>
        <w:br/>
      </w:r>
      <w:r w:rsidR="531AB1A1" w:rsidRPr="531AB1A1">
        <w:rPr>
          <w:rFonts w:ascii="Arial" w:eastAsia="Arial" w:hAnsi="Arial" w:cs="Arial"/>
        </w:rPr>
        <w:t>Lima, Adilson da Silva. UML 2.3 do requisito à solução. 1° edição. São Paulo: Érica, 2011.</w:t>
      </w:r>
    </w:p>
    <w:p w14:paraId="48B343A7" w14:textId="79BB4AE6" w:rsidR="6A54A31F" w:rsidRDefault="531AB1A1" w:rsidP="1E806E08">
      <w:pPr>
        <w:spacing w:after="160" w:line="360" w:lineRule="auto"/>
        <w:jc w:val="both"/>
      </w:pPr>
      <w:r w:rsidRPr="531AB1A1">
        <w:rPr>
          <w:rFonts w:ascii="Arial" w:eastAsia="Arial" w:hAnsi="Arial" w:cs="Arial"/>
        </w:rPr>
        <w:t xml:space="preserve"> </w:t>
      </w:r>
    </w:p>
    <w:p w14:paraId="31BDEB84" w14:textId="1622B8A2" w:rsidR="6A54A31F" w:rsidRDefault="531AB1A1" w:rsidP="1E806E08">
      <w:pPr>
        <w:spacing w:after="160" w:line="360" w:lineRule="auto"/>
        <w:jc w:val="both"/>
        <w:rPr>
          <w:rFonts w:ascii="Arial" w:eastAsia="Arial" w:hAnsi="Arial" w:cs="Arial"/>
          <w:lang w:val="en-US"/>
        </w:rPr>
      </w:pPr>
      <w:r w:rsidRPr="531AB1A1">
        <w:rPr>
          <w:rFonts w:ascii="Arial" w:eastAsia="Arial" w:hAnsi="Arial" w:cs="Arial"/>
        </w:rPr>
        <w:t xml:space="preserve">LUCIANO, Josué; ALVES, </w:t>
      </w:r>
      <w:proofErr w:type="spellStart"/>
      <w:r w:rsidRPr="531AB1A1">
        <w:rPr>
          <w:rFonts w:ascii="Arial" w:eastAsia="Arial" w:hAnsi="Arial" w:cs="Arial"/>
        </w:rPr>
        <w:t>Wallison</w:t>
      </w:r>
      <w:proofErr w:type="spellEnd"/>
      <w:r w:rsidRPr="531AB1A1">
        <w:rPr>
          <w:rFonts w:ascii="Arial" w:eastAsia="Arial" w:hAnsi="Arial" w:cs="Arial"/>
        </w:rPr>
        <w:t xml:space="preserve"> J. B. </w:t>
      </w:r>
      <w:r w:rsidRPr="531AB1A1">
        <w:rPr>
          <w:rFonts w:ascii="Arial" w:eastAsia="Arial" w:hAnsi="Arial" w:cs="Arial"/>
          <w:b/>
          <w:bCs/>
        </w:rPr>
        <w:t>Padrão de arquitetura MVC: Model-</w:t>
      </w:r>
      <w:proofErr w:type="spellStart"/>
      <w:r w:rsidRPr="531AB1A1">
        <w:rPr>
          <w:rFonts w:ascii="Arial" w:eastAsia="Arial" w:hAnsi="Arial" w:cs="Arial"/>
          <w:b/>
          <w:bCs/>
        </w:rPr>
        <w:t>view</w:t>
      </w:r>
      <w:proofErr w:type="spellEnd"/>
      <w:r w:rsidRPr="531AB1A1">
        <w:rPr>
          <w:rFonts w:ascii="Arial" w:eastAsia="Arial" w:hAnsi="Arial" w:cs="Arial"/>
          <w:b/>
          <w:bCs/>
        </w:rPr>
        <w:t>-</w:t>
      </w:r>
      <w:proofErr w:type="spellStart"/>
      <w:r w:rsidRPr="531AB1A1">
        <w:rPr>
          <w:rFonts w:ascii="Arial" w:eastAsia="Arial" w:hAnsi="Arial" w:cs="Arial"/>
          <w:b/>
          <w:bCs/>
        </w:rPr>
        <w:t>controller</w:t>
      </w:r>
      <w:proofErr w:type="spellEnd"/>
      <w:r w:rsidRPr="531AB1A1">
        <w:rPr>
          <w:rFonts w:ascii="Arial" w:eastAsia="Arial" w:hAnsi="Arial" w:cs="Arial"/>
        </w:rPr>
        <w:t xml:space="preserve">. Revista </w:t>
      </w:r>
      <w:proofErr w:type="spellStart"/>
      <w:r w:rsidRPr="531AB1A1">
        <w:rPr>
          <w:rFonts w:ascii="Arial" w:eastAsia="Arial" w:hAnsi="Arial" w:cs="Arial"/>
        </w:rPr>
        <w:t>EPeQ</w:t>
      </w:r>
      <w:proofErr w:type="spellEnd"/>
      <w:r w:rsidRPr="531AB1A1">
        <w:rPr>
          <w:rFonts w:ascii="Arial" w:eastAsia="Arial" w:hAnsi="Arial" w:cs="Arial"/>
        </w:rPr>
        <w:t xml:space="preserve"> </w:t>
      </w:r>
      <w:proofErr w:type="spellStart"/>
      <w:r w:rsidRPr="531AB1A1">
        <w:rPr>
          <w:rFonts w:ascii="Arial" w:eastAsia="Arial" w:hAnsi="Arial" w:cs="Arial"/>
        </w:rPr>
        <w:t>Fafibe</w:t>
      </w:r>
      <w:proofErr w:type="spellEnd"/>
      <w:r w:rsidRPr="531AB1A1">
        <w:rPr>
          <w:rFonts w:ascii="Arial" w:eastAsia="Arial" w:hAnsi="Arial" w:cs="Arial"/>
        </w:rPr>
        <w:t xml:space="preserve">, São Paulo: UNIFAFIBE, ed. 3°, ano 2011, p. 102-107. Disponível em: </w:t>
      </w:r>
      <w:hyperlink r:id="rId103">
        <w:r w:rsidRPr="531AB1A1">
          <w:rPr>
            <w:rStyle w:val="Hyperlink"/>
            <w:rFonts w:ascii="Arial" w:eastAsia="Arial" w:hAnsi="Arial" w:cs="Arial"/>
            <w:color w:val="467886"/>
            <w:u w:val="single"/>
          </w:rPr>
          <w:t>http://unifafibe.com.br/revistasonline/arquivos/revistaepeqfafibe/sumario/20/16112011142249.pdf</w:t>
        </w:r>
      </w:hyperlink>
      <w:r w:rsidRPr="531AB1A1">
        <w:rPr>
          <w:rFonts w:ascii="Arial" w:eastAsia="Arial" w:hAnsi="Arial" w:cs="Arial"/>
        </w:rPr>
        <w:t>. Acesso em: 30 set. 2024.</w:t>
      </w:r>
      <w:r w:rsidR="6A54A31F">
        <w:br/>
      </w:r>
    </w:p>
    <w:p w14:paraId="18ED1298" w14:textId="0F7A8226" w:rsidR="6A54A31F" w:rsidRDefault="531AB1A1" w:rsidP="1E806E08">
      <w:pPr>
        <w:spacing w:after="160" w:line="360" w:lineRule="auto"/>
        <w:jc w:val="both"/>
      </w:pPr>
      <w:r w:rsidRPr="531AB1A1">
        <w:rPr>
          <w:rFonts w:ascii="Arial" w:eastAsia="Arial" w:hAnsi="Arial" w:cs="Arial"/>
        </w:rPr>
        <w:t xml:space="preserve">MANIFESTO ÁGIL. </w:t>
      </w:r>
      <w:r w:rsidRPr="531AB1A1">
        <w:rPr>
          <w:rFonts w:ascii="Arial" w:eastAsia="Arial" w:hAnsi="Arial" w:cs="Arial"/>
          <w:b/>
          <w:bCs/>
        </w:rPr>
        <w:t>Manifesto para Desenvolvimento Ágil de Software</w:t>
      </w:r>
      <w:r w:rsidRPr="531AB1A1">
        <w:rPr>
          <w:rFonts w:ascii="Arial" w:eastAsia="Arial" w:hAnsi="Arial" w:cs="Arial"/>
        </w:rPr>
        <w:t xml:space="preserve">. 2001. Disponível em: </w:t>
      </w:r>
      <w:hyperlink r:id="rId104">
        <w:r w:rsidRPr="531AB1A1">
          <w:rPr>
            <w:rStyle w:val="Hyperlink"/>
            <w:rFonts w:ascii="Arial" w:eastAsia="Arial" w:hAnsi="Arial" w:cs="Arial"/>
          </w:rPr>
          <w:t>https://agilemanifesto.org/iso/ptbr/manifesto.html</w:t>
        </w:r>
      </w:hyperlink>
      <w:r w:rsidRPr="531AB1A1">
        <w:rPr>
          <w:rFonts w:ascii="Arial" w:eastAsia="Arial" w:hAnsi="Arial" w:cs="Arial"/>
        </w:rPr>
        <w:t>. Acesso em: 25 set. 2024.</w:t>
      </w:r>
    </w:p>
    <w:p w14:paraId="0DCE829C" w14:textId="550ECD89" w:rsidR="6A54A31F" w:rsidRDefault="531AB1A1" w:rsidP="1E806E08">
      <w:pPr>
        <w:spacing w:after="160" w:line="360" w:lineRule="auto"/>
        <w:jc w:val="both"/>
      </w:pPr>
      <w:r w:rsidRPr="531AB1A1">
        <w:rPr>
          <w:rFonts w:ascii="Arial" w:eastAsia="Arial" w:hAnsi="Arial" w:cs="Arial"/>
        </w:rPr>
        <w:t xml:space="preserve"> </w:t>
      </w:r>
    </w:p>
    <w:p w14:paraId="356BE085" w14:textId="3B3A8CEF" w:rsidR="6A54A31F" w:rsidRDefault="531AB1A1" w:rsidP="1E806E08">
      <w:pPr>
        <w:spacing w:after="160" w:line="360" w:lineRule="auto"/>
        <w:jc w:val="both"/>
      </w:pPr>
      <w:r w:rsidRPr="531AB1A1">
        <w:rPr>
          <w:rFonts w:ascii="Arial" w:eastAsia="Arial" w:hAnsi="Arial" w:cs="Arial"/>
        </w:rPr>
        <w:t xml:space="preserve">MENEZES, Nilo N. C. </w:t>
      </w:r>
      <w:r w:rsidRPr="531AB1A1">
        <w:rPr>
          <w:rFonts w:ascii="Arial" w:eastAsia="Arial" w:hAnsi="Arial" w:cs="Arial"/>
          <w:b/>
          <w:bCs/>
        </w:rPr>
        <w:t>Introdução à Programação com Python</w:t>
      </w:r>
      <w:r w:rsidRPr="531AB1A1">
        <w:rPr>
          <w:rFonts w:ascii="Arial" w:eastAsia="Arial" w:hAnsi="Arial" w:cs="Arial"/>
        </w:rPr>
        <w:t xml:space="preserve">: Algoritmos e lógica de programação para iniciantes. 1 ed. São Paulo: </w:t>
      </w:r>
      <w:proofErr w:type="spellStart"/>
      <w:r w:rsidRPr="531AB1A1">
        <w:rPr>
          <w:rFonts w:ascii="Arial" w:eastAsia="Arial" w:hAnsi="Arial" w:cs="Arial"/>
        </w:rPr>
        <w:t>Novatec</w:t>
      </w:r>
      <w:proofErr w:type="spellEnd"/>
      <w:r w:rsidRPr="531AB1A1">
        <w:rPr>
          <w:rFonts w:ascii="Arial" w:eastAsia="Arial" w:hAnsi="Arial" w:cs="Arial"/>
        </w:rPr>
        <w:t xml:space="preserve">, 2011. ISBN: 978-85-7522-250-8. Disponível em: </w:t>
      </w:r>
      <w:hyperlink r:id="rId105">
        <w:r w:rsidRPr="531AB1A1">
          <w:rPr>
            <w:rStyle w:val="Hyperlink"/>
            <w:rFonts w:ascii="Arial" w:eastAsia="Arial" w:hAnsi="Arial" w:cs="Arial"/>
            <w:color w:val="467886"/>
            <w:u w:val="single"/>
          </w:rPr>
          <w:t>https://s3.novatec.com.br/capitulos/capitulo-9788575222508.pdf</w:t>
        </w:r>
      </w:hyperlink>
      <w:r w:rsidRPr="531AB1A1">
        <w:rPr>
          <w:rFonts w:ascii="Arial" w:eastAsia="Arial" w:hAnsi="Arial" w:cs="Arial"/>
        </w:rPr>
        <w:t>. Acesso em: 5 nov. 2024.</w:t>
      </w:r>
    </w:p>
    <w:p w14:paraId="0874376D" w14:textId="4C2CF0C9" w:rsidR="6A54A31F" w:rsidRDefault="531AB1A1" w:rsidP="1E806E08">
      <w:pPr>
        <w:spacing w:after="160" w:line="360" w:lineRule="auto"/>
        <w:jc w:val="both"/>
      </w:pPr>
      <w:r w:rsidRPr="531AB1A1">
        <w:rPr>
          <w:rFonts w:ascii="Arial" w:eastAsia="Arial" w:hAnsi="Arial" w:cs="Arial"/>
        </w:rPr>
        <w:t xml:space="preserve"> </w:t>
      </w:r>
    </w:p>
    <w:p w14:paraId="728C80AF" w14:textId="7CDD7F26" w:rsidR="6A54A31F" w:rsidRDefault="531AB1A1" w:rsidP="1E806E08">
      <w:pPr>
        <w:spacing w:after="160" w:line="360" w:lineRule="auto"/>
        <w:jc w:val="both"/>
      </w:pPr>
      <w:r w:rsidRPr="531AB1A1">
        <w:rPr>
          <w:rFonts w:ascii="Arial" w:eastAsia="Arial" w:hAnsi="Arial" w:cs="Arial"/>
        </w:rPr>
        <w:t xml:space="preserve">META. </w:t>
      </w:r>
      <w:proofErr w:type="spellStart"/>
      <w:r w:rsidRPr="531AB1A1">
        <w:rPr>
          <w:rFonts w:ascii="Arial" w:eastAsia="Arial" w:hAnsi="Arial" w:cs="Arial"/>
          <w:b/>
          <w:bCs/>
        </w:rPr>
        <w:t>React</w:t>
      </w:r>
      <w:proofErr w:type="spellEnd"/>
      <w:r w:rsidRPr="531AB1A1">
        <w:rPr>
          <w:rFonts w:ascii="Arial" w:eastAsia="Arial" w:hAnsi="Arial" w:cs="Arial"/>
          <w:b/>
          <w:bCs/>
        </w:rPr>
        <w:t xml:space="preserve"> </w:t>
      </w:r>
      <w:proofErr w:type="spellStart"/>
      <w:r w:rsidRPr="531AB1A1">
        <w:rPr>
          <w:rFonts w:ascii="Arial" w:eastAsia="Arial" w:hAnsi="Arial" w:cs="Arial"/>
          <w:b/>
          <w:bCs/>
        </w:rPr>
        <w:t>Native</w:t>
      </w:r>
      <w:proofErr w:type="spellEnd"/>
      <w:r w:rsidRPr="531AB1A1">
        <w:rPr>
          <w:rFonts w:ascii="Arial" w:eastAsia="Arial" w:hAnsi="Arial" w:cs="Arial"/>
          <w:b/>
          <w:bCs/>
        </w:rPr>
        <w:t xml:space="preserve">. </w:t>
      </w:r>
      <w:r w:rsidRPr="531AB1A1">
        <w:rPr>
          <w:rFonts w:ascii="Arial" w:eastAsia="Arial" w:hAnsi="Arial" w:cs="Arial"/>
        </w:rPr>
        <w:t xml:space="preserve">META, 2024. Disponível em: </w:t>
      </w:r>
      <w:hyperlink r:id="rId106">
        <w:r w:rsidRPr="531AB1A1">
          <w:rPr>
            <w:rStyle w:val="Hyperlink"/>
            <w:rFonts w:ascii="Arial" w:eastAsia="Arial" w:hAnsi="Arial" w:cs="Arial"/>
            <w:color w:val="467886"/>
            <w:u w:val="single"/>
          </w:rPr>
          <w:t>https://reactnative.dev</w:t>
        </w:r>
      </w:hyperlink>
      <w:r w:rsidRPr="531AB1A1">
        <w:rPr>
          <w:rFonts w:ascii="Arial" w:eastAsia="Arial" w:hAnsi="Arial" w:cs="Arial"/>
        </w:rPr>
        <w:t>. Acesso em: 12 nov. 2023.</w:t>
      </w:r>
    </w:p>
    <w:p w14:paraId="188F6F6B" w14:textId="460F7B7A" w:rsidR="6A54A31F" w:rsidRDefault="531AB1A1" w:rsidP="1E806E08">
      <w:pPr>
        <w:spacing w:after="160" w:line="360" w:lineRule="auto"/>
        <w:jc w:val="both"/>
      </w:pPr>
      <w:r w:rsidRPr="531AB1A1">
        <w:rPr>
          <w:rFonts w:ascii="Arial" w:eastAsia="Arial" w:hAnsi="Arial" w:cs="Arial"/>
        </w:rPr>
        <w:t xml:space="preserve"> </w:t>
      </w:r>
    </w:p>
    <w:p w14:paraId="57C5C8C9" w14:textId="4118345B" w:rsidR="6A54A31F" w:rsidRDefault="531AB1A1" w:rsidP="1E806E08">
      <w:pPr>
        <w:spacing w:after="160" w:line="360" w:lineRule="auto"/>
        <w:jc w:val="both"/>
      </w:pPr>
      <w:r w:rsidRPr="531AB1A1">
        <w:rPr>
          <w:rFonts w:ascii="Arial" w:eastAsia="Arial" w:hAnsi="Arial" w:cs="Arial"/>
        </w:rPr>
        <w:t xml:space="preserve">PEREIRA, Paulo; TORREÃO, Paula; MARÇAL, Ana Sofia. </w:t>
      </w:r>
      <w:r w:rsidRPr="531AB1A1">
        <w:rPr>
          <w:rFonts w:ascii="Arial" w:eastAsia="Arial" w:hAnsi="Arial" w:cs="Arial"/>
          <w:b/>
          <w:bCs/>
        </w:rPr>
        <w:t>Entendendo Scrum para Gerenciar Projetos de Forma Ágil</w:t>
      </w:r>
      <w:r w:rsidRPr="531AB1A1">
        <w:rPr>
          <w:rFonts w:ascii="Arial" w:eastAsia="Arial" w:hAnsi="Arial" w:cs="Arial"/>
        </w:rPr>
        <w:t xml:space="preserve">. </w:t>
      </w:r>
      <w:proofErr w:type="spellStart"/>
      <w:r w:rsidRPr="531AB1A1">
        <w:rPr>
          <w:rFonts w:ascii="Arial" w:eastAsia="Arial" w:hAnsi="Arial" w:cs="Arial"/>
        </w:rPr>
        <w:t>MundoPM</w:t>
      </w:r>
      <w:proofErr w:type="spellEnd"/>
      <w:r w:rsidRPr="531AB1A1">
        <w:rPr>
          <w:rFonts w:ascii="Arial" w:eastAsia="Arial" w:hAnsi="Arial" w:cs="Arial"/>
        </w:rPr>
        <w:t xml:space="preserve"> - Project Management, Recife – PE. Editora Mundo, ano 2007, p. 1-11, Disponível em: </w:t>
      </w:r>
      <w:hyperlink r:id="rId107">
        <w:r w:rsidRPr="531AB1A1">
          <w:rPr>
            <w:rStyle w:val="Hyperlink"/>
            <w:rFonts w:ascii="Arial" w:eastAsia="Arial" w:hAnsi="Arial" w:cs="Arial"/>
          </w:rPr>
          <w:t>https://faculdadeprojecao.nucleoead.net/pos/pluginfile.php/2123/mod_resource/content/36/Entendendo_Scrum_para_Gerenciar_Projetos.pdf</w:t>
        </w:r>
      </w:hyperlink>
      <w:r w:rsidRPr="531AB1A1">
        <w:rPr>
          <w:rFonts w:ascii="Arial" w:eastAsia="Arial" w:hAnsi="Arial" w:cs="Arial"/>
        </w:rPr>
        <w:t>. Acesso em: 26 set. 2024.</w:t>
      </w:r>
    </w:p>
    <w:p w14:paraId="6A2D1B32" w14:textId="6C583152" w:rsidR="6A54A31F" w:rsidRDefault="531AB1A1" w:rsidP="1E806E08">
      <w:pPr>
        <w:spacing w:after="160" w:line="360" w:lineRule="auto"/>
        <w:jc w:val="both"/>
      </w:pPr>
      <w:r w:rsidRPr="531AB1A1">
        <w:rPr>
          <w:rFonts w:ascii="Arial" w:eastAsia="Arial" w:hAnsi="Arial" w:cs="Arial"/>
        </w:rPr>
        <w:lastRenderedPageBreak/>
        <w:t xml:space="preserve"> </w:t>
      </w:r>
    </w:p>
    <w:p w14:paraId="1A81FD85" w14:textId="49916EAB" w:rsidR="6A54A31F" w:rsidRDefault="531AB1A1" w:rsidP="1E806E08">
      <w:pPr>
        <w:spacing w:after="160" w:line="360" w:lineRule="auto"/>
        <w:jc w:val="both"/>
      </w:pPr>
      <w:r w:rsidRPr="531AB1A1">
        <w:rPr>
          <w:rFonts w:ascii="Arial" w:eastAsia="Arial" w:hAnsi="Arial" w:cs="Arial"/>
        </w:rPr>
        <w:t xml:space="preserve">POSSA, Julia. </w:t>
      </w:r>
      <w:r w:rsidRPr="531AB1A1">
        <w:rPr>
          <w:rFonts w:ascii="Arial" w:eastAsia="Arial" w:hAnsi="Arial" w:cs="Arial"/>
          <w:b/>
          <w:bCs/>
        </w:rPr>
        <w:t>Quase 80% dos brasileiros têm Android no smartphone, mostra pesquisa.</w:t>
      </w:r>
      <w:r w:rsidRPr="531AB1A1">
        <w:rPr>
          <w:rFonts w:ascii="Arial" w:eastAsia="Arial" w:hAnsi="Arial" w:cs="Arial"/>
        </w:rPr>
        <w:t xml:space="preserve"> UOL - Giz BR. 9 jul. 2023. Disponível em: </w:t>
      </w:r>
      <w:hyperlink r:id="rId108" w:anchor=":~:text=Quase%2080%25%20dos%20brasileiros%20t%C3%AAm%20Android%20no%20smartphone%2C%20mostra%20pesquisa&amp;text=O%20Android%20parece%20ser%20o,apenas%2014%2C1%25%20iOS">
        <w:r w:rsidRPr="531AB1A1">
          <w:rPr>
            <w:rStyle w:val="Hyperlink"/>
            <w:rFonts w:ascii="Arial" w:eastAsia="Arial" w:hAnsi="Arial" w:cs="Arial"/>
            <w:color w:val="467886"/>
            <w:u w:val="single"/>
          </w:rPr>
          <w:t>https://gizmodo.uol.com.br/quase-80-dos-brasileiros-tem-android-no-smartphone-mostra-pesquisa/#:~:text=Quase%2080%25%20dos%20brasileiros%20têm%20Android%20no%20smartphone%2C%20mostra%20pesquisa&amp;text=O%20Android%20parece%20ser%20o,apenas%2014%2C1%25%20iOS</w:t>
        </w:r>
      </w:hyperlink>
      <w:r w:rsidRPr="531AB1A1">
        <w:rPr>
          <w:rFonts w:ascii="Arial" w:eastAsia="Arial" w:hAnsi="Arial" w:cs="Arial"/>
        </w:rPr>
        <w:t>. Acesso em: 12 nov. 2024.</w:t>
      </w:r>
    </w:p>
    <w:p w14:paraId="73A48D9E" w14:textId="7C70B75D" w:rsidR="6A54A31F" w:rsidRDefault="531AB1A1" w:rsidP="1E806E08">
      <w:pPr>
        <w:spacing w:after="160" w:line="360" w:lineRule="auto"/>
        <w:jc w:val="both"/>
      </w:pPr>
      <w:r w:rsidRPr="531AB1A1">
        <w:rPr>
          <w:rFonts w:ascii="Arial" w:eastAsia="Arial" w:hAnsi="Arial" w:cs="Arial"/>
        </w:rPr>
        <w:t xml:space="preserve"> </w:t>
      </w:r>
    </w:p>
    <w:p w14:paraId="29723C72" w14:textId="59F62B50" w:rsidR="6A54A31F" w:rsidRDefault="531AB1A1" w:rsidP="1E806E08">
      <w:pPr>
        <w:spacing w:after="160" w:line="360" w:lineRule="auto"/>
        <w:jc w:val="both"/>
      </w:pPr>
      <w:r w:rsidRPr="531AB1A1">
        <w:rPr>
          <w:rFonts w:ascii="Arial" w:eastAsia="Arial" w:hAnsi="Arial" w:cs="Arial"/>
        </w:rPr>
        <w:t xml:space="preserve">PostgreSQL. </w:t>
      </w:r>
      <w:r w:rsidRPr="531AB1A1">
        <w:rPr>
          <w:rFonts w:ascii="Arial" w:eastAsia="Arial" w:hAnsi="Arial" w:cs="Arial"/>
          <w:b/>
          <w:bCs/>
        </w:rPr>
        <w:t xml:space="preserve">New </w:t>
      </w:r>
      <w:proofErr w:type="spellStart"/>
      <w:r w:rsidRPr="531AB1A1">
        <w:rPr>
          <w:rFonts w:ascii="Arial" w:eastAsia="Arial" w:hAnsi="Arial" w:cs="Arial"/>
          <w:b/>
          <w:bCs/>
        </w:rPr>
        <w:t>to</w:t>
      </w:r>
      <w:proofErr w:type="spellEnd"/>
      <w:r w:rsidRPr="531AB1A1">
        <w:rPr>
          <w:rFonts w:ascii="Arial" w:eastAsia="Arial" w:hAnsi="Arial" w:cs="Arial"/>
          <w:b/>
          <w:bCs/>
        </w:rPr>
        <w:t xml:space="preserve"> PostgreSQL?</w:t>
      </w:r>
      <w:r w:rsidRPr="531AB1A1">
        <w:rPr>
          <w:rFonts w:ascii="Arial" w:eastAsia="Arial" w:hAnsi="Arial" w:cs="Arial"/>
        </w:rPr>
        <w:t xml:space="preserve"> PostgreSQL, 26 set. 2024. Disponível em: </w:t>
      </w:r>
      <w:hyperlink r:id="rId109">
        <w:r w:rsidRPr="531AB1A1">
          <w:rPr>
            <w:rStyle w:val="Hyperlink"/>
            <w:rFonts w:ascii="Arial" w:eastAsia="Arial" w:hAnsi="Arial" w:cs="Arial"/>
            <w:color w:val="467886"/>
            <w:u w:val="single"/>
          </w:rPr>
          <w:t>https://www.postgresql.org/</w:t>
        </w:r>
      </w:hyperlink>
      <w:r w:rsidRPr="531AB1A1">
        <w:rPr>
          <w:rFonts w:ascii="Arial" w:eastAsia="Arial" w:hAnsi="Arial" w:cs="Arial"/>
          <w:color w:val="467886"/>
        </w:rPr>
        <w:t>.</w:t>
      </w:r>
      <w:r w:rsidRPr="531AB1A1">
        <w:rPr>
          <w:rFonts w:ascii="Arial" w:eastAsia="Arial" w:hAnsi="Arial" w:cs="Arial"/>
        </w:rPr>
        <w:t xml:space="preserve">  Acesso em: 03 nov. 2024.</w:t>
      </w:r>
    </w:p>
    <w:p w14:paraId="5C613C8A" w14:textId="0701B169" w:rsidR="6A54A31F" w:rsidRDefault="531AB1A1" w:rsidP="1E806E08">
      <w:pPr>
        <w:spacing w:after="160" w:line="360" w:lineRule="auto"/>
        <w:jc w:val="both"/>
      </w:pPr>
      <w:r w:rsidRPr="531AB1A1">
        <w:rPr>
          <w:rFonts w:ascii="Arial" w:eastAsia="Arial" w:hAnsi="Arial" w:cs="Arial"/>
        </w:rPr>
        <w:t xml:space="preserve"> </w:t>
      </w:r>
    </w:p>
    <w:p w14:paraId="01A69971" w14:textId="16A541A9" w:rsidR="6A54A31F" w:rsidRDefault="531AB1A1" w:rsidP="1E806E08">
      <w:pPr>
        <w:spacing w:after="160" w:line="360" w:lineRule="auto"/>
        <w:jc w:val="both"/>
      </w:pPr>
      <w:r w:rsidRPr="531AB1A1">
        <w:rPr>
          <w:rFonts w:ascii="Arial" w:eastAsia="Arial" w:hAnsi="Arial" w:cs="Arial"/>
        </w:rPr>
        <w:t xml:space="preserve">SABBAGH, Rafael. </w:t>
      </w:r>
      <w:r w:rsidRPr="531AB1A1">
        <w:rPr>
          <w:rFonts w:ascii="Arial" w:eastAsia="Arial" w:hAnsi="Arial" w:cs="Arial"/>
          <w:b/>
          <w:bCs/>
        </w:rPr>
        <w:t>Scrum: Gestão Ágil para Projetos de Sucesso.</w:t>
      </w:r>
      <w:r w:rsidRPr="531AB1A1">
        <w:rPr>
          <w:rFonts w:ascii="Arial" w:eastAsia="Arial" w:hAnsi="Arial" w:cs="Arial"/>
        </w:rPr>
        <w:t xml:space="preserve"> Casa do Código, 2013. 270 p. Disponível em: </w:t>
      </w:r>
      <w:hyperlink r:id="rId110">
        <w:r w:rsidRPr="531AB1A1">
          <w:rPr>
            <w:rStyle w:val="Hyperlink"/>
            <w:rFonts w:ascii="Arial" w:eastAsia="Arial" w:hAnsi="Arial" w:cs="Arial"/>
          </w:rPr>
          <w:t>https://www.rafasabbagh.com/scrumbook</w:t>
        </w:r>
      </w:hyperlink>
      <w:r w:rsidRPr="531AB1A1">
        <w:rPr>
          <w:rFonts w:ascii="Arial" w:eastAsia="Arial" w:hAnsi="Arial" w:cs="Arial"/>
        </w:rPr>
        <w:t>. Acesso em: 26 set. 2024.</w:t>
      </w:r>
    </w:p>
    <w:p w14:paraId="18887170" w14:textId="4777B172" w:rsidR="6A54A31F" w:rsidRDefault="531AB1A1" w:rsidP="1E806E08">
      <w:pPr>
        <w:spacing w:after="160" w:line="360" w:lineRule="auto"/>
        <w:jc w:val="both"/>
      </w:pPr>
      <w:r w:rsidRPr="531AB1A1">
        <w:rPr>
          <w:rFonts w:ascii="Arial" w:eastAsia="Arial" w:hAnsi="Arial" w:cs="Arial"/>
        </w:rPr>
        <w:t xml:space="preserve"> </w:t>
      </w:r>
    </w:p>
    <w:p w14:paraId="41A8AB36" w14:textId="6B4D899A" w:rsidR="6A54A31F" w:rsidRDefault="531AB1A1" w:rsidP="1E806E08">
      <w:pPr>
        <w:spacing w:after="160" w:line="360" w:lineRule="auto"/>
        <w:jc w:val="both"/>
      </w:pPr>
      <w:r w:rsidRPr="531AB1A1">
        <w:rPr>
          <w:rFonts w:ascii="Arial" w:eastAsia="Arial" w:hAnsi="Arial" w:cs="Arial"/>
        </w:rPr>
        <w:t xml:space="preserve">SCHWABER, Ken; SUTHERLAND, Jeff. </w:t>
      </w:r>
      <w:r w:rsidRPr="531AB1A1">
        <w:rPr>
          <w:rFonts w:ascii="Arial" w:eastAsia="Arial" w:hAnsi="Arial" w:cs="Arial"/>
          <w:b/>
          <w:bCs/>
        </w:rPr>
        <w:t xml:space="preserve">O Guia do Scrum. </w:t>
      </w:r>
      <w:r w:rsidRPr="531AB1A1">
        <w:rPr>
          <w:rFonts w:ascii="Arial" w:eastAsia="Arial" w:hAnsi="Arial" w:cs="Arial"/>
        </w:rPr>
        <w:t xml:space="preserve">O Guia Definitivo para o Scrum: As Regras do Jogo. 2020. 16 p. Disponível em: </w:t>
      </w:r>
      <w:hyperlink r:id="rId111" w:anchor="page=4&amp;zoom=100">
        <w:r w:rsidRPr="531AB1A1">
          <w:rPr>
            <w:rStyle w:val="Hyperlink"/>
            <w:rFonts w:ascii="Arial" w:eastAsia="Arial" w:hAnsi="Arial" w:cs="Arial"/>
            <w:color w:val="467886"/>
            <w:u w:val="single"/>
          </w:rPr>
          <w:t>https://scrumguides.org/docs/scrumguide/v2020/2020-Scrum-Guide-PortugueseBR-3.0.pdf#page=4&amp;zoom=100</w:t>
        </w:r>
      </w:hyperlink>
      <w:r w:rsidRPr="531AB1A1">
        <w:rPr>
          <w:rFonts w:ascii="Arial" w:eastAsia="Arial" w:hAnsi="Arial" w:cs="Arial"/>
        </w:rPr>
        <w:t>. Acesso em: 25 set. 2024.</w:t>
      </w:r>
    </w:p>
    <w:p w14:paraId="28CB1136" w14:textId="0B6B6C0C" w:rsidR="6A54A31F" w:rsidRDefault="531AB1A1" w:rsidP="1E806E08">
      <w:pPr>
        <w:spacing w:after="160" w:line="360" w:lineRule="auto"/>
        <w:jc w:val="both"/>
      </w:pPr>
      <w:r w:rsidRPr="531AB1A1">
        <w:rPr>
          <w:rFonts w:ascii="Arial" w:eastAsia="Arial" w:hAnsi="Arial" w:cs="Arial"/>
        </w:rPr>
        <w:t xml:space="preserve"> </w:t>
      </w:r>
    </w:p>
    <w:p w14:paraId="226356B5" w14:textId="784A73D2" w:rsidR="6A54A31F" w:rsidRDefault="531AB1A1" w:rsidP="1E806E08">
      <w:pPr>
        <w:spacing w:after="160" w:line="360" w:lineRule="auto"/>
        <w:jc w:val="both"/>
      </w:pPr>
      <w:r w:rsidRPr="531AB1A1">
        <w:rPr>
          <w:rFonts w:ascii="Arial" w:eastAsia="Arial" w:hAnsi="Arial" w:cs="Arial"/>
        </w:rPr>
        <w:t xml:space="preserve">Service </w:t>
      </w:r>
      <w:proofErr w:type="spellStart"/>
      <w:r w:rsidRPr="531AB1A1">
        <w:rPr>
          <w:rFonts w:ascii="Arial" w:eastAsia="Arial" w:hAnsi="Arial" w:cs="Arial"/>
        </w:rPr>
        <w:t>Now</w:t>
      </w:r>
      <w:proofErr w:type="spellEnd"/>
      <w:r w:rsidRPr="531AB1A1">
        <w:rPr>
          <w:rFonts w:ascii="Arial" w:eastAsia="Arial" w:hAnsi="Arial" w:cs="Arial"/>
        </w:rPr>
        <w:t xml:space="preserve">. </w:t>
      </w:r>
      <w:r w:rsidRPr="531AB1A1">
        <w:rPr>
          <w:rFonts w:ascii="Arial" w:eastAsia="Arial" w:hAnsi="Arial" w:cs="Arial"/>
          <w:b/>
          <w:bCs/>
        </w:rPr>
        <w:t>O que é um pipeline de CI/CD?</w:t>
      </w:r>
      <w:r w:rsidRPr="531AB1A1">
        <w:rPr>
          <w:rFonts w:ascii="Arial" w:eastAsia="Arial" w:hAnsi="Arial" w:cs="Arial"/>
        </w:rPr>
        <w:t xml:space="preserve"> Service </w:t>
      </w:r>
      <w:proofErr w:type="spellStart"/>
      <w:r w:rsidRPr="531AB1A1">
        <w:rPr>
          <w:rFonts w:ascii="Arial" w:eastAsia="Arial" w:hAnsi="Arial" w:cs="Arial"/>
        </w:rPr>
        <w:t>Now</w:t>
      </w:r>
      <w:proofErr w:type="spellEnd"/>
      <w:r w:rsidRPr="531AB1A1">
        <w:rPr>
          <w:rFonts w:ascii="Arial" w:eastAsia="Arial" w:hAnsi="Arial" w:cs="Arial"/>
        </w:rPr>
        <w:t>. Disponível em:</w:t>
      </w:r>
      <w:r w:rsidRPr="531AB1A1">
        <w:rPr>
          <w:rFonts w:ascii="Arial" w:eastAsia="Arial" w:hAnsi="Arial" w:cs="Arial"/>
          <w:color w:val="467886"/>
        </w:rPr>
        <w:t xml:space="preserve"> </w:t>
      </w:r>
      <w:hyperlink r:id="rId112">
        <w:r w:rsidRPr="531AB1A1">
          <w:rPr>
            <w:rStyle w:val="Hyperlink"/>
            <w:rFonts w:ascii="Arial" w:eastAsia="Arial" w:hAnsi="Arial" w:cs="Arial"/>
            <w:color w:val="467886"/>
            <w:u w:val="single"/>
          </w:rPr>
          <w:t>https://www.servicenow.com/br/products/devops/what-is-cicd-pipeline.html.</w:t>
        </w:r>
      </w:hyperlink>
      <w:r w:rsidRPr="531AB1A1">
        <w:rPr>
          <w:rFonts w:ascii="Arial" w:eastAsia="Arial" w:hAnsi="Arial" w:cs="Arial"/>
        </w:rPr>
        <w:t xml:space="preserve"> Acesso em: 11 nov. 2024.</w:t>
      </w:r>
    </w:p>
    <w:p w14:paraId="634B9AE6" w14:textId="1CB174BA" w:rsidR="6A54A31F" w:rsidRDefault="531AB1A1" w:rsidP="1E806E08">
      <w:pPr>
        <w:spacing w:after="160" w:line="360" w:lineRule="auto"/>
        <w:jc w:val="both"/>
      </w:pPr>
      <w:r w:rsidRPr="531AB1A1">
        <w:rPr>
          <w:rFonts w:ascii="Arial" w:eastAsia="Arial" w:hAnsi="Arial" w:cs="Arial"/>
        </w:rPr>
        <w:t xml:space="preserve"> </w:t>
      </w:r>
    </w:p>
    <w:p w14:paraId="2D2EAEE7" w14:textId="5E265829" w:rsidR="6A54A31F" w:rsidRDefault="531AB1A1" w:rsidP="1E806E08">
      <w:pPr>
        <w:spacing w:after="160" w:line="360" w:lineRule="auto"/>
        <w:jc w:val="both"/>
      </w:pPr>
      <w:r w:rsidRPr="531AB1A1">
        <w:rPr>
          <w:rFonts w:ascii="Arial" w:eastAsia="Arial" w:hAnsi="Arial" w:cs="Arial"/>
        </w:rPr>
        <w:t xml:space="preserve">SOMMERVILLE, Ian. </w:t>
      </w:r>
      <w:r w:rsidRPr="531AB1A1">
        <w:rPr>
          <w:rFonts w:ascii="Arial" w:eastAsia="Arial" w:hAnsi="Arial" w:cs="Arial"/>
          <w:b/>
          <w:bCs/>
        </w:rPr>
        <w:t>Engenharia de software</w:t>
      </w:r>
      <w:r w:rsidRPr="531AB1A1">
        <w:rPr>
          <w:rFonts w:ascii="Arial" w:eastAsia="Arial" w:hAnsi="Arial" w:cs="Arial"/>
        </w:rPr>
        <w:t xml:space="preserve">. 9. ed. 2011. </w:t>
      </w:r>
    </w:p>
    <w:p w14:paraId="05831D79" w14:textId="5D15CDA1" w:rsidR="0D593B0A" w:rsidRDefault="0D593B0A" w:rsidP="0D593B0A">
      <w:pPr>
        <w:spacing w:after="160" w:line="360" w:lineRule="auto"/>
        <w:jc w:val="both"/>
        <w:rPr>
          <w:rFonts w:ascii="Arial" w:eastAsia="Arial" w:hAnsi="Arial" w:cs="Arial"/>
          <w:lang w:val="en-US"/>
        </w:rPr>
      </w:pPr>
    </w:p>
    <w:p w14:paraId="4318D146" w14:textId="5EBD773A" w:rsidR="6A54A31F" w:rsidRDefault="531AB1A1" w:rsidP="1E806E08">
      <w:pPr>
        <w:spacing w:after="160" w:line="360" w:lineRule="auto"/>
        <w:jc w:val="both"/>
      </w:pPr>
      <w:r w:rsidRPr="531AB1A1">
        <w:rPr>
          <w:rFonts w:ascii="Arial" w:eastAsia="Arial" w:hAnsi="Arial" w:cs="Arial"/>
        </w:rPr>
        <w:t xml:space="preserve">SUSNJARA, Stephanie; SMALLEY, Ian. </w:t>
      </w:r>
      <w:r w:rsidRPr="531AB1A1">
        <w:rPr>
          <w:rFonts w:ascii="Arial" w:eastAsia="Arial" w:hAnsi="Arial" w:cs="Arial"/>
          <w:b/>
          <w:bCs/>
        </w:rPr>
        <w:t>O que são contêineres?</w:t>
      </w:r>
      <w:r w:rsidRPr="531AB1A1">
        <w:rPr>
          <w:rFonts w:ascii="Arial" w:eastAsia="Arial" w:hAnsi="Arial" w:cs="Arial"/>
        </w:rPr>
        <w:t xml:space="preserve"> IBM, 9 maio 2024. Disponível em: </w:t>
      </w:r>
      <w:hyperlink r:id="rId113">
        <w:r w:rsidRPr="531AB1A1">
          <w:rPr>
            <w:rStyle w:val="Hyperlink"/>
            <w:rFonts w:ascii="Arial" w:eastAsia="Arial" w:hAnsi="Arial" w:cs="Arial"/>
            <w:color w:val="467886"/>
            <w:u w:val="single"/>
          </w:rPr>
          <w:t>https://www.ibm.com/br-pt/topics/containers</w:t>
        </w:r>
      </w:hyperlink>
      <w:r w:rsidRPr="531AB1A1">
        <w:rPr>
          <w:rFonts w:ascii="Arial" w:eastAsia="Arial" w:hAnsi="Arial" w:cs="Arial"/>
        </w:rPr>
        <w:t>. Acesso em: 2 out. 2024.</w:t>
      </w:r>
    </w:p>
    <w:p w14:paraId="091A6D80" w14:textId="1063ACB9" w:rsidR="6A54A31F" w:rsidRDefault="531AB1A1" w:rsidP="1E806E08">
      <w:pPr>
        <w:spacing w:after="160" w:line="360" w:lineRule="auto"/>
        <w:jc w:val="both"/>
      </w:pPr>
      <w:r w:rsidRPr="531AB1A1">
        <w:rPr>
          <w:rFonts w:ascii="Arial" w:eastAsia="Arial" w:hAnsi="Arial" w:cs="Arial"/>
        </w:rPr>
        <w:lastRenderedPageBreak/>
        <w:t xml:space="preserve"> </w:t>
      </w:r>
    </w:p>
    <w:p w14:paraId="0FE56578" w14:textId="3992134A" w:rsidR="6A54A31F" w:rsidRDefault="531AB1A1" w:rsidP="1E806E08">
      <w:pPr>
        <w:spacing w:after="160" w:line="360" w:lineRule="auto"/>
        <w:jc w:val="both"/>
      </w:pPr>
      <w:r w:rsidRPr="531AB1A1">
        <w:rPr>
          <w:rFonts w:ascii="Arial" w:eastAsia="Arial" w:hAnsi="Arial" w:cs="Arial"/>
        </w:rPr>
        <w:t xml:space="preserve">TRINDADE, Joana M. F; FISCHER, Leonardo G. </w:t>
      </w:r>
      <w:r w:rsidRPr="531AB1A1">
        <w:rPr>
          <w:rFonts w:ascii="Arial" w:eastAsia="Arial" w:hAnsi="Arial" w:cs="Arial"/>
          <w:b/>
          <w:bCs/>
        </w:rPr>
        <w:t>Estudo e Aplicação de Padrões.</w:t>
      </w:r>
      <w:r w:rsidRPr="531AB1A1">
        <w:rPr>
          <w:rFonts w:ascii="Arial" w:eastAsia="Arial" w:hAnsi="Arial" w:cs="Arial"/>
        </w:rPr>
        <w:t xml:space="preserve"> Artigo - Curso de Informática, Universidade Federal do Rio Grande do Sul (UFRGS), Porto Alegre – RS – Brasil. 9 </w:t>
      </w:r>
      <w:proofErr w:type="gramStart"/>
      <w:r w:rsidRPr="531AB1A1">
        <w:rPr>
          <w:rFonts w:ascii="Arial" w:eastAsia="Arial" w:hAnsi="Arial" w:cs="Arial"/>
        </w:rPr>
        <w:t>Jun.</w:t>
      </w:r>
      <w:proofErr w:type="gramEnd"/>
      <w:r w:rsidRPr="531AB1A1">
        <w:rPr>
          <w:rFonts w:ascii="Arial" w:eastAsia="Arial" w:hAnsi="Arial" w:cs="Arial"/>
        </w:rPr>
        <w:t xml:space="preserve"> 2015. Disponível em: </w:t>
      </w:r>
      <w:hyperlink r:id="rId114">
        <w:r w:rsidRPr="531AB1A1">
          <w:rPr>
            <w:rStyle w:val="Hyperlink"/>
            <w:rFonts w:ascii="Arial" w:eastAsia="Arial" w:hAnsi="Arial" w:cs="Arial"/>
            <w:color w:val="467886"/>
            <w:u w:val="single"/>
          </w:rPr>
          <w:t>https://www.researchgate.net/publication/268434484_Estudo_e_Aplicacao_de_Padroes</w:t>
        </w:r>
      </w:hyperlink>
      <w:r w:rsidRPr="531AB1A1">
        <w:rPr>
          <w:rFonts w:ascii="Arial" w:eastAsia="Arial" w:hAnsi="Arial" w:cs="Arial"/>
        </w:rPr>
        <w:t>. Acesso em: 1 out. 2024.</w:t>
      </w:r>
    </w:p>
    <w:p w14:paraId="28C988F5" w14:textId="420A4C29" w:rsidR="6A54A31F" w:rsidRDefault="531AB1A1" w:rsidP="1E806E08">
      <w:pPr>
        <w:spacing w:after="160" w:line="360" w:lineRule="auto"/>
        <w:jc w:val="both"/>
      </w:pPr>
      <w:r w:rsidRPr="531AB1A1">
        <w:rPr>
          <w:rFonts w:ascii="Arial" w:eastAsia="Arial" w:hAnsi="Arial" w:cs="Arial"/>
        </w:rPr>
        <w:t xml:space="preserve"> </w:t>
      </w:r>
    </w:p>
    <w:p w14:paraId="01ED1D73" w14:textId="7491678C" w:rsidR="6A54A31F" w:rsidRDefault="531AB1A1" w:rsidP="1E806E08">
      <w:pPr>
        <w:spacing w:after="160" w:line="360" w:lineRule="auto"/>
        <w:jc w:val="both"/>
      </w:pPr>
      <w:r w:rsidRPr="531AB1A1">
        <w:rPr>
          <w:rFonts w:ascii="Arial" w:eastAsia="Arial" w:hAnsi="Arial" w:cs="Arial"/>
        </w:rPr>
        <w:t xml:space="preserve">VIACEP. </w:t>
      </w:r>
      <w:proofErr w:type="spellStart"/>
      <w:r w:rsidRPr="531AB1A1">
        <w:rPr>
          <w:rFonts w:ascii="Arial" w:eastAsia="Arial" w:hAnsi="Arial" w:cs="Arial"/>
          <w:b/>
          <w:bCs/>
        </w:rPr>
        <w:t>ViaCEP</w:t>
      </w:r>
      <w:proofErr w:type="spellEnd"/>
      <w:r w:rsidRPr="531AB1A1">
        <w:rPr>
          <w:rFonts w:ascii="Arial" w:eastAsia="Arial" w:hAnsi="Arial" w:cs="Arial"/>
          <w:b/>
          <w:bCs/>
        </w:rPr>
        <w:t>: Consulte CEPs de todo o Brasil</w:t>
      </w:r>
      <w:r w:rsidRPr="531AB1A1">
        <w:rPr>
          <w:rFonts w:ascii="Arial" w:eastAsia="Arial" w:hAnsi="Arial" w:cs="Arial"/>
        </w:rPr>
        <w:t xml:space="preserve">. </w:t>
      </w:r>
      <w:proofErr w:type="spellStart"/>
      <w:r w:rsidRPr="531AB1A1">
        <w:rPr>
          <w:rFonts w:ascii="Arial" w:eastAsia="Arial" w:hAnsi="Arial" w:cs="Arial"/>
        </w:rPr>
        <w:t>ViaCEP</w:t>
      </w:r>
      <w:proofErr w:type="spellEnd"/>
      <w:r w:rsidRPr="531AB1A1">
        <w:rPr>
          <w:rFonts w:ascii="Arial" w:eastAsia="Arial" w:hAnsi="Arial" w:cs="Arial"/>
        </w:rPr>
        <w:t xml:space="preserve">, 2023. Disponível em: </w:t>
      </w:r>
      <w:hyperlink r:id="rId115">
        <w:r w:rsidRPr="531AB1A1">
          <w:rPr>
            <w:rStyle w:val="Hyperlink"/>
            <w:rFonts w:ascii="Arial" w:eastAsia="Arial" w:hAnsi="Arial" w:cs="Arial"/>
          </w:rPr>
          <w:t>https://viacep.com.br</w:t>
        </w:r>
      </w:hyperlink>
      <w:r w:rsidRPr="531AB1A1">
        <w:rPr>
          <w:rFonts w:ascii="Arial" w:eastAsia="Arial" w:hAnsi="Arial" w:cs="Arial"/>
        </w:rPr>
        <w:t>. Acesso em: 11 nov. 2024.</w:t>
      </w:r>
    </w:p>
    <w:p w14:paraId="0231DB63" w14:textId="556D5F56" w:rsidR="1E806E08" w:rsidRDefault="1E806E08" w:rsidP="1E806E08">
      <w:pPr>
        <w:spacing w:before="240" w:after="240" w:line="360" w:lineRule="auto"/>
        <w:jc w:val="both"/>
        <w:rPr>
          <w:rFonts w:ascii="Arial" w:eastAsia="Arial" w:hAnsi="Arial" w:cs="Arial"/>
          <w:lang w:val="en-US"/>
        </w:rPr>
      </w:pPr>
    </w:p>
    <w:p w14:paraId="1C7B11FB" w14:textId="4E4D9C4C" w:rsidR="60B792D4" w:rsidRDefault="60B792D4" w:rsidP="60B792D4">
      <w:pPr>
        <w:spacing w:line="360" w:lineRule="auto"/>
        <w:rPr>
          <w:rFonts w:ascii="Arial" w:eastAsia="Arial" w:hAnsi="Arial" w:cs="Arial"/>
          <w:color w:val="333333"/>
        </w:rPr>
      </w:pPr>
    </w:p>
    <w:p w14:paraId="6DAAEE49" w14:textId="4CB17CCA" w:rsidR="1E806E08" w:rsidRDefault="1E806E08" w:rsidP="1E806E08">
      <w:pPr>
        <w:spacing w:line="360" w:lineRule="auto"/>
        <w:rPr>
          <w:rFonts w:ascii="Arial" w:eastAsia="Arial" w:hAnsi="Arial" w:cs="Arial"/>
          <w:color w:val="333333"/>
        </w:rPr>
      </w:pPr>
    </w:p>
    <w:p w14:paraId="3A19D493" w14:textId="47CD3F3F" w:rsidR="1E806E08" w:rsidRDefault="1E806E08" w:rsidP="1E806E08">
      <w:pPr>
        <w:spacing w:line="360" w:lineRule="auto"/>
        <w:rPr>
          <w:rFonts w:ascii="Arial" w:eastAsia="Arial" w:hAnsi="Arial" w:cs="Arial"/>
          <w:color w:val="333333"/>
        </w:rPr>
      </w:pPr>
    </w:p>
    <w:p w14:paraId="7490FBF9" w14:textId="7171A18A" w:rsidR="1E806E08" w:rsidRDefault="1E806E08" w:rsidP="1E806E08">
      <w:pPr>
        <w:spacing w:line="360" w:lineRule="auto"/>
        <w:rPr>
          <w:rFonts w:ascii="Arial" w:eastAsia="Arial" w:hAnsi="Arial" w:cs="Arial"/>
          <w:color w:val="333333"/>
        </w:rPr>
      </w:pPr>
    </w:p>
    <w:p w14:paraId="34962162" w14:textId="738CF145" w:rsidR="1E806E08" w:rsidRDefault="1E806E08" w:rsidP="1E806E08">
      <w:pPr>
        <w:spacing w:line="360" w:lineRule="auto"/>
        <w:rPr>
          <w:rFonts w:ascii="Arial" w:eastAsia="Arial" w:hAnsi="Arial" w:cs="Arial"/>
          <w:color w:val="333333"/>
        </w:rPr>
      </w:pPr>
    </w:p>
    <w:p w14:paraId="361A496A" w14:textId="4FE59FCF" w:rsidR="1E806E08" w:rsidRDefault="1E806E08" w:rsidP="1E806E08">
      <w:pPr>
        <w:spacing w:line="360" w:lineRule="auto"/>
        <w:rPr>
          <w:rFonts w:ascii="Arial" w:eastAsia="Arial" w:hAnsi="Arial" w:cs="Arial"/>
          <w:color w:val="333333"/>
        </w:rPr>
      </w:pPr>
    </w:p>
    <w:p w14:paraId="0BF34539" w14:textId="066093E9" w:rsidR="1E806E08" w:rsidRDefault="1E806E08" w:rsidP="1E806E08">
      <w:pPr>
        <w:spacing w:line="360" w:lineRule="auto"/>
        <w:rPr>
          <w:rFonts w:ascii="Arial" w:eastAsia="Arial" w:hAnsi="Arial" w:cs="Arial"/>
          <w:color w:val="333333"/>
        </w:rPr>
      </w:pPr>
    </w:p>
    <w:p w14:paraId="0FD4FAED" w14:textId="0EAA622E" w:rsidR="1E806E08" w:rsidRDefault="1E806E08" w:rsidP="1E806E08">
      <w:pPr>
        <w:spacing w:line="360" w:lineRule="auto"/>
        <w:rPr>
          <w:rFonts w:ascii="Arial" w:eastAsia="Arial" w:hAnsi="Arial" w:cs="Arial"/>
          <w:color w:val="333333"/>
        </w:rPr>
      </w:pPr>
    </w:p>
    <w:p w14:paraId="4A9FC38A" w14:textId="0CF6A9A8" w:rsidR="1E806E08" w:rsidRDefault="1E806E08" w:rsidP="1E806E08">
      <w:pPr>
        <w:spacing w:line="360" w:lineRule="auto"/>
        <w:rPr>
          <w:rFonts w:ascii="Arial" w:eastAsia="Arial" w:hAnsi="Arial" w:cs="Arial"/>
          <w:color w:val="333333"/>
        </w:rPr>
      </w:pPr>
    </w:p>
    <w:p w14:paraId="77A52294" w14:textId="77777777" w:rsidR="00824060" w:rsidRDefault="00824060">
      <w:pPr>
        <w:pStyle w:val="P2"/>
        <w:ind w:left="142"/>
        <w:rPr>
          <w:rFonts w:ascii="Arial" w:hAnsi="Arial" w:cs="Arial"/>
          <w:sz w:val="24"/>
          <w:szCs w:val="24"/>
        </w:rPr>
      </w:pPr>
    </w:p>
    <w:p w14:paraId="007DCDA8" w14:textId="77777777" w:rsidR="00824060" w:rsidRDefault="00824060">
      <w:pPr>
        <w:pStyle w:val="P2"/>
        <w:ind w:left="142"/>
        <w:rPr>
          <w:rFonts w:ascii="Arial" w:hAnsi="Arial" w:cs="Arial"/>
          <w:sz w:val="24"/>
          <w:szCs w:val="24"/>
        </w:rPr>
      </w:pPr>
    </w:p>
    <w:p w14:paraId="450EA2D7" w14:textId="77777777" w:rsidR="00824060" w:rsidRDefault="00824060">
      <w:pPr>
        <w:pStyle w:val="P2"/>
        <w:ind w:left="142"/>
        <w:rPr>
          <w:rFonts w:ascii="Arial" w:hAnsi="Arial" w:cs="Arial"/>
          <w:sz w:val="24"/>
          <w:szCs w:val="24"/>
        </w:rPr>
      </w:pPr>
    </w:p>
    <w:p w14:paraId="121FD38A" w14:textId="77777777" w:rsidR="00824060" w:rsidRDefault="00824060" w:rsidP="009D01E4">
      <w:pPr>
        <w:pStyle w:val="P2"/>
        <w:ind w:left="0"/>
        <w:rPr>
          <w:rFonts w:ascii="Arial" w:hAnsi="Arial" w:cs="Arial"/>
          <w:sz w:val="24"/>
          <w:szCs w:val="24"/>
        </w:rPr>
      </w:pPr>
    </w:p>
    <w:p w14:paraId="5C8C6B09" w14:textId="6BDDD435" w:rsidR="00824060" w:rsidRDefault="00824060">
      <w:pPr>
        <w:pStyle w:val="P2"/>
        <w:ind w:left="142"/>
        <w:rPr>
          <w:rFonts w:ascii="Arial" w:hAnsi="Arial" w:cs="Arial"/>
          <w:sz w:val="24"/>
          <w:szCs w:val="24"/>
        </w:rPr>
      </w:pPr>
    </w:p>
    <w:p w14:paraId="7EA96646" w14:textId="5DD42BA2" w:rsidR="00824060" w:rsidRDefault="531AB1A1" w:rsidP="1E806E08">
      <w:pPr>
        <w:pStyle w:val="Ttulo1"/>
        <w:numPr>
          <w:ilvl w:val="0"/>
          <w:numId w:val="0"/>
        </w:numPr>
        <w:spacing w:before="0" w:after="0" w:line="360" w:lineRule="auto"/>
        <w:ind w:left="142"/>
        <w:rPr>
          <w:rFonts w:ascii="Arial" w:hAnsi="Arial" w:cs="Arial"/>
          <w:sz w:val="24"/>
          <w:szCs w:val="24"/>
          <w:lang w:val="en-US"/>
        </w:rPr>
      </w:pPr>
      <w:bookmarkStart w:id="188" w:name="__RefHeading___Toc452970579"/>
      <w:bookmarkStart w:id="189" w:name="_Toc606773346"/>
      <w:bookmarkStart w:id="190" w:name="_Toc1973323076"/>
      <w:bookmarkStart w:id="191" w:name="_Toc168250121"/>
      <w:bookmarkStart w:id="192" w:name="_Toc168250521"/>
      <w:bookmarkStart w:id="193" w:name="_Toc168694189"/>
      <w:bookmarkStart w:id="194" w:name="_Toc183291705"/>
      <w:r w:rsidRPr="531AB1A1">
        <w:rPr>
          <w:rFonts w:ascii="Arial" w:hAnsi="Arial" w:cs="Arial"/>
          <w:sz w:val="24"/>
          <w:szCs w:val="24"/>
        </w:rPr>
        <w:t>APÊNDICE</w:t>
      </w:r>
      <w:bookmarkEnd w:id="188"/>
      <w:r w:rsidRPr="531AB1A1">
        <w:rPr>
          <w:rFonts w:ascii="Arial" w:hAnsi="Arial" w:cs="Arial"/>
          <w:sz w:val="24"/>
          <w:szCs w:val="24"/>
        </w:rPr>
        <w:t xml:space="preserve"> A – INSTRUMENTO DE PESQUISA</w:t>
      </w:r>
      <w:bookmarkEnd w:id="189"/>
      <w:bookmarkEnd w:id="190"/>
      <w:bookmarkEnd w:id="191"/>
      <w:bookmarkEnd w:id="192"/>
      <w:bookmarkEnd w:id="193"/>
      <w:bookmarkEnd w:id="194"/>
    </w:p>
    <w:p w14:paraId="5EDD2272" w14:textId="54C556A2" w:rsidR="00824060" w:rsidRDefault="00824060" w:rsidP="1E806E08">
      <w:pPr>
        <w:spacing w:line="259" w:lineRule="auto"/>
        <w:jc w:val="both"/>
        <w:rPr>
          <w:rFonts w:ascii="Arial" w:eastAsia="Arial" w:hAnsi="Arial" w:cs="Arial"/>
          <w:b/>
          <w:bCs/>
        </w:rPr>
      </w:pPr>
    </w:p>
    <w:p w14:paraId="1C73B61E" w14:textId="6C485CB1" w:rsidR="00824060" w:rsidRDefault="531AB1A1" w:rsidP="1E806E08">
      <w:pPr>
        <w:spacing w:line="360" w:lineRule="auto"/>
        <w:jc w:val="both"/>
        <w:rPr>
          <w:rFonts w:ascii="Arial" w:eastAsia="Arial" w:hAnsi="Arial" w:cs="Arial"/>
          <w:b/>
          <w:bCs/>
        </w:rPr>
      </w:pPr>
      <w:bookmarkStart w:id="195" w:name="_Toc1880143472"/>
      <w:bookmarkStart w:id="196" w:name="_Toc253816266"/>
      <w:bookmarkStart w:id="197" w:name="_Toc168250122"/>
      <w:bookmarkStart w:id="198" w:name="_Toc168250522"/>
      <w:bookmarkStart w:id="199" w:name="_Toc168694190"/>
      <w:r w:rsidRPr="531AB1A1">
        <w:rPr>
          <w:rFonts w:ascii="Arial" w:eastAsia="Arial" w:hAnsi="Arial" w:cs="Arial"/>
          <w:b/>
          <w:bCs/>
        </w:rPr>
        <w:t>Levantamento dos Requisitos do Sistema de Software</w:t>
      </w:r>
      <w:bookmarkEnd w:id="195"/>
      <w:bookmarkEnd w:id="196"/>
      <w:bookmarkEnd w:id="197"/>
      <w:bookmarkEnd w:id="198"/>
      <w:bookmarkEnd w:id="199"/>
    </w:p>
    <w:p w14:paraId="3A84AD31" w14:textId="497263EF" w:rsidR="1E806E08" w:rsidRDefault="1E806E08" w:rsidP="1E806E08">
      <w:pPr>
        <w:spacing w:line="360" w:lineRule="auto"/>
        <w:ind w:firstLine="708"/>
        <w:jc w:val="both"/>
        <w:rPr>
          <w:rFonts w:ascii="Arial" w:eastAsia="Arial" w:hAnsi="Arial" w:cs="Arial"/>
        </w:rPr>
      </w:pPr>
    </w:p>
    <w:p w14:paraId="4B97C92F" w14:textId="38E5634B" w:rsidR="00824060" w:rsidRDefault="531AB1A1" w:rsidP="1E806E08">
      <w:pPr>
        <w:spacing w:line="360" w:lineRule="auto"/>
        <w:ind w:firstLine="708"/>
        <w:jc w:val="both"/>
      </w:pPr>
      <w:r w:rsidRPr="531AB1A1">
        <w:rPr>
          <w:rFonts w:ascii="Arial" w:eastAsia="Arial" w:hAnsi="Arial" w:cs="Arial"/>
        </w:rPr>
        <w:t xml:space="preserve">O processo de desenvolvimento de software é complexo, que exige uma compreensão profunda das necessidades e expectativas dos usuários finais. A etapa crucial nesse processo é o levantamento de requisitos do sistema de software, pois é a base sobre a qual todo o projeto será construído. Este capítulo servirá como base </w:t>
      </w:r>
      <w:r w:rsidRPr="531AB1A1">
        <w:rPr>
          <w:rFonts w:ascii="Arial" w:eastAsia="Arial" w:hAnsi="Arial" w:cs="Arial"/>
        </w:rPr>
        <w:lastRenderedPageBreak/>
        <w:t>sólida para o desenvolvimento do sistema de software que será abordado neste trabalho de conclusão de curso. Será Apresentado o levantamento dos requisitos do Sistema de Software e a forma de extração dos Requisitos.</w:t>
      </w:r>
    </w:p>
    <w:p w14:paraId="65D39275" w14:textId="594D15FA" w:rsidR="1E806E08" w:rsidRDefault="1E806E08" w:rsidP="1E806E08">
      <w:pPr>
        <w:spacing w:line="360" w:lineRule="auto"/>
        <w:jc w:val="both"/>
        <w:rPr>
          <w:rFonts w:ascii="Arial" w:eastAsia="Arial" w:hAnsi="Arial" w:cs="Arial"/>
          <w:b/>
          <w:bCs/>
        </w:rPr>
      </w:pPr>
    </w:p>
    <w:p w14:paraId="2732053C" w14:textId="6DFEFF90" w:rsidR="00824060" w:rsidRDefault="531AB1A1" w:rsidP="1E806E08">
      <w:pPr>
        <w:spacing w:line="360" w:lineRule="auto"/>
        <w:jc w:val="both"/>
        <w:rPr>
          <w:rFonts w:ascii="Arial" w:eastAsia="Arial" w:hAnsi="Arial" w:cs="Arial"/>
          <w:b/>
          <w:bCs/>
        </w:rPr>
      </w:pPr>
      <w:bookmarkStart w:id="200" w:name="_Toc1636251614"/>
      <w:bookmarkStart w:id="201" w:name="_Toc1108614840"/>
      <w:bookmarkStart w:id="202" w:name="_Toc168250123"/>
      <w:bookmarkStart w:id="203" w:name="_Toc168250523"/>
      <w:bookmarkStart w:id="204" w:name="_Toc168694191"/>
      <w:r w:rsidRPr="531AB1A1">
        <w:rPr>
          <w:rFonts w:ascii="Arial" w:eastAsia="Arial" w:hAnsi="Arial" w:cs="Arial"/>
          <w:b/>
          <w:bCs/>
        </w:rPr>
        <w:t>Extração de Requisitos</w:t>
      </w:r>
      <w:bookmarkEnd w:id="200"/>
      <w:bookmarkEnd w:id="201"/>
      <w:bookmarkEnd w:id="202"/>
      <w:bookmarkEnd w:id="203"/>
      <w:bookmarkEnd w:id="204"/>
    </w:p>
    <w:p w14:paraId="7779845B" w14:textId="46955BA7" w:rsidR="00824060" w:rsidRDefault="00824060" w:rsidP="1E806E08">
      <w:pPr>
        <w:spacing w:line="360" w:lineRule="auto"/>
        <w:jc w:val="both"/>
      </w:pPr>
    </w:p>
    <w:p w14:paraId="60883506" w14:textId="687D56A7" w:rsidR="00824060" w:rsidRDefault="531AB1A1" w:rsidP="078076E3">
      <w:pPr>
        <w:spacing w:line="360" w:lineRule="auto"/>
        <w:ind w:firstLine="432"/>
        <w:jc w:val="both"/>
        <w:rPr>
          <w:rFonts w:ascii="Arial" w:eastAsia="Arial" w:hAnsi="Arial" w:cs="Arial"/>
        </w:rPr>
      </w:pPr>
      <w:r w:rsidRPr="531AB1A1">
        <w:rPr>
          <w:rFonts w:ascii="Arial" w:eastAsia="Arial" w:hAnsi="Arial" w:cs="Arial"/>
        </w:rPr>
        <w:t>No processo de extração de requisitos, foi escolhido a utilização de um questionário online, optando por essa abordagem devido à sua eficácia em coletar informações de forma estruturada e abrangente.</w:t>
      </w:r>
    </w:p>
    <w:p w14:paraId="416AE98A" w14:textId="278C2B60" w:rsidR="00824060" w:rsidRDefault="531AB1A1" w:rsidP="078076E3">
      <w:pPr>
        <w:spacing w:before="240" w:after="240" w:line="360" w:lineRule="auto"/>
        <w:jc w:val="both"/>
        <w:rPr>
          <w:rFonts w:ascii="Arial" w:eastAsia="Arial" w:hAnsi="Arial" w:cs="Arial"/>
        </w:rPr>
      </w:pPr>
      <w:r w:rsidRPr="531AB1A1">
        <w:rPr>
          <w:rFonts w:ascii="Arial" w:eastAsia="Arial" w:hAnsi="Arial" w:cs="Arial"/>
        </w:rPr>
        <w:t xml:space="preserve">Link do questionário: </w:t>
      </w:r>
      <w:hyperlink r:id="rId116">
        <w:r w:rsidRPr="531AB1A1">
          <w:rPr>
            <w:rFonts w:ascii="Arial" w:eastAsia="Arial" w:hAnsi="Arial" w:cs="Arial"/>
          </w:rPr>
          <w:t>https://forms.gle/oTDUjvQfJZXWjbnz5</w:t>
        </w:r>
      </w:hyperlink>
    </w:p>
    <w:p w14:paraId="4841C203" w14:textId="36B38F05" w:rsidR="00824060" w:rsidRDefault="531AB1A1" w:rsidP="1E806E08">
      <w:pPr>
        <w:spacing w:line="360" w:lineRule="auto"/>
        <w:jc w:val="both"/>
        <w:rPr>
          <w:rFonts w:ascii="Arial" w:eastAsia="Arial" w:hAnsi="Arial" w:cs="Arial"/>
        </w:rPr>
      </w:pPr>
      <w:r w:rsidRPr="531AB1A1">
        <w:rPr>
          <w:rFonts w:ascii="Arial" w:eastAsia="Arial" w:hAnsi="Arial" w:cs="Arial"/>
          <w:b/>
          <w:bCs/>
        </w:rPr>
        <w:t>Análise da Coleta de Requisitos</w:t>
      </w:r>
    </w:p>
    <w:p w14:paraId="10D985F3" w14:textId="311520CA" w:rsidR="1E806E08" w:rsidRDefault="1E806E08" w:rsidP="1E806E08">
      <w:pPr>
        <w:spacing w:line="360" w:lineRule="auto"/>
        <w:jc w:val="both"/>
        <w:rPr>
          <w:rFonts w:ascii="Arial" w:eastAsia="Arial" w:hAnsi="Arial" w:cs="Arial"/>
        </w:rPr>
      </w:pPr>
    </w:p>
    <w:p w14:paraId="6EB4B7F1" w14:textId="6DA489EB" w:rsidR="00824060" w:rsidRDefault="531AB1A1" w:rsidP="1E806E08">
      <w:pPr>
        <w:spacing w:before="240" w:after="240" w:line="360" w:lineRule="auto"/>
        <w:jc w:val="both"/>
        <w:rPr>
          <w:rFonts w:ascii="Arial" w:eastAsia="Arial" w:hAnsi="Arial" w:cs="Arial"/>
        </w:rPr>
      </w:pPr>
      <w:r w:rsidRPr="531AB1A1">
        <w:rPr>
          <w:rFonts w:ascii="Arial" w:eastAsia="Arial" w:hAnsi="Arial" w:cs="Arial"/>
        </w:rPr>
        <w:t>A extração de requisitos é uma fase crítica no ciclo de desenvolvimento de software, na qual as informações essenciais para o projeto são identificadas, documentadas e analisadas. Este capítulo se dedica a uma análise detalhada das 97 respostas obtidas do processo de extração de requisitos utilizado neste trabalho.</w:t>
      </w:r>
    </w:p>
    <w:p w14:paraId="497DE6A3" w14:textId="6C437722" w:rsidR="00824060" w:rsidRPr="00FC23B9" w:rsidRDefault="531AB1A1" w:rsidP="1E806E08">
      <w:pPr>
        <w:spacing w:line="360" w:lineRule="auto"/>
        <w:jc w:val="center"/>
        <w:rPr>
          <w:rFonts w:ascii="Arial" w:hAnsi="Arial" w:cs="Arial"/>
          <w:sz w:val="20"/>
          <w:szCs w:val="20"/>
        </w:rPr>
      </w:pPr>
      <w:r w:rsidRPr="531AB1A1">
        <w:rPr>
          <w:rFonts w:ascii="Arial" w:hAnsi="Arial" w:cs="Arial"/>
          <w:b/>
          <w:bCs/>
          <w:color w:val="000000" w:themeColor="text1"/>
          <w:sz w:val="20"/>
          <w:szCs w:val="20"/>
        </w:rPr>
        <w:t xml:space="preserve">Gráfico 1 </w:t>
      </w:r>
      <w:r w:rsidRPr="531AB1A1">
        <w:rPr>
          <w:rFonts w:ascii="Arial" w:hAnsi="Arial" w:cs="Arial"/>
          <w:color w:val="000000" w:themeColor="text1"/>
          <w:sz w:val="20"/>
          <w:szCs w:val="20"/>
        </w:rPr>
        <w:t>– Pergunta 1</w:t>
      </w:r>
    </w:p>
    <w:p w14:paraId="72FA682B" w14:textId="0B5ACF87" w:rsidR="00824060" w:rsidRDefault="531AB1A1" w:rsidP="1E806E08">
      <w:pPr>
        <w:spacing w:before="240" w:after="240" w:line="360" w:lineRule="auto"/>
        <w:jc w:val="center"/>
      </w:pPr>
      <w:r>
        <w:t xml:space="preserve"> </w:t>
      </w:r>
      <w:r w:rsidR="1F16D255">
        <w:rPr>
          <w:noProof/>
        </w:rPr>
        <w:drawing>
          <wp:inline distT="0" distB="0" distL="0" distR="0" wp14:anchorId="65D112C3" wp14:editId="56344F86">
            <wp:extent cx="5266665" cy="2219048"/>
            <wp:effectExtent l="0" t="0" r="0" b="0"/>
            <wp:docPr id="1692029891" name="Imagem 1692029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692029891"/>
                    <pic:cNvPicPr/>
                  </pic:nvPicPr>
                  <pic:blipFill>
                    <a:blip r:embed="rId117">
                      <a:extLst>
                        <a:ext uri="{28A0092B-C50C-407E-A947-70E740481C1C}">
                          <a14:useLocalDpi xmlns:a14="http://schemas.microsoft.com/office/drawing/2010/main" val="0"/>
                        </a:ext>
                      </a:extLst>
                    </a:blip>
                    <a:stretch>
                      <a:fillRect/>
                    </a:stretch>
                  </pic:blipFill>
                  <pic:spPr>
                    <a:xfrm>
                      <a:off x="0" y="0"/>
                      <a:ext cx="5266665" cy="2219048"/>
                    </a:xfrm>
                    <a:prstGeom prst="rect">
                      <a:avLst/>
                    </a:prstGeom>
                  </pic:spPr>
                </pic:pic>
              </a:graphicData>
            </a:graphic>
          </wp:inline>
        </w:drawing>
      </w:r>
    </w:p>
    <w:p w14:paraId="28D955AA" w14:textId="10F69FD6" w:rsidR="5181B3E6" w:rsidRDefault="531AB1A1" w:rsidP="1E806E08">
      <w:pPr>
        <w:spacing w:before="240" w:after="240" w:line="360" w:lineRule="auto"/>
        <w:jc w:val="center"/>
        <w:rPr>
          <w:rFonts w:ascii="Arial" w:hAnsi="Arial" w:cs="Arial"/>
          <w:sz w:val="20"/>
          <w:szCs w:val="20"/>
        </w:rPr>
      </w:pPr>
      <w:r w:rsidRPr="531AB1A1">
        <w:rPr>
          <w:rFonts w:ascii="Arial" w:hAnsi="Arial" w:cs="Arial"/>
          <w:sz w:val="20"/>
          <w:szCs w:val="20"/>
        </w:rPr>
        <w:t>Fonte: Autores (2023).</w:t>
      </w:r>
    </w:p>
    <w:p w14:paraId="53AC89EA" w14:textId="14E3EED8" w:rsidR="00824060" w:rsidRDefault="531AB1A1" w:rsidP="078076E3">
      <w:pPr>
        <w:spacing w:before="240" w:after="240" w:line="360" w:lineRule="auto"/>
        <w:jc w:val="both"/>
      </w:pPr>
      <w:r w:rsidRPr="531AB1A1">
        <w:rPr>
          <w:rFonts w:ascii="Roboto" w:eastAsia="Roboto" w:hAnsi="Roboto" w:cs="Roboto"/>
          <w:color w:val="202124"/>
        </w:rPr>
        <w:t xml:space="preserve">Ao examinarmos o gráfico de respostas da Figura 1, que se refere à pergunta 1 "Você já enfrentou ou deparou-se com algum tipo de problema nas vias públicas?", fica </w:t>
      </w:r>
      <w:r w:rsidRPr="531AB1A1">
        <w:rPr>
          <w:rFonts w:ascii="Roboto" w:eastAsia="Roboto" w:hAnsi="Roboto" w:cs="Roboto"/>
          <w:color w:val="202124"/>
        </w:rPr>
        <w:lastRenderedPageBreak/>
        <w:t>evidente que 94,8% das respostas indicam uma experiência afirmativa, enquanto 5,2% responderam negativamente.</w:t>
      </w:r>
    </w:p>
    <w:p w14:paraId="5148BA1E" w14:textId="63C72B2A" w:rsidR="00824060" w:rsidRDefault="531AB1A1" w:rsidP="078076E3">
      <w:pPr>
        <w:spacing w:before="240" w:after="240" w:line="360" w:lineRule="auto"/>
        <w:jc w:val="both"/>
        <w:rPr>
          <w:rFonts w:ascii="Roboto" w:eastAsia="Roboto" w:hAnsi="Roboto" w:cs="Roboto"/>
          <w:color w:val="202124"/>
        </w:rPr>
      </w:pPr>
      <w:r w:rsidRPr="531AB1A1">
        <w:rPr>
          <w:rFonts w:ascii="Roboto" w:eastAsia="Roboto" w:hAnsi="Roboto" w:cs="Roboto"/>
          <w:color w:val="202124"/>
        </w:rPr>
        <w:t xml:space="preserve">A constatação de que a maioria das pessoas enfrentou ou deparou-se com problemas nas vias públicas é de extrema relevância para o desenvolvimento de um software voltado para denunciar esses problemas, pois </w:t>
      </w:r>
      <w:proofErr w:type="spellStart"/>
      <w:r w:rsidRPr="531AB1A1">
        <w:rPr>
          <w:rFonts w:ascii="Roboto" w:eastAsia="Roboto" w:hAnsi="Roboto" w:cs="Roboto"/>
          <w:color w:val="202124"/>
        </w:rPr>
        <w:t>valida</w:t>
      </w:r>
      <w:proofErr w:type="spellEnd"/>
      <w:r w:rsidRPr="531AB1A1">
        <w:rPr>
          <w:rFonts w:ascii="Roboto" w:eastAsia="Roboto" w:hAnsi="Roboto" w:cs="Roboto"/>
          <w:color w:val="202124"/>
        </w:rPr>
        <w:t xml:space="preserve"> a necessidade do mesmo, demonstrando que há uma demanda real por soluções que auxiliem na resolução dessas questões.</w:t>
      </w:r>
    </w:p>
    <w:p w14:paraId="563A5F88" w14:textId="57DE4601" w:rsidR="00824060" w:rsidRPr="00FC23B9" w:rsidRDefault="531AB1A1" w:rsidP="1E806E08">
      <w:pPr>
        <w:spacing w:line="360" w:lineRule="auto"/>
        <w:jc w:val="center"/>
        <w:rPr>
          <w:rFonts w:ascii="Arial" w:hAnsi="Arial" w:cs="Arial"/>
          <w:sz w:val="20"/>
          <w:szCs w:val="20"/>
        </w:rPr>
      </w:pPr>
      <w:r w:rsidRPr="531AB1A1">
        <w:rPr>
          <w:rFonts w:ascii="Arial" w:hAnsi="Arial" w:cs="Arial"/>
          <w:b/>
          <w:bCs/>
          <w:color w:val="000000" w:themeColor="text1"/>
          <w:sz w:val="20"/>
          <w:szCs w:val="20"/>
        </w:rPr>
        <w:t xml:space="preserve">Gráfico 2 </w:t>
      </w:r>
      <w:r w:rsidRPr="531AB1A1">
        <w:rPr>
          <w:rFonts w:ascii="Arial" w:hAnsi="Arial" w:cs="Arial"/>
          <w:color w:val="000000" w:themeColor="text1"/>
          <w:sz w:val="20"/>
          <w:szCs w:val="20"/>
        </w:rPr>
        <w:t>– Pergunta 2</w:t>
      </w:r>
    </w:p>
    <w:p w14:paraId="4AAAFA50" w14:textId="1F0A746B" w:rsidR="00824060" w:rsidRDefault="531AB1A1" w:rsidP="1E806E08">
      <w:pPr>
        <w:spacing w:before="240" w:after="240" w:line="360" w:lineRule="auto"/>
        <w:jc w:val="center"/>
      </w:pPr>
      <w:r w:rsidRPr="531AB1A1">
        <w:rPr>
          <w:rFonts w:ascii="Arial" w:eastAsia="Arial" w:hAnsi="Arial" w:cs="Arial"/>
          <w:color w:val="000000" w:themeColor="text1"/>
        </w:rPr>
        <w:t xml:space="preserve"> </w:t>
      </w:r>
      <w:r w:rsidR="1F16D255">
        <w:rPr>
          <w:noProof/>
        </w:rPr>
        <w:drawing>
          <wp:inline distT="0" distB="0" distL="0" distR="0" wp14:anchorId="70DD72D7" wp14:editId="516A5D62">
            <wp:extent cx="5514285" cy="2504762"/>
            <wp:effectExtent l="0" t="0" r="0" b="0"/>
            <wp:docPr id="1651968258" name="Imagem 1651968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651968258"/>
                    <pic:cNvPicPr/>
                  </pic:nvPicPr>
                  <pic:blipFill>
                    <a:blip r:embed="rId118">
                      <a:extLst>
                        <a:ext uri="{28A0092B-C50C-407E-A947-70E740481C1C}">
                          <a14:useLocalDpi xmlns:a14="http://schemas.microsoft.com/office/drawing/2010/main" val="0"/>
                        </a:ext>
                      </a:extLst>
                    </a:blip>
                    <a:stretch>
                      <a:fillRect/>
                    </a:stretch>
                  </pic:blipFill>
                  <pic:spPr>
                    <a:xfrm>
                      <a:off x="0" y="0"/>
                      <a:ext cx="5514285" cy="2504762"/>
                    </a:xfrm>
                    <a:prstGeom prst="rect">
                      <a:avLst/>
                    </a:prstGeom>
                  </pic:spPr>
                </pic:pic>
              </a:graphicData>
            </a:graphic>
          </wp:inline>
        </w:drawing>
      </w:r>
    </w:p>
    <w:p w14:paraId="78494085" w14:textId="19037C63" w:rsidR="012189F3" w:rsidRDefault="531AB1A1" w:rsidP="1E806E08">
      <w:pPr>
        <w:spacing w:before="240" w:after="240" w:line="360" w:lineRule="auto"/>
        <w:jc w:val="center"/>
        <w:rPr>
          <w:rFonts w:ascii="Arial" w:hAnsi="Arial" w:cs="Arial"/>
          <w:sz w:val="20"/>
          <w:szCs w:val="20"/>
        </w:rPr>
      </w:pPr>
      <w:r w:rsidRPr="531AB1A1">
        <w:rPr>
          <w:rFonts w:ascii="Arial" w:hAnsi="Arial" w:cs="Arial"/>
          <w:sz w:val="20"/>
          <w:szCs w:val="20"/>
        </w:rPr>
        <w:t>Fonte: Autores (2023).</w:t>
      </w:r>
    </w:p>
    <w:p w14:paraId="5C861BE9" w14:textId="694C7165" w:rsidR="00824060" w:rsidRDefault="531AB1A1" w:rsidP="078076E3">
      <w:pPr>
        <w:spacing w:line="360" w:lineRule="auto"/>
        <w:ind w:firstLine="432"/>
        <w:jc w:val="both"/>
        <w:rPr>
          <w:rFonts w:ascii="Arial" w:eastAsia="Arial" w:hAnsi="Arial" w:cs="Arial"/>
        </w:rPr>
      </w:pPr>
      <w:r w:rsidRPr="531AB1A1">
        <w:rPr>
          <w:rFonts w:ascii="Arial" w:eastAsia="Arial" w:hAnsi="Arial" w:cs="Arial"/>
        </w:rPr>
        <w:t>Analisando o gráfico da figura 2, que se refere a pergunta 2 “Você já teve a necessidade de registrar uma reclamação ou denúncia relacionada às vias públicas?”, podemos observar que 61,9% das respostas foram negativas e 38,1% foram positivas.</w:t>
      </w:r>
    </w:p>
    <w:p w14:paraId="3BA49BB6" w14:textId="07347978" w:rsidR="00824060" w:rsidRDefault="531AB1A1" w:rsidP="078076E3">
      <w:pPr>
        <w:spacing w:line="360" w:lineRule="auto"/>
        <w:ind w:firstLine="432"/>
        <w:jc w:val="both"/>
        <w:rPr>
          <w:rFonts w:ascii="Arial" w:eastAsia="Arial" w:hAnsi="Arial" w:cs="Arial"/>
        </w:rPr>
      </w:pPr>
      <w:r w:rsidRPr="531AB1A1">
        <w:rPr>
          <w:rFonts w:ascii="Arial" w:eastAsia="Arial" w:hAnsi="Arial" w:cs="Arial"/>
        </w:rPr>
        <w:t>Isso pode nos mostrar que a maioria das pessoas não sentem à vontade/necessidade de chegar a registrar uma reclamação ou denuncia pelos canais atuais.</w:t>
      </w:r>
    </w:p>
    <w:p w14:paraId="7B5D0A2A" w14:textId="2E0464BA" w:rsidR="00824060" w:rsidRPr="00FC23B9" w:rsidRDefault="531AB1A1" w:rsidP="1E806E08">
      <w:pPr>
        <w:spacing w:line="360" w:lineRule="auto"/>
        <w:jc w:val="center"/>
        <w:rPr>
          <w:rFonts w:ascii="Arial" w:hAnsi="Arial" w:cs="Arial"/>
          <w:sz w:val="20"/>
          <w:szCs w:val="20"/>
        </w:rPr>
      </w:pPr>
      <w:r w:rsidRPr="531AB1A1">
        <w:rPr>
          <w:rFonts w:ascii="Arial" w:hAnsi="Arial" w:cs="Arial"/>
          <w:b/>
          <w:bCs/>
          <w:color w:val="000000" w:themeColor="text1"/>
          <w:sz w:val="20"/>
          <w:szCs w:val="20"/>
        </w:rPr>
        <w:t xml:space="preserve">Gráfico 3 </w:t>
      </w:r>
      <w:r w:rsidRPr="531AB1A1">
        <w:rPr>
          <w:rFonts w:ascii="Arial" w:hAnsi="Arial" w:cs="Arial"/>
          <w:color w:val="000000" w:themeColor="text1"/>
          <w:sz w:val="20"/>
          <w:szCs w:val="20"/>
        </w:rPr>
        <w:t>– Pergunta 3</w:t>
      </w:r>
    </w:p>
    <w:p w14:paraId="244E733B" w14:textId="6AD4CFD0" w:rsidR="00824060" w:rsidRDefault="531AB1A1" w:rsidP="1E806E08">
      <w:pPr>
        <w:spacing w:before="240" w:after="240" w:line="360" w:lineRule="auto"/>
        <w:jc w:val="center"/>
      </w:pPr>
      <w:r>
        <w:lastRenderedPageBreak/>
        <w:t xml:space="preserve"> </w:t>
      </w:r>
      <w:r w:rsidR="1F16D255">
        <w:rPr>
          <w:noProof/>
        </w:rPr>
        <w:drawing>
          <wp:inline distT="0" distB="0" distL="0" distR="0" wp14:anchorId="31559F61" wp14:editId="65653512">
            <wp:extent cx="5114285" cy="2152381"/>
            <wp:effectExtent l="0" t="0" r="0" b="0"/>
            <wp:docPr id="532874160" name="Imagem 532874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32874160"/>
                    <pic:cNvPicPr/>
                  </pic:nvPicPr>
                  <pic:blipFill>
                    <a:blip r:embed="rId119">
                      <a:extLst>
                        <a:ext uri="{28A0092B-C50C-407E-A947-70E740481C1C}">
                          <a14:useLocalDpi xmlns:a14="http://schemas.microsoft.com/office/drawing/2010/main" val="0"/>
                        </a:ext>
                      </a:extLst>
                    </a:blip>
                    <a:stretch>
                      <a:fillRect/>
                    </a:stretch>
                  </pic:blipFill>
                  <pic:spPr>
                    <a:xfrm>
                      <a:off x="0" y="0"/>
                      <a:ext cx="5114285" cy="2152381"/>
                    </a:xfrm>
                    <a:prstGeom prst="rect">
                      <a:avLst/>
                    </a:prstGeom>
                  </pic:spPr>
                </pic:pic>
              </a:graphicData>
            </a:graphic>
          </wp:inline>
        </w:drawing>
      </w:r>
    </w:p>
    <w:p w14:paraId="6AD1B691" w14:textId="180A4A49" w:rsidR="00824060" w:rsidRPr="00FC23B9" w:rsidRDefault="531AB1A1" w:rsidP="078076E3">
      <w:pPr>
        <w:spacing w:before="240" w:after="240" w:line="360" w:lineRule="auto"/>
        <w:jc w:val="center"/>
        <w:rPr>
          <w:rFonts w:ascii="Arial" w:hAnsi="Arial" w:cs="Arial"/>
          <w:sz w:val="20"/>
          <w:szCs w:val="20"/>
        </w:rPr>
      </w:pPr>
      <w:r w:rsidRPr="531AB1A1">
        <w:rPr>
          <w:rFonts w:ascii="Arial" w:hAnsi="Arial" w:cs="Arial"/>
          <w:sz w:val="20"/>
          <w:szCs w:val="20"/>
        </w:rPr>
        <w:t>Fonte: Autores (2023).</w:t>
      </w:r>
    </w:p>
    <w:p w14:paraId="594D27A2" w14:textId="0CA038F8" w:rsidR="00824060" w:rsidRDefault="531AB1A1" w:rsidP="078076E3">
      <w:pPr>
        <w:spacing w:before="240" w:after="240" w:line="360" w:lineRule="auto"/>
        <w:jc w:val="both"/>
        <w:rPr>
          <w:rFonts w:ascii="Arial" w:eastAsia="Arial" w:hAnsi="Arial" w:cs="Arial"/>
        </w:rPr>
      </w:pPr>
      <w:r w:rsidRPr="531AB1A1">
        <w:rPr>
          <w:rFonts w:ascii="Arial" w:eastAsia="Arial" w:hAnsi="Arial" w:cs="Arial"/>
        </w:rPr>
        <w:t>Analisando o gráfico da figura 3, referente a pergunta 3 “Se sim, essa reclamação foi resolvida?” que se relaciona com a pergunta 2. fica claro que 70,8% nunca abriu uma denúncia/reclamação, 9,4% já abriram uma reclamação e seu problema foi resolvido e que 19,8% não tiveram a sua reclamação resolvida.</w:t>
      </w:r>
    </w:p>
    <w:p w14:paraId="7A1CAEC6" w14:textId="511ACCF1" w:rsidR="00824060" w:rsidRDefault="531AB1A1" w:rsidP="078076E3">
      <w:pPr>
        <w:spacing w:before="240" w:after="240" w:line="360" w:lineRule="auto"/>
        <w:jc w:val="both"/>
        <w:rPr>
          <w:rFonts w:ascii="Arial" w:eastAsia="Arial" w:hAnsi="Arial" w:cs="Arial"/>
        </w:rPr>
      </w:pPr>
      <w:r w:rsidRPr="531AB1A1">
        <w:rPr>
          <w:rFonts w:ascii="Arial" w:eastAsia="Arial" w:hAnsi="Arial" w:cs="Arial"/>
        </w:rPr>
        <w:t>Podemos levar em consideração que a maioria das pessoas que fizeram uma reclamação não obtiveram resposta, nos indicando que o sistema atual tem uma “falha”, abrindo um possível espaço para desenvolvimento de um novo software na área.</w:t>
      </w:r>
    </w:p>
    <w:p w14:paraId="247B44C0" w14:textId="73E75BD4" w:rsidR="00824060" w:rsidRPr="00FC23B9" w:rsidRDefault="531AB1A1" w:rsidP="1E806E08">
      <w:pPr>
        <w:spacing w:line="360" w:lineRule="auto"/>
        <w:jc w:val="center"/>
        <w:rPr>
          <w:rFonts w:ascii="Arial" w:hAnsi="Arial" w:cs="Arial"/>
          <w:b/>
          <w:bCs/>
          <w:sz w:val="20"/>
          <w:szCs w:val="20"/>
        </w:rPr>
      </w:pPr>
      <w:r w:rsidRPr="531AB1A1">
        <w:rPr>
          <w:rFonts w:ascii="Arial" w:hAnsi="Arial" w:cs="Arial"/>
          <w:b/>
          <w:bCs/>
          <w:color w:val="000000" w:themeColor="text1"/>
          <w:sz w:val="20"/>
          <w:szCs w:val="20"/>
        </w:rPr>
        <w:t>Gráfico 4</w:t>
      </w:r>
      <w:r w:rsidRPr="531AB1A1">
        <w:rPr>
          <w:rFonts w:ascii="Arial" w:hAnsi="Arial" w:cs="Arial"/>
          <w:color w:val="000000" w:themeColor="text1"/>
          <w:sz w:val="20"/>
          <w:szCs w:val="20"/>
        </w:rPr>
        <w:t xml:space="preserve"> – Pergunta 4</w:t>
      </w:r>
    </w:p>
    <w:p w14:paraId="726B73E5" w14:textId="479FB7AB" w:rsidR="00824060" w:rsidRDefault="531AB1A1" w:rsidP="1E806E08">
      <w:pPr>
        <w:spacing w:before="240" w:after="240" w:line="360" w:lineRule="auto"/>
        <w:jc w:val="center"/>
      </w:pPr>
      <w:r>
        <w:t xml:space="preserve"> </w:t>
      </w:r>
      <w:r w:rsidR="1F16D255">
        <w:rPr>
          <w:noProof/>
        </w:rPr>
        <w:drawing>
          <wp:inline distT="0" distB="0" distL="0" distR="0" wp14:anchorId="04CF9E29" wp14:editId="68EFCFD2">
            <wp:extent cx="5219048" cy="2371429"/>
            <wp:effectExtent l="0" t="0" r="0" b="0"/>
            <wp:docPr id="681497465" name="Imagem 681497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81497465"/>
                    <pic:cNvPicPr/>
                  </pic:nvPicPr>
                  <pic:blipFill>
                    <a:blip r:embed="rId120">
                      <a:extLst>
                        <a:ext uri="{28A0092B-C50C-407E-A947-70E740481C1C}">
                          <a14:useLocalDpi xmlns:a14="http://schemas.microsoft.com/office/drawing/2010/main" val="0"/>
                        </a:ext>
                      </a:extLst>
                    </a:blip>
                    <a:stretch>
                      <a:fillRect/>
                    </a:stretch>
                  </pic:blipFill>
                  <pic:spPr>
                    <a:xfrm>
                      <a:off x="0" y="0"/>
                      <a:ext cx="5219048" cy="2371429"/>
                    </a:xfrm>
                    <a:prstGeom prst="rect">
                      <a:avLst/>
                    </a:prstGeom>
                  </pic:spPr>
                </pic:pic>
              </a:graphicData>
            </a:graphic>
          </wp:inline>
        </w:drawing>
      </w:r>
    </w:p>
    <w:p w14:paraId="055ABA4C" w14:textId="64C0CDA3" w:rsidR="0B2A4762" w:rsidRDefault="531AB1A1" w:rsidP="1E806E08">
      <w:pPr>
        <w:spacing w:before="240" w:after="240" w:line="360" w:lineRule="auto"/>
        <w:jc w:val="center"/>
        <w:rPr>
          <w:rFonts w:ascii="Arial" w:hAnsi="Arial" w:cs="Arial"/>
          <w:sz w:val="20"/>
          <w:szCs w:val="20"/>
        </w:rPr>
      </w:pPr>
      <w:r w:rsidRPr="531AB1A1">
        <w:rPr>
          <w:rFonts w:ascii="Arial" w:hAnsi="Arial" w:cs="Arial"/>
          <w:sz w:val="20"/>
          <w:szCs w:val="20"/>
        </w:rPr>
        <w:t>Fonte: Autores (2023).</w:t>
      </w:r>
    </w:p>
    <w:p w14:paraId="0ABF01F3" w14:textId="61738E34" w:rsidR="00824060" w:rsidRDefault="531AB1A1" w:rsidP="078076E3">
      <w:pPr>
        <w:spacing w:before="240" w:after="240" w:line="360" w:lineRule="auto"/>
        <w:jc w:val="both"/>
        <w:rPr>
          <w:rFonts w:ascii="Arial" w:eastAsia="Arial" w:hAnsi="Arial" w:cs="Arial"/>
        </w:rPr>
      </w:pPr>
      <w:r w:rsidRPr="531AB1A1">
        <w:rPr>
          <w:rFonts w:ascii="Arial" w:eastAsia="Arial" w:hAnsi="Arial" w:cs="Arial"/>
        </w:rPr>
        <w:lastRenderedPageBreak/>
        <w:t>Ao examinarmos o gráfico da figura 4, referente a pergunta 4 “você acredita que uma maior visibilidade das suas reclamações ajudaria a resolver os problemas de forma mais rápida e eficiente?”, podemos concluir que 95,9% das pessoas acreditam que se suas reclamações tivessem maior visibilidade seus problemas seriam resolvidos de forma mais rápida. Essa conclusão seria mais uma validação da necessidade do software.</w:t>
      </w:r>
    </w:p>
    <w:p w14:paraId="107756E3" w14:textId="566073B7" w:rsidR="00824060" w:rsidRPr="00FC23B9" w:rsidRDefault="531AB1A1" w:rsidP="1E806E08">
      <w:pPr>
        <w:spacing w:line="360" w:lineRule="auto"/>
        <w:jc w:val="center"/>
        <w:rPr>
          <w:rFonts w:ascii="Arial" w:hAnsi="Arial" w:cs="Arial"/>
          <w:sz w:val="20"/>
          <w:szCs w:val="20"/>
        </w:rPr>
      </w:pPr>
      <w:r w:rsidRPr="531AB1A1">
        <w:rPr>
          <w:rFonts w:ascii="Arial" w:hAnsi="Arial" w:cs="Arial"/>
          <w:b/>
          <w:bCs/>
          <w:color w:val="000000" w:themeColor="text1"/>
          <w:sz w:val="20"/>
          <w:szCs w:val="20"/>
        </w:rPr>
        <w:t xml:space="preserve">Gráfico 5 </w:t>
      </w:r>
      <w:r w:rsidRPr="531AB1A1">
        <w:rPr>
          <w:rFonts w:ascii="Arial" w:hAnsi="Arial" w:cs="Arial"/>
          <w:color w:val="000000" w:themeColor="text1"/>
          <w:sz w:val="20"/>
          <w:szCs w:val="20"/>
        </w:rPr>
        <w:t>– Pergunta 5</w:t>
      </w:r>
    </w:p>
    <w:p w14:paraId="468B1352" w14:textId="59D96457" w:rsidR="00824060" w:rsidRDefault="531AB1A1" w:rsidP="1E806E08">
      <w:pPr>
        <w:spacing w:before="240" w:after="240" w:line="360" w:lineRule="auto"/>
        <w:jc w:val="center"/>
      </w:pPr>
      <w:r>
        <w:t xml:space="preserve"> </w:t>
      </w:r>
      <w:r w:rsidR="1F16D255">
        <w:rPr>
          <w:noProof/>
        </w:rPr>
        <w:drawing>
          <wp:inline distT="0" distB="0" distL="0" distR="0" wp14:anchorId="1E3295E7" wp14:editId="0CC0E1B8">
            <wp:extent cx="5142856" cy="2171428"/>
            <wp:effectExtent l="0" t="0" r="0" b="0"/>
            <wp:docPr id="585206180" name="Imagem 585206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85206180"/>
                    <pic:cNvPicPr/>
                  </pic:nvPicPr>
                  <pic:blipFill>
                    <a:blip r:embed="rId121">
                      <a:extLst>
                        <a:ext uri="{28A0092B-C50C-407E-A947-70E740481C1C}">
                          <a14:useLocalDpi xmlns:a14="http://schemas.microsoft.com/office/drawing/2010/main" val="0"/>
                        </a:ext>
                      </a:extLst>
                    </a:blip>
                    <a:stretch>
                      <a:fillRect/>
                    </a:stretch>
                  </pic:blipFill>
                  <pic:spPr>
                    <a:xfrm>
                      <a:off x="0" y="0"/>
                      <a:ext cx="5142856" cy="2171428"/>
                    </a:xfrm>
                    <a:prstGeom prst="rect">
                      <a:avLst/>
                    </a:prstGeom>
                  </pic:spPr>
                </pic:pic>
              </a:graphicData>
            </a:graphic>
          </wp:inline>
        </w:drawing>
      </w:r>
    </w:p>
    <w:p w14:paraId="5294AF3D" w14:textId="2088218B" w:rsidR="6470B1A4" w:rsidRDefault="531AB1A1" w:rsidP="1E806E08">
      <w:pPr>
        <w:spacing w:before="240" w:after="240" w:line="360" w:lineRule="auto"/>
        <w:jc w:val="center"/>
        <w:rPr>
          <w:rFonts w:ascii="Arial" w:hAnsi="Arial" w:cs="Arial"/>
          <w:sz w:val="20"/>
          <w:szCs w:val="20"/>
        </w:rPr>
      </w:pPr>
      <w:r w:rsidRPr="531AB1A1">
        <w:rPr>
          <w:rFonts w:ascii="Arial" w:hAnsi="Arial" w:cs="Arial"/>
          <w:sz w:val="20"/>
          <w:szCs w:val="20"/>
        </w:rPr>
        <w:t>Fonte: Autores (2023).</w:t>
      </w:r>
    </w:p>
    <w:p w14:paraId="74CF7D34" w14:textId="4C5F3241" w:rsidR="00824060" w:rsidRDefault="531AB1A1" w:rsidP="078076E3">
      <w:pPr>
        <w:spacing w:before="240" w:after="240" w:line="360" w:lineRule="auto"/>
        <w:jc w:val="both"/>
        <w:rPr>
          <w:rFonts w:ascii="Roboto" w:eastAsia="Roboto" w:hAnsi="Roboto" w:cs="Roboto"/>
          <w:color w:val="202124"/>
        </w:rPr>
      </w:pPr>
      <w:r w:rsidRPr="531AB1A1">
        <w:rPr>
          <w:rFonts w:ascii="Roboto" w:eastAsia="Roboto" w:hAnsi="Roboto" w:cs="Roboto"/>
          <w:color w:val="202124"/>
        </w:rPr>
        <w:t xml:space="preserve">Ao examinarmos o gráfico de respostas da Figura 5, que se refere à pergunta 5 "Como você avalia a qualidade da manutenção e fiscalização das vias públicas?", fica evidente que 71,1% de pessoas avaliam a qualidade da manutenção e fiscalização das vias públicas insatisfatória ou muito insatisfatória. Essa conclusão nos indica que as vias públicas são de má qualidade aos olhos da maioria do público da pesquisa, de maneira que </w:t>
      </w:r>
      <w:proofErr w:type="spellStart"/>
      <w:r w:rsidRPr="531AB1A1">
        <w:rPr>
          <w:rFonts w:ascii="Roboto" w:eastAsia="Roboto" w:hAnsi="Roboto" w:cs="Roboto"/>
          <w:color w:val="202124"/>
        </w:rPr>
        <w:t>valida</w:t>
      </w:r>
      <w:proofErr w:type="spellEnd"/>
      <w:r w:rsidRPr="531AB1A1">
        <w:rPr>
          <w:rFonts w:ascii="Roboto" w:eastAsia="Roboto" w:hAnsi="Roboto" w:cs="Roboto"/>
          <w:color w:val="202124"/>
        </w:rPr>
        <w:t xml:space="preserve"> a necessidade o nosso software e nos ajuda a garantir as reais necessidades dos usuários.</w:t>
      </w:r>
    </w:p>
    <w:p w14:paraId="3ABBDB85" w14:textId="5A71ED12" w:rsidR="00824060" w:rsidRPr="00FC23B9" w:rsidRDefault="531AB1A1" w:rsidP="1E806E08">
      <w:pPr>
        <w:spacing w:line="360" w:lineRule="auto"/>
        <w:jc w:val="center"/>
        <w:rPr>
          <w:rFonts w:ascii="Arial" w:hAnsi="Arial" w:cs="Arial"/>
          <w:sz w:val="20"/>
          <w:szCs w:val="20"/>
        </w:rPr>
      </w:pPr>
      <w:r w:rsidRPr="531AB1A1">
        <w:rPr>
          <w:rFonts w:ascii="Arial" w:hAnsi="Arial" w:cs="Arial"/>
          <w:b/>
          <w:bCs/>
          <w:color w:val="000000" w:themeColor="text1"/>
          <w:sz w:val="20"/>
          <w:szCs w:val="20"/>
        </w:rPr>
        <w:t xml:space="preserve">Gráfico 6 </w:t>
      </w:r>
      <w:r w:rsidRPr="531AB1A1">
        <w:rPr>
          <w:rFonts w:ascii="Arial" w:hAnsi="Arial" w:cs="Arial"/>
          <w:color w:val="000000" w:themeColor="text1"/>
          <w:sz w:val="20"/>
          <w:szCs w:val="20"/>
        </w:rPr>
        <w:t>– Pergunta 6</w:t>
      </w:r>
    </w:p>
    <w:p w14:paraId="0A959C69" w14:textId="0D5D7B00" w:rsidR="00824060" w:rsidRDefault="531AB1A1" w:rsidP="1E806E08">
      <w:pPr>
        <w:spacing w:before="240" w:after="240" w:line="360" w:lineRule="auto"/>
        <w:jc w:val="center"/>
      </w:pPr>
      <w:r>
        <w:lastRenderedPageBreak/>
        <w:t xml:space="preserve"> </w:t>
      </w:r>
      <w:r w:rsidR="1F16D255">
        <w:rPr>
          <w:noProof/>
        </w:rPr>
        <w:drawing>
          <wp:inline distT="0" distB="0" distL="0" distR="0" wp14:anchorId="30484CE4" wp14:editId="22B7A981">
            <wp:extent cx="5447620" cy="2295238"/>
            <wp:effectExtent l="0" t="0" r="0" b="0"/>
            <wp:docPr id="2093734058" name="Imagem 2093734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093734058"/>
                    <pic:cNvPicPr/>
                  </pic:nvPicPr>
                  <pic:blipFill>
                    <a:blip r:embed="rId122">
                      <a:extLst>
                        <a:ext uri="{28A0092B-C50C-407E-A947-70E740481C1C}">
                          <a14:useLocalDpi xmlns:a14="http://schemas.microsoft.com/office/drawing/2010/main" val="0"/>
                        </a:ext>
                      </a:extLst>
                    </a:blip>
                    <a:stretch>
                      <a:fillRect/>
                    </a:stretch>
                  </pic:blipFill>
                  <pic:spPr>
                    <a:xfrm>
                      <a:off x="0" y="0"/>
                      <a:ext cx="5447620" cy="2295238"/>
                    </a:xfrm>
                    <a:prstGeom prst="rect">
                      <a:avLst/>
                    </a:prstGeom>
                  </pic:spPr>
                </pic:pic>
              </a:graphicData>
            </a:graphic>
          </wp:inline>
        </w:drawing>
      </w:r>
    </w:p>
    <w:p w14:paraId="1CB8F955" w14:textId="741C8B76" w:rsidR="00824060" w:rsidRPr="00FC23B9" w:rsidRDefault="531AB1A1" w:rsidP="078076E3">
      <w:pPr>
        <w:spacing w:before="240" w:after="240" w:line="360" w:lineRule="auto"/>
        <w:jc w:val="center"/>
        <w:rPr>
          <w:rFonts w:ascii="Arial" w:hAnsi="Arial" w:cs="Arial"/>
          <w:sz w:val="20"/>
          <w:szCs w:val="20"/>
        </w:rPr>
      </w:pPr>
      <w:r w:rsidRPr="531AB1A1">
        <w:rPr>
          <w:rFonts w:ascii="Arial" w:hAnsi="Arial" w:cs="Arial"/>
          <w:sz w:val="20"/>
          <w:szCs w:val="20"/>
        </w:rPr>
        <w:t>Fonte: Autores (2023).</w:t>
      </w:r>
    </w:p>
    <w:p w14:paraId="62073427" w14:textId="59769009" w:rsidR="00824060" w:rsidRDefault="531AB1A1" w:rsidP="078076E3">
      <w:pPr>
        <w:spacing w:before="240" w:after="240" w:line="360" w:lineRule="auto"/>
        <w:jc w:val="both"/>
        <w:rPr>
          <w:rFonts w:ascii="Roboto" w:eastAsia="Roboto" w:hAnsi="Roboto" w:cs="Roboto"/>
          <w:color w:val="202124"/>
        </w:rPr>
      </w:pPr>
      <w:r w:rsidRPr="531AB1A1">
        <w:rPr>
          <w:rFonts w:ascii="Roboto" w:eastAsia="Roboto" w:hAnsi="Roboto" w:cs="Roboto"/>
          <w:color w:val="202124"/>
        </w:rPr>
        <w:t>Observando o gráfico de respostas para a Figura 6, que se refere à pergunta 6 "Você gostaria de ter acesso aos dados sobre problemas nas vias públicas do seu bairro?", podemos notar que 99% das pessoas responderam sim e 1% respondeu não. Isso nos auxilia a entender as funcionalidades e requisitos que poderemos adicionar no software de acordo com a necessidade dos usuários, como nesse caso, poderemos deixar os dados disponíveis para serem consultados pelos usuários.</w:t>
      </w:r>
    </w:p>
    <w:p w14:paraId="6C1C34D3" w14:textId="58686D7F" w:rsidR="00824060" w:rsidRPr="00FC23B9" w:rsidRDefault="531AB1A1" w:rsidP="1E806E08">
      <w:pPr>
        <w:spacing w:line="360" w:lineRule="auto"/>
        <w:jc w:val="center"/>
        <w:rPr>
          <w:rFonts w:ascii="Arial" w:hAnsi="Arial" w:cs="Arial"/>
          <w:sz w:val="20"/>
          <w:szCs w:val="20"/>
        </w:rPr>
      </w:pPr>
      <w:r w:rsidRPr="531AB1A1">
        <w:rPr>
          <w:rFonts w:ascii="Arial" w:hAnsi="Arial" w:cs="Arial"/>
          <w:b/>
          <w:bCs/>
          <w:color w:val="000000" w:themeColor="text1"/>
          <w:sz w:val="20"/>
          <w:szCs w:val="20"/>
        </w:rPr>
        <w:t xml:space="preserve">Gráfico 7 </w:t>
      </w:r>
      <w:r w:rsidRPr="531AB1A1">
        <w:rPr>
          <w:rFonts w:ascii="Arial" w:hAnsi="Arial" w:cs="Arial"/>
          <w:color w:val="000000" w:themeColor="text1"/>
          <w:sz w:val="20"/>
          <w:szCs w:val="20"/>
        </w:rPr>
        <w:t>– Pergunta 7</w:t>
      </w:r>
    </w:p>
    <w:p w14:paraId="28316D4C" w14:textId="562FA404" w:rsidR="00824060" w:rsidRDefault="531AB1A1" w:rsidP="1E806E08">
      <w:pPr>
        <w:spacing w:before="240" w:after="240" w:line="360" w:lineRule="auto"/>
        <w:jc w:val="center"/>
      </w:pPr>
      <w:r>
        <w:t xml:space="preserve"> </w:t>
      </w:r>
      <w:r w:rsidR="1F16D255">
        <w:rPr>
          <w:noProof/>
        </w:rPr>
        <w:drawing>
          <wp:inline distT="0" distB="0" distL="0" distR="0" wp14:anchorId="1BD0F40A" wp14:editId="6182C446">
            <wp:extent cx="5123808" cy="2323810"/>
            <wp:effectExtent l="0" t="0" r="0" b="0"/>
            <wp:docPr id="830668182" name="Imagem 830668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830668182"/>
                    <pic:cNvPicPr/>
                  </pic:nvPicPr>
                  <pic:blipFill>
                    <a:blip r:embed="rId123">
                      <a:extLst>
                        <a:ext uri="{28A0092B-C50C-407E-A947-70E740481C1C}">
                          <a14:useLocalDpi xmlns:a14="http://schemas.microsoft.com/office/drawing/2010/main" val="0"/>
                        </a:ext>
                      </a:extLst>
                    </a:blip>
                    <a:stretch>
                      <a:fillRect/>
                    </a:stretch>
                  </pic:blipFill>
                  <pic:spPr>
                    <a:xfrm>
                      <a:off x="0" y="0"/>
                      <a:ext cx="5123808" cy="2323810"/>
                    </a:xfrm>
                    <a:prstGeom prst="rect">
                      <a:avLst/>
                    </a:prstGeom>
                  </pic:spPr>
                </pic:pic>
              </a:graphicData>
            </a:graphic>
          </wp:inline>
        </w:drawing>
      </w:r>
    </w:p>
    <w:p w14:paraId="17552EE9" w14:textId="259CB791" w:rsidR="004672C9" w:rsidRDefault="531AB1A1" w:rsidP="1E806E08">
      <w:pPr>
        <w:spacing w:before="240" w:after="240" w:line="360" w:lineRule="auto"/>
        <w:jc w:val="center"/>
        <w:rPr>
          <w:rFonts w:ascii="Arial" w:hAnsi="Arial" w:cs="Arial"/>
          <w:sz w:val="20"/>
          <w:szCs w:val="20"/>
        </w:rPr>
      </w:pPr>
      <w:r w:rsidRPr="531AB1A1">
        <w:rPr>
          <w:rFonts w:ascii="Arial" w:hAnsi="Arial" w:cs="Arial"/>
          <w:sz w:val="20"/>
          <w:szCs w:val="20"/>
        </w:rPr>
        <w:t>Fonte: Autores (2023).</w:t>
      </w:r>
    </w:p>
    <w:p w14:paraId="35FC297E" w14:textId="432C8415" w:rsidR="00824060" w:rsidRDefault="531AB1A1" w:rsidP="078076E3">
      <w:pPr>
        <w:spacing w:before="240" w:after="240" w:line="360" w:lineRule="auto"/>
        <w:jc w:val="both"/>
        <w:rPr>
          <w:rFonts w:ascii="Roboto" w:eastAsia="Roboto" w:hAnsi="Roboto" w:cs="Roboto"/>
          <w:color w:val="202124"/>
        </w:rPr>
      </w:pPr>
      <w:r w:rsidRPr="531AB1A1">
        <w:rPr>
          <w:rFonts w:ascii="Arial" w:eastAsia="Arial" w:hAnsi="Arial" w:cs="Arial"/>
          <w:color w:val="000000" w:themeColor="text1"/>
        </w:rPr>
        <w:t>Analisando o gráfico da figura 7, que se refere a pergunta 7 “Você</w:t>
      </w:r>
      <w:r w:rsidRPr="531AB1A1">
        <w:rPr>
          <w:rFonts w:ascii="Roboto" w:eastAsia="Roboto" w:hAnsi="Roboto" w:cs="Roboto"/>
          <w:color w:val="202124"/>
        </w:rPr>
        <w:t xml:space="preserve"> consideraria utilizar um site que permitisse denunciar problemas nas vias públicas de forma eficaz?”, podemos observar que 95,9% das respostas foram afirmativas e 4,1% foram </w:t>
      </w:r>
      <w:r w:rsidRPr="531AB1A1">
        <w:rPr>
          <w:rFonts w:ascii="Roboto" w:eastAsia="Roboto" w:hAnsi="Roboto" w:cs="Roboto"/>
          <w:color w:val="202124"/>
        </w:rPr>
        <w:lastRenderedPageBreak/>
        <w:t xml:space="preserve">negativas. Novamente a respostas dessa pergunta sendo uma ala porcentagem de pessoas que utilizariam um software de denúncia de problemas nas vias públicas </w:t>
      </w:r>
      <w:proofErr w:type="spellStart"/>
      <w:r w:rsidRPr="531AB1A1">
        <w:rPr>
          <w:rFonts w:ascii="Roboto" w:eastAsia="Roboto" w:hAnsi="Roboto" w:cs="Roboto"/>
          <w:color w:val="202124"/>
        </w:rPr>
        <w:t>valida</w:t>
      </w:r>
      <w:proofErr w:type="spellEnd"/>
      <w:r w:rsidRPr="531AB1A1">
        <w:rPr>
          <w:rFonts w:ascii="Roboto" w:eastAsia="Roboto" w:hAnsi="Roboto" w:cs="Roboto"/>
          <w:color w:val="202124"/>
        </w:rPr>
        <w:t xml:space="preserve"> a necessidade do mesmo, mostrando que há uma demanda real por soluções que auxiliam na resolução desses problemas.</w:t>
      </w:r>
    </w:p>
    <w:p w14:paraId="10FB3C23" w14:textId="09B8529E" w:rsidR="00824060" w:rsidRPr="00615907" w:rsidRDefault="531AB1A1" w:rsidP="1E806E08">
      <w:pPr>
        <w:spacing w:line="360" w:lineRule="auto"/>
        <w:jc w:val="center"/>
        <w:rPr>
          <w:rFonts w:ascii="Arial" w:hAnsi="Arial" w:cs="Arial"/>
          <w:sz w:val="20"/>
          <w:szCs w:val="20"/>
        </w:rPr>
      </w:pPr>
      <w:r w:rsidRPr="531AB1A1">
        <w:rPr>
          <w:rFonts w:ascii="Arial" w:hAnsi="Arial" w:cs="Arial"/>
          <w:b/>
          <w:bCs/>
          <w:color w:val="000000" w:themeColor="text1"/>
          <w:sz w:val="20"/>
          <w:szCs w:val="20"/>
        </w:rPr>
        <w:t>Gráfico 8</w:t>
      </w:r>
      <w:r w:rsidRPr="531AB1A1">
        <w:rPr>
          <w:rFonts w:ascii="Arial" w:hAnsi="Arial" w:cs="Arial"/>
          <w:color w:val="000000" w:themeColor="text1"/>
          <w:sz w:val="20"/>
          <w:szCs w:val="20"/>
        </w:rPr>
        <w:t xml:space="preserve"> – Pergunta 8</w:t>
      </w:r>
    </w:p>
    <w:p w14:paraId="5CEF18F3" w14:textId="59CE81AD" w:rsidR="00824060" w:rsidRDefault="531AB1A1" w:rsidP="1E806E08">
      <w:pPr>
        <w:spacing w:before="240" w:after="240" w:line="360" w:lineRule="auto"/>
        <w:jc w:val="center"/>
      </w:pPr>
      <w:r w:rsidRPr="531AB1A1">
        <w:rPr>
          <w:rFonts w:ascii="Roboto" w:eastAsia="Roboto" w:hAnsi="Roboto" w:cs="Roboto"/>
          <w:color w:val="202124"/>
        </w:rPr>
        <w:t xml:space="preserve"> </w:t>
      </w:r>
      <w:r w:rsidR="1F16D255">
        <w:rPr>
          <w:noProof/>
        </w:rPr>
        <w:drawing>
          <wp:inline distT="0" distB="0" distL="0" distR="0" wp14:anchorId="488EB9B5" wp14:editId="5E358966">
            <wp:extent cx="4572000" cy="2076450"/>
            <wp:effectExtent l="0" t="0" r="0" b="0"/>
            <wp:docPr id="439516598" name="Imagem 439516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39516598"/>
                    <pic:cNvPicPr/>
                  </pic:nvPicPr>
                  <pic:blipFill>
                    <a:blip r:embed="rId124">
                      <a:extLst>
                        <a:ext uri="{28A0092B-C50C-407E-A947-70E740481C1C}">
                          <a14:useLocalDpi xmlns:a14="http://schemas.microsoft.com/office/drawing/2010/main" val="0"/>
                        </a:ext>
                      </a:extLst>
                    </a:blip>
                    <a:stretch>
                      <a:fillRect/>
                    </a:stretch>
                  </pic:blipFill>
                  <pic:spPr>
                    <a:xfrm>
                      <a:off x="0" y="0"/>
                      <a:ext cx="4572000" cy="2076450"/>
                    </a:xfrm>
                    <a:prstGeom prst="rect">
                      <a:avLst/>
                    </a:prstGeom>
                  </pic:spPr>
                </pic:pic>
              </a:graphicData>
            </a:graphic>
          </wp:inline>
        </w:drawing>
      </w:r>
    </w:p>
    <w:p w14:paraId="1C62B18D" w14:textId="29B82356" w:rsidR="6F6A2A95" w:rsidRDefault="531AB1A1" w:rsidP="1E806E08">
      <w:pPr>
        <w:spacing w:before="240" w:after="240" w:line="360" w:lineRule="auto"/>
        <w:jc w:val="center"/>
        <w:rPr>
          <w:rFonts w:ascii="Arial" w:hAnsi="Arial" w:cs="Arial"/>
          <w:sz w:val="20"/>
          <w:szCs w:val="20"/>
        </w:rPr>
      </w:pPr>
      <w:r w:rsidRPr="531AB1A1">
        <w:rPr>
          <w:rFonts w:ascii="Arial" w:hAnsi="Arial" w:cs="Arial"/>
          <w:sz w:val="20"/>
          <w:szCs w:val="20"/>
        </w:rPr>
        <w:t>Fonte: Autores (2023).</w:t>
      </w:r>
    </w:p>
    <w:p w14:paraId="3C2B3FBF" w14:textId="67A8CED5" w:rsidR="00824060" w:rsidRDefault="531AB1A1" w:rsidP="078076E3">
      <w:pPr>
        <w:spacing w:before="240" w:after="240" w:line="360" w:lineRule="auto"/>
        <w:jc w:val="both"/>
        <w:rPr>
          <w:rFonts w:ascii="Roboto" w:eastAsia="Roboto" w:hAnsi="Roboto" w:cs="Roboto"/>
          <w:color w:val="202124"/>
        </w:rPr>
      </w:pPr>
      <w:r w:rsidRPr="531AB1A1">
        <w:rPr>
          <w:rFonts w:ascii="Roboto" w:eastAsia="Roboto" w:hAnsi="Roboto" w:cs="Roboto"/>
          <w:color w:val="202124"/>
        </w:rPr>
        <w:t>Ao examinarmos o gráfico da figura 8, referente a pergunta 8 “Você acha interessante termos um sistema de pontuação para as denúncias apresentadas na plataforma?”, podemos concluir que a forte concordância (97,9%) em relação à implementação de um sistema de pontuação para as denúncias apresentadas na plataforma tem implicações significativas para o desenvolvimento do software de denúncia de problemas nas vias públicas, sendo elas:</w:t>
      </w:r>
    </w:p>
    <w:p w14:paraId="17D50D7E" w14:textId="079FE17B" w:rsidR="00824060" w:rsidRDefault="531AB1A1" w:rsidP="00820795">
      <w:pPr>
        <w:pStyle w:val="PargrafodaLista"/>
        <w:numPr>
          <w:ilvl w:val="1"/>
          <w:numId w:val="26"/>
        </w:numPr>
        <w:spacing w:line="360" w:lineRule="auto"/>
        <w:jc w:val="both"/>
        <w:rPr>
          <w:rFonts w:ascii="Roboto" w:eastAsia="Roboto" w:hAnsi="Roboto" w:cs="Roboto"/>
          <w:color w:val="202124"/>
        </w:rPr>
      </w:pPr>
      <w:r w:rsidRPr="531AB1A1">
        <w:rPr>
          <w:rFonts w:ascii="Roboto" w:eastAsia="Roboto" w:hAnsi="Roboto" w:cs="Roboto"/>
          <w:color w:val="202124"/>
        </w:rPr>
        <w:t>Engajamento e Incentivo: A alta taxa de aprovação indica que os usuários veem valor em um sistema de pontuação. Isso pode motivar mais pessoas a usar o software e a contribuir com denúncias, sabendo que seu engajamento será reconhecido e recompensado.</w:t>
      </w:r>
    </w:p>
    <w:p w14:paraId="770770BF" w14:textId="286DF37A" w:rsidR="00824060" w:rsidRDefault="531AB1A1" w:rsidP="00820795">
      <w:pPr>
        <w:pStyle w:val="PargrafodaLista"/>
        <w:numPr>
          <w:ilvl w:val="1"/>
          <w:numId w:val="26"/>
        </w:numPr>
        <w:spacing w:line="360" w:lineRule="auto"/>
        <w:jc w:val="both"/>
        <w:rPr>
          <w:rFonts w:ascii="Roboto" w:eastAsia="Roboto" w:hAnsi="Roboto" w:cs="Roboto"/>
          <w:color w:val="202124"/>
        </w:rPr>
      </w:pPr>
      <w:r w:rsidRPr="531AB1A1">
        <w:rPr>
          <w:rFonts w:ascii="Roboto" w:eastAsia="Roboto" w:hAnsi="Roboto" w:cs="Roboto"/>
          <w:color w:val="202124"/>
        </w:rPr>
        <w:t>Melhoria da Qualidade das Denúncias: Um sistema de pontuação pode incentivar os usuários a fornecerem denúncias mais detalhadas e úteis. Isso pode resultar em informações de maior qualidade, facilitando a identificação e resolução de problemas pelas autoridades competentes.</w:t>
      </w:r>
    </w:p>
    <w:p w14:paraId="46E7A0EB" w14:textId="409F6C7D" w:rsidR="00824060" w:rsidRDefault="531AB1A1" w:rsidP="00820795">
      <w:pPr>
        <w:pStyle w:val="PargrafodaLista"/>
        <w:numPr>
          <w:ilvl w:val="1"/>
          <w:numId w:val="26"/>
        </w:numPr>
        <w:spacing w:line="360" w:lineRule="auto"/>
        <w:jc w:val="both"/>
        <w:rPr>
          <w:rFonts w:ascii="Roboto" w:eastAsia="Roboto" w:hAnsi="Roboto" w:cs="Roboto"/>
          <w:color w:val="202124"/>
        </w:rPr>
      </w:pPr>
      <w:r w:rsidRPr="531AB1A1">
        <w:rPr>
          <w:rFonts w:ascii="Roboto" w:eastAsia="Roboto" w:hAnsi="Roboto" w:cs="Roboto"/>
          <w:color w:val="202124"/>
        </w:rPr>
        <w:t xml:space="preserve">Gamificação: A implementação de um sistema de pontuação pode introduzir elementos de gamificação, tornando a experiência de uso do </w:t>
      </w:r>
      <w:r w:rsidRPr="531AB1A1">
        <w:rPr>
          <w:rFonts w:ascii="Roboto" w:eastAsia="Roboto" w:hAnsi="Roboto" w:cs="Roboto"/>
          <w:color w:val="202124"/>
        </w:rPr>
        <w:lastRenderedPageBreak/>
        <w:t>software mais envolvente. Os usuários podem competir para obter pontuações mais altas, o que pode aumentar o envolvimento e a fidelidade à plataforma.</w:t>
      </w:r>
    </w:p>
    <w:p w14:paraId="5C045544" w14:textId="0C815C9C" w:rsidR="00824060" w:rsidRDefault="531AB1A1" w:rsidP="00820795">
      <w:pPr>
        <w:pStyle w:val="PargrafodaLista"/>
        <w:numPr>
          <w:ilvl w:val="1"/>
          <w:numId w:val="26"/>
        </w:numPr>
        <w:spacing w:line="360" w:lineRule="auto"/>
        <w:jc w:val="both"/>
        <w:rPr>
          <w:rFonts w:ascii="Roboto" w:eastAsia="Roboto" w:hAnsi="Roboto" w:cs="Roboto"/>
          <w:color w:val="202124"/>
        </w:rPr>
      </w:pPr>
      <w:r w:rsidRPr="531AB1A1">
        <w:rPr>
          <w:rFonts w:ascii="Roboto" w:eastAsia="Roboto" w:hAnsi="Roboto" w:cs="Roboto"/>
          <w:color w:val="202124"/>
        </w:rPr>
        <w:t>Transparência e Confiança: Um sistema de pontuação transparente e justo pode aumentar a confiança dos usuários na plataforma, pois eles percebem que as denúncias são tratadas de maneira objetiva e equitativa.</w:t>
      </w:r>
    </w:p>
    <w:p w14:paraId="7076AD41" w14:textId="007072F4" w:rsidR="00824060" w:rsidRDefault="531AB1A1" w:rsidP="00820795">
      <w:pPr>
        <w:pStyle w:val="PargrafodaLista"/>
        <w:numPr>
          <w:ilvl w:val="1"/>
          <w:numId w:val="26"/>
        </w:numPr>
        <w:spacing w:line="360" w:lineRule="auto"/>
        <w:jc w:val="both"/>
        <w:rPr>
          <w:rFonts w:ascii="Roboto" w:eastAsia="Roboto" w:hAnsi="Roboto" w:cs="Roboto"/>
          <w:color w:val="202124"/>
        </w:rPr>
      </w:pPr>
      <w:r w:rsidRPr="531AB1A1">
        <w:rPr>
          <w:rFonts w:ascii="Roboto" w:eastAsia="Roboto" w:hAnsi="Roboto" w:cs="Roboto"/>
          <w:color w:val="202124"/>
        </w:rPr>
        <w:t>Feedback e Reconhecimento: A pontuação pode ser usada para reconhecer e premiar os usuários mais ativos e contributivos. Isso pode incluir certificados, distintivos ou até mesmo recompensas tangíveis, incentivando a participação contínua.</w:t>
      </w:r>
    </w:p>
    <w:p w14:paraId="471360A7" w14:textId="155973A4" w:rsidR="00824060" w:rsidRDefault="00824060" w:rsidP="078076E3">
      <w:pPr>
        <w:pStyle w:val="PargrafodaLista"/>
        <w:spacing w:line="360" w:lineRule="auto"/>
        <w:jc w:val="both"/>
        <w:rPr>
          <w:rFonts w:ascii="Roboto" w:eastAsia="Roboto" w:hAnsi="Roboto" w:cs="Roboto"/>
          <w:color w:val="202124"/>
        </w:rPr>
      </w:pPr>
    </w:p>
    <w:p w14:paraId="30A511EF" w14:textId="12C42B93" w:rsidR="00824060" w:rsidRPr="00615907" w:rsidRDefault="531AB1A1" w:rsidP="1E806E08">
      <w:pPr>
        <w:spacing w:line="360" w:lineRule="auto"/>
        <w:jc w:val="center"/>
        <w:rPr>
          <w:rFonts w:ascii="Arial" w:hAnsi="Arial" w:cs="Arial"/>
          <w:sz w:val="20"/>
          <w:szCs w:val="20"/>
        </w:rPr>
      </w:pPr>
      <w:r w:rsidRPr="531AB1A1">
        <w:rPr>
          <w:rFonts w:ascii="Arial" w:hAnsi="Arial" w:cs="Arial"/>
          <w:b/>
          <w:bCs/>
          <w:color w:val="000000" w:themeColor="text1"/>
          <w:sz w:val="20"/>
          <w:szCs w:val="20"/>
        </w:rPr>
        <w:t xml:space="preserve">Gráfico 9 </w:t>
      </w:r>
      <w:r w:rsidRPr="531AB1A1">
        <w:rPr>
          <w:rFonts w:ascii="Arial" w:hAnsi="Arial" w:cs="Arial"/>
          <w:color w:val="000000" w:themeColor="text1"/>
          <w:sz w:val="20"/>
          <w:szCs w:val="20"/>
        </w:rPr>
        <w:t>– Pergunta 9</w:t>
      </w:r>
    </w:p>
    <w:p w14:paraId="4D1167EC" w14:textId="4AA98C44" w:rsidR="00824060" w:rsidRDefault="531AB1A1" w:rsidP="1E806E08">
      <w:pPr>
        <w:spacing w:before="240" w:after="240" w:line="360" w:lineRule="auto"/>
        <w:jc w:val="center"/>
      </w:pPr>
      <w:r>
        <w:t xml:space="preserve"> </w:t>
      </w:r>
      <w:r w:rsidR="1F16D255">
        <w:rPr>
          <w:noProof/>
        </w:rPr>
        <w:drawing>
          <wp:inline distT="0" distB="0" distL="0" distR="0" wp14:anchorId="79C66233" wp14:editId="6E580FC0">
            <wp:extent cx="5323810" cy="2419048"/>
            <wp:effectExtent l="0" t="0" r="0" b="0"/>
            <wp:docPr id="316371959" name="Imagem 316371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16371959"/>
                    <pic:cNvPicPr/>
                  </pic:nvPicPr>
                  <pic:blipFill>
                    <a:blip r:embed="rId125">
                      <a:extLst>
                        <a:ext uri="{28A0092B-C50C-407E-A947-70E740481C1C}">
                          <a14:useLocalDpi xmlns:a14="http://schemas.microsoft.com/office/drawing/2010/main" val="0"/>
                        </a:ext>
                      </a:extLst>
                    </a:blip>
                    <a:stretch>
                      <a:fillRect/>
                    </a:stretch>
                  </pic:blipFill>
                  <pic:spPr>
                    <a:xfrm>
                      <a:off x="0" y="0"/>
                      <a:ext cx="5323810" cy="2419048"/>
                    </a:xfrm>
                    <a:prstGeom prst="rect">
                      <a:avLst/>
                    </a:prstGeom>
                  </pic:spPr>
                </pic:pic>
              </a:graphicData>
            </a:graphic>
          </wp:inline>
        </w:drawing>
      </w:r>
    </w:p>
    <w:p w14:paraId="47770847" w14:textId="223478C9" w:rsidR="6F60D37F" w:rsidRDefault="531AB1A1" w:rsidP="1E806E08">
      <w:pPr>
        <w:spacing w:before="240" w:after="240" w:line="360" w:lineRule="auto"/>
        <w:jc w:val="center"/>
        <w:rPr>
          <w:rFonts w:ascii="Arial" w:hAnsi="Arial" w:cs="Arial"/>
          <w:sz w:val="20"/>
          <w:szCs w:val="20"/>
        </w:rPr>
      </w:pPr>
      <w:r w:rsidRPr="531AB1A1">
        <w:rPr>
          <w:rFonts w:ascii="Arial" w:hAnsi="Arial" w:cs="Arial"/>
          <w:sz w:val="20"/>
          <w:szCs w:val="20"/>
        </w:rPr>
        <w:t>Fonte: Autores (2023).</w:t>
      </w:r>
    </w:p>
    <w:p w14:paraId="7C94BF7D" w14:textId="57F3E575" w:rsidR="00824060" w:rsidRDefault="531AB1A1" w:rsidP="078076E3">
      <w:pPr>
        <w:spacing w:before="240" w:after="240" w:line="360" w:lineRule="auto"/>
        <w:jc w:val="both"/>
        <w:rPr>
          <w:rFonts w:ascii="Roboto" w:eastAsia="Roboto" w:hAnsi="Roboto" w:cs="Roboto"/>
          <w:color w:val="202124"/>
        </w:rPr>
      </w:pPr>
      <w:r w:rsidRPr="531AB1A1">
        <w:rPr>
          <w:rFonts w:ascii="Roboto" w:eastAsia="Roboto" w:hAnsi="Roboto" w:cs="Roboto"/>
          <w:color w:val="202124"/>
        </w:rPr>
        <w:t>Observando o gráfico de respostas para a Figura 9, que se refere à pergunta 9 "Em sua opinião, seria interessante um sistema de classificação que destacasse a relevância das denúncias?", podemos notar que 95,9% das pessoas responderam sim e 4,1% responderam não. Podemos notar que, a forte aceitação da ideia de um sistema de classificação de relevância indica que os usuários valorizam a priorização e a classificação. Isso deve ser levado em consideração no desenvolvimento do software, visando aprimorar a eficácia na resolução de problemas nas vias públicas e na satisfação dos usuários.</w:t>
      </w:r>
    </w:p>
    <w:p w14:paraId="622870A1" w14:textId="0A7CA221" w:rsidR="00824060" w:rsidRPr="00615907" w:rsidRDefault="531AB1A1" w:rsidP="1E806E08">
      <w:pPr>
        <w:spacing w:line="360" w:lineRule="auto"/>
        <w:jc w:val="center"/>
        <w:rPr>
          <w:rFonts w:ascii="Arial" w:hAnsi="Arial" w:cs="Arial"/>
          <w:sz w:val="20"/>
          <w:szCs w:val="20"/>
        </w:rPr>
      </w:pPr>
      <w:r w:rsidRPr="531AB1A1">
        <w:rPr>
          <w:rFonts w:ascii="Arial" w:hAnsi="Arial" w:cs="Arial"/>
          <w:b/>
          <w:bCs/>
          <w:color w:val="000000" w:themeColor="text1"/>
          <w:sz w:val="20"/>
          <w:szCs w:val="20"/>
        </w:rPr>
        <w:lastRenderedPageBreak/>
        <w:t xml:space="preserve">Gráfico 10 </w:t>
      </w:r>
      <w:r w:rsidRPr="531AB1A1">
        <w:rPr>
          <w:rFonts w:ascii="Arial" w:hAnsi="Arial" w:cs="Arial"/>
          <w:color w:val="000000" w:themeColor="text1"/>
          <w:sz w:val="20"/>
          <w:szCs w:val="20"/>
        </w:rPr>
        <w:t>– Pergunta 10</w:t>
      </w:r>
    </w:p>
    <w:p w14:paraId="7DCC0381" w14:textId="59C87F26" w:rsidR="00824060" w:rsidRDefault="531AB1A1" w:rsidP="1E806E08">
      <w:pPr>
        <w:spacing w:before="240" w:after="240" w:line="360" w:lineRule="auto"/>
        <w:jc w:val="center"/>
      </w:pPr>
      <w:r>
        <w:t xml:space="preserve"> </w:t>
      </w:r>
      <w:r w:rsidR="1F16D255">
        <w:rPr>
          <w:noProof/>
        </w:rPr>
        <w:drawing>
          <wp:inline distT="0" distB="0" distL="0" distR="0" wp14:anchorId="504A04D2" wp14:editId="18DC5834">
            <wp:extent cx="5190477" cy="2190476"/>
            <wp:effectExtent l="0" t="0" r="0" b="0"/>
            <wp:docPr id="1869073288" name="Imagem 1869073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869073288"/>
                    <pic:cNvPicPr/>
                  </pic:nvPicPr>
                  <pic:blipFill>
                    <a:blip r:embed="rId126">
                      <a:extLst>
                        <a:ext uri="{28A0092B-C50C-407E-A947-70E740481C1C}">
                          <a14:useLocalDpi xmlns:a14="http://schemas.microsoft.com/office/drawing/2010/main" val="0"/>
                        </a:ext>
                      </a:extLst>
                    </a:blip>
                    <a:stretch>
                      <a:fillRect/>
                    </a:stretch>
                  </pic:blipFill>
                  <pic:spPr>
                    <a:xfrm>
                      <a:off x="0" y="0"/>
                      <a:ext cx="5190477" cy="2190476"/>
                    </a:xfrm>
                    <a:prstGeom prst="rect">
                      <a:avLst/>
                    </a:prstGeom>
                  </pic:spPr>
                </pic:pic>
              </a:graphicData>
            </a:graphic>
          </wp:inline>
        </w:drawing>
      </w:r>
    </w:p>
    <w:p w14:paraId="5D310CF8" w14:textId="6D0B47E3" w:rsidR="7D73FEB4" w:rsidRDefault="531AB1A1" w:rsidP="1E806E08">
      <w:pPr>
        <w:spacing w:before="240" w:after="240" w:line="360" w:lineRule="auto"/>
        <w:jc w:val="center"/>
        <w:rPr>
          <w:rFonts w:ascii="Arial" w:hAnsi="Arial" w:cs="Arial"/>
          <w:sz w:val="20"/>
          <w:szCs w:val="20"/>
        </w:rPr>
      </w:pPr>
      <w:r w:rsidRPr="531AB1A1">
        <w:rPr>
          <w:rFonts w:ascii="Arial" w:hAnsi="Arial" w:cs="Arial"/>
          <w:sz w:val="20"/>
          <w:szCs w:val="20"/>
        </w:rPr>
        <w:t>Fonte: Autores (2023).</w:t>
      </w:r>
    </w:p>
    <w:p w14:paraId="74AE9D95" w14:textId="75B7752A" w:rsidR="00824060" w:rsidRDefault="531AB1A1" w:rsidP="078076E3">
      <w:pPr>
        <w:spacing w:before="240" w:after="240" w:line="360" w:lineRule="auto"/>
        <w:jc w:val="both"/>
        <w:rPr>
          <w:rFonts w:ascii="Roboto" w:eastAsia="Roboto" w:hAnsi="Roboto" w:cs="Roboto"/>
          <w:color w:val="202124"/>
        </w:rPr>
      </w:pPr>
      <w:r w:rsidRPr="531AB1A1">
        <w:rPr>
          <w:rFonts w:ascii="Roboto" w:eastAsia="Roboto" w:hAnsi="Roboto" w:cs="Roboto"/>
          <w:color w:val="202124"/>
        </w:rPr>
        <w:t>Ao examinarmos o gráfico de respostas da Figura 10, que se refere à pergunta 10 “Você acha útil receber atualizações sobre o progresso das suas denúncias?", fica evidente que 96,9% responderam sim e que 3,1%responderam que não, isso nos mostra que a alta aceitação da ideia de receber atualizações sobre o progresso das denúncias indica que os usuários valorizam a comunicação transparente, a confirmação de que suas preocupações estão sendo tratadas e a oportunidade de se envolverem continuamente no processo de resolução de problemas. Isso deve ser considerado visando uma experiencia eficaz para os usuários.</w:t>
      </w:r>
    </w:p>
    <w:p w14:paraId="3219DC33" w14:textId="552596D5" w:rsidR="00824060" w:rsidRPr="00615907" w:rsidRDefault="531AB1A1" w:rsidP="1E806E08">
      <w:pPr>
        <w:spacing w:line="360" w:lineRule="auto"/>
        <w:jc w:val="center"/>
        <w:rPr>
          <w:rFonts w:ascii="Arial" w:hAnsi="Arial" w:cs="Arial"/>
          <w:sz w:val="20"/>
          <w:szCs w:val="20"/>
        </w:rPr>
      </w:pPr>
      <w:r w:rsidRPr="531AB1A1">
        <w:rPr>
          <w:rFonts w:ascii="Arial" w:hAnsi="Arial" w:cs="Arial"/>
          <w:b/>
          <w:bCs/>
          <w:color w:val="000000" w:themeColor="text1"/>
          <w:sz w:val="20"/>
          <w:szCs w:val="20"/>
        </w:rPr>
        <w:t>Gráfico 11</w:t>
      </w:r>
      <w:r w:rsidRPr="531AB1A1">
        <w:rPr>
          <w:rFonts w:ascii="Arial" w:hAnsi="Arial" w:cs="Arial"/>
          <w:color w:val="000000" w:themeColor="text1"/>
          <w:sz w:val="20"/>
          <w:szCs w:val="20"/>
        </w:rPr>
        <w:t xml:space="preserve"> – Pergunta 11</w:t>
      </w:r>
    </w:p>
    <w:p w14:paraId="007257D5" w14:textId="7D14223D" w:rsidR="00824060" w:rsidRDefault="531AB1A1" w:rsidP="1E806E08">
      <w:pPr>
        <w:spacing w:before="240" w:after="240" w:line="360" w:lineRule="auto"/>
        <w:jc w:val="center"/>
      </w:pPr>
      <w:r>
        <w:t xml:space="preserve"> </w:t>
      </w:r>
      <w:r w:rsidR="1F16D255">
        <w:rPr>
          <w:noProof/>
        </w:rPr>
        <w:drawing>
          <wp:inline distT="0" distB="0" distL="0" distR="0" wp14:anchorId="3B0080C6" wp14:editId="3A5896A4">
            <wp:extent cx="5085714" cy="2857143"/>
            <wp:effectExtent l="0" t="0" r="0" b="0"/>
            <wp:docPr id="827212336" name="Imagem 827212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827212336"/>
                    <pic:cNvPicPr/>
                  </pic:nvPicPr>
                  <pic:blipFill>
                    <a:blip r:embed="rId127">
                      <a:extLst>
                        <a:ext uri="{28A0092B-C50C-407E-A947-70E740481C1C}">
                          <a14:useLocalDpi xmlns:a14="http://schemas.microsoft.com/office/drawing/2010/main" val="0"/>
                        </a:ext>
                      </a:extLst>
                    </a:blip>
                    <a:stretch>
                      <a:fillRect/>
                    </a:stretch>
                  </pic:blipFill>
                  <pic:spPr>
                    <a:xfrm>
                      <a:off x="0" y="0"/>
                      <a:ext cx="5085714" cy="2857143"/>
                    </a:xfrm>
                    <a:prstGeom prst="rect">
                      <a:avLst/>
                    </a:prstGeom>
                  </pic:spPr>
                </pic:pic>
              </a:graphicData>
            </a:graphic>
          </wp:inline>
        </w:drawing>
      </w:r>
    </w:p>
    <w:p w14:paraId="4AF8F0C4" w14:textId="3D4E8D5E" w:rsidR="00824060" w:rsidRPr="00615907" w:rsidRDefault="531AB1A1" w:rsidP="078076E3">
      <w:pPr>
        <w:spacing w:before="240" w:after="240" w:line="360" w:lineRule="auto"/>
        <w:jc w:val="center"/>
        <w:rPr>
          <w:rFonts w:ascii="Arial" w:hAnsi="Arial" w:cs="Arial"/>
          <w:sz w:val="20"/>
          <w:szCs w:val="20"/>
        </w:rPr>
      </w:pPr>
      <w:r w:rsidRPr="531AB1A1">
        <w:rPr>
          <w:rFonts w:ascii="Arial" w:hAnsi="Arial" w:cs="Arial"/>
          <w:sz w:val="20"/>
          <w:szCs w:val="20"/>
        </w:rPr>
        <w:lastRenderedPageBreak/>
        <w:t>Fonte: Autores (2023).</w:t>
      </w:r>
    </w:p>
    <w:p w14:paraId="6976F9DD" w14:textId="79078D17" w:rsidR="00824060" w:rsidRDefault="531AB1A1" w:rsidP="078076E3">
      <w:pPr>
        <w:spacing w:before="240" w:after="240" w:line="360" w:lineRule="auto"/>
        <w:jc w:val="both"/>
        <w:rPr>
          <w:rFonts w:ascii="Roboto" w:eastAsia="Roboto" w:hAnsi="Roboto" w:cs="Roboto"/>
          <w:color w:val="202124"/>
        </w:rPr>
      </w:pPr>
      <w:r w:rsidRPr="531AB1A1">
        <w:rPr>
          <w:rFonts w:ascii="Arial" w:eastAsia="Arial" w:hAnsi="Arial" w:cs="Arial"/>
          <w:color w:val="000000" w:themeColor="text1"/>
        </w:rPr>
        <w:t>Analisando o gráfico de respostas da figura 11, que se refere a pergunta 11 “</w:t>
      </w:r>
      <w:r w:rsidRPr="531AB1A1">
        <w:rPr>
          <w:rFonts w:ascii="Roboto" w:eastAsia="Roboto" w:hAnsi="Roboto" w:cs="Roboto"/>
          <w:color w:val="202124"/>
        </w:rPr>
        <w:t>Quais problemas relacionados às vias públicas você se sentiria motivado a denunciar usando esta plataforma?”. Essa pergunta foi respondida livremente pelo público, utilizando as suas próprias palavras e podendo ser selecionada mais de uma resposta, assim podemos notar que a maioria das pessoas se sentiriam motivados a denunciar utilizando essa plataforma os seguintes problemas:</w:t>
      </w:r>
    </w:p>
    <w:p w14:paraId="44580000" w14:textId="1FB85E84" w:rsidR="00824060" w:rsidRDefault="531AB1A1" w:rsidP="00820795">
      <w:pPr>
        <w:pStyle w:val="PargrafodaLista"/>
        <w:numPr>
          <w:ilvl w:val="1"/>
          <w:numId w:val="25"/>
        </w:numPr>
        <w:spacing w:line="360" w:lineRule="auto"/>
        <w:jc w:val="both"/>
        <w:rPr>
          <w:rFonts w:ascii="Arial" w:eastAsia="Arial" w:hAnsi="Arial" w:cs="Arial"/>
          <w:color w:val="000000" w:themeColor="text1"/>
        </w:rPr>
      </w:pPr>
      <w:r w:rsidRPr="531AB1A1">
        <w:rPr>
          <w:rFonts w:ascii="Arial" w:eastAsia="Arial" w:hAnsi="Arial" w:cs="Arial"/>
          <w:color w:val="000000" w:themeColor="text1"/>
        </w:rPr>
        <w:t>Buracos e irregularidades nas estradas – 86 pessoas</w:t>
      </w:r>
    </w:p>
    <w:p w14:paraId="31122625" w14:textId="35983070" w:rsidR="00824060" w:rsidRDefault="531AB1A1" w:rsidP="00820795">
      <w:pPr>
        <w:pStyle w:val="PargrafodaLista"/>
        <w:numPr>
          <w:ilvl w:val="1"/>
          <w:numId w:val="25"/>
        </w:numPr>
        <w:spacing w:line="360" w:lineRule="auto"/>
        <w:jc w:val="both"/>
        <w:rPr>
          <w:rFonts w:ascii="Arial" w:eastAsia="Arial" w:hAnsi="Arial" w:cs="Arial"/>
          <w:color w:val="000000" w:themeColor="text1"/>
        </w:rPr>
      </w:pPr>
      <w:r w:rsidRPr="531AB1A1">
        <w:rPr>
          <w:rFonts w:ascii="Arial" w:eastAsia="Arial" w:hAnsi="Arial" w:cs="Arial"/>
          <w:color w:val="000000" w:themeColor="text1"/>
        </w:rPr>
        <w:t>Falta de manutenção em calçadas – 78 pessoas</w:t>
      </w:r>
    </w:p>
    <w:p w14:paraId="1024A4E3" w14:textId="04619601" w:rsidR="00824060" w:rsidRDefault="531AB1A1" w:rsidP="00820795">
      <w:pPr>
        <w:pStyle w:val="PargrafodaLista"/>
        <w:numPr>
          <w:ilvl w:val="1"/>
          <w:numId w:val="25"/>
        </w:numPr>
        <w:spacing w:line="360" w:lineRule="auto"/>
        <w:jc w:val="both"/>
        <w:rPr>
          <w:rFonts w:ascii="Arial" w:eastAsia="Arial" w:hAnsi="Arial" w:cs="Arial"/>
          <w:color w:val="000000" w:themeColor="text1"/>
        </w:rPr>
      </w:pPr>
      <w:r w:rsidRPr="531AB1A1">
        <w:rPr>
          <w:rFonts w:ascii="Arial" w:eastAsia="Arial" w:hAnsi="Arial" w:cs="Arial"/>
          <w:color w:val="000000" w:themeColor="text1"/>
        </w:rPr>
        <w:t>Problemas de iluminação pública – 74 pessoas</w:t>
      </w:r>
    </w:p>
    <w:p w14:paraId="34B7CE4C" w14:textId="3EE4139C" w:rsidR="00824060" w:rsidRDefault="531AB1A1" w:rsidP="1E806E08">
      <w:pPr>
        <w:spacing w:before="240" w:after="240" w:line="360" w:lineRule="auto"/>
        <w:jc w:val="both"/>
        <w:rPr>
          <w:rFonts w:ascii="Roboto" w:eastAsia="Roboto" w:hAnsi="Roboto" w:cs="Roboto"/>
          <w:color w:val="202124"/>
          <w:lang w:eastAsia="ja-JP"/>
        </w:rPr>
      </w:pPr>
      <w:r w:rsidRPr="531AB1A1">
        <w:rPr>
          <w:rFonts w:ascii="Roboto" w:eastAsia="Roboto" w:hAnsi="Roboto" w:cs="Roboto"/>
          <w:color w:val="202124"/>
        </w:rPr>
        <w:t>Essas respostas no ajudaram a decidir quais denúncias seriam possíveis de realizar dentro do site, priorizando sempre a experiencia e necessidades dos usuários.</w:t>
      </w:r>
    </w:p>
    <w:p w14:paraId="4EBD338B" w14:textId="5E3E7504" w:rsidR="00824060" w:rsidRDefault="00824060" w:rsidP="1E806E08">
      <w:pPr>
        <w:spacing w:before="240" w:after="240" w:line="360" w:lineRule="auto"/>
        <w:jc w:val="both"/>
        <w:rPr>
          <w:rFonts w:ascii="Roboto" w:eastAsia="Roboto" w:hAnsi="Roboto" w:cs="Roboto"/>
          <w:color w:val="202124"/>
        </w:rPr>
      </w:pPr>
    </w:p>
    <w:p w14:paraId="42D95513" w14:textId="4582FAD1" w:rsidR="00824060" w:rsidRDefault="531AB1A1" w:rsidP="1E806E08">
      <w:pPr>
        <w:pStyle w:val="Ttulo1"/>
        <w:numPr>
          <w:ilvl w:val="0"/>
          <w:numId w:val="0"/>
        </w:numPr>
        <w:spacing w:line="259" w:lineRule="auto"/>
        <w:rPr>
          <w:rFonts w:ascii="Arial" w:hAnsi="Arial" w:cs="Arial"/>
          <w:sz w:val="24"/>
          <w:szCs w:val="24"/>
          <w:lang w:val="en-US"/>
        </w:rPr>
      </w:pPr>
      <w:bookmarkStart w:id="205" w:name="_Toc183291706"/>
      <w:r w:rsidRPr="531AB1A1">
        <w:rPr>
          <w:rFonts w:ascii="Arial" w:hAnsi="Arial" w:cs="Arial"/>
          <w:sz w:val="24"/>
          <w:szCs w:val="24"/>
        </w:rPr>
        <w:lastRenderedPageBreak/>
        <w:t>APÊNDICE B – DESIGN SYSTEM</w:t>
      </w:r>
      <w:bookmarkEnd w:id="205"/>
    </w:p>
    <w:p w14:paraId="24FD9758" w14:textId="58EDA559" w:rsidR="00BE419B" w:rsidRPr="00BE419B" w:rsidRDefault="531AB1A1" w:rsidP="00BE419B">
      <w:pPr>
        <w:pStyle w:val="Legenda"/>
        <w:keepNext/>
        <w:jc w:val="center"/>
        <w:rPr>
          <w:rFonts w:ascii="Arial" w:hAnsi="Arial" w:cs="Arial"/>
          <w:b w:val="0"/>
          <w:bCs w:val="0"/>
        </w:rPr>
      </w:pPr>
      <w:r w:rsidRPr="531AB1A1">
        <w:rPr>
          <w:rFonts w:ascii="Arial" w:hAnsi="Arial" w:cs="Arial"/>
        </w:rPr>
        <w:t xml:space="preserve">Figure </w:t>
      </w:r>
      <w:r w:rsidR="00BE419B" w:rsidRPr="531AB1A1">
        <w:rPr>
          <w:rFonts w:ascii="Arial" w:hAnsi="Arial" w:cs="Arial"/>
        </w:rPr>
        <w:fldChar w:fldCharType="begin"/>
      </w:r>
      <w:r w:rsidR="00BE419B" w:rsidRPr="531AB1A1">
        <w:rPr>
          <w:rFonts w:ascii="Arial" w:hAnsi="Arial" w:cs="Arial"/>
        </w:rPr>
        <w:instrText xml:space="preserve"> SEQ Figure \* ARABIC </w:instrText>
      </w:r>
      <w:r w:rsidR="00BE419B" w:rsidRPr="531AB1A1">
        <w:rPr>
          <w:rFonts w:ascii="Arial" w:hAnsi="Arial" w:cs="Arial"/>
        </w:rPr>
        <w:fldChar w:fldCharType="separate"/>
      </w:r>
      <w:r w:rsidRPr="531AB1A1">
        <w:rPr>
          <w:rFonts w:ascii="Arial" w:hAnsi="Arial" w:cs="Arial"/>
        </w:rPr>
        <w:t>1</w:t>
      </w:r>
      <w:r w:rsidR="00BE419B" w:rsidRPr="531AB1A1">
        <w:rPr>
          <w:rFonts w:ascii="Arial" w:hAnsi="Arial" w:cs="Arial"/>
        </w:rPr>
        <w:fldChar w:fldCharType="end"/>
      </w:r>
      <w:r w:rsidRPr="531AB1A1">
        <w:rPr>
          <w:rFonts w:ascii="Arial" w:hAnsi="Arial" w:cs="Arial"/>
        </w:rPr>
        <w:t xml:space="preserve"> - </w:t>
      </w:r>
      <w:r w:rsidRPr="531AB1A1">
        <w:rPr>
          <w:rFonts w:ascii="Arial" w:hAnsi="Arial" w:cs="Arial"/>
          <w:b w:val="0"/>
          <w:bCs w:val="0"/>
        </w:rPr>
        <w:t>Design System</w:t>
      </w:r>
    </w:p>
    <w:p w14:paraId="14989C57" w14:textId="77777777" w:rsidR="00BE419B" w:rsidRDefault="2FFAD3C9" w:rsidP="00BE419B">
      <w:pPr>
        <w:keepNext/>
        <w:jc w:val="center"/>
      </w:pPr>
      <w:r>
        <w:rPr>
          <w:noProof/>
        </w:rPr>
        <w:drawing>
          <wp:inline distT="0" distB="0" distL="0" distR="0" wp14:anchorId="1DCB4D61" wp14:editId="5BE30D70">
            <wp:extent cx="4629388" cy="4311872"/>
            <wp:effectExtent l="0" t="0" r="0" b="0"/>
            <wp:docPr id="21322359" name="Imagem 21322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1322359"/>
                    <pic:cNvPicPr/>
                  </pic:nvPicPr>
                  <pic:blipFill>
                    <a:blip r:embed="rId128">
                      <a:extLst>
                        <a:ext uri="{28A0092B-C50C-407E-A947-70E740481C1C}">
                          <a14:useLocalDpi xmlns:a14="http://schemas.microsoft.com/office/drawing/2010/main" val="0"/>
                        </a:ext>
                      </a:extLst>
                    </a:blip>
                    <a:stretch>
                      <a:fillRect/>
                    </a:stretch>
                  </pic:blipFill>
                  <pic:spPr>
                    <a:xfrm>
                      <a:off x="0" y="0"/>
                      <a:ext cx="4629388" cy="4311872"/>
                    </a:xfrm>
                    <a:prstGeom prst="rect">
                      <a:avLst/>
                    </a:prstGeom>
                  </pic:spPr>
                </pic:pic>
              </a:graphicData>
            </a:graphic>
          </wp:inline>
        </w:drawing>
      </w:r>
    </w:p>
    <w:p w14:paraId="2783D6E2" w14:textId="06D9FEF9" w:rsidR="00824060" w:rsidRDefault="531AB1A1" w:rsidP="1E806E08">
      <w:pPr>
        <w:spacing w:before="240" w:after="240" w:line="360" w:lineRule="auto"/>
        <w:jc w:val="center"/>
        <w:rPr>
          <w:rFonts w:ascii="Arial" w:eastAsia="Arial" w:hAnsi="Arial" w:cs="Arial"/>
          <w:sz w:val="20"/>
          <w:szCs w:val="20"/>
        </w:rPr>
      </w:pPr>
      <w:r w:rsidRPr="531AB1A1">
        <w:rPr>
          <w:rFonts w:ascii="Arial" w:eastAsia="Arial" w:hAnsi="Arial" w:cs="Arial"/>
          <w:sz w:val="20"/>
          <w:szCs w:val="20"/>
        </w:rPr>
        <w:t xml:space="preserve">Fonte: Autores - Extraído da plataforma </w:t>
      </w:r>
      <w:proofErr w:type="spellStart"/>
      <w:r w:rsidRPr="531AB1A1">
        <w:rPr>
          <w:rFonts w:ascii="Arial" w:eastAsia="Arial" w:hAnsi="Arial" w:cs="Arial"/>
          <w:sz w:val="20"/>
          <w:szCs w:val="20"/>
        </w:rPr>
        <w:t>Figma</w:t>
      </w:r>
      <w:proofErr w:type="spellEnd"/>
      <w:r w:rsidRPr="531AB1A1">
        <w:rPr>
          <w:rFonts w:ascii="Arial" w:eastAsia="Arial" w:hAnsi="Arial" w:cs="Arial"/>
          <w:sz w:val="20"/>
          <w:szCs w:val="20"/>
        </w:rPr>
        <w:t xml:space="preserve"> (2024).</w:t>
      </w:r>
    </w:p>
    <w:p w14:paraId="644E7F58" w14:textId="7A286957" w:rsidR="00824060" w:rsidRDefault="00824060" w:rsidP="1E806E08">
      <w:pPr>
        <w:jc w:val="center"/>
      </w:pPr>
    </w:p>
    <w:p w14:paraId="2F0263C9" w14:textId="4026F4F6" w:rsidR="00824060" w:rsidRDefault="00824060" w:rsidP="1E806E08">
      <w:pPr>
        <w:spacing w:before="240" w:after="240" w:line="360" w:lineRule="auto"/>
        <w:jc w:val="both"/>
        <w:rPr>
          <w:rFonts w:ascii="Roboto" w:eastAsia="Roboto" w:hAnsi="Roboto" w:cs="Roboto"/>
          <w:color w:val="202124"/>
        </w:rPr>
      </w:pPr>
    </w:p>
    <w:p w14:paraId="376C32CB" w14:textId="58FE6321" w:rsidR="00824060" w:rsidRDefault="531AB1A1" w:rsidP="1E806E08">
      <w:pPr>
        <w:pStyle w:val="Ttulo1"/>
        <w:numPr>
          <w:ilvl w:val="0"/>
          <w:numId w:val="0"/>
        </w:numPr>
        <w:spacing w:line="259" w:lineRule="auto"/>
        <w:rPr>
          <w:rFonts w:ascii="Arial" w:hAnsi="Arial" w:cs="Arial"/>
          <w:sz w:val="24"/>
          <w:szCs w:val="24"/>
          <w:lang w:val="en-US"/>
        </w:rPr>
      </w:pPr>
      <w:bookmarkStart w:id="206" w:name="_Toc183291707"/>
      <w:r w:rsidRPr="531AB1A1">
        <w:rPr>
          <w:rFonts w:ascii="Arial" w:hAnsi="Arial" w:cs="Arial"/>
          <w:sz w:val="24"/>
          <w:szCs w:val="24"/>
        </w:rPr>
        <w:t>APÊNDICE C – TERMO DE USO</w:t>
      </w:r>
      <w:bookmarkEnd w:id="206"/>
    </w:p>
    <w:p w14:paraId="62199465" w14:textId="24974CE4" w:rsidR="00824060" w:rsidRDefault="00824060" w:rsidP="1E806E08">
      <w:pPr>
        <w:spacing w:line="360" w:lineRule="auto"/>
        <w:ind w:firstLine="360"/>
        <w:jc w:val="both"/>
        <w:rPr>
          <w:rFonts w:ascii="Arial" w:hAnsi="Arial" w:cs="Arial"/>
          <w:b/>
          <w:bCs/>
          <w:lang w:eastAsia="ja-JP"/>
        </w:rPr>
      </w:pPr>
    </w:p>
    <w:p w14:paraId="5703B4D4" w14:textId="294EA29D" w:rsidR="00824060" w:rsidRDefault="531AB1A1" w:rsidP="1E806E08">
      <w:pPr>
        <w:spacing w:line="360" w:lineRule="auto"/>
        <w:ind w:firstLine="708"/>
        <w:jc w:val="both"/>
      </w:pPr>
      <w:r w:rsidRPr="531AB1A1">
        <w:rPr>
          <w:rFonts w:ascii="Arial" w:hAnsi="Arial" w:cs="Arial"/>
        </w:rPr>
        <w:t>Termos de Uso do Aplicativo Nossa Via</w:t>
      </w:r>
    </w:p>
    <w:p w14:paraId="40AF419F" w14:textId="25145F6A" w:rsidR="00824060" w:rsidRDefault="531AB1A1" w:rsidP="1E806E08">
      <w:pPr>
        <w:spacing w:line="360" w:lineRule="auto"/>
        <w:ind w:firstLine="708"/>
        <w:jc w:val="both"/>
      </w:pPr>
      <w:r w:rsidRPr="531AB1A1">
        <w:rPr>
          <w:rFonts w:ascii="Arial" w:hAnsi="Arial" w:cs="Arial"/>
        </w:rPr>
        <w:t xml:space="preserve"> </w:t>
      </w:r>
    </w:p>
    <w:p w14:paraId="7038A934" w14:textId="4C890707" w:rsidR="00824060" w:rsidRDefault="531AB1A1" w:rsidP="1E806E08">
      <w:pPr>
        <w:spacing w:line="360" w:lineRule="auto"/>
        <w:ind w:firstLine="708"/>
        <w:jc w:val="both"/>
      </w:pPr>
      <w:r w:rsidRPr="531AB1A1">
        <w:rPr>
          <w:rFonts w:ascii="Arial" w:hAnsi="Arial" w:cs="Arial"/>
        </w:rPr>
        <w:t>Última atualização: 16/11/2024</w:t>
      </w:r>
    </w:p>
    <w:p w14:paraId="16B54057" w14:textId="41AE9328" w:rsidR="00824060" w:rsidRDefault="531AB1A1" w:rsidP="1E806E08">
      <w:pPr>
        <w:spacing w:line="360" w:lineRule="auto"/>
        <w:ind w:firstLine="708"/>
        <w:jc w:val="both"/>
      </w:pPr>
      <w:r w:rsidRPr="531AB1A1">
        <w:rPr>
          <w:rFonts w:ascii="Arial" w:hAnsi="Arial" w:cs="Arial"/>
        </w:rPr>
        <w:t xml:space="preserve"> </w:t>
      </w:r>
    </w:p>
    <w:p w14:paraId="5903C419" w14:textId="5EBFA072" w:rsidR="00824060" w:rsidRDefault="531AB1A1" w:rsidP="1E806E08">
      <w:pPr>
        <w:spacing w:line="360" w:lineRule="auto"/>
        <w:ind w:firstLine="708"/>
        <w:jc w:val="both"/>
      </w:pPr>
      <w:r w:rsidRPr="531AB1A1">
        <w:rPr>
          <w:rFonts w:ascii="Arial" w:hAnsi="Arial" w:cs="Arial"/>
        </w:rPr>
        <w:t>1. Aceitação dos Termos</w:t>
      </w:r>
    </w:p>
    <w:p w14:paraId="518A0244" w14:textId="630AEA22" w:rsidR="00824060" w:rsidRDefault="531AB1A1" w:rsidP="1E806E08">
      <w:pPr>
        <w:spacing w:line="360" w:lineRule="auto"/>
        <w:ind w:firstLine="708"/>
        <w:jc w:val="both"/>
      </w:pPr>
      <w:r w:rsidRPr="531AB1A1">
        <w:rPr>
          <w:rFonts w:ascii="Arial" w:hAnsi="Arial" w:cs="Arial"/>
        </w:rPr>
        <w:t xml:space="preserve"> </w:t>
      </w:r>
    </w:p>
    <w:p w14:paraId="2EB1725B" w14:textId="0730E9CA" w:rsidR="00824060" w:rsidRDefault="531AB1A1" w:rsidP="1E806E08">
      <w:pPr>
        <w:spacing w:line="360" w:lineRule="auto"/>
        <w:ind w:firstLine="708"/>
        <w:jc w:val="both"/>
      </w:pPr>
      <w:r w:rsidRPr="531AB1A1">
        <w:rPr>
          <w:rFonts w:ascii="Arial" w:hAnsi="Arial" w:cs="Arial"/>
        </w:rPr>
        <w:t>Ao acessar e usar o aplicativo Nossa Via, você concorda em cumprir e estar sujeito a estes Termos de Uso. Se não concordar com alguma parte destes termos, você não deve utilizar o aplicativo.</w:t>
      </w:r>
    </w:p>
    <w:p w14:paraId="42D6C413" w14:textId="4DA7760E" w:rsidR="00824060" w:rsidRDefault="531AB1A1" w:rsidP="1E806E08">
      <w:pPr>
        <w:spacing w:line="360" w:lineRule="auto"/>
        <w:ind w:firstLine="708"/>
        <w:jc w:val="both"/>
      </w:pPr>
      <w:r w:rsidRPr="531AB1A1">
        <w:rPr>
          <w:rFonts w:ascii="Arial" w:hAnsi="Arial" w:cs="Arial"/>
        </w:rPr>
        <w:lastRenderedPageBreak/>
        <w:t xml:space="preserve"> </w:t>
      </w:r>
    </w:p>
    <w:p w14:paraId="2E30A3B9" w14:textId="259EC68F" w:rsidR="00824060" w:rsidRDefault="531AB1A1" w:rsidP="1E806E08">
      <w:pPr>
        <w:spacing w:line="360" w:lineRule="auto"/>
        <w:ind w:firstLine="708"/>
        <w:jc w:val="both"/>
      </w:pPr>
      <w:r w:rsidRPr="531AB1A1">
        <w:rPr>
          <w:rFonts w:ascii="Arial" w:hAnsi="Arial" w:cs="Arial"/>
        </w:rPr>
        <w:t>2. Descrição do Serviço</w:t>
      </w:r>
    </w:p>
    <w:p w14:paraId="41A78DDA" w14:textId="26B98F3F" w:rsidR="00824060" w:rsidRDefault="531AB1A1" w:rsidP="1E806E08">
      <w:pPr>
        <w:spacing w:line="360" w:lineRule="auto"/>
        <w:ind w:firstLine="708"/>
        <w:jc w:val="both"/>
      </w:pPr>
      <w:r w:rsidRPr="531AB1A1">
        <w:rPr>
          <w:rFonts w:ascii="Arial" w:hAnsi="Arial" w:cs="Arial"/>
        </w:rPr>
        <w:t xml:space="preserve"> </w:t>
      </w:r>
    </w:p>
    <w:p w14:paraId="005DEDFD" w14:textId="66AEEC80" w:rsidR="00824060" w:rsidRDefault="531AB1A1" w:rsidP="1E806E08">
      <w:pPr>
        <w:spacing w:line="360" w:lineRule="auto"/>
        <w:ind w:firstLine="708"/>
        <w:jc w:val="both"/>
      </w:pPr>
      <w:r w:rsidRPr="531AB1A1">
        <w:rPr>
          <w:rFonts w:ascii="Arial" w:hAnsi="Arial" w:cs="Arial"/>
        </w:rPr>
        <w:t>O Nossa Via é um aplicativo que permite aos usuários registrar e relatar problemas encontrados em vias públicas, utilizando fotos e descrições. O objetivo é promover a melhoria das condições das vias urbanas e facilitar a comunicação com as autoridades competentes.</w:t>
      </w:r>
    </w:p>
    <w:p w14:paraId="008F24D4" w14:textId="752B69B4" w:rsidR="00824060" w:rsidRDefault="531AB1A1" w:rsidP="1E806E08">
      <w:pPr>
        <w:spacing w:line="360" w:lineRule="auto"/>
        <w:ind w:firstLine="708"/>
        <w:jc w:val="both"/>
      </w:pPr>
      <w:r w:rsidRPr="531AB1A1">
        <w:rPr>
          <w:rFonts w:ascii="Arial" w:hAnsi="Arial" w:cs="Arial"/>
        </w:rPr>
        <w:t xml:space="preserve"> </w:t>
      </w:r>
    </w:p>
    <w:p w14:paraId="44EE0ADA" w14:textId="176F96D3" w:rsidR="00824060" w:rsidRDefault="531AB1A1" w:rsidP="1E806E08">
      <w:pPr>
        <w:spacing w:line="360" w:lineRule="auto"/>
        <w:ind w:firstLine="708"/>
        <w:jc w:val="both"/>
      </w:pPr>
      <w:r w:rsidRPr="531AB1A1">
        <w:rPr>
          <w:rFonts w:ascii="Arial" w:hAnsi="Arial" w:cs="Arial"/>
        </w:rPr>
        <w:t>3. Requisitos de Idade</w:t>
      </w:r>
    </w:p>
    <w:p w14:paraId="1549E7A7" w14:textId="3802BFAC" w:rsidR="00824060" w:rsidRDefault="531AB1A1" w:rsidP="1E806E08">
      <w:pPr>
        <w:spacing w:line="360" w:lineRule="auto"/>
        <w:ind w:firstLine="708"/>
        <w:jc w:val="both"/>
      </w:pPr>
      <w:r w:rsidRPr="531AB1A1">
        <w:rPr>
          <w:rFonts w:ascii="Arial" w:hAnsi="Arial" w:cs="Arial"/>
        </w:rPr>
        <w:t xml:space="preserve"> </w:t>
      </w:r>
    </w:p>
    <w:p w14:paraId="6AC222F0" w14:textId="2D92860A" w:rsidR="00824060" w:rsidRDefault="531AB1A1" w:rsidP="1E806E08">
      <w:pPr>
        <w:spacing w:line="360" w:lineRule="auto"/>
        <w:ind w:firstLine="708"/>
        <w:jc w:val="both"/>
      </w:pPr>
      <w:r w:rsidRPr="531AB1A1">
        <w:rPr>
          <w:rFonts w:ascii="Arial" w:hAnsi="Arial" w:cs="Arial"/>
        </w:rPr>
        <w:t>O uso do aplicativo é restrito a usuários com 16 anos ou mais. Ao se cadastrar, o usuário declara ter a idade mínima necessária.</w:t>
      </w:r>
    </w:p>
    <w:p w14:paraId="1FBA6D55" w14:textId="6AF2473A" w:rsidR="00824060" w:rsidRDefault="531AB1A1" w:rsidP="1E806E08">
      <w:pPr>
        <w:spacing w:line="360" w:lineRule="auto"/>
        <w:ind w:firstLine="708"/>
        <w:jc w:val="both"/>
      </w:pPr>
      <w:r w:rsidRPr="531AB1A1">
        <w:rPr>
          <w:rFonts w:ascii="Arial" w:hAnsi="Arial" w:cs="Arial"/>
        </w:rPr>
        <w:t xml:space="preserve"> </w:t>
      </w:r>
    </w:p>
    <w:p w14:paraId="0B4C6F72" w14:textId="53EB9415" w:rsidR="00824060" w:rsidRDefault="531AB1A1" w:rsidP="1E806E08">
      <w:pPr>
        <w:spacing w:line="360" w:lineRule="auto"/>
        <w:ind w:firstLine="708"/>
        <w:jc w:val="both"/>
      </w:pPr>
      <w:r w:rsidRPr="531AB1A1">
        <w:rPr>
          <w:rFonts w:ascii="Arial" w:hAnsi="Arial" w:cs="Arial"/>
        </w:rPr>
        <w:t>4. Cadastro e Responsabilidades do Usuário</w:t>
      </w:r>
    </w:p>
    <w:p w14:paraId="37535EB6" w14:textId="33BE42E8" w:rsidR="00824060" w:rsidRDefault="531AB1A1" w:rsidP="1E806E08">
      <w:pPr>
        <w:spacing w:line="360" w:lineRule="auto"/>
        <w:ind w:firstLine="708"/>
        <w:jc w:val="both"/>
      </w:pPr>
      <w:r w:rsidRPr="531AB1A1">
        <w:rPr>
          <w:rFonts w:ascii="Arial" w:hAnsi="Arial" w:cs="Arial"/>
        </w:rPr>
        <w:t xml:space="preserve"> </w:t>
      </w:r>
    </w:p>
    <w:p w14:paraId="63694A13" w14:textId="70087EC2" w:rsidR="00824060" w:rsidRDefault="531AB1A1" w:rsidP="1E806E08">
      <w:pPr>
        <w:spacing w:line="360" w:lineRule="auto"/>
        <w:ind w:firstLine="708"/>
        <w:jc w:val="both"/>
      </w:pPr>
      <w:r w:rsidRPr="531AB1A1">
        <w:rPr>
          <w:rFonts w:ascii="Arial" w:hAnsi="Arial" w:cs="Arial"/>
        </w:rPr>
        <w:t>4.1 Para utilizar o aplicativo, é necessário realizar um cadastro, fornecendo informações precisas e atualizadas. O usuário é responsável pela veracidade dos dados fornecidos.</w:t>
      </w:r>
    </w:p>
    <w:p w14:paraId="5E040551" w14:textId="76942A00" w:rsidR="00824060" w:rsidRDefault="531AB1A1" w:rsidP="1E806E08">
      <w:pPr>
        <w:spacing w:line="360" w:lineRule="auto"/>
        <w:ind w:firstLine="708"/>
        <w:jc w:val="both"/>
      </w:pPr>
      <w:r w:rsidRPr="531AB1A1">
        <w:rPr>
          <w:rFonts w:ascii="Arial" w:hAnsi="Arial" w:cs="Arial"/>
        </w:rPr>
        <w:t xml:space="preserve"> </w:t>
      </w:r>
    </w:p>
    <w:p w14:paraId="012E5921" w14:textId="4799942D" w:rsidR="00824060" w:rsidRDefault="531AB1A1" w:rsidP="1E806E08">
      <w:pPr>
        <w:spacing w:line="360" w:lineRule="auto"/>
        <w:ind w:firstLine="708"/>
        <w:jc w:val="both"/>
      </w:pPr>
      <w:r w:rsidRPr="531AB1A1">
        <w:rPr>
          <w:rFonts w:ascii="Arial" w:hAnsi="Arial" w:cs="Arial"/>
        </w:rPr>
        <w:t>4.2 O usuário deve manter a confidencialidade de suas credenciais de acesso e é responsável por qualquer atividade que ocorra em sua conta.</w:t>
      </w:r>
    </w:p>
    <w:p w14:paraId="74E7202E" w14:textId="667980E3" w:rsidR="00824060" w:rsidRDefault="531AB1A1" w:rsidP="1E806E08">
      <w:pPr>
        <w:spacing w:line="360" w:lineRule="auto"/>
        <w:ind w:firstLine="708"/>
        <w:jc w:val="both"/>
      </w:pPr>
      <w:r w:rsidRPr="531AB1A1">
        <w:rPr>
          <w:rFonts w:ascii="Arial" w:hAnsi="Arial" w:cs="Arial"/>
        </w:rPr>
        <w:t xml:space="preserve"> </w:t>
      </w:r>
    </w:p>
    <w:p w14:paraId="731C60D0" w14:textId="2C237429" w:rsidR="00824060" w:rsidRDefault="531AB1A1" w:rsidP="1E806E08">
      <w:pPr>
        <w:spacing w:line="360" w:lineRule="auto"/>
        <w:ind w:firstLine="708"/>
        <w:jc w:val="both"/>
      </w:pPr>
      <w:r w:rsidRPr="531AB1A1">
        <w:rPr>
          <w:rFonts w:ascii="Arial" w:hAnsi="Arial" w:cs="Arial"/>
        </w:rPr>
        <w:t>5. Uso do Aplicativo</w:t>
      </w:r>
    </w:p>
    <w:p w14:paraId="57542971" w14:textId="362040B3" w:rsidR="00824060" w:rsidRDefault="531AB1A1" w:rsidP="1E806E08">
      <w:pPr>
        <w:spacing w:line="360" w:lineRule="auto"/>
        <w:ind w:firstLine="708"/>
        <w:jc w:val="both"/>
      </w:pPr>
      <w:r w:rsidRPr="531AB1A1">
        <w:rPr>
          <w:rFonts w:ascii="Arial" w:hAnsi="Arial" w:cs="Arial"/>
        </w:rPr>
        <w:t xml:space="preserve"> </w:t>
      </w:r>
    </w:p>
    <w:p w14:paraId="2C5C9951" w14:textId="34DDCA31" w:rsidR="00824060" w:rsidRDefault="531AB1A1" w:rsidP="1E806E08">
      <w:pPr>
        <w:spacing w:line="360" w:lineRule="auto"/>
        <w:ind w:firstLine="708"/>
        <w:jc w:val="both"/>
      </w:pPr>
      <w:r w:rsidRPr="531AB1A1">
        <w:rPr>
          <w:rFonts w:ascii="Arial" w:hAnsi="Arial" w:cs="Arial"/>
        </w:rPr>
        <w:t>5.1 O usuário concorda em utilizar o aplicativo de maneira responsável e em conformidade com a legislação vigente.</w:t>
      </w:r>
    </w:p>
    <w:p w14:paraId="4C6FBC1D" w14:textId="3BB1A19C" w:rsidR="00824060" w:rsidRDefault="531AB1A1" w:rsidP="1E806E08">
      <w:pPr>
        <w:spacing w:line="360" w:lineRule="auto"/>
        <w:ind w:firstLine="708"/>
        <w:jc w:val="both"/>
      </w:pPr>
      <w:r w:rsidRPr="531AB1A1">
        <w:rPr>
          <w:rFonts w:ascii="Arial" w:hAnsi="Arial" w:cs="Arial"/>
        </w:rPr>
        <w:t xml:space="preserve"> </w:t>
      </w:r>
    </w:p>
    <w:p w14:paraId="2CC5438E" w14:textId="743C838C" w:rsidR="00824060" w:rsidRDefault="531AB1A1" w:rsidP="1E806E08">
      <w:pPr>
        <w:spacing w:line="360" w:lineRule="auto"/>
        <w:ind w:firstLine="708"/>
        <w:jc w:val="both"/>
      </w:pPr>
      <w:r w:rsidRPr="531AB1A1">
        <w:rPr>
          <w:rFonts w:ascii="Arial" w:hAnsi="Arial" w:cs="Arial"/>
        </w:rPr>
        <w:t>5.2 É proibido:</w:t>
      </w:r>
    </w:p>
    <w:p w14:paraId="0E167CAB" w14:textId="459BE30B" w:rsidR="00824060" w:rsidRDefault="531AB1A1" w:rsidP="1E806E08">
      <w:pPr>
        <w:spacing w:line="360" w:lineRule="auto"/>
        <w:ind w:firstLine="708"/>
        <w:jc w:val="both"/>
      </w:pPr>
      <w:r w:rsidRPr="531AB1A1">
        <w:rPr>
          <w:rFonts w:ascii="Arial" w:hAnsi="Arial" w:cs="Arial"/>
        </w:rPr>
        <w:t xml:space="preserve"> </w:t>
      </w:r>
    </w:p>
    <w:p w14:paraId="55C123F6" w14:textId="2159BE8C" w:rsidR="00824060" w:rsidRDefault="531AB1A1" w:rsidP="1E806E08">
      <w:pPr>
        <w:spacing w:line="360" w:lineRule="auto"/>
        <w:ind w:firstLine="708"/>
        <w:jc w:val="both"/>
      </w:pPr>
      <w:r w:rsidRPr="531AB1A1">
        <w:rPr>
          <w:rFonts w:ascii="Arial" w:hAnsi="Arial" w:cs="Arial"/>
        </w:rPr>
        <w:t>Postar conteúdo que seja ofensivo, difamatório, discriminatório ou inadequado.</w:t>
      </w:r>
    </w:p>
    <w:p w14:paraId="7C58EC9C" w14:textId="428844DA" w:rsidR="00824060" w:rsidRDefault="531AB1A1" w:rsidP="1E806E08">
      <w:pPr>
        <w:spacing w:line="360" w:lineRule="auto"/>
        <w:ind w:firstLine="708"/>
        <w:jc w:val="both"/>
      </w:pPr>
      <w:r w:rsidRPr="531AB1A1">
        <w:rPr>
          <w:rFonts w:ascii="Arial" w:hAnsi="Arial" w:cs="Arial"/>
        </w:rPr>
        <w:t>Postar imagens de pessoas sem o seu consentimento.</w:t>
      </w:r>
    </w:p>
    <w:p w14:paraId="1A9EB37C" w14:textId="4FFAA464" w:rsidR="00824060" w:rsidRDefault="531AB1A1" w:rsidP="1E806E08">
      <w:pPr>
        <w:spacing w:line="360" w:lineRule="auto"/>
        <w:ind w:firstLine="708"/>
        <w:jc w:val="both"/>
      </w:pPr>
      <w:r w:rsidRPr="531AB1A1">
        <w:rPr>
          <w:rFonts w:ascii="Arial" w:hAnsi="Arial" w:cs="Arial"/>
        </w:rPr>
        <w:t>Compartilhar informações falsas ou enganosas sobre os problemas reportados.</w:t>
      </w:r>
    </w:p>
    <w:p w14:paraId="5A203D81" w14:textId="29F75285" w:rsidR="00824060" w:rsidRDefault="531AB1A1" w:rsidP="1E806E08">
      <w:pPr>
        <w:spacing w:line="360" w:lineRule="auto"/>
        <w:ind w:firstLine="708"/>
        <w:jc w:val="both"/>
      </w:pPr>
      <w:r w:rsidRPr="531AB1A1">
        <w:rPr>
          <w:rFonts w:ascii="Arial" w:hAnsi="Arial" w:cs="Arial"/>
        </w:rPr>
        <w:t xml:space="preserve"> </w:t>
      </w:r>
    </w:p>
    <w:p w14:paraId="0BEE51A6" w14:textId="21E5D81A" w:rsidR="00824060" w:rsidRDefault="531AB1A1" w:rsidP="1E806E08">
      <w:pPr>
        <w:spacing w:line="360" w:lineRule="auto"/>
        <w:ind w:firstLine="708"/>
        <w:jc w:val="both"/>
      </w:pPr>
      <w:r w:rsidRPr="531AB1A1">
        <w:rPr>
          <w:rFonts w:ascii="Arial" w:hAnsi="Arial" w:cs="Arial"/>
        </w:rPr>
        <w:t>6. Garantia de Veracidade das Denúncias</w:t>
      </w:r>
    </w:p>
    <w:p w14:paraId="22B6DBCD" w14:textId="519E6BD2" w:rsidR="00824060" w:rsidRDefault="531AB1A1" w:rsidP="1E806E08">
      <w:pPr>
        <w:spacing w:line="360" w:lineRule="auto"/>
        <w:ind w:firstLine="708"/>
        <w:jc w:val="both"/>
      </w:pPr>
      <w:r w:rsidRPr="531AB1A1">
        <w:rPr>
          <w:rFonts w:ascii="Arial" w:hAnsi="Arial" w:cs="Arial"/>
        </w:rPr>
        <w:lastRenderedPageBreak/>
        <w:t xml:space="preserve"> </w:t>
      </w:r>
    </w:p>
    <w:p w14:paraId="79DFBA4D" w14:textId="5D349386" w:rsidR="00824060" w:rsidRDefault="531AB1A1" w:rsidP="1E806E08">
      <w:pPr>
        <w:spacing w:line="360" w:lineRule="auto"/>
        <w:ind w:firstLine="708"/>
        <w:jc w:val="both"/>
      </w:pPr>
      <w:r w:rsidRPr="531AB1A1">
        <w:rPr>
          <w:rFonts w:ascii="Arial" w:hAnsi="Arial" w:cs="Arial"/>
        </w:rPr>
        <w:t>Os usuários são responsáveis pela veracidade das informações e imagens enviadas através do aplicativo. O Nossa Via se reserva o direito de investigar e, se necessário, remover conteúdos que não cumpram estas diretrizes.</w:t>
      </w:r>
    </w:p>
    <w:p w14:paraId="7172A669" w14:textId="5ADA71D4" w:rsidR="00824060" w:rsidRDefault="531AB1A1" w:rsidP="1E806E08">
      <w:pPr>
        <w:spacing w:line="360" w:lineRule="auto"/>
        <w:ind w:firstLine="708"/>
        <w:jc w:val="both"/>
      </w:pPr>
      <w:r w:rsidRPr="531AB1A1">
        <w:rPr>
          <w:rFonts w:ascii="Arial" w:hAnsi="Arial" w:cs="Arial"/>
        </w:rPr>
        <w:t xml:space="preserve"> </w:t>
      </w:r>
    </w:p>
    <w:p w14:paraId="65F0278F" w14:textId="31318732" w:rsidR="00824060" w:rsidRDefault="531AB1A1" w:rsidP="1E806E08">
      <w:pPr>
        <w:spacing w:line="360" w:lineRule="auto"/>
        <w:ind w:firstLine="708"/>
        <w:jc w:val="both"/>
      </w:pPr>
      <w:r w:rsidRPr="531AB1A1">
        <w:rPr>
          <w:rFonts w:ascii="Arial" w:hAnsi="Arial" w:cs="Arial"/>
        </w:rPr>
        <w:t>7. Propriedade Intelectual</w:t>
      </w:r>
    </w:p>
    <w:p w14:paraId="24A2BFF0" w14:textId="1CCD0D78" w:rsidR="00824060" w:rsidRDefault="531AB1A1" w:rsidP="1E806E08">
      <w:pPr>
        <w:spacing w:line="360" w:lineRule="auto"/>
        <w:ind w:firstLine="708"/>
        <w:jc w:val="both"/>
      </w:pPr>
      <w:r w:rsidRPr="531AB1A1">
        <w:rPr>
          <w:rFonts w:ascii="Arial" w:hAnsi="Arial" w:cs="Arial"/>
        </w:rPr>
        <w:t xml:space="preserve"> </w:t>
      </w:r>
    </w:p>
    <w:p w14:paraId="0BF54D51" w14:textId="744B2628" w:rsidR="00824060" w:rsidRDefault="531AB1A1" w:rsidP="1E806E08">
      <w:pPr>
        <w:spacing w:line="360" w:lineRule="auto"/>
        <w:ind w:firstLine="708"/>
        <w:jc w:val="both"/>
      </w:pPr>
      <w:r w:rsidRPr="531AB1A1">
        <w:rPr>
          <w:rFonts w:ascii="Arial" w:hAnsi="Arial" w:cs="Arial"/>
        </w:rPr>
        <w:t xml:space="preserve">Todo o conteúdo e funcionalidades do aplicativo, incluindo, mas não se limitando </w:t>
      </w:r>
      <w:proofErr w:type="gramStart"/>
      <w:r w:rsidRPr="531AB1A1">
        <w:rPr>
          <w:rFonts w:ascii="Arial" w:hAnsi="Arial" w:cs="Arial"/>
        </w:rPr>
        <w:t>a, textos, imagens, logotipos e design</w:t>
      </w:r>
      <w:proofErr w:type="gramEnd"/>
      <w:r w:rsidRPr="531AB1A1">
        <w:rPr>
          <w:rFonts w:ascii="Arial" w:hAnsi="Arial" w:cs="Arial"/>
        </w:rPr>
        <w:t>, são de propriedade do Nossa Via ou de seus licenciadores. O uso não autorizado pode resultar em ações legais.</w:t>
      </w:r>
    </w:p>
    <w:p w14:paraId="45DD68F8" w14:textId="5BF9F98A" w:rsidR="00824060" w:rsidRDefault="531AB1A1" w:rsidP="1E806E08">
      <w:pPr>
        <w:spacing w:line="360" w:lineRule="auto"/>
        <w:ind w:firstLine="708"/>
        <w:jc w:val="both"/>
      </w:pPr>
      <w:r w:rsidRPr="531AB1A1">
        <w:rPr>
          <w:rFonts w:ascii="Arial" w:hAnsi="Arial" w:cs="Arial"/>
        </w:rPr>
        <w:t xml:space="preserve"> </w:t>
      </w:r>
    </w:p>
    <w:p w14:paraId="602590E0" w14:textId="47D5EA7D" w:rsidR="00824060" w:rsidRDefault="531AB1A1" w:rsidP="1E806E08">
      <w:pPr>
        <w:spacing w:line="360" w:lineRule="auto"/>
        <w:ind w:firstLine="708"/>
        <w:jc w:val="both"/>
      </w:pPr>
      <w:r w:rsidRPr="531AB1A1">
        <w:rPr>
          <w:rFonts w:ascii="Arial" w:hAnsi="Arial" w:cs="Arial"/>
        </w:rPr>
        <w:t>8. Modificação e Rescisão dos Termos</w:t>
      </w:r>
    </w:p>
    <w:p w14:paraId="46CFF849" w14:textId="6F19D480" w:rsidR="00824060" w:rsidRDefault="531AB1A1" w:rsidP="1E806E08">
      <w:pPr>
        <w:spacing w:line="360" w:lineRule="auto"/>
        <w:ind w:firstLine="708"/>
        <w:jc w:val="both"/>
      </w:pPr>
      <w:r w:rsidRPr="531AB1A1">
        <w:rPr>
          <w:rFonts w:ascii="Arial" w:hAnsi="Arial" w:cs="Arial"/>
        </w:rPr>
        <w:t xml:space="preserve"> </w:t>
      </w:r>
    </w:p>
    <w:p w14:paraId="377B6D71" w14:textId="6E038E89" w:rsidR="00824060" w:rsidRDefault="531AB1A1" w:rsidP="1E806E08">
      <w:pPr>
        <w:spacing w:line="360" w:lineRule="auto"/>
        <w:ind w:firstLine="708"/>
        <w:jc w:val="both"/>
      </w:pPr>
      <w:r w:rsidRPr="531AB1A1">
        <w:rPr>
          <w:rFonts w:ascii="Arial" w:hAnsi="Arial" w:cs="Arial"/>
        </w:rPr>
        <w:t>O Nossa Via reserva-se o direito de modificar estes Termos de Uso a qualquer momento. As alterações serão publicadas no aplicativo e entrarão em vigor imediatamente após a publicação. O uso contínuo do aplicativo após as alterações implica aceitação dos novos termos.</w:t>
      </w:r>
    </w:p>
    <w:p w14:paraId="690AF472" w14:textId="2E133895" w:rsidR="00824060" w:rsidRDefault="531AB1A1" w:rsidP="1E806E08">
      <w:pPr>
        <w:spacing w:line="360" w:lineRule="auto"/>
        <w:ind w:firstLine="708"/>
        <w:jc w:val="both"/>
      </w:pPr>
      <w:r w:rsidRPr="531AB1A1">
        <w:rPr>
          <w:rFonts w:ascii="Arial" w:hAnsi="Arial" w:cs="Arial"/>
        </w:rPr>
        <w:t xml:space="preserve"> </w:t>
      </w:r>
    </w:p>
    <w:p w14:paraId="65A2DB7F" w14:textId="1A2258D9" w:rsidR="00824060" w:rsidRDefault="531AB1A1" w:rsidP="1E806E08">
      <w:pPr>
        <w:spacing w:line="360" w:lineRule="auto"/>
        <w:ind w:firstLine="708"/>
        <w:jc w:val="both"/>
      </w:pPr>
      <w:r w:rsidRPr="531AB1A1">
        <w:rPr>
          <w:rFonts w:ascii="Arial" w:hAnsi="Arial" w:cs="Arial"/>
        </w:rPr>
        <w:t>9. Isenção de Responsabilidade</w:t>
      </w:r>
    </w:p>
    <w:p w14:paraId="35681A9E" w14:textId="30DA3ACE" w:rsidR="00824060" w:rsidRDefault="531AB1A1" w:rsidP="1E806E08">
      <w:pPr>
        <w:spacing w:line="360" w:lineRule="auto"/>
        <w:ind w:firstLine="708"/>
        <w:jc w:val="both"/>
      </w:pPr>
      <w:r w:rsidRPr="531AB1A1">
        <w:rPr>
          <w:rFonts w:ascii="Arial" w:hAnsi="Arial" w:cs="Arial"/>
        </w:rPr>
        <w:t xml:space="preserve"> </w:t>
      </w:r>
    </w:p>
    <w:p w14:paraId="5199F728" w14:textId="554D347A" w:rsidR="00824060" w:rsidRDefault="531AB1A1" w:rsidP="1E806E08">
      <w:pPr>
        <w:spacing w:line="360" w:lineRule="auto"/>
        <w:ind w:firstLine="708"/>
        <w:jc w:val="both"/>
      </w:pPr>
      <w:r w:rsidRPr="531AB1A1">
        <w:rPr>
          <w:rFonts w:ascii="Arial" w:hAnsi="Arial" w:cs="Arial"/>
        </w:rPr>
        <w:t>O Nossa Via não se responsabiliza por danos diretos, indiretos, incidentais ou consequentes resultantes do uso ou da incapacidade de uso do aplicativo. Os usuários são incentivados a verificar a precisão das informações relatadas.</w:t>
      </w:r>
    </w:p>
    <w:p w14:paraId="069332F5" w14:textId="2196BDE3" w:rsidR="00824060" w:rsidRDefault="531AB1A1" w:rsidP="1E806E08">
      <w:pPr>
        <w:spacing w:line="360" w:lineRule="auto"/>
        <w:ind w:firstLine="708"/>
        <w:jc w:val="both"/>
      </w:pPr>
      <w:r w:rsidRPr="531AB1A1">
        <w:rPr>
          <w:rFonts w:ascii="Arial" w:hAnsi="Arial" w:cs="Arial"/>
        </w:rPr>
        <w:t xml:space="preserve"> </w:t>
      </w:r>
    </w:p>
    <w:p w14:paraId="2C3F99AA" w14:textId="5C08974D" w:rsidR="00824060" w:rsidRDefault="531AB1A1" w:rsidP="1E806E08">
      <w:pPr>
        <w:spacing w:line="360" w:lineRule="auto"/>
        <w:ind w:firstLine="708"/>
        <w:jc w:val="both"/>
      </w:pPr>
      <w:r w:rsidRPr="531AB1A1">
        <w:rPr>
          <w:rFonts w:ascii="Arial" w:hAnsi="Arial" w:cs="Arial"/>
        </w:rPr>
        <w:t>10. Legislação Aplicável</w:t>
      </w:r>
    </w:p>
    <w:p w14:paraId="63B309EE" w14:textId="1AD44CE2" w:rsidR="00824060" w:rsidRDefault="531AB1A1" w:rsidP="1E806E08">
      <w:pPr>
        <w:spacing w:line="360" w:lineRule="auto"/>
        <w:ind w:firstLine="708"/>
        <w:jc w:val="both"/>
      </w:pPr>
      <w:r w:rsidRPr="531AB1A1">
        <w:rPr>
          <w:rFonts w:ascii="Arial" w:hAnsi="Arial" w:cs="Arial"/>
        </w:rPr>
        <w:t xml:space="preserve"> </w:t>
      </w:r>
    </w:p>
    <w:p w14:paraId="30AD64A6" w14:textId="2009E20A" w:rsidR="00824060" w:rsidRDefault="531AB1A1" w:rsidP="1E806E08">
      <w:pPr>
        <w:spacing w:line="360" w:lineRule="auto"/>
        <w:ind w:firstLine="708"/>
        <w:jc w:val="both"/>
      </w:pPr>
      <w:r w:rsidRPr="531AB1A1">
        <w:rPr>
          <w:rFonts w:ascii="Arial" w:hAnsi="Arial" w:cs="Arial"/>
        </w:rPr>
        <w:t>Este Termo de Uso é regido pelas leis da República Federativa do Brasil. Qualquer litígio decorrente destes termos deverá ser resolvido no foro da comarca onde está situada a sede do Nossa Via.</w:t>
      </w:r>
    </w:p>
    <w:p w14:paraId="338BE32F" w14:textId="36B59E18" w:rsidR="00824060" w:rsidRDefault="531AB1A1" w:rsidP="1E806E08">
      <w:pPr>
        <w:spacing w:line="360" w:lineRule="auto"/>
        <w:ind w:firstLine="708"/>
        <w:jc w:val="both"/>
      </w:pPr>
      <w:r w:rsidRPr="531AB1A1">
        <w:rPr>
          <w:rFonts w:ascii="Arial" w:hAnsi="Arial" w:cs="Arial"/>
        </w:rPr>
        <w:t xml:space="preserve"> </w:t>
      </w:r>
    </w:p>
    <w:p w14:paraId="647B22F2" w14:textId="5B460706" w:rsidR="00824060" w:rsidRDefault="531AB1A1" w:rsidP="1E806E08">
      <w:pPr>
        <w:spacing w:line="360" w:lineRule="auto"/>
        <w:ind w:firstLine="708"/>
        <w:jc w:val="both"/>
      </w:pPr>
      <w:r w:rsidRPr="531AB1A1">
        <w:rPr>
          <w:rFonts w:ascii="Arial" w:hAnsi="Arial" w:cs="Arial"/>
        </w:rPr>
        <w:t>11. Contato</w:t>
      </w:r>
    </w:p>
    <w:p w14:paraId="7C6FEA93" w14:textId="7900DA1F" w:rsidR="00824060" w:rsidRDefault="531AB1A1" w:rsidP="1E806E08">
      <w:pPr>
        <w:spacing w:line="360" w:lineRule="auto"/>
        <w:ind w:firstLine="708"/>
        <w:jc w:val="both"/>
      </w:pPr>
      <w:r w:rsidRPr="531AB1A1">
        <w:rPr>
          <w:rFonts w:ascii="Arial" w:hAnsi="Arial" w:cs="Arial"/>
        </w:rPr>
        <w:t xml:space="preserve"> </w:t>
      </w:r>
    </w:p>
    <w:p w14:paraId="25C2576D" w14:textId="30FAFBF7" w:rsidR="00824060" w:rsidRDefault="531AB1A1" w:rsidP="1E806E08">
      <w:pPr>
        <w:spacing w:line="360" w:lineRule="auto"/>
        <w:ind w:firstLine="708"/>
        <w:jc w:val="both"/>
      </w:pPr>
      <w:r w:rsidRPr="531AB1A1">
        <w:rPr>
          <w:rFonts w:ascii="Arial" w:hAnsi="Arial" w:cs="Arial"/>
        </w:rPr>
        <w:t>Para esclarecimentos sobre estes Termos de Uso, entre em contato conosco através do e-mail: nossavia.tcc@gmail.com</w:t>
      </w:r>
    </w:p>
    <w:p w14:paraId="793AC0AF" w14:textId="62607A7C" w:rsidR="00824060" w:rsidRDefault="531AB1A1" w:rsidP="1E806E08">
      <w:pPr>
        <w:spacing w:line="360" w:lineRule="auto"/>
        <w:ind w:firstLine="708"/>
        <w:jc w:val="both"/>
      </w:pPr>
      <w:r w:rsidRPr="531AB1A1">
        <w:rPr>
          <w:rFonts w:ascii="Arial" w:hAnsi="Arial" w:cs="Arial"/>
        </w:rPr>
        <w:lastRenderedPageBreak/>
        <w:t xml:space="preserve"> </w:t>
      </w:r>
      <w:bookmarkStart w:id="207" w:name="_PictureBullets"/>
      <w:bookmarkEnd w:id="207"/>
    </w:p>
    <w:p w14:paraId="3054183C" w14:textId="6660DD04" w:rsidR="1E806E08" w:rsidRPr="00EE7207" w:rsidRDefault="531AB1A1" w:rsidP="00EE7207">
      <w:pPr>
        <w:pStyle w:val="Ttulo1"/>
        <w:numPr>
          <w:ilvl w:val="0"/>
          <w:numId w:val="0"/>
        </w:numPr>
        <w:spacing w:line="259" w:lineRule="auto"/>
        <w:rPr>
          <w:rFonts w:ascii="Arial" w:hAnsi="Arial" w:cs="Arial"/>
          <w:sz w:val="24"/>
          <w:szCs w:val="24"/>
          <w:lang w:val="en-US"/>
        </w:rPr>
      </w:pPr>
      <w:bookmarkStart w:id="208" w:name="_Toc183291708"/>
      <w:r w:rsidRPr="531AB1A1">
        <w:rPr>
          <w:rFonts w:ascii="Arial" w:hAnsi="Arial" w:cs="Arial"/>
          <w:sz w:val="24"/>
          <w:szCs w:val="24"/>
        </w:rPr>
        <w:t>APÊNDICE D – MODELO CANVA</w:t>
      </w:r>
      <w:bookmarkEnd w:id="208"/>
    </w:p>
    <w:p w14:paraId="1E89C3FE" w14:textId="349951A0" w:rsidR="16BFFD15" w:rsidRDefault="531AB1A1" w:rsidP="1E806E08">
      <w:pPr>
        <w:spacing w:line="360" w:lineRule="auto"/>
        <w:ind w:firstLine="708"/>
        <w:jc w:val="both"/>
        <w:rPr>
          <w:rFonts w:ascii="Arial" w:eastAsia="Arial" w:hAnsi="Arial" w:cs="Arial"/>
        </w:rPr>
      </w:pPr>
      <w:r w:rsidRPr="531AB1A1">
        <w:rPr>
          <w:rFonts w:ascii="Arial" w:eastAsia="Arial" w:hAnsi="Arial" w:cs="Arial"/>
        </w:rPr>
        <w:t>O Modelo Canvas, também conhecido como Business Model Canvas, é uma ferramenta que utilizada para idealização ou projeção de propostas de modelos de negócios, pode ser utilizada tanto durante a criação de novos negócios, quanto em empresas já estabelecidas.</w:t>
      </w:r>
    </w:p>
    <w:p w14:paraId="4EDC2963" w14:textId="004E0424" w:rsidR="78372C1B" w:rsidRDefault="531AB1A1" w:rsidP="1E806E08">
      <w:pPr>
        <w:spacing w:line="360" w:lineRule="auto"/>
        <w:jc w:val="both"/>
        <w:rPr>
          <w:rFonts w:ascii="Arial" w:eastAsia="Arial" w:hAnsi="Arial" w:cs="Arial"/>
        </w:rPr>
      </w:pPr>
      <w:r w:rsidRPr="531AB1A1">
        <w:rPr>
          <w:rFonts w:ascii="Arial" w:eastAsia="Arial" w:hAnsi="Arial" w:cs="Arial"/>
        </w:rPr>
        <w:t xml:space="preserve">Segue abaixo o Modelo </w:t>
      </w:r>
      <w:proofErr w:type="spellStart"/>
      <w:r w:rsidRPr="531AB1A1">
        <w:rPr>
          <w:rFonts w:ascii="Arial" w:eastAsia="Arial" w:hAnsi="Arial" w:cs="Arial"/>
        </w:rPr>
        <w:t>Canva</w:t>
      </w:r>
      <w:proofErr w:type="spellEnd"/>
      <w:r w:rsidRPr="531AB1A1">
        <w:rPr>
          <w:rFonts w:ascii="Arial" w:eastAsia="Arial" w:hAnsi="Arial" w:cs="Arial"/>
        </w:rPr>
        <w:t xml:space="preserve"> original criado no início do desenvolvimento do projeto Nossa Via:</w:t>
      </w:r>
    </w:p>
    <w:p w14:paraId="774F416F" w14:textId="469E0E74" w:rsidR="00BE419B" w:rsidRPr="00BE419B" w:rsidRDefault="531AB1A1" w:rsidP="00BE419B">
      <w:pPr>
        <w:pStyle w:val="Legenda"/>
        <w:keepNext/>
        <w:jc w:val="center"/>
        <w:rPr>
          <w:rFonts w:ascii="Arial" w:hAnsi="Arial" w:cs="Arial"/>
          <w:b w:val="0"/>
          <w:bCs w:val="0"/>
        </w:rPr>
      </w:pPr>
      <w:r w:rsidRPr="531AB1A1">
        <w:rPr>
          <w:rFonts w:ascii="Arial" w:hAnsi="Arial" w:cs="Arial"/>
        </w:rPr>
        <w:t xml:space="preserve">Figure </w:t>
      </w:r>
      <w:r w:rsidR="00BE419B" w:rsidRPr="531AB1A1">
        <w:rPr>
          <w:rFonts w:ascii="Arial" w:hAnsi="Arial" w:cs="Arial"/>
        </w:rPr>
        <w:fldChar w:fldCharType="begin"/>
      </w:r>
      <w:r w:rsidR="00BE419B" w:rsidRPr="531AB1A1">
        <w:rPr>
          <w:rFonts w:ascii="Arial" w:hAnsi="Arial" w:cs="Arial"/>
        </w:rPr>
        <w:instrText xml:space="preserve"> SEQ Figure \* ARABIC </w:instrText>
      </w:r>
      <w:r w:rsidR="00BE419B" w:rsidRPr="531AB1A1">
        <w:rPr>
          <w:rFonts w:ascii="Arial" w:hAnsi="Arial" w:cs="Arial"/>
        </w:rPr>
        <w:fldChar w:fldCharType="separate"/>
      </w:r>
      <w:r w:rsidRPr="531AB1A1">
        <w:rPr>
          <w:rFonts w:ascii="Arial" w:hAnsi="Arial" w:cs="Arial"/>
        </w:rPr>
        <w:t>2</w:t>
      </w:r>
      <w:r w:rsidR="00BE419B" w:rsidRPr="531AB1A1">
        <w:rPr>
          <w:rFonts w:ascii="Arial" w:hAnsi="Arial" w:cs="Arial"/>
        </w:rPr>
        <w:fldChar w:fldCharType="end"/>
      </w:r>
      <w:r w:rsidRPr="531AB1A1">
        <w:rPr>
          <w:rFonts w:ascii="Arial" w:hAnsi="Arial" w:cs="Arial"/>
        </w:rPr>
        <w:t xml:space="preserve"> - </w:t>
      </w:r>
      <w:r w:rsidRPr="531AB1A1">
        <w:rPr>
          <w:rFonts w:ascii="Arial" w:hAnsi="Arial" w:cs="Arial"/>
          <w:b w:val="0"/>
          <w:bCs w:val="0"/>
        </w:rPr>
        <w:t xml:space="preserve">Modelo </w:t>
      </w:r>
      <w:proofErr w:type="spellStart"/>
      <w:r w:rsidRPr="531AB1A1">
        <w:rPr>
          <w:rFonts w:ascii="Arial" w:hAnsi="Arial" w:cs="Arial"/>
          <w:b w:val="0"/>
          <w:bCs w:val="0"/>
        </w:rPr>
        <w:t>Canva</w:t>
      </w:r>
      <w:proofErr w:type="spellEnd"/>
    </w:p>
    <w:p w14:paraId="2839D629" w14:textId="1EF07242" w:rsidR="2B0145D4" w:rsidRDefault="2B0145D4" w:rsidP="1E806E08">
      <w:pPr>
        <w:spacing w:line="360" w:lineRule="auto"/>
        <w:jc w:val="both"/>
      </w:pPr>
      <w:r>
        <w:rPr>
          <w:noProof/>
        </w:rPr>
        <w:drawing>
          <wp:inline distT="0" distB="0" distL="0" distR="0" wp14:anchorId="5FE7F46D" wp14:editId="04137E8B">
            <wp:extent cx="5399998" cy="4076190"/>
            <wp:effectExtent l="0" t="0" r="0" b="0"/>
            <wp:docPr id="722112108" name="Imagem 722112108" title="Inserindo imag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22112108"/>
                    <pic:cNvPicPr/>
                  </pic:nvPicPr>
                  <pic:blipFill>
                    <a:blip r:embed="rId129">
                      <a:extLst>
                        <a:ext uri="{28A0092B-C50C-407E-A947-70E740481C1C}">
                          <a14:useLocalDpi xmlns:a14="http://schemas.microsoft.com/office/drawing/2010/main" val="0"/>
                        </a:ext>
                      </a:extLst>
                    </a:blip>
                    <a:stretch>
                      <a:fillRect/>
                    </a:stretch>
                  </pic:blipFill>
                  <pic:spPr>
                    <a:xfrm>
                      <a:off x="0" y="0"/>
                      <a:ext cx="5399998" cy="4076190"/>
                    </a:xfrm>
                    <a:prstGeom prst="rect">
                      <a:avLst/>
                    </a:prstGeom>
                  </pic:spPr>
                </pic:pic>
              </a:graphicData>
            </a:graphic>
          </wp:inline>
        </w:drawing>
      </w:r>
    </w:p>
    <w:p w14:paraId="201B0AF5" w14:textId="763F8C9C" w:rsidR="2B0145D4" w:rsidRDefault="531AB1A1" w:rsidP="1E806E08">
      <w:pPr>
        <w:spacing w:before="240" w:after="240" w:line="360" w:lineRule="auto"/>
        <w:jc w:val="center"/>
        <w:rPr>
          <w:rFonts w:ascii="Arial" w:hAnsi="Arial" w:cs="Arial"/>
          <w:sz w:val="20"/>
          <w:szCs w:val="20"/>
        </w:rPr>
      </w:pPr>
      <w:r w:rsidRPr="531AB1A1">
        <w:rPr>
          <w:rFonts w:ascii="Arial" w:hAnsi="Arial" w:cs="Arial"/>
          <w:sz w:val="20"/>
          <w:szCs w:val="20"/>
        </w:rPr>
        <w:t>Fonte: Autores (2024).</w:t>
      </w:r>
    </w:p>
    <w:p w14:paraId="795A12B7" w14:textId="42E0C99C" w:rsidR="1E806E08" w:rsidRDefault="1E806E08" w:rsidP="1E806E08">
      <w:pPr>
        <w:rPr>
          <w:rFonts w:ascii="Arial" w:eastAsia="Arial" w:hAnsi="Arial" w:cs="Arial"/>
        </w:rPr>
      </w:pPr>
    </w:p>
    <w:p w14:paraId="78B1C06C" w14:textId="7134495E" w:rsidR="3E2E2ACD" w:rsidRDefault="531AB1A1" w:rsidP="1E806E08">
      <w:pPr>
        <w:spacing w:before="240" w:after="240" w:line="360" w:lineRule="auto"/>
        <w:jc w:val="both"/>
        <w:rPr>
          <w:rFonts w:ascii="Arial" w:eastAsia="Arial" w:hAnsi="Arial" w:cs="Arial"/>
        </w:rPr>
      </w:pPr>
      <w:r w:rsidRPr="531AB1A1">
        <w:rPr>
          <w:rFonts w:ascii="Arial" w:eastAsia="Arial" w:hAnsi="Arial" w:cs="Arial"/>
          <w:b/>
          <w:bCs/>
        </w:rPr>
        <w:t>Ideia de negócio:</w:t>
      </w:r>
    </w:p>
    <w:p w14:paraId="19125D54" w14:textId="66EFADB1" w:rsidR="15752E25" w:rsidRDefault="531AB1A1" w:rsidP="1E806E08">
      <w:pPr>
        <w:spacing w:before="240" w:after="240" w:line="360" w:lineRule="auto"/>
        <w:jc w:val="both"/>
        <w:rPr>
          <w:rFonts w:ascii="Arial" w:eastAsia="Arial" w:hAnsi="Arial" w:cs="Arial"/>
        </w:rPr>
      </w:pPr>
      <w:r w:rsidRPr="531AB1A1">
        <w:rPr>
          <w:rFonts w:ascii="Arial" w:eastAsia="Arial" w:hAnsi="Arial" w:cs="Arial"/>
        </w:rPr>
        <w:t xml:space="preserve">Nossa ideia de negócio se baseia em um aplicativo que melhora a qualidade das vias públicas, para isso nosso APP permite que qualquer usuário crie e interaja com reclamações de sua região, de modo a aumentar a visibilidade desses problemas e permitir um monitoramento constante. </w:t>
      </w:r>
      <w:r w:rsidR="3E2E2ACD">
        <w:br/>
      </w:r>
      <w:r w:rsidR="3E2E2ACD">
        <w:lastRenderedPageBreak/>
        <w:br/>
      </w:r>
      <w:r w:rsidRPr="531AB1A1">
        <w:rPr>
          <w:rFonts w:ascii="Arial" w:eastAsia="Arial" w:hAnsi="Arial" w:cs="Arial"/>
          <w:b/>
          <w:bCs/>
        </w:rPr>
        <w:t>Parceiras Principais:</w:t>
      </w:r>
      <w:r w:rsidR="3E2E2ACD">
        <w:br/>
      </w:r>
      <w:r w:rsidR="3E2E2ACD">
        <w:tab/>
      </w:r>
      <w:r w:rsidRPr="531AB1A1">
        <w:rPr>
          <w:rFonts w:ascii="Arial" w:eastAsia="Arial" w:hAnsi="Arial" w:cs="Arial"/>
        </w:rPr>
        <w:t>Tendo como principal objetivo o aumento de visibilidade de problemas e melhora na qualidade das vias públicas, nosso projeto tem 2 parceiros principais para alcançar esses objetivos.</w:t>
      </w:r>
      <w:r w:rsidR="3E2E2ACD">
        <w:tab/>
      </w:r>
      <w:r w:rsidR="3E2E2ACD">
        <w:br/>
      </w:r>
      <w:r w:rsidRPr="531AB1A1">
        <w:rPr>
          <w:rFonts w:ascii="Arial" w:eastAsia="Arial" w:hAnsi="Arial" w:cs="Arial"/>
        </w:rPr>
        <w:t>Para melhorar a qualidade e manutenção das vias públicas a prefeituras/ gestão pública é nosso principal parceiro uma vez que é a responsável direta nessa questão, ao estabelecermos uma parceria, com os dados coletados através do APP é possível melhorar o monitoramento de problemas e agilizar suas resoluções.</w:t>
      </w:r>
      <w:r w:rsidR="3E2E2ACD">
        <w:br/>
      </w:r>
      <w:r w:rsidRPr="531AB1A1">
        <w:rPr>
          <w:rFonts w:ascii="Arial" w:eastAsia="Arial" w:hAnsi="Arial" w:cs="Arial"/>
        </w:rPr>
        <w:t>O outro principal parceiro para alcançar de maneira mais eficiente nosso objetivo são Jornais e Rádios uma vez que o trabalho jornalístico muitas vezes já faz o trabalho de apuração dos problemas urbanos, com o auxílio de nosso APP se torna muita mais fácil acompanhar os problemas nas vias.</w:t>
      </w:r>
      <w:r w:rsidR="3E2E2ACD">
        <w:tab/>
      </w:r>
    </w:p>
    <w:p w14:paraId="24EC1FCF" w14:textId="61F500EF" w:rsidR="3E2E2ACD" w:rsidRDefault="3E2E2ACD" w:rsidP="1E806E08">
      <w:pPr>
        <w:spacing w:before="240" w:after="240" w:line="360" w:lineRule="auto"/>
        <w:jc w:val="both"/>
        <w:rPr>
          <w:rFonts w:ascii="Arial" w:eastAsia="Arial" w:hAnsi="Arial" w:cs="Arial"/>
        </w:rPr>
      </w:pPr>
      <w:r>
        <w:br/>
      </w:r>
      <w:r w:rsidR="531AB1A1" w:rsidRPr="531AB1A1">
        <w:rPr>
          <w:rFonts w:ascii="Arial" w:eastAsia="Arial" w:hAnsi="Arial" w:cs="Arial"/>
          <w:b/>
          <w:bCs/>
        </w:rPr>
        <w:t>Atividades-Chave:</w:t>
      </w:r>
      <w:r>
        <w:br/>
      </w:r>
      <w:r>
        <w:tab/>
      </w:r>
      <w:r w:rsidR="531AB1A1" w:rsidRPr="531AB1A1">
        <w:rPr>
          <w:rFonts w:ascii="Arial" w:eastAsia="Arial" w:hAnsi="Arial" w:cs="Arial"/>
        </w:rPr>
        <w:t>As principais atividade para realizar nosso projeto com êxito são o desenvolvimento e manutenção, para a criação de qualquer aplicativo essas atividades são essenciais, pois é através desse processo de desenvolver todas as funcionalidades e prestar manutenção continua que podemos garantir o funcionamento do projeto. Atualização do aplicativo com novas tecnologias, monitorando o desempenho e corrigindo bugs</w:t>
      </w:r>
      <w:r>
        <w:br/>
      </w:r>
      <w:r>
        <w:br/>
      </w:r>
      <w:r w:rsidR="531AB1A1" w:rsidRPr="531AB1A1">
        <w:rPr>
          <w:rFonts w:ascii="Arial" w:eastAsia="Arial" w:hAnsi="Arial" w:cs="Arial"/>
          <w:b/>
          <w:bCs/>
        </w:rPr>
        <w:t>Recursos Principais:</w:t>
      </w:r>
    </w:p>
    <w:p w14:paraId="2BDA3C6B" w14:textId="2E86C328" w:rsidR="3E2E2ACD" w:rsidRDefault="531AB1A1" w:rsidP="1E806E08">
      <w:pPr>
        <w:spacing w:before="240" w:after="240" w:line="360" w:lineRule="auto"/>
        <w:ind w:firstLine="708"/>
        <w:jc w:val="both"/>
        <w:rPr>
          <w:rFonts w:ascii="Arial" w:eastAsia="Arial" w:hAnsi="Arial" w:cs="Arial"/>
        </w:rPr>
      </w:pPr>
      <w:r w:rsidRPr="531AB1A1">
        <w:rPr>
          <w:rFonts w:ascii="Arial" w:eastAsia="Arial" w:hAnsi="Arial" w:cs="Arial"/>
        </w:rPr>
        <w:t>Os principais recursos utilizados no projeto são pessoas como a equipe de desenvolvimento e manutenção do aplicativo e os usuários que fornecem dados sobre os problemas. E os dados como informações sobre os problemas nas vias, públicas que possibilitam identificar e monitorar os problemas nas vias públicas.</w:t>
      </w:r>
      <w:r w:rsidR="3E2E2ACD">
        <w:br/>
      </w:r>
      <w:r w:rsidR="3E2E2ACD">
        <w:br/>
      </w:r>
      <w:r w:rsidRPr="531AB1A1">
        <w:rPr>
          <w:rFonts w:ascii="Arial" w:eastAsia="Arial" w:hAnsi="Arial" w:cs="Arial"/>
          <w:b/>
          <w:bCs/>
        </w:rPr>
        <w:t>Proposta de Valor</w:t>
      </w:r>
      <w:r w:rsidR="3E2E2ACD">
        <w:br/>
      </w:r>
      <w:r w:rsidR="3E2E2ACD">
        <w:tab/>
      </w:r>
      <w:r w:rsidRPr="531AB1A1">
        <w:rPr>
          <w:rFonts w:ascii="Arial" w:eastAsia="Arial" w:hAnsi="Arial" w:cs="Arial"/>
        </w:rPr>
        <w:t>Nossa proposta de valor é um aplicativo que permite a criação de publicações sobre problemas encontrados nas vias públicas da região. Além de trazer visibilidade para essas irregularidades, o app facilita a identificação dos problemas, permitindo que as autoridades responsáveis realizem a manutenção necessária.</w:t>
      </w:r>
      <w:r w:rsidR="3E2E2ACD">
        <w:br/>
      </w:r>
      <w:r w:rsidR="3E2E2ACD">
        <w:lastRenderedPageBreak/>
        <w:br/>
      </w:r>
      <w:r w:rsidRPr="531AB1A1">
        <w:rPr>
          <w:rFonts w:ascii="Arial" w:eastAsia="Arial" w:hAnsi="Arial" w:cs="Arial"/>
          <w:b/>
          <w:bCs/>
        </w:rPr>
        <w:t>Relacionamento com os clientes:</w:t>
      </w:r>
      <w:r w:rsidR="3E2E2ACD">
        <w:br/>
      </w:r>
      <w:r w:rsidR="3E2E2ACD">
        <w:tab/>
      </w:r>
      <w:r w:rsidRPr="531AB1A1">
        <w:rPr>
          <w:rFonts w:ascii="Arial" w:eastAsia="Arial" w:hAnsi="Arial" w:cs="Arial"/>
        </w:rPr>
        <w:t>Nosso relacionamento com os clientes será fortalecido pela comunidade formada no App. Aqueles que começam a usar nosso produto para resolver um problema ou obter informações se sentem encorajados a continuar, não apenas pela utilidade do serviço, mas também pela sensação de pertencimento gerada pelas interações entre os usuários. A capacidade de comentar e curtir publicações contribui para esse sentimento de comunidade, assim como o sistema de pontuação, que reforça a sensação de mérito e reconhecimento.</w:t>
      </w:r>
    </w:p>
    <w:p w14:paraId="1EB1F6F1" w14:textId="1CEF82B9" w:rsidR="3E2E2ACD" w:rsidRDefault="531AB1A1" w:rsidP="1E806E08">
      <w:pPr>
        <w:spacing w:line="360" w:lineRule="auto"/>
        <w:rPr>
          <w:rFonts w:ascii="Arial" w:eastAsia="Arial" w:hAnsi="Arial" w:cs="Arial"/>
        </w:rPr>
      </w:pPr>
      <w:r w:rsidRPr="531AB1A1">
        <w:rPr>
          <w:rFonts w:ascii="Arial" w:eastAsia="Arial" w:hAnsi="Arial" w:cs="Arial"/>
          <w:b/>
          <w:bCs/>
        </w:rPr>
        <w:t>Canais:</w:t>
      </w:r>
      <w:r w:rsidR="3E2E2ACD">
        <w:br/>
      </w:r>
      <w:r w:rsidR="3E2E2ACD">
        <w:tab/>
      </w:r>
      <w:r w:rsidRPr="531AB1A1">
        <w:rPr>
          <w:rFonts w:ascii="Arial" w:eastAsia="Arial" w:hAnsi="Arial" w:cs="Arial"/>
        </w:rPr>
        <w:t>Alcançaremos nossos clientes principalmente através do nosso aplicativo. Após a divulgação inicial, impulsionada pela parceria com as prefeituras e mídia, nosso produto se tornará auto propagável à medida que sua popularidade crescer entre os usuários.</w:t>
      </w:r>
    </w:p>
    <w:p w14:paraId="2FDCCFEE" w14:textId="2C0CE758" w:rsidR="1E806E08" w:rsidRDefault="1E806E08" w:rsidP="1E806E08">
      <w:pPr>
        <w:spacing w:line="360" w:lineRule="auto"/>
        <w:rPr>
          <w:rFonts w:ascii="Arial" w:eastAsia="Arial" w:hAnsi="Arial" w:cs="Arial"/>
        </w:rPr>
      </w:pPr>
    </w:p>
    <w:p w14:paraId="0EC3DA4E" w14:textId="35003D70" w:rsidR="3E2E2ACD" w:rsidRDefault="531AB1A1" w:rsidP="1E806E08">
      <w:pPr>
        <w:spacing w:line="360" w:lineRule="auto"/>
        <w:jc w:val="both"/>
        <w:rPr>
          <w:rFonts w:ascii="Arial" w:eastAsia="Arial" w:hAnsi="Arial" w:cs="Arial"/>
        </w:rPr>
      </w:pPr>
      <w:r w:rsidRPr="531AB1A1">
        <w:rPr>
          <w:rFonts w:ascii="Arial" w:eastAsia="Arial" w:hAnsi="Arial" w:cs="Arial"/>
          <w:b/>
          <w:bCs/>
        </w:rPr>
        <w:t>Segmento de Clientes:</w:t>
      </w:r>
      <w:r w:rsidR="3E2E2ACD">
        <w:br/>
      </w:r>
      <w:r w:rsidR="3E2E2ACD">
        <w:tab/>
      </w:r>
      <w:r w:rsidRPr="531AB1A1">
        <w:rPr>
          <w:rFonts w:ascii="Arial" w:eastAsia="Arial" w:hAnsi="Arial" w:cs="Arial"/>
        </w:rPr>
        <w:t>Nossos principais clientes serão a população em geral, que encontrará grande interesse e utilidade no uso do App. Além disso, esperamos que rádios e jornais também façam amplo uso do nosso produto, tanto para obter informações na criação de notícias quanto para interagir com a comunidade e divulgar informações sobre problemas identificados.</w:t>
      </w:r>
    </w:p>
    <w:p w14:paraId="2455BE16" w14:textId="376D3714" w:rsidR="3E2E2ACD" w:rsidRDefault="531AB1A1" w:rsidP="1E806E08">
      <w:pPr>
        <w:spacing w:before="240" w:after="240" w:line="360" w:lineRule="auto"/>
        <w:jc w:val="both"/>
        <w:rPr>
          <w:rFonts w:ascii="Arial" w:eastAsia="Arial" w:hAnsi="Arial" w:cs="Arial"/>
        </w:rPr>
      </w:pPr>
      <w:r w:rsidRPr="531AB1A1">
        <w:rPr>
          <w:rFonts w:ascii="Arial" w:eastAsia="Arial" w:hAnsi="Arial" w:cs="Arial"/>
          <w:b/>
          <w:bCs/>
        </w:rPr>
        <w:t>Estrutura de Custo:</w:t>
      </w:r>
    </w:p>
    <w:p w14:paraId="3C290F82" w14:textId="498A1954" w:rsidR="3E2E2ACD" w:rsidRDefault="531AB1A1" w:rsidP="1E806E08">
      <w:pPr>
        <w:spacing w:before="240" w:after="240" w:line="360" w:lineRule="auto"/>
        <w:ind w:firstLine="708"/>
        <w:jc w:val="both"/>
        <w:rPr>
          <w:rFonts w:ascii="Arial" w:eastAsia="Arial" w:hAnsi="Arial" w:cs="Arial"/>
        </w:rPr>
      </w:pPr>
      <w:r w:rsidRPr="531AB1A1">
        <w:rPr>
          <w:rFonts w:ascii="Arial" w:eastAsia="Arial" w:hAnsi="Arial" w:cs="Arial"/>
        </w:rPr>
        <w:t>Os principais gastos do projeto são com salaria da equipe de Desenvolvimento, que mesmo após a disponibilização do aplicativo é importante para futuras atualizações e melhorias, manutenção que deve ser feita de maneira contínua para corrigir quaisquer bugs  e manter a eficiência do aplicativo, e por último temos o custo dos servidores que são responsáveis por hospedar  a aplicação e armazenar os dados produzidos pelos usuários, os servidores são a infraestrutura física que serve de base para o projeto ser desenvolvido e é necessário manter eles funcionando para a disponibilidades do APP.</w:t>
      </w:r>
    </w:p>
    <w:p w14:paraId="68F6D5B3" w14:textId="4BB23B7B" w:rsidR="3E2E2ACD" w:rsidRDefault="531AB1A1" w:rsidP="1E806E08">
      <w:pPr>
        <w:spacing w:line="360" w:lineRule="auto"/>
        <w:jc w:val="both"/>
        <w:rPr>
          <w:rFonts w:ascii="Arial" w:eastAsia="Arial" w:hAnsi="Arial" w:cs="Arial"/>
          <w:b/>
          <w:bCs/>
        </w:rPr>
      </w:pPr>
      <w:r w:rsidRPr="531AB1A1">
        <w:rPr>
          <w:rFonts w:ascii="Arial" w:eastAsia="Arial" w:hAnsi="Arial" w:cs="Arial"/>
          <w:b/>
          <w:bCs/>
        </w:rPr>
        <w:t>Fonte de Receita:</w:t>
      </w:r>
    </w:p>
    <w:p w14:paraId="05FEC45A" w14:textId="77777777" w:rsidR="00EE7207" w:rsidRDefault="531AB1A1" w:rsidP="00EE7207">
      <w:pPr>
        <w:spacing w:before="240" w:after="240" w:line="360" w:lineRule="auto"/>
        <w:ind w:firstLine="708"/>
        <w:jc w:val="both"/>
        <w:rPr>
          <w:rFonts w:ascii="Arial" w:eastAsia="Arial" w:hAnsi="Arial" w:cs="Arial"/>
        </w:rPr>
      </w:pPr>
      <w:r w:rsidRPr="531AB1A1">
        <w:rPr>
          <w:rFonts w:ascii="Arial" w:eastAsia="Arial" w:hAnsi="Arial" w:cs="Arial"/>
        </w:rPr>
        <w:lastRenderedPageBreak/>
        <w:t>Nosso projeto tem a intenção de ser livre de custo para os usuários, para isso um dos métodos mais utilizados para obter receita são propagandas, ao permitir a vinculação de anúncios no aplicativo é possível isentar os custos dos usuários.</w:t>
      </w:r>
    </w:p>
    <w:p w14:paraId="37B36B8A" w14:textId="21B9C8D5" w:rsidR="00EE7207" w:rsidRPr="006129F8" w:rsidRDefault="531AB1A1" w:rsidP="006129F8">
      <w:pPr>
        <w:pStyle w:val="Ttulo1"/>
        <w:numPr>
          <w:ilvl w:val="0"/>
          <w:numId w:val="0"/>
        </w:numPr>
        <w:ind w:left="432" w:hanging="432"/>
        <w:rPr>
          <w:rFonts w:ascii="Arial" w:eastAsia="Arial" w:hAnsi="Arial" w:cs="Arial"/>
          <w:sz w:val="24"/>
          <w:szCs w:val="24"/>
        </w:rPr>
      </w:pPr>
      <w:bookmarkStart w:id="209" w:name="_Toc183291709"/>
      <w:r w:rsidRPr="531AB1A1">
        <w:rPr>
          <w:rFonts w:ascii="Arial" w:eastAsia="Arial" w:hAnsi="Arial" w:cs="Arial"/>
          <w:sz w:val="24"/>
          <w:szCs w:val="24"/>
        </w:rPr>
        <w:t>APÊNDICE E – PLANO DE TESTE</w:t>
      </w:r>
      <w:bookmarkEnd w:id="209"/>
      <w:r w:rsidRPr="531AB1A1">
        <w:rPr>
          <w:rFonts w:ascii="Arial" w:eastAsia="Arial" w:hAnsi="Arial" w:cs="Arial"/>
          <w:sz w:val="24"/>
          <w:szCs w:val="24"/>
        </w:rPr>
        <w:t> </w:t>
      </w:r>
    </w:p>
    <w:p w14:paraId="793168C4" w14:textId="77777777" w:rsidR="00EE7207" w:rsidRPr="00EE7207" w:rsidRDefault="531AB1A1" w:rsidP="00820795">
      <w:pPr>
        <w:numPr>
          <w:ilvl w:val="0"/>
          <w:numId w:val="36"/>
        </w:numPr>
        <w:spacing w:before="240" w:after="240" w:line="360" w:lineRule="auto"/>
        <w:jc w:val="both"/>
        <w:rPr>
          <w:rFonts w:ascii="Arial" w:eastAsia="Arial" w:hAnsi="Arial" w:cs="Arial"/>
          <w:b/>
          <w:bCs/>
        </w:rPr>
      </w:pPr>
      <w:r w:rsidRPr="531AB1A1">
        <w:rPr>
          <w:rFonts w:ascii="Arial" w:eastAsia="Arial" w:hAnsi="Arial" w:cs="Arial"/>
          <w:b/>
          <w:bCs/>
        </w:rPr>
        <w:t> Finalidade </w:t>
      </w:r>
    </w:p>
    <w:p w14:paraId="778D2D06" w14:textId="77777777" w:rsidR="00EE7207" w:rsidRPr="00EE7207" w:rsidRDefault="531AB1A1" w:rsidP="00EE7207">
      <w:pPr>
        <w:spacing w:before="240" w:after="240" w:line="360" w:lineRule="auto"/>
        <w:ind w:firstLine="708"/>
        <w:jc w:val="both"/>
        <w:rPr>
          <w:rFonts w:ascii="Arial" w:eastAsia="Arial" w:hAnsi="Arial" w:cs="Arial"/>
        </w:rPr>
      </w:pPr>
      <w:r w:rsidRPr="531AB1A1">
        <w:rPr>
          <w:rFonts w:ascii="Arial" w:eastAsia="Arial" w:hAnsi="Arial" w:cs="Arial"/>
        </w:rPr>
        <w:t>Este Plano de Teste referente ao Sistema Nossa Via atende aos seguintes objetivos: </w:t>
      </w:r>
    </w:p>
    <w:p w14:paraId="7E0528E6" w14:textId="77777777" w:rsidR="00EE7207" w:rsidRPr="00EE7207" w:rsidRDefault="531AB1A1" w:rsidP="00820795">
      <w:pPr>
        <w:numPr>
          <w:ilvl w:val="0"/>
          <w:numId w:val="37"/>
        </w:numPr>
        <w:spacing w:before="240" w:after="240" w:line="360" w:lineRule="auto"/>
        <w:jc w:val="both"/>
        <w:rPr>
          <w:rFonts w:ascii="Arial" w:eastAsia="Arial" w:hAnsi="Arial" w:cs="Arial"/>
        </w:rPr>
      </w:pPr>
      <w:r w:rsidRPr="531AB1A1">
        <w:rPr>
          <w:rFonts w:ascii="Arial" w:eastAsia="Arial" w:hAnsi="Arial" w:cs="Arial"/>
        </w:rPr>
        <w:t>Identifica os itens que devem ser inspecionados pelos testes. </w:t>
      </w:r>
    </w:p>
    <w:p w14:paraId="26FF0B26" w14:textId="77777777" w:rsidR="00EE7207" w:rsidRPr="00EE7207" w:rsidRDefault="531AB1A1" w:rsidP="00820795">
      <w:pPr>
        <w:numPr>
          <w:ilvl w:val="0"/>
          <w:numId w:val="38"/>
        </w:numPr>
        <w:spacing w:before="240" w:after="240" w:line="360" w:lineRule="auto"/>
        <w:jc w:val="both"/>
        <w:rPr>
          <w:rFonts w:ascii="Arial" w:eastAsia="Arial" w:hAnsi="Arial" w:cs="Arial"/>
        </w:rPr>
      </w:pPr>
      <w:r w:rsidRPr="531AB1A1">
        <w:rPr>
          <w:rFonts w:ascii="Arial" w:eastAsia="Arial" w:hAnsi="Arial" w:cs="Arial"/>
        </w:rPr>
        <w:t>Identifica a motivação e as ideias subjacentes às áreas de teste a serem abrangidas. </w:t>
      </w:r>
    </w:p>
    <w:p w14:paraId="215B7391" w14:textId="77777777" w:rsidR="00EE7207" w:rsidRPr="00EE7207" w:rsidRDefault="531AB1A1" w:rsidP="00820795">
      <w:pPr>
        <w:numPr>
          <w:ilvl w:val="0"/>
          <w:numId w:val="39"/>
        </w:numPr>
        <w:spacing w:before="240" w:after="240" w:line="360" w:lineRule="auto"/>
        <w:jc w:val="both"/>
        <w:rPr>
          <w:rFonts w:ascii="Arial" w:eastAsia="Arial" w:hAnsi="Arial" w:cs="Arial"/>
        </w:rPr>
      </w:pPr>
      <w:r w:rsidRPr="531AB1A1">
        <w:rPr>
          <w:rFonts w:ascii="Arial" w:eastAsia="Arial" w:hAnsi="Arial" w:cs="Arial"/>
        </w:rPr>
        <w:t>Descreve a abordagem de teste que será usada. </w:t>
      </w:r>
    </w:p>
    <w:p w14:paraId="4C6D5572" w14:textId="77777777" w:rsidR="00EE7207" w:rsidRPr="00EE7207" w:rsidRDefault="531AB1A1" w:rsidP="00820795">
      <w:pPr>
        <w:numPr>
          <w:ilvl w:val="0"/>
          <w:numId w:val="40"/>
        </w:numPr>
        <w:spacing w:before="240" w:after="240" w:line="360" w:lineRule="auto"/>
        <w:jc w:val="both"/>
        <w:rPr>
          <w:rFonts w:ascii="Arial" w:eastAsia="Arial" w:hAnsi="Arial" w:cs="Arial"/>
        </w:rPr>
      </w:pPr>
      <w:r w:rsidRPr="531AB1A1">
        <w:rPr>
          <w:rFonts w:ascii="Arial" w:eastAsia="Arial" w:hAnsi="Arial" w:cs="Arial"/>
        </w:rPr>
        <w:t>Identifica os recursos necessários e fornece uma estimativa dos esforços de teste. </w:t>
      </w:r>
    </w:p>
    <w:p w14:paraId="1973D31A" w14:textId="77777777" w:rsidR="00EE7207" w:rsidRPr="00EE7207" w:rsidRDefault="531AB1A1" w:rsidP="00820795">
      <w:pPr>
        <w:numPr>
          <w:ilvl w:val="0"/>
          <w:numId w:val="41"/>
        </w:numPr>
        <w:spacing w:before="240" w:after="240" w:line="360" w:lineRule="auto"/>
        <w:jc w:val="both"/>
        <w:rPr>
          <w:rFonts w:ascii="Arial" w:eastAsia="Arial" w:hAnsi="Arial" w:cs="Arial"/>
        </w:rPr>
      </w:pPr>
      <w:r w:rsidRPr="531AB1A1">
        <w:rPr>
          <w:rFonts w:ascii="Arial" w:eastAsia="Arial" w:hAnsi="Arial" w:cs="Arial"/>
        </w:rPr>
        <w:t>Lista os elementos liberados do projeto de teste. </w:t>
      </w:r>
    </w:p>
    <w:p w14:paraId="0B765A60" w14:textId="77777777" w:rsidR="00EE7207" w:rsidRPr="00EE7207" w:rsidRDefault="531AB1A1" w:rsidP="00820795">
      <w:pPr>
        <w:numPr>
          <w:ilvl w:val="0"/>
          <w:numId w:val="42"/>
        </w:numPr>
        <w:spacing w:before="240" w:after="240" w:line="360" w:lineRule="auto"/>
        <w:jc w:val="both"/>
        <w:rPr>
          <w:rFonts w:ascii="Arial" w:eastAsia="Arial" w:hAnsi="Arial" w:cs="Arial"/>
          <w:b/>
          <w:bCs/>
        </w:rPr>
      </w:pPr>
      <w:r w:rsidRPr="531AB1A1">
        <w:rPr>
          <w:rFonts w:ascii="Arial" w:eastAsia="Arial" w:hAnsi="Arial" w:cs="Arial"/>
          <w:b/>
          <w:bCs/>
        </w:rPr>
        <w:t>Escopo </w:t>
      </w:r>
    </w:p>
    <w:p w14:paraId="5675C4C1" w14:textId="77777777" w:rsidR="00EE7207" w:rsidRPr="00EE7207" w:rsidRDefault="531AB1A1" w:rsidP="00EE7207">
      <w:pPr>
        <w:spacing w:before="240" w:after="240" w:line="360" w:lineRule="auto"/>
        <w:ind w:firstLine="708"/>
        <w:jc w:val="both"/>
        <w:rPr>
          <w:rFonts w:ascii="Arial" w:eastAsia="Arial" w:hAnsi="Arial" w:cs="Arial"/>
        </w:rPr>
      </w:pPr>
      <w:r w:rsidRPr="531AB1A1">
        <w:rPr>
          <w:rFonts w:ascii="Arial" w:eastAsia="Arial" w:hAnsi="Arial" w:cs="Arial"/>
        </w:rPr>
        <w:t>Este plano de teste abordará testes de unidade e de sistema do Sistema Nossa Via. </w:t>
      </w:r>
    </w:p>
    <w:p w14:paraId="7F09FC92" w14:textId="77777777" w:rsidR="00EE7207" w:rsidRPr="00EE7207" w:rsidRDefault="531AB1A1" w:rsidP="00820795">
      <w:pPr>
        <w:numPr>
          <w:ilvl w:val="0"/>
          <w:numId w:val="43"/>
        </w:numPr>
        <w:spacing w:before="240" w:after="240" w:line="360" w:lineRule="auto"/>
        <w:jc w:val="both"/>
        <w:rPr>
          <w:rFonts w:ascii="Arial" w:eastAsia="Arial" w:hAnsi="Arial" w:cs="Arial"/>
          <w:b/>
          <w:bCs/>
        </w:rPr>
      </w:pPr>
      <w:r w:rsidRPr="531AB1A1">
        <w:rPr>
          <w:rFonts w:ascii="Arial" w:eastAsia="Arial" w:hAnsi="Arial" w:cs="Arial"/>
          <w:b/>
          <w:bCs/>
        </w:rPr>
        <w:t>Itens-alvo dos testes </w:t>
      </w:r>
    </w:p>
    <w:p w14:paraId="3D2B72C9" w14:textId="77777777" w:rsidR="00EE7207" w:rsidRPr="00EE7207" w:rsidRDefault="531AB1A1" w:rsidP="00EE7207">
      <w:pPr>
        <w:spacing w:before="240" w:after="240" w:line="360" w:lineRule="auto"/>
        <w:ind w:firstLine="708"/>
        <w:jc w:val="both"/>
        <w:rPr>
          <w:rFonts w:ascii="Arial" w:eastAsia="Arial" w:hAnsi="Arial" w:cs="Arial"/>
        </w:rPr>
      </w:pPr>
      <w:r w:rsidRPr="531AB1A1">
        <w:rPr>
          <w:rFonts w:ascii="Arial" w:eastAsia="Arial" w:hAnsi="Arial" w:cs="Arial"/>
        </w:rPr>
        <w:t>A tabela abaixo lista os casos de testes, baseado nos casos de uso, que serão sujeitos a testes funcionais e a priorização de cada um deles: </w:t>
      </w:r>
    </w:p>
    <w:tbl>
      <w:tblPr>
        <w:tblW w:w="603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679"/>
        <w:gridCol w:w="1559"/>
        <w:gridCol w:w="1792"/>
      </w:tblGrid>
      <w:tr w:rsidR="00EE7207" w:rsidRPr="00EE7207" w14:paraId="0E4701D4" w14:textId="77777777" w:rsidTr="531AB1A1">
        <w:trPr>
          <w:trHeight w:val="300"/>
        </w:trPr>
        <w:tc>
          <w:tcPr>
            <w:tcW w:w="2679"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FFFFFF" w:themeFill="background1"/>
            <w:hideMark/>
          </w:tcPr>
          <w:p w14:paraId="46DF6BB3" w14:textId="77777777" w:rsidR="00EE7207" w:rsidRPr="00EE7207" w:rsidRDefault="531AB1A1" w:rsidP="0DD9384F">
            <w:pPr>
              <w:spacing w:before="240" w:after="240" w:line="360" w:lineRule="auto"/>
              <w:jc w:val="center"/>
              <w:rPr>
                <w:rFonts w:ascii="Arial" w:eastAsia="Arial" w:hAnsi="Arial" w:cs="Arial"/>
              </w:rPr>
            </w:pPr>
            <w:r w:rsidRPr="531AB1A1">
              <w:rPr>
                <w:rFonts w:ascii="Arial" w:eastAsia="Arial" w:hAnsi="Arial" w:cs="Arial"/>
              </w:rPr>
              <w:t>Item-alvo </w:t>
            </w:r>
          </w:p>
        </w:tc>
        <w:tc>
          <w:tcPr>
            <w:tcW w:w="1559"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FFFFFF" w:themeFill="background1"/>
            <w:vAlign w:val="center"/>
            <w:hideMark/>
          </w:tcPr>
          <w:p w14:paraId="04339456" w14:textId="77777777" w:rsidR="00EE7207" w:rsidRPr="00EE7207" w:rsidRDefault="531AB1A1" w:rsidP="0DD9384F">
            <w:pPr>
              <w:spacing w:before="240" w:after="240" w:line="360" w:lineRule="auto"/>
              <w:rPr>
                <w:rFonts w:ascii="Arial" w:eastAsia="Arial" w:hAnsi="Arial" w:cs="Arial"/>
              </w:rPr>
            </w:pPr>
            <w:r w:rsidRPr="531AB1A1">
              <w:rPr>
                <w:rFonts w:ascii="Arial" w:eastAsia="Arial" w:hAnsi="Arial" w:cs="Arial"/>
              </w:rPr>
              <w:t>Fator de Risco (Impacto) </w:t>
            </w:r>
          </w:p>
        </w:tc>
        <w:tc>
          <w:tcPr>
            <w:tcW w:w="1792"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FFFFFF" w:themeFill="background1"/>
            <w:vAlign w:val="center"/>
            <w:hideMark/>
          </w:tcPr>
          <w:p w14:paraId="49CE66B5" w14:textId="77777777" w:rsidR="00EE7207" w:rsidRPr="00EE7207" w:rsidRDefault="531AB1A1" w:rsidP="0DD9384F">
            <w:pPr>
              <w:spacing w:before="240" w:after="240" w:line="360" w:lineRule="auto"/>
              <w:rPr>
                <w:rFonts w:ascii="Arial" w:eastAsia="Arial" w:hAnsi="Arial" w:cs="Arial"/>
              </w:rPr>
            </w:pPr>
            <w:r w:rsidRPr="531AB1A1">
              <w:rPr>
                <w:rFonts w:ascii="Arial" w:eastAsia="Arial" w:hAnsi="Arial" w:cs="Arial"/>
              </w:rPr>
              <w:t>Ordem de Prioridade </w:t>
            </w:r>
          </w:p>
        </w:tc>
      </w:tr>
      <w:tr w:rsidR="00EE7207" w:rsidRPr="00EE7207" w14:paraId="5CFEE274" w14:textId="77777777" w:rsidTr="531AB1A1">
        <w:trPr>
          <w:trHeight w:val="300"/>
        </w:trPr>
        <w:tc>
          <w:tcPr>
            <w:tcW w:w="2679"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hideMark/>
          </w:tcPr>
          <w:p w14:paraId="551DCDD9" w14:textId="77777777" w:rsidR="00EE7207" w:rsidRPr="00EE7207" w:rsidRDefault="531AB1A1" w:rsidP="0DD9384F">
            <w:pPr>
              <w:spacing w:before="240" w:after="240" w:line="360" w:lineRule="auto"/>
              <w:jc w:val="center"/>
              <w:rPr>
                <w:rFonts w:ascii="Arial" w:eastAsia="Arial" w:hAnsi="Arial" w:cs="Arial"/>
              </w:rPr>
            </w:pPr>
            <w:r w:rsidRPr="531AB1A1">
              <w:rPr>
                <w:rFonts w:ascii="Arial" w:eastAsia="Arial" w:hAnsi="Arial" w:cs="Arial"/>
              </w:rPr>
              <w:t>Criar Reclamação </w:t>
            </w:r>
          </w:p>
        </w:tc>
        <w:tc>
          <w:tcPr>
            <w:tcW w:w="1559"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vAlign w:val="center"/>
            <w:hideMark/>
          </w:tcPr>
          <w:p w14:paraId="736EE1A2" w14:textId="77777777" w:rsidR="00EE7207" w:rsidRPr="00EE7207" w:rsidRDefault="531AB1A1" w:rsidP="0DD9384F">
            <w:pPr>
              <w:spacing w:before="240" w:after="240" w:line="360" w:lineRule="auto"/>
              <w:ind w:firstLine="708"/>
              <w:rPr>
                <w:rFonts w:ascii="Arial" w:eastAsia="Arial" w:hAnsi="Arial" w:cs="Arial"/>
              </w:rPr>
            </w:pPr>
            <w:r w:rsidRPr="531AB1A1">
              <w:rPr>
                <w:rFonts w:ascii="Arial" w:eastAsia="Arial" w:hAnsi="Arial" w:cs="Arial"/>
              </w:rPr>
              <w:t>5 </w:t>
            </w:r>
          </w:p>
        </w:tc>
        <w:tc>
          <w:tcPr>
            <w:tcW w:w="1792"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vAlign w:val="center"/>
            <w:hideMark/>
          </w:tcPr>
          <w:p w14:paraId="7FD301F4" w14:textId="77777777" w:rsidR="00EE7207" w:rsidRPr="00EE7207" w:rsidRDefault="531AB1A1" w:rsidP="0DD9384F">
            <w:pPr>
              <w:spacing w:before="240" w:after="240" w:line="360" w:lineRule="auto"/>
              <w:ind w:firstLine="708"/>
              <w:rPr>
                <w:rFonts w:ascii="Arial" w:eastAsia="Arial" w:hAnsi="Arial" w:cs="Arial"/>
              </w:rPr>
            </w:pPr>
            <w:r w:rsidRPr="531AB1A1">
              <w:rPr>
                <w:rFonts w:ascii="Arial" w:eastAsia="Arial" w:hAnsi="Arial" w:cs="Arial"/>
              </w:rPr>
              <w:t>1º. </w:t>
            </w:r>
          </w:p>
        </w:tc>
      </w:tr>
      <w:tr w:rsidR="00EE7207" w:rsidRPr="00EE7207" w14:paraId="18F2D429" w14:textId="77777777" w:rsidTr="531AB1A1">
        <w:trPr>
          <w:trHeight w:val="300"/>
        </w:trPr>
        <w:tc>
          <w:tcPr>
            <w:tcW w:w="2679"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hideMark/>
          </w:tcPr>
          <w:p w14:paraId="39425CE0" w14:textId="77777777" w:rsidR="00EE7207" w:rsidRPr="00EE7207" w:rsidRDefault="531AB1A1" w:rsidP="0DD9384F">
            <w:pPr>
              <w:spacing w:before="240" w:after="240" w:line="360" w:lineRule="auto"/>
              <w:jc w:val="center"/>
              <w:rPr>
                <w:rFonts w:ascii="Arial" w:eastAsia="Arial" w:hAnsi="Arial" w:cs="Arial"/>
              </w:rPr>
            </w:pPr>
            <w:r w:rsidRPr="531AB1A1">
              <w:rPr>
                <w:rFonts w:ascii="Arial" w:eastAsia="Arial" w:hAnsi="Arial" w:cs="Arial"/>
              </w:rPr>
              <w:lastRenderedPageBreak/>
              <w:t>Cadastrar usuário </w:t>
            </w:r>
          </w:p>
        </w:tc>
        <w:tc>
          <w:tcPr>
            <w:tcW w:w="1559"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vAlign w:val="center"/>
            <w:hideMark/>
          </w:tcPr>
          <w:p w14:paraId="41F1C3F5" w14:textId="77777777" w:rsidR="00EE7207" w:rsidRPr="00EE7207" w:rsidRDefault="531AB1A1" w:rsidP="0DD9384F">
            <w:pPr>
              <w:spacing w:before="240" w:after="240" w:line="360" w:lineRule="auto"/>
              <w:ind w:firstLine="708"/>
              <w:rPr>
                <w:rFonts w:ascii="Arial" w:eastAsia="Arial" w:hAnsi="Arial" w:cs="Arial"/>
              </w:rPr>
            </w:pPr>
            <w:r w:rsidRPr="531AB1A1">
              <w:rPr>
                <w:rFonts w:ascii="Arial" w:eastAsia="Arial" w:hAnsi="Arial" w:cs="Arial"/>
              </w:rPr>
              <w:t>5 </w:t>
            </w:r>
          </w:p>
        </w:tc>
        <w:tc>
          <w:tcPr>
            <w:tcW w:w="1792"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vAlign w:val="center"/>
            <w:hideMark/>
          </w:tcPr>
          <w:p w14:paraId="72F76BE3" w14:textId="77777777" w:rsidR="00EE7207" w:rsidRPr="00EE7207" w:rsidRDefault="531AB1A1" w:rsidP="0DD9384F">
            <w:pPr>
              <w:spacing w:before="240" w:after="240" w:line="360" w:lineRule="auto"/>
              <w:ind w:firstLine="708"/>
              <w:rPr>
                <w:rFonts w:ascii="Arial" w:eastAsia="Arial" w:hAnsi="Arial" w:cs="Arial"/>
              </w:rPr>
            </w:pPr>
            <w:r w:rsidRPr="531AB1A1">
              <w:rPr>
                <w:rFonts w:ascii="Arial" w:eastAsia="Arial" w:hAnsi="Arial" w:cs="Arial"/>
              </w:rPr>
              <w:t>1º. </w:t>
            </w:r>
          </w:p>
        </w:tc>
      </w:tr>
      <w:tr w:rsidR="00EE7207" w:rsidRPr="00EE7207" w14:paraId="2F0BD4EC" w14:textId="77777777" w:rsidTr="531AB1A1">
        <w:trPr>
          <w:trHeight w:val="300"/>
        </w:trPr>
        <w:tc>
          <w:tcPr>
            <w:tcW w:w="2679"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hideMark/>
          </w:tcPr>
          <w:p w14:paraId="36C1E390" w14:textId="77777777" w:rsidR="00EE7207" w:rsidRPr="00EE7207" w:rsidRDefault="531AB1A1" w:rsidP="0DD9384F">
            <w:pPr>
              <w:spacing w:before="240" w:after="240" w:line="360" w:lineRule="auto"/>
              <w:jc w:val="center"/>
              <w:rPr>
                <w:rFonts w:ascii="Arial" w:eastAsia="Arial" w:hAnsi="Arial" w:cs="Arial"/>
              </w:rPr>
            </w:pPr>
            <w:r w:rsidRPr="531AB1A1">
              <w:rPr>
                <w:rFonts w:ascii="Arial" w:eastAsia="Arial" w:hAnsi="Arial" w:cs="Arial"/>
              </w:rPr>
              <w:t>Editar usuário </w:t>
            </w:r>
          </w:p>
        </w:tc>
        <w:tc>
          <w:tcPr>
            <w:tcW w:w="1559"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vAlign w:val="center"/>
            <w:hideMark/>
          </w:tcPr>
          <w:p w14:paraId="4743EDC5" w14:textId="77777777" w:rsidR="00EE7207" w:rsidRPr="00EE7207" w:rsidRDefault="531AB1A1" w:rsidP="0DD9384F">
            <w:pPr>
              <w:spacing w:before="240" w:after="240" w:line="360" w:lineRule="auto"/>
              <w:ind w:firstLine="708"/>
              <w:rPr>
                <w:rFonts w:ascii="Arial" w:eastAsia="Arial" w:hAnsi="Arial" w:cs="Arial"/>
              </w:rPr>
            </w:pPr>
            <w:r w:rsidRPr="531AB1A1">
              <w:rPr>
                <w:rFonts w:ascii="Arial" w:eastAsia="Arial" w:hAnsi="Arial" w:cs="Arial"/>
              </w:rPr>
              <w:t>3 </w:t>
            </w:r>
          </w:p>
        </w:tc>
        <w:tc>
          <w:tcPr>
            <w:tcW w:w="1792"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vAlign w:val="center"/>
            <w:hideMark/>
          </w:tcPr>
          <w:p w14:paraId="14056BF8" w14:textId="77777777" w:rsidR="00EE7207" w:rsidRPr="00EE7207" w:rsidRDefault="531AB1A1" w:rsidP="0DD9384F">
            <w:pPr>
              <w:spacing w:before="240" w:after="240" w:line="360" w:lineRule="auto"/>
              <w:ind w:firstLine="708"/>
              <w:rPr>
                <w:rFonts w:ascii="Arial" w:eastAsia="Arial" w:hAnsi="Arial" w:cs="Arial"/>
              </w:rPr>
            </w:pPr>
            <w:r w:rsidRPr="531AB1A1">
              <w:rPr>
                <w:rFonts w:ascii="Arial" w:eastAsia="Arial" w:hAnsi="Arial" w:cs="Arial"/>
              </w:rPr>
              <w:t>3º. </w:t>
            </w:r>
          </w:p>
        </w:tc>
      </w:tr>
      <w:tr w:rsidR="00EE7207" w:rsidRPr="00EE7207" w14:paraId="373F2AA2" w14:textId="77777777" w:rsidTr="531AB1A1">
        <w:trPr>
          <w:trHeight w:val="300"/>
        </w:trPr>
        <w:tc>
          <w:tcPr>
            <w:tcW w:w="2679"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hideMark/>
          </w:tcPr>
          <w:p w14:paraId="73F434AD" w14:textId="77777777" w:rsidR="00EE7207" w:rsidRPr="00EE7207" w:rsidRDefault="531AB1A1" w:rsidP="0DD9384F">
            <w:pPr>
              <w:spacing w:before="240" w:after="240" w:line="360" w:lineRule="auto"/>
              <w:jc w:val="center"/>
              <w:rPr>
                <w:rFonts w:ascii="Arial" w:eastAsia="Arial" w:hAnsi="Arial" w:cs="Arial"/>
              </w:rPr>
            </w:pPr>
            <w:r w:rsidRPr="531AB1A1">
              <w:rPr>
                <w:rFonts w:ascii="Arial" w:eastAsia="Arial" w:hAnsi="Arial" w:cs="Arial"/>
              </w:rPr>
              <w:t>Visualizar Reclamação </w:t>
            </w:r>
          </w:p>
        </w:tc>
        <w:tc>
          <w:tcPr>
            <w:tcW w:w="1559"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vAlign w:val="center"/>
            <w:hideMark/>
          </w:tcPr>
          <w:p w14:paraId="7A95D3F8" w14:textId="77777777" w:rsidR="00EE7207" w:rsidRPr="00EE7207" w:rsidRDefault="531AB1A1" w:rsidP="0DD9384F">
            <w:pPr>
              <w:spacing w:before="240" w:after="240" w:line="360" w:lineRule="auto"/>
              <w:ind w:firstLine="708"/>
              <w:rPr>
                <w:rFonts w:ascii="Arial" w:eastAsia="Arial" w:hAnsi="Arial" w:cs="Arial"/>
              </w:rPr>
            </w:pPr>
            <w:r w:rsidRPr="531AB1A1">
              <w:rPr>
                <w:rFonts w:ascii="Arial" w:eastAsia="Arial" w:hAnsi="Arial" w:cs="Arial"/>
              </w:rPr>
              <w:t>5 </w:t>
            </w:r>
          </w:p>
        </w:tc>
        <w:tc>
          <w:tcPr>
            <w:tcW w:w="1792"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vAlign w:val="center"/>
            <w:hideMark/>
          </w:tcPr>
          <w:p w14:paraId="60F1CC80" w14:textId="77777777" w:rsidR="00EE7207" w:rsidRPr="00EE7207" w:rsidRDefault="531AB1A1" w:rsidP="0DD9384F">
            <w:pPr>
              <w:spacing w:before="240" w:after="240" w:line="360" w:lineRule="auto"/>
              <w:ind w:firstLine="708"/>
              <w:rPr>
                <w:rFonts w:ascii="Arial" w:eastAsia="Arial" w:hAnsi="Arial" w:cs="Arial"/>
              </w:rPr>
            </w:pPr>
            <w:r w:rsidRPr="531AB1A1">
              <w:rPr>
                <w:rFonts w:ascii="Arial" w:eastAsia="Arial" w:hAnsi="Arial" w:cs="Arial"/>
              </w:rPr>
              <w:t>1º. </w:t>
            </w:r>
          </w:p>
        </w:tc>
      </w:tr>
      <w:tr w:rsidR="00EE7207" w:rsidRPr="00EE7207" w14:paraId="2DA6A5B9" w14:textId="77777777" w:rsidTr="531AB1A1">
        <w:trPr>
          <w:trHeight w:val="300"/>
        </w:trPr>
        <w:tc>
          <w:tcPr>
            <w:tcW w:w="2679"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hideMark/>
          </w:tcPr>
          <w:p w14:paraId="0D53646B" w14:textId="77777777" w:rsidR="00EE7207" w:rsidRPr="00EE7207" w:rsidRDefault="531AB1A1" w:rsidP="0DD9384F">
            <w:pPr>
              <w:spacing w:before="240" w:after="240" w:line="360" w:lineRule="auto"/>
              <w:jc w:val="center"/>
              <w:rPr>
                <w:rFonts w:ascii="Arial" w:eastAsia="Arial" w:hAnsi="Arial" w:cs="Arial"/>
              </w:rPr>
            </w:pPr>
            <w:r w:rsidRPr="531AB1A1">
              <w:rPr>
                <w:rFonts w:ascii="Arial" w:eastAsia="Arial" w:hAnsi="Arial" w:cs="Arial"/>
              </w:rPr>
              <w:t>Comentar Reclamação </w:t>
            </w:r>
          </w:p>
        </w:tc>
        <w:tc>
          <w:tcPr>
            <w:tcW w:w="1559"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vAlign w:val="center"/>
            <w:hideMark/>
          </w:tcPr>
          <w:p w14:paraId="53400EFF" w14:textId="108E6818" w:rsidR="00EE7207" w:rsidRPr="00EE7207" w:rsidRDefault="531AB1A1" w:rsidP="0DD9384F">
            <w:pPr>
              <w:spacing w:before="240" w:after="240" w:line="360" w:lineRule="auto"/>
              <w:ind w:firstLine="708"/>
              <w:rPr>
                <w:rFonts w:ascii="Arial" w:eastAsia="Arial" w:hAnsi="Arial" w:cs="Arial"/>
              </w:rPr>
            </w:pPr>
            <w:r w:rsidRPr="531AB1A1">
              <w:rPr>
                <w:rFonts w:ascii="Arial" w:eastAsia="Arial" w:hAnsi="Arial" w:cs="Arial"/>
              </w:rPr>
              <w:t>3</w:t>
            </w:r>
          </w:p>
        </w:tc>
        <w:tc>
          <w:tcPr>
            <w:tcW w:w="1792"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vAlign w:val="center"/>
            <w:hideMark/>
          </w:tcPr>
          <w:p w14:paraId="5B8C3A55" w14:textId="77777777" w:rsidR="00EE7207" w:rsidRPr="00EE7207" w:rsidRDefault="531AB1A1" w:rsidP="0DD9384F">
            <w:pPr>
              <w:spacing w:before="240" w:after="240" w:line="360" w:lineRule="auto"/>
              <w:ind w:firstLine="708"/>
              <w:rPr>
                <w:rFonts w:ascii="Arial" w:eastAsia="Arial" w:hAnsi="Arial" w:cs="Arial"/>
              </w:rPr>
            </w:pPr>
            <w:r w:rsidRPr="531AB1A1">
              <w:rPr>
                <w:rFonts w:ascii="Arial" w:eastAsia="Arial" w:hAnsi="Arial" w:cs="Arial"/>
              </w:rPr>
              <w:t>2º. </w:t>
            </w:r>
          </w:p>
        </w:tc>
      </w:tr>
      <w:tr w:rsidR="00EE7207" w:rsidRPr="00EE7207" w14:paraId="1D274E1B" w14:textId="77777777" w:rsidTr="531AB1A1">
        <w:trPr>
          <w:trHeight w:val="300"/>
        </w:trPr>
        <w:tc>
          <w:tcPr>
            <w:tcW w:w="2679"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hideMark/>
          </w:tcPr>
          <w:p w14:paraId="6D3071B0" w14:textId="77777777" w:rsidR="00EE7207" w:rsidRPr="00EE7207" w:rsidRDefault="531AB1A1" w:rsidP="0DD9384F">
            <w:pPr>
              <w:spacing w:before="240" w:after="240" w:line="360" w:lineRule="auto"/>
              <w:jc w:val="center"/>
              <w:rPr>
                <w:rFonts w:ascii="Arial" w:eastAsia="Arial" w:hAnsi="Arial" w:cs="Arial"/>
              </w:rPr>
            </w:pPr>
            <w:r w:rsidRPr="531AB1A1">
              <w:rPr>
                <w:rFonts w:ascii="Arial" w:eastAsia="Arial" w:hAnsi="Arial" w:cs="Arial"/>
              </w:rPr>
              <w:t>Curtir Reclamação </w:t>
            </w:r>
          </w:p>
        </w:tc>
        <w:tc>
          <w:tcPr>
            <w:tcW w:w="1559"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vAlign w:val="center"/>
            <w:hideMark/>
          </w:tcPr>
          <w:p w14:paraId="768651B7" w14:textId="77777777" w:rsidR="00EE7207" w:rsidRPr="00EE7207" w:rsidRDefault="531AB1A1" w:rsidP="0DD9384F">
            <w:pPr>
              <w:spacing w:before="240" w:after="240" w:line="360" w:lineRule="auto"/>
              <w:ind w:firstLine="708"/>
              <w:rPr>
                <w:rFonts w:ascii="Arial" w:eastAsia="Arial" w:hAnsi="Arial" w:cs="Arial"/>
              </w:rPr>
            </w:pPr>
            <w:r w:rsidRPr="531AB1A1">
              <w:rPr>
                <w:rFonts w:ascii="Arial" w:eastAsia="Arial" w:hAnsi="Arial" w:cs="Arial"/>
              </w:rPr>
              <w:t>2 </w:t>
            </w:r>
          </w:p>
        </w:tc>
        <w:tc>
          <w:tcPr>
            <w:tcW w:w="1792"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vAlign w:val="center"/>
            <w:hideMark/>
          </w:tcPr>
          <w:p w14:paraId="19F9BF29" w14:textId="77777777" w:rsidR="00EE7207" w:rsidRPr="00EE7207" w:rsidRDefault="531AB1A1" w:rsidP="0DD9384F">
            <w:pPr>
              <w:spacing w:before="240" w:after="240" w:line="360" w:lineRule="auto"/>
              <w:ind w:firstLine="708"/>
              <w:rPr>
                <w:rFonts w:ascii="Arial" w:eastAsia="Arial" w:hAnsi="Arial" w:cs="Arial"/>
              </w:rPr>
            </w:pPr>
            <w:r w:rsidRPr="531AB1A1">
              <w:rPr>
                <w:rFonts w:ascii="Arial" w:eastAsia="Arial" w:hAnsi="Arial" w:cs="Arial"/>
              </w:rPr>
              <w:t>2º. </w:t>
            </w:r>
          </w:p>
        </w:tc>
      </w:tr>
      <w:tr w:rsidR="00EE7207" w:rsidRPr="00EE7207" w14:paraId="32B15282" w14:textId="77777777" w:rsidTr="531AB1A1">
        <w:trPr>
          <w:trHeight w:val="300"/>
        </w:trPr>
        <w:tc>
          <w:tcPr>
            <w:tcW w:w="2679"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hideMark/>
          </w:tcPr>
          <w:p w14:paraId="07EC1CDB" w14:textId="77777777" w:rsidR="00EE7207" w:rsidRPr="00EE7207" w:rsidRDefault="531AB1A1" w:rsidP="0DD9384F">
            <w:pPr>
              <w:spacing w:before="240" w:after="240" w:line="360" w:lineRule="auto"/>
              <w:jc w:val="center"/>
              <w:rPr>
                <w:rFonts w:ascii="Arial" w:eastAsia="Arial" w:hAnsi="Arial" w:cs="Arial"/>
              </w:rPr>
            </w:pPr>
            <w:r w:rsidRPr="531AB1A1">
              <w:rPr>
                <w:rFonts w:ascii="Arial" w:eastAsia="Arial" w:hAnsi="Arial" w:cs="Arial"/>
              </w:rPr>
              <w:t>Alterar Reclamação </w:t>
            </w:r>
          </w:p>
        </w:tc>
        <w:tc>
          <w:tcPr>
            <w:tcW w:w="1559"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vAlign w:val="center"/>
            <w:hideMark/>
          </w:tcPr>
          <w:p w14:paraId="081BB622" w14:textId="77777777" w:rsidR="00EE7207" w:rsidRPr="00EE7207" w:rsidRDefault="531AB1A1" w:rsidP="0DD9384F">
            <w:pPr>
              <w:spacing w:before="240" w:after="240" w:line="360" w:lineRule="auto"/>
              <w:ind w:firstLine="708"/>
              <w:rPr>
                <w:rFonts w:ascii="Arial" w:eastAsia="Arial" w:hAnsi="Arial" w:cs="Arial"/>
              </w:rPr>
            </w:pPr>
            <w:r w:rsidRPr="531AB1A1">
              <w:rPr>
                <w:rFonts w:ascii="Arial" w:eastAsia="Arial" w:hAnsi="Arial" w:cs="Arial"/>
              </w:rPr>
              <w:t>3 </w:t>
            </w:r>
          </w:p>
        </w:tc>
        <w:tc>
          <w:tcPr>
            <w:tcW w:w="1792"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vAlign w:val="center"/>
            <w:hideMark/>
          </w:tcPr>
          <w:p w14:paraId="2A26EF26" w14:textId="77777777" w:rsidR="00EE7207" w:rsidRPr="00EE7207" w:rsidRDefault="531AB1A1" w:rsidP="0DD9384F">
            <w:pPr>
              <w:spacing w:before="240" w:after="240" w:line="360" w:lineRule="auto"/>
              <w:ind w:firstLine="708"/>
              <w:rPr>
                <w:rFonts w:ascii="Arial" w:eastAsia="Arial" w:hAnsi="Arial" w:cs="Arial"/>
              </w:rPr>
            </w:pPr>
            <w:r w:rsidRPr="531AB1A1">
              <w:rPr>
                <w:rFonts w:ascii="Arial" w:eastAsia="Arial" w:hAnsi="Arial" w:cs="Arial"/>
              </w:rPr>
              <w:t>3º. </w:t>
            </w:r>
          </w:p>
        </w:tc>
      </w:tr>
      <w:tr w:rsidR="00EE7207" w:rsidRPr="00EE7207" w14:paraId="4D8EACA1" w14:textId="77777777" w:rsidTr="531AB1A1">
        <w:trPr>
          <w:trHeight w:val="300"/>
        </w:trPr>
        <w:tc>
          <w:tcPr>
            <w:tcW w:w="2679"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hideMark/>
          </w:tcPr>
          <w:p w14:paraId="57B70690" w14:textId="77777777" w:rsidR="00EE7207" w:rsidRPr="00EE7207" w:rsidRDefault="531AB1A1" w:rsidP="0DD9384F">
            <w:pPr>
              <w:spacing w:before="240" w:after="240" w:line="360" w:lineRule="auto"/>
              <w:jc w:val="center"/>
              <w:rPr>
                <w:rFonts w:ascii="Arial" w:eastAsia="Arial" w:hAnsi="Arial" w:cs="Arial"/>
              </w:rPr>
            </w:pPr>
            <w:r w:rsidRPr="531AB1A1">
              <w:rPr>
                <w:rFonts w:ascii="Arial" w:eastAsia="Arial" w:hAnsi="Arial" w:cs="Arial"/>
              </w:rPr>
              <w:t>Visualizar Feed  </w:t>
            </w:r>
          </w:p>
        </w:tc>
        <w:tc>
          <w:tcPr>
            <w:tcW w:w="1559"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vAlign w:val="center"/>
            <w:hideMark/>
          </w:tcPr>
          <w:p w14:paraId="2383AB24" w14:textId="77777777" w:rsidR="00EE7207" w:rsidRPr="00EE7207" w:rsidRDefault="531AB1A1" w:rsidP="0DD9384F">
            <w:pPr>
              <w:spacing w:before="240" w:after="240" w:line="360" w:lineRule="auto"/>
              <w:ind w:firstLine="708"/>
              <w:rPr>
                <w:rFonts w:ascii="Arial" w:eastAsia="Arial" w:hAnsi="Arial" w:cs="Arial"/>
              </w:rPr>
            </w:pPr>
            <w:r w:rsidRPr="531AB1A1">
              <w:rPr>
                <w:rFonts w:ascii="Arial" w:eastAsia="Arial" w:hAnsi="Arial" w:cs="Arial"/>
              </w:rPr>
              <w:t>5 </w:t>
            </w:r>
          </w:p>
        </w:tc>
        <w:tc>
          <w:tcPr>
            <w:tcW w:w="1792"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vAlign w:val="center"/>
            <w:hideMark/>
          </w:tcPr>
          <w:p w14:paraId="0D493BFA" w14:textId="77777777" w:rsidR="00EE7207" w:rsidRPr="00EE7207" w:rsidRDefault="531AB1A1" w:rsidP="0DD9384F">
            <w:pPr>
              <w:spacing w:before="240" w:after="240" w:line="360" w:lineRule="auto"/>
              <w:ind w:firstLine="708"/>
              <w:rPr>
                <w:rFonts w:ascii="Arial" w:eastAsia="Arial" w:hAnsi="Arial" w:cs="Arial"/>
              </w:rPr>
            </w:pPr>
            <w:r w:rsidRPr="531AB1A1">
              <w:rPr>
                <w:rFonts w:ascii="Arial" w:eastAsia="Arial" w:hAnsi="Arial" w:cs="Arial"/>
              </w:rPr>
              <w:t>1º. </w:t>
            </w:r>
          </w:p>
        </w:tc>
      </w:tr>
      <w:tr w:rsidR="00EE7207" w:rsidRPr="00EE7207" w14:paraId="6F08F6D1" w14:textId="77777777" w:rsidTr="531AB1A1">
        <w:trPr>
          <w:trHeight w:val="300"/>
        </w:trPr>
        <w:tc>
          <w:tcPr>
            <w:tcW w:w="2679"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hideMark/>
          </w:tcPr>
          <w:p w14:paraId="758168EA" w14:textId="77777777" w:rsidR="00EE7207" w:rsidRPr="00EE7207" w:rsidRDefault="531AB1A1" w:rsidP="0DD9384F">
            <w:pPr>
              <w:spacing w:before="240" w:after="240" w:line="360" w:lineRule="auto"/>
              <w:jc w:val="center"/>
              <w:rPr>
                <w:rFonts w:ascii="Arial" w:eastAsia="Arial" w:hAnsi="Arial" w:cs="Arial"/>
              </w:rPr>
            </w:pPr>
            <w:r w:rsidRPr="531AB1A1">
              <w:rPr>
                <w:rFonts w:ascii="Arial" w:eastAsia="Arial" w:hAnsi="Arial" w:cs="Arial"/>
              </w:rPr>
              <w:t>Excluir Reclamação </w:t>
            </w:r>
          </w:p>
        </w:tc>
        <w:tc>
          <w:tcPr>
            <w:tcW w:w="1559"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vAlign w:val="center"/>
            <w:hideMark/>
          </w:tcPr>
          <w:p w14:paraId="00A2BD57" w14:textId="77777777" w:rsidR="00EE7207" w:rsidRPr="00EE7207" w:rsidRDefault="531AB1A1" w:rsidP="0DD9384F">
            <w:pPr>
              <w:spacing w:before="240" w:after="240" w:line="360" w:lineRule="auto"/>
              <w:ind w:firstLine="708"/>
              <w:rPr>
                <w:rFonts w:ascii="Arial" w:eastAsia="Arial" w:hAnsi="Arial" w:cs="Arial"/>
              </w:rPr>
            </w:pPr>
            <w:r w:rsidRPr="531AB1A1">
              <w:rPr>
                <w:rFonts w:ascii="Arial" w:eastAsia="Arial" w:hAnsi="Arial" w:cs="Arial"/>
              </w:rPr>
              <w:t>3 </w:t>
            </w:r>
          </w:p>
        </w:tc>
        <w:tc>
          <w:tcPr>
            <w:tcW w:w="1792"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vAlign w:val="center"/>
            <w:hideMark/>
          </w:tcPr>
          <w:p w14:paraId="7E466E78" w14:textId="77777777" w:rsidR="00EE7207" w:rsidRPr="00EE7207" w:rsidRDefault="531AB1A1" w:rsidP="0DD9384F">
            <w:pPr>
              <w:spacing w:before="240" w:after="240" w:line="360" w:lineRule="auto"/>
              <w:ind w:firstLine="708"/>
              <w:rPr>
                <w:rFonts w:ascii="Arial" w:eastAsia="Arial" w:hAnsi="Arial" w:cs="Arial"/>
              </w:rPr>
            </w:pPr>
            <w:r w:rsidRPr="531AB1A1">
              <w:rPr>
                <w:rFonts w:ascii="Arial" w:eastAsia="Arial" w:hAnsi="Arial" w:cs="Arial"/>
              </w:rPr>
              <w:t>3º. </w:t>
            </w:r>
          </w:p>
        </w:tc>
      </w:tr>
      <w:tr w:rsidR="00EE7207" w:rsidRPr="00EE7207" w14:paraId="45B1D116" w14:textId="77777777" w:rsidTr="531AB1A1">
        <w:trPr>
          <w:trHeight w:val="300"/>
        </w:trPr>
        <w:tc>
          <w:tcPr>
            <w:tcW w:w="2679"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hideMark/>
          </w:tcPr>
          <w:p w14:paraId="45F193A8" w14:textId="77777777" w:rsidR="00EE7207" w:rsidRPr="00EE7207" w:rsidRDefault="531AB1A1" w:rsidP="0DD9384F">
            <w:pPr>
              <w:spacing w:before="240" w:after="240" w:line="360" w:lineRule="auto"/>
              <w:jc w:val="center"/>
              <w:rPr>
                <w:rFonts w:ascii="Arial" w:eastAsia="Arial" w:hAnsi="Arial" w:cs="Arial"/>
              </w:rPr>
            </w:pPr>
            <w:r w:rsidRPr="531AB1A1">
              <w:rPr>
                <w:rFonts w:ascii="Arial" w:eastAsia="Arial" w:hAnsi="Arial" w:cs="Arial"/>
              </w:rPr>
              <w:t>Realizar login </w:t>
            </w:r>
          </w:p>
        </w:tc>
        <w:tc>
          <w:tcPr>
            <w:tcW w:w="1559"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vAlign w:val="center"/>
            <w:hideMark/>
          </w:tcPr>
          <w:p w14:paraId="5FBA64E1" w14:textId="77777777" w:rsidR="00EE7207" w:rsidRPr="00EE7207" w:rsidRDefault="531AB1A1" w:rsidP="0DD9384F">
            <w:pPr>
              <w:spacing w:before="240" w:after="240" w:line="360" w:lineRule="auto"/>
              <w:ind w:firstLine="708"/>
              <w:rPr>
                <w:rFonts w:ascii="Arial" w:eastAsia="Arial" w:hAnsi="Arial" w:cs="Arial"/>
              </w:rPr>
            </w:pPr>
            <w:r w:rsidRPr="531AB1A1">
              <w:rPr>
                <w:rFonts w:ascii="Arial" w:eastAsia="Arial" w:hAnsi="Arial" w:cs="Arial"/>
              </w:rPr>
              <w:t>5 </w:t>
            </w:r>
          </w:p>
        </w:tc>
        <w:tc>
          <w:tcPr>
            <w:tcW w:w="1792"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vAlign w:val="center"/>
            <w:hideMark/>
          </w:tcPr>
          <w:p w14:paraId="0CBCE535" w14:textId="77777777" w:rsidR="00EE7207" w:rsidRPr="00EE7207" w:rsidRDefault="531AB1A1" w:rsidP="0DD9384F">
            <w:pPr>
              <w:spacing w:before="240" w:after="240" w:line="360" w:lineRule="auto"/>
              <w:ind w:firstLine="708"/>
              <w:rPr>
                <w:rFonts w:ascii="Arial" w:eastAsia="Arial" w:hAnsi="Arial" w:cs="Arial"/>
              </w:rPr>
            </w:pPr>
            <w:r w:rsidRPr="531AB1A1">
              <w:rPr>
                <w:rFonts w:ascii="Arial" w:eastAsia="Arial" w:hAnsi="Arial" w:cs="Arial"/>
              </w:rPr>
              <w:t>1º. </w:t>
            </w:r>
          </w:p>
        </w:tc>
      </w:tr>
      <w:tr w:rsidR="00EE7207" w:rsidRPr="00EE7207" w14:paraId="156DE07E" w14:textId="77777777" w:rsidTr="531AB1A1">
        <w:trPr>
          <w:trHeight w:val="300"/>
        </w:trPr>
        <w:tc>
          <w:tcPr>
            <w:tcW w:w="2679"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hideMark/>
          </w:tcPr>
          <w:p w14:paraId="51AF009F" w14:textId="77777777" w:rsidR="00EE7207" w:rsidRPr="00EE7207" w:rsidRDefault="531AB1A1" w:rsidP="0DD9384F">
            <w:pPr>
              <w:spacing w:before="240" w:after="240" w:line="360" w:lineRule="auto"/>
              <w:jc w:val="center"/>
              <w:rPr>
                <w:rFonts w:ascii="Arial" w:eastAsia="Arial" w:hAnsi="Arial" w:cs="Arial"/>
              </w:rPr>
            </w:pPr>
            <w:r w:rsidRPr="531AB1A1">
              <w:rPr>
                <w:rFonts w:ascii="Arial" w:eastAsia="Arial" w:hAnsi="Arial" w:cs="Arial"/>
              </w:rPr>
              <w:t>Alterar status de uma Reclamação </w:t>
            </w:r>
          </w:p>
        </w:tc>
        <w:tc>
          <w:tcPr>
            <w:tcW w:w="1559"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vAlign w:val="center"/>
            <w:hideMark/>
          </w:tcPr>
          <w:p w14:paraId="41B7C67A" w14:textId="77777777" w:rsidR="00EE7207" w:rsidRPr="00EE7207" w:rsidRDefault="531AB1A1" w:rsidP="0DD9384F">
            <w:pPr>
              <w:spacing w:before="240" w:after="240" w:line="360" w:lineRule="auto"/>
              <w:ind w:firstLine="708"/>
              <w:rPr>
                <w:rFonts w:ascii="Arial" w:eastAsia="Arial" w:hAnsi="Arial" w:cs="Arial"/>
              </w:rPr>
            </w:pPr>
            <w:r w:rsidRPr="531AB1A1">
              <w:rPr>
                <w:rFonts w:ascii="Arial" w:eastAsia="Arial" w:hAnsi="Arial" w:cs="Arial"/>
              </w:rPr>
              <w:t>4 </w:t>
            </w:r>
          </w:p>
        </w:tc>
        <w:tc>
          <w:tcPr>
            <w:tcW w:w="1792"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vAlign w:val="center"/>
            <w:hideMark/>
          </w:tcPr>
          <w:p w14:paraId="424613AE" w14:textId="77777777" w:rsidR="00EE7207" w:rsidRPr="00EE7207" w:rsidRDefault="531AB1A1" w:rsidP="0DD9384F">
            <w:pPr>
              <w:spacing w:before="240" w:after="240" w:line="360" w:lineRule="auto"/>
              <w:ind w:firstLine="708"/>
              <w:rPr>
                <w:rFonts w:ascii="Arial" w:eastAsia="Arial" w:hAnsi="Arial" w:cs="Arial"/>
              </w:rPr>
            </w:pPr>
            <w:r w:rsidRPr="531AB1A1">
              <w:rPr>
                <w:rFonts w:ascii="Arial" w:eastAsia="Arial" w:hAnsi="Arial" w:cs="Arial"/>
              </w:rPr>
              <w:t>3º. </w:t>
            </w:r>
          </w:p>
        </w:tc>
      </w:tr>
      <w:tr w:rsidR="00EE7207" w:rsidRPr="00EE7207" w14:paraId="5BBB4F90" w14:textId="77777777" w:rsidTr="531AB1A1">
        <w:trPr>
          <w:trHeight w:val="300"/>
        </w:trPr>
        <w:tc>
          <w:tcPr>
            <w:tcW w:w="2679"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hideMark/>
          </w:tcPr>
          <w:p w14:paraId="3349F2ED" w14:textId="77777777" w:rsidR="00EE7207" w:rsidRPr="00EE7207" w:rsidRDefault="531AB1A1" w:rsidP="0DD9384F">
            <w:pPr>
              <w:spacing w:before="240" w:after="240" w:line="360" w:lineRule="auto"/>
              <w:jc w:val="center"/>
              <w:rPr>
                <w:rFonts w:ascii="Arial" w:eastAsia="Arial" w:hAnsi="Arial" w:cs="Arial"/>
              </w:rPr>
            </w:pPr>
            <w:r w:rsidRPr="531AB1A1">
              <w:rPr>
                <w:rFonts w:ascii="Arial" w:eastAsia="Arial" w:hAnsi="Arial" w:cs="Arial"/>
              </w:rPr>
              <w:t>Excluir Comentário </w:t>
            </w:r>
          </w:p>
        </w:tc>
        <w:tc>
          <w:tcPr>
            <w:tcW w:w="1559"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vAlign w:val="center"/>
            <w:hideMark/>
          </w:tcPr>
          <w:p w14:paraId="36F94DEF" w14:textId="77777777" w:rsidR="00EE7207" w:rsidRPr="00EE7207" w:rsidRDefault="531AB1A1" w:rsidP="0DD9384F">
            <w:pPr>
              <w:spacing w:before="240" w:after="240" w:line="360" w:lineRule="auto"/>
              <w:ind w:firstLine="708"/>
              <w:rPr>
                <w:rFonts w:ascii="Arial" w:eastAsia="Arial" w:hAnsi="Arial" w:cs="Arial"/>
              </w:rPr>
            </w:pPr>
            <w:r w:rsidRPr="531AB1A1">
              <w:rPr>
                <w:rFonts w:ascii="Arial" w:eastAsia="Arial" w:hAnsi="Arial" w:cs="Arial"/>
              </w:rPr>
              <w:t>2 </w:t>
            </w:r>
          </w:p>
        </w:tc>
        <w:tc>
          <w:tcPr>
            <w:tcW w:w="1792"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vAlign w:val="center"/>
            <w:hideMark/>
          </w:tcPr>
          <w:p w14:paraId="152F8984" w14:textId="77777777" w:rsidR="00EE7207" w:rsidRPr="00EE7207" w:rsidRDefault="531AB1A1" w:rsidP="0DD9384F">
            <w:pPr>
              <w:spacing w:before="240" w:after="240" w:line="360" w:lineRule="auto"/>
              <w:ind w:firstLine="708"/>
              <w:rPr>
                <w:rFonts w:ascii="Arial" w:eastAsia="Arial" w:hAnsi="Arial" w:cs="Arial"/>
              </w:rPr>
            </w:pPr>
            <w:r w:rsidRPr="531AB1A1">
              <w:rPr>
                <w:rFonts w:ascii="Arial" w:eastAsia="Arial" w:hAnsi="Arial" w:cs="Arial"/>
              </w:rPr>
              <w:t>3º. </w:t>
            </w:r>
          </w:p>
        </w:tc>
      </w:tr>
      <w:tr w:rsidR="00EE7207" w:rsidRPr="00EE7207" w14:paraId="2ACA1B0B" w14:textId="77777777" w:rsidTr="531AB1A1">
        <w:trPr>
          <w:trHeight w:val="300"/>
        </w:trPr>
        <w:tc>
          <w:tcPr>
            <w:tcW w:w="2679"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hideMark/>
          </w:tcPr>
          <w:p w14:paraId="3BE83382" w14:textId="77777777" w:rsidR="00EE7207" w:rsidRPr="00EE7207" w:rsidRDefault="531AB1A1" w:rsidP="0DD9384F">
            <w:pPr>
              <w:spacing w:before="240" w:after="240" w:line="360" w:lineRule="auto"/>
              <w:jc w:val="center"/>
              <w:rPr>
                <w:rFonts w:ascii="Arial" w:eastAsia="Arial" w:hAnsi="Arial" w:cs="Arial"/>
              </w:rPr>
            </w:pPr>
            <w:r w:rsidRPr="531AB1A1">
              <w:rPr>
                <w:rFonts w:ascii="Arial" w:eastAsia="Arial" w:hAnsi="Arial" w:cs="Arial"/>
              </w:rPr>
              <w:t>Visualizar Feed pessoal </w:t>
            </w:r>
          </w:p>
        </w:tc>
        <w:tc>
          <w:tcPr>
            <w:tcW w:w="1559"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vAlign w:val="center"/>
            <w:hideMark/>
          </w:tcPr>
          <w:p w14:paraId="560CE727" w14:textId="77777777" w:rsidR="00EE7207" w:rsidRPr="00EE7207" w:rsidRDefault="531AB1A1" w:rsidP="0DD9384F">
            <w:pPr>
              <w:spacing w:before="240" w:after="240" w:line="360" w:lineRule="auto"/>
              <w:ind w:firstLine="708"/>
              <w:rPr>
                <w:rFonts w:ascii="Arial" w:eastAsia="Arial" w:hAnsi="Arial" w:cs="Arial"/>
              </w:rPr>
            </w:pPr>
            <w:r w:rsidRPr="531AB1A1">
              <w:rPr>
                <w:rFonts w:ascii="Arial" w:eastAsia="Arial" w:hAnsi="Arial" w:cs="Arial"/>
              </w:rPr>
              <w:t>2 </w:t>
            </w:r>
          </w:p>
        </w:tc>
        <w:tc>
          <w:tcPr>
            <w:tcW w:w="1792"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vAlign w:val="center"/>
            <w:hideMark/>
          </w:tcPr>
          <w:p w14:paraId="480CB6B5" w14:textId="77777777" w:rsidR="00EE7207" w:rsidRPr="00EE7207" w:rsidRDefault="531AB1A1" w:rsidP="0DD9384F">
            <w:pPr>
              <w:spacing w:before="240" w:after="240" w:line="360" w:lineRule="auto"/>
              <w:ind w:firstLine="708"/>
              <w:rPr>
                <w:rFonts w:ascii="Arial" w:eastAsia="Arial" w:hAnsi="Arial" w:cs="Arial"/>
              </w:rPr>
            </w:pPr>
            <w:r w:rsidRPr="531AB1A1">
              <w:rPr>
                <w:rFonts w:ascii="Arial" w:eastAsia="Arial" w:hAnsi="Arial" w:cs="Arial"/>
              </w:rPr>
              <w:t>3º. </w:t>
            </w:r>
          </w:p>
        </w:tc>
      </w:tr>
      <w:tr w:rsidR="00EE7207" w:rsidRPr="00EE7207" w14:paraId="0EB66CC5" w14:textId="77777777" w:rsidTr="531AB1A1">
        <w:trPr>
          <w:trHeight w:val="300"/>
        </w:trPr>
        <w:tc>
          <w:tcPr>
            <w:tcW w:w="2679"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hideMark/>
          </w:tcPr>
          <w:p w14:paraId="267C2DF2" w14:textId="77777777" w:rsidR="00EE7207" w:rsidRPr="00EE7207" w:rsidRDefault="531AB1A1" w:rsidP="0DD9384F">
            <w:pPr>
              <w:spacing w:before="240" w:after="240" w:line="360" w:lineRule="auto"/>
              <w:jc w:val="center"/>
              <w:rPr>
                <w:rFonts w:ascii="Arial" w:eastAsia="Arial" w:hAnsi="Arial" w:cs="Arial"/>
              </w:rPr>
            </w:pPr>
            <w:r w:rsidRPr="531AB1A1">
              <w:rPr>
                <w:rFonts w:ascii="Arial" w:eastAsia="Arial" w:hAnsi="Arial" w:cs="Arial"/>
              </w:rPr>
              <w:t>Recuperar Senha </w:t>
            </w:r>
          </w:p>
        </w:tc>
        <w:tc>
          <w:tcPr>
            <w:tcW w:w="1559"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vAlign w:val="center"/>
            <w:hideMark/>
          </w:tcPr>
          <w:p w14:paraId="04FB5231" w14:textId="77777777" w:rsidR="00EE7207" w:rsidRPr="00EE7207" w:rsidRDefault="531AB1A1" w:rsidP="0DD9384F">
            <w:pPr>
              <w:spacing w:before="240" w:after="240" w:line="360" w:lineRule="auto"/>
              <w:ind w:firstLine="708"/>
              <w:rPr>
                <w:rFonts w:ascii="Arial" w:eastAsia="Arial" w:hAnsi="Arial" w:cs="Arial"/>
              </w:rPr>
            </w:pPr>
            <w:r w:rsidRPr="531AB1A1">
              <w:rPr>
                <w:rFonts w:ascii="Arial" w:eastAsia="Arial" w:hAnsi="Arial" w:cs="Arial"/>
              </w:rPr>
              <w:t>5 </w:t>
            </w:r>
          </w:p>
        </w:tc>
        <w:tc>
          <w:tcPr>
            <w:tcW w:w="1792"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vAlign w:val="center"/>
            <w:hideMark/>
          </w:tcPr>
          <w:p w14:paraId="388CDAE6" w14:textId="77777777" w:rsidR="00EE7207" w:rsidRPr="00EE7207" w:rsidRDefault="531AB1A1" w:rsidP="0DD9384F">
            <w:pPr>
              <w:spacing w:before="240" w:after="240" w:line="360" w:lineRule="auto"/>
              <w:ind w:firstLine="708"/>
              <w:rPr>
                <w:rFonts w:ascii="Arial" w:eastAsia="Arial" w:hAnsi="Arial" w:cs="Arial"/>
              </w:rPr>
            </w:pPr>
            <w:r w:rsidRPr="531AB1A1">
              <w:rPr>
                <w:rFonts w:ascii="Arial" w:eastAsia="Arial" w:hAnsi="Arial" w:cs="Arial"/>
              </w:rPr>
              <w:t>1º. </w:t>
            </w:r>
          </w:p>
        </w:tc>
      </w:tr>
    </w:tbl>
    <w:p w14:paraId="0777726C" w14:textId="77777777" w:rsidR="00EE7207" w:rsidRPr="00EE7207" w:rsidRDefault="531AB1A1" w:rsidP="00EE7207">
      <w:pPr>
        <w:spacing w:before="240" w:after="240" w:line="360" w:lineRule="auto"/>
        <w:ind w:firstLine="708"/>
        <w:jc w:val="both"/>
        <w:rPr>
          <w:rFonts w:ascii="Arial" w:eastAsia="Arial" w:hAnsi="Arial" w:cs="Arial"/>
        </w:rPr>
      </w:pPr>
      <w:r w:rsidRPr="531AB1A1">
        <w:rPr>
          <w:rFonts w:ascii="Arial" w:eastAsia="Arial" w:hAnsi="Arial" w:cs="Arial"/>
        </w:rPr>
        <w:t>  </w:t>
      </w:r>
    </w:p>
    <w:p w14:paraId="0C6D5D33" w14:textId="77777777" w:rsidR="00EE7207" w:rsidRPr="00EE7207" w:rsidRDefault="531AB1A1" w:rsidP="00EE7207">
      <w:pPr>
        <w:spacing w:before="240" w:after="240" w:line="360" w:lineRule="auto"/>
        <w:ind w:firstLine="708"/>
        <w:jc w:val="both"/>
        <w:rPr>
          <w:rFonts w:ascii="Arial" w:eastAsia="Arial" w:hAnsi="Arial" w:cs="Arial"/>
        </w:rPr>
      </w:pPr>
      <w:r w:rsidRPr="531AB1A1">
        <w:rPr>
          <w:rFonts w:ascii="Arial" w:eastAsia="Arial" w:hAnsi="Arial" w:cs="Arial"/>
        </w:rPr>
        <w:lastRenderedPageBreak/>
        <w:t>O Fator de Risco (Impacto) de um item-alvo refere-se, numa escala crescente de 1 a 5, ao impacto que será causado no negócio caso o item não funcione adequadamente. </w:t>
      </w:r>
    </w:p>
    <w:p w14:paraId="5A9D1756" w14:textId="77777777" w:rsidR="00EE7207" w:rsidRPr="00EE7207" w:rsidRDefault="531AB1A1" w:rsidP="00EE7207">
      <w:pPr>
        <w:spacing w:before="240" w:after="240" w:line="360" w:lineRule="auto"/>
        <w:ind w:firstLine="708"/>
        <w:jc w:val="both"/>
        <w:rPr>
          <w:rFonts w:ascii="Arial" w:eastAsia="Arial" w:hAnsi="Arial" w:cs="Arial"/>
        </w:rPr>
      </w:pPr>
      <w:r w:rsidRPr="531AB1A1">
        <w:rPr>
          <w:rFonts w:ascii="Arial" w:eastAsia="Arial" w:hAnsi="Arial" w:cs="Arial"/>
        </w:rPr>
        <w:t xml:space="preserve">Desta forma chega-se à Ordem de Prioridade de cada item-alvo e observamos que o item de maior prioridade de teste é o caso de uso </w:t>
      </w:r>
      <w:r w:rsidRPr="531AB1A1">
        <w:rPr>
          <w:rFonts w:ascii="Arial" w:eastAsia="Arial" w:hAnsi="Arial" w:cs="Arial"/>
          <w:b/>
          <w:bCs/>
        </w:rPr>
        <w:t>criar Reclamação</w:t>
      </w:r>
      <w:r w:rsidRPr="531AB1A1">
        <w:rPr>
          <w:rFonts w:ascii="Arial" w:eastAsia="Arial" w:hAnsi="Arial" w:cs="Arial"/>
        </w:rPr>
        <w:t>. </w:t>
      </w:r>
    </w:p>
    <w:p w14:paraId="579525B8" w14:textId="77777777" w:rsidR="00EE7207" w:rsidRPr="00EE7207" w:rsidRDefault="531AB1A1" w:rsidP="00EE7207">
      <w:pPr>
        <w:spacing w:before="240" w:after="240" w:line="360" w:lineRule="auto"/>
        <w:ind w:firstLine="708"/>
        <w:jc w:val="both"/>
        <w:rPr>
          <w:rFonts w:ascii="Arial" w:eastAsia="Arial" w:hAnsi="Arial" w:cs="Arial"/>
        </w:rPr>
      </w:pPr>
      <w:r w:rsidRPr="531AB1A1">
        <w:rPr>
          <w:rFonts w:ascii="Arial" w:eastAsia="Arial" w:hAnsi="Arial" w:cs="Arial"/>
        </w:rPr>
        <w:t>  </w:t>
      </w:r>
    </w:p>
    <w:p w14:paraId="0FD4D7C4" w14:textId="77777777" w:rsidR="00EE7207" w:rsidRPr="00EE7207" w:rsidRDefault="531AB1A1" w:rsidP="00820795">
      <w:pPr>
        <w:numPr>
          <w:ilvl w:val="0"/>
          <w:numId w:val="44"/>
        </w:numPr>
        <w:spacing w:before="240" w:after="240" w:line="360" w:lineRule="auto"/>
        <w:jc w:val="both"/>
        <w:rPr>
          <w:rFonts w:ascii="Arial" w:eastAsia="Arial" w:hAnsi="Arial" w:cs="Arial"/>
          <w:b/>
          <w:bCs/>
        </w:rPr>
      </w:pPr>
      <w:r w:rsidRPr="531AB1A1">
        <w:rPr>
          <w:rFonts w:ascii="Arial" w:eastAsia="Arial" w:hAnsi="Arial" w:cs="Arial"/>
          <w:b/>
          <w:bCs/>
        </w:rPr>
        <w:t>Resumo dos testes planejados </w:t>
      </w:r>
    </w:p>
    <w:p w14:paraId="73663E76" w14:textId="77777777" w:rsidR="00EE7207" w:rsidRPr="00EE7207" w:rsidRDefault="531AB1A1" w:rsidP="00820795">
      <w:pPr>
        <w:numPr>
          <w:ilvl w:val="0"/>
          <w:numId w:val="45"/>
        </w:numPr>
        <w:spacing w:before="240" w:after="240" w:line="360" w:lineRule="auto"/>
        <w:jc w:val="both"/>
        <w:rPr>
          <w:rFonts w:ascii="Arial" w:eastAsia="Arial" w:hAnsi="Arial" w:cs="Arial"/>
          <w:b/>
          <w:bCs/>
        </w:rPr>
      </w:pPr>
      <w:r w:rsidRPr="531AB1A1">
        <w:rPr>
          <w:rFonts w:ascii="Arial" w:eastAsia="Arial" w:hAnsi="Arial" w:cs="Arial"/>
          <w:b/>
          <w:bCs/>
        </w:rPr>
        <w:t>Resumo das Inclusões dos Testes </w:t>
      </w:r>
    </w:p>
    <w:p w14:paraId="347720EA" w14:textId="77777777" w:rsidR="00EE7207" w:rsidRPr="00EE7207" w:rsidRDefault="531AB1A1" w:rsidP="00EE7207">
      <w:pPr>
        <w:spacing w:before="240" w:after="240" w:line="360" w:lineRule="auto"/>
        <w:ind w:firstLine="708"/>
        <w:jc w:val="both"/>
        <w:rPr>
          <w:rFonts w:ascii="Arial" w:eastAsia="Arial" w:hAnsi="Arial" w:cs="Arial"/>
        </w:rPr>
      </w:pPr>
      <w:r w:rsidRPr="531AB1A1">
        <w:rPr>
          <w:rFonts w:ascii="Arial" w:eastAsia="Arial" w:hAnsi="Arial" w:cs="Arial"/>
        </w:rPr>
        <w:t>Os principais testes planejados para o Módulo 1 são: </w:t>
      </w:r>
    </w:p>
    <w:p w14:paraId="59368826" w14:textId="77777777" w:rsidR="00EE7207" w:rsidRPr="00EE7207" w:rsidRDefault="531AB1A1" w:rsidP="00820795">
      <w:pPr>
        <w:numPr>
          <w:ilvl w:val="0"/>
          <w:numId w:val="46"/>
        </w:numPr>
        <w:spacing w:before="240" w:after="240" w:line="360" w:lineRule="auto"/>
        <w:jc w:val="both"/>
        <w:rPr>
          <w:rFonts w:ascii="Arial" w:eastAsia="Arial" w:hAnsi="Arial" w:cs="Arial"/>
        </w:rPr>
      </w:pPr>
      <w:r w:rsidRPr="531AB1A1">
        <w:rPr>
          <w:rFonts w:ascii="Arial" w:eastAsia="Arial" w:hAnsi="Arial" w:cs="Arial"/>
        </w:rPr>
        <w:t>Teste funcional do caso de uso “Realizar login”, incluindo a criptografia e segurança dos dados; </w:t>
      </w:r>
    </w:p>
    <w:p w14:paraId="1C11FD2A" w14:textId="77777777" w:rsidR="00EE7207" w:rsidRPr="00EE7207" w:rsidRDefault="531AB1A1" w:rsidP="00820795">
      <w:pPr>
        <w:numPr>
          <w:ilvl w:val="0"/>
          <w:numId w:val="47"/>
        </w:numPr>
        <w:spacing w:before="240" w:after="240" w:line="360" w:lineRule="auto"/>
        <w:jc w:val="both"/>
        <w:rPr>
          <w:rFonts w:ascii="Arial" w:eastAsia="Arial" w:hAnsi="Arial" w:cs="Arial"/>
        </w:rPr>
      </w:pPr>
      <w:r w:rsidRPr="531AB1A1">
        <w:rPr>
          <w:rFonts w:ascii="Arial" w:eastAsia="Arial" w:hAnsi="Arial" w:cs="Arial"/>
        </w:rPr>
        <w:t>Teste funcional de todo o caso de uso “Criar Reclamação”; </w:t>
      </w:r>
    </w:p>
    <w:p w14:paraId="7929E230" w14:textId="77777777" w:rsidR="00EE7207" w:rsidRPr="00EE7207" w:rsidRDefault="531AB1A1" w:rsidP="00820795">
      <w:pPr>
        <w:numPr>
          <w:ilvl w:val="0"/>
          <w:numId w:val="48"/>
        </w:numPr>
        <w:spacing w:before="240" w:after="240" w:line="360" w:lineRule="auto"/>
        <w:jc w:val="both"/>
        <w:rPr>
          <w:rFonts w:ascii="Arial" w:eastAsia="Arial" w:hAnsi="Arial" w:cs="Arial"/>
        </w:rPr>
      </w:pPr>
      <w:r w:rsidRPr="531AB1A1">
        <w:rPr>
          <w:rFonts w:ascii="Arial" w:eastAsia="Arial" w:hAnsi="Arial" w:cs="Arial"/>
        </w:rPr>
        <w:t>Teste funcional do caso de uso “Visualizar Reclamação”; </w:t>
      </w:r>
    </w:p>
    <w:p w14:paraId="56D7328A" w14:textId="77777777" w:rsidR="00EE7207" w:rsidRPr="00EE7207" w:rsidRDefault="531AB1A1" w:rsidP="00820795">
      <w:pPr>
        <w:numPr>
          <w:ilvl w:val="0"/>
          <w:numId w:val="49"/>
        </w:numPr>
        <w:spacing w:before="240" w:after="240" w:line="360" w:lineRule="auto"/>
        <w:jc w:val="both"/>
        <w:rPr>
          <w:rFonts w:ascii="Arial" w:eastAsia="Arial" w:hAnsi="Arial" w:cs="Arial"/>
        </w:rPr>
      </w:pPr>
      <w:r w:rsidRPr="531AB1A1">
        <w:rPr>
          <w:rFonts w:ascii="Arial" w:eastAsia="Arial" w:hAnsi="Arial" w:cs="Arial"/>
        </w:rPr>
        <w:t>Teste funcional do caso de uso “Comentar Reclamação”; </w:t>
      </w:r>
    </w:p>
    <w:p w14:paraId="18BAAF94" w14:textId="77777777" w:rsidR="00EE7207" w:rsidRPr="00EE7207" w:rsidRDefault="531AB1A1" w:rsidP="00820795">
      <w:pPr>
        <w:numPr>
          <w:ilvl w:val="0"/>
          <w:numId w:val="50"/>
        </w:numPr>
        <w:spacing w:before="240" w:after="240" w:line="360" w:lineRule="auto"/>
        <w:jc w:val="both"/>
        <w:rPr>
          <w:rFonts w:ascii="Arial" w:eastAsia="Arial" w:hAnsi="Arial" w:cs="Arial"/>
        </w:rPr>
      </w:pPr>
      <w:r w:rsidRPr="531AB1A1">
        <w:rPr>
          <w:rFonts w:ascii="Arial" w:eastAsia="Arial" w:hAnsi="Arial" w:cs="Arial"/>
        </w:rPr>
        <w:t>Teste funcional do caso de uso “Curtir Reclamação”; </w:t>
      </w:r>
    </w:p>
    <w:p w14:paraId="4CEE7344" w14:textId="77777777" w:rsidR="00EE7207" w:rsidRPr="00EE7207" w:rsidRDefault="531AB1A1" w:rsidP="00820795">
      <w:pPr>
        <w:numPr>
          <w:ilvl w:val="0"/>
          <w:numId w:val="51"/>
        </w:numPr>
        <w:spacing w:before="240" w:after="240" w:line="360" w:lineRule="auto"/>
        <w:jc w:val="both"/>
        <w:rPr>
          <w:rFonts w:ascii="Arial" w:eastAsia="Arial" w:hAnsi="Arial" w:cs="Arial"/>
        </w:rPr>
      </w:pPr>
      <w:r w:rsidRPr="531AB1A1">
        <w:rPr>
          <w:rFonts w:ascii="Arial" w:eastAsia="Arial" w:hAnsi="Arial" w:cs="Arial"/>
        </w:rPr>
        <w:t>Teste funcional do caso de uso “Alterar Reclamação”; </w:t>
      </w:r>
    </w:p>
    <w:p w14:paraId="72C8E1E0" w14:textId="77777777" w:rsidR="00EE7207" w:rsidRPr="00EE7207" w:rsidRDefault="531AB1A1" w:rsidP="00820795">
      <w:pPr>
        <w:numPr>
          <w:ilvl w:val="0"/>
          <w:numId w:val="52"/>
        </w:numPr>
        <w:spacing w:before="240" w:after="240" w:line="360" w:lineRule="auto"/>
        <w:jc w:val="both"/>
        <w:rPr>
          <w:rFonts w:ascii="Arial" w:eastAsia="Arial" w:hAnsi="Arial" w:cs="Arial"/>
        </w:rPr>
      </w:pPr>
      <w:r w:rsidRPr="531AB1A1">
        <w:rPr>
          <w:rFonts w:ascii="Arial" w:eastAsia="Arial" w:hAnsi="Arial" w:cs="Arial"/>
        </w:rPr>
        <w:t>Usabilidade de todo sistema (interface com o usuário). </w:t>
      </w:r>
    </w:p>
    <w:p w14:paraId="1F8E36FA" w14:textId="77777777" w:rsidR="00EE7207" w:rsidRPr="00EE7207" w:rsidRDefault="531AB1A1" w:rsidP="00EE7207">
      <w:pPr>
        <w:spacing w:before="240" w:after="240" w:line="360" w:lineRule="auto"/>
        <w:ind w:firstLine="708"/>
        <w:jc w:val="both"/>
        <w:rPr>
          <w:rFonts w:ascii="Arial" w:eastAsia="Arial" w:hAnsi="Arial" w:cs="Arial"/>
        </w:rPr>
      </w:pPr>
      <w:r w:rsidRPr="531AB1A1">
        <w:rPr>
          <w:rFonts w:ascii="Arial" w:eastAsia="Arial" w:hAnsi="Arial" w:cs="Arial"/>
        </w:rPr>
        <w:t>  </w:t>
      </w:r>
    </w:p>
    <w:p w14:paraId="2DDFDE2D" w14:textId="77777777" w:rsidR="00EE7207" w:rsidRPr="00EE7207" w:rsidRDefault="531AB1A1" w:rsidP="00820795">
      <w:pPr>
        <w:numPr>
          <w:ilvl w:val="0"/>
          <w:numId w:val="53"/>
        </w:numPr>
        <w:spacing w:before="240" w:after="240" w:line="360" w:lineRule="auto"/>
        <w:jc w:val="both"/>
        <w:rPr>
          <w:rFonts w:ascii="Arial" w:eastAsia="Arial" w:hAnsi="Arial" w:cs="Arial"/>
          <w:b/>
          <w:bCs/>
        </w:rPr>
      </w:pPr>
      <w:r w:rsidRPr="531AB1A1">
        <w:rPr>
          <w:rFonts w:ascii="Arial" w:eastAsia="Arial" w:hAnsi="Arial" w:cs="Arial"/>
          <w:b/>
          <w:bCs/>
        </w:rPr>
        <w:t>Resumo dos Outros Candidatos a Possível Inclusão </w:t>
      </w:r>
    </w:p>
    <w:p w14:paraId="005B3786" w14:textId="77777777" w:rsidR="00EE7207" w:rsidRPr="00EE7207" w:rsidRDefault="531AB1A1" w:rsidP="00EE7207">
      <w:pPr>
        <w:spacing w:before="240" w:after="240" w:line="360" w:lineRule="auto"/>
        <w:ind w:firstLine="708"/>
        <w:jc w:val="both"/>
        <w:rPr>
          <w:rFonts w:ascii="Arial" w:eastAsia="Arial" w:hAnsi="Arial" w:cs="Arial"/>
        </w:rPr>
      </w:pPr>
      <w:r w:rsidRPr="531AB1A1">
        <w:rPr>
          <w:rFonts w:ascii="Arial" w:eastAsia="Arial" w:hAnsi="Arial" w:cs="Arial"/>
        </w:rPr>
        <w:t>A seguir temos um resumo de áreas de teste cuja avaliação e investigação poderão ser úteis, mas que ainda não foram suficientemente pesquisadas, e que a princípio não serão priorizados para testes: </w:t>
      </w:r>
    </w:p>
    <w:p w14:paraId="466DB49F" w14:textId="77777777" w:rsidR="00EE7207" w:rsidRPr="00EE7207" w:rsidRDefault="531AB1A1" w:rsidP="00820795">
      <w:pPr>
        <w:numPr>
          <w:ilvl w:val="0"/>
          <w:numId w:val="54"/>
        </w:numPr>
        <w:spacing w:before="240" w:after="240" w:line="360" w:lineRule="auto"/>
        <w:jc w:val="both"/>
        <w:rPr>
          <w:rFonts w:ascii="Arial" w:eastAsia="Arial" w:hAnsi="Arial" w:cs="Arial"/>
        </w:rPr>
      </w:pPr>
      <w:r w:rsidRPr="531AB1A1">
        <w:rPr>
          <w:rFonts w:ascii="Arial" w:eastAsia="Arial" w:hAnsi="Arial" w:cs="Arial"/>
        </w:rPr>
        <w:t>Testes de Desempenho; </w:t>
      </w:r>
    </w:p>
    <w:p w14:paraId="79B7004A" w14:textId="77777777" w:rsidR="00EE7207" w:rsidRPr="00EE7207" w:rsidRDefault="531AB1A1" w:rsidP="00820795">
      <w:pPr>
        <w:numPr>
          <w:ilvl w:val="0"/>
          <w:numId w:val="55"/>
        </w:numPr>
        <w:spacing w:before="240" w:after="240" w:line="360" w:lineRule="auto"/>
        <w:jc w:val="both"/>
        <w:rPr>
          <w:rFonts w:ascii="Arial" w:eastAsia="Arial" w:hAnsi="Arial" w:cs="Arial"/>
        </w:rPr>
      </w:pPr>
      <w:r w:rsidRPr="531AB1A1">
        <w:rPr>
          <w:rFonts w:ascii="Arial" w:eastAsia="Arial" w:hAnsi="Arial" w:cs="Arial"/>
        </w:rPr>
        <w:t>Testes de Concorrência (Quantidade de acesso simultâneos); </w:t>
      </w:r>
    </w:p>
    <w:p w14:paraId="7C931EE0" w14:textId="77777777" w:rsidR="00EE7207" w:rsidRPr="00EE7207" w:rsidRDefault="531AB1A1" w:rsidP="00EE7207">
      <w:pPr>
        <w:spacing w:before="240" w:after="240" w:line="360" w:lineRule="auto"/>
        <w:ind w:firstLine="708"/>
        <w:jc w:val="both"/>
        <w:rPr>
          <w:rFonts w:ascii="Arial" w:eastAsia="Arial" w:hAnsi="Arial" w:cs="Arial"/>
        </w:rPr>
      </w:pPr>
      <w:r w:rsidRPr="531AB1A1">
        <w:rPr>
          <w:rFonts w:ascii="Arial" w:eastAsia="Arial" w:hAnsi="Arial" w:cs="Arial"/>
        </w:rPr>
        <w:lastRenderedPageBreak/>
        <w:t>  </w:t>
      </w:r>
    </w:p>
    <w:p w14:paraId="33146B4A" w14:textId="77777777" w:rsidR="00EE7207" w:rsidRPr="00EE7207" w:rsidRDefault="531AB1A1" w:rsidP="00EE7207">
      <w:pPr>
        <w:spacing w:before="240" w:after="240" w:line="360" w:lineRule="auto"/>
        <w:ind w:firstLine="708"/>
        <w:jc w:val="both"/>
        <w:rPr>
          <w:rFonts w:ascii="Arial" w:eastAsia="Arial" w:hAnsi="Arial" w:cs="Arial"/>
        </w:rPr>
      </w:pPr>
      <w:r w:rsidRPr="531AB1A1">
        <w:rPr>
          <w:rFonts w:ascii="Arial" w:eastAsia="Arial" w:hAnsi="Arial" w:cs="Arial"/>
        </w:rPr>
        <w:t> </w:t>
      </w:r>
    </w:p>
    <w:p w14:paraId="3164CFB9" w14:textId="77777777" w:rsidR="00EE7207" w:rsidRPr="00EE7207" w:rsidRDefault="531AB1A1" w:rsidP="00820795">
      <w:pPr>
        <w:numPr>
          <w:ilvl w:val="0"/>
          <w:numId w:val="56"/>
        </w:numPr>
        <w:spacing w:before="240" w:after="240" w:line="360" w:lineRule="auto"/>
        <w:jc w:val="both"/>
        <w:rPr>
          <w:rFonts w:ascii="Arial" w:eastAsia="Arial" w:hAnsi="Arial" w:cs="Arial"/>
          <w:b/>
          <w:bCs/>
        </w:rPr>
      </w:pPr>
      <w:r w:rsidRPr="531AB1A1">
        <w:rPr>
          <w:rFonts w:ascii="Arial" w:eastAsia="Arial" w:hAnsi="Arial" w:cs="Arial"/>
          <w:b/>
          <w:bCs/>
        </w:rPr>
        <w:t>Necessidades ambientais </w:t>
      </w:r>
    </w:p>
    <w:p w14:paraId="0381BDE2" w14:textId="77777777" w:rsidR="00EE7207" w:rsidRPr="00EE7207" w:rsidRDefault="531AB1A1" w:rsidP="00820795">
      <w:pPr>
        <w:numPr>
          <w:ilvl w:val="0"/>
          <w:numId w:val="57"/>
        </w:numPr>
        <w:spacing w:before="240" w:after="240" w:line="360" w:lineRule="auto"/>
        <w:jc w:val="both"/>
        <w:rPr>
          <w:rFonts w:ascii="Arial" w:eastAsia="Arial" w:hAnsi="Arial" w:cs="Arial"/>
          <w:b/>
          <w:bCs/>
        </w:rPr>
      </w:pPr>
      <w:r w:rsidRPr="531AB1A1">
        <w:rPr>
          <w:rFonts w:ascii="Arial" w:eastAsia="Arial" w:hAnsi="Arial" w:cs="Arial"/>
          <w:b/>
          <w:bCs/>
        </w:rPr>
        <w:t>Hardware básico do sistema </w:t>
      </w:r>
    </w:p>
    <w:p w14:paraId="235E3A21" w14:textId="77777777" w:rsidR="00EE7207" w:rsidRPr="00EE7207" w:rsidRDefault="531AB1A1" w:rsidP="00EE7207">
      <w:pPr>
        <w:spacing w:before="240" w:after="240" w:line="360" w:lineRule="auto"/>
        <w:ind w:firstLine="708"/>
        <w:jc w:val="both"/>
        <w:rPr>
          <w:rFonts w:ascii="Arial" w:eastAsia="Arial" w:hAnsi="Arial" w:cs="Arial"/>
        </w:rPr>
      </w:pPr>
      <w:r w:rsidRPr="531AB1A1">
        <w:rPr>
          <w:rFonts w:ascii="Arial" w:eastAsia="Arial" w:hAnsi="Arial" w:cs="Arial"/>
        </w:rPr>
        <w:t>Os conjuntos de tabelas a seguir apresentam os recursos do sistema necessários ao esforço de teste descrito neste Plano de Teste. </w:t>
      </w:r>
    </w:p>
    <w:tbl>
      <w:tblPr>
        <w:tblW w:w="0" w:type="dxa"/>
        <w:tblCellMar>
          <w:left w:w="0" w:type="dxa"/>
          <w:right w:w="0" w:type="dxa"/>
        </w:tblCellMar>
        <w:tblLook w:val="04A0" w:firstRow="1" w:lastRow="0" w:firstColumn="1" w:lastColumn="0" w:noHBand="0" w:noVBand="1"/>
      </w:tblPr>
      <w:tblGrid>
        <w:gridCol w:w="3495"/>
        <w:gridCol w:w="1785"/>
        <w:gridCol w:w="3255"/>
      </w:tblGrid>
      <w:tr w:rsidR="00EE7207" w:rsidRPr="00EE7207" w14:paraId="2ED553BC" w14:textId="77777777" w:rsidTr="531AB1A1">
        <w:trPr>
          <w:trHeight w:val="300"/>
        </w:trPr>
        <w:tc>
          <w:tcPr>
            <w:tcW w:w="8535" w:type="dxa"/>
            <w:gridSpan w:val="3"/>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FFFFFF" w:themeFill="background1"/>
            <w:hideMark/>
          </w:tcPr>
          <w:p w14:paraId="70E8D236" w14:textId="77777777" w:rsidR="00EE7207" w:rsidRPr="00EE7207" w:rsidRDefault="531AB1A1" w:rsidP="008050BE">
            <w:pPr>
              <w:spacing w:before="240" w:after="240" w:line="360" w:lineRule="auto"/>
              <w:ind w:firstLine="708"/>
              <w:jc w:val="both"/>
              <w:rPr>
                <w:rFonts w:ascii="Arial" w:eastAsia="Arial" w:hAnsi="Arial" w:cs="Arial"/>
              </w:rPr>
            </w:pPr>
            <w:r w:rsidRPr="531AB1A1">
              <w:rPr>
                <w:rFonts w:ascii="Arial" w:eastAsia="Arial" w:hAnsi="Arial" w:cs="Arial"/>
              </w:rPr>
              <w:t>Recursos do Sistema </w:t>
            </w:r>
          </w:p>
        </w:tc>
      </w:tr>
      <w:tr w:rsidR="00EE7207" w:rsidRPr="00EE7207" w14:paraId="2F52CFFA" w14:textId="77777777" w:rsidTr="531AB1A1">
        <w:trPr>
          <w:trHeight w:val="300"/>
        </w:trPr>
        <w:tc>
          <w:tcPr>
            <w:tcW w:w="349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FFFFFF" w:themeFill="background1"/>
            <w:hideMark/>
          </w:tcPr>
          <w:p w14:paraId="48FA1F59" w14:textId="77777777" w:rsidR="00EE7207" w:rsidRPr="00EE7207" w:rsidRDefault="531AB1A1" w:rsidP="0DD9384F">
            <w:pPr>
              <w:spacing w:before="240" w:after="240" w:line="360" w:lineRule="auto"/>
              <w:jc w:val="center"/>
              <w:rPr>
                <w:rFonts w:ascii="Arial" w:eastAsia="Arial" w:hAnsi="Arial" w:cs="Arial"/>
              </w:rPr>
            </w:pPr>
            <w:r w:rsidRPr="531AB1A1">
              <w:rPr>
                <w:rFonts w:ascii="Arial" w:eastAsia="Arial" w:hAnsi="Arial" w:cs="Arial"/>
              </w:rPr>
              <w:t>Recurso </w:t>
            </w:r>
          </w:p>
        </w:tc>
        <w:tc>
          <w:tcPr>
            <w:tcW w:w="178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FFFFFF" w:themeFill="background1"/>
            <w:hideMark/>
          </w:tcPr>
          <w:p w14:paraId="3E91812F" w14:textId="77777777" w:rsidR="00EE7207" w:rsidRPr="00EE7207" w:rsidRDefault="531AB1A1" w:rsidP="008050BE">
            <w:pPr>
              <w:spacing w:before="240" w:after="240" w:line="360" w:lineRule="auto"/>
              <w:jc w:val="both"/>
              <w:rPr>
                <w:rFonts w:ascii="Arial" w:eastAsia="Arial" w:hAnsi="Arial" w:cs="Arial"/>
              </w:rPr>
            </w:pPr>
            <w:r w:rsidRPr="531AB1A1">
              <w:rPr>
                <w:rFonts w:ascii="Arial" w:eastAsia="Arial" w:hAnsi="Arial" w:cs="Arial"/>
              </w:rPr>
              <w:t>Quantidade </w:t>
            </w:r>
          </w:p>
        </w:tc>
        <w:tc>
          <w:tcPr>
            <w:tcW w:w="322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FFFFFF" w:themeFill="background1"/>
            <w:hideMark/>
          </w:tcPr>
          <w:p w14:paraId="6F15B878" w14:textId="77777777" w:rsidR="00EE7207" w:rsidRPr="00EE7207" w:rsidRDefault="531AB1A1" w:rsidP="008050BE">
            <w:pPr>
              <w:spacing w:before="240" w:after="240" w:line="360" w:lineRule="auto"/>
              <w:jc w:val="both"/>
              <w:rPr>
                <w:rFonts w:ascii="Arial" w:eastAsia="Arial" w:hAnsi="Arial" w:cs="Arial"/>
              </w:rPr>
            </w:pPr>
            <w:r w:rsidRPr="531AB1A1">
              <w:rPr>
                <w:rFonts w:ascii="Arial" w:eastAsia="Arial" w:hAnsi="Arial" w:cs="Arial"/>
              </w:rPr>
              <w:t>Nome e Tipo </w:t>
            </w:r>
          </w:p>
        </w:tc>
      </w:tr>
      <w:tr w:rsidR="00EE7207" w:rsidRPr="00EE7207" w14:paraId="439F646D" w14:textId="77777777" w:rsidTr="531AB1A1">
        <w:trPr>
          <w:trHeight w:val="300"/>
        </w:trPr>
        <w:tc>
          <w:tcPr>
            <w:tcW w:w="349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hideMark/>
          </w:tcPr>
          <w:p w14:paraId="17017161" w14:textId="77777777" w:rsidR="00EE7207" w:rsidRPr="00EE7207" w:rsidRDefault="531AB1A1" w:rsidP="0DD9384F">
            <w:pPr>
              <w:spacing w:before="240" w:after="240" w:line="360" w:lineRule="auto"/>
              <w:jc w:val="center"/>
              <w:rPr>
                <w:rFonts w:ascii="Arial" w:eastAsia="Arial" w:hAnsi="Arial" w:cs="Arial"/>
              </w:rPr>
            </w:pPr>
            <w:r w:rsidRPr="531AB1A1">
              <w:rPr>
                <w:rFonts w:ascii="Arial" w:eastAsia="Arial" w:hAnsi="Arial" w:cs="Arial"/>
              </w:rPr>
              <w:t>Servidor de Banco de Dados </w:t>
            </w:r>
          </w:p>
        </w:tc>
        <w:tc>
          <w:tcPr>
            <w:tcW w:w="178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hideMark/>
          </w:tcPr>
          <w:p w14:paraId="2D675BA0" w14:textId="77777777" w:rsidR="00EE7207" w:rsidRPr="00EE7207" w:rsidRDefault="531AB1A1" w:rsidP="008050BE">
            <w:pPr>
              <w:spacing w:before="240" w:after="240" w:line="360" w:lineRule="auto"/>
              <w:ind w:firstLine="708"/>
              <w:jc w:val="both"/>
              <w:rPr>
                <w:rFonts w:ascii="Arial" w:eastAsia="Arial" w:hAnsi="Arial" w:cs="Arial"/>
              </w:rPr>
            </w:pPr>
            <w:r w:rsidRPr="531AB1A1">
              <w:rPr>
                <w:rFonts w:ascii="Arial" w:eastAsia="Arial" w:hAnsi="Arial" w:cs="Arial"/>
              </w:rPr>
              <w:t>1 </w:t>
            </w:r>
          </w:p>
        </w:tc>
        <w:tc>
          <w:tcPr>
            <w:tcW w:w="322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hideMark/>
          </w:tcPr>
          <w:p w14:paraId="7132C43E" w14:textId="77777777" w:rsidR="00EE7207" w:rsidRPr="00EE7207" w:rsidRDefault="531AB1A1" w:rsidP="008050BE">
            <w:pPr>
              <w:spacing w:before="240" w:after="240" w:line="360" w:lineRule="auto"/>
              <w:jc w:val="both"/>
              <w:rPr>
                <w:rFonts w:ascii="Arial" w:eastAsia="Arial" w:hAnsi="Arial" w:cs="Arial"/>
              </w:rPr>
            </w:pPr>
            <w:r w:rsidRPr="531AB1A1">
              <w:rPr>
                <w:rFonts w:ascii="Arial" w:eastAsia="Arial" w:hAnsi="Arial" w:cs="Arial"/>
              </w:rPr>
              <w:t>Servidor para instalar o PostgreSQL </w:t>
            </w:r>
          </w:p>
        </w:tc>
      </w:tr>
      <w:tr w:rsidR="00EE7207" w:rsidRPr="00EE7207" w14:paraId="0F405009" w14:textId="77777777" w:rsidTr="531AB1A1">
        <w:trPr>
          <w:trHeight w:val="300"/>
        </w:trPr>
        <w:tc>
          <w:tcPr>
            <w:tcW w:w="349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hideMark/>
          </w:tcPr>
          <w:p w14:paraId="54DC84A2" w14:textId="77777777" w:rsidR="00EE7207" w:rsidRPr="00EE7207" w:rsidRDefault="531AB1A1" w:rsidP="0DD9384F">
            <w:pPr>
              <w:spacing w:before="240" w:after="240" w:line="360" w:lineRule="auto"/>
              <w:jc w:val="center"/>
              <w:rPr>
                <w:rFonts w:ascii="Arial" w:eastAsia="Arial" w:hAnsi="Arial" w:cs="Arial"/>
              </w:rPr>
            </w:pPr>
            <w:r w:rsidRPr="531AB1A1">
              <w:rPr>
                <w:rFonts w:ascii="Arial" w:eastAsia="Arial" w:hAnsi="Arial" w:cs="Arial"/>
              </w:rPr>
              <w:t>Servidor de Back-</w:t>
            </w:r>
            <w:proofErr w:type="spellStart"/>
            <w:r w:rsidRPr="531AB1A1">
              <w:rPr>
                <w:rFonts w:ascii="Arial" w:eastAsia="Arial" w:hAnsi="Arial" w:cs="Arial"/>
              </w:rPr>
              <w:t>End</w:t>
            </w:r>
            <w:proofErr w:type="spellEnd"/>
            <w:r w:rsidRPr="531AB1A1">
              <w:rPr>
                <w:rFonts w:ascii="Arial" w:eastAsia="Arial" w:hAnsi="Arial" w:cs="Arial"/>
              </w:rPr>
              <w:t> </w:t>
            </w:r>
          </w:p>
        </w:tc>
        <w:tc>
          <w:tcPr>
            <w:tcW w:w="178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hideMark/>
          </w:tcPr>
          <w:p w14:paraId="2AD92F4B" w14:textId="77777777" w:rsidR="00EE7207" w:rsidRPr="00EE7207" w:rsidRDefault="531AB1A1" w:rsidP="008050BE">
            <w:pPr>
              <w:spacing w:before="240" w:after="240" w:line="360" w:lineRule="auto"/>
              <w:ind w:firstLine="708"/>
              <w:jc w:val="both"/>
              <w:rPr>
                <w:rFonts w:ascii="Arial" w:eastAsia="Arial" w:hAnsi="Arial" w:cs="Arial"/>
              </w:rPr>
            </w:pPr>
            <w:r w:rsidRPr="531AB1A1">
              <w:rPr>
                <w:rFonts w:ascii="Arial" w:eastAsia="Arial" w:hAnsi="Arial" w:cs="Arial"/>
              </w:rPr>
              <w:t>1 </w:t>
            </w:r>
          </w:p>
        </w:tc>
        <w:tc>
          <w:tcPr>
            <w:tcW w:w="322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hideMark/>
          </w:tcPr>
          <w:p w14:paraId="68F80E0F" w14:textId="77777777" w:rsidR="00EE7207" w:rsidRPr="00EE7207" w:rsidRDefault="531AB1A1" w:rsidP="008050BE">
            <w:pPr>
              <w:spacing w:before="240" w:after="240" w:line="360" w:lineRule="auto"/>
              <w:jc w:val="both"/>
              <w:rPr>
                <w:rFonts w:ascii="Arial" w:eastAsia="Arial" w:hAnsi="Arial" w:cs="Arial"/>
              </w:rPr>
            </w:pPr>
            <w:r w:rsidRPr="531AB1A1">
              <w:rPr>
                <w:rFonts w:ascii="Arial" w:eastAsia="Arial" w:hAnsi="Arial" w:cs="Arial"/>
              </w:rPr>
              <w:t>Servidor para hospedar o Back-</w:t>
            </w:r>
            <w:proofErr w:type="spellStart"/>
            <w:r w:rsidRPr="531AB1A1">
              <w:rPr>
                <w:rFonts w:ascii="Arial" w:eastAsia="Arial" w:hAnsi="Arial" w:cs="Arial"/>
              </w:rPr>
              <w:t>End</w:t>
            </w:r>
            <w:proofErr w:type="spellEnd"/>
            <w:r w:rsidRPr="531AB1A1">
              <w:rPr>
                <w:rFonts w:ascii="Arial" w:eastAsia="Arial" w:hAnsi="Arial" w:cs="Arial"/>
              </w:rPr>
              <w:t xml:space="preserve"> da aplicação </w:t>
            </w:r>
          </w:p>
        </w:tc>
      </w:tr>
      <w:tr w:rsidR="00EE7207" w:rsidRPr="00EE7207" w14:paraId="3591545D" w14:textId="77777777" w:rsidTr="531AB1A1">
        <w:trPr>
          <w:trHeight w:val="300"/>
        </w:trPr>
        <w:tc>
          <w:tcPr>
            <w:tcW w:w="349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hideMark/>
          </w:tcPr>
          <w:p w14:paraId="314B230A" w14:textId="77777777" w:rsidR="00EE7207" w:rsidRPr="00EE7207" w:rsidRDefault="531AB1A1" w:rsidP="0DD9384F">
            <w:pPr>
              <w:spacing w:before="240" w:after="240" w:line="360" w:lineRule="auto"/>
              <w:jc w:val="center"/>
              <w:rPr>
                <w:rFonts w:ascii="Arial" w:eastAsia="Arial" w:hAnsi="Arial" w:cs="Arial"/>
              </w:rPr>
            </w:pPr>
            <w:r w:rsidRPr="531AB1A1">
              <w:rPr>
                <w:rFonts w:ascii="Arial" w:eastAsia="Arial" w:hAnsi="Arial" w:cs="Arial"/>
              </w:rPr>
              <w:t>PostgreSQL </w:t>
            </w:r>
          </w:p>
        </w:tc>
        <w:tc>
          <w:tcPr>
            <w:tcW w:w="178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hideMark/>
          </w:tcPr>
          <w:p w14:paraId="2A8C1232" w14:textId="77777777" w:rsidR="00EE7207" w:rsidRPr="00EE7207" w:rsidRDefault="531AB1A1" w:rsidP="008050BE">
            <w:pPr>
              <w:spacing w:before="240" w:after="240" w:line="360" w:lineRule="auto"/>
              <w:ind w:firstLine="708"/>
              <w:jc w:val="both"/>
              <w:rPr>
                <w:rFonts w:ascii="Arial" w:eastAsia="Arial" w:hAnsi="Arial" w:cs="Arial"/>
              </w:rPr>
            </w:pPr>
            <w:r w:rsidRPr="531AB1A1">
              <w:rPr>
                <w:rFonts w:ascii="Arial" w:eastAsia="Arial" w:hAnsi="Arial" w:cs="Arial"/>
              </w:rPr>
              <w:t>1 </w:t>
            </w:r>
          </w:p>
        </w:tc>
        <w:tc>
          <w:tcPr>
            <w:tcW w:w="322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hideMark/>
          </w:tcPr>
          <w:p w14:paraId="5AA2E0A7" w14:textId="77777777" w:rsidR="00EE7207" w:rsidRPr="00EE7207" w:rsidRDefault="531AB1A1" w:rsidP="008050BE">
            <w:pPr>
              <w:spacing w:before="240" w:after="240" w:line="360" w:lineRule="auto"/>
              <w:jc w:val="both"/>
              <w:rPr>
                <w:rFonts w:ascii="Arial" w:eastAsia="Arial" w:hAnsi="Arial" w:cs="Arial"/>
              </w:rPr>
            </w:pPr>
            <w:proofErr w:type="spellStart"/>
            <w:r w:rsidRPr="531AB1A1">
              <w:rPr>
                <w:rFonts w:ascii="Arial" w:eastAsia="Arial" w:hAnsi="Arial" w:cs="Arial"/>
              </w:rPr>
              <w:t>NossaVia</w:t>
            </w:r>
            <w:proofErr w:type="spellEnd"/>
            <w:r w:rsidRPr="531AB1A1">
              <w:rPr>
                <w:rFonts w:ascii="Arial" w:eastAsia="Arial" w:hAnsi="Arial" w:cs="Arial"/>
              </w:rPr>
              <w:t> </w:t>
            </w:r>
          </w:p>
        </w:tc>
      </w:tr>
      <w:tr w:rsidR="00EE7207" w:rsidRPr="00EE7207" w14:paraId="2A9D37B1" w14:textId="77777777" w:rsidTr="531AB1A1">
        <w:trPr>
          <w:trHeight w:val="300"/>
        </w:trPr>
        <w:tc>
          <w:tcPr>
            <w:tcW w:w="349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hideMark/>
          </w:tcPr>
          <w:p w14:paraId="235E4AA1" w14:textId="77777777" w:rsidR="00EE7207" w:rsidRPr="00EE7207" w:rsidRDefault="531AB1A1" w:rsidP="0DD9384F">
            <w:pPr>
              <w:spacing w:before="240" w:after="240" w:line="360" w:lineRule="auto"/>
              <w:jc w:val="center"/>
              <w:rPr>
                <w:rFonts w:ascii="Arial" w:eastAsia="Arial" w:hAnsi="Arial" w:cs="Arial"/>
              </w:rPr>
            </w:pPr>
            <w:r w:rsidRPr="531AB1A1">
              <w:rPr>
                <w:rFonts w:ascii="Arial" w:eastAsia="Arial" w:hAnsi="Arial" w:cs="Arial"/>
              </w:rPr>
              <w:t>PCs de Teste </w:t>
            </w:r>
          </w:p>
        </w:tc>
        <w:tc>
          <w:tcPr>
            <w:tcW w:w="178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hideMark/>
          </w:tcPr>
          <w:p w14:paraId="7361C9F8" w14:textId="77777777" w:rsidR="00EE7207" w:rsidRPr="00EE7207" w:rsidRDefault="531AB1A1" w:rsidP="008050BE">
            <w:pPr>
              <w:spacing w:before="240" w:after="240" w:line="360" w:lineRule="auto"/>
              <w:ind w:firstLine="708"/>
              <w:jc w:val="both"/>
              <w:rPr>
                <w:rFonts w:ascii="Arial" w:eastAsia="Arial" w:hAnsi="Arial" w:cs="Arial"/>
              </w:rPr>
            </w:pPr>
            <w:r w:rsidRPr="531AB1A1">
              <w:rPr>
                <w:rFonts w:ascii="Arial" w:eastAsia="Arial" w:hAnsi="Arial" w:cs="Arial"/>
              </w:rPr>
              <w:t>1 </w:t>
            </w:r>
          </w:p>
        </w:tc>
        <w:tc>
          <w:tcPr>
            <w:tcW w:w="322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hideMark/>
          </w:tcPr>
          <w:p w14:paraId="098E13E0" w14:textId="77777777" w:rsidR="00EE7207" w:rsidRPr="00EE7207" w:rsidRDefault="531AB1A1" w:rsidP="008050BE">
            <w:pPr>
              <w:spacing w:before="240" w:after="240" w:line="360" w:lineRule="auto"/>
              <w:jc w:val="both"/>
              <w:rPr>
                <w:rFonts w:ascii="Arial" w:eastAsia="Arial" w:hAnsi="Arial" w:cs="Arial"/>
              </w:rPr>
            </w:pPr>
            <w:r w:rsidRPr="531AB1A1">
              <w:rPr>
                <w:rFonts w:ascii="Arial" w:eastAsia="Arial" w:hAnsi="Arial" w:cs="Arial"/>
              </w:rPr>
              <w:t>Estação de trabalho com navegador e acesso à Intranet </w:t>
            </w:r>
          </w:p>
        </w:tc>
      </w:tr>
    </w:tbl>
    <w:p w14:paraId="6C6E476E" w14:textId="77777777" w:rsidR="00EE7207" w:rsidRPr="00EE7207" w:rsidRDefault="531AB1A1" w:rsidP="00EE7207">
      <w:pPr>
        <w:spacing w:before="240" w:after="240" w:line="360" w:lineRule="auto"/>
        <w:ind w:firstLine="708"/>
        <w:jc w:val="both"/>
        <w:rPr>
          <w:rFonts w:ascii="Arial" w:eastAsia="Arial" w:hAnsi="Arial" w:cs="Arial"/>
        </w:rPr>
      </w:pPr>
      <w:r w:rsidRPr="531AB1A1">
        <w:rPr>
          <w:rFonts w:ascii="Arial" w:eastAsia="Arial" w:hAnsi="Arial" w:cs="Arial"/>
        </w:rPr>
        <w:t>  </w:t>
      </w:r>
    </w:p>
    <w:p w14:paraId="5DB747C3" w14:textId="77777777" w:rsidR="00EE7207" w:rsidRPr="00EE7207" w:rsidRDefault="531AB1A1" w:rsidP="00820795">
      <w:pPr>
        <w:numPr>
          <w:ilvl w:val="0"/>
          <w:numId w:val="58"/>
        </w:numPr>
        <w:spacing w:before="240" w:after="240" w:line="360" w:lineRule="auto"/>
        <w:jc w:val="both"/>
        <w:rPr>
          <w:rFonts w:ascii="Arial" w:eastAsia="Arial" w:hAnsi="Arial" w:cs="Arial"/>
          <w:b/>
          <w:bCs/>
        </w:rPr>
      </w:pPr>
      <w:r w:rsidRPr="531AB1A1">
        <w:rPr>
          <w:rFonts w:ascii="Arial" w:eastAsia="Arial" w:hAnsi="Arial" w:cs="Arial"/>
          <w:b/>
          <w:bCs/>
        </w:rPr>
        <w:t xml:space="preserve">Elementos de </w:t>
      </w:r>
      <w:proofErr w:type="spellStart"/>
      <w:r w:rsidRPr="531AB1A1">
        <w:rPr>
          <w:rFonts w:ascii="Arial" w:eastAsia="Arial" w:hAnsi="Arial" w:cs="Arial"/>
          <w:b/>
          <w:bCs/>
        </w:rPr>
        <w:t>software</w:t>
      </w:r>
      <w:proofErr w:type="spellEnd"/>
      <w:r w:rsidRPr="531AB1A1">
        <w:rPr>
          <w:rFonts w:ascii="Arial" w:eastAsia="Arial" w:hAnsi="Arial" w:cs="Arial"/>
          <w:b/>
          <w:bCs/>
        </w:rPr>
        <w:t xml:space="preserve"> básicos do ambiente de teste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690"/>
        <w:gridCol w:w="5025"/>
      </w:tblGrid>
      <w:tr w:rsidR="00EE7207" w:rsidRPr="00EE7207" w14:paraId="02A15AF0" w14:textId="77777777" w:rsidTr="531AB1A1">
        <w:trPr>
          <w:trHeight w:val="300"/>
        </w:trPr>
        <w:tc>
          <w:tcPr>
            <w:tcW w:w="369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FFFFFF" w:themeFill="background1"/>
            <w:hideMark/>
          </w:tcPr>
          <w:p w14:paraId="5B48E6F8" w14:textId="77777777" w:rsidR="00EE7207" w:rsidRPr="00EE7207" w:rsidRDefault="531AB1A1" w:rsidP="00EE7207">
            <w:pPr>
              <w:spacing w:before="240" w:after="240" w:line="360" w:lineRule="auto"/>
              <w:jc w:val="both"/>
              <w:rPr>
                <w:rFonts w:ascii="Arial" w:eastAsia="Arial" w:hAnsi="Arial" w:cs="Arial"/>
              </w:rPr>
            </w:pPr>
            <w:r w:rsidRPr="531AB1A1">
              <w:rPr>
                <w:rFonts w:ascii="Arial" w:eastAsia="Arial" w:hAnsi="Arial" w:cs="Arial"/>
              </w:rPr>
              <w:t>Nome do Elemento de Software </w:t>
            </w:r>
          </w:p>
        </w:tc>
        <w:tc>
          <w:tcPr>
            <w:tcW w:w="502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FFFFFF" w:themeFill="background1"/>
            <w:hideMark/>
          </w:tcPr>
          <w:p w14:paraId="16D19DD9" w14:textId="77777777" w:rsidR="00EE7207" w:rsidRPr="00EE7207" w:rsidRDefault="531AB1A1" w:rsidP="008050BE">
            <w:pPr>
              <w:spacing w:before="240" w:after="240" w:line="360" w:lineRule="auto"/>
              <w:ind w:firstLine="708"/>
              <w:jc w:val="both"/>
              <w:rPr>
                <w:rFonts w:ascii="Arial" w:eastAsia="Arial" w:hAnsi="Arial" w:cs="Arial"/>
              </w:rPr>
            </w:pPr>
            <w:r w:rsidRPr="531AB1A1">
              <w:rPr>
                <w:rFonts w:ascii="Arial" w:eastAsia="Arial" w:hAnsi="Arial" w:cs="Arial"/>
              </w:rPr>
              <w:t>Tipo e Outras Observações </w:t>
            </w:r>
          </w:p>
        </w:tc>
      </w:tr>
      <w:tr w:rsidR="00EE7207" w:rsidRPr="00EE7207" w14:paraId="4E69767D" w14:textId="77777777" w:rsidTr="531AB1A1">
        <w:trPr>
          <w:trHeight w:val="300"/>
        </w:trPr>
        <w:tc>
          <w:tcPr>
            <w:tcW w:w="369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hideMark/>
          </w:tcPr>
          <w:p w14:paraId="032A5925" w14:textId="77777777" w:rsidR="00EE7207" w:rsidRPr="00EE7207" w:rsidRDefault="531AB1A1" w:rsidP="008050BE">
            <w:pPr>
              <w:spacing w:before="240" w:after="240" w:line="360" w:lineRule="auto"/>
              <w:ind w:firstLine="708"/>
              <w:jc w:val="both"/>
              <w:rPr>
                <w:rFonts w:ascii="Arial" w:eastAsia="Arial" w:hAnsi="Arial" w:cs="Arial"/>
              </w:rPr>
            </w:pPr>
            <w:r w:rsidRPr="531AB1A1">
              <w:rPr>
                <w:rFonts w:ascii="Arial" w:eastAsia="Arial" w:hAnsi="Arial" w:cs="Arial"/>
              </w:rPr>
              <w:lastRenderedPageBreak/>
              <w:t>Android 13 </w:t>
            </w:r>
          </w:p>
        </w:tc>
        <w:tc>
          <w:tcPr>
            <w:tcW w:w="502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hideMark/>
          </w:tcPr>
          <w:p w14:paraId="0AAA9D84" w14:textId="77777777" w:rsidR="00EE7207" w:rsidRPr="00EE7207" w:rsidRDefault="531AB1A1" w:rsidP="008050BE">
            <w:pPr>
              <w:spacing w:before="240" w:after="240" w:line="360" w:lineRule="auto"/>
              <w:ind w:firstLine="708"/>
              <w:jc w:val="both"/>
              <w:rPr>
                <w:rFonts w:ascii="Arial" w:eastAsia="Arial" w:hAnsi="Arial" w:cs="Arial"/>
              </w:rPr>
            </w:pPr>
            <w:r w:rsidRPr="531AB1A1">
              <w:rPr>
                <w:rFonts w:ascii="Arial" w:eastAsia="Arial" w:hAnsi="Arial" w:cs="Arial"/>
              </w:rPr>
              <w:t>Sistema Operacional </w:t>
            </w:r>
          </w:p>
        </w:tc>
      </w:tr>
      <w:tr w:rsidR="00EE7207" w:rsidRPr="00EE7207" w14:paraId="559965AC" w14:textId="77777777" w:rsidTr="531AB1A1">
        <w:trPr>
          <w:trHeight w:val="300"/>
        </w:trPr>
        <w:tc>
          <w:tcPr>
            <w:tcW w:w="369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hideMark/>
          </w:tcPr>
          <w:p w14:paraId="3EF36BB3" w14:textId="77777777" w:rsidR="00EE7207" w:rsidRPr="00EE7207" w:rsidRDefault="531AB1A1" w:rsidP="008050BE">
            <w:pPr>
              <w:spacing w:before="240" w:after="240" w:line="360" w:lineRule="auto"/>
              <w:ind w:firstLine="708"/>
              <w:jc w:val="both"/>
              <w:rPr>
                <w:rFonts w:ascii="Arial" w:eastAsia="Arial" w:hAnsi="Arial" w:cs="Arial"/>
              </w:rPr>
            </w:pPr>
            <w:proofErr w:type="spellStart"/>
            <w:r w:rsidRPr="531AB1A1">
              <w:rPr>
                <w:rFonts w:ascii="Arial" w:eastAsia="Arial" w:hAnsi="Arial" w:cs="Arial"/>
              </w:rPr>
              <w:t>Aiven</w:t>
            </w:r>
            <w:proofErr w:type="spellEnd"/>
            <w:r w:rsidRPr="531AB1A1">
              <w:rPr>
                <w:rFonts w:ascii="Arial" w:eastAsia="Arial" w:hAnsi="Arial" w:cs="Arial"/>
              </w:rPr>
              <w:t> </w:t>
            </w:r>
          </w:p>
        </w:tc>
        <w:tc>
          <w:tcPr>
            <w:tcW w:w="502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hideMark/>
          </w:tcPr>
          <w:p w14:paraId="1B7794EF" w14:textId="77777777" w:rsidR="00EE7207" w:rsidRPr="00EE7207" w:rsidRDefault="531AB1A1" w:rsidP="008050BE">
            <w:pPr>
              <w:spacing w:before="240" w:after="240" w:line="360" w:lineRule="auto"/>
              <w:ind w:firstLine="708"/>
              <w:jc w:val="both"/>
              <w:rPr>
                <w:rFonts w:ascii="Arial" w:eastAsia="Arial" w:hAnsi="Arial" w:cs="Arial"/>
              </w:rPr>
            </w:pPr>
            <w:r w:rsidRPr="531AB1A1">
              <w:rPr>
                <w:rFonts w:ascii="Arial" w:eastAsia="Arial" w:hAnsi="Arial" w:cs="Arial"/>
              </w:rPr>
              <w:t>Servidor de banco de dados </w:t>
            </w:r>
          </w:p>
        </w:tc>
      </w:tr>
    </w:tbl>
    <w:p w14:paraId="78DE50F2" w14:textId="77777777" w:rsidR="00EE7207" w:rsidRPr="00EE7207" w:rsidRDefault="531AB1A1" w:rsidP="00EE7207">
      <w:pPr>
        <w:spacing w:before="240" w:after="240" w:line="360" w:lineRule="auto"/>
        <w:ind w:firstLine="708"/>
        <w:jc w:val="both"/>
        <w:rPr>
          <w:rFonts w:ascii="Arial" w:eastAsia="Arial" w:hAnsi="Arial" w:cs="Arial"/>
        </w:rPr>
      </w:pPr>
      <w:r w:rsidRPr="531AB1A1">
        <w:rPr>
          <w:rFonts w:ascii="Arial" w:eastAsia="Arial" w:hAnsi="Arial" w:cs="Arial"/>
        </w:rPr>
        <w:t>  </w:t>
      </w:r>
    </w:p>
    <w:p w14:paraId="03D44F7A" w14:textId="77777777" w:rsidR="00EE7207" w:rsidRPr="00EE7207" w:rsidRDefault="531AB1A1" w:rsidP="00EE7207">
      <w:pPr>
        <w:spacing w:before="240" w:after="240" w:line="360" w:lineRule="auto"/>
        <w:ind w:firstLine="708"/>
        <w:jc w:val="both"/>
        <w:rPr>
          <w:rFonts w:ascii="Arial" w:eastAsia="Arial" w:hAnsi="Arial" w:cs="Arial"/>
        </w:rPr>
      </w:pPr>
      <w:r w:rsidRPr="531AB1A1">
        <w:rPr>
          <w:rFonts w:ascii="Arial" w:eastAsia="Arial" w:hAnsi="Arial" w:cs="Arial"/>
        </w:rPr>
        <w:t>  </w:t>
      </w:r>
    </w:p>
    <w:p w14:paraId="02F99CAB" w14:textId="77777777" w:rsidR="00EE7207" w:rsidRPr="00EE7207" w:rsidRDefault="531AB1A1" w:rsidP="00820795">
      <w:pPr>
        <w:numPr>
          <w:ilvl w:val="0"/>
          <w:numId w:val="59"/>
        </w:numPr>
        <w:spacing w:before="240" w:after="240" w:line="360" w:lineRule="auto"/>
        <w:jc w:val="both"/>
        <w:rPr>
          <w:rFonts w:ascii="Arial" w:eastAsia="Arial" w:hAnsi="Arial" w:cs="Arial"/>
          <w:b/>
          <w:bCs/>
        </w:rPr>
      </w:pPr>
      <w:r w:rsidRPr="531AB1A1">
        <w:rPr>
          <w:rFonts w:ascii="Arial" w:eastAsia="Arial" w:hAnsi="Arial" w:cs="Arial"/>
          <w:b/>
          <w:bCs/>
        </w:rPr>
        <w:t>Responsabilidades, perfil da equipe e necessidades de treinamento </w:t>
      </w:r>
    </w:p>
    <w:p w14:paraId="3CFBF914" w14:textId="77777777" w:rsidR="00EE7207" w:rsidRPr="00EE7207" w:rsidRDefault="531AB1A1" w:rsidP="00820795">
      <w:pPr>
        <w:numPr>
          <w:ilvl w:val="0"/>
          <w:numId w:val="60"/>
        </w:numPr>
        <w:spacing w:before="240" w:after="240" w:line="360" w:lineRule="auto"/>
        <w:jc w:val="both"/>
        <w:rPr>
          <w:rFonts w:ascii="Arial" w:eastAsia="Arial" w:hAnsi="Arial" w:cs="Arial"/>
          <w:b/>
          <w:bCs/>
        </w:rPr>
      </w:pPr>
      <w:r w:rsidRPr="531AB1A1">
        <w:rPr>
          <w:rFonts w:ascii="Arial" w:eastAsia="Arial" w:hAnsi="Arial" w:cs="Arial"/>
          <w:b/>
          <w:bCs/>
        </w:rPr>
        <w:t>Pessoas e papéis </w:t>
      </w:r>
    </w:p>
    <w:tbl>
      <w:tblPr>
        <w:tblW w:w="8730" w:type="dxa"/>
        <w:tblCellMar>
          <w:left w:w="0" w:type="dxa"/>
          <w:right w:w="0" w:type="dxa"/>
        </w:tblCellMar>
        <w:tblLook w:val="04A0" w:firstRow="1" w:lastRow="0" w:firstColumn="1" w:lastColumn="0" w:noHBand="0" w:noVBand="1"/>
      </w:tblPr>
      <w:tblGrid>
        <w:gridCol w:w="1970"/>
        <w:gridCol w:w="3145"/>
        <w:gridCol w:w="3615"/>
      </w:tblGrid>
      <w:tr w:rsidR="00EE7207" w:rsidRPr="00EE7207" w14:paraId="799D4B84" w14:textId="77777777" w:rsidTr="531AB1A1">
        <w:trPr>
          <w:trHeight w:val="300"/>
        </w:trPr>
        <w:tc>
          <w:tcPr>
            <w:tcW w:w="8730" w:type="dxa"/>
            <w:gridSpan w:val="3"/>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FFFFFF" w:themeFill="background1"/>
            <w:hideMark/>
          </w:tcPr>
          <w:p w14:paraId="298F4D82" w14:textId="77777777" w:rsidR="00EE7207" w:rsidRPr="00EE7207" w:rsidRDefault="531AB1A1" w:rsidP="008050BE">
            <w:pPr>
              <w:spacing w:before="240" w:after="240" w:line="360" w:lineRule="auto"/>
              <w:rPr>
                <w:rFonts w:ascii="Arial" w:eastAsia="Arial" w:hAnsi="Arial" w:cs="Arial"/>
              </w:rPr>
            </w:pPr>
            <w:r w:rsidRPr="531AB1A1">
              <w:rPr>
                <w:rFonts w:ascii="Arial" w:eastAsia="Arial" w:hAnsi="Arial" w:cs="Arial"/>
              </w:rPr>
              <w:t>Recursos Humanos </w:t>
            </w:r>
          </w:p>
        </w:tc>
      </w:tr>
      <w:tr w:rsidR="00EE7207" w:rsidRPr="00EE7207" w14:paraId="356D4708" w14:textId="77777777" w:rsidTr="531AB1A1">
        <w:trPr>
          <w:trHeight w:val="300"/>
        </w:trPr>
        <w:tc>
          <w:tcPr>
            <w:tcW w:w="197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FFFFFF" w:themeFill="background1"/>
            <w:hideMark/>
          </w:tcPr>
          <w:p w14:paraId="2266F83F" w14:textId="77777777" w:rsidR="00EE7207" w:rsidRPr="00EE7207" w:rsidRDefault="531AB1A1" w:rsidP="008050BE">
            <w:pPr>
              <w:spacing w:before="240" w:after="240" w:line="360" w:lineRule="auto"/>
              <w:rPr>
                <w:rFonts w:ascii="Arial" w:eastAsia="Arial" w:hAnsi="Arial" w:cs="Arial"/>
              </w:rPr>
            </w:pPr>
            <w:r w:rsidRPr="531AB1A1">
              <w:rPr>
                <w:rFonts w:ascii="Arial" w:eastAsia="Arial" w:hAnsi="Arial" w:cs="Arial"/>
              </w:rPr>
              <w:t>Papel </w:t>
            </w:r>
          </w:p>
        </w:tc>
        <w:tc>
          <w:tcPr>
            <w:tcW w:w="314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FFFFFF" w:themeFill="background1"/>
            <w:hideMark/>
          </w:tcPr>
          <w:p w14:paraId="634E54F0" w14:textId="77777777" w:rsidR="00EE7207" w:rsidRPr="00EE7207" w:rsidRDefault="531AB1A1" w:rsidP="008050BE">
            <w:pPr>
              <w:spacing w:before="240" w:after="240" w:line="360" w:lineRule="auto"/>
              <w:rPr>
                <w:rFonts w:ascii="Arial" w:eastAsia="Arial" w:hAnsi="Arial" w:cs="Arial"/>
              </w:rPr>
            </w:pPr>
            <w:r w:rsidRPr="531AB1A1">
              <w:rPr>
                <w:rFonts w:ascii="Arial" w:eastAsia="Arial" w:hAnsi="Arial" w:cs="Arial"/>
              </w:rPr>
              <w:t>Recursos Mínimos Recomendáveis (número de papéis alocados em tempo integral) </w:t>
            </w:r>
          </w:p>
        </w:tc>
        <w:tc>
          <w:tcPr>
            <w:tcW w:w="361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FFFFFF" w:themeFill="background1"/>
            <w:hideMark/>
          </w:tcPr>
          <w:p w14:paraId="4F1D630A" w14:textId="77777777" w:rsidR="00EE7207" w:rsidRPr="00EE7207" w:rsidRDefault="531AB1A1" w:rsidP="008050BE">
            <w:pPr>
              <w:spacing w:before="240" w:after="240" w:line="360" w:lineRule="auto"/>
              <w:rPr>
                <w:rFonts w:ascii="Arial" w:eastAsia="Arial" w:hAnsi="Arial" w:cs="Arial"/>
              </w:rPr>
            </w:pPr>
            <w:r w:rsidRPr="531AB1A1">
              <w:rPr>
                <w:rFonts w:ascii="Arial" w:eastAsia="Arial" w:hAnsi="Arial" w:cs="Arial"/>
              </w:rPr>
              <w:t>Responsabilidades ou Comentários Específicos </w:t>
            </w:r>
          </w:p>
        </w:tc>
      </w:tr>
      <w:tr w:rsidR="00EE7207" w:rsidRPr="00EE7207" w14:paraId="639162D0" w14:textId="77777777" w:rsidTr="531AB1A1">
        <w:trPr>
          <w:trHeight w:val="300"/>
        </w:trPr>
        <w:tc>
          <w:tcPr>
            <w:tcW w:w="197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hideMark/>
          </w:tcPr>
          <w:p w14:paraId="3C4AD3ED" w14:textId="77777777" w:rsidR="00EE7207" w:rsidRPr="00EE7207" w:rsidRDefault="531AB1A1" w:rsidP="008050BE">
            <w:pPr>
              <w:spacing w:before="240" w:after="240" w:line="360" w:lineRule="auto"/>
              <w:rPr>
                <w:rFonts w:ascii="Arial" w:eastAsia="Arial" w:hAnsi="Arial" w:cs="Arial"/>
              </w:rPr>
            </w:pPr>
            <w:r w:rsidRPr="531AB1A1">
              <w:rPr>
                <w:rFonts w:ascii="Arial" w:eastAsia="Arial" w:hAnsi="Arial" w:cs="Arial"/>
              </w:rPr>
              <w:t>Analista de Teste </w:t>
            </w:r>
          </w:p>
          <w:p w14:paraId="1DB0F2A8" w14:textId="77777777" w:rsidR="00EE7207" w:rsidRPr="00EE7207" w:rsidRDefault="531AB1A1" w:rsidP="008050BE">
            <w:pPr>
              <w:spacing w:before="240" w:after="240" w:line="360" w:lineRule="auto"/>
              <w:ind w:firstLine="708"/>
              <w:rPr>
                <w:rFonts w:ascii="Arial" w:eastAsia="Arial" w:hAnsi="Arial" w:cs="Arial"/>
              </w:rPr>
            </w:pPr>
            <w:r w:rsidRPr="531AB1A1">
              <w:rPr>
                <w:rFonts w:ascii="Arial" w:eastAsia="Arial" w:hAnsi="Arial" w:cs="Arial"/>
              </w:rPr>
              <w:t>  </w:t>
            </w:r>
          </w:p>
        </w:tc>
        <w:tc>
          <w:tcPr>
            <w:tcW w:w="314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hideMark/>
          </w:tcPr>
          <w:p w14:paraId="2859DC6B" w14:textId="77777777" w:rsidR="00EE7207" w:rsidRPr="00EE7207" w:rsidRDefault="531AB1A1" w:rsidP="008050BE">
            <w:pPr>
              <w:spacing w:before="240" w:after="240" w:line="360" w:lineRule="auto"/>
              <w:ind w:firstLine="708"/>
              <w:rPr>
                <w:rFonts w:ascii="Arial" w:eastAsia="Arial" w:hAnsi="Arial" w:cs="Arial"/>
              </w:rPr>
            </w:pPr>
            <w:r w:rsidRPr="531AB1A1">
              <w:rPr>
                <w:rFonts w:ascii="Arial" w:eastAsia="Arial" w:hAnsi="Arial" w:cs="Arial"/>
              </w:rPr>
              <w:t>1 </w:t>
            </w:r>
          </w:p>
        </w:tc>
        <w:tc>
          <w:tcPr>
            <w:tcW w:w="361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hideMark/>
          </w:tcPr>
          <w:p w14:paraId="1A69AFFE" w14:textId="77777777" w:rsidR="00EE7207" w:rsidRPr="00EE7207" w:rsidRDefault="531AB1A1" w:rsidP="008050BE">
            <w:pPr>
              <w:spacing w:before="240" w:after="240" w:line="360" w:lineRule="auto"/>
              <w:rPr>
                <w:rFonts w:ascii="Arial" w:eastAsia="Arial" w:hAnsi="Arial" w:cs="Arial"/>
              </w:rPr>
            </w:pPr>
            <w:r w:rsidRPr="531AB1A1">
              <w:rPr>
                <w:rFonts w:ascii="Arial" w:eastAsia="Arial" w:hAnsi="Arial" w:cs="Arial"/>
              </w:rPr>
              <w:t>Identifica e define os testes específicos a serem conduzidos e quais ferramentas de testes serão utilizadas e como. </w:t>
            </w:r>
          </w:p>
        </w:tc>
      </w:tr>
      <w:tr w:rsidR="00EE7207" w:rsidRPr="00EE7207" w14:paraId="470AD3DB" w14:textId="77777777" w:rsidTr="531AB1A1">
        <w:trPr>
          <w:trHeight w:val="300"/>
        </w:trPr>
        <w:tc>
          <w:tcPr>
            <w:tcW w:w="197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hideMark/>
          </w:tcPr>
          <w:p w14:paraId="5B88A099" w14:textId="77777777" w:rsidR="00EE7207" w:rsidRPr="00EE7207" w:rsidRDefault="531AB1A1" w:rsidP="008050BE">
            <w:pPr>
              <w:spacing w:before="240" w:after="240" w:line="360" w:lineRule="auto"/>
              <w:rPr>
                <w:rFonts w:ascii="Arial" w:eastAsia="Arial" w:hAnsi="Arial" w:cs="Arial"/>
              </w:rPr>
            </w:pPr>
            <w:r w:rsidRPr="531AB1A1">
              <w:rPr>
                <w:rFonts w:ascii="Arial" w:eastAsia="Arial" w:hAnsi="Arial" w:cs="Arial"/>
              </w:rPr>
              <w:t>Testador </w:t>
            </w:r>
          </w:p>
        </w:tc>
        <w:tc>
          <w:tcPr>
            <w:tcW w:w="314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hideMark/>
          </w:tcPr>
          <w:p w14:paraId="23860206" w14:textId="77777777" w:rsidR="00EE7207" w:rsidRPr="00EE7207" w:rsidRDefault="531AB1A1" w:rsidP="008050BE">
            <w:pPr>
              <w:spacing w:before="240" w:after="240" w:line="360" w:lineRule="auto"/>
              <w:ind w:firstLine="708"/>
              <w:rPr>
                <w:rFonts w:ascii="Arial" w:eastAsia="Arial" w:hAnsi="Arial" w:cs="Arial"/>
              </w:rPr>
            </w:pPr>
            <w:r w:rsidRPr="531AB1A1">
              <w:rPr>
                <w:rFonts w:ascii="Arial" w:eastAsia="Arial" w:hAnsi="Arial" w:cs="Arial"/>
              </w:rPr>
              <w:t>1 </w:t>
            </w:r>
          </w:p>
        </w:tc>
        <w:tc>
          <w:tcPr>
            <w:tcW w:w="361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hideMark/>
          </w:tcPr>
          <w:p w14:paraId="67085DFE" w14:textId="77777777" w:rsidR="00EE7207" w:rsidRPr="00EE7207" w:rsidRDefault="531AB1A1" w:rsidP="008050BE">
            <w:pPr>
              <w:spacing w:before="240" w:after="240" w:line="360" w:lineRule="auto"/>
              <w:rPr>
                <w:rFonts w:ascii="Arial" w:eastAsia="Arial" w:hAnsi="Arial" w:cs="Arial"/>
              </w:rPr>
            </w:pPr>
            <w:r w:rsidRPr="531AB1A1">
              <w:rPr>
                <w:rFonts w:ascii="Arial" w:eastAsia="Arial" w:hAnsi="Arial" w:cs="Arial"/>
              </w:rPr>
              <w:t>Implementa e executa os testes. </w:t>
            </w:r>
          </w:p>
        </w:tc>
      </w:tr>
    </w:tbl>
    <w:p w14:paraId="056E58B2" w14:textId="77777777" w:rsidR="00EE7207" w:rsidRPr="00EE7207" w:rsidRDefault="531AB1A1" w:rsidP="00EE7207">
      <w:pPr>
        <w:spacing w:before="240" w:after="240" w:line="360" w:lineRule="auto"/>
        <w:ind w:firstLine="708"/>
        <w:jc w:val="both"/>
        <w:rPr>
          <w:rFonts w:ascii="Arial" w:eastAsia="Arial" w:hAnsi="Arial" w:cs="Arial"/>
        </w:rPr>
      </w:pPr>
      <w:r w:rsidRPr="531AB1A1">
        <w:rPr>
          <w:rFonts w:ascii="Arial" w:eastAsia="Arial" w:hAnsi="Arial" w:cs="Arial"/>
        </w:rPr>
        <w:t> </w:t>
      </w:r>
    </w:p>
    <w:p w14:paraId="754D59DC" w14:textId="77777777" w:rsidR="00EE7207" w:rsidRPr="00EE7207" w:rsidRDefault="531AB1A1" w:rsidP="00820795">
      <w:pPr>
        <w:numPr>
          <w:ilvl w:val="0"/>
          <w:numId w:val="61"/>
        </w:numPr>
        <w:spacing w:before="240" w:after="240" w:line="360" w:lineRule="auto"/>
        <w:jc w:val="both"/>
        <w:rPr>
          <w:rFonts w:ascii="Arial" w:eastAsia="Arial" w:hAnsi="Arial" w:cs="Arial"/>
          <w:b/>
          <w:bCs/>
        </w:rPr>
      </w:pPr>
      <w:r w:rsidRPr="531AB1A1">
        <w:rPr>
          <w:rFonts w:ascii="Arial" w:eastAsia="Arial" w:hAnsi="Arial" w:cs="Arial"/>
          <w:b/>
          <w:bCs/>
        </w:rPr>
        <w:t>Riscos, dependências, suposições e restrições </w:t>
      </w:r>
    </w:p>
    <w:p w14:paraId="337D4BC7" w14:textId="77777777" w:rsidR="00EE7207" w:rsidRPr="00EE7207" w:rsidRDefault="531AB1A1" w:rsidP="00EE7207">
      <w:pPr>
        <w:spacing w:before="240" w:after="240" w:line="360" w:lineRule="auto"/>
        <w:ind w:firstLine="708"/>
        <w:jc w:val="both"/>
        <w:rPr>
          <w:rFonts w:ascii="Arial" w:eastAsia="Arial" w:hAnsi="Arial" w:cs="Arial"/>
        </w:rPr>
      </w:pPr>
      <w:r w:rsidRPr="531AB1A1">
        <w:rPr>
          <w:rFonts w:ascii="Arial" w:eastAsia="Arial" w:hAnsi="Arial" w:cs="Arial"/>
        </w:rPr>
        <w:t>O risco mais evidente na execução deste Plano de Teste é a falta de conhecimento da equipe no conhecimento das ferramentas de Testes. </w:t>
      </w:r>
    </w:p>
    <w:p w14:paraId="68D0D8B3" w14:textId="77777777" w:rsidR="00EE7207" w:rsidRDefault="531AB1A1" w:rsidP="00EE7207">
      <w:pPr>
        <w:spacing w:before="240" w:after="240" w:line="360" w:lineRule="auto"/>
        <w:ind w:firstLine="708"/>
        <w:jc w:val="both"/>
        <w:rPr>
          <w:rFonts w:ascii="Arial" w:eastAsia="Arial" w:hAnsi="Arial" w:cs="Arial"/>
        </w:rPr>
      </w:pPr>
      <w:r w:rsidRPr="531AB1A1">
        <w:rPr>
          <w:rFonts w:ascii="Arial" w:eastAsia="Arial" w:hAnsi="Arial" w:cs="Arial"/>
        </w:rPr>
        <w:lastRenderedPageBreak/>
        <w:t>A não execução dos testes de desempenho e concorrência pode ser um risco, caso exista uma grande quantidade de acessos e um único servidor. </w:t>
      </w:r>
    </w:p>
    <w:p w14:paraId="24342AFF" w14:textId="77777777" w:rsidR="00EE7207" w:rsidRPr="006129F8" w:rsidRDefault="00EE7207" w:rsidP="006129F8">
      <w:pPr>
        <w:pStyle w:val="Ttulo1"/>
        <w:numPr>
          <w:ilvl w:val="0"/>
          <w:numId w:val="0"/>
        </w:numPr>
        <w:ind w:left="432"/>
        <w:rPr>
          <w:rFonts w:eastAsia="Arial"/>
        </w:rPr>
      </w:pPr>
    </w:p>
    <w:p w14:paraId="3D706CAA" w14:textId="05334D18" w:rsidR="006129F8" w:rsidRPr="006129F8" w:rsidRDefault="531AB1A1" w:rsidP="006129F8">
      <w:pPr>
        <w:pStyle w:val="Ttulo1"/>
        <w:numPr>
          <w:ilvl w:val="0"/>
          <w:numId w:val="0"/>
        </w:numPr>
        <w:ind w:left="432" w:hanging="432"/>
        <w:rPr>
          <w:rFonts w:ascii="Arial" w:eastAsia="Arial" w:hAnsi="Arial" w:cs="Arial"/>
        </w:rPr>
      </w:pPr>
      <w:r w:rsidRPr="531AB1A1">
        <w:rPr>
          <w:rFonts w:ascii="Arial" w:eastAsia="Arial" w:hAnsi="Arial" w:cs="Arial"/>
          <w:sz w:val="24"/>
          <w:szCs w:val="24"/>
        </w:rPr>
        <w:t xml:space="preserve"> </w:t>
      </w:r>
      <w:bookmarkStart w:id="210" w:name="_Toc183291710"/>
      <w:r w:rsidRPr="531AB1A1">
        <w:rPr>
          <w:rFonts w:ascii="Arial" w:eastAsia="Arial" w:hAnsi="Arial" w:cs="Arial"/>
          <w:sz w:val="24"/>
          <w:szCs w:val="24"/>
        </w:rPr>
        <w:t>APÊNDICE F – ROTEIRO DE TESTES</w:t>
      </w:r>
      <w:bookmarkEnd w:id="210"/>
      <w:r w:rsidRPr="531AB1A1">
        <w:rPr>
          <w:rFonts w:ascii="Arial" w:eastAsia="Arial" w:hAnsi="Arial" w:cs="Arial"/>
          <w:sz w:val="24"/>
          <w:szCs w:val="24"/>
        </w:rPr>
        <w:t xml:space="preserve"> </w:t>
      </w:r>
    </w:p>
    <w:tbl>
      <w:tblPr>
        <w:tblpPr w:leftFromText="141" w:rightFromText="141" w:vertAnchor="text" w:horzAnchor="margin" w:tblpXSpec="center" w:tblpY="151"/>
        <w:tblW w:w="11440" w:type="dxa"/>
        <w:tblCellMar>
          <w:left w:w="70" w:type="dxa"/>
          <w:right w:w="70" w:type="dxa"/>
        </w:tblCellMar>
        <w:tblLook w:val="04A0" w:firstRow="1" w:lastRow="0" w:firstColumn="1" w:lastColumn="0" w:noHBand="0" w:noVBand="1"/>
      </w:tblPr>
      <w:tblGrid>
        <w:gridCol w:w="821"/>
        <w:gridCol w:w="1138"/>
        <w:gridCol w:w="2266"/>
        <w:gridCol w:w="1148"/>
        <w:gridCol w:w="1113"/>
        <w:gridCol w:w="1153"/>
        <w:gridCol w:w="1428"/>
        <w:gridCol w:w="2373"/>
      </w:tblGrid>
      <w:tr w:rsidR="006129F8" w:rsidRPr="006129F8" w14:paraId="7A542763" w14:textId="77777777" w:rsidTr="531AB1A1">
        <w:trPr>
          <w:gridAfter w:val="1"/>
          <w:wAfter w:w="2373" w:type="dxa"/>
          <w:trHeight w:val="360"/>
        </w:trPr>
        <w:tc>
          <w:tcPr>
            <w:tcW w:w="9067" w:type="dxa"/>
            <w:gridSpan w:val="7"/>
            <w:tcBorders>
              <w:top w:val="single" w:sz="4" w:space="0" w:color="auto"/>
              <w:left w:val="single" w:sz="4" w:space="0" w:color="auto"/>
              <w:bottom w:val="single" w:sz="4" w:space="0" w:color="auto"/>
              <w:right w:val="single" w:sz="4" w:space="0" w:color="000000" w:themeColor="text1"/>
            </w:tcBorders>
            <w:shd w:val="clear" w:color="auto" w:fill="CCFFFF"/>
            <w:vAlign w:val="center"/>
            <w:hideMark/>
          </w:tcPr>
          <w:p w14:paraId="1D0595E5" w14:textId="77777777" w:rsidR="006129F8" w:rsidRPr="006129F8" w:rsidRDefault="531AB1A1" w:rsidP="008050BE">
            <w:pPr>
              <w:suppressAutoHyphens w:val="0"/>
              <w:jc w:val="center"/>
              <w:rPr>
                <w:rFonts w:ascii="Tahoma" w:hAnsi="Tahoma" w:cs="Tahoma"/>
                <w:b/>
                <w:bCs/>
                <w:sz w:val="40"/>
                <w:szCs w:val="40"/>
                <w:lang w:eastAsia="pt-BR"/>
              </w:rPr>
            </w:pPr>
            <w:r w:rsidRPr="531AB1A1">
              <w:rPr>
                <w:rFonts w:ascii="Tahoma" w:hAnsi="Tahoma" w:cs="Tahoma"/>
                <w:b/>
                <w:bCs/>
                <w:sz w:val="40"/>
                <w:szCs w:val="40"/>
              </w:rPr>
              <w:t>Caso de Testes - Criar Reclamação</w:t>
            </w:r>
          </w:p>
        </w:tc>
      </w:tr>
      <w:tr w:rsidR="006129F8" w:rsidRPr="006129F8" w14:paraId="5B9DE2B2" w14:textId="77777777" w:rsidTr="531AB1A1">
        <w:trPr>
          <w:gridAfter w:val="1"/>
          <w:wAfter w:w="2373" w:type="dxa"/>
          <w:trHeight w:val="288"/>
        </w:trPr>
        <w:tc>
          <w:tcPr>
            <w:tcW w:w="9067" w:type="dxa"/>
            <w:gridSpan w:val="7"/>
            <w:tcBorders>
              <w:top w:val="single" w:sz="4" w:space="0" w:color="auto"/>
              <w:left w:val="single" w:sz="4" w:space="0" w:color="auto"/>
              <w:bottom w:val="single" w:sz="4" w:space="0" w:color="auto"/>
              <w:right w:val="single" w:sz="4" w:space="0" w:color="000000" w:themeColor="text1"/>
            </w:tcBorders>
            <w:shd w:val="clear" w:color="auto" w:fill="CCFFFF"/>
            <w:vAlign w:val="center"/>
            <w:hideMark/>
          </w:tcPr>
          <w:p w14:paraId="0977FFD2" w14:textId="77777777" w:rsidR="006129F8" w:rsidRPr="006129F8" w:rsidRDefault="531AB1A1" w:rsidP="008050BE">
            <w:pPr>
              <w:suppressAutoHyphens w:val="0"/>
              <w:rPr>
                <w:rFonts w:ascii="Tahoma" w:hAnsi="Tahoma" w:cs="Tahoma"/>
                <w:b/>
                <w:bCs/>
                <w:color w:val="FF0000"/>
                <w:sz w:val="28"/>
                <w:szCs w:val="28"/>
                <w:lang w:eastAsia="pt-BR"/>
              </w:rPr>
            </w:pPr>
            <w:r w:rsidRPr="531AB1A1">
              <w:rPr>
                <w:rFonts w:ascii="Tahoma" w:hAnsi="Tahoma" w:cs="Tahoma"/>
                <w:b/>
                <w:bCs/>
                <w:color w:val="FF0000"/>
                <w:sz w:val="28"/>
                <w:szCs w:val="28"/>
              </w:rPr>
              <w:t>Procedimento</w:t>
            </w:r>
            <w:r w:rsidRPr="531AB1A1">
              <w:rPr>
                <w:rFonts w:ascii="Tahoma" w:hAnsi="Tahoma" w:cs="Tahoma"/>
                <w:color w:val="FF0000"/>
                <w:sz w:val="28"/>
                <w:szCs w:val="28"/>
              </w:rPr>
              <w:t>:</w:t>
            </w:r>
            <w:r w:rsidRPr="531AB1A1">
              <w:rPr>
                <w:rFonts w:ascii="Tahoma" w:hAnsi="Tahoma" w:cs="Tahoma"/>
                <w:b/>
                <w:bCs/>
                <w:color w:val="FF0000"/>
                <w:sz w:val="28"/>
                <w:szCs w:val="28"/>
              </w:rPr>
              <w:t xml:space="preserve">  Usuário logado </w:t>
            </w:r>
          </w:p>
        </w:tc>
      </w:tr>
      <w:tr w:rsidR="006129F8" w:rsidRPr="006129F8" w14:paraId="73C89FAE" w14:textId="77777777" w:rsidTr="531AB1A1">
        <w:trPr>
          <w:gridAfter w:val="1"/>
          <w:wAfter w:w="2373" w:type="dxa"/>
          <w:trHeight w:val="288"/>
        </w:trPr>
        <w:tc>
          <w:tcPr>
            <w:tcW w:w="9067" w:type="dxa"/>
            <w:gridSpan w:val="7"/>
            <w:tcBorders>
              <w:top w:val="single" w:sz="4" w:space="0" w:color="auto"/>
              <w:left w:val="single" w:sz="4" w:space="0" w:color="auto"/>
              <w:bottom w:val="single" w:sz="4" w:space="0" w:color="auto"/>
              <w:right w:val="single" w:sz="4" w:space="0" w:color="000000" w:themeColor="text1"/>
            </w:tcBorders>
            <w:shd w:val="clear" w:color="auto" w:fill="FFFF99"/>
            <w:vAlign w:val="center"/>
            <w:hideMark/>
          </w:tcPr>
          <w:p w14:paraId="530EA479" w14:textId="77777777" w:rsidR="006129F8" w:rsidRPr="006129F8" w:rsidRDefault="531AB1A1" w:rsidP="008050BE">
            <w:pPr>
              <w:suppressAutoHyphens w:val="0"/>
              <w:rPr>
                <w:rFonts w:ascii="Tahoma" w:hAnsi="Tahoma" w:cs="Tahoma"/>
                <w:b/>
                <w:bCs/>
                <w:color w:val="FF0000"/>
                <w:sz w:val="20"/>
                <w:szCs w:val="20"/>
                <w:lang w:eastAsia="pt-BR"/>
              </w:rPr>
            </w:pPr>
            <w:r w:rsidRPr="531AB1A1">
              <w:rPr>
                <w:rFonts w:ascii="Tahoma" w:hAnsi="Tahoma" w:cs="Tahoma"/>
                <w:b/>
                <w:bCs/>
                <w:color w:val="FF0000"/>
                <w:sz w:val="20"/>
                <w:szCs w:val="20"/>
              </w:rPr>
              <w:t>Fluxo Básico - Criar Reclamação</w:t>
            </w:r>
          </w:p>
        </w:tc>
      </w:tr>
      <w:tr w:rsidR="006129F8" w:rsidRPr="006129F8" w14:paraId="15EB6414" w14:textId="77777777" w:rsidTr="531AB1A1">
        <w:trPr>
          <w:gridAfter w:val="1"/>
          <w:wAfter w:w="2373" w:type="dxa"/>
          <w:trHeight w:val="576"/>
        </w:trPr>
        <w:tc>
          <w:tcPr>
            <w:tcW w:w="821"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72A2BB5D" w14:textId="77777777" w:rsidR="006129F8" w:rsidRPr="006129F8" w:rsidRDefault="531AB1A1" w:rsidP="008050BE">
            <w:pPr>
              <w:suppressAutoHyphens w:val="0"/>
              <w:jc w:val="center"/>
              <w:rPr>
                <w:rFonts w:ascii="Tahoma" w:hAnsi="Tahoma" w:cs="Tahoma"/>
                <w:b/>
                <w:bCs/>
                <w:sz w:val="20"/>
                <w:szCs w:val="20"/>
                <w:lang w:eastAsia="pt-BR"/>
              </w:rPr>
            </w:pPr>
            <w:r w:rsidRPr="531AB1A1">
              <w:rPr>
                <w:rFonts w:ascii="Tahoma" w:hAnsi="Tahoma" w:cs="Tahoma"/>
                <w:b/>
                <w:bCs/>
                <w:sz w:val="20"/>
                <w:szCs w:val="20"/>
              </w:rPr>
              <w:t>ID</w:t>
            </w:r>
          </w:p>
        </w:tc>
        <w:tc>
          <w:tcPr>
            <w:tcW w:w="1138"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67FAC104" w14:textId="77777777" w:rsidR="006129F8" w:rsidRPr="006129F8" w:rsidRDefault="531AB1A1" w:rsidP="008050BE">
            <w:pPr>
              <w:suppressAutoHyphens w:val="0"/>
              <w:jc w:val="center"/>
              <w:rPr>
                <w:rFonts w:ascii="Tahoma" w:hAnsi="Tahoma" w:cs="Tahoma"/>
                <w:b/>
                <w:bCs/>
                <w:sz w:val="20"/>
                <w:szCs w:val="20"/>
                <w:lang w:eastAsia="pt-BR"/>
              </w:rPr>
            </w:pPr>
            <w:r w:rsidRPr="531AB1A1">
              <w:rPr>
                <w:rFonts w:ascii="Tahoma" w:hAnsi="Tahoma" w:cs="Tahoma"/>
                <w:b/>
                <w:bCs/>
                <w:sz w:val="20"/>
                <w:szCs w:val="20"/>
              </w:rPr>
              <w:t>Passos para Execução</w:t>
            </w:r>
          </w:p>
        </w:tc>
        <w:tc>
          <w:tcPr>
            <w:tcW w:w="2266"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19CB9564" w14:textId="77777777" w:rsidR="006129F8" w:rsidRPr="006129F8" w:rsidRDefault="531AB1A1" w:rsidP="008050BE">
            <w:pPr>
              <w:suppressAutoHyphens w:val="0"/>
              <w:jc w:val="center"/>
              <w:rPr>
                <w:rFonts w:ascii="Tahoma" w:hAnsi="Tahoma" w:cs="Tahoma"/>
                <w:b/>
                <w:bCs/>
                <w:sz w:val="20"/>
                <w:szCs w:val="20"/>
                <w:lang w:eastAsia="pt-BR"/>
              </w:rPr>
            </w:pPr>
            <w:r w:rsidRPr="531AB1A1">
              <w:rPr>
                <w:rFonts w:ascii="Tahoma" w:hAnsi="Tahoma" w:cs="Tahoma"/>
                <w:b/>
                <w:bCs/>
                <w:sz w:val="20"/>
                <w:szCs w:val="20"/>
              </w:rPr>
              <w:t>Dados de Entrada</w:t>
            </w:r>
          </w:p>
        </w:tc>
        <w:tc>
          <w:tcPr>
            <w:tcW w:w="1148"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322ED620" w14:textId="77777777" w:rsidR="006129F8" w:rsidRPr="006129F8" w:rsidRDefault="531AB1A1" w:rsidP="008050BE">
            <w:pPr>
              <w:suppressAutoHyphens w:val="0"/>
              <w:jc w:val="center"/>
              <w:rPr>
                <w:rFonts w:ascii="Tahoma" w:hAnsi="Tahoma" w:cs="Tahoma"/>
                <w:b/>
                <w:bCs/>
                <w:sz w:val="20"/>
                <w:szCs w:val="20"/>
                <w:lang w:eastAsia="pt-BR"/>
              </w:rPr>
            </w:pPr>
            <w:r w:rsidRPr="531AB1A1">
              <w:rPr>
                <w:rFonts w:ascii="Tahoma" w:hAnsi="Tahoma" w:cs="Tahoma"/>
                <w:b/>
                <w:bCs/>
                <w:sz w:val="20"/>
                <w:szCs w:val="20"/>
              </w:rPr>
              <w:t>Resultado Esperado</w:t>
            </w:r>
          </w:p>
        </w:tc>
        <w:tc>
          <w:tcPr>
            <w:tcW w:w="1113"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49D95753" w14:textId="77777777" w:rsidR="006129F8" w:rsidRPr="006129F8" w:rsidRDefault="531AB1A1" w:rsidP="008050BE">
            <w:pPr>
              <w:suppressAutoHyphens w:val="0"/>
              <w:jc w:val="center"/>
              <w:rPr>
                <w:rFonts w:ascii="Tahoma" w:hAnsi="Tahoma" w:cs="Tahoma"/>
                <w:b/>
                <w:bCs/>
                <w:sz w:val="20"/>
                <w:szCs w:val="20"/>
                <w:lang w:eastAsia="pt-BR"/>
              </w:rPr>
            </w:pPr>
            <w:r w:rsidRPr="531AB1A1">
              <w:rPr>
                <w:rFonts w:ascii="Tahoma" w:hAnsi="Tahoma" w:cs="Tahoma"/>
                <w:b/>
                <w:bCs/>
                <w:sz w:val="20"/>
                <w:szCs w:val="20"/>
              </w:rPr>
              <w:t>Data Execução</w:t>
            </w:r>
          </w:p>
        </w:tc>
        <w:tc>
          <w:tcPr>
            <w:tcW w:w="1153"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31F7F2DB" w14:textId="77777777" w:rsidR="006129F8" w:rsidRPr="006129F8" w:rsidRDefault="531AB1A1" w:rsidP="008050BE">
            <w:pPr>
              <w:suppressAutoHyphens w:val="0"/>
              <w:jc w:val="center"/>
              <w:rPr>
                <w:rFonts w:ascii="Tahoma" w:hAnsi="Tahoma" w:cs="Tahoma"/>
                <w:b/>
                <w:bCs/>
                <w:sz w:val="20"/>
                <w:szCs w:val="20"/>
                <w:lang w:eastAsia="pt-BR"/>
              </w:rPr>
            </w:pPr>
            <w:r w:rsidRPr="531AB1A1">
              <w:rPr>
                <w:rFonts w:ascii="Tahoma" w:hAnsi="Tahoma" w:cs="Tahoma"/>
                <w:b/>
                <w:bCs/>
                <w:sz w:val="20"/>
                <w:szCs w:val="20"/>
              </w:rPr>
              <w:t>Resultado Verificado</w:t>
            </w:r>
          </w:p>
        </w:tc>
        <w:tc>
          <w:tcPr>
            <w:tcW w:w="1428"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102C7E06" w14:textId="77777777" w:rsidR="006129F8" w:rsidRPr="006129F8" w:rsidRDefault="531AB1A1" w:rsidP="008050BE">
            <w:pPr>
              <w:suppressAutoHyphens w:val="0"/>
              <w:jc w:val="center"/>
              <w:rPr>
                <w:rFonts w:ascii="Tahoma" w:hAnsi="Tahoma" w:cs="Tahoma"/>
                <w:b/>
                <w:bCs/>
                <w:sz w:val="20"/>
                <w:szCs w:val="20"/>
                <w:lang w:eastAsia="pt-BR"/>
              </w:rPr>
            </w:pPr>
            <w:r w:rsidRPr="531AB1A1">
              <w:rPr>
                <w:rFonts w:ascii="Tahoma" w:hAnsi="Tahoma" w:cs="Tahoma"/>
                <w:b/>
                <w:bCs/>
                <w:sz w:val="20"/>
                <w:szCs w:val="20"/>
              </w:rPr>
              <w:t>Observações</w:t>
            </w:r>
          </w:p>
        </w:tc>
      </w:tr>
      <w:tr w:rsidR="006129F8" w:rsidRPr="006129F8" w14:paraId="7B5A2608" w14:textId="77777777" w:rsidTr="531AB1A1">
        <w:trPr>
          <w:trHeight w:val="288"/>
        </w:trPr>
        <w:tc>
          <w:tcPr>
            <w:tcW w:w="821" w:type="dxa"/>
            <w:vMerge/>
            <w:vAlign w:val="center"/>
            <w:hideMark/>
          </w:tcPr>
          <w:p w14:paraId="026B1A14" w14:textId="77777777" w:rsidR="006129F8" w:rsidRPr="006129F8" w:rsidRDefault="006129F8" w:rsidP="008050BE">
            <w:pPr>
              <w:suppressAutoHyphens w:val="0"/>
              <w:rPr>
                <w:rFonts w:ascii="Tahoma" w:hAnsi="Tahoma" w:cs="Tahoma"/>
                <w:b/>
                <w:bCs/>
                <w:sz w:val="20"/>
                <w:szCs w:val="20"/>
                <w:lang w:eastAsia="pt-BR"/>
              </w:rPr>
            </w:pPr>
          </w:p>
        </w:tc>
        <w:tc>
          <w:tcPr>
            <w:tcW w:w="1138" w:type="dxa"/>
            <w:vMerge/>
            <w:vAlign w:val="center"/>
            <w:hideMark/>
          </w:tcPr>
          <w:p w14:paraId="61D41754" w14:textId="77777777" w:rsidR="006129F8" w:rsidRPr="006129F8" w:rsidRDefault="006129F8" w:rsidP="008050BE">
            <w:pPr>
              <w:suppressAutoHyphens w:val="0"/>
              <w:rPr>
                <w:rFonts w:ascii="Tahoma" w:hAnsi="Tahoma" w:cs="Tahoma"/>
                <w:b/>
                <w:bCs/>
                <w:sz w:val="20"/>
                <w:szCs w:val="20"/>
                <w:lang w:eastAsia="pt-BR"/>
              </w:rPr>
            </w:pPr>
          </w:p>
        </w:tc>
        <w:tc>
          <w:tcPr>
            <w:tcW w:w="2266" w:type="dxa"/>
            <w:vMerge/>
            <w:vAlign w:val="center"/>
            <w:hideMark/>
          </w:tcPr>
          <w:p w14:paraId="208FD5D9" w14:textId="77777777" w:rsidR="006129F8" w:rsidRPr="006129F8" w:rsidRDefault="006129F8" w:rsidP="008050BE">
            <w:pPr>
              <w:suppressAutoHyphens w:val="0"/>
              <w:rPr>
                <w:rFonts w:ascii="Tahoma" w:hAnsi="Tahoma" w:cs="Tahoma"/>
                <w:b/>
                <w:bCs/>
                <w:sz w:val="20"/>
                <w:szCs w:val="20"/>
                <w:lang w:eastAsia="pt-BR"/>
              </w:rPr>
            </w:pPr>
          </w:p>
        </w:tc>
        <w:tc>
          <w:tcPr>
            <w:tcW w:w="1148" w:type="dxa"/>
            <w:vMerge/>
            <w:vAlign w:val="center"/>
            <w:hideMark/>
          </w:tcPr>
          <w:p w14:paraId="490BB8A1" w14:textId="77777777" w:rsidR="006129F8" w:rsidRPr="006129F8" w:rsidRDefault="006129F8" w:rsidP="008050BE">
            <w:pPr>
              <w:suppressAutoHyphens w:val="0"/>
              <w:rPr>
                <w:rFonts w:ascii="Tahoma" w:hAnsi="Tahoma" w:cs="Tahoma"/>
                <w:b/>
                <w:bCs/>
                <w:sz w:val="20"/>
                <w:szCs w:val="20"/>
                <w:lang w:eastAsia="pt-BR"/>
              </w:rPr>
            </w:pPr>
          </w:p>
        </w:tc>
        <w:tc>
          <w:tcPr>
            <w:tcW w:w="1113" w:type="dxa"/>
            <w:vMerge/>
            <w:vAlign w:val="center"/>
            <w:hideMark/>
          </w:tcPr>
          <w:p w14:paraId="61B6C750" w14:textId="77777777" w:rsidR="006129F8" w:rsidRPr="006129F8" w:rsidRDefault="006129F8" w:rsidP="008050BE">
            <w:pPr>
              <w:suppressAutoHyphens w:val="0"/>
              <w:rPr>
                <w:rFonts w:ascii="Tahoma" w:hAnsi="Tahoma" w:cs="Tahoma"/>
                <w:b/>
                <w:bCs/>
                <w:sz w:val="20"/>
                <w:szCs w:val="20"/>
                <w:lang w:eastAsia="pt-BR"/>
              </w:rPr>
            </w:pPr>
          </w:p>
        </w:tc>
        <w:tc>
          <w:tcPr>
            <w:tcW w:w="1153" w:type="dxa"/>
            <w:vMerge/>
            <w:vAlign w:val="center"/>
            <w:hideMark/>
          </w:tcPr>
          <w:p w14:paraId="3C092533" w14:textId="77777777" w:rsidR="006129F8" w:rsidRPr="006129F8" w:rsidRDefault="006129F8" w:rsidP="008050BE">
            <w:pPr>
              <w:suppressAutoHyphens w:val="0"/>
              <w:rPr>
                <w:rFonts w:ascii="Tahoma" w:hAnsi="Tahoma" w:cs="Tahoma"/>
                <w:b/>
                <w:bCs/>
                <w:sz w:val="20"/>
                <w:szCs w:val="20"/>
                <w:lang w:eastAsia="pt-BR"/>
              </w:rPr>
            </w:pPr>
          </w:p>
        </w:tc>
        <w:tc>
          <w:tcPr>
            <w:tcW w:w="1428" w:type="dxa"/>
            <w:vMerge/>
            <w:vAlign w:val="center"/>
            <w:hideMark/>
          </w:tcPr>
          <w:p w14:paraId="45E4E6E6" w14:textId="77777777" w:rsidR="006129F8" w:rsidRPr="006129F8" w:rsidRDefault="006129F8" w:rsidP="008050BE">
            <w:pPr>
              <w:suppressAutoHyphens w:val="0"/>
              <w:rPr>
                <w:rFonts w:ascii="Tahoma" w:hAnsi="Tahoma" w:cs="Tahoma"/>
                <w:b/>
                <w:bCs/>
                <w:sz w:val="20"/>
                <w:szCs w:val="20"/>
                <w:lang w:eastAsia="pt-BR"/>
              </w:rPr>
            </w:pPr>
          </w:p>
        </w:tc>
        <w:tc>
          <w:tcPr>
            <w:tcW w:w="2373" w:type="dxa"/>
            <w:tcBorders>
              <w:top w:val="nil"/>
              <w:left w:val="nil"/>
              <w:bottom w:val="nil"/>
              <w:right w:val="nil"/>
            </w:tcBorders>
            <w:shd w:val="clear" w:color="auto" w:fill="auto"/>
            <w:noWrap/>
            <w:vAlign w:val="bottom"/>
            <w:hideMark/>
          </w:tcPr>
          <w:p w14:paraId="797AE96E" w14:textId="77777777" w:rsidR="006129F8" w:rsidRPr="006129F8" w:rsidRDefault="006129F8" w:rsidP="008050BE">
            <w:pPr>
              <w:suppressAutoHyphens w:val="0"/>
              <w:jc w:val="center"/>
              <w:rPr>
                <w:rFonts w:ascii="Tahoma" w:hAnsi="Tahoma" w:cs="Tahoma"/>
                <w:b/>
                <w:bCs/>
                <w:sz w:val="20"/>
                <w:szCs w:val="20"/>
                <w:lang w:eastAsia="pt-BR"/>
              </w:rPr>
            </w:pPr>
          </w:p>
        </w:tc>
      </w:tr>
      <w:tr w:rsidR="006129F8" w:rsidRPr="006129F8" w14:paraId="7903CDD2" w14:textId="77777777" w:rsidTr="531AB1A1">
        <w:trPr>
          <w:trHeight w:val="1228"/>
        </w:trPr>
        <w:tc>
          <w:tcPr>
            <w:tcW w:w="821" w:type="dxa"/>
            <w:tcBorders>
              <w:top w:val="nil"/>
              <w:left w:val="single" w:sz="4" w:space="0" w:color="auto"/>
              <w:bottom w:val="single" w:sz="4" w:space="0" w:color="auto"/>
              <w:right w:val="single" w:sz="4" w:space="0" w:color="auto"/>
            </w:tcBorders>
            <w:shd w:val="clear" w:color="auto" w:fill="auto"/>
            <w:vAlign w:val="center"/>
            <w:hideMark/>
          </w:tcPr>
          <w:p w14:paraId="4C71F186" w14:textId="77777777" w:rsidR="006129F8" w:rsidRPr="006129F8" w:rsidRDefault="531AB1A1" w:rsidP="008050BE">
            <w:pPr>
              <w:suppressAutoHyphens w:val="0"/>
              <w:jc w:val="center"/>
              <w:rPr>
                <w:sz w:val="20"/>
                <w:szCs w:val="20"/>
                <w:lang w:eastAsia="pt-BR"/>
              </w:rPr>
            </w:pPr>
            <w:r w:rsidRPr="531AB1A1">
              <w:rPr>
                <w:sz w:val="20"/>
                <w:szCs w:val="20"/>
              </w:rPr>
              <w:t>1.1</w:t>
            </w:r>
          </w:p>
        </w:tc>
        <w:tc>
          <w:tcPr>
            <w:tcW w:w="1138" w:type="dxa"/>
            <w:tcBorders>
              <w:top w:val="nil"/>
              <w:left w:val="nil"/>
              <w:bottom w:val="single" w:sz="4" w:space="0" w:color="auto"/>
              <w:right w:val="single" w:sz="4" w:space="0" w:color="auto"/>
            </w:tcBorders>
            <w:shd w:val="clear" w:color="auto" w:fill="auto"/>
            <w:vAlign w:val="center"/>
            <w:hideMark/>
          </w:tcPr>
          <w:p w14:paraId="4A4B7BD1" w14:textId="77777777" w:rsidR="006129F8" w:rsidRPr="006129F8" w:rsidRDefault="531AB1A1" w:rsidP="008050BE">
            <w:pPr>
              <w:suppressAutoHyphens w:val="0"/>
              <w:jc w:val="center"/>
              <w:rPr>
                <w:sz w:val="20"/>
                <w:szCs w:val="20"/>
                <w:lang w:eastAsia="pt-BR"/>
              </w:rPr>
            </w:pPr>
            <w:r w:rsidRPr="531AB1A1">
              <w:rPr>
                <w:sz w:val="20"/>
                <w:szCs w:val="20"/>
              </w:rPr>
              <w:t>seleciona Criar Reclamação</w:t>
            </w:r>
          </w:p>
        </w:tc>
        <w:tc>
          <w:tcPr>
            <w:tcW w:w="2266" w:type="dxa"/>
            <w:tcBorders>
              <w:top w:val="nil"/>
              <w:left w:val="nil"/>
              <w:bottom w:val="single" w:sz="4" w:space="0" w:color="auto"/>
              <w:right w:val="single" w:sz="4" w:space="0" w:color="auto"/>
            </w:tcBorders>
            <w:shd w:val="clear" w:color="auto" w:fill="auto"/>
            <w:vAlign w:val="center"/>
            <w:hideMark/>
          </w:tcPr>
          <w:p w14:paraId="4CD9EE78" w14:textId="77777777" w:rsidR="006129F8" w:rsidRPr="006129F8" w:rsidRDefault="531AB1A1" w:rsidP="008050BE">
            <w:pPr>
              <w:suppressAutoHyphens w:val="0"/>
              <w:jc w:val="center"/>
              <w:rPr>
                <w:sz w:val="20"/>
                <w:szCs w:val="20"/>
                <w:lang w:eastAsia="pt-BR"/>
              </w:rPr>
            </w:pPr>
            <w:r w:rsidRPr="531AB1A1">
              <w:rPr>
                <w:sz w:val="20"/>
                <w:szCs w:val="20"/>
              </w:rPr>
              <w:t> </w:t>
            </w:r>
          </w:p>
        </w:tc>
        <w:tc>
          <w:tcPr>
            <w:tcW w:w="1148" w:type="dxa"/>
            <w:tcBorders>
              <w:top w:val="nil"/>
              <w:left w:val="nil"/>
              <w:bottom w:val="single" w:sz="4" w:space="0" w:color="auto"/>
              <w:right w:val="single" w:sz="4" w:space="0" w:color="auto"/>
            </w:tcBorders>
            <w:shd w:val="clear" w:color="auto" w:fill="auto"/>
            <w:vAlign w:val="center"/>
            <w:hideMark/>
          </w:tcPr>
          <w:p w14:paraId="5F9E60DC" w14:textId="77777777" w:rsidR="006129F8" w:rsidRPr="006129F8" w:rsidRDefault="531AB1A1" w:rsidP="008050BE">
            <w:pPr>
              <w:suppressAutoHyphens w:val="0"/>
              <w:jc w:val="center"/>
              <w:rPr>
                <w:sz w:val="20"/>
                <w:szCs w:val="20"/>
                <w:lang w:eastAsia="pt-BR"/>
              </w:rPr>
            </w:pPr>
            <w:r w:rsidRPr="531AB1A1">
              <w:rPr>
                <w:sz w:val="20"/>
                <w:szCs w:val="20"/>
              </w:rPr>
              <w:t>O aplicativo abre a tela de criação de reclamação</w:t>
            </w:r>
          </w:p>
        </w:tc>
        <w:tc>
          <w:tcPr>
            <w:tcW w:w="1113" w:type="dxa"/>
            <w:tcBorders>
              <w:top w:val="nil"/>
              <w:left w:val="nil"/>
              <w:bottom w:val="single" w:sz="4" w:space="0" w:color="auto"/>
              <w:right w:val="single" w:sz="4" w:space="0" w:color="auto"/>
            </w:tcBorders>
            <w:shd w:val="clear" w:color="auto" w:fill="auto"/>
            <w:vAlign w:val="center"/>
            <w:hideMark/>
          </w:tcPr>
          <w:p w14:paraId="59F6CE02" w14:textId="77777777" w:rsidR="006129F8" w:rsidRPr="006129F8" w:rsidRDefault="531AB1A1" w:rsidP="008050BE">
            <w:pPr>
              <w:suppressAutoHyphens w:val="0"/>
              <w:jc w:val="center"/>
              <w:rPr>
                <w:sz w:val="20"/>
                <w:szCs w:val="20"/>
                <w:lang w:eastAsia="pt-BR"/>
              </w:rPr>
            </w:pPr>
            <w:r w:rsidRPr="531AB1A1">
              <w:rPr>
                <w:sz w:val="20"/>
                <w:szCs w:val="20"/>
              </w:rPr>
              <w:t>28/out</w:t>
            </w:r>
          </w:p>
        </w:tc>
        <w:tc>
          <w:tcPr>
            <w:tcW w:w="1153" w:type="dxa"/>
            <w:tcBorders>
              <w:top w:val="nil"/>
              <w:left w:val="nil"/>
              <w:bottom w:val="single" w:sz="4" w:space="0" w:color="auto"/>
              <w:right w:val="single" w:sz="4" w:space="0" w:color="auto"/>
            </w:tcBorders>
            <w:shd w:val="clear" w:color="auto" w:fill="auto"/>
            <w:vAlign w:val="center"/>
            <w:hideMark/>
          </w:tcPr>
          <w:p w14:paraId="6C4A06C1" w14:textId="77777777" w:rsidR="006129F8" w:rsidRPr="006129F8" w:rsidRDefault="531AB1A1" w:rsidP="008050BE">
            <w:pPr>
              <w:suppressAutoHyphens w:val="0"/>
              <w:jc w:val="center"/>
              <w:rPr>
                <w:sz w:val="20"/>
                <w:szCs w:val="20"/>
                <w:lang w:eastAsia="pt-BR"/>
              </w:rPr>
            </w:pPr>
            <w:r w:rsidRPr="531AB1A1">
              <w:rPr>
                <w:sz w:val="20"/>
                <w:szCs w:val="20"/>
              </w:rPr>
              <w:t>OK-Sucesso</w:t>
            </w:r>
          </w:p>
        </w:tc>
        <w:tc>
          <w:tcPr>
            <w:tcW w:w="1428" w:type="dxa"/>
            <w:tcBorders>
              <w:top w:val="nil"/>
              <w:left w:val="nil"/>
              <w:bottom w:val="single" w:sz="4" w:space="0" w:color="auto"/>
              <w:right w:val="single" w:sz="4" w:space="0" w:color="auto"/>
            </w:tcBorders>
            <w:shd w:val="clear" w:color="auto" w:fill="auto"/>
            <w:vAlign w:val="center"/>
            <w:hideMark/>
          </w:tcPr>
          <w:p w14:paraId="6EF206C2" w14:textId="77777777" w:rsidR="006129F8" w:rsidRPr="006129F8" w:rsidRDefault="531AB1A1" w:rsidP="008050BE">
            <w:pPr>
              <w:suppressAutoHyphens w:val="0"/>
              <w:jc w:val="center"/>
              <w:rPr>
                <w:sz w:val="20"/>
                <w:szCs w:val="20"/>
                <w:lang w:eastAsia="pt-BR"/>
              </w:rPr>
            </w:pPr>
            <w:r w:rsidRPr="531AB1A1">
              <w:rPr>
                <w:sz w:val="20"/>
                <w:szCs w:val="20"/>
              </w:rPr>
              <w:t> </w:t>
            </w:r>
          </w:p>
        </w:tc>
        <w:tc>
          <w:tcPr>
            <w:tcW w:w="2373" w:type="dxa"/>
            <w:vAlign w:val="center"/>
            <w:hideMark/>
          </w:tcPr>
          <w:p w14:paraId="55FA2900" w14:textId="77777777" w:rsidR="006129F8" w:rsidRPr="006129F8" w:rsidRDefault="006129F8" w:rsidP="008050BE">
            <w:pPr>
              <w:suppressAutoHyphens w:val="0"/>
              <w:rPr>
                <w:sz w:val="20"/>
                <w:szCs w:val="20"/>
                <w:lang w:eastAsia="pt-BR"/>
              </w:rPr>
            </w:pPr>
          </w:p>
        </w:tc>
      </w:tr>
      <w:tr w:rsidR="006129F8" w:rsidRPr="006129F8" w14:paraId="4B9644A9" w14:textId="77777777" w:rsidTr="531AB1A1">
        <w:trPr>
          <w:trHeight w:val="4224"/>
        </w:trPr>
        <w:tc>
          <w:tcPr>
            <w:tcW w:w="821" w:type="dxa"/>
            <w:tcBorders>
              <w:top w:val="nil"/>
              <w:left w:val="single" w:sz="4" w:space="0" w:color="auto"/>
              <w:bottom w:val="single" w:sz="4" w:space="0" w:color="auto"/>
              <w:right w:val="single" w:sz="4" w:space="0" w:color="auto"/>
            </w:tcBorders>
            <w:shd w:val="clear" w:color="auto" w:fill="auto"/>
            <w:vAlign w:val="center"/>
            <w:hideMark/>
          </w:tcPr>
          <w:p w14:paraId="21FBF5EA" w14:textId="77777777" w:rsidR="006129F8" w:rsidRPr="006129F8" w:rsidRDefault="531AB1A1" w:rsidP="008050BE">
            <w:pPr>
              <w:suppressAutoHyphens w:val="0"/>
              <w:jc w:val="center"/>
              <w:rPr>
                <w:sz w:val="20"/>
                <w:szCs w:val="20"/>
                <w:lang w:eastAsia="pt-BR"/>
              </w:rPr>
            </w:pPr>
            <w:r w:rsidRPr="531AB1A1">
              <w:rPr>
                <w:sz w:val="20"/>
                <w:szCs w:val="20"/>
              </w:rPr>
              <w:t>1.3</w:t>
            </w:r>
          </w:p>
        </w:tc>
        <w:tc>
          <w:tcPr>
            <w:tcW w:w="1138" w:type="dxa"/>
            <w:tcBorders>
              <w:top w:val="nil"/>
              <w:left w:val="nil"/>
              <w:bottom w:val="single" w:sz="4" w:space="0" w:color="auto"/>
              <w:right w:val="single" w:sz="4" w:space="0" w:color="auto"/>
            </w:tcBorders>
            <w:shd w:val="clear" w:color="auto" w:fill="auto"/>
            <w:vAlign w:val="center"/>
            <w:hideMark/>
          </w:tcPr>
          <w:p w14:paraId="5A15D8F7" w14:textId="77777777" w:rsidR="006129F8" w:rsidRPr="006129F8" w:rsidRDefault="531AB1A1" w:rsidP="008050BE">
            <w:pPr>
              <w:suppressAutoHyphens w:val="0"/>
              <w:jc w:val="center"/>
              <w:rPr>
                <w:sz w:val="20"/>
                <w:szCs w:val="20"/>
                <w:lang w:eastAsia="pt-BR"/>
              </w:rPr>
            </w:pPr>
            <w:r w:rsidRPr="531AB1A1">
              <w:rPr>
                <w:sz w:val="20"/>
                <w:szCs w:val="20"/>
              </w:rPr>
              <w:t>O usuário insere as informações da reclamação</w:t>
            </w:r>
          </w:p>
        </w:tc>
        <w:tc>
          <w:tcPr>
            <w:tcW w:w="2266" w:type="dxa"/>
            <w:tcBorders>
              <w:top w:val="nil"/>
              <w:left w:val="nil"/>
              <w:bottom w:val="single" w:sz="4" w:space="0" w:color="auto"/>
              <w:right w:val="single" w:sz="4" w:space="0" w:color="auto"/>
            </w:tcBorders>
            <w:shd w:val="clear" w:color="auto" w:fill="auto"/>
            <w:vAlign w:val="center"/>
            <w:hideMark/>
          </w:tcPr>
          <w:p w14:paraId="13315619" w14:textId="77777777" w:rsidR="006129F8" w:rsidRPr="006129F8" w:rsidRDefault="531AB1A1" w:rsidP="008050BE">
            <w:pPr>
              <w:suppressAutoHyphens w:val="0"/>
              <w:jc w:val="center"/>
              <w:rPr>
                <w:sz w:val="20"/>
                <w:szCs w:val="20"/>
                <w:lang w:eastAsia="pt-BR"/>
              </w:rPr>
            </w:pPr>
            <w:r w:rsidRPr="531AB1A1">
              <w:rPr>
                <w:sz w:val="20"/>
                <w:szCs w:val="20"/>
              </w:rPr>
              <w:t xml:space="preserve">Descrição: " buraco", </w:t>
            </w:r>
            <w:proofErr w:type="spellStart"/>
            <w:r w:rsidRPr="531AB1A1">
              <w:rPr>
                <w:sz w:val="20"/>
                <w:szCs w:val="20"/>
              </w:rPr>
              <w:t>Categoria:"Irregularidades</w:t>
            </w:r>
            <w:proofErr w:type="spellEnd"/>
            <w:r w:rsidRPr="531AB1A1">
              <w:rPr>
                <w:sz w:val="20"/>
                <w:szCs w:val="20"/>
              </w:rPr>
              <w:t xml:space="preserve"> no Asfalto", </w:t>
            </w:r>
            <w:proofErr w:type="spellStart"/>
            <w:r w:rsidRPr="531AB1A1">
              <w:rPr>
                <w:sz w:val="20"/>
                <w:szCs w:val="20"/>
              </w:rPr>
              <w:t>Localizção</w:t>
            </w:r>
            <w:proofErr w:type="spellEnd"/>
            <w:r w:rsidRPr="531AB1A1">
              <w:rPr>
                <w:sz w:val="20"/>
                <w:szCs w:val="20"/>
              </w:rPr>
              <w:t>: "23.599160, -46.476584", CEP:  "03962-000</w:t>
            </w:r>
            <w:proofErr w:type="gramStart"/>
            <w:r w:rsidRPr="531AB1A1">
              <w:rPr>
                <w:sz w:val="20"/>
                <w:szCs w:val="20"/>
              </w:rPr>
              <w:t>",Estado</w:t>
            </w:r>
            <w:proofErr w:type="gramEnd"/>
            <w:r w:rsidRPr="531AB1A1">
              <w:rPr>
                <w:sz w:val="20"/>
                <w:szCs w:val="20"/>
              </w:rPr>
              <w:t xml:space="preserve">:"SP", </w:t>
            </w:r>
            <w:proofErr w:type="spellStart"/>
            <w:r w:rsidRPr="531AB1A1">
              <w:rPr>
                <w:sz w:val="20"/>
                <w:szCs w:val="20"/>
              </w:rPr>
              <w:t>Cidade:"São</w:t>
            </w:r>
            <w:proofErr w:type="spellEnd"/>
            <w:r w:rsidRPr="531AB1A1">
              <w:rPr>
                <w:sz w:val="20"/>
                <w:szCs w:val="20"/>
              </w:rPr>
              <w:t xml:space="preserve"> Paulo", </w:t>
            </w:r>
            <w:proofErr w:type="spellStart"/>
            <w:r w:rsidRPr="531AB1A1">
              <w:rPr>
                <w:sz w:val="20"/>
                <w:szCs w:val="20"/>
              </w:rPr>
              <w:t>Bairo</w:t>
            </w:r>
            <w:proofErr w:type="spellEnd"/>
            <w:r w:rsidRPr="531AB1A1">
              <w:rPr>
                <w:sz w:val="20"/>
                <w:szCs w:val="20"/>
              </w:rPr>
              <w:t xml:space="preserve">:"Cidade São Mateus", Rua: " Av. Maria </w:t>
            </w:r>
            <w:proofErr w:type="spellStart"/>
            <w:r w:rsidRPr="531AB1A1">
              <w:rPr>
                <w:sz w:val="20"/>
                <w:szCs w:val="20"/>
              </w:rPr>
              <w:t>Cursi</w:t>
            </w:r>
            <w:proofErr w:type="spellEnd"/>
            <w:r w:rsidRPr="531AB1A1">
              <w:rPr>
                <w:sz w:val="20"/>
                <w:szCs w:val="20"/>
              </w:rPr>
              <w:t>"</w:t>
            </w:r>
          </w:p>
        </w:tc>
        <w:tc>
          <w:tcPr>
            <w:tcW w:w="1148" w:type="dxa"/>
            <w:tcBorders>
              <w:top w:val="nil"/>
              <w:left w:val="nil"/>
              <w:bottom w:val="single" w:sz="4" w:space="0" w:color="auto"/>
              <w:right w:val="single" w:sz="4" w:space="0" w:color="auto"/>
            </w:tcBorders>
            <w:shd w:val="clear" w:color="auto" w:fill="auto"/>
            <w:vAlign w:val="center"/>
            <w:hideMark/>
          </w:tcPr>
          <w:p w14:paraId="66C0B2CE" w14:textId="01C1D786" w:rsidR="006129F8" w:rsidRPr="006129F8" w:rsidRDefault="531AB1A1" w:rsidP="008050BE">
            <w:pPr>
              <w:suppressAutoHyphens w:val="0"/>
              <w:jc w:val="center"/>
              <w:rPr>
                <w:sz w:val="20"/>
                <w:szCs w:val="20"/>
                <w:lang w:eastAsia="pt-BR"/>
              </w:rPr>
            </w:pPr>
            <w:r w:rsidRPr="531AB1A1">
              <w:rPr>
                <w:sz w:val="20"/>
                <w:szCs w:val="20"/>
              </w:rPr>
              <w:t>O sistema procura por reclamações da mesma categoria na região e exibe para o usuário.</w:t>
            </w:r>
          </w:p>
        </w:tc>
        <w:tc>
          <w:tcPr>
            <w:tcW w:w="1113" w:type="dxa"/>
            <w:tcBorders>
              <w:top w:val="nil"/>
              <w:left w:val="nil"/>
              <w:bottom w:val="single" w:sz="4" w:space="0" w:color="auto"/>
              <w:right w:val="single" w:sz="4" w:space="0" w:color="auto"/>
            </w:tcBorders>
            <w:shd w:val="clear" w:color="auto" w:fill="auto"/>
            <w:vAlign w:val="center"/>
            <w:hideMark/>
          </w:tcPr>
          <w:p w14:paraId="09986BBF" w14:textId="77777777" w:rsidR="006129F8" w:rsidRPr="006129F8" w:rsidRDefault="531AB1A1" w:rsidP="008050BE">
            <w:pPr>
              <w:suppressAutoHyphens w:val="0"/>
              <w:jc w:val="center"/>
              <w:rPr>
                <w:sz w:val="20"/>
                <w:szCs w:val="20"/>
                <w:lang w:eastAsia="pt-BR"/>
              </w:rPr>
            </w:pPr>
            <w:r w:rsidRPr="531AB1A1">
              <w:rPr>
                <w:sz w:val="20"/>
                <w:szCs w:val="20"/>
              </w:rPr>
              <w:t>28/out</w:t>
            </w:r>
          </w:p>
        </w:tc>
        <w:tc>
          <w:tcPr>
            <w:tcW w:w="1153" w:type="dxa"/>
            <w:tcBorders>
              <w:top w:val="nil"/>
              <w:left w:val="nil"/>
              <w:bottom w:val="single" w:sz="4" w:space="0" w:color="auto"/>
              <w:right w:val="single" w:sz="4" w:space="0" w:color="auto"/>
            </w:tcBorders>
            <w:shd w:val="clear" w:color="auto" w:fill="auto"/>
            <w:vAlign w:val="center"/>
            <w:hideMark/>
          </w:tcPr>
          <w:p w14:paraId="376A28DF" w14:textId="77777777" w:rsidR="006129F8" w:rsidRPr="006129F8" w:rsidRDefault="531AB1A1" w:rsidP="008050BE">
            <w:pPr>
              <w:suppressAutoHyphens w:val="0"/>
              <w:jc w:val="center"/>
              <w:rPr>
                <w:sz w:val="20"/>
                <w:szCs w:val="20"/>
                <w:lang w:eastAsia="pt-BR"/>
              </w:rPr>
            </w:pPr>
            <w:r w:rsidRPr="531AB1A1">
              <w:rPr>
                <w:sz w:val="20"/>
                <w:szCs w:val="20"/>
              </w:rPr>
              <w:t>OK-Sucesso</w:t>
            </w:r>
          </w:p>
        </w:tc>
        <w:tc>
          <w:tcPr>
            <w:tcW w:w="1428" w:type="dxa"/>
            <w:tcBorders>
              <w:top w:val="nil"/>
              <w:left w:val="nil"/>
              <w:bottom w:val="single" w:sz="4" w:space="0" w:color="auto"/>
              <w:right w:val="single" w:sz="4" w:space="0" w:color="auto"/>
            </w:tcBorders>
            <w:shd w:val="clear" w:color="auto" w:fill="auto"/>
            <w:vAlign w:val="center"/>
            <w:hideMark/>
          </w:tcPr>
          <w:p w14:paraId="7EAECC79" w14:textId="77777777" w:rsidR="006129F8" w:rsidRPr="006129F8" w:rsidRDefault="531AB1A1" w:rsidP="008050BE">
            <w:pPr>
              <w:suppressAutoHyphens w:val="0"/>
              <w:jc w:val="center"/>
              <w:rPr>
                <w:sz w:val="20"/>
                <w:szCs w:val="20"/>
                <w:lang w:eastAsia="pt-BR"/>
              </w:rPr>
            </w:pPr>
            <w:r w:rsidRPr="531AB1A1">
              <w:rPr>
                <w:sz w:val="20"/>
                <w:szCs w:val="20"/>
              </w:rPr>
              <w:t> </w:t>
            </w:r>
          </w:p>
        </w:tc>
        <w:tc>
          <w:tcPr>
            <w:tcW w:w="2373" w:type="dxa"/>
            <w:vAlign w:val="center"/>
            <w:hideMark/>
          </w:tcPr>
          <w:p w14:paraId="12E73984" w14:textId="77777777" w:rsidR="006129F8" w:rsidRPr="006129F8" w:rsidRDefault="006129F8" w:rsidP="008050BE">
            <w:pPr>
              <w:suppressAutoHyphens w:val="0"/>
              <w:rPr>
                <w:sz w:val="20"/>
                <w:szCs w:val="20"/>
                <w:lang w:eastAsia="pt-BR"/>
              </w:rPr>
            </w:pPr>
          </w:p>
        </w:tc>
      </w:tr>
      <w:tr w:rsidR="006129F8" w:rsidRPr="006129F8" w14:paraId="7A40F2BF" w14:textId="77777777" w:rsidTr="531AB1A1">
        <w:trPr>
          <w:trHeight w:val="1584"/>
        </w:trPr>
        <w:tc>
          <w:tcPr>
            <w:tcW w:w="821" w:type="dxa"/>
            <w:tcBorders>
              <w:top w:val="nil"/>
              <w:left w:val="single" w:sz="4" w:space="0" w:color="auto"/>
              <w:bottom w:val="single" w:sz="4" w:space="0" w:color="auto"/>
              <w:right w:val="single" w:sz="4" w:space="0" w:color="auto"/>
            </w:tcBorders>
            <w:shd w:val="clear" w:color="auto" w:fill="auto"/>
            <w:vAlign w:val="center"/>
            <w:hideMark/>
          </w:tcPr>
          <w:p w14:paraId="5ED4DAB7" w14:textId="77777777" w:rsidR="006129F8" w:rsidRPr="006129F8" w:rsidRDefault="531AB1A1" w:rsidP="008050BE">
            <w:pPr>
              <w:suppressAutoHyphens w:val="0"/>
              <w:jc w:val="center"/>
              <w:rPr>
                <w:sz w:val="20"/>
                <w:szCs w:val="20"/>
                <w:lang w:eastAsia="pt-BR"/>
              </w:rPr>
            </w:pPr>
            <w:r w:rsidRPr="531AB1A1">
              <w:rPr>
                <w:sz w:val="20"/>
                <w:szCs w:val="20"/>
              </w:rPr>
              <w:t>1.4</w:t>
            </w:r>
          </w:p>
        </w:tc>
        <w:tc>
          <w:tcPr>
            <w:tcW w:w="1138" w:type="dxa"/>
            <w:tcBorders>
              <w:top w:val="nil"/>
              <w:left w:val="nil"/>
              <w:bottom w:val="single" w:sz="4" w:space="0" w:color="auto"/>
              <w:right w:val="single" w:sz="4" w:space="0" w:color="auto"/>
            </w:tcBorders>
            <w:shd w:val="clear" w:color="auto" w:fill="auto"/>
            <w:vAlign w:val="center"/>
            <w:hideMark/>
          </w:tcPr>
          <w:p w14:paraId="26D777B9" w14:textId="3C166A7F" w:rsidR="006129F8" w:rsidRPr="006129F8" w:rsidRDefault="531AB1A1" w:rsidP="008050BE">
            <w:pPr>
              <w:suppressAutoHyphens w:val="0"/>
              <w:jc w:val="center"/>
              <w:rPr>
                <w:sz w:val="20"/>
                <w:szCs w:val="20"/>
                <w:lang w:eastAsia="pt-BR"/>
              </w:rPr>
            </w:pPr>
            <w:r w:rsidRPr="531AB1A1">
              <w:rPr>
                <w:sz w:val="20"/>
                <w:szCs w:val="20"/>
              </w:rPr>
              <w:t>O usuário seleciona que quer prosseguir com a reclamação</w:t>
            </w:r>
          </w:p>
        </w:tc>
        <w:tc>
          <w:tcPr>
            <w:tcW w:w="2266" w:type="dxa"/>
            <w:tcBorders>
              <w:top w:val="nil"/>
              <w:left w:val="nil"/>
              <w:bottom w:val="nil"/>
              <w:right w:val="nil"/>
            </w:tcBorders>
            <w:shd w:val="clear" w:color="auto" w:fill="auto"/>
            <w:noWrap/>
            <w:vAlign w:val="bottom"/>
            <w:hideMark/>
          </w:tcPr>
          <w:p w14:paraId="3318B47F" w14:textId="77777777" w:rsidR="006129F8" w:rsidRPr="006129F8" w:rsidRDefault="006129F8" w:rsidP="008050BE">
            <w:pPr>
              <w:suppressAutoHyphens w:val="0"/>
              <w:jc w:val="center"/>
              <w:rPr>
                <w:sz w:val="20"/>
                <w:szCs w:val="20"/>
                <w:lang w:eastAsia="pt-BR"/>
              </w:rPr>
            </w:pPr>
          </w:p>
        </w:tc>
        <w:tc>
          <w:tcPr>
            <w:tcW w:w="1148" w:type="dxa"/>
            <w:tcBorders>
              <w:top w:val="nil"/>
              <w:left w:val="single" w:sz="4" w:space="0" w:color="auto"/>
              <w:bottom w:val="single" w:sz="4" w:space="0" w:color="auto"/>
              <w:right w:val="single" w:sz="4" w:space="0" w:color="auto"/>
            </w:tcBorders>
            <w:shd w:val="clear" w:color="auto" w:fill="auto"/>
            <w:vAlign w:val="center"/>
            <w:hideMark/>
          </w:tcPr>
          <w:p w14:paraId="55D14021" w14:textId="77777777" w:rsidR="006129F8" w:rsidRPr="006129F8" w:rsidRDefault="531AB1A1" w:rsidP="008050BE">
            <w:pPr>
              <w:suppressAutoHyphens w:val="0"/>
              <w:jc w:val="center"/>
              <w:rPr>
                <w:sz w:val="20"/>
                <w:szCs w:val="20"/>
                <w:lang w:eastAsia="pt-BR"/>
              </w:rPr>
            </w:pPr>
            <w:r w:rsidRPr="531AB1A1">
              <w:rPr>
                <w:sz w:val="20"/>
                <w:szCs w:val="20"/>
              </w:rPr>
              <w:t>O sistema salva a reclamação.</w:t>
            </w:r>
          </w:p>
        </w:tc>
        <w:tc>
          <w:tcPr>
            <w:tcW w:w="1113" w:type="dxa"/>
            <w:tcBorders>
              <w:top w:val="nil"/>
              <w:left w:val="nil"/>
              <w:bottom w:val="single" w:sz="4" w:space="0" w:color="auto"/>
              <w:right w:val="single" w:sz="4" w:space="0" w:color="auto"/>
            </w:tcBorders>
            <w:shd w:val="clear" w:color="auto" w:fill="auto"/>
            <w:vAlign w:val="center"/>
            <w:hideMark/>
          </w:tcPr>
          <w:p w14:paraId="57962394" w14:textId="77777777" w:rsidR="006129F8" w:rsidRPr="006129F8" w:rsidRDefault="531AB1A1" w:rsidP="008050BE">
            <w:pPr>
              <w:suppressAutoHyphens w:val="0"/>
              <w:jc w:val="center"/>
              <w:rPr>
                <w:sz w:val="20"/>
                <w:szCs w:val="20"/>
                <w:lang w:eastAsia="pt-BR"/>
              </w:rPr>
            </w:pPr>
            <w:r w:rsidRPr="531AB1A1">
              <w:rPr>
                <w:sz w:val="20"/>
                <w:szCs w:val="20"/>
              </w:rPr>
              <w:t>28/out</w:t>
            </w:r>
          </w:p>
        </w:tc>
        <w:tc>
          <w:tcPr>
            <w:tcW w:w="1153" w:type="dxa"/>
            <w:tcBorders>
              <w:top w:val="nil"/>
              <w:left w:val="nil"/>
              <w:bottom w:val="single" w:sz="4" w:space="0" w:color="auto"/>
              <w:right w:val="single" w:sz="4" w:space="0" w:color="auto"/>
            </w:tcBorders>
            <w:shd w:val="clear" w:color="auto" w:fill="auto"/>
            <w:vAlign w:val="center"/>
            <w:hideMark/>
          </w:tcPr>
          <w:p w14:paraId="35DFCCB1" w14:textId="77777777" w:rsidR="006129F8" w:rsidRPr="006129F8" w:rsidRDefault="531AB1A1" w:rsidP="008050BE">
            <w:pPr>
              <w:suppressAutoHyphens w:val="0"/>
              <w:jc w:val="center"/>
              <w:rPr>
                <w:sz w:val="20"/>
                <w:szCs w:val="20"/>
                <w:lang w:eastAsia="pt-BR"/>
              </w:rPr>
            </w:pPr>
            <w:r w:rsidRPr="531AB1A1">
              <w:rPr>
                <w:sz w:val="20"/>
                <w:szCs w:val="20"/>
              </w:rPr>
              <w:t>OK-Sucesso</w:t>
            </w:r>
          </w:p>
        </w:tc>
        <w:tc>
          <w:tcPr>
            <w:tcW w:w="1428" w:type="dxa"/>
            <w:tcBorders>
              <w:top w:val="nil"/>
              <w:left w:val="nil"/>
              <w:bottom w:val="single" w:sz="4" w:space="0" w:color="auto"/>
              <w:right w:val="single" w:sz="4" w:space="0" w:color="auto"/>
            </w:tcBorders>
            <w:shd w:val="clear" w:color="auto" w:fill="auto"/>
            <w:vAlign w:val="center"/>
            <w:hideMark/>
          </w:tcPr>
          <w:p w14:paraId="65BC79AA" w14:textId="77777777" w:rsidR="006129F8" w:rsidRPr="006129F8" w:rsidRDefault="531AB1A1" w:rsidP="008050BE">
            <w:pPr>
              <w:suppressAutoHyphens w:val="0"/>
              <w:jc w:val="center"/>
              <w:rPr>
                <w:sz w:val="20"/>
                <w:szCs w:val="20"/>
                <w:lang w:eastAsia="pt-BR"/>
              </w:rPr>
            </w:pPr>
            <w:r w:rsidRPr="531AB1A1">
              <w:rPr>
                <w:sz w:val="20"/>
                <w:szCs w:val="20"/>
              </w:rPr>
              <w:t> </w:t>
            </w:r>
          </w:p>
        </w:tc>
        <w:tc>
          <w:tcPr>
            <w:tcW w:w="2373" w:type="dxa"/>
            <w:vAlign w:val="center"/>
            <w:hideMark/>
          </w:tcPr>
          <w:p w14:paraId="0A946705" w14:textId="77777777" w:rsidR="006129F8" w:rsidRPr="006129F8" w:rsidRDefault="006129F8" w:rsidP="008050BE">
            <w:pPr>
              <w:suppressAutoHyphens w:val="0"/>
              <w:rPr>
                <w:sz w:val="20"/>
                <w:szCs w:val="20"/>
                <w:lang w:eastAsia="pt-BR"/>
              </w:rPr>
            </w:pPr>
          </w:p>
        </w:tc>
      </w:tr>
      <w:tr w:rsidR="006129F8" w:rsidRPr="006129F8" w14:paraId="2751924B" w14:textId="77777777" w:rsidTr="531AB1A1">
        <w:trPr>
          <w:trHeight w:val="288"/>
        </w:trPr>
        <w:tc>
          <w:tcPr>
            <w:tcW w:w="9067" w:type="dxa"/>
            <w:gridSpan w:val="7"/>
            <w:tcBorders>
              <w:top w:val="single" w:sz="4" w:space="0" w:color="auto"/>
              <w:left w:val="single" w:sz="4" w:space="0" w:color="auto"/>
              <w:bottom w:val="single" w:sz="4" w:space="0" w:color="auto"/>
              <w:right w:val="single" w:sz="4" w:space="0" w:color="000000" w:themeColor="text1"/>
            </w:tcBorders>
            <w:shd w:val="clear" w:color="auto" w:fill="FFFF99"/>
            <w:vAlign w:val="center"/>
            <w:hideMark/>
          </w:tcPr>
          <w:p w14:paraId="28AD719D" w14:textId="7F8994AD" w:rsidR="006129F8" w:rsidRPr="006129F8" w:rsidRDefault="531AB1A1" w:rsidP="008050BE">
            <w:pPr>
              <w:suppressAutoHyphens w:val="0"/>
              <w:rPr>
                <w:rFonts w:ascii="Tahoma" w:hAnsi="Tahoma" w:cs="Tahoma"/>
                <w:b/>
                <w:bCs/>
                <w:color w:val="FF0000"/>
                <w:sz w:val="20"/>
                <w:szCs w:val="20"/>
                <w:lang w:eastAsia="pt-BR"/>
              </w:rPr>
            </w:pPr>
            <w:r w:rsidRPr="531AB1A1">
              <w:rPr>
                <w:rFonts w:ascii="Tahoma" w:hAnsi="Tahoma" w:cs="Tahoma"/>
                <w:b/>
                <w:bCs/>
                <w:color w:val="FF0000"/>
                <w:sz w:val="20"/>
                <w:szCs w:val="20"/>
              </w:rPr>
              <w:t xml:space="preserve">Fluxo </w:t>
            </w:r>
            <w:proofErr w:type="gramStart"/>
            <w:r w:rsidRPr="531AB1A1">
              <w:rPr>
                <w:rFonts w:ascii="Tahoma" w:hAnsi="Tahoma" w:cs="Tahoma"/>
                <w:b/>
                <w:bCs/>
                <w:color w:val="FF0000"/>
                <w:sz w:val="20"/>
                <w:szCs w:val="20"/>
              </w:rPr>
              <w:t>Alternativo  -</w:t>
            </w:r>
            <w:proofErr w:type="gramEnd"/>
            <w:r w:rsidRPr="531AB1A1">
              <w:rPr>
                <w:rFonts w:ascii="Tahoma" w:hAnsi="Tahoma" w:cs="Tahoma"/>
                <w:b/>
                <w:bCs/>
                <w:color w:val="FF0000"/>
                <w:sz w:val="20"/>
                <w:szCs w:val="20"/>
              </w:rPr>
              <w:t xml:space="preserve"> Usuário </w:t>
            </w:r>
            <w:proofErr w:type="spellStart"/>
            <w:r w:rsidRPr="531AB1A1">
              <w:rPr>
                <w:rFonts w:ascii="Tahoma" w:hAnsi="Tahoma" w:cs="Tahoma"/>
                <w:b/>
                <w:bCs/>
                <w:color w:val="FF0000"/>
                <w:sz w:val="20"/>
                <w:szCs w:val="20"/>
              </w:rPr>
              <w:t>ve</w:t>
            </w:r>
            <w:proofErr w:type="spellEnd"/>
            <w:r w:rsidRPr="531AB1A1">
              <w:rPr>
                <w:rFonts w:ascii="Tahoma" w:hAnsi="Tahoma" w:cs="Tahoma"/>
                <w:b/>
                <w:bCs/>
                <w:color w:val="FF0000"/>
                <w:sz w:val="20"/>
                <w:szCs w:val="20"/>
              </w:rPr>
              <w:t xml:space="preserve"> que reclamação para o problema já existe</w:t>
            </w:r>
          </w:p>
        </w:tc>
        <w:tc>
          <w:tcPr>
            <w:tcW w:w="2373" w:type="dxa"/>
            <w:vAlign w:val="center"/>
            <w:hideMark/>
          </w:tcPr>
          <w:p w14:paraId="20EC60FD" w14:textId="77777777" w:rsidR="006129F8" w:rsidRPr="006129F8" w:rsidRDefault="006129F8" w:rsidP="008050BE">
            <w:pPr>
              <w:suppressAutoHyphens w:val="0"/>
              <w:rPr>
                <w:sz w:val="20"/>
                <w:szCs w:val="20"/>
                <w:lang w:eastAsia="pt-BR"/>
              </w:rPr>
            </w:pPr>
          </w:p>
        </w:tc>
      </w:tr>
      <w:tr w:rsidR="006129F8" w:rsidRPr="006129F8" w14:paraId="50682EA8" w14:textId="77777777" w:rsidTr="531AB1A1">
        <w:trPr>
          <w:trHeight w:val="552"/>
        </w:trPr>
        <w:tc>
          <w:tcPr>
            <w:tcW w:w="821" w:type="dxa"/>
            <w:vMerge w:val="restart"/>
            <w:tcBorders>
              <w:top w:val="nil"/>
              <w:left w:val="single" w:sz="4" w:space="0" w:color="auto"/>
              <w:bottom w:val="single" w:sz="4" w:space="0" w:color="auto"/>
              <w:right w:val="single" w:sz="4" w:space="0" w:color="auto"/>
            </w:tcBorders>
            <w:shd w:val="clear" w:color="auto" w:fill="CCFFFF"/>
            <w:vAlign w:val="center"/>
            <w:hideMark/>
          </w:tcPr>
          <w:p w14:paraId="7F660C8D" w14:textId="77777777" w:rsidR="006129F8" w:rsidRPr="006129F8" w:rsidRDefault="531AB1A1" w:rsidP="008050BE">
            <w:pPr>
              <w:suppressAutoHyphens w:val="0"/>
              <w:jc w:val="center"/>
              <w:rPr>
                <w:rFonts w:ascii="Tahoma" w:hAnsi="Tahoma" w:cs="Tahoma"/>
                <w:b/>
                <w:bCs/>
                <w:sz w:val="20"/>
                <w:szCs w:val="20"/>
                <w:lang w:eastAsia="pt-BR"/>
              </w:rPr>
            </w:pPr>
            <w:r w:rsidRPr="531AB1A1">
              <w:rPr>
                <w:rFonts w:ascii="Tahoma" w:hAnsi="Tahoma" w:cs="Tahoma"/>
                <w:b/>
                <w:bCs/>
                <w:sz w:val="20"/>
                <w:szCs w:val="20"/>
              </w:rPr>
              <w:t>ID</w:t>
            </w:r>
          </w:p>
        </w:tc>
        <w:tc>
          <w:tcPr>
            <w:tcW w:w="1138"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08FC7E1A" w14:textId="77777777" w:rsidR="006129F8" w:rsidRPr="006129F8" w:rsidRDefault="531AB1A1" w:rsidP="008050BE">
            <w:pPr>
              <w:suppressAutoHyphens w:val="0"/>
              <w:jc w:val="center"/>
              <w:rPr>
                <w:rFonts w:ascii="Tahoma" w:hAnsi="Tahoma" w:cs="Tahoma"/>
                <w:b/>
                <w:bCs/>
                <w:sz w:val="20"/>
                <w:szCs w:val="20"/>
                <w:lang w:eastAsia="pt-BR"/>
              </w:rPr>
            </w:pPr>
            <w:r w:rsidRPr="531AB1A1">
              <w:rPr>
                <w:rFonts w:ascii="Tahoma" w:hAnsi="Tahoma" w:cs="Tahoma"/>
                <w:b/>
                <w:bCs/>
                <w:sz w:val="20"/>
                <w:szCs w:val="20"/>
              </w:rPr>
              <w:t>Passos para Execução</w:t>
            </w:r>
          </w:p>
        </w:tc>
        <w:tc>
          <w:tcPr>
            <w:tcW w:w="2266"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597E6F1B" w14:textId="77777777" w:rsidR="006129F8" w:rsidRPr="006129F8" w:rsidRDefault="531AB1A1" w:rsidP="008050BE">
            <w:pPr>
              <w:suppressAutoHyphens w:val="0"/>
              <w:jc w:val="center"/>
              <w:rPr>
                <w:rFonts w:ascii="Tahoma" w:hAnsi="Tahoma" w:cs="Tahoma"/>
                <w:b/>
                <w:bCs/>
                <w:sz w:val="20"/>
                <w:szCs w:val="20"/>
                <w:lang w:eastAsia="pt-BR"/>
              </w:rPr>
            </w:pPr>
            <w:r w:rsidRPr="531AB1A1">
              <w:rPr>
                <w:rFonts w:ascii="Tahoma" w:hAnsi="Tahoma" w:cs="Tahoma"/>
                <w:b/>
                <w:bCs/>
                <w:sz w:val="20"/>
                <w:szCs w:val="20"/>
              </w:rPr>
              <w:t>Dados de Entrada</w:t>
            </w:r>
          </w:p>
        </w:tc>
        <w:tc>
          <w:tcPr>
            <w:tcW w:w="1148"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62793978" w14:textId="77777777" w:rsidR="006129F8" w:rsidRPr="006129F8" w:rsidRDefault="531AB1A1" w:rsidP="008050BE">
            <w:pPr>
              <w:suppressAutoHyphens w:val="0"/>
              <w:jc w:val="center"/>
              <w:rPr>
                <w:rFonts w:ascii="Tahoma" w:hAnsi="Tahoma" w:cs="Tahoma"/>
                <w:b/>
                <w:bCs/>
                <w:sz w:val="20"/>
                <w:szCs w:val="20"/>
                <w:lang w:eastAsia="pt-BR"/>
              </w:rPr>
            </w:pPr>
            <w:r w:rsidRPr="531AB1A1">
              <w:rPr>
                <w:rFonts w:ascii="Tahoma" w:hAnsi="Tahoma" w:cs="Tahoma"/>
                <w:b/>
                <w:bCs/>
                <w:sz w:val="20"/>
                <w:szCs w:val="20"/>
              </w:rPr>
              <w:t>Resultado Esperado</w:t>
            </w:r>
          </w:p>
        </w:tc>
        <w:tc>
          <w:tcPr>
            <w:tcW w:w="1113" w:type="dxa"/>
            <w:vMerge w:val="restart"/>
            <w:tcBorders>
              <w:top w:val="nil"/>
              <w:left w:val="single" w:sz="4" w:space="0" w:color="auto"/>
              <w:bottom w:val="single" w:sz="4" w:space="0" w:color="auto"/>
              <w:right w:val="single" w:sz="4" w:space="0" w:color="auto"/>
            </w:tcBorders>
            <w:shd w:val="clear" w:color="auto" w:fill="CCFFFF"/>
            <w:vAlign w:val="center"/>
            <w:hideMark/>
          </w:tcPr>
          <w:p w14:paraId="5F9EA88D" w14:textId="77777777" w:rsidR="006129F8" w:rsidRPr="006129F8" w:rsidRDefault="531AB1A1" w:rsidP="008050BE">
            <w:pPr>
              <w:suppressAutoHyphens w:val="0"/>
              <w:jc w:val="center"/>
              <w:rPr>
                <w:rFonts w:ascii="Tahoma" w:hAnsi="Tahoma" w:cs="Tahoma"/>
                <w:b/>
                <w:bCs/>
                <w:sz w:val="20"/>
                <w:szCs w:val="20"/>
                <w:lang w:eastAsia="pt-BR"/>
              </w:rPr>
            </w:pPr>
            <w:r w:rsidRPr="531AB1A1">
              <w:rPr>
                <w:rFonts w:ascii="Tahoma" w:hAnsi="Tahoma" w:cs="Tahoma"/>
                <w:b/>
                <w:bCs/>
                <w:sz w:val="20"/>
                <w:szCs w:val="20"/>
              </w:rPr>
              <w:t>Data Execução</w:t>
            </w:r>
          </w:p>
        </w:tc>
        <w:tc>
          <w:tcPr>
            <w:tcW w:w="1153" w:type="dxa"/>
            <w:vMerge w:val="restart"/>
            <w:tcBorders>
              <w:top w:val="nil"/>
              <w:left w:val="single" w:sz="4" w:space="0" w:color="auto"/>
              <w:bottom w:val="single" w:sz="4" w:space="0" w:color="auto"/>
              <w:right w:val="single" w:sz="4" w:space="0" w:color="auto"/>
            </w:tcBorders>
            <w:shd w:val="clear" w:color="auto" w:fill="CCFFFF"/>
            <w:vAlign w:val="center"/>
            <w:hideMark/>
          </w:tcPr>
          <w:p w14:paraId="64B52201" w14:textId="77777777" w:rsidR="006129F8" w:rsidRPr="006129F8" w:rsidRDefault="531AB1A1" w:rsidP="008050BE">
            <w:pPr>
              <w:suppressAutoHyphens w:val="0"/>
              <w:jc w:val="center"/>
              <w:rPr>
                <w:rFonts w:ascii="Tahoma" w:hAnsi="Tahoma" w:cs="Tahoma"/>
                <w:b/>
                <w:bCs/>
                <w:sz w:val="20"/>
                <w:szCs w:val="20"/>
                <w:lang w:eastAsia="pt-BR"/>
              </w:rPr>
            </w:pPr>
            <w:r w:rsidRPr="531AB1A1">
              <w:rPr>
                <w:rFonts w:ascii="Tahoma" w:hAnsi="Tahoma" w:cs="Tahoma"/>
                <w:b/>
                <w:bCs/>
                <w:sz w:val="20"/>
                <w:szCs w:val="20"/>
              </w:rPr>
              <w:t>Resultado Verificado</w:t>
            </w:r>
          </w:p>
        </w:tc>
        <w:tc>
          <w:tcPr>
            <w:tcW w:w="1428" w:type="dxa"/>
            <w:vMerge w:val="restart"/>
            <w:tcBorders>
              <w:top w:val="nil"/>
              <w:left w:val="single" w:sz="4" w:space="0" w:color="auto"/>
              <w:bottom w:val="single" w:sz="4" w:space="0" w:color="auto"/>
              <w:right w:val="single" w:sz="4" w:space="0" w:color="auto"/>
            </w:tcBorders>
            <w:shd w:val="clear" w:color="auto" w:fill="CCFFFF"/>
            <w:vAlign w:val="center"/>
            <w:hideMark/>
          </w:tcPr>
          <w:p w14:paraId="13E67913" w14:textId="77777777" w:rsidR="006129F8" w:rsidRPr="006129F8" w:rsidRDefault="531AB1A1" w:rsidP="008050BE">
            <w:pPr>
              <w:suppressAutoHyphens w:val="0"/>
              <w:jc w:val="center"/>
              <w:rPr>
                <w:rFonts w:ascii="Tahoma" w:hAnsi="Tahoma" w:cs="Tahoma"/>
                <w:b/>
                <w:bCs/>
                <w:sz w:val="20"/>
                <w:szCs w:val="20"/>
                <w:lang w:eastAsia="pt-BR"/>
              </w:rPr>
            </w:pPr>
            <w:r w:rsidRPr="531AB1A1">
              <w:rPr>
                <w:rFonts w:ascii="Tahoma" w:hAnsi="Tahoma" w:cs="Tahoma"/>
                <w:b/>
                <w:bCs/>
                <w:sz w:val="20"/>
                <w:szCs w:val="20"/>
              </w:rPr>
              <w:t>Observações</w:t>
            </w:r>
          </w:p>
        </w:tc>
        <w:tc>
          <w:tcPr>
            <w:tcW w:w="2373" w:type="dxa"/>
            <w:vAlign w:val="center"/>
            <w:hideMark/>
          </w:tcPr>
          <w:p w14:paraId="0BBF9949" w14:textId="77777777" w:rsidR="006129F8" w:rsidRPr="006129F8" w:rsidRDefault="006129F8" w:rsidP="008050BE">
            <w:pPr>
              <w:suppressAutoHyphens w:val="0"/>
              <w:rPr>
                <w:sz w:val="20"/>
                <w:szCs w:val="20"/>
                <w:lang w:eastAsia="pt-BR"/>
              </w:rPr>
            </w:pPr>
          </w:p>
        </w:tc>
      </w:tr>
      <w:tr w:rsidR="006129F8" w:rsidRPr="006129F8" w14:paraId="0EFFB4C4" w14:textId="77777777" w:rsidTr="531AB1A1">
        <w:trPr>
          <w:trHeight w:val="288"/>
        </w:trPr>
        <w:tc>
          <w:tcPr>
            <w:tcW w:w="821" w:type="dxa"/>
            <w:vMerge/>
            <w:vAlign w:val="center"/>
            <w:hideMark/>
          </w:tcPr>
          <w:p w14:paraId="47D2B228" w14:textId="77777777" w:rsidR="006129F8" w:rsidRPr="006129F8" w:rsidRDefault="006129F8" w:rsidP="008050BE">
            <w:pPr>
              <w:suppressAutoHyphens w:val="0"/>
              <w:rPr>
                <w:rFonts w:ascii="Tahoma" w:hAnsi="Tahoma" w:cs="Tahoma"/>
                <w:b/>
                <w:bCs/>
                <w:sz w:val="20"/>
                <w:szCs w:val="20"/>
                <w:lang w:eastAsia="pt-BR"/>
              </w:rPr>
            </w:pPr>
          </w:p>
        </w:tc>
        <w:tc>
          <w:tcPr>
            <w:tcW w:w="1138" w:type="dxa"/>
            <w:vMerge/>
            <w:vAlign w:val="center"/>
            <w:hideMark/>
          </w:tcPr>
          <w:p w14:paraId="79097B2D" w14:textId="77777777" w:rsidR="006129F8" w:rsidRPr="006129F8" w:rsidRDefault="006129F8" w:rsidP="008050BE">
            <w:pPr>
              <w:suppressAutoHyphens w:val="0"/>
              <w:rPr>
                <w:rFonts w:ascii="Tahoma" w:hAnsi="Tahoma" w:cs="Tahoma"/>
                <w:b/>
                <w:bCs/>
                <w:sz w:val="20"/>
                <w:szCs w:val="20"/>
                <w:lang w:eastAsia="pt-BR"/>
              </w:rPr>
            </w:pPr>
          </w:p>
        </w:tc>
        <w:tc>
          <w:tcPr>
            <w:tcW w:w="2266" w:type="dxa"/>
            <w:vMerge/>
            <w:vAlign w:val="center"/>
            <w:hideMark/>
          </w:tcPr>
          <w:p w14:paraId="7BC75498" w14:textId="77777777" w:rsidR="006129F8" w:rsidRPr="006129F8" w:rsidRDefault="006129F8" w:rsidP="008050BE">
            <w:pPr>
              <w:suppressAutoHyphens w:val="0"/>
              <w:rPr>
                <w:rFonts w:ascii="Tahoma" w:hAnsi="Tahoma" w:cs="Tahoma"/>
                <w:b/>
                <w:bCs/>
                <w:sz w:val="20"/>
                <w:szCs w:val="20"/>
                <w:lang w:eastAsia="pt-BR"/>
              </w:rPr>
            </w:pPr>
          </w:p>
        </w:tc>
        <w:tc>
          <w:tcPr>
            <w:tcW w:w="1148" w:type="dxa"/>
            <w:vMerge/>
            <w:vAlign w:val="center"/>
            <w:hideMark/>
          </w:tcPr>
          <w:p w14:paraId="2905571D" w14:textId="77777777" w:rsidR="006129F8" w:rsidRPr="006129F8" w:rsidRDefault="006129F8" w:rsidP="008050BE">
            <w:pPr>
              <w:suppressAutoHyphens w:val="0"/>
              <w:rPr>
                <w:rFonts w:ascii="Tahoma" w:hAnsi="Tahoma" w:cs="Tahoma"/>
                <w:b/>
                <w:bCs/>
                <w:sz w:val="20"/>
                <w:szCs w:val="20"/>
                <w:lang w:eastAsia="pt-BR"/>
              </w:rPr>
            </w:pPr>
          </w:p>
        </w:tc>
        <w:tc>
          <w:tcPr>
            <w:tcW w:w="1113" w:type="dxa"/>
            <w:vMerge/>
            <w:vAlign w:val="center"/>
            <w:hideMark/>
          </w:tcPr>
          <w:p w14:paraId="4CEBABCE" w14:textId="77777777" w:rsidR="006129F8" w:rsidRPr="006129F8" w:rsidRDefault="006129F8" w:rsidP="008050BE">
            <w:pPr>
              <w:suppressAutoHyphens w:val="0"/>
              <w:rPr>
                <w:rFonts w:ascii="Tahoma" w:hAnsi="Tahoma" w:cs="Tahoma"/>
                <w:b/>
                <w:bCs/>
                <w:sz w:val="20"/>
                <w:szCs w:val="20"/>
                <w:lang w:eastAsia="pt-BR"/>
              </w:rPr>
            </w:pPr>
          </w:p>
        </w:tc>
        <w:tc>
          <w:tcPr>
            <w:tcW w:w="1153" w:type="dxa"/>
            <w:vMerge/>
            <w:vAlign w:val="center"/>
            <w:hideMark/>
          </w:tcPr>
          <w:p w14:paraId="082AE77D" w14:textId="77777777" w:rsidR="006129F8" w:rsidRPr="006129F8" w:rsidRDefault="006129F8" w:rsidP="008050BE">
            <w:pPr>
              <w:suppressAutoHyphens w:val="0"/>
              <w:rPr>
                <w:rFonts w:ascii="Tahoma" w:hAnsi="Tahoma" w:cs="Tahoma"/>
                <w:b/>
                <w:bCs/>
                <w:sz w:val="20"/>
                <w:szCs w:val="20"/>
                <w:lang w:eastAsia="pt-BR"/>
              </w:rPr>
            </w:pPr>
          </w:p>
        </w:tc>
        <w:tc>
          <w:tcPr>
            <w:tcW w:w="1428" w:type="dxa"/>
            <w:vMerge/>
            <w:vAlign w:val="center"/>
            <w:hideMark/>
          </w:tcPr>
          <w:p w14:paraId="70FF5E3B" w14:textId="77777777" w:rsidR="006129F8" w:rsidRPr="006129F8" w:rsidRDefault="006129F8" w:rsidP="008050BE">
            <w:pPr>
              <w:suppressAutoHyphens w:val="0"/>
              <w:rPr>
                <w:rFonts w:ascii="Tahoma" w:hAnsi="Tahoma" w:cs="Tahoma"/>
                <w:b/>
                <w:bCs/>
                <w:sz w:val="20"/>
                <w:szCs w:val="20"/>
                <w:lang w:eastAsia="pt-BR"/>
              </w:rPr>
            </w:pPr>
          </w:p>
        </w:tc>
        <w:tc>
          <w:tcPr>
            <w:tcW w:w="2373" w:type="dxa"/>
            <w:tcBorders>
              <w:top w:val="nil"/>
              <w:left w:val="nil"/>
              <w:bottom w:val="nil"/>
              <w:right w:val="nil"/>
            </w:tcBorders>
            <w:shd w:val="clear" w:color="auto" w:fill="auto"/>
            <w:noWrap/>
            <w:vAlign w:val="bottom"/>
            <w:hideMark/>
          </w:tcPr>
          <w:p w14:paraId="0FCEE3A4" w14:textId="77777777" w:rsidR="006129F8" w:rsidRPr="006129F8" w:rsidRDefault="006129F8" w:rsidP="008050BE">
            <w:pPr>
              <w:suppressAutoHyphens w:val="0"/>
              <w:jc w:val="center"/>
              <w:rPr>
                <w:rFonts w:ascii="Tahoma" w:hAnsi="Tahoma" w:cs="Tahoma"/>
                <w:b/>
                <w:bCs/>
                <w:sz w:val="20"/>
                <w:szCs w:val="20"/>
                <w:lang w:eastAsia="pt-BR"/>
              </w:rPr>
            </w:pPr>
          </w:p>
        </w:tc>
      </w:tr>
      <w:tr w:rsidR="006129F8" w:rsidRPr="006129F8" w14:paraId="211E82B6" w14:textId="77777777" w:rsidTr="531AB1A1">
        <w:trPr>
          <w:trHeight w:val="2112"/>
        </w:trPr>
        <w:tc>
          <w:tcPr>
            <w:tcW w:w="821" w:type="dxa"/>
            <w:tcBorders>
              <w:top w:val="nil"/>
              <w:left w:val="single" w:sz="4" w:space="0" w:color="auto"/>
              <w:bottom w:val="single" w:sz="4" w:space="0" w:color="auto"/>
              <w:right w:val="single" w:sz="4" w:space="0" w:color="auto"/>
            </w:tcBorders>
            <w:shd w:val="clear" w:color="auto" w:fill="auto"/>
            <w:vAlign w:val="center"/>
            <w:hideMark/>
          </w:tcPr>
          <w:p w14:paraId="02C680CC" w14:textId="77777777" w:rsidR="006129F8" w:rsidRPr="006129F8" w:rsidRDefault="531AB1A1" w:rsidP="008050BE">
            <w:pPr>
              <w:suppressAutoHyphens w:val="0"/>
              <w:jc w:val="center"/>
              <w:rPr>
                <w:sz w:val="20"/>
                <w:szCs w:val="20"/>
                <w:lang w:eastAsia="pt-BR"/>
              </w:rPr>
            </w:pPr>
            <w:r w:rsidRPr="531AB1A1">
              <w:rPr>
                <w:sz w:val="20"/>
                <w:szCs w:val="20"/>
              </w:rPr>
              <w:lastRenderedPageBreak/>
              <w:t>1.1</w:t>
            </w:r>
          </w:p>
        </w:tc>
        <w:tc>
          <w:tcPr>
            <w:tcW w:w="1138" w:type="dxa"/>
            <w:tcBorders>
              <w:top w:val="nil"/>
              <w:left w:val="nil"/>
              <w:bottom w:val="single" w:sz="4" w:space="0" w:color="auto"/>
              <w:right w:val="single" w:sz="4" w:space="0" w:color="auto"/>
            </w:tcBorders>
            <w:shd w:val="clear" w:color="auto" w:fill="auto"/>
            <w:vAlign w:val="center"/>
            <w:hideMark/>
          </w:tcPr>
          <w:p w14:paraId="1447D16D" w14:textId="61EEE2C7" w:rsidR="006129F8" w:rsidRPr="006129F8" w:rsidRDefault="531AB1A1" w:rsidP="008050BE">
            <w:pPr>
              <w:suppressAutoHyphens w:val="0"/>
              <w:rPr>
                <w:sz w:val="20"/>
                <w:szCs w:val="20"/>
                <w:lang w:eastAsia="pt-BR"/>
              </w:rPr>
            </w:pPr>
            <w:r w:rsidRPr="531AB1A1">
              <w:rPr>
                <w:sz w:val="20"/>
                <w:szCs w:val="20"/>
              </w:rPr>
              <w:t>Usuário seleciona interagir com reclamação</w:t>
            </w:r>
          </w:p>
        </w:tc>
        <w:tc>
          <w:tcPr>
            <w:tcW w:w="2266" w:type="dxa"/>
            <w:tcBorders>
              <w:top w:val="nil"/>
              <w:left w:val="nil"/>
              <w:bottom w:val="single" w:sz="4" w:space="0" w:color="auto"/>
              <w:right w:val="single" w:sz="4" w:space="0" w:color="auto"/>
            </w:tcBorders>
            <w:shd w:val="clear" w:color="auto" w:fill="auto"/>
            <w:vAlign w:val="center"/>
            <w:hideMark/>
          </w:tcPr>
          <w:p w14:paraId="223A08BC" w14:textId="77777777" w:rsidR="006129F8" w:rsidRPr="006129F8" w:rsidRDefault="531AB1A1" w:rsidP="008050BE">
            <w:pPr>
              <w:suppressAutoHyphens w:val="0"/>
              <w:jc w:val="center"/>
              <w:rPr>
                <w:sz w:val="20"/>
                <w:szCs w:val="20"/>
                <w:lang w:eastAsia="pt-BR"/>
              </w:rPr>
            </w:pPr>
            <w:r w:rsidRPr="531AB1A1">
              <w:rPr>
                <w:sz w:val="20"/>
                <w:szCs w:val="20"/>
              </w:rPr>
              <w:t> </w:t>
            </w:r>
          </w:p>
        </w:tc>
        <w:tc>
          <w:tcPr>
            <w:tcW w:w="1148" w:type="dxa"/>
            <w:tcBorders>
              <w:top w:val="nil"/>
              <w:left w:val="nil"/>
              <w:bottom w:val="single" w:sz="4" w:space="0" w:color="auto"/>
              <w:right w:val="single" w:sz="4" w:space="0" w:color="auto"/>
            </w:tcBorders>
            <w:shd w:val="clear" w:color="auto" w:fill="auto"/>
            <w:vAlign w:val="center"/>
            <w:hideMark/>
          </w:tcPr>
          <w:p w14:paraId="276DDF60" w14:textId="33663FC5" w:rsidR="006129F8" w:rsidRPr="006129F8" w:rsidRDefault="531AB1A1" w:rsidP="008050BE">
            <w:pPr>
              <w:suppressAutoHyphens w:val="0"/>
              <w:rPr>
                <w:sz w:val="20"/>
                <w:szCs w:val="20"/>
                <w:lang w:eastAsia="pt-BR"/>
              </w:rPr>
            </w:pPr>
            <w:r w:rsidRPr="531AB1A1">
              <w:rPr>
                <w:sz w:val="20"/>
                <w:szCs w:val="20"/>
              </w:rPr>
              <w:t>O sistema abre os detalhes da reclamação para que o usuário possa interagir.</w:t>
            </w:r>
          </w:p>
        </w:tc>
        <w:tc>
          <w:tcPr>
            <w:tcW w:w="1113" w:type="dxa"/>
            <w:tcBorders>
              <w:top w:val="nil"/>
              <w:left w:val="nil"/>
              <w:bottom w:val="single" w:sz="4" w:space="0" w:color="auto"/>
              <w:right w:val="single" w:sz="4" w:space="0" w:color="auto"/>
            </w:tcBorders>
            <w:shd w:val="clear" w:color="auto" w:fill="auto"/>
            <w:vAlign w:val="center"/>
            <w:hideMark/>
          </w:tcPr>
          <w:p w14:paraId="3D1F3FDD" w14:textId="77777777" w:rsidR="006129F8" w:rsidRPr="006129F8" w:rsidRDefault="531AB1A1" w:rsidP="008050BE">
            <w:pPr>
              <w:suppressAutoHyphens w:val="0"/>
              <w:jc w:val="center"/>
              <w:rPr>
                <w:sz w:val="20"/>
                <w:szCs w:val="20"/>
                <w:lang w:eastAsia="pt-BR"/>
              </w:rPr>
            </w:pPr>
            <w:r w:rsidRPr="531AB1A1">
              <w:rPr>
                <w:sz w:val="20"/>
                <w:szCs w:val="20"/>
              </w:rPr>
              <w:t>29/out</w:t>
            </w:r>
          </w:p>
        </w:tc>
        <w:tc>
          <w:tcPr>
            <w:tcW w:w="1153" w:type="dxa"/>
            <w:tcBorders>
              <w:top w:val="nil"/>
              <w:left w:val="nil"/>
              <w:bottom w:val="single" w:sz="4" w:space="0" w:color="auto"/>
              <w:right w:val="single" w:sz="4" w:space="0" w:color="auto"/>
            </w:tcBorders>
            <w:shd w:val="clear" w:color="auto" w:fill="auto"/>
            <w:vAlign w:val="center"/>
            <w:hideMark/>
          </w:tcPr>
          <w:p w14:paraId="72E1E0E4" w14:textId="77777777" w:rsidR="006129F8" w:rsidRPr="006129F8" w:rsidRDefault="531AB1A1" w:rsidP="008050BE">
            <w:pPr>
              <w:suppressAutoHyphens w:val="0"/>
              <w:jc w:val="center"/>
              <w:rPr>
                <w:sz w:val="20"/>
                <w:szCs w:val="20"/>
                <w:lang w:eastAsia="pt-BR"/>
              </w:rPr>
            </w:pPr>
            <w:r w:rsidRPr="531AB1A1">
              <w:rPr>
                <w:sz w:val="20"/>
                <w:szCs w:val="20"/>
              </w:rPr>
              <w:t>OK-Sucesso</w:t>
            </w:r>
          </w:p>
        </w:tc>
        <w:tc>
          <w:tcPr>
            <w:tcW w:w="1428" w:type="dxa"/>
            <w:tcBorders>
              <w:top w:val="nil"/>
              <w:left w:val="nil"/>
              <w:bottom w:val="single" w:sz="4" w:space="0" w:color="auto"/>
              <w:right w:val="single" w:sz="4" w:space="0" w:color="auto"/>
            </w:tcBorders>
            <w:shd w:val="clear" w:color="auto" w:fill="auto"/>
            <w:vAlign w:val="center"/>
            <w:hideMark/>
          </w:tcPr>
          <w:p w14:paraId="5E7D8256" w14:textId="77777777" w:rsidR="006129F8" w:rsidRPr="006129F8" w:rsidRDefault="531AB1A1" w:rsidP="008050BE">
            <w:pPr>
              <w:suppressAutoHyphens w:val="0"/>
              <w:jc w:val="center"/>
              <w:rPr>
                <w:sz w:val="20"/>
                <w:szCs w:val="20"/>
                <w:lang w:eastAsia="pt-BR"/>
              </w:rPr>
            </w:pPr>
            <w:r w:rsidRPr="531AB1A1">
              <w:rPr>
                <w:sz w:val="20"/>
                <w:szCs w:val="20"/>
              </w:rPr>
              <w:t> </w:t>
            </w:r>
          </w:p>
        </w:tc>
        <w:tc>
          <w:tcPr>
            <w:tcW w:w="2373" w:type="dxa"/>
            <w:vAlign w:val="center"/>
            <w:hideMark/>
          </w:tcPr>
          <w:p w14:paraId="0FFE12A8" w14:textId="77777777" w:rsidR="006129F8" w:rsidRPr="006129F8" w:rsidRDefault="006129F8" w:rsidP="008050BE">
            <w:pPr>
              <w:suppressAutoHyphens w:val="0"/>
              <w:rPr>
                <w:sz w:val="20"/>
                <w:szCs w:val="20"/>
                <w:lang w:eastAsia="pt-BR"/>
              </w:rPr>
            </w:pPr>
          </w:p>
        </w:tc>
      </w:tr>
      <w:tr w:rsidR="006129F8" w:rsidRPr="006129F8" w14:paraId="496A11A2" w14:textId="77777777" w:rsidTr="531AB1A1">
        <w:trPr>
          <w:trHeight w:val="348"/>
        </w:trPr>
        <w:tc>
          <w:tcPr>
            <w:tcW w:w="9067" w:type="dxa"/>
            <w:gridSpan w:val="7"/>
            <w:tcBorders>
              <w:top w:val="single" w:sz="4" w:space="0" w:color="auto"/>
              <w:left w:val="single" w:sz="4" w:space="0" w:color="auto"/>
              <w:bottom w:val="single" w:sz="4" w:space="0" w:color="auto"/>
              <w:right w:val="single" w:sz="4" w:space="0" w:color="000000" w:themeColor="text1"/>
            </w:tcBorders>
            <w:shd w:val="clear" w:color="auto" w:fill="FFFF99"/>
            <w:vAlign w:val="center"/>
            <w:hideMark/>
          </w:tcPr>
          <w:p w14:paraId="2A894521" w14:textId="77777777" w:rsidR="006129F8" w:rsidRPr="006129F8" w:rsidRDefault="531AB1A1" w:rsidP="008050BE">
            <w:pPr>
              <w:suppressAutoHyphens w:val="0"/>
              <w:rPr>
                <w:rFonts w:ascii="Tahoma" w:hAnsi="Tahoma" w:cs="Tahoma"/>
                <w:b/>
                <w:bCs/>
                <w:color w:val="FF0000"/>
                <w:sz w:val="28"/>
                <w:szCs w:val="28"/>
                <w:lang w:eastAsia="pt-BR"/>
              </w:rPr>
            </w:pPr>
            <w:r w:rsidRPr="531AB1A1">
              <w:rPr>
                <w:rFonts w:ascii="Tahoma" w:hAnsi="Tahoma" w:cs="Tahoma"/>
                <w:b/>
                <w:bCs/>
                <w:color w:val="FF0000"/>
                <w:sz w:val="28"/>
                <w:szCs w:val="28"/>
              </w:rPr>
              <w:t>Requisitos Não funcionais</w:t>
            </w:r>
          </w:p>
        </w:tc>
        <w:tc>
          <w:tcPr>
            <w:tcW w:w="2373" w:type="dxa"/>
            <w:vAlign w:val="center"/>
            <w:hideMark/>
          </w:tcPr>
          <w:p w14:paraId="6F2DC1A0" w14:textId="2CAD8B80" w:rsidR="006129F8" w:rsidRPr="006129F8" w:rsidRDefault="006129F8" w:rsidP="008050BE">
            <w:pPr>
              <w:suppressAutoHyphens w:val="0"/>
              <w:rPr>
                <w:sz w:val="20"/>
                <w:szCs w:val="20"/>
                <w:lang w:eastAsia="pt-BR"/>
              </w:rPr>
            </w:pPr>
          </w:p>
        </w:tc>
      </w:tr>
    </w:tbl>
    <w:tbl>
      <w:tblPr>
        <w:tblpPr w:leftFromText="141" w:rightFromText="141" w:vertAnchor="text" w:horzAnchor="margin" w:tblpXSpec="center" w:tblpY="-2680"/>
        <w:tblW w:w="10440" w:type="dxa"/>
        <w:tblCellMar>
          <w:left w:w="70" w:type="dxa"/>
          <w:right w:w="70" w:type="dxa"/>
        </w:tblCellMar>
        <w:tblLook w:val="04A0" w:firstRow="1" w:lastRow="0" w:firstColumn="1" w:lastColumn="0" w:noHBand="0" w:noVBand="1"/>
      </w:tblPr>
      <w:tblGrid>
        <w:gridCol w:w="911"/>
        <w:gridCol w:w="1140"/>
        <w:gridCol w:w="2713"/>
        <w:gridCol w:w="1158"/>
        <w:gridCol w:w="1134"/>
        <w:gridCol w:w="1159"/>
        <w:gridCol w:w="2079"/>
        <w:gridCol w:w="146"/>
      </w:tblGrid>
      <w:tr w:rsidR="00E42F23" w:rsidRPr="006129F8" w14:paraId="13324975" w14:textId="77777777" w:rsidTr="531AB1A1">
        <w:trPr>
          <w:gridAfter w:val="1"/>
          <w:wAfter w:w="146" w:type="dxa"/>
          <w:trHeight w:val="360"/>
        </w:trPr>
        <w:tc>
          <w:tcPr>
            <w:tcW w:w="10294" w:type="dxa"/>
            <w:gridSpan w:val="7"/>
            <w:tcBorders>
              <w:top w:val="single" w:sz="4" w:space="0" w:color="auto"/>
              <w:left w:val="single" w:sz="4" w:space="0" w:color="auto"/>
              <w:bottom w:val="single" w:sz="4" w:space="0" w:color="auto"/>
              <w:right w:val="single" w:sz="4" w:space="0" w:color="auto"/>
            </w:tcBorders>
            <w:shd w:val="clear" w:color="auto" w:fill="CCFFFF"/>
            <w:vAlign w:val="center"/>
            <w:hideMark/>
          </w:tcPr>
          <w:p w14:paraId="301AE790" w14:textId="77777777" w:rsidR="00E42F23" w:rsidRPr="006129F8" w:rsidRDefault="531AB1A1" w:rsidP="00E42F23">
            <w:pPr>
              <w:suppressAutoHyphens w:val="0"/>
              <w:jc w:val="center"/>
              <w:rPr>
                <w:rFonts w:ascii="Tahoma" w:hAnsi="Tahoma" w:cs="Tahoma"/>
                <w:b/>
                <w:bCs/>
                <w:sz w:val="40"/>
                <w:szCs w:val="40"/>
                <w:lang w:eastAsia="pt-BR"/>
              </w:rPr>
            </w:pPr>
            <w:r w:rsidRPr="531AB1A1">
              <w:rPr>
                <w:rFonts w:ascii="Tahoma" w:hAnsi="Tahoma" w:cs="Tahoma"/>
                <w:b/>
                <w:bCs/>
                <w:sz w:val="40"/>
                <w:szCs w:val="40"/>
              </w:rPr>
              <w:lastRenderedPageBreak/>
              <w:t>Caso de Testes - Cadastro de usuário</w:t>
            </w:r>
          </w:p>
        </w:tc>
      </w:tr>
      <w:tr w:rsidR="00E42F23" w:rsidRPr="006129F8" w14:paraId="1CA7AF67" w14:textId="77777777" w:rsidTr="531AB1A1">
        <w:trPr>
          <w:gridAfter w:val="1"/>
          <w:wAfter w:w="146" w:type="dxa"/>
          <w:trHeight w:val="288"/>
        </w:trPr>
        <w:tc>
          <w:tcPr>
            <w:tcW w:w="10294" w:type="dxa"/>
            <w:gridSpan w:val="7"/>
            <w:tcBorders>
              <w:top w:val="single" w:sz="4" w:space="0" w:color="auto"/>
              <w:left w:val="single" w:sz="4" w:space="0" w:color="auto"/>
              <w:bottom w:val="single" w:sz="4" w:space="0" w:color="auto"/>
              <w:right w:val="single" w:sz="4" w:space="0" w:color="auto"/>
            </w:tcBorders>
            <w:shd w:val="clear" w:color="auto" w:fill="CCFFFF"/>
            <w:vAlign w:val="center"/>
            <w:hideMark/>
          </w:tcPr>
          <w:p w14:paraId="0B38C9F0" w14:textId="4351232F" w:rsidR="00E42F23" w:rsidRPr="006129F8" w:rsidRDefault="531AB1A1" w:rsidP="00E42F23">
            <w:pPr>
              <w:suppressAutoHyphens w:val="0"/>
              <w:rPr>
                <w:rFonts w:ascii="Tahoma" w:hAnsi="Tahoma" w:cs="Tahoma"/>
                <w:b/>
                <w:bCs/>
                <w:color w:val="FF0000"/>
                <w:sz w:val="28"/>
                <w:szCs w:val="28"/>
                <w:lang w:eastAsia="pt-BR"/>
              </w:rPr>
            </w:pPr>
            <w:r w:rsidRPr="531AB1A1">
              <w:rPr>
                <w:rFonts w:ascii="Tahoma" w:hAnsi="Tahoma" w:cs="Tahoma"/>
                <w:b/>
                <w:bCs/>
                <w:color w:val="FF0000"/>
                <w:sz w:val="28"/>
                <w:szCs w:val="28"/>
              </w:rPr>
              <w:t>Procedimento</w:t>
            </w:r>
            <w:r w:rsidRPr="531AB1A1">
              <w:rPr>
                <w:rFonts w:ascii="Tahoma" w:hAnsi="Tahoma" w:cs="Tahoma"/>
                <w:color w:val="FF0000"/>
                <w:sz w:val="28"/>
                <w:szCs w:val="28"/>
              </w:rPr>
              <w:t>:</w:t>
            </w:r>
            <w:r w:rsidRPr="531AB1A1">
              <w:rPr>
                <w:rFonts w:ascii="Tahoma" w:hAnsi="Tahoma" w:cs="Tahoma"/>
                <w:b/>
                <w:bCs/>
                <w:color w:val="FF0000"/>
                <w:sz w:val="28"/>
                <w:szCs w:val="28"/>
              </w:rPr>
              <w:t xml:space="preserve">  Usuário </w:t>
            </w:r>
            <w:proofErr w:type="spellStart"/>
            <w:r w:rsidRPr="531AB1A1">
              <w:rPr>
                <w:rFonts w:ascii="Tahoma" w:hAnsi="Tahoma" w:cs="Tahoma"/>
                <w:b/>
                <w:bCs/>
                <w:color w:val="FF0000"/>
                <w:sz w:val="28"/>
                <w:szCs w:val="28"/>
              </w:rPr>
              <w:t>deslogado</w:t>
            </w:r>
            <w:proofErr w:type="spellEnd"/>
          </w:p>
        </w:tc>
      </w:tr>
      <w:tr w:rsidR="00E42F23" w:rsidRPr="006129F8" w14:paraId="020D88BD" w14:textId="77777777" w:rsidTr="531AB1A1">
        <w:trPr>
          <w:gridAfter w:val="1"/>
          <w:wAfter w:w="146" w:type="dxa"/>
          <w:trHeight w:val="288"/>
        </w:trPr>
        <w:tc>
          <w:tcPr>
            <w:tcW w:w="10294" w:type="dxa"/>
            <w:gridSpan w:val="7"/>
            <w:tcBorders>
              <w:top w:val="single" w:sz="4" w:space="0" w:color="auto"/>
              <w:left w:val="single" w:sz="4" w:space="0" w:color="auto"/>
              <w:bottom w:val="single" w:sz="4" w:space="0" w:color="auto"/>
              <w:right w:val="single" w:sz="4" w:space="0" w:color="000000" w:themeColor="text1"/>
            </w:tcBorders>
            <w:shd w:val="clear" w:color="auto" w:fill="FFFF99"/>
            <w:vAlign w:val="center"/>
            <w:hideMark/>
          </w:tcPr>
          <w:p w14:paraId="6800CEE1" w14:textId="1823F278" w:rsidR="00E42F23" w:rsidRPr="006129F8" w:rsidRDefault="531AB1A1" w:rsidP="00E42F23">
            <w:pPr>
              <w:suppressAutoHyphens w:val="0"/>
              <w:rPr>
                <w:rFonts w:ascii="Tahoma" w:hAnsi="Tahoma" w:cs="Tahoma"/>
                <w:b/>
                <w:bCs/>
                <w:color w:val="FF0000"/>
                <w:sz w:val="20"/>
                <w:szCs w:val="20"/>
                <w:lang w:eastAsia="pt-BR"/>
              </w:rPr>
            </w:pPr>
            <w:r w:rsidRPr="531AB1A1">
              <w:rPr>
                <w:rFonts w:ascii="Tahoma" w:hAnsi="Tahoma" w:cs="Tahoma"/>
                <w:b/>
                <w:bCs/>
                <w:color w:val="FF0000"/>
                <w:sz w:val="20"/>
                <w:szCs w:val="20"/>
              </w:rPr>
              <w:t>Fluxo Básico - Cadastro de usuário</w:t>
            </w:r>
          </w:p>
        </w:tc>
      </w:tr>
      <w:tr w:rsidR="00E42F23" w:rsidRPr="006129F8" w14:paraId="7FFF63DB" w14:textId="77777777" w:rsidTr="531AB1A1">
        <w:trPr>
          <w:gridAfter w:val="1"/>
          <w:wAfter w:w="146" w:type="dxa"/>
          <w:trHeight w:val="552"/>
        </w:trPr>
        <w:tc>
          <w:tcPr>
            <w:tcW w:w="911" w:type="dxa"/>
            <w:vMerge w:val="restart"/>
            <w:tcBorders>
              <w:top w:val="nil"/>
              <w:left w:val="single" w:sz="4" w:space="0" w:color="auto"/>
              <w:bottom w:val="single" w:sz="4" w:space="0" w:color="auto"/>
              <w:right w:val="single" w:sz="4" w:space="0" w:color="auto"/>
            </w:tcBorders>
            <w:shd w:val="clear" w:color="auto" w:fill="CCFFFF"/>
            <w:vAlign w:val="center"/>
            <w:hideMark/>
          </w:tcPr>
          <w:p w14:paraId="5C43612C" w14:textId="77777777" w:rsidR="00E42F23" w:rsidRPr="006129F8"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ID</w:t>
            </w:r>
          </w:p>
        </w:tc>
        <w:tc>
          <w:tcPr>
            <w:tcW w:w="1140"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1FF3BCC4" w14:textId="77777777" w:rsidR="00E42F23" w:rsidRPr="006129F8"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Passos para Execução</w:t>
            </w:r>
          </w:p>
        </w:tc>
        <w:tc>
          <w:tcPr>
            <w:tcW w:w="2713"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649D6545" w14:textId="77777777" w:rsidR="00E42F23" w:rsidRPr="006129F8"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Dados de Entrada</w:t>
            </w:r>
          </w:p>
        </w:tc>
        <w:tc>
          <w:tcPr>
            <w:tcW w:w="1158"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0542FF82" w14:textId="77777777" w:rsidR="00E42F23" w:rsidRPr="006129F8"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Resultado Esperado</w:t>
            </w:r>
          </w:p>
        </w:tc>
        <w:tc>
          <w:tcPr>
            <w:tcW w:w="1134" w:type="dxa"/>
            <w:vMerge w:val="restart"/>
            <w:tcBorders>
              <w:top w:val="nil"/>
              <w:left w:val="single" w:sz="4" w:space="0" w:color="auto"/>
              <w:bottom w:val="single" w:sz="4" w:space="0" w:color="auto"/>
              <w:right w:val="single" w:sz="4" w:space="0" w:color="auto"/>
            </w:tcBorders>
            <w:shd w:val="clear" w:color="auto" w:fill="CCFFFF"/>
            <w:vAlign w:val="center"/>
            <w:hideMark/>
          </w:tcPr>
          <w:p w14:paraId="7650BFDE" w14:textId="77777777" w:rsidR="00E42F23" w:rsidRPr="006129F8"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Data Execução</w:t>
            </w:r>
          </w:p>
        </w:tc>
        <w:tc>
          <w:tcPr>
            <w:tcW w:w="1159" w:type="dxa"/>
            <w:vMerge w:val="restart"/>
            <w:tcBorders>
              <w:top w:val="nil"/>
              <w:left w:val="single" w:sz="4" w:space="0" w:color="auto"/>
              <w:bottom w:val="single" w:sz="4" w:space="0" w:color="auto"/>
              <w:right w:val="single" w:sz="4" w:space="0" w:color="auto"/>
            </w:tcBorders>
            <w:shd w:val="clear" w:color="auto" w:fill="CCFFFF"/>
            <w:vAlign w:val="center"/>
            <w:hideMark/>
          </w:tcPr>
          <w:p w14:paraId="12DD96D8" w14:textId="77777777" w:rsidR="00E42F23" w:rsidRPr="006129F8"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Resultado Verificado</w:t>
            </w:r>
          </w:p>
        </w:tc>
        <w:tc>
          <w:tcPr>
            <w:tcW w:w="2079" w:type="dxa"/>
            <w:vMerge w:val="restart"/>
            <w:tcBorders>
              <w:top w:val="nil"/>
              <w:left w:val="single" w:sz="4" w:space="0" w:color="auto"/>
              <w:bottom w:val="single" w:sz="4" w:space="0" w:color="auto"/>
              <w:right w:val="single" w:sz="4" w:space="0" w:color="auto"/>
            </w:tcBorders>
            <w:shd w:val="clear" w:color="auto" w:fill="CCFFFF"/>
            <w:vAlign w:val="center"/>
            <w:hideMark/>
          </w:tcPr>
          <w:p w14:paraId="59F0A539" w14:textId="77777777" w:rsidR="00E42F23" w:rsidRPr="006129F8"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Observações</w:t>
            </w:r>
          </w:p>
        </w:tc>
      </w:tr>
      <w:tr w:rsidR="00E42F23" w:rsidRPr="006129F8" w14:paraId="56A775C3" w14:textId="77777777" w:rsidTr="531AB1A1">
        <w:trPr>
          <w:trHeight w:val="288"/>
        </w:trPr>
        <w:tc>
          <w:tcPr>
            <w:tcW w:w="911" w:type="dxa"/>
            <w:vMerge/>
            <w:vAlign w:val="center"/>
            <w:hideMark/>
          </w:tcPr>
          <w:p w14:paraId="03A6B4D6" w14:textId="77777777" w:rsidR="00E42F23" w:rsidRPr="006129F8" w:rsidRDefault="00E42F23" w:rsidP="00E42F23">
            <w:pPr>
              <w:suppressAutoHyphens w:val="0"/>
              <w:rPr>
                <w:rFonts w:ascii="Tahoma" w:hAnsi="Tahoma" w:cs="Tahoma"/>
                <w:b/>
                <w:bCs/>
                <w:sz w:val="20"/>
                <w:szCs w:val="20"/>
                <w:lang w:eastAsia="pt-BR"/>
              </w:rPr>
            </w:pPr>
          </w:p>
        </w:tc>
        <w:tc>
          <w:tcPr>
            <w:tcW w:w="1140" w:type="dxa"/>
            <w:vMerge/>
            <w:vAlign w:val="center"/>
            <w:hideMark/>
          </w:tcPr>
          <w:p w14:paraId="2D7414FD" w14:textId="77777777" w:rsidR="00E42F23" w:rsidRPr="006129F8" w:rsidRDefault="00E42F23" w:rsidP="00E42F23">
            <w:pPr>
              <w:suppressAutoHyphens w:val="0"/>
              <w:rPr>
                <w:rFonts w:ascii="Tahoma" w:hAnsi="Tahoma" w:cs="Tahoma"/>
                <w:b/>
                <w:bCs/>
                <w:sz w:val="20"/>
                <w:szCs w:val="20"/>
                <w:lang w:eastAsia="pt-BR"/>
              </w:rPr>
            </w:pPr>
          </w:p>
        </w:tc>
        <w:tc>
          <w:tcPr>
            <w:tcW w:w="2713" w:type="dxa"/>
            <w:vMerge/>
            <w:vAlign w:val="center"/>
            <w:hideMark/>
          </w:tcPr>
          <w:p w14:paraId="5955FDEF" w14:textId="77777777" w:rsidR="00E42F23" w:rsidRPr="006129F8" w:rsidRDefault="00E42F23" w:rsidP="00E42F23">
            <w:pPr>
              <w:suppressAutoHyphens w:val="0"/>
              <w:rPr>
                <w:rFonts w:ascii="Tahoma" w:hAnsi="Tahoma" w:cs="Tahoma"/>
                <w:b/>
                <w:bCs/>
                <w:sz w:val="20"/>
                <w:szCs w:val="20"/>
                <w:lang w:eastAsia="pt-BR"/>
              </w:rPr>
            </w:pPr>
          </w:p>
        </w:tc>
        <w:tc>
          <w:tcPr>
            <w:tcW w:w="1158" w:type="dxa"/>
            <w:vMerge/>
            <w:vAlign w:val="center"/>
            <w:hideMark/>
          </w:tcPr>
          <w:p w14:paraId="52FB935D" w14:textId="77777777" w:rsidR="00E42F23" w:rsidRPr="006129F8" w:rsidRDefault="00E42F23" w:rsidP="00E42F23">
            <w:pPr>
              <w:suppressAutoHyphens w:val="0"/>
              <w:rPr>
                <w:rFonts w:ascii="Tahoma" w:hAnsi="Tahoma" w:cs="Tahoma"/>
                <w:b/>
                <w:bCs/>
                <w:sz w:val="20"/>
                <w:szCs w:val="20"/>
                <w:lang w:eastAsia="pt-BR"/>
              </w:rPr>
            </w:pPr>
          </w:p>
        </w:tc>
        <w:tc>
          <w:tcPr>
            <w:tcW w:w="1134" w:type="dxa"/>
            <w:vMerge/>
            <w:vAlign w:val="center"/>
            <w:hideMark/>
          </w:tcPr>
          <w:p w14:paraId="185132F3" w14:textId="77777777" w:rsidR="00E42F23" w:rsidRPr="006129F8" w:rsidRDefault="00E42F23" w:rsidP="00E42F23">
            <w:pPr>
              <w:suppressAutoHyphens w:val="0"/>
              <w:rPr>
                <w:rFonts w:ascii="Tahoma" w:hAnsi="Tahoma" w:cs="Tahoma"/>
                <w:b/>
                <w:bCs/>
                <w:sz w:val="20"/>
                <w:szCs w:val="20"/>
                <w:lang w:eastAsia="pt-BR"/>
              </w:rPr>
            </w:pPr>
          </w:p>
        </w:tc>
        <w:tc>
          <w:tcPr>
            <w:tcW w:w="1159" w:type="dxa"/>
            <w:vMerge/>
            <w:vAlign w:val="center"/>
            <w:hideMark/>
          </w:tcPr>
          <w:p w14:paraId="7E1C57C9" w14:textId="77777777" w:rsidR="00E42F23" w:rsidRPr="006129F8" w:rsidRDefault="00E42F23" w:rsidP="00E42F23">
            <w:pPr>
              <w:suppressAutoHyphens w:val="0"/>
              <w:rPr>
                <w:rFonts w:ascii="Tahoma" w:hAnsi="Tahoma" w:cs="Tahoma"/>
                <w:b/>
                <w:bCs/>
                <w:sz w:val="20"/>
                <w:szCs w:val="20"/>
                <w:lang w:eastAsia="pt-BR"/>
              </w:rPr>
            </w:pPr>
          </w:p>
        </w:tc>
        <w:tc>
          <w:tcPr>
            <w:tcW w:w="2079" w:type="dxa"/>
            <w:vMerge/>
            <w:vAlign w:val="center"/>
            <w:hideMark/>
          </w:tcPr>
          <w:p w14:paraId="2060AD1D" w14:textId="77777777" w:rsidR="00E42F23" w:rsidRPr="006129F8" w:rsidRDefault="00E42F23" w:rsidP="00E42F23">
            <w:pPr>
              <w:suppressAutoHyphens w:val="0"/>
              <w:rPr>
                <w:rFonts w:ascii="Tahoma" w:hAnsi="Tahoma" w:cs="Tahoma"/>
                <w:b/>
                <w:bCs/>
                <w:sz w:val="20"/>
                <w:szCs w:val="20"/>
                <w:lang w:eastAsia="pt-BR"/>
              </w:rPr>
            </w:pPr>
          </w:p>
        </w:tc>
        <w:tc>
          <w:tcPr>
            <w:tcW w:w="146" w:type="dxa"/>
            <w:tcBorders>
              <w:top w:val="nil"/>
              <w:left w:val="nil"/>
              <w:bottom w:val="nil"/>
              <w:right w:val="nil"/>
            </w:tcBorders>
            <w:shd w:val="clear" w:color="auto" w:fill="auto"/>
            <w:noWrap/>
            <w:vAlign w:val="bottom"/>
            <w:hideMark/>
          </w:tcPr>
          <w:p w14:paraId="37DDE503" w14:textId="77777777" w:rsidR="00E42F23" w:rsidRPr="006129F8" w:rsidRDefault="00E42F23" w:rsidP="00E42F23">
            <w:pPr>
              <w:suppressAutoHyphens w:val="0"/>
              <w:jc w:val="center"/>
              <w:rPr>
                <w:rFonts w:ascii="Tahoma" w:hAnsi="Tahoma" w:cs="Tahoma"/>
                <w:b/>
                <w:bCs/>
                <w:sz w:val="20"/>
                <w:szCs w:val="20"/>
                <w:lang w:eastAsia="pt-BR"/>
              </w:rPr>
            </w:pPr>
          </w:p>
        </w:tc>
      </w:tr>
      <w:tr w:rsidR="00E42F23" w:rsidRPr="006129F8" w14:paraId="165E1103" w14:textId="77777777" w:rsidTr="531AB1A1">
        <w:trPr>
          <w:trHeight w:val="1056"/>
        </w:trPr>
        <w:tc>
          <w:tcPr>
            <w:tcW w:w="911" w:type="dxa"/>
            <w:tcBorders>
              <w:top w:val="nil"/>
              <w:left w:val="single" w:sz="4" w:space="0" w:color="auto"/>
              <w:bottom w:val="single" w:sz="4" w:space="0" w:color="auto"/>
              <w:right w:val="single" w:sz="4" w:space="0" w:color="auto"/>
            </w:tcBorders>
            <w:shd w:val="clear" w:color="auto" w:fill="auto"/>
            <w:vAlign w:val="center"/>
            <w:hideMark/>
          </w:tcPr>
          <w:p w14:paraId="715D933A" w14:textId="77777777" w:rsidR="00E42F23" w:rsidRPr="006129F8" w:rsidRDefault="531AB1A1" w:rsidP="00E42F23">
            <w:pPr>
              <w:suppressAutoHyphens w:val="0"/>
              <w:jc w:val="center"/>
              <w:rPr>
                <w:sz w:val="20"/>
                <w:szCs w:val="20"/>
                <w:lang w:eastAsia="pt-BR"/>
              </w:rPr>
            </w:pPr>
            <w:r w:rsidRPr="531AB1A1">
              <w:rPr>
                <w:sz w:val="20"/>
                <w:szCs w:val="20"/>
              </w:rPr>
              <w:t>1.1</w:t>
            </w:r>
          </w:p>
        </w:tc>
        <w:tc>
          <w:tcPr>
            <w:tcW w:w="1140" w:type="dxa"/>
            <w:tcBorders>
              <w:top w:val="nil"/>
              <w:left w:val="nil"/>
              <w:bottom w:val="single" w:sz="4" w:space="0" w:color="auto"/>
              <w:right w:val="single" w:sz="4" w:space="0" w:color="auto"/>
            </w:tcBorders>
            <w:shd w:val="clear" w:color="auto" w:fill="auto"/>
            <w:vAlign w:val="center"/>
            <w:hideMark/>
          </w:tcPr>
          <w:p w14:paraId="2DE60CA9" w14:textId="77777777" w:rsidR="00E42F23" w:rsidRPr="006129F8" w:rsidRDefault="531AB1A1" w:rsidP="00E42F23">
            <w:pPr>
              <w:suppressAutoHyphens w:val="0"/>
              <w:jc w:val="center"/>
              <w:rPr>
                <w:sz w:val="20"/>
                <w:szCs w:val="20"/>
                <w:lang w:eastAsia="pt-BR"/>
              </w:rPr>
            </w:pPr>
            <w:r w:rsidRPr="531AB1A1">
              <w:rPr>
                <w:sz w:val="20"/>
                <w:szCs w:val="20"/>
              </w:rPr>
              <w:t>seleciona Entrar</w:t>
            </w:r>
          </w:p>
        </w:tc>
        <w:tc>
          <w:tcPr>
            <w:tcW w:w="2713" w:type="dxa"/>
            <w:tcBorders>
              <w:top w:val="nil"/>
              <w:left w:val="nil"/>
              <w:bottom w:val="single" w:sz="4" w:space="0" w:color="auto"/>
              <w:right w:val="single" w:sz="4" w:space="0" w:color="auto"/>
            </w:tcBorders>
            <w:shd w:val="clear" w:color="auto" w:fill="auto"/>
            <w:vAlign w:val="center"/>
            <w:hideMark/>
          </w:tcPr>
          <w:p w14:paraId="6D807B25" w14:textId="77777777" w:rsidR="00E42F23" w:rsidRPr="006129F8" w:rsidRDefault="531AB1A1" w:rsidP="00E42F23">
            <w:pPr>
              <w:suppressAutoHyphens w:val="0"/>
              <w:jc w:val="center"/>
              <w:rPr>
                <w:sz w:val="20"/>
                <w:szCs w:val="20"/>
                <w:lang w:eastAsia="pt-BR"/>
              </w:rPr>
            </w:pPr>
            <w:r w:rsidRPr="531AB1A1">
              <w:rPr>
                <w:sz w:val="20"/>
                <w:szCs w:val="20"/>
              </w:rPr>
              <w:t> </w:t>
            </w:r>
          </w:p>
        </w:tc>
        <w:tc>
          <w:tcPr>
            <w:tcW w:w="1158" w:type="dxa"/>
            <w:tcBorders>
              <w:top w:val="nil"/>
              <w:left w:val="nil"/>
              <w:bottom w:val="single" w:sz="4" w:space="0" w:color="auto"/>
              <w:right w:val="single" w:sz="4" w:space="0" w:color="auto"/>
            </w:tcBorders>
            <w:shd w:val="clear" w:color="auto" w:fill="auto"/>
            <w:vAlign w:val="center"/>
            <w:hideMark/>
          </w:tcPr>
          <w:p w14:paraId="75012CC7" w14:textId="77777777" w:rsidR="00E42F23" w:rsidRPr="006129F8" w:rsidRDefault="531AB1A1" w:rsidP="00E42F23">
            <w:pPr>
              <w:suppressAutoHyphens w:val="0"/>
              <w:jc w:val="center"/>
              <w:rPr>
                <w:sz w:val="20"/>
                <w:szCs w:val="20"/>
                <w:lang w:eastAsia="pt-BR"/>
              </w:rPr>
            </w:pPr>
            <w:r w:rsidRPr="531AB1A1">
              <w:rPr>
                <w:sz w:val="20"/>
                <w:szCs w:val="20"/>
              </w:rPr>
              <w:t>O aplicativo abre a tela de login do sistema.</w:t>
            </w:r>
          </w:p>
        </w:tc>
        <w:tc>
          <w:tcPr>
            <w:tcW w:w="1134" w:type="dxa"/>
            <w:tcBorders>
              <w:top w:val="nil"/>
              <w:left w:val="nil"/>
              <w:bottom w:val="single" w:sz="4" w:space="0" w:color="auto"/>
              <w:right w:val="single" w:sz="4" w:space="0" w:color="auto"/>
            </w:tcBorders>
            <w:shd w:val="clear" w:color="auto" w:fill="auto"/>
            <w:vAlign w:val="center"/>
            <w:hideMark/>
          </w:tcPr>
          <w:p w14:paraId="491FD5B0" w14:textId="77777777" w:rsidR="00E42F23" w:rsidRPr="006129F8" w:rsidRDefault="531AB1A1" w:rsidP="00E42F23">
            <w:pPr>
              <w:suppressAutoHyphens w:val="0"/>
              <w:jc w:val="center"/>
              <w:rPr>
                <w:sz w:val="20"/>
                <w:szCs w:val="20"/>
                <w:lang w:eastAsia="pt-BR"/>
              </w:rPr>
            </w:pPr>
            <w:r w:rsidRPr="531AB1A1">
              <w:rPr>
                <w:sz w:val="20"/>
                <w:szCs w:val="20"/>
              </w:rPr>
              <w:t>28/out</w:t>
            </w:r>
          </w:p>
        </w:tc>
        <w:tc>
          <w:tcPr>
            <w:tcW w:w="1159" w:type="dxa"/>
            <w:tcBorders>
              <w:top w:val="nil"/>
              <w:left w:val="nil"/>
              <w:bottom w:val="single" w:sz="4" w:space="0" w:color="auto"/>
              <w:right w:val="single" w:sz="4" w:space="0" w:color="auto"/>
            </w:tcBorders>
            <w:shd w:val="clear" w:color="auto" w:fill="auto"/>
            <w:vAlign w:val="center"/>
            <w:hideMark/>
          </w:tcPr>
          <w:p w14:paraId="6555A377" w14:textId="77777777" w:rsidR="00E42F23" w:rsidRPr="006129F8" w:rsidRDefault="531AB1A1" w:rsidP="00E42F23">
            <w:pPr>
              <w:suppressAutoHyphens w:val="0"/>
              <w:jc w:val="center"/>
              <w:rPr>
                <w:sz w:val="20"/>
                <w:szCs w:val="20"/>
                <w:lang w:eastAsia="pt-BR"/>
              </w:rPr>
            </w:pPr>
            <w:r w:rsidRPr="531AB1A1">
              <w:rPr>
                <w:sz w:val="20"/>
                <w:szCs w:val="20"/>
              </w:rPr>
              <w:t>OK-Sucesso</w:t>
            </w:r>
          </w:p>
        </w:tc>
        <w:tc>
          <w:tcPr>
            <w:tcW w:w="2079" w:type="dxa"/>
            <w:tcBorders>
              <w:top w:val="nil"/>
              <w:left w:val="nil"/>
              <w:bottom w:val="single" w:sz="4" w:space="0" w:color="auto"/>
              <w:right w:val="single" w:sz="4" w:space="0" w:color="auto"/>
            </w:tcBorders>
            <w:shd w:val="clear" w:color="auto" w:fill="auto"/>
            <w:vAlign w:val="center"/>
            <w:hideMark/>
          </w:tcPr>
          <w:p w14:paraId="216D06F7" w14:textId="77777777" w:rsidR="00E42F23" w:rsidRPr="006129F8" w:rsidRDefault="531AB1A1" w:rsidP="00E42F23">
            <w:pPr>
              <w:suppressAutoHyphens w:val="0"/>
              <w:jc w:val="center"/>
              <w:rPr>
                <w:sz w:val="20"/>
                <w:szCs w:val="20"/>
                <w:lang w:eastAsia="pt-BR"/>
              </w:rPr>
            </w:pPr>
            <w:r w:rsidRPr="531AB1A1">
              <w:rPr>
                <w:sz w:val="20"/>
                <w:szCs w:val="20"/>
              </w:rPr>
              <w:t> </w:t>
            </w:r>
          </w:p>
        </w:tc>
        <w:tc>
          <w:tcPr>
            <w:tcW w:w="146" w:type="dxa"/>
            <w:vAlign w:val="center"/>
            <w:hideMark/>
          </w:tcPr>
          <w:p w14:paraId="6EB0F96F" w14:textId="77777777" w:rsidR="00E42F23" w:rsidRPr="006129F8" w:rsidRDefault="00E42F23" w:rsidP="00E42F23">
            <w:pPr>
              <w:suppressAutoHyphens w:val="0"/>
              <w:rPr>
                <w:sz w:val="20"/>
                <w:szCs w:val="20"/>
                <w:lang w:eastAsia="pt-BR"/>
              </w:rPr>
            </w:pPr>
          </w:p>
        </w:tc>
      </w:tr>
      <w:tr w:rsidR="00E42F23" w:rsidRPr="006129F8" w14:paraId="7F627C3B" w14:textId="77777777" w:rsidTr="531AB1A1">
        <w:trPr>
          <w:trHeight w:val="1320"/>
        </w:trPr>
        <w:tc>
          <w:tcPr>
            <w:tcW w:w="911" w:type="dxa"/>
            <w:tcBorders>
              <w:top w:val="nil"/>
              <w:left w:val="single" w:sz="4" w:space="0" w:color="auto"/>
              <w:bottom w:val="single" w:sz="4" w:space="0" w:color="auto"/>
              <w:right w:val="single" w:sz="4" w:space="0" w:color="auto"/>
            </w:tcBorders>
            <w:shd w:val="clear" w:color="auto" w:fill="auto"/>
            <w:vAlign w:val="center"/>
            <w:hideMark/>
          </w:tcPr>
          <w:p w14:paraId="31BF52F8" w14:textId="77777777" w:rsidR="00E42F23" w:rsidRPr="006129F8" w:rsidRDefault="531AB1A1" w:rsidP="00E42F23">
            <w:pPr>
              <w:suppressAutoHyphens w:val="0"/>
              <w:jc w:val="center"/>
              <w:rPr>
                <w:sz w:val="20"/>
                <w:szCs w:val="20"/>
                <w:lang w:eastAsia="pt-BR"/>
              </w:rPr>
            </w:pPr>
            <w:r w:rsidRPr="531AB1A1">
              <w:rPr>
                <w:sz w:val="20"/>
                <w:szCs w:val="20"/>
              </w:rPr>
              <w:t>1.2</w:t>
            </w:r>
          </w:p>
        </w:tc>
        <w:tc>
          <w:tcPr>
            <w:tcW w:w="1140" w:type="dxa"/>
            <w:tcBorders>
              <w:top w:val="nil"/>
              <w:left w:val="nil"/>
              <w:bottom w:val="single" w:sz="4" w:space="0" w:color="auto"/>
              <w:right w:val="single" w:sz="4" w:space="0" w:color="auto"/>
            </w:tcBorders>
            <w:shd w:val="clear" w:color="auto" w:fill="auto"/>
            <w:vAlign w:val="center"/>
            <w:hideMark/>
          </w:tcPr>
          <w:p w14:paraId="13DEB463" w14:textId="65413EB1" w:rsidR="00E42F23" w:rsidRPr="006129F8" w:rsidRDefault="531AB1A1" w:rsidP="00E42F23">
            <w:pPr>
              <w:suppressAutoHyphens w:val="0"/>
              <w:jc w:val="center"/>
              <w:rPr>
                <w:sz w:val="20"/>
                <w:szCs w:val="20"/>
                <w:lang w:eastAsia="pt-BR"/>
              </w:rPr>
            </w:pPr>
            <w:r w:rsidRPr="531AB1A1">
              <w:rPr>
                <w:sz w:val="20"/>
                <w:szCs w:val="20"/>
              </w:rPr>
              <w:t>Seleciona criar conta</w:t>
            </w:r>
          </w:p>
        </w:tc>
        <w:tc>
          <w:tcPr>
            <w:tcW w:w="2713" w:type="dxa"/>
            <w:tcBorders>
              <w:top w:val="nil"/>
              <w:left w:val="nil"/>
              <w:bottom w:val="single" w:sz="4" w:space="0" w:color="auto"/>
              <w:right w:val="single" w:sz="4" w:space="0" w:color="auto"/>
            </w:tcBorders>
            <w:shd w:val="clear" w:color="auto" w:fill="auto"/>
            <w:vAlign w:val="center"/>
            <w:hideMark/>
          </w:tcPr>
          <w:p w14:paraId="61BAE798" w14:textId="77777777" w:rsidR="00E42F23" w:rsidRPr="006129F8" w:rsidRDefault="531AB1A1" w:rsidP="00E42F23">
            <w:pPr>
              <w:suppressAutoHyphens w:val="0"/>
              <w:jc w:val="center"/>
              <w:rPr>
                <w:sz w:val="20"/>
                <w:szCs w:val="20"/>
                <w:lang w:eastAsia="pt-BR"/>
              </w:rPr>
            </w:pPr>
            <w:r w:rsidRPr="531AB1A1">
              <w:rPr>
                <w:sz w:val="20"/>
                <w:szCs w:val="20"/>
              </w:rPr>
              <w:t> </w:t>
            </w:r>
          </w:p>
        </w:tc>
        <w:tc>
          <w:tcPr>
            <w:tcW w:w="1158" w:type="dxa"/>
            <w:tcBorders>
              <w:top w:val="nil"/>
              <w:left w:val="nil"/>
              <w:bottom w:val="single" w:sz="4" w:space="0" w:color="auto"/>
              <w:right w:val="single" w:sz="4" w:space="0" w:color="auto"/>
            </w:tcBorders>
            <w:shd w:val="clear" w:color="auto" w:fill="auto"/>
            <w:vAlign w:val="center"/>
            <w:hideMark/>
          </w:tcPr>
          <w:p w14:paraId="5A53A3CF" w14:textId="77777777" w:rsidR="00E42F23" w:rsidRPr="006129F8" w:rsidRDefault="531AB1A1" w:rsidP="00E42F23">
            <w:pPr>
              <w:suppressAutoHyphens w:val="0"/>
              <w:jc w:val="center"/>
              <w:rPr>
                <w:sz w:val="20"/>
                <w:szCs w:val="20"/>
                <w:lang w:eastAsia="pt-BR"/>
              </w:rPr>
            </w:pPr>
            <w:r w:rsidRPr="531AB1A1">
              <w:rPr>
                <w:sz w:val="20"/>
                <w:szCs w:val="20"/>
              </w:rPr>
              <w:t>Exibir janela de confirmação de termos de uso.</w:t>
            </w:r>
          </w:p>
        </w:tc>
        <w:tc>
          <w:tcPr>
            <w:tcW w:w="1134" w:type="dxa"/>
            <w:tcBorders>
              <w:top w:val="nil"/>
              <w:left w:val="nil"/>
              <w:bottom w:val="single" w:sz="4" w:space="0" w:color="auto"/>
              <w:right w:val="single" w:sz="4" w:space="0" w:color="auto"/>
            </w:tcBorders>
            <w:shd w:val="clear" w:color="auto" w:fill="auto"/>
            <w:vAlign w:val="center"/>
            <w:hideMark/>
          </w:tcPr>
          <w:p w14:paraId="55C02420" w14:textId="77777777" w:rsidR="00E42F23" w:rsidRPr="006129F8" w:rsidRDefault="531AB1A1" w:rsidP="00E42F23">
            <w:pPr>
              <w:suppressAutoHyphens w:val="0"/>
              <w:jc w:val="center"/>
              <w:rPr>
                <w:sz w:val="20"/>
                <w:szCs w:val="20"/>
                <w:lang w:eastAsia="pt-BR"/>
              </w:rPr>
            </w:pPr>
            <w:r w:rsidRPr="531AB1A1">
              <w:rPr>
                <w:sz w:val="20"/>
                <w:szCs w:val="20"/>
              </w:rPr>
              <w:t>28/out</w:t>
            </w:r>
          </w:p>
        </w:tc>
        <w:tc>
          <w:tcPr>
            <w:tcW w:w="1159" w:type="dxa"/>
            <w:tcBorders>
              <w:top w:val="nil"/>
              <w:left w:val="nil"/>
              <w:bottom w:val="single" w:sz="4" w:space="0" w:color="auto"/>
              <w:right w:val="single" w:sz="4" w:space="0" w:color="auto"/>
            </w:tcBorders>
            <w:shd w:val="clear" w:color="auto" w:fill="auto"/>
            <w:vAlign w:val="center"/>
            <w:hideMark/>
          </w:tcPr>
          <w:p w14:paraId="4736B6FE" w14:textId="77777777" w:rsidR="00E42F23" w:rsidRPr="006129F8" w:rsidRDefault="531AB1A1" w:rsidP="00E42F23">
            <w:pPr>
              <w:suppressAutoHyphens w:val="0"/>
              <w:jc w:val="center"/>
              <w:rPr>
                <w:sz w:val="20"/>
                <w:szCs w:val="20"/>
                <w:lang w:eastAsia="pt-BR"/>
              </w:rPr>
            </w:pPr>
            <w:r w:rsidRPr="531AB1A1">
              <w:rPr>
                <w:sz w:val="20"/>
                <w:szCs w:val="20"/>
              </w:rPr>
              <w:t>OK-Sucesso</w:t>
            </w:r>
          </w:p>
        </w:tc>
        <w:tc>
          <w:tcPr>
            <w:tcW w:w="2079" w:type="dxa"/>
            <w:tcBorders>
              <w:top w:val="nil"/>
              <w:left w:val="nil"/>
              <w:bottom w:val="single" w:sz="4" w:space="0" w:color="auto"/>
              <w:right w:val="single" w:sz="4" w:space="0" w:color="auto"/>
            </w:tcBorders>
            <w:shd w:val="clear" w:color="auto" w:fill="auto"/>
            <w:vAlign w:val="center"/>
            <w:hideMark/>
          </w:tcPr>
          <w:p w14:paraId="1917002C" w14:textId="77777777" w:rsidR="00E42F23" w:rsidRPr="006129F8" w:rsidRDefault="531AB1A1" w:rsidP="00E42F23">
            <w:pPr>
              <w:suppressAutoHyphens w:val="0"/>
              <w:jc w:val="center"/>
              <w:rPr>
                <w:sz w:val="20"/>
                <w:szCs w:val="20"/>
                <w:lang w:eastAsia="pt-BR"/>
              </w:rPr>
            </w:pPr>
            <w:r w:rsidRPr="531AB1A1">
              <w:rPr>
                <w:sz w:val="20"/>
                <w:szCs w:val="20"/>
              </w:rPr>
              <w:t> </w:t>
            </w:r>
          </w:p>
        </w:tc>
        <w:tc>
          <w:tcPr>
            <w:tcW w:w="146" w:type="dxa"/>
            <w:vAlign w:val="center"/>
            <w:hideMark/>
          </w:tcPr>
          <w:p w14:paraId="226E5FEB" w14:textId="77777777" w:rsidR="00E42F23" w:rsidRPr="006129F8" w:rsidRDefault="00E42F23" w:rsidP="00E42F23">
            <w:pPr>
              <w:suppressAutoHyphens w:val="0"/>
              <w:rPr>
                <w:sz w:val="20"/>
                <w:szCs w:val="20"/>
                <w:lang w:eastAsia="pt-BR"/>
              </w:rPr>
            </w:pPr>
          </w:p>
        </w:tc>
      </w:tr>
      <w:tr w:rsidR="00E42F23" w:rsidRPr="006129F8" w14:paraId="0624B2CC" w14:textId="77777777" w:rsidTr="531AB1A1">
        <w:trPr>
          <w:trHeight w:val="792"/>
        </w:trPr>
        <w:tc>
          <w:tcPr>
            <w:tcW w:w="911" w:type="dxa"/>
            <w:tcBorders>
              <w:top w:val="nil"/>
              <w:left w:val="single" w:sz="4" w:space="0" w:color="auto"/>
              <w:bottom w:val="single" w:sz="4" w:space="0" w:color="auto"/>
              <w:right w:val="single" w:sz="4" w:space="0" w:color="auto"/>
            </w:tcBorders>
            <w:shd w:val="clear" w:color="auto" w:fill="auto"/>
            <w:vAlign w:val="center"/>
            <w:hideMark/>
          </w:tcPr>
          <w:p w14:paraId="0044D6AD" w14:textId="77777777" w:rsidR="00E42F23" w:rsidRPr="006129F8" w:rsidRDefault="531AB1A1" w:rsidP="00E42F23">
            <w:pPr>
              <w:suppressAutoHyphens w:val="0"/>
              <w:jc w:val="center"/>
              <w:rPr>
                <w:sz w:val="20"/>
                <w:szCs w:val="20"/>
                <w:lang w:eastAsia="pt-BR"/>
              </w:rPr>
            </w:pPr>
            <w:r w:rsidRPr="531AB1A1">
              <w:rPr>
                <w:sz w:val="20"/>
                <w:szCs w:val="20"/>
              </w:rPr>
              <w:t>1.3</w:t>
            </w:r>
          </w:p>
        </w:tc>
        <w:tc>
          <w:tcPr>
            <w:tcW w:w="1140" w:type="dxa"/>
            <w:tcBorders>
              <w:top w:val="nil"/>
              <w:left w:val="nil"/>
              <w:bottom w:val="single" w:sz="4" w:space="0" w:color="auto"/>
              <w:right w:val="single" w:sz="4" w:space="0" w:color="auto"/>
            </w:tcBorders>
            <w:shd w:val="clear" w:color="auto" w:fill="auto"/>
            <w:vAlign w:val="center"/>
            <w:hideMark/>
          </w:tcPr>
          <w:p w14:paraId="6BEC6C68" w14:textId="77777777" w:rsidR="00E42F23" w:rsidRPr="006129F8" w:rsidRDefault="531AB1A1" w:rsidP="00E42F23">
            <w:pPr>
              <w:suppressAutoHyphens w:val="0"/>
              <w:jc w:val="center"/>
              <w:rPr>
                <w:sz w:val="20"/>
                <w:szCs w:val="20"/>
                <w:lang w:eastAsia="pt-BR"/>
              </w:rPr>
            </w:pPr>
            <w:r w:rsidRPr="531AB1A1">
              <w:rPr>
                <w:sz w:val="20"/>
                <w:szCs w:val="20"/>
              </w:rPr>
              <w:t>Aceita termos de uso</w:t>
            </w:r>
          </w:p>
        </w:tc>
        <w:tc>
          <w:tcPr>
            <w:tcW w:w="2713" w:type="dxa"/>
            <w:tcBorders>
              <w:top w:val="nil"/>
              <w:left w:val="nil"/>
              <w:bottom w:val="single" w:sz="4" w:space="0" w:color="auto"/>
              <w:right w:val="single" w:sz="4" w:space="0" w:color="auto"/>
            </w:tcBorders>
            <w:shd w:val="clear" w:color="auto" w:fill="auto"/>
            <w:vAlign w:val="center"/>
            <w:hideMark/>
          </w:tcPr>
          <w:p w14:paraId="6807CF83" w14:textId="77777777" w:rsidR="00E42F23" w:rsidRPr="006129F8" w:rsidRDefault="531AB1A1" w:rsidP="00E42F23">
            <w:pPr>
              <w:suppressAutoHyphens w:val="0"/>
              <w:jc w:val="center"/>
              <w:rPr>
                <w:sz w:val="20"/>
                <w:szCs w:val="20"/>
                <w:lang w:eastAsia="pt-BR"/>
              </w:rPr>
            </w:pPr>
            <w:r w:rsidRPr="531AB1A1">
              <w:rPr>
                <w:sz w:val="20"/>
                <w:szCs w:val="20"/>
              </w:rPr>
              <w:t> </w:t>
            </w:r>
          </w:p>
        </w:tc>
        <w:tc>
          <w:tcPr>
            <w:tcW w:w="1158" w:type="dxa"/>
            <w:tcBorders>
              <w:top w:val="nil"/>
              <w:left w:val="nil"/>
              <w:bottom w:val="single" w:sz="4" w:space="0" w:color="auto"/>
              <w:right w:val="single" w:sz="4" w:space="0" w:color="auto"/>
            </w:tcBorders>
            <w:shd w:val="clear" w:color="auto" w:fill="auto"/>
            <w:vAlign w:val="center"/>
            <w:hideMark/>
          </w:tcPr>
          <w:p w14:paraId="0EB0B4E0" w14:textId="006D01E2" w:rsidR="00E42F23" w:rsidRPr="006129F8" w:rsidRDefault="531AB1A1" w:rsidP="00E42F23">
            <w:pPr>
              <w:suppressAutoHyphens w:val="0"/>
              <w:jc w:val="center"/>
              <w:rPr>
                <w:sz w:val="20"/>
                <w:szCs w:val="20"/>
                <w:lang w:eastAsia="pt-BR"/>
              </w:rPr>
            </w:pPr>
            <w:r w:rsidRPr="531AB1A1">
              <w:rPr>
                <w:sz w:val="20"/>
                <w:szCs w:val="20"/>
              </w:rPr>
              <w:t>Exibe tela de cadastro do usuário</w:t>
            </w:r>
          </w:p>
        </w:tc>
        <w:tc>
          <w:tcPr>
            <w:tcW w:w="1134" w:type="dxa"/>
            <w:tcBorders>
              <w:top w:val="nil"/>
              <w:left w:val="nil"/>
              <w:bottom w:val="single" w:sz="4" w:space="0" w:color="auto"/>
              <w:right w:val="single" w:sz="4" w:space="0" w:color="auto"/>
            </w:tcBorders>
            <w:shd w:val="clear" w:color="auto" w:fill="auto"/>
            <w:vAlign w:val="center"/>
            <w:hideMark/>
          </w:tcPr>
          <w:p w14:paraId="2C17B883" w14:textId="77777777" w:rsidR="00E42F23" w:rsidRPr="006129F8" w:rsidRDefault="531AB1A1" w:rsidP="00E42F23">
            <w:pPr>
              <w:suppressAutoHyphens w:val="0"/>
              <w:jc w:val="center"/>
              <w:rPr>
                <w:sz w:val="20"/>
                <w:szCs w:val="20"/>
                <w:lang w:eastAsia="pt-BR"/>
              </w:rPr>
            </w:pPr>
            <w:r w:rsidRPr="531AB1A1">
              <w:rPr>
                <w:sz w:val="20"/>
                <w:szCs w:val="20"/>
              </w:rPr>
              <w:t>28/out</w:t>
            </w:r>
          </w:p>
        </w:tc>
        <w:tc>
          <w:tcPr>
            <w:tcW w:w="1159" w:type="dxa"/>
            <w:tcBorders>
              <w:top w:val="nil"/>
              <w:left w:val="nil"/>
              <w:bottom w:val="single" w:sz="4" w:space="0" w:color="auto"/>
              <w:right w:val="single" w:sz="4" w:space="0" w:color="auto"/>
            </w:tcBorders>
            <w:shd w:val="clear" w:color="auto" w:fill="auto"/>
            <w:vAlign w:val="center"/>
            <w:hideMark/>
          </w:tcPr>
          <w:p w14:paraId="250E49D7" w14:textId="77777777" w:rsidR="00E42F23" w:rsidRPr="006129F8" w:rsidRDefault="531AB1A1" w:rsidP="00E42F23">
            <w:pPr>
              <w:suppressAutoHyphens w:val="0"/>
              <w:jc w:val="center"/>
              <w:rPr>
                <w:sz w:val="20"/>
                <w:szCs w:val="20"/>
                <w:lang w:eastAsia="pt-BR"/>
              </w:rPr>
            </w:pPr>
            <w:r w:rsidRPr="531AB1A1">
              <w:rPr>
                <w:sz w:val="20"/>
                <w:szCs w:val="20"/>
              </w:rPr>
              <w:t>OK-Sucesso</w:t>
            </w:r>
          </w:p>
        </w:tc>
        <w:tc>
          <w:tcPr>
            <w:tcW w:w="2079" w:type="dxa"/>
            <w:tcBorders>
              <w:top w:val="nil"/>
              <w:left w:val="nil"/>
              <w:bottom w:val="single" w:sz="4" w:space="0" w:color="auto"/>
              <w:right w:val="single" w:sz="4" w:space="0" w:color="auto"/>
            </w:tcBorders>
            <w:shd w:val="clear" w:color="auto" w:fill="auto"/>
            <w:vAlign w:val="center"/>
            <w:hideMark/>
          </w:tcPr>
          <w:p w14:paraId="30338530" w14:textId="77777777" w:rsidR="00E42F23" w:rsidRPr="006129F8" w:rsidRDefault="531AB1A1" w:rsidP="00E42F23">
            <w:pPr>
              <w:suppressAutoHyphens w:val="0"/>
              <w:jc w:val="center"/>
              <w:rPr>
                <w:sz w:val="20"/>
                <w:szCs w:val="20"/>
                <w:lang w:eastAsia="pt-BR"/>
              </w:rPr>
            </w:pPr>
            <w:r w:rsidRPr="531AB1A1">
              <w:rPr>
                <w:sz w:val="20"/>
                <w:szCs w:val="20"/>
              </w:rPr>
              <w:t> </w:t>
            </w:r>
          </w:p>
        </w:tc>
        <w:tc>
          <w:tcPr>
            <w:tcW w:w="146" w:type="dxa"/>
            <w:vAlign w:val="center"/>
            <w:hideMark/>
          </w:tcPr>
          <w:p w14:paraId="4389523C" w14:textId="77777777" w:rsidR="00E42F23" w:rsidRPr="006129F8" w:rsidRDefault="00E42F23" w:rsidP="00E42F23">
            <w:pPr>
              <w:suppressAutoHyphens w:val="0"/>
              <w:rPr>
                <w:sz w:val="20"/>
                <w:szCs w:val="20"/>
                <w:lang w:eastAsia="pt-BR"/>
              </w:rPr>
            </w:pPr>
          </w:p>
        </w:tc>
      </w:tr>
      <w:tr w:rsidR="00E42F23" w:rsidRPr="006129F8" w14:paraId="5568A5C9" w14:textId="77777777" w:rsidTr="531AB1A1">
        <w:trPr>
          <w:trHeight w:val="2904"/>
        </w:trPr>
        <w:tc>
          <w:tcPr>
            <w:tcW w:w="911" w:type="dxa"/>
            <w:tcBorders>
              <w:top w:val="nil"/>
              <w:left w:val="single" w:sz="4" w:space="0" w:color="auto"/>
              <w:bottom w:val="single" w:sz="4" w:space="0" w:color="auto"/>
              <w:right w:val="single" w:sz="4" w:space="0" w:color="auto"/>
            </w:tcBorders>
            <w:shd w:val="clear" w:color="auto" w:fill="auto"/>
            <w:vAlign w:val="center"/>
            <w:hideMark/>
          </w:tcPr>
          <w:p w14:paraId="48EBFE45" w14:textId="77777777" w:rsidR="00E42F23" w:rsidRPr="006129F8" w:rsidRDefault="531AB1A1" w:rsidP="00E42F23">
            <w:pPr>
              <w:suppressAutoHyphens w:val="0"/>
              <w:jc w:val="center"/>
              <w:rPr>
                <w:sz w:val="20"/>
                <w:szCs w:val="20"/>
                <w:lang w:eastAsia="pt-BR"/>
              </w:rPr>
            </w:pPr>
            <w:r w:rsidRPr="531AB1A1">
              <w:rPr>
                <w:sz w:val="20"/>
                <w:szCs w:val="20"/>
              </w:rPr>
              <w:t>1.4</w:t>
            </w:r>
          </w:p>
        </w:tc>
        <w:tc>
          <w:tcPr>
            <w:tcW w:w="1140" w:type="dxa"/>
            <w:tcBorders>
              <w:top w:val="nil"/>
              <w:left w:val="nil"/>
              <w:bottom w:val="single" w:sz="4" w:space="0" w:color="auto"/>
              <w:right w:val="single" w:sz="4" w:space="0" w:color="auto"/>
            </w:tcBorders>
            <w:shd w:val="clear" w:color="auto" w:fill="auto"/>
            <w:vAlign w:val="center"/>
            <w:hideMark/>
          </w:tcPr>
          <w:p w14:paraId="208685D2" w14:textId="72CC969A" w:rsidR="00E42F23" w:rsidRPr="006129F8" w:rsidRDefault="531AB1A1" w:rsidP="00E42F23">
            <w:pPr>
              <w:suppressAutoHyphens w:val="0"/>
              <w:jc w:val="center"/>
              <w:rPr>
                <w:sz w:val="20"/>
                <w:szCs w:val="20"/>
                <w:lang w:eastAsia="pt-BR"/>
              </w:rPr>
            </w:pPr>
            <w:r w:rsidRPr="531AB1A1">
              <w:rPr>
                <w:sz w:val="20"/>
                <w:szCs w:val="20"/>
              </w:rPr>
              <w:t>Usuário preenche os dados</w:t>
            </w:r>
          </w:p>
        </w:tc>
        <w:tc>
          <w:tcPr>
            <w:tcW w:w="2713" w:type="dxa"/>
            <w:tcBorders>
              <w:top w:val="nil"/>
              <w:left w:val="nil"/>
              <w:bottom w:val="single" w:sz="4" w:space="0" w:color="auto"/>
              <w:right w:val="single" w:sz="4" w:space="0" w:color="auto"/>
            </w:tcBorders>
            <w:shd w:val="clear" w:color="auto" w:fill="auto"/>
            <w:vAlign w:val="center"/>
            <w:hideMark/>
          </w:tcPr>
          <w:p w14:paraId="63C87A37" w14:textId="77777777" w:rsidR="00E42F23" w:rsidRPr="006129F8" w:rsidRDefault="531AB1A1" w:rsidP="00E42F23">
            <w:pPr>
              <w:suppressAutoHyphens w:val="0"/>
              <w:jc w:val="center"/>
              <w:rPr>
                <w:sz w:val="20"/>
                <w:szCs w:val="20"/>
                <w:lang w:eastAsia="pt-BR"/>
              </w:rPr>
            </w:pPr>
            <w:r w:rsidRPr="531AB1A1">
              <w:rPr>
                <w:sz w:val="20"/>
                <w:szCs w:val="20"/>
              </w:rPr>
              <w:t>Nome completo: "José da Sila</w:t>
            </w:r>
            <w:proofErr w:type="gramStart"/>
            <w:r w:rsidRPr="531AB1A1">
              <w:rPr>
                <w:sz w:val="20"/>
                <w:szCs w:val="20"/>
              </w:rPr>
              <w:t>" ,CPF</w:t>
            </w:r>
            <w:proofErr w:type="gramEnd"/>
            <w:r w:rsidRPr="531AB1A1">
              <w:rPr>
                <w:sz w:val="20"/>
                <w:szCs w:val="20"/>
              </w:rPr>
              <w:t>: "123.123.123-12" ,Data de Nascimento: "16/03/1985" ,E-mail: "Ze@email.com" ,Senha: "José16#" ,Confirma Senha: "José16#" ,Telefone: "94002-8922" ,Sexo: "Masculino" , CEP: "123546-78" , Numero: "12" ,</w:t>
            </w:r>
            <w:proofErr w:type="spellStart"/>
            <w:r w:rsidRPr="531AB1A1">
              <w:rPr>
                <w:sz w:val="20"/>
                <w:szCs w:val="20"/>
              </w:rPr>
              <w:t>Rua:"Rua</w:t>
            </w:r>
            <w:proofErr w:type="spellEnd"/>
            <w:r w:rsidRPr="531AB1A1">
              <w:rPr>
                <w:sz w:val="20"/>
                <w:szCs w:val="20"/>
              </w:rPr>
              <w:t xml:space="preserve"> do zé", Bairro: "Ipiranga" ,Cidade: "São Paulo" , Estado: "SP" .</w:t>
            </w:r>
          </w:p>
        </w:tc>
        <w:tc>
          <w:tcPr>
            <w:tcW w:w="1158" w:type="dxa"/>
            <w:tcBorders>
              <w:top w:val="nil"/>
              <w:left w:val="nil"/>
              <w:bottom w:val="single" w:sz="4" w:space="0" w:color="auto"/>
              <w:right w:val="single" w:sz="4" w:space="0" w:color="auto"/>
            </w:tcBorders>
            <w:shd w:val="clear" w:color="auto" w:fill="auto"/>
            <w:vAlign w:val="center"/>
            <w:hideMark/>
          </w:tcPr>
          <w:p w14:paraId="1D058146" w14:textId="79790509" w:rsidR="00E42F23" w:rsidRPr="006129F8" w:rsidRDefault="531AB1A1" w:rsidP="00E42F23">
            <w:pPr>
              <w:suppressAutoHyphens w:val="0"/>
              <w:jc w:val="center"/>
              <w:rPr>
                <w:sz w:val="20"/>
                <w:szCs w:val="20"/>
                <w:lang w:eastAsia="pt-BR"/>
              </w:rPr>
            </w:pPr>
            <w:r w:rsidRPr="531AB1A1">
              <w:rPr>
                <w:sz w:val="20"/>
                <w:szCs w:val="20"/>
              </w:rPr>
              <w:t>Sistema valida informações do usuário e o envia para o feed</w:t>
            </w:r>
          </w:p>
        </w:tc>
        <w:tc>
          <w:tcPr>
            <w:tcW w:w="1134" w:type="dxa"/>
            <w:tcBorders>
              <w:top w:val="nil"/>
              <w:left w:val="nil"/>
              <w:bottom w:val="single" w:sz="4" w:space="0" w:color="auto"/>
              <w:right w:val="single" w:sz="4" w:space="0" w:color="auto"/>
            </w:tcBorders>
            <w:shd w:val="clear" w:color="auto" w:fill="auto"/>
            <w:vAlign w:val="center"/>
            <w:hideMark/>
          </w:tcPr>
          <w:p w14:paraId="773D267B" w14:textId="77777777" w:rsidR="00E42F23" w:rsidRPr="006129F8" w:rsidRDefault="531AB1A1" w:rsidP="00E42F23">
            <w:pPr>
              <w:suppressAutoHyphens w:val="0"/>
              <w:jc w:val="center"/>
              <w:rPr>
                <w:sz w:val="20"/>
                <w:szCs w:val="20"/>
                <w:lang w:eastAsia="pt-BR"/>
              </w:rPr>
            </w:pPr>
            <w:r w:rsidRPr="531AB1A1">
              <w:rPr>
                <w:sz w:val="20"/>
                <w:szCs w:val="20"/>
              </w:rPr>
              <w:t>28/out</w:t>
            </w:r>
          </w:p>
        </w:tc>
        <w:tc>
          <w:tcPr>
            <w:tcW w:w="1159" w:type="dxa"/>
            <w:tcBorders>
              <w:top w:val="nil"/>
              <w:left w:val="nil"/>
              <w:bottom w:val="single" w:sz="4" w:space="0" w:color="auto"/>
              <w:right w:val="single" w:sz="4" w:space="0" w:color="auto"/>
            </w:tcBorders>
            <w:shd w:val="clear" w:color="auto" w:fill="auto"/>
            <w:vAlign w:val="center"/>
            <w:hideMark/>
          </w:tcPr>
          <w:p w14:paraId="7FFA2488" w14:textId="77777777" w:rsidR="00E42F23" w:rsidRPr="006129F8" w:rsidRDefault="531AB1A1" w:rsidP="00E42F23">
            <w:pPr>
              <w:suppressAutoHyphens w:val="0"/>
              <w:jc w:val="center"/>
              <w:rPr>
                <w:sz w:val="20"/>
                <w:szCs w:val="20"/>
                <w:lang w:eastAsia="pt-BR"/>
              </w:rPr>
            </w:pPr>
            <w:r w:rsidRPr="531AB1A1">
              <w:rPr>
                <w:sz w:val="20"/>
                <w:szCs w:val="20"/>
              </w:rPr>
              <w:t>OK-Sucesso</w:t>
            </w:r>
          </w:p>
        </w:tc>
        <w:tc>
          <w:tcPr>
            <w:tcW w:w="2079" w:type="dxa"/>
            <w:tcBorders>
              <w:top w:val="nil"/>
              <w:left w:val="nil"/>
              <w:bottom w:val="single" w:sz="4" w:space="0" w:color="auto"/>
              <w:right w:val="single" w:sz="4" w:space="0" w:color="auto"/>
            </w:tcBorders>
            <w:shd w:val="clear" w:color="auto" w:fill="auto"/>
            <w:vAlign w:val="center"/>
            <w:hideMark/>
          </w:tcPr>
          <w:p w14:paraId="3A586C51" w14:textId="77777777" w:rsidR="00E42F23" w:rsidRPr="006129F8" w:rsidRDefault="531AB1A1" w:rsidP="00E42F23">
            <w:pPr>
              <w:suppressAutoHyphens w:val="0"/>
              <w:jc w:val="center"/>
              <w:rPr>
                <w:sz w:val="20"/>
                <w:szCs w:val="20"/>
                <w:lang w:eastAsia="pt-BR"/>
              </w:rPr>
            </w:pPr>
            <w:r w:rsidRPr="531AB1A1">
              <w:rPr>
                <w:sz w:val="20"/>
                <w:szCs w:val="20"/>
              </w:rPr>
              <w:t> </w:t>
            </w:r>
          </w:p>
        </w:tc>
        <w:tc>
          <w:tcPr>
            <w:tcW w:w="146" w:type="dxa"/>
            <w:vAlign w:val="center"/>
            <w:hideMark/>
          </w:tcPr>
          <w:p w14:paraId="6D404374" w14:textId="77777777" w:rsidR="00E42F23" w:rsidRPr="006129F8" w:rsidRDefault="00E42F23" w:rsidP="00E42F23">
            <w:pPr>
              <w:suppressAutoHyphens w:val="0"/>
              <w:rPr>
                <w:sz w:val="20"/>
                <w:szCs w:val="20"/>
                <w:lang w:eastAsia="pt-BR"/>
              </w:rPr>
            </w:pPr>
          </w:p>
        </w:tc>
      </w:tr>
      <w:tr w:rsidR="00E42F23" w:rsidRPr="006129F8" w14:paraId="354CA92E" w14:textId="77777777" w:rsidTr="531AB1A1">
        <w:trPr>
          <w:trHeight w:val="288"/>
        </w:trPr>
        <w:tc>
          <w:tcPr>
            <w:tcW w:w="10294" w:type="dxa"/>
            <w:gridSpan w:val="7"/>
            <w:tcBorders>
              <w:top w:val="single" w:sz="4" w:space="0" w:color="auto"/>
              <w:left w:val="single" w:sz="4" w:space="0" w:color="auto"/>
              <w:bottom w:val="single" w:sz="4" w:space="0" w:color="auto"/>
              <w:right w:val="single" w:sz="4" w:space="0" w:color="000000" w:themeColor="text1"/>
            </w:tcBorders>
            <w:shd w:val="clear" w:color="auto" w:fill="FFFF99"/>
            <w:vAlign w:val="center"/>
            <w:hideMark/>
          </w:tcPr>
          <w:p w14:paraId="2AACF88C" w14:textId="77777777" w:rsidR="00E42F23" w:rsidRPr="006129F8" w:rsidRDefault="531AB1A1" w:rsidP="00E42F23">
            <w:pPr>
              <w:suppressAutoHyphens w:val="0"/>
              <w:rPr>
                <w:rFonts w:ascii="Tahoma" w:hAnsi="Tahoma" w:cs="Tahoma"/>
                <w:b/>
                <w:bCs/>
                <w:color w:val="FF0000"/>
                <w:sz w:val="20"/>
                <w:szCs w:val="20"/>
                <w:lang w:eastAsia="pt-BR"/>
              </w:rPr>
            </w:pPr>
            <w:r w:rsidRPr="531AB1A1">
              <w:rPr>
                <w:rFonts w:ascii="Tahoma" w:hAnsi="Tahoma" w:cs="Tahoma"/>
                <w:b/>
                <w:bCs/>
                <w:color w:val="FF0000"/>
                <w:sz w:val="20"/>
                <w:szCs w:val="20"/>
              </w:rPr>
              <w:t xml:space="preserve">Fluxo </w:t>
            </w:r>
            <w:proofErr w:type="gramStart"/>
            <w:r w:rsidRPr="531AB1A1">
              <w:rPr>
                <w:rFonts w:ascii="Tahoma" w:hAnsi="Tahoma" w:cs="Tahoma"/>
                <w:b/>
                <w:bCs/>
                <w:color w:val="FF0000"/>
                <w:sz w:val="20"/>
                <w:szCs w:val="20"/>
              </w:rPr>
              <w:t>Alternativo  -</w:t>
            </w:r>
            <w:proofErr w:type="gramEnd"/>
            <w:r w:rsidRPr="531AB1A1">
              <w:rPr>
                <w:rFonts w:ascii="Tahoma" w:hAnsi="Tahoma" w:cs="Tahoma"/>
                <w:b/>
                <w:bCs/>
                <w:color w:val="FF0000"/>
                <w:sz w:val="20"/>
                <w:szCs w:val="20"/>
              </w:rPr>
              <w:t xml:space="preserve"> Termo de uso não confirmado</w:t>
            </w:r>
          </w:p>
        </w:tc>
        <w:tc>
          <w:tcPr>
            <w:tcW w:w="146" w:type="dxa"/>
            <w:vAlign w:val="center"/>
            <w:hideMark/>
          </w:tcPr>
          <w:p w14:paraId="48C7D53F" w14:textId="77777777" w:rsidR="00E42F23" w:rsidRPr="006129F8" w:rsidRDefault="00E42F23" w:rsidP="00E42F23">
            <w:pPr>
              <w:suppressAutoHyphens w:val="0"/>
              <w:rPr>
                <w:sz w:val="20"/>
                <w:szCs w:val="20"/>
                <w:lang w:eastAsia="pt-BR"/>
              </w:rPr>
            </w:pPr>
          </w:p>
        </w:tc>
      </w:tr>
      <w:tr w:rsidR="00E42F23" w:rsidRPr="006129F8" w14:paraId="0DD17656" w14:textId="77777777" w:rsidTr="531AB1A1">
        <w:trPr>
          <w:trHeight w:val="564"/>
        </w:trPr>
        <w:tc>
          <w:tcPr>
            <w:tcW w:w="911" w:type="dxa"/>
            <w:vMerge w:val="restart"/>
            <w:tcBorders>
              <w:top w:val="nil"/>
              <w:left w:val="single" w:sz="4" w:space="0" w:color="auto"/>
              <w:bottom w:val="single" w:sz="4" w:space="0" w:color="auto"/>
              <w:right w:val="single" w:sz="4" w:space="0" w:color="auto"/>
            </w:tcBorders>
            <w:shd w:val="clear" w:color="auto" w:fill="CCFFFF"/>
            <w:vAlign w:val="center"/>
            <w:hideMark/>
          </w:tcPr>
          <w:p w14:paraId="590314A3" w14:textId="77777777" w:rsidR="00E42F23" w:rsidRPr="006129F8"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ID</w:t>
            </w:r>
          </w:p>
        </w:tc>
        <w:tc>
          <w:tcPr>
            <w:tcW w:w="1140"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663BA3A1" w14:textId="77777777" w:rsidR="00E42F23" w:rsidRPr="006129F8"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Passos para Execução</w:t>
            </w:r>
          </w:p>
        </w:tc>
        <w:tc>
          <w:tcPr>
            <w:tcW w:w="2713"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19013F57" w14:textId="77777777" w:rsidR="00E42F23" w:rsidRPr="006129F8"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Dados de Entrada</w:t>
            </w:r>
          </w:p>
        </w:tc>
        <w:tc>
          <w:tcPr>
            <w:tcW w:w="1158"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5FE7BD00" w14:textId="77777777" w:rsidR="00E42F23" w:rsidRPr="006129F8"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Resultado Esperado</w:t>
            </w:r>
          </w:p>
        </w:tc>
        <w:tc>
          <w:tcPr>
            <w:tcW w:w="1134" w:type="dxa"/>
            <w:vMerge w:val="restart"/>
            <w:tcBorders>
              <w:top w:val="nil"/>
              <w:left w:val="single" w:sz="4" w:space="0" w:color="auto"/>
              <w:bottom w:val="single" w:sz="4" w:space="0" w:color="auto"/>
              <w:right w:val="single" w:sz="4" w:space="0" w:color="auto"/>
            </w:tcBorders>
            <w:shd w:val="clear" w:color="auto" w:fill="CCFFFF"/>
            <w:vAlign w:val="center"/>
            <w:hideMark/>
          </w:tcPr>
          <w:p w14:paraId="584AA561" w14:textId="77777777" w:rsidR="00E42F23" w:rsidRPr="006129F8"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Data Execução</w:t>
            </w:r>
          </w:p>
        </w:tc>
        <w:tc>
          <w:tcPr>
            <w:tcW w:w="1159" w:type="dxa"/>
            <w:vMerge w:val="restart"/>
            <w:tcBorders>
              <w:top w:val="nil"/>
              <w:left w:val="single" w:sz="4" w:space="0" w:color="auto"/>
              <w:bottom w:val="single" w:sz="4" w:space="0" w:color="auto"/>
              <w:right w:val="single" w:sz="4" w:space="0" w:color="auto"/>
            </w:tcBorders>
            <w:shd w:val="clear" w:color="auto" w:fill="CCFFFF"/>
            <w:vAlign w:val="center"/>
            <w:hideMark/>
          </w:tcPr>
          <w:p w14:paraId="42B76829" w14:textId="77777777" w:rsidR="00E42F23" w:rsidRPr="006129F8"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Resultado Verificado</w:t>
            </w:r>
          </w:p>
        </w:tc>
        <w:tc>
          <w:tcPr>
            <w:tcW w:w="2079" w:type="dxa"/>
            <w:vMerge w:val="restart"/>
            <w:tcBorders>
              <w:top w:val="nil"/>
              <w:left w:val="single" w:sz="4" w:space="0" w:color="auto"/>
              <w:bottom w:val="single" w:sz="4" w:space="0" w:color="auto"/>
              <w:right w:val="single" w:sz="4" w:space="0" w:color="auto"/>
            </w:tcBorders>
            <w:shd w:val="clear" w:color="auto" w:fill="CCFFFF"/>
            <w:vAlign w:val="center"/>
            <w:hideMark/>
          </w:tcPr>
          <w:p w14:paraId="1123B248" w14:textId="77777777" w:rsidR="00E42F23" w:rsidRPr="006129F8"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Observações</w:t>
            </w:r>
          </w:p>
        </w:tc>
        <w:tc>
          <w:tcPr>
            <w:tcW w:w="146" w:type="dxa"/>
            <w:vAlign w:val="center"/>
            <w:hideMark/>
          </w:tcPr>
          <w:p w14:paraId="217B2F47" w14:textId="77777777" w:rsidR="00E42F23" w:rsidRPr="006129F8" w:rsidRDefault="00E42F23" w:rsidP="00E42F23">
            <w:pPr>
              <w:suppressAutoHyphens w:val="0"/>
              <w:rPr>
                <w:sz w:val="20"/>
                <w:szCs w:val="20"/>
                <w:lang w:eastAsia="pt-BR"/>
              </w:rPr>
            </w:pPr>
          </w:p>
        </w:tc>
      </w:tr>
      <w:tr w:rsidR="00E42F23" w:rsidRPr="006129F8" w14:paraId="736AC8E8" w14:textId="77777777" w:rsidTr="531AB1A1">
        <w:trPr>
          <w:trHeight w:val="288"/>
        </w:trPr>
        <w:tc>
          <w:tcPr>
            <w:tcW w:w="911" w:type="dxa"/>
            <w:vMerge/>
            <w:vAlign w:val="center"/>
            <w:hideMark/>
          </w:tcPr>
          <w:p w14:paraId="37B575EB" w14:textId="77777777" w:rsidR="00E42F23" w:rsidRPr="006129F8" w:rsidRDefault="00E42F23" w:rsidP="00E42F23">
            <w:pPr>
              <w:suppressAutoHyphens w:val="0"/>
              <w:rPr>
                <w:rFonts w:ascii="Tahoma" w:hAnsi="Tahoma" w:cs="Tahoma"/>
                <w:b/>
                <w:bCs/>
                <w:sz w:val="20"/>
                <w:szCs w:val="20"/>
                <w:lang w:eastAsia="pt-BR"/>
              </w:rPr>
            </w:pPr>
          </w:p>
        </w:tc>
        <w:tc>
          <w:tcPr>
            <w:tcW w:w="1140" w:type="dxa"/>
            <w:vMerge/>
            <w:vAlign w:val="center"/>
            <w:hideMark/>
          </w:tcPr>
          <w:p w14:paraId="47798672" w14:textId="77777777" w:rsidR="00E42F23" w:rsidRPr="006129F8" w:rsidRDefault="00E42F23" w:rsidP="00E42F23">
            <w:pPr>
              <w:suppressAutoHyphens w:val="0"/>
              <w:rPr>
                <w:rFonts w:ascii="Tahoma" w:hAnsi="Tahoma" w:cs="Tahoma"/>
                <w:b/>
                <w:bCs/>
                <w:sz w:val="20"/>
                <w:szCs w:val="20"/>
                <w:lang w:eastAsia="pt-BR"/>
              </w:rPr>
            </w:pPr>
          </w:p>
        </w:tc>
        <w:tc>
          <w:tcPr>
            <w:tcW w:w="2713" w:type="dxa"/>
            <w:vMerge/>
            <w:vAlign w:val="center"/>
            <w:hideMark/>
          </w:tcPr>
          <w:p w14:paraId="1C27A798" w14:textId="77777777" w:rsidR="00E42F23" w:rsidRPr="006129F8" w:rsidRDefault="00E42F23" w:rsidP="00E42F23">
            <w:pPr>
              <w:suppressAutoHyphens w:val="0"/>
              <w:rPr>
                <w:rFonts w:ascii="Tahoma" w:hAnsi="Tahoma" w:cs="Tahoma"/>
                <w:b/>
                <w:bCs/>
                <w:sz w:val="20"/>
                <w:szCs w:val="20"/>
                <w:lang w:eastAsia="pt-BR"/>
              </w:rPr>
            </w:pPr>
          </w:p>
        </w:tc>
        <w:tc>
          <w:tcPr>
            <w:tcW w:w="1158" w:type="dxa"/>
            <w:vMerge/>
            <w:vAlign w:val="center"/>
            <w:hideMark/>
          </w:tcPr>
          <w:p w14:paraId="38554670" w14:textId="77777777" w:rsidR="00E42F23" w:rsidRPr="006129F8" w:rsidRDefault="00E42F23" w:rsidP="00E42F23">
            <w:pPr>
              <w:suppressAutoHyphens w:val="0"/>
              <w:rPr>
                <w:rFonts w:ascii="Tahoma" w:hAnsi="Tahoma" w:cs="Tahoma"/>
                <w:b/>
                <w:bCs/>
                <w:sz w:val="20"/>
                <w:szCs w:val="20"/>
                <w:lang w:eastAsia="pt-BR"/>
              </w:rPr>
            </w:pPr>
          </w:p>
        </w:tc>
        <w:tc>
          <w:tcPr>
            <w:tcW w:w="1134" w:type="dxa"/>
            <w:vMerge/>
            <w:vAlign w:val="center"/>
            <w:hideMark/>
          </w:tcPr>
          <w:p w14:paraId="3A7C16D2" w14:textId="77777777" w:rsidR="00E42F23" w:rsidRPr="006129F8" w:rsidRDefault="00E42F23" w:rsidP="00E42F23">
            <w:pPr>
              <w:suppressAutoHyphens w:val="0"/>
              <w:rPr>
                <w:rFonts w:ascii="Tahoma" w:hAnsi="Tahoma" w:cs="Tahoma"/>
                <w:b/>
                <w:bCs/>
                <w:sz w:val="20"/>
                <w:szCs w:val="20"/>
                <w:lang w:eastAsia="pt-BR"/>
              </w:rPr>
            </w:pPr>
          </w:p>
        </w:tc>
        <w:tc>
          <w:tcPr>
            <w:tcW w:w="1159" w:type="dxa"/>
            <w:vMerge/>
            <w:vAlign w:val="center"/>
            <w:hideMark/>
          </w:tcPr>
          <w:p w14:paraId="458451DA" w14:textId="77777777" w:rsidR="00E42F23" w:rsidRPr="006129F8" w:rsidRDefault="00E42F23" w:rsidP="00E42F23">
            <w:pPr>
              <w:suppressAutoHyphens w:val="0"/>
              <w:rPr>
                <w:rFonts w:ascii="Tahoma" w:hAnsi="Tahoma" w:cs="Tahoma"/>
                <w:b/>
                <w:bCs/>
                <w:sz w:val="20"/>
                <w:szCs w:val="20"/>
                <w:lang w:eastAsia="pt-BR"/>
              </w:rPr>
            </w:pPr>
          </w:p>
        </w:tc>
        <w:tc>
          <w:tcPr>
            <w:tcW w:w="2079" w:type="dxa"/>
            <w:vMerge/>
            <w:vAlign w:val="center"/>
            <w:hideMark/>
          </w:tcPr>
          <w:p w14:paraId="0044F0B1" w14:textId="77777777" w:rsidR="00E42F23" w:rsidRPr="006129F8" w:rsidRDefault="00E42F23" w:rsidP="00E42F23">
            <w:pPr>
              <w:suppressAutoHyphens w:val="0"/>
              <w:rPr>
                <w:rFonts w:ascii="Tahoma" w:hAnsi="Tahoma" w:cs="Tahoma"/>
                <w:b/>
                <w:bCs/>
                <w:sz w:val="20"/>
                <w:szCs w:val="20"/>
                <w:lang w:eastAsia="pt-BR"/>
              </w:rPr>
            </w:pPr>
          </w:p>
        </w:tc>
        <w:tc>
          <w:tcPr>
            <w:tcW w:w="146" w:type="dxa"/>
            <w:tcBorders>
              <w:top w:val="nil"/>
              <w:left w:val="nil"/>
              <w:bottom w:val="nil"/>
              <w:right w:val="nil"/>
            </w:tcBorders>
            <w:shd w:val="clear" w:color="auto" w:fill="auto"/>
            <w:noWrap/>
            <w:vAlign w:val="bottom"/>
            <w:hideMark/>
          </w:tcPr>
          <w:p w14:paraId="6FD25744" w14:textId="77777777" w:rsidR="00E42F23" w:rsidRPr="006129F8" w:rsidRDefault="00E42F23" w:rsidP="00E42F23">
            <w:pPr>
              <w:suppressAutoHyphens w:val="0"/>
              <w:jc w:val="center"/>
              <w:rPr>
                <w:rFonts w:ascii="Tahoma" w:hAnsi="Tahoma" w:cs="Tahoma"/>
                <w:b/>
                <w:bCs/>
                <w:sz w:val="20"/>
                <w:szCs w:val="20"/>
                <w:lang w:eastAsia="pt-BR"/>
              </w:rPr>
            </w:pPr>
          </w:p>
        </w:tc>
      </w:tr>
      <w:tr w:rsidR="00E42F23" w:rsidRPr="006129F8" w14:paraId="5A0E9DD8" w14:textId="77777777" w:rsidTr="531AB1A1">
        <w:trPr>
          <w:trHeight w:val="1848"/>
        </w:trPr>
        <w:tc>
          <w:tcPr>
            <w:tcW w:w="911" w:type="dxa"/>
            <w:tcBorders>
              <w:top w:val="nil"/>
              <w:left w:val="single" w:sz="4" w:space="0" w:color="auto"/>
              <w:bottom w:val="single" w:sz="4" w:space="0" w:color="auto"/>
              <w:right w:val="single" w:sz="4" w:space="0" w:color="auto"/>
            </w:tcBorders>
            <w:shd w:val="clear" w:color="auto" w:fill="auto"/>
            <w:vAlign w:val="center"/>
            <w:hideMark/>
          </w:tcPr>
          <w:p w14:paraId="62AA6896" w14:textId="77777777" w:rsidR="00E42F23" w:rsidRPr="006129F8" w:rsidRDefault="531AB1A1" w:rsidP="00E42F23">
            <w:pPr>
              <w:suppressAutoHyphens w:val="0"/>
              <w:jc w:val="center"/>
              <w:rPr>
                <w:sz w:val="20"/>
                <w:szCs w:val="20"/>
                <w:lang w:eastAsia="pt-BR"/>
              </w:rPr>
            </w:pPr>
            <w:r w:rsidRPr="531AB1A1">
              <w:rPr>
                <w:sz w:val="20"/>
                <w:szCs w:val="20"/>
              </w:rPr>
              <w:t>1.1</w:t>
            </w:r>
          </w:p>
        </w:tc>
        <w:tc>
          <w:tcPr>
            <w:tcW w:w="1140" w:type="dxa"/>
            <w:tcBorders>
              <w:top w:val="nil"/>
              <w:left w:val="nil"/>
              <w:bottom w:val="single" w:sz="4" w:space="0" w:color="auto"/>
              <w:right w:val="single" w:sz="4" w:space="0" w:color="auto"/>
            </w:tcBorders>
            <w:shd w:val="clear" w:color="auto" w:fill="auto"/>
            <w:vAlign w:val="center"/>
            <w:hideMark/>
          </w:tcPr>
          <w:p w14:paraId="3E7B2985" w14:textId="0B804A08" w:rsidR="00E42F23" w:rsidRPr="006129F8" w:rsidRDefault="531AB1A1" w:rsidP="00E42F23">
            <w:pPr>
              <w:suppressAutoHyphens w:val="0"/>
              <w:rPr>
                <w:sz w:val="20"/>
                <w:szCs w:val="20"/>
                <w:lang w:eastAsia="pt-BR"/>
              </w:rPr>
            </w:pPr>
            <w:r w:rsidRPr="531AB1A1">
              <w:rPr>
                <w:sz w:val="20"/>
                <w:szCs w:val="20"/>
              </w:rPr>
              <w:t>Usuário não seleciona confirmação de termos de uso</w:t>
            </w:r>
          </w:p>
        </w:tc>
        <w:tc>
          <w:tcPr>
            <w:tcW w:w="2713" w:type="dxa"/>
            <w:tcBorders>
              <w:top w:val="nil"/>
              <w:left w:val="nil"/>
              <w:bottom w:val="single" w:sz="4" w:space="0" w:color="auto"/>
              <w:right w:val="single" w:sz="4" w:space="0" w:color="auto"/>
            </w:tcBorders>
            <w:shd w:val="clear" w:color="auto" w:fill="auto"/>
            <w:vAlign w:val="center"/>
            <w:hideMark/>
          </w:tcPr>
          <w:p w14:paraId="15F4A3CB" w14:textId="77777777" w:rsidR="00E42F23" w:rsidRPr="006129F8" w:rsidRDefault="531AB1A1" w:rsidP="00E42F23">
            <w:pPr>
              <w:suppressAutoHyphens w:val="0"/>
              <w:jc w:val="center"/>
              <w:rPr>
                <w:sz w:val="20"/>
                <w:szCs w:val="20"/>
                <w:lang w:eastAsia="pt-BR"/>
              </w:rPr>
            </w:pPr>
            <w:r w:rsidRPr="531AB1A1">
              <w:rPr>
                <w:sz w:val="20"/>
                <w:szCs w:val="20"/>
              </w:rPr>
              <w:t> </w:t>
            </w:r>
          </w:p>
        </w:tc>
        <w:tc>
          <w:tcPr>
            <w:tcW w:w="1158" w:type="dxa"/>
            <w:tcBorders>
              <w:top w:val="nil"/>
              <w:left w:val="nil"/>
              <w:bottom w:val="single" w:sz="4" w:space="0" w:color="auto"/>
              <w:right w:val="single" w:sz="4" w:space="0" w:color="auto"/>
            </w:tcBorders>
            <w:shd w:val="clear" w:color="auto" w:fill="auto"/>
            <w:vAlign w:val="center"/>
            <w:hideMark/>
          </w:tcPr>
          <w:p w14:paraId="653C595E" w14:textId="7648CB02" w:rsidR="00E42F23" w:rsidRPr="006129F8" w:rsidRDefault="531AB1A1" w:rsidP="00E42F23">
            <w:pPr>
              <w:suppressAutoHyphens w:val="0"/>
              <w:rPr>
                <w:sz w:val="20"/>
                <w:szCs w:val="20"/>
                <w:lang w:eastAsia="pt-BR"/>
              </w:rPr>
            </w:pPr>
            <w:r w:rsidRPr="531AB1A1">
              <w:rPr>
                <w:sz w:val="20"/>
                <w:szCs w:val="20"/>
              </w:rPr>
              <w:t>O sistema aguarda o usuário confirmar.</w:t>
            </w:r>
          </w:p>
        </w:tc>
        <w:tc>
          <w:tcPr>
            <w:tcW w:w="1134" w:type="dxa"/>
            <w:tcBorders>
              <w:top w:val="nil"/>
              <w:left w:val="nil"/>
              <w:bottom w:val="single" w:sz="4" w:space="0" w:color="auto"/>
              <w:right w:val="single" w:sz="4" w:space="0" w:color="auto"/>
            </w:tcBorders>
            <w:shd w:val="clear" w:color="auto" w:fill="auto"/>
            <w:vAlign w:val="center"/>
            <w:hideMark/>
          </w:tcPr>
          <w:p w14:paraId="573D54F2" w14:textId="77777777" w:rsidR="00E42F23" w:rsidRPr="006129F8" w:rsidRDefault="531AB1A1" w:rsidP="00E42F23">
            <w:pPr>
              <w:suppressAutoHyphens w:val="0"/>
              <w:jc w:val="center"/>
              <w:rPr>
                <w:sz w:val="20"/>
                <w:szCs w:val="20"/>
                <w:lang w:eastAsia="pt-BR"/>
              </w:rPr>
            </w:pPr>
            <w:r w:rsidRPr="531AB1A1">
              <w:rPr>
                <w:sz w:val="20"/>
                <w:szCs w:val="20"/>
              </w:rPr>
              <w:t>28/out</w:t>
            </w:r>
          </w:p>
        </w:tc>
        <w:tc>
          <w:tcPr>
            <w:tcW w:w="1159" w:type="dxa"/>
            <w:tcBorders>
              <w:top w:val="nil"/>
              <w:left w:val="nil"/>
              <w:bottom w:val="single" w:sz="4" w:space="0" w:color="auto"/>
              <w:right w:val="single" w:sz="4" w:space="0" w:color="auto"/>
            </w:tcBorders>
            <w:shd w:val="clear" w:color="auto" w:fill="auto"/>
            <w:vAlign w:val="center"/>
            <w:hideMark/>
          </w:tcPr>
          <w:p w14:paraId="66F0B409" w14:textId="77777777" w:rsidR="00E42F23" w:rsidRPr="006129F8" w:rsidRDefault="531AB1A1" w:rsidP="00E42F23">
            <w:pPr>
              <w:suppressAutoHyphens w:val="0"/>
              <w:jc w:val="center"/>
              <w:rPr>
                <w:sz w:val="20"/>
                <w:szCs w:val="20"/>
                <w:lang w:eastAsia="pt-BR"/>
              </w:rPr>
            </w:pPr>
            <w:r w:rsidRPr="531AB1A1">
              <w:rPr>
                <w:sz w:val="20"/>
                <w:szCs w:val="20"/>
              </w:rPr>
              <w:t>OK-Sucesso</w:t>
            </w:r>
          </w:p>
        </w:tc>
        <w:tc>
          <w:tcPr>
            <w:tcW w:w="2079" w:type="dxa"/>
            <w:tcBorders>
              <w:top w:val="nil"/>
              <w:left w:val="nil"/>
              <w:bottom w:val="single" w:sz="4" w:space="0" w:color="auto"/>
              <w:right w:val="single" w:sz="4" w:space="0" w:color="auto"/>
            </w:tcBorders>
            <w:shd w:val="clear" w:color="auto" w:fill="auto"/>
            <w:vAlign w:val="center"/>
            <w:hideMark/>
          </w:tcPr>
          <w:p w14:paraId="3B379B3B" w14:textId="77777777" w:rsidR="00E42F23" w:rsidRPr="006129F8" w:rsidRDefault="531AB1A1" w:rsidP="00E42F23">
            <w:pPr>
              <w:suppressAutoHyphens w:val="0"/>
              <w:jc w:val="center"/>
              <w:rPr>
                <w:sz w:val="20"/>
                <w:szCs w:val="20"/>
                <w:lang w:eastAsia="pt-BR"/>
              </w:rPr>
            </w:pPr>
            <w:r w:rsidRPr="531AB1A1">
              <w:rPr>
                <w:sz w:val="20"/>
                <w:szCs w:val="20"/>
              </w:rPr>
              <w:t> </w:t>
            </w:r>
          </w:p>
        </w:tc>
        <w:tc>
          <w:tcPr>
            <w:tcW w:w="146" w:type="dxa"/>
            <w:vAlign w:val="center"/>
            <w:hideMark/>
          </w:tcPr>
          <w:p w14:paraId="5F4AF7BB" w14:textId="77777777" w:rsidR="00E42F23" w:rsidRPr="006129F8" w:rsidRDefault="00E42F23" w:rsidP="00E42F23">
            <w:pPr>
              <w:suppressAutoHyphens w:val="0"/>
              <w:rPr>
                <w:sz w:val="20"/>
                <w:szCs w:val="20"/>
                <w:lang w:eastAsia="pt-BR"/>
              </w:rPr>
            </w:pPr>
          </w:p>
        </w:tc>
      </w:tr>
      <w:tr w:rsidR="00E42F23" w:rsidRPr="006129F8" w14:paraId="61CBC9EE" w14:textId="77777777" w:rsidTr="531AB1A1">
        <w:trPr>
          <w:trHeight w:val="288"/>
        </w:trPr>
        <w:tc>
          <w:tcPr>
            <w:tcW w:w="10294" w:type="dxa"/>
            <w:gridSpan w:val="7"/>
            <w:tcBorders>
              <w:top w:val="single" w:sz="4" w:space="0" w:color="auto"/>
              <w:left w:val="single" w:sz="4" w:space="0" w:color="auto"/>
              <w:bottom w:val="single" w:sz="4" w:space="0" w:color="auto"/>
              <w:right w:val="single" w:sz="4" w:space="0" w:color="000000" w:themeColor="text1"/>
            </w:tcBorders>
            <w:shd w:val="clear" w:color="auto" w:fill="FFFF99"/>
            <w:vAlign w:val="center"/>
            <w:hideMark/>
          </w:tcPr>
          <w:p w14:paraId="7DCA4A4C" w14:textId="77777777" w:rsidR="00E42F23" w:rsidRPr="006129F8" w:rsidRDefault="531AB1A1" w:rsidP="00E42F23">
            <w:pPr>
              <w:suppressAutoHyphens w:val="0"/>
              <w:rPr>
                <w:rFonts w:ascii="Tahoma" w:hAnsi="Tahoma" w:cs="Tahoma"/>
                <w:b/>
                <w:bCs/>
                <w:color w:val="FF0000"/>
                <w:sz w:val="20"/>
                <w:szCs w:val="20"/>
                <w:lang w:eastAsia="pt-BR"/>
              </w:rPr>
            </w:pPr>
            <w:r w:rsidRPr="531AB1A1">
              <w:rPr>
                <w:rFonts w:ascii="Tahoma" w:hAnsi="Tahoma" w:cs="Tahoma"/>
                <w:b/>
                <w:bCs/>
                <w:color w:val="FF0000"/>
                <w:sz w:val="20"/>
                <w:szCs w:val="20"/>
              </w:rPr>
              <w:t>Fluxo Alternativo - Dados incorretos</w:t>
            </w:r>
          </w:p>
        </w:tc>
        <w:tc>
          <w:tcPr>
            <w:tcW w:w="146" w:type="dxa"/>
            <w:vAlign w:val="center"/>
            <w:hideMark/>
          </w:tcPr>
          <w:p w14:paraId="549135DA" w14:textId="77777777" w:rsidR="00E42F23" w:rsidRPr="006129F8" w:rsidRDefault="00E42F23" w:rsidP="00E42F23">
            <w:pPr>
              <w:suppressAutoHyphens w:val="0"/>
              <w:rPr>
                <w:sz w:val="20"/>
                <w:szCs w:val="20"/>
                <w:lang w:eastAsia="pt-BR"/>
              </w:rPr>
            </w:pPr>
          </w:p>
        </w:tc>
      </w:tr>
      <w:tr w:rsidR="00E42F23" w:rsidRPr="006129F8" w14:paraId="3EFBE7DE" w14:textId="77777777" w:rsidTr="531AB1A1">
        <w:trPr>
          <w:trHeight w:val="576"/>
        </w:trPr>
        <w:tc>
          <w:tcPr>
            <w:tcW w:w="911" w:type="dxa"/>
            <w:vMerge w:val="restart"/>
            <w:tcBorders>
              <w:top w:val="nil"/>
              <w:left w:val="single" w:sz="4" w:space="0" w:color="auto"/>
              <w:bottom w:val="single" w:sz="4" w:space="0" w:color="auto"/>
              <w:right w:val="single" w:sz="4" w:space="0" w:color="auto"/>
            </w:tcBorders>
            <w:shd w:val="clear" w:color="auto" w:fill="CCFFFF"/>
            <w:vAlign w:val="center"/>
            <w:hideMark/>
          </w:tcPr>
          <w:p w14:paraId="620E9237" w14:textId="77777777" w:rsidR="00E42F23" w:rsidRPr="006129F8"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ID</w:t>
            </w:r>
          </w:p>
        </w:tc>
        <w:tc>
          <w:tcPr>
            <w:tcW w:w="1140"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640C3141" w14:textId="77777777" w:rsidR="00E42F23" w:rsidRPr="006129F8"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Passos para Execução</w:t>
            </w:r>
          </w:p>
        </w:tc>
        <w:tc>
          <w:tcPr>
            <w:tcW w:w="2713"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42CA6C52" w14:textId="77777777" w:rsidR="00E42F23" w:rsidRPr="006129F8"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Dados de Entrada</w:t>
            </w:r>
          </w:p>
        </w:tc>
        <w:tc>
          <w:tcPr>
            <w:tcW w:w="1158"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6AAA5A3B" w14:textId="77777777" w:rsidR="00E42F23" w:rsidRPr="006129F8"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Resultado Esperado</w:t>
            </w:r>
          </w:p>
        </w:tc>
        <w:tc>
          <w:tcPr>
            <w:tcW w:w="1134" w:type="dxa"/>
            <w:vMerge w:val="restart"/>
            <w:tcBorders>
              <w:top w:val="nil"/>
              <w:left w:val="single" w:sz="4" w:space="0" w:color="auto"/>
              <w:bottom w:val="single" w:sz="4" w:space="0" w:color="auto"/>
              <w:right w:val="single" w:sz="4" w:space="0" w:color="auto"/>
            </w:tcBorders>
            <w:shd w:val="clear" w:color="auto" w:fill="CCFFFF"/>
            <w:vAlign w:val="center"/>
            <w:hideMark/>
          </w:tcPr>
          <w:p w14:paraId="24547E79" w14:textId="77777777" w:rsidR="00E42F23" w:rsidRPr="006129F8"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Data Execução</w:t>
            </w:r>
          </w:p>
        </w:tc>
        <w:tc>
          <w:tcPr>
            <w:tcW w:w="1159" w:type="dxa"/>
            <w:vMerge w:val="restart"/>
            <w:tcBorders>
              <w:top w:val="nil"/>
              <w:left w:val="single" w:sz="4" w:space="0" w:color="auto"/>
              <w:bottom w:val="single" w:sz="4" w:space="0" w:color="auto"/>
              <w:right w:val="single" w:sz="4" w:space="0" w:color="auto"/>
            </w:tcBorders>
            <w:shd w:val="clear" w:color="auto" w:fill="CCFFFF"/>
            <w:vAlign w:val="center"/>
            <w:hideMark/>
          </w:tcPr>
          <w:p w14:paraId="5884B728" w14:textId="77777777" w:rsidR="00E42F23" w:rsidRPr="006129F8"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Resultado Verificado</w:t>
            </w:r>
          </w:p>
        </w:tc>
        <w:tc>
          <w:tcPr>
            <w:tcW w:w="2079" w:type="dxa"/>
            <w:vMerge w:val="restart"/>
            <w:tcBorders>
              <w:top w:val="nil"/>
              <w:left w:val="single" w:sz="4" w:space="0" w:color="auto"/>
              <w:bottom w:val="single" w:sz="4" w:space="0" w:color="auto"/>
              <w:right w:val="single" w:sz="4" w:space="0" w:color="auto"/>
            </w:tcBorders>
            <w:shd w:val="clear" w:color="auto" w:fill="CCFFFF"/>
            <w:vAlign w:val="center"/>
            <w:hideMark/>
          </w:tcPr>
          <w:p w14:paraId="76735324" w14:textId="77777777" w:rsidR="00E42F23" w:rsidRPr="006129F8"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Observações</w:t>
            </w:r>
          </w:p>
        </w:tc>
        <w:tc>
          <w:tcPr>
            <w:tcW w:w="146" w:type="dxa"/>
            <w:vAlign w:val="center"/>
            <w:hideMark/>
          </w:tcPr>
          <w:p w14:paraId="41499592" w14:textId="77777777" w:rsidR="00E42F23" w:rsidRPr="006129F8" w:rsidRDefault="00E42F23" w:rsidP="00E42F23">
            <w:pPr>
              <w:suppressAutoHyphens w:val="0"/>
              <w:rPr>
                <w:sz w:val="20"/>
                <w:szCs w:val="20"/>
                <w:lang w:eastAsia="pt-BR"/>
              </w:rPr>
            </w:pPr>
          </w:p>
        </w:tc>
      </w:tr>
      <w:tr w:rsidR="00E42F23" w:rsidRPr="006129F8" w14:paraId="45B77F7F" w14:textId="77777777" w:rsidTr="531AB1A1">
        <w:trPr>
          <w:trHeight w:val="288"/>
        </w:trPr>
        <w:tc>
          <w:tcPr>
            <w:tcW w:w="911" w:type="dxa"/>
            <w:vMerge/>
            <w:vAlign w:val="center"/>
            <w:hideMark/>
          </w:tcPr>
          <w:p w14:paraId="60FB03B7" w14:textId="77777777" w:rsidR="00E42F23" w:rsidRPr="006129F8" w:rsidRDefault="00E42F23" w:rsidP="00E42F23">
            <w:pPr>
              <w:suppressAutoHyphens w:val="0"/>
              <w:rPr>
                <w:rFonts w:ascii="Tahoma" w:hAnsi="Tahoma" w:cs="Tahoma"/>
                <w:b/>
                <w:bCs/>
                <w:sz w:val="20"/>
                <w:szCs w:val="20"/>
                <w:lang w:eastAsia="pt-BR"/>
              </w:rPr>
            </w:pPr>
          </w:p>
        </w:tc>
        <w:tc>
          <w:tcPr>
            <w:tcW w:w="1140" w:type="dxa"/>
            <w:vMerge/>
            <w:vAlign w:val="center"/>
            <w:hideMark/>
          </w:tcPr>
          <w:p w14:paraId="18CA7C0B" w14:textId="77777777" w:rsidR="00E42F23" w:rsidRPr="006129F8" w:rsidRDefault="00E42F23" w:rsidP="00E42F23">
            <w:pPr>
              <w:suppressAutoHyphens w:val="0"/>
              <w:rPr>
                <w:rFonts w:ascii="Tahoma" w:hAnsi="Tahoma" w:cs="Tahoma"/>
                <w:b/>
                <w:bCs/>
                <w:sz w:val="20"/>
                <w:szCs w:val="20"/>
                <w:lang w:eastAsia="pt-BR"/>
              </w:rPr>
            </w:pPr>
          </w:p>
        </w:tc>
        <w:tc>
          <w:tcPr>
            <w:tcW w:w="2713" w:type="dxa"/>
            <w:vMerge/>
            <w:vAlign w:val="center"/>
            <w:hideMark/>
          </w:tcPr>
          <w:p w14:paraId="2B056F70" w14:textId="77777777" w:rsidR="00E42F23" w:rsidRPr="006129F8" w:rsidRDefault="00E42F23" w:rsidP="00E42F23">
            <w:pPr>
              <w:suppressAutoHyphens w:val="0"/>
              <w:rPr>
                <w:rFonts w:ascii="Tahoma" w:hAnsi="Tahoma" w:cs="Tahoma"/>
                <w:b/>
                <w:bCs/>
                <w:sz w:val="20"/>
                <w:szCs w:val="20"/>
                <w:lang w:eastAsia="pt-BR"/>
              </w:rPr>
            </w:pPr>
          </w:p>
        </w:tc>
        <w:tc>
          <w:tcPr>
            <w:tcW w:w="1158" w:type="dxa"/>
            <w:vMerge/>
            <w:vAlign w:val="center"/>
            <w:hideMark/>
          </w:tcPr>
          <w:p w14:paraId="0A90F36F" w14:textId="77777777" w:rsidR="00E42F23" w:rsidRPr="006129F8" w:rsidRDefault="00E42F23" w:rsidP="00E42F23">
            <w:pPr>
              <w:suppressAutoHyphens w:val="0"/>
              <w:rPr>
                <w:rFonts w:ascii="Tahoma" w:hAnsi="Tahoma" w:cs="Tahoma"/>
                <w:b/>
                <w:bCs/>
                <w:sz w:val="20"/>
                <w:szCs w:val="20"/>
                <w:lang w:eastAsia="pt-BR"/>
              </w:rPr>
            </w:pPr>
          </w:p>
        </w:tc>
        <w:tc>
          <w:tcPr>
            <w:tcW w:w="1134" w:type="dxa"/>
            <w:vMerge/>
            <w:vAlign w:val="center"/>
            <w:hideMark/>
          </w:tcPr>
          <w:p w14:paraId="75D79155" w14:textId="77777777" w:rsidR="00E42F23" w:rsidRPr="006129F8" w:rsidRDefault="00E42F23" w:rsidP="00E42F23">
            <w:pPr>
              <w:suppressAutoHyphens w:val="0"/>
              <w:rPr>
                <w:rFonts w:ascii="Tahoma" w:hAnsi="Tahoma" w:cs="Tahoma"/>
                <w:b/>
                <w:bCs/>
                <w:sz w:val="20"/>
                <w:szCs w:val="20"/>
                <w:lang w:eastAsia="pt-BR"/>
              </w:rPr>
            </w:pPr>
          </w:p>
        </w:tc>
        <w:tc>
          <w:tcPr>
            <w:tcW w:w="1159" w:type="dxa"/>
            <w:vMerge/>
            <w:vAlign w:val="center"/>
            <w:hideMark/>
          </w:tcPr>
          <w:p w14:paraId="69EF69EE" w14:textId="77777777" w:rsidR="00E42F23" w:rsidRPr="006129F8" w:rsidRDefault="00E42F23" w:rsidP="00E42F23">
            <w:pPr>
              <w:suppressAutoHyphens w:val="0"/>
              <w:rPr>
                <w:rFonts w:ascii="Tahoma" w:hAnsi="Tahoma" w:cs="Tahoma"/>
                <w:b/>
                <w:bCs/>
                <w:sz w:val="20"/>
                <w:szCs w:val="20"/>
                <w:lang w:eastAsia="pt-BR"/>
              </w:rPr>
            </w:pPr>
          </w:p>
        </w:tc>
        <w:tc>
          <w:tcPr>
            <w:tcW w:w="2079" w:type="dxa"/>
            <w:vMerge/>
            <w:vAlign w:val="center"/>
            <w:hideMark/>
          </w:tcPr>
          <w:p w14:paraId="20BFB9A3" w14:textId="77777777" w:rsidR="00E42F23" w:rsidRPr="006129F8" w:rsidRDefault="00E42F23" w:rsidP="00E42F23">
            <w:pPr>
              <w:suppressAutoHyphens w:val="0"/>
              <w:rPr>
                <w:rFonts w:ascii="Tahoma" w:hAnsi="Tahoma" w:cs="Tahoma"/>
                <w:b/>
                <w:bCs/>
                <w:sz w:val="20"/>
                <w:szCs w:val="20"/>
                <w:lang w:eastAsia="pt-BR"/>
              </w:rPr>
            </w:pPr>
          </w:p>
        </w:tc>
        <w:tc>
          <w:tcPr>
            <w:tcW w:w="146" w:type="dxa"/>
            <w:tcBorders>
              <w:top w:val="nil"/>
              <w:left w:val="nil"/>
              <w:bottom w:val="nil"/>
              <w:right w:val="nil"/>
            </w:tcBorders>
            <w:shd w:val="clear" w:color="auto" w:fill="auto"/>
            <w:noWrap/>
            <w:vAlign w:val="bottom"/>
            <w:hideMark/>
          </w:tcPr>
          <w:p w14:paraId="76416473" w14:textId="77777777" w:rsidR="00E42F23" w:rsidRPr="006129F8" w:rsidRDefault="00E42F23" w:rsidP="00E42F23">
            <w:pPr>
              <w:suppressAutoHyphens w:val="0"/>
              <w:jc w:val="center"/>
              <w:rPr>
                <w:rFonts w:ascii="Tahoma" w:hAnsi="Tahoma" w:cs="Tahoma"/>
                <w:b/>
                <w:bCs/>
                <w:sz w:val="20"/>
                <w:szCs w:val="20"/>
                <w:lang w:eastAsia="pt-BR"/>
              </w:rPr>
            </w:pPr>
          </w:p>
        </w:tc>
      </w:tr>
      <w:tr w:rsidR="00E42F23" w:rsidRPr="006129F8" w14:paraId="0CC1B751" w14:textId="77777777" w:rsidTr="531AB1A1">
        <w:trPr>
          <w:trHeight w:val="2640"/>
        </w:trPr>
        <w:tc>
          <w:tcPr>
            <w:tcW w:w="911" w:type="dxa"/>
            <w:tcBorders>
              <w:top w:val="nil"/>
              <w:left w:val="single" w:sz="4" w:space="0" w:color="auto"/>
              <w:bottom w:val="single" w:sz="4" w:space="0" w:color="auto"/>
              <w:right w:val="single" w:sz="4" w:space="0" w:color="auto"/>
            </w:tcBorders>
            <w:shd w:val="clear" w:color="auto" w:fill="auto"/>
            <w:vAlign w:val="center"/>
            <w:hideMark/>
          </w:tcPr>
          <w:p w14:paraId="2BA2FE62" w14:textId="77777777" w:rsidR="00E42F23" w:rsidRPr="006129F8" w:rsidRDefault="531AB1A1" w:rsidP="00E42F23">
            <w:pPr>
              <w:suppressAutoHyphens w:val="0"/>
              <w:jc w:val="center"/>
              <w:rPr>
                <w:sz w:val="20"/>
                <w:szCs w:val="20"/>
                <w:lang w:eastAsia="pt-BR"/>
              </w:rPr>
            </w:pPr>
            <w:r w:rsidRPr="531AB1A1">
              <w:rPr>
                <w:sz w:val="20"/>
                <w:szCs w:val="20"/>
              </w:rPr>
              <w:t>1.1</w:t>
            </w:r>
          </w:p>
        </w:tc>
        <w:tc>
          <w:tcPr>
            <w:tcW w:w="1140" w:type="dxa"/>
            <w:tcBorders>
              <w:top w:val="nil"/>
              <w:left w:val="nil"/>
              <w:bottom w:val="single" w:sz="4" w:space="0" w:color="auto"/>
              <w:right w:val="single" w:sz="4" w:space="0" w:color="auto"/>
            </w:tcBorders>
            <w:shd w:val="clear" w:color="auto" w:fill="auto"/>
            <w:vAlign w:val="center"/>
            <w:hideMark/>
          </w:tcPr>
          <w:p w14:paraId="2705C7E0" w14:textId="46C85019" w:rsidR="00E42F23" w:rsidRPr="006129F8" w:rsidRDefault="531AB1A1" w:rsidP="00E42F23">
            <w:pPr>
              <w:suppressAutoHyphens w:val="0"/>
              <w:jc w:val="center"/>
              <w:rPr>
                <w:sz w:val="20"/>
                <w:szCs w:val="20"/>
                <w:lang w:eastAsia="pt-BR"/>
              </w:rPr>
            </w:pPr>
            <w:r w:rsidRPr="531AB1A1">
              <w:rPr>
                <w:sz w:val="20"/>
                <w:szCs w:val="20"/>
              </w:rPr>
              <w:t>Usuário preenche os dados</w:t>
            </w:r>
          </w:p>
        </w:tc>
        <w:tc>
          <w:tcPr>
            <w:tcW w:w="2713" w:type="dxa"/>
            <w:tcBorders>
              <w:top w:val="nil"/>
              <w:left w:val="nil"/>
              <w:bottom w:val="single" w:sz="4" w:space="0" w:color="auto"/>
              <w:right w:val="single" w:sz="4" w:space="0" w:color="auto"/>
            </w:tcBorders>
            <w:shd w:val="clear" w:color="auto" w:fill="auto"/>
            <w:vAlign w:val="center"/>
            <w:hideMark/>
          </w:tcPr>
          <w:p w14:paraId="23D1A0C9" w14:textId="77777777" w:rsidR="00E42F23" w:rsidRPr="006129F8" w:rsidRDefault="531AB1A1" w:rsidP="00E42F23">
            <w:pPr>
              <w:suppressAutoHyphens w:val="0"/>
              <w:jc w:val="center"/>
              <w:rPr>
                <w:sz w:val="20"/>
                <w:szCs w:val="20"/>
                <w:lang w:eastAsia="pt-BR"/>
              </w:rPr>
            </w:pPr>
            <w:r w:rsidRPr="531AB1A1">
              <w:rPr>
                <w:sz w:val="20"/>
                <w:szCs w:val="20"/>
              </w:rPr>
              <w:t>Nome completo: "José da Sila</w:t>
            </w:r>
            <w:proofErr w:type="gramStart"/>
            <w:r w:rsidRPr="531AB1A1">
              <w:rPr>
                <w:sz w:val="20"/>
                <w:szCs w:val="20"/>
              </w:rPr>
              <w:t>" ,CPF</w:t>
            </w:r>
            <w:proofErr w:type="gramEnd"/>
            <w:r w:rsidRPr="531AB1A1">
              <w:rPr>
                <w:sz w:val="20"/>
                <w:szCs w:val="20"/>
              </w:rPr>
              <w:t>: "123.123.123-12" ,Data de Nascimento: "16/03/1985" ,E-mail: "a" ,Senha: "José16#" ,Confirma Senha: "José16#" ,Telefone: "94002-8922" ,Sexo: "Masculino" , CEP: "123546-78" , Numero: "12" ,</w:t>
            </w:r>
            <w:proofErr w:type="spellStart"/>
            <w:r w:rsidRPr="531AB1A1">
              <w:rPr>
                <w:sz w:val="20"/>
                <w:szCs w:val="20"/>
              </w:rPr>
              <w:t>Rua:"Rua</w:t>
            </w:r>
            <w:proofErr w:type="spellEnd"/>
            <w:r w:rsidRPr="531AB1A1">
              <w:rPr>
                <w:sz w:val="20"/>
                <w:szCs w:val="20"/>
              </w:rPr>
              <w:t xml:space="preserve"> do zé", Bairro: "Ipiranga" ,Cidade: "São Paulo" , Estado: "SP" .</w:t>
            </w:r>
          </w:p>
        </w:tc>
        <w:tc>
          <w:tcPr>
            <w:tcW w:w="1158" w:type="dxa"/>
            <w:tcBorders>
              <w:top w:val="nil"/>
              <w:left w:val="nil"/>
              <w:bottom w:val="single" w:sz="4" w:space="0" w:color="auto"/>
              <w:right w:val="single" w:sz="4" w:space="0" w:color="auto"/>
            </w:tcBorders>
            <w:shd w:val="clear" w:color="auto" w:fill="auto"/>
            <w:vAlign w:val="center"/>
            <w:hideMark/>
          </w:tcPr>
          <w:p w14:paraId="3C1212A4" w14:textId="77777777" w:rsidR="00E42F23" w:rsidRPr="006129F8" w:rsidRDefault="531AB1A1" w:rsidP="00E42F23">
            <w:pPr>
              <w:suppressAutoHyphens w:val="0"/>
              <w:jc w:val="center"/>
              <w:rPr>
                <w:sz w:val="20"/>
                <w:szCs w:val="20"/>
                <w:lang w:eastAsia="pt-BR"/>
              </w:rPr>
            </w:pPr>
            <w:r w:rsidRPr="531AB1A1">
              <w:rPr>
                <w:sz w:val="20"/>
                <w:szCs w:val="20"/>
              </w:rPr>
              <w:t xml:space="preserve">O sistema exibe que o campo E-mail </w:t>
            </w:r>
            <w:proofErr w:type="spellStart"/>
            <w:proofErr w:type="gramStart"/>
            <w:r w:rsidRPr="531AB1A1">
              <w:rPr>
                <w:sz w:val="20"/>
                <w:szCs w:val="20"/>
              </w:rPr>
              <w:t>esta</w:t>
            </w:r>
            <w:proofErr w:type="spellEnd"/>
            <w:proofErr w:type="gramEnd"/>
            <w:r w:rsidRPr="531AB1A1">
              <w:rPr>
                <w:sz w:val="20"/>
                <w:szCs w:val="20"/>
              </w:rPr>
              <w:t xml:space="preserve"> no formato incorreto</w:t>
            </w:r>
          </w:p>
        </w:tc>
        <w:tc>
          <w:tcPr>
            <w:tcW w:w="1134" w:type="dxa"/>
            <w:tcBorders>
              <w:top w:val="nil"/>
              <w:left w:val="nil"/>
              <w:bottom w:val="single" w:sz="4" w:space="0" w:color="auto"/>
              <w:right w:val="single" w:sz="4" w:space="0" w:color="auto"/>
            </w:tcBorders>
            <w:shd w:val="clear" w:color="auto" w:fill="auto"/>
            <w:vAlign w:val="center"/>
            <w:hideMark/>
          </w:tcPr>
          <w:p w14:paraId="1C61EC55" w14:textId="77777777" w:rsidR="00E42F23" w:rsidRPr="006129F8" w:rsidRDefault="531AB1A1" w:rsidP="00E42F23">
            <w:pPr>
              <w:suppressAutoHyphens w:val="0"/>
              <w:jc w:val="center"/>
              <w:rPr>
                <w:sz w:val="20"/>
                <w:szCs w:val="20"/>
                <w:lang w:eastAsia="pt-BR"/>
              </w:rPr>
            </w:pPr>
            <w:r w:rsidRPr="531AB1A1">
              <w:rPr>
                <w:sz w:val="20"/>
                <w:szCs w:val="20"/>
              </w:rPr>
              <w:t>28/out</w:t>
            </w:r>
          </w:p>
        </w:tc>
        <w:tc>
          <w:tcPr>
            <w:tcW w:w="1159" w:type="dxa"/>
            <w:tcBorders>
              <w:top w:val="nil"/>
              <w:left w:val="nil"/>
              <w:bottom w:val="single" w:sz="4" w:space="0" w:color="auto"/>
              <w:right w:val="single" w:sz="4" w:space="0" w:color="auto"/>
            </w:tcBorders>
            <w:shd w:val="clear" w:color="auto" w:fill="auto"/>
            <w:vAlign w:val="center"/>
            <w:hideMark/>
          </w:tcPr>
          <w:p w14:paraId="73B428AE" w14:textId="77777777" w:rsidR="00E42F23" w:rsidRPr="006129F8" w:rsidRDefault="531AB1A1" w:rsidP="00E42F23">
            <w:pPr>
              <w:suppressAutoHyphens w:val="0"/>
              <w:jc w:val="center"/>
              <w:rPr>
                <w:sz w:val="20"/>
                <w:szCs w:val="20"/>
                <w:lang w:eastAsia="pt-BR"/>
              </w:rPr>
            </w:pPr>
            <w:r w:rsidRPr="531AB1A1">
              <w:rPr>
                <w:sz w:val="20"/>
                <w:szCs w:val="20"/>
              </w:rPr>
              <w:t>OK-Sucesso</w:t>
            </w:r>
          </w:p>
        </w:tc>
        <w:tc>
          <w:tcPr>
            <w:tcW w:w="2079" w:type="dxa"/>
            <w:tcBorders>
              <w:top w:val="nil"/>
              <w:left w:val="nil"/>
              <w:bottom w:val="single" w:sz="4" w:space="0" w:color="auto"/>
              <w:right w:val="single" w:sz="4" w:space="0" w:color="auto"/>
            </w:tcBorders>
            <w:shd w:val="clear" w:color="auto" w:fill="auto"/>
            <w:vAlign w:val="center"/>
            <w:hideMark/>
          </w:tcPr>
          <w:p w14:paraId="61899711" w14:textId="77777777" w:rsidR="00E42F23" w:rsidRPr="006129F8" w:rsidRDefault="531AB1A1" w:rsidP="00E42F23">
            <w:pPr>
              <w:suppressAutoHyphens w:val="0"/>
              <w:jc w:val="center"/>
              <w:rPr>
                <w:sz w:val="20"/>
                <w:szCs w:val="20"/>
                <w:lang w:eastAsia="pt-BR"/>
              </w:rPr>
            </w:pPr>
            <w:r w:rsidRPr="531AB1A1">
              <w:rPr>
                <w:sz w:val="20"/>
                <w:szCs w:val="20"/>
              </w:rPr>
              <w:t> </w:t>
            </w:r>
          </w:p>
        </w:tc>
        <w:tc>
          <w:tcPr>
            <w:tcW w:w="146" w:type="dxa"/>
            <w:vAlign w:val="center"/>
            <w:hideMark/>
          </w:tcPr>
          <w:p w14:paraId="76754AC1" w14:textId="77777777" w:rsidR="00E42F23" w:rsidRPr="006129F8" w:rsidRDefault="00E42F23" w:rsidP="00E42F23">
            <w:pPr>
              <w:suppressAutoHyphens w:val="0"/>
              <w:rPr>
                <w:sz w:val="20"/>
                <w:szCs w:val="20"/>
                <w:lang w:eastAsia="pt-BR"/>
              </w:rPr>
            </w:pPr>
          </w:p>
        </w:tc>
      </w:tr>
      <w:tr w:rsidR="00E42F23" w:rsidRPr="006129F8" w14:paraId="63645D15" w14:textId="77777777" w:rsidTr="531AB1A1">
        <w:trPr>
          <w:trHeight w:val="348"/>
        </w:trPr>
        <w:tc>
          <w:tcPr>
            <w:tcW w:w="10294" w:type="dxa"/>
            <w:gridSpan w:val="7"/>
            <w:tcBorders>
              <w:top w:val="single" w:sz="4" w:space="0" w:color="auto"/>
              <w:left w:val="single" w:sz="4" w:space="0" w:color="auto"/>
              <w:bottom w:val="single" w:sz="4" w:space="0" w:color="auto"/>
              <w:right w:val="single" w:sz="4" w:space="0" w:color="000000" w:themeColor="text1"/>
            </w:tcBorders>
            <w:shd w:val="clear" w:color="auto" w:fill="FFFF99"/>
            <w:vAlign w:val="center"/>
            <w:hideMark/>
          </w:tcPr>
          <w:p w14:paraId="7EA252CC" w14:textId="77777777" w:rsidR="00E42F23" w:rsidRPr="006129F8" w:rsidRDefault="531AB1A1" w:rsidP="00E42F23">
            <w:pPr>
              <w:suppressAutoHyphens w:val="0"/>
              <w:rPr>
                <w:rFonts w:ascii="Tahoma" w:hAnsi="Tahoma" w:cs="Tahoma"/>
                <w:b/>
                <w:bCs/>
                <w:color w:val="FF0000"/>
                <w:sz w:val="28"/>
                <w:szCs w:val="28"/>
                <w:lang w:eastAsia="pt-BR"/>
              </w:rPr>
            </w:pPr>
            <w:r w:rsidRPr="531AB1A1">
              <w:rPr>
                <w:rFonts w:ascii="Tahoma" w:hAnsi="Tahoma" w:cs="Tahoma"/>
                <w:b/>
                <w:bCs/>
                <w:color w:val="FF0000"/>
                <w:sz w:val="28"/>
                <w:szCs w:val="28"/>
              </w:rPr>
              <w:t>Requisitos Não funcionais</w:t>
            </w:r>
          </w:p>
        </w:tc>
        <w:tc>
          <w:tcPr>
            <w:tcW w:w="146" w:type="dxa"/>
            <w:vAlign w:val="center"/>
            <w:hideMark/>
          </w:tcPr>
          <w:p w14:paraId="344F5B0A" w14:textId="77777777" w:rsidR="00E42F23" w:rsidRPr="006129F8" w:rsidRDefault="00E42F23" w:rsidP="00E42F23">
            <w:pPr>
              <w:suppressAutoHyphens w:val="0"/>
              <w:rPr>
                <w:sz w:val="20"/>
                <w:szCs w:val="20"/>
                <w:lang w:eastAsia="pt-BR"/>
              </w:rPr>
            </w:pPr>
          </w:p>
        </w:tc>
      </w:tr>
    </w:tbl>
    <w:p w14:paraId="2491810D" w14:textId="77777777" w:rsidR="006129F8" w:rsidRDefault="006129F8" w:rsidP="006129F8">
      <w:pPr>
        <w:rPr>
          <w:rFonts w:eastAsia="Arial"/>
          <w:lang w:val="x-none"/>
        </w:rPr>
      </w:pPr>
    </w:p>
    <w:tbl>
      <w:tblPr>
        <w:tblW w:w="9720" w:type="dxa"/>
        <w:tblCellMar>
          <w:left w:w="70" w:type="dxa"/>
          <w:right w:w="70" w:type="dxa"/>
        </w:tblCellMar>
        <w:tblLook w:val="04A0" w:firstRow="1" w:lastRow="0" w:firstColumn="1" w:lastColumn="0" w:noHBand="0" w:noVBand="1"/>
      </w:tblPr>
      <w:tblGrid>
        <w:gridCol w:w="891"/>
        <w:gridCol w:w="1085"/>
        <w:gridCol w:w="2734"/>
        <w:gridCol w:w="1157"/>
        <w:gridCol w:w="1132"/>
        <w:gridCol w:w="1157"/>
        <w:gridCol w:w="1418"/>
        <w:gridCol w:w="146"/>
      </w:tblGrid>
      <w:tr w:rsidR="00E42F23" w:rsidRPr="00E42F23" w14:paraId="1A20C424" w14:textId="77777777" w:rsidTr="531AB1A1">
        <w:trPr>
          <w:gridAfter w:val="1"/>
          <w:wAfter w:w="36" w:type="dxa"/>
          <w:trHeight w:val="360"/>
        </w:trPr>
        <w:tc>
          <w:tcPr>
            <w:tcW w:w="9684" w:type="dxa"/>
            <w:gridSpan w:val="7"/>
            <w:tcBorders>
              <w:top w:val="single" w:sz="4" w:space="0" w:color="auto"/>
              <w:left w:val="single" w:sz="4" w:space="0" w:color="auto"/>
              <w:bottom w:val="single" w:sz="4" w:space="0" w:color="auto"/>
              <w:right w:val="single" w:sz="4" w:space="0" w:color="auto"/>
            </w:tcBorders>
            <w:shd w:val="clear" w:color="auto" w:fill="CCFFFF"/>
            <w:vAlign w:val="center"/>
            <w:hideMark/>
          </w:tcPr>
          <w:p w14:paraId="3DDB1E28" w14:textId="77777777" w:rsidR="00E42F23" w:rsidRPr="00E42F23" w:rsidRDefault="531AB1A1" w:rsidP="00E42F23">
            <w:pPr>
              <w:suppressAutoHyphens w:val="0"/>
              <w:jc w:val="center"/>
              <w:rPr>
                <w:rFonts w:ascii="Tahoma" w:hAnsi="Tahoma" w:cs="Tahoma"/>
                <w:b/>
                <w:bCs/>
                <w:sz w:val="40"/>
                <w:szCs w:val="40"/>
                <w:lang w:eastAsia="pt-BR"/>
              </w:rPr>
            </w:pPr>
            <w:r w:rsidRPr="531AB1A1">
              <w:rPr>
                <w:rFonts w:ascii="Tahoma" w:hAnsi="Tahoma" w:cs="Tahoma"/>
                <w:b/>
                <w:bCs/>
                <w:sz w:val="40"/>
                <w:szCs w:val="40"/>
              </w:rPr>
              <w:t>Caso de Testes - Realizar Login</w:t>
            </w:r>
          </w:p>
        </w:tc>
      </w:tr>
      <w:tr w:rsidR="00E42F23" w:rsidRPr="00E42F23" w14:paraId="1525020C" w14:textId="77777777" w:rsidTr="531AB1A1">
        <w:trPr>
          <w:gridAfter w:val="1"/>
          <w:wAfter w:w="36" w:type="dxa"/>
          <w:trHeight w:val="288"/>
        </w:trPr>
        <w:tc>
          <w:tcPr>
            <w:tcW w:w="9684" w:type="dxa"/>
            <w:gridSpan w:val="7"/>
            <w:tcBorders>
              <w:top w:val="single" w:sz="4" w:space="0" w:color="auto"/>
              <w:left w:val="single" w:sz="4" w:space="0" w:color="auto"/>
              <w:bottom w:val="single" w:sz="4" w:space="0" w:color="auto"/>
              <w:right w:val="single" w:sz="4" w:space="0" w:color="auto"/>
            </w:tcBorders>
            <w:shd w:val="clear" w:color="auto" w:fill="CCFFFF"/>
            <w:vAlign w:val="center"/>
            <w:hideMark/>
          </w:tcPr>
          <w:p w14:paraId="76116A39" w14:textId="3B05C53C" w:rsidR="00E42F23" w:rsidRPr="00E42F23" w:rsidRDefault="531AB1A1" w:rsidP="00E42F23">
            <w:pPr>
              <w:suppressAutoHyphens w:val="0"/>
              <w:rPr>
                <w:rFonts w:ascii="Tahoma" w:hAnsi="Tahoma" w:cs="Tahoma"/>
                <w:b/>
                <w:bCs/>
                <w:color w:val="FF0000"/>
                <w:sz w:val="28"/>
                <w:szCs w:val="28"/>
                <w:lang w:eastAsia="pt-BR"/>
              </w:rPr>
            </w:pPr>
            <w:r w:rsidRPr="531AB1A1">
              <w:rPr>
                <w:rFonts w:ascii="Tahoma" w:hAnsi="Tahoma" w:cs="Tahoma"/>
                <w:b/>
                <w:bCs/>
                <w:color w:val="FF0000"/>
                <w:sz w:val="28"/>
                <w:szCs w:val="28"/>
              </w:rPr>
              <w:t>Procedimento</w:t>
            </w:r>
            <w:r w:rsidRPr="531AB1A1">
              <w:rPr>
                <w:rFonts w:ascii="Tahoma" w:hAnsi="Tahoma" w:cs="Tahoma"/>
                <w:color w:val="FF0000"/>
                <w:sz w:val="28"/>
                <w:szCs w:val="28"/>
              </w:rPr>
              <w:t>:</w:t>
            </w:r>
            <w:r w:rsidRPr="531AB1A1">
              <w:rPr>
                <w:rFonts w:ascii="Tahoma" w:hAnsi="Tahoma" w:cs="Tahoma"/>
                <w:b/>
                <w:bCs/>
                <w:color w:val="FF0000"/>
                <w:sz w:val="28"/>
                <w:szCs w:val="28"/>
              </w:rPr>
              <w:t xml:space="preserve">  Usuário </w:t>
            </w:r>
            <w:proofErr w:type="spellStart"/>
            <w:r w:rsidRPr="531AB1A1">
              <w:rPr>
                <w:rFonts w:ascii="Tahoma" w:hAnsi="Tahoma" w:cs="Tahoma"/>
                <w:b/>
                <w:bCs/>
                <w:color w:val="FF0000"/>
                <w:sz w:val="28"/>
                <w:szCs w:val="28"/>
              </w:rPr>
              <w:t>deslogado</w:t>
            </w:r>
            <w:proofErr w:type="spellEnd"/>
          </w:p>
        </w:tc>
      </w:tr>
      <w:tr w:rsidR="00E42F23" w:rsidRPr="00E42F23" w14:paraId="036E7A6A" w14:textId="77777777" w:rsidTr="531AB1A1">
        <w:trPr>
          <w:gridAfter w:val="1"/>
          <w:wAfter w:w="36" w:type="dxa"/>
          <w:trHeight w:val="288"/>
        </w:trPr>
        <w:tc>
          <w:tcPr>
            <w:tcW w:w="9684" w:type="dxa"/>
            <w:gridSpan w:val="7"/>
            <w:tcBorders>
              <w:top w:val="single" w:sz="4" w:space="0" w:color="auto"/>
              <w:left w:val="single" w:sz="4" w:space="0" w:color="auto"/>
              <w:bottom w:val="single" w:sz="4" w:space="0" w:color="auto"/>
              <w:right w:val="single" w:sz="4" w:space="0" w:color="000000" w:themeColor="text1"/>
            </w:tcBorders>
            <w:shd w:val="clear" w:color="auto" w:fill="FFFF99"/>
            <w:vAlign w:val="center"/>
            <w:hideMark/>
          </w:tcPr>
          <w:p w14:paraId="47CC4B38" w14:textId="4655B71C" w:rsidR="00E42F23" w:rsidRPr="00E42F23" w:rsidRDefault="531AB1A1" w:rsidP="00E42F23">
            <w:pPr>
              <w:suppressAutoHyphens w:val="0"/>
              <w:rPr>
                <w:rFonts w:ascii="Tahoma" w:hAnsi="Tahoma" w:cs="Tahoma"/>
                <w:b/>
                <w:bCs/>
                <w:color w:val="FF0000"/>
                <w:sz w:val="20"/>
                <w:szCs w:val="20"/>
                <w:lang w:eastAsia="pt-BR"/>
              </w:rPr>
            </w:pPr>
            <w:r w:rsidRPr="531AB1A1">
              <w:rPr>
                <w:rFonts w:ascii="Tahoma" w:hAnsi="Tahoma" w:cs="Tahoma"/>
                <w:b/>
                <w:bCs/>
                <w:color w:val="FF0000"/>
                <w:sz w:val="20"/>
                <w:szCs w:val="20"/>
              </w:rPr>
              <w:t>Fluxo Básico - Login de usuário</w:t>
            </w:r>
          </w:p>
        </w:tc>
      </w:tr>
      <w:tr w:rsidR="00E42F23" w:rsidRPr="00E42F23" w14:paraId="07B1C7D6" w14:textId="77777777" w:rsidTr="531AB1A1">
        <w:trPr>
          <w:gridAfter w:val="1"/>
          <w:wAfter w:w="36" w:type="dxa"/>
          <w:trHeight w:val="552"/>
        </w:trPr>
        <w:tc>
          <w:tcPr>
            <w:tcW w:w="952" w:type="dxa"/>
            <w:vMerge w:val="restart"/>
            <w:tcBorders>
              <w:top w:val="nil"/>
              <w:left w:val="single" w:sz="4" w:space="0" w:color="auto"/>
              <w:bottom w:val="single" w:sz="4" w:space="0" w:color="auto"/>
              <w:right w:val="single" w:sz="4" w:space="0" w:color="auto"/>
            </w:tcBorders>
            <w:shd w:val="clear" w:color="auto" w:fill="CCFFFF"/>
            <w:vAlign w:val="center"/>
            <w:hideMark/>
          </w:tcPr>
          <w:p w14:paraId="405AEA88" w14:textId="77777777" w:rsidR="00E42F23" w:rsidRPr="00E42F23"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ID</w:t>
            </w:r>
          </w:p>
        </w:tc>
        <w:tc>
          <w:tcPr>
            <w:tcW w:w="1059"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7AE43BD2" w14:textId="77777777" w:rsidR="00E42F23" w:rsidRPr="00E42F23"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Passos para Execução</w:t>
            </w:r>
          </w:p>
        </w:tc>
        <w:tc>
          <w:tcPr>
            <w:tcW w:w="2801"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20D7CE05" w14:textId="77777777" w:rsidR="00E42F23" w:rsidRPr="00E42F23"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Dados de Entrada</w:t>
            </w:r>
          </w:p>
        </w:tc>
        <w:tc>
          <w:tcPr>
            <w:tcW w:w="1158"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12074A7E" w14:textId="77777777" w:rsidR="00E42F23" w:rsidRPr="00E42F23"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Resultado Esperado</w:t>
            </w:r>
          </w:p>
        </w:tc>
        <w:tc>
          <w:tcPr>
            <w:tcW w:w="1138" w:type="dxa"/>
            <w:vMerge w:val="restart"/>
            <w:tcBorders>
              <w:top w:val="nil"/>
              <w:left w:val="single" w:sz="4" w:space="0" w:color="auto"/>
              <w:bottom w:val="single" w:sz="4" w:space="0" w:color="auto"/>
              <w:right w:val="single" w:sz="4" w:space="0" w:color="auto"/>
            </w:tcBorders>
            <w:shd w:val="clear" w:color="auto" w:fill="CCFFFF"/>
            <w:vAlign w:val="center"/>
            <w:hideMark/>
          </w:tcPr>
          <w:p w14:paraId="3CC191D9" w14:textId="77777777" w:rsidR="00E42F23" w:rsidRPr="00E42F23"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Data Execução</w:t>
            </w:r>
          </w:p>
        </w:tc>
        <w:tc>
          <w:tcPr>
            <w:tcW w:w="1158" w:type="dxa"/>
            <w:vMerge w:val="restart"/>
            <w:tcBorders>
              <w:top w:val="nil"/>
              <w:left w:val="single" w:sz="4" w:space="0" w:color="auto"/>
              <w:bottom w:val="single" w:sz="4" w:space="0" w:color="auto"/>
              <w:right w:val="single" w:sz="4" w:space="0" w:color="auto"/>
            </w:tcBorders>
            <w:shd w:val="clear" w:color="auto" w:fill="CCFFFF"/>
            <w:vAlign w:val="center"/>
            <w:hideMark/>
          </w:tcPr>
          <w:p w14:paraId="69051602" w14:textId="77777777" w:rsidR="00E42F23" w:rsidRPr="00E42F23"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Resultado Verificado</w:t>
            </w:r>
          </w:p>
        </w:tc>
        <w:tc>
          <w:tcPr>
            <w:tcW w:w="1418" w:type="dxa"/>
            <w:vMerge w:val="restart"/>
            <w:tcBorders>
              <w:top w:val="nil"/>
              <w:left w:val="single" w:sz="4" w:space="0" w:color="auto"/>
              <w:bottom w:val="single" w:sz="4" w:space="0" w:color="auto"/>
              <w:right w:val="single" w:sz="4" w:space="0" w:color="auto"/>
            </w:tcBorders>
            <w:shd w:val="clear" w:color="auto" w:fill="CCFFFF"/>
            <w:vAlign w:val="center"/>
            <w:hideMark/>
          </w:tcPr>
          <w:p w14:paraId="032A4550" w14:textId="77777777" w:rsidR="00E42F23" w:rsidRPr="00E42F23"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Observações</w:t>
            </w:r>
          </w:p>
        </w:tc>
      </w:tr>
      <w:tr w:rsidR="00E42F23" w:rsidRPr="00E42F23" w14:paraId="1AE52D74" w14:textId="77777777" w:rsidTr="531AB1A1">
        <w:trPr>
          <w:trHeight w:val="288"/>
        </w:trPr>
        <w:tc>
          <w:tcPr>
            <w:tcW w:w="952" w:type="dxa"/>
            <w:vMerge/>
            <w:vAlign w:val="center"/>
            <w:hideMark/>
          </w:tcPr>
          <w:p w14:paraId="4A4C11F1" w14:textId="77777777" w:rsidR="00E42F23" w:rsidRPr="00E42F23" w:rsidRDefault="00E42F23" w:rsidP="00E42F23">
            <w:pPr>
              <w:suppressAutoHyphens w:val="0"/>
              <w:rPr>
                <w:rFonts w:ascii="Tahoma" w:hAnsi="Tahoma" w:cs="Tahoma"/>
                <w:b/>
                <w:bCs/>
                <w:sz w:val="20"/>
                <w:szCs w:val="20"/>
                <w:lang w:eastAsia="pt-BR"/>
              </w:rPr>
            </w:pPr>
          </w:p>
        </w:tc>
        <w:tc>
          <w:tcPr>
            <w:tcW w:w="1059" w:type="dxa"/>
            <w:vMerge/>
            <w:vAlign w:val="center"/>
            <w:hideMark/>
          </w:tcPr>
          <w:p w14:paraId="63593A08" w14:textId="77777777" w:rsidR="00E42F23" w:rsidRPr="00E42F23" w:rsidRDefault="00E42F23" w:rsidP="00E42F23">
            <w:pPr>
              <w:suppressAutoHyphens w:val="0"/>
              <w:rPr>
                <w:rFonts w:ascii="Tahoma" w:hAnsi="Tahoma" w:cs="Tahoma"/>
                <w:b/>
                <w:bCs/>
                <w:sz w:val="20"/>
                <w:szCs w:val="20"/>
                <w:lang w:eastAsia="pt-BR"/>
              </w:rPr>
            </w:pPr>
          </w:p>
        </w:tc>
        <w:tc>
          <w:tcPr>
            <w:tcW w:w="2801" w:type="dxa"/>
            <w:vMerge/>
            <w:vAlign w:val="center"/>
            <w:hideMark/>
          </w:tcPr>
          <w:p w14:paraId="7114409C" w14:textId="77777777" w:rsidR="00E42F23" w:rsidRPr="00E42F23" w:rsidRDefault="00E42F23" w:rsidP="00E42F23">
            <w:pPr>
              <w:suppressAutoHyphens w:val="0"/>
              <w:rPr>
                <w:rFonts w:ascii="Tahoma" w:hAnsi="Tahoma" w:cs="Tahoma"/>
                <w:b/>
                <w:bCs/>
                <w:sz w:val="20"/>
                <w:szCs w:val="20"/>
                <w:lang w:eastAsia="pt-BR"/>
              </w:rPr>
            </w:pPr>
          </w:p>
        </w:tc>
        <w:tc>
          <w:tcPr>
            <w:tcW w:w="1158" w:type="dxa"/>
            <w:vMerge/>
            <w:vAlign w:val="center"/>
            <w:hideMark/>
          </w:tcPr>
          <w:p w14:paraId="30FF9C9B" w14:textId="77777777" w:rsidR="00E42F23" w:rsidRPr="00E42F23" w:rsidRDefault="00E42F23" w:rsidP="00E42F23">
            <w:pPr>
              <w:suppressAutoHyphens w:val="0"/>
              <w:rPr>
                <w:rFonts w:ascii="Tahoma" w:hAnsi="Tahoma" w:cs="Tahoma"/>
                <w:b/>
                <w:bCs/>
                <w:sz w:val="20"/>
                <w:szCs w:val="20"/>
                <w:lang w:eastAsia="pt-BR"/>
              </w:rPr>
            </w:pPr>
          </w:p>
        </w:tc>
        <w:tc>
          <w:tcPr>
            <w:tcW w:w="1138" w:type="dxa"/>
            <w:vMerge/>
            <w:vAlign w:val="center"/>
            <w:hideMark/>
          </w:tcPr>
          <w:p w14:paraId="5927AA91" w14:textId="77777777" w:rsidR="00E42F23" w:rsidRPr="00E42F23" w:rsidRDefault="00E42F23" w:rsidP="00E42F23">
            <w:pPr>
              <w:suppressAutoHyphens w:val="0"/>
              <w:rPr>
                <w:rFonts w:ascii="Tahoma" w:hAnsi="Tahoma" w:cs="Tahoma"/>
                <w:b/>
                <w:bCs/>
                <w:sz w:val="20"/>
                <w:szCs w:val="20"/>
                <w:lang w:eastAsia="pt-BR"/>
              </w:rPr>
            </w:pPr>
          </w:p>
        </w:tc>
        <w:tc>
          <w:tcPr>
            <w:tcW w:w="1158" w:type="dxa"/>
            <w:vMerge/>
            <w:vAlign w:val="center"/>
            <w:hideMark/>
          </w:tcPr>
          <w:p w14:paraId="61C768B8" w14:textId="77777777" w:rsidR="00E42F23" w:rsidRPr="00E42F23" w:rsidRDefault="00E42F23" w:rsidP="00E42F23">
            <w:pPr>
              <w:suppressAutoHyphens w:val="0"/>
              <w:rPr>
                <w:rFonts w:ascii="Tahoma" w:hAnsi="Tahoma" w:cs="Tahoma"/>
                <w:b/>
                <w:bCs/>
                <w:sz w:val="20"/>
                <w:szCs w:val="20"/>
                <w:lang w:eastAsia="pt-BR"/>
              </w:rPr>
            </w:pPr>
          </w:p>
        </w:tc>
        <w:tc>
          <w:tcPr>
            <w:tcW w:w="1418" w:type="dxa"/>
            <w:vMerge/>
            <w:vAlign w:val="center"/>
            <w:hideMark/>
          </w:tcPr>
          <w:p w14:paraId="3A095833" w14:textId="77777777" w:rsidR="00E42F23" w:rsidRPr="00E42F23" w:rsidRDefault="00E42F23" w:rsidP="00E42F23">
            <w:pPr>
              <w:suppressAutoHyphens w:val="0"/>
              <w:rPr>
                <w:rFonts w:ascii="Tahoma" w:hAnsi="Tahoma" w:cs="Tahoma"/>
                <w:b/>
                <w:bCs/>
                <w:sz w:val="20"/>
                <w:szCs w:val="20"/>
                <w:lang w:eastAsia="pt-BR"/>
              </w:rPr>
            </w:pPr>
          </w:p>
        </w:tc>
        <w:tc>
          <w:tcPr>
            <w:tcW w:w="36" w:type="dxa"/>
            <w:tcBorders>
              <w:top w:val="nil"/>
              <w:left w:val="nil"/>
              <w:bottom w:val="nil"/>
              <w:right w:val="nil"/>
            </w:tcBorders>
            <w:shd w:val="clear" w:color="auto" w:fill="auto"/>
            <w:noWrap/>
            <w:vAlign w:val="bottom"/>
            <w:hideMark/>
          </w:tcPr>
          <w:p w14:paraId="138971F3" w14:textId="77777777" w:rsidR="00E42F23" w:rsidRPr="00E42F23" w:rsidRDefault="00E42F23" w:rsidP="00E42F23">
            <w:pPr>
              <w:suppressAutoHyphens w:val="0"/>
              <w:jc w:val="center"/>
              <w:rPr>
                <w:rFonts w:ascii="Tahoma" w:hAnsi="Tahoma" w:cs="Tahoma"/>
                <w:b/>
                <w:bCs/>
                <w:sz w:val="20"/>
                <w:szCs w:val="20"/>
                <w:lang w:eastAsia="pt-BR"/>
              </w:rPr>
            </w:pPr>
          </w:p>
        </w:tc>
      </w:tr>
      <w:tr w:rsidR="00E42F23" w:rsidRPr="00E42F23" w14:paraId="4C5A8E07" w14:textId="77777777" w:rsidTr="531AB1A1">
        <w:trPr>
          <w:trHeight w:val="1056"/>
        </w:trPr>
        <w:tc>
          <w:tcPr>
            <w:tcW w:w="952" w:type="dxa"/>
            <w:tcBorders>
              <w:top w:val="nil"/>
              <w:left w:val="single" w:sz="4" w:space="0" w:color="auto"/>
              <w:bottom w:val="single" w:sz="4" w:space="0" w:color="auto"/>
              <w:right w:val="single" w:sz="4" w:space="0" w:color="auto"/>
            </w:tcBorders>
            <w:shd w:val="clear" w:color="auto" w:fill="auto"/>
            <w:vAlign w:val="center"/>
            <w:hideMark/>
          </w:tcPr>
          <w:p w14:paraId="650D7B21" w14:textId="77777777" w:rsidR="00E42F23" w:rsidRPr="00E42F23" w:rsidRDefault="531AB1A1" w:rsidP="00E42F23">
            <w:pPr>
              <w:suppressAutoHyphens w:val="0"/>
              <w:jc w:val="center"/>
              <w:rPr>
                <w:sz w:val="20"/>
                <w:szCs w:val="20"/>
                <w:lang w:eastAsia="pt-BR"/>
              </w:rPr>
            </w:pPr>
            <w:r w:rsidRPr="531AB1A1">
              <w:rPr>
                <w:sz w:val="20"/>
                <w:szCs w:val="20"/>
              </w:rPr>
              <w:t>1.1</w:t>
            </w:r>
          </w:p>
        </w:tc>
        <w:tc>
          <w:tcPr>
            <w:tcW w:w="1059" w:type="dxa"/>
            <w:tcBorders>
              <w:top w:val="nil"/>
              <w:left w:val="nil"/>
              <w:bottom w:val="single" w:sz="4" w:space="0" w:color="auto"/>
              <w:right w:val="single" w:sz="4" w:space="0" w:color="auto"/>
            </w:tcBorders>
            <w:shd w:val="clear" w:color="auto" w:fill="auto"/>
            <w:vAlign w:val="center"/>
            <w:hideMark/>
          </w:tcPr>
          <w:p w14:paraId="51397F79" w14:textId="77777777" w:rsidR="00E42F23" w:rsidRPr="00E42F23" w:rsidRDefault="531AB1A1" w:rsidP="00E42F23">
            <w:pPr>
              <w:suppressAutoHyphens w:val="0"/>
              <w:jc w:val="center"/>
              <w:rPr>
                <w:sz w:val="20"/>
                <w:szCs w:val="20"/>
                <w:lang w:eastAsia="pt-BR"/>
              </w:rPr>
            </w:pPr>
            <w:r w:rsidRPr="531AB1A1">
              <w:rPr>
                <w:sz w:val="20"/>
                <w:szCs w:val="20"/>
              </w:rPr>
              <w:t>seleciona Entrar</w:t>
            </w:r>
          </w:p>
        </w:tc>
        <w:tc>
          <w:tcPr>
            <w:tcW w:w="2801" w:type="dxa"/>
            <w:tcBorders>
              <w:top w:val="nil"/>
              <w:left w:val="nil"/>
              <w:bottom w:val="single" w:sz="4" w:space="0" w:color="auto"/>
              <w:right w:val="single" w:sz="4" w:space="0" w:color="auto"/>
            </w:tcBorders>
            <w:shd w:val="clear" w:color="auto" w:fill="auto"/>
            <w:vAlign w:val="center"/>
            <w:hideMark/>
          </w:tcPr>
          <w:p w14:paraId="25DC20AC" w14:textId="77777777" w:rsidR="00E42F23" w:rsidRPr="00E42F23" w:rsidRDefault="531AB1A1" w:rsidP="00E42F23">
            <w:pPr>
              <w:suppressAutoHyphens w:val="0"/>
              <w:jc w:val="center"/>
              <w:rPr>
                <w:sz w:val="20"/>
                <w:szCs w:val="20"/>
                <w:lang w:eastAsia="pt-BR"/>
              </w:rPr>
            </w:pPr>
            <w:r w:rsidRPr="531AB1A1">
              <w:rPr>
                <w:sz w:val="20"/>
                <w:szCs w:val="20"/>
              </w:rPr>
              <w:t> </w:t>
            </w:r>
          </w:p>
        </w:tc>
        <w:tc>
          <w:tcPr>
            <w:tcW w:w="1158" w:type="dxa"/>
            <w:tcBorders>
              <w:top w:val="nil"/>
              <w:left w:val="nil"/>
              <w:bottom w:val="single" w:sz="4" w:space="0" w:color="auto"/>
              <w:right w:val="single" w:sz="4" w:space="0" w:color="auto"/>
            </w:tcBorders>
            <w:shd w:val="clear" w:color="auto" w:fill="auto"/>
            <w:vAlign w:val="center"/>
            <w:hideMark/>
          </w:tcPr>
          <w:p w14:paraId="08DE268D" w14:textId="77777777" w:rsidR="00E42F23" w:rsidRPr="00E42F23" w:rsidRDefault="531AB1A1" w:rsidP="00E42F23">
            <w:pPr>
              <w:suppressAutoHyphens w:val="0"/>
              <w:jc w:val="center"/>
              <w:rPr>
                <w:sz w:val="20"/>
                <w:szCs w:val="20"/>
                <w:lang w:eastAsia="pt-BR"/>
              </w:rPr>
            </w:pPr>
            <w:r w:rsidRPr="531AB1A1">
              <w:rPr>
                <w:sz w:val="20"/>
                <w:szCs w:val="20"/>
              </w:rPr>
              <w:t>O aplicativo abre a tela de login do sistema.</w:t>
            </w:r>
          </w:p>
        </w:tc>
        <w:tc>
          <w:tcPr>
            <w:tcW w:w="1138" w:type="dxa"/>
            <w:tcBorders>
              <w:top w:val="nil"/>
              <w:left w:val="nil"/>
              <w:bottom w:val="single" w:sz="4" w:space="0" w:color="auto"/>
              <w:right w:val="single" w:sz="4" w:space="0" w:color="auto"/>
            </w:tcBorders>
            <w:shd w:val="clear" w:color="auto" w:fill="auto"/>
            <w:vAlign w:val="center"/>
            <w:hideMark/>
          </w:tcPr>
          <w:p w14:paraId="4D79AE50" w14:textId="77777777" w:rsidR="00E42F23" w:rsidRPr="00E42F23" w:rsidRDefault="531AB1A1" w:rsidP="00E42F23">
            <w:pPr>
              <w:suppressAutoHyphens w:val="0"/>
              <w:jc w:val="center"/>
              <w:rPr>
                <w:sz w:val="20"/>
                <w:szCs w:val="20"/>
                <w:lang w:eastAsia="pt-BR"/>
              </w:rPr>
            </w:pPr>
            <w:r w:rsidRPr="531AB1A1">
              <w:rPr>
                <w:sz w:val="20"/>
                <w:szCs w:val="20"/>
              </w:rPr>
              <w:t>28/out</w:t>
            </w:r>
          </w:p>
        </w:tc>
        <w:tc>
          <w:tcPr>
            <w:tcW w:w="1158" w:type="dxa"/>
            <w:tcBorders>
              <w:top w:val="nil"/>
              <w:left w:val="nil"/>
              <w:bottom w:val="single" w:sz="4" w:space="0" w:color="auto"/>
              <w:right w:val="single" w:sz="4" w:space="0" w:color="auto"/>
            </w:tcBorders>
            <w:shd w:val="clear" w:color="auto" w:fill="auto"/>
            <w:vAlign w:val="center"/>
            <w:hideMark/>
          </w:tcPr>
          <w:p w14:paraId="50210AA7" w14:textId="77777777" w:rsidR="00E42F23" w:rsidRPr="00E42F23" w:rsidRDefault="531AB1A1" w:rsidP="00E42F23">
            <w:pPr>
              <w:suppressAutoHyphens w:val="0"/>
              <w:jc w:val="center"/>
              <w:rPr>
                <w:sz w:val="20"/>
                <w:szCs w:val="20"/>
                <w:lang w:eastAsia="pt-BR"/>
              </w:rPr>
            </w:pPr>
            <w:r w:rsidRPr="531AB1A1">
              <w:rPr>
                <w:sz w:val="20"/>
                <w:szCs w:val="20"/>
              </w:rPr>
              <w:t>OK-Sucesso</w:t>
            </w:r>
          </w:p>
        </w:tc>
        <w:tc>
          <w:tcPr>
            <w:tcW w:w="1418" w:type="dxa"/>
            <w:tcBorders>
              <w:top w:val="nil"/>
              <w:left w:val="nil"/>
              <w:bottom w:val="single" w:sz="4" w:space="0" w:color="auto"/>
              <w:right w:val="single" w:sz="4" w:space="0" w:color="auto"/>
            </w:tcBorders>
            <w:shd w:val="clear" w:color="auto" w:fill="auto"/>
            <w:vAlign w:val="center"/>
            <w:hideMark/>
          </w:tcPr>
          <w:p w14:paraId="1EA28F79" w14:textId="77777777" w:rsidR="00E42F23" w:rsidRPr="00E42F23" w:rsidRDefault="531AB1A1" w:rsidP="00E42F23">
            <w:pPr>
              <w:suppressAutoHyphens w:val="0"/>
              <w:jc w:val="center"/>
              <w:rPr>
                <w:sz w:val="20"/>
                <w:szCs w:val="20"/>
                <w:lang w:eastAsia="pt-BR"/>
              </w:rPr>
            </w:pPr>
            <w:r w:rsidRPr="531AB1A1">
              <w:rPr>
                <w:sz w:val="20"/>
                <w:szCs w:val="20"/>
              </w:rPr>
              <w:t> </w:t>
            </w:r>
          </w:p>
        </w:tc>
        <w:tc>
          <w:tcPr>
            <w:tcW w:w="36" w:type="dxa"/>
            <w:vAlign w:val="center"/>
            <w:hideMark/>
          </w:tcPr>
          <w:p w14:paraId="5D66D086" w14:textId="77777777" w:rsidR="00E42F23" w:rsidRPr="00E42F23" w:rsidRDefault="00E42F23" w:rsidP="00E42F23">
            <w:pPr>
              <w:suppressAutoHyphens w:val="0"/>
              <w:rPr>
                <w:sz w:val="20"/>
                <w:szCs w:val="20"/>
                <w:lang w:eastAsia="pt-BR"/>
              </w:rPr>
            </w:pPr>
          </w:p>
        </w:tc>
      </w:tr>
      <w:tr w:rsidR="00E42F23" w:rsidRPr="00E42F23" w14:paraId="209E6A08" w14:textId="77777777" w:rsidTr="531AB1A1">
        <w:trPr>
          <w:trHeight w:val="1320"/>
        </w:trPr>
        <w:tc>
          <w:tcPr>
            <w:tcW w:w="952" w:type="dxa"/>
            <w:tcBorders>
              <w:top w:val="nil"/>
              <w:left w:val="single" w:sz="4" w:space="0" w:color="auto"/>
              <w:bottom w:val="single" w:sz="4" w:space="0" w:color="auto"/>
              <w:right w:val="single" w:sz="4" w:space="0" w:color="auto"/>
            </w:tcBorders>
            <w:shd w:val="clear" w:color="auto" w:fill="auto"/>
            <w:vAlign w:val="center"/>
            <w:hideMark/>
          </w:tcPr>
          <w:p w14:paraId="49078B38" w14:textId="77777777" w:rsidR="00E42F23" w:rsidRPr="00E42F23" w:rsidRDefault="531AB1A1" w:rsidP="00E42F23">
            <w:pPr>
              <w:suppressAutoHyphens w:val="0"/>
              <w:jc w:val="center"/>
              <w:rPr>
                <w:sz w:val="20"/>
                <w:szCs w:val="20"/>
                <w:lang w:eastAsia="pt-BR"/>
              </w:rPr>
            </w:pPr>
            <w:r w:rsidRPr="531AB1A1">
              <w:rPr>
                <w:sz w:val="20"/>
                <w:szCs w:val="20"/>
              </w:rPr>
              <w:t>1.4</w:t>
            </w:r>
          </w:p>
        </w:tc>
        <w:tc>
          <w:tcPr>
            <w:tcW w:w="1059" w:type="dxa"/>
            <w:tcBorders>
              <w:top w:val="nil"/>
              <w:left w:val="nil"/>
              <w:bottom w:val="single" w:sz="4" w:space="0" w:color="auto"/>
              <w:right w:val="single" w:sz="4" w:space="0" w:color="auto"/>
            </w:tcBorders>
            <w:shd w:val="clear" w:color="auto" w:fill="auto"/>
            <w:vAlign w:val="center"/>
            <w:hideMark/>
          </w:tcPr>
          <w:p w14:paraId="4174B3AB" w14:textId="4E61E3EE" w:rsidR="00E42F23" w:rsidRPr="00E42F23" w:rsidRDefault="531AB1A1" w:rsidP="00E42F23">
            <w:pPr>
              <w:suppressAutoHyphens w:val="0"/>
              <w:jc w:val="center"/>
              <w:rPr>
                <w:sz w:val="20"/>
                <w:szCs w:val="20"/>
                <w:lang w:eastAsia="pt-BR"/>
              </w:rPr>
            </w:pPr>
            <w:r w:rsidRPr="531AB1A1">
              <w:rPr>
                <w:sz w:val="20"/>
                <w:szCs w:val="20"/>
              </w:rPr>
              <w:t xml:space="preserve">Usuário preenche </w:t>
            </w:r>
            <w:proofErr w:type="spellStart"/>
            <w:r w:rsidRPr="531AB1A1">
              <w:rPr>
                <w:sz w:val="20"/>
                <w:szCs w:val="20"/>
              </w:rPr>
              <w:t>email</w:t>
            </w:r>
            <w:proofErr w:type="spellEnd"/>
            <w:r w:rsidRPr="531AB1A1">
              <w:rPr>
                <w:sz w:val="20"/>
                <w:szCs w:val="20"/>
              </w:rPr>
              <w:t xml:space="preserve"> e senha</w:t>
            </w:r>
          </w:p>
        </w:tc>
        <w:tc>
          <w:tcPr>
            <w:tcW w:w="2801" w:type="dxa"/>
            <w:tcBorders>
              <w:top w:val="nil"/>
              <w:left w:val="nil"/>
              <w:bottom w:val="single" w:sz="4" w:space="0" w:color="auto"/>
              <w:right w:val="single" w:sz="4" w:space="0" w:color="auto"/>
            </w:tcBorders>
            <w:shd w:val="clear" w:color="auto" w:fill="auto"/>
            <w:vAlign w:val="center"/>
            <w:hideMark/>
          </w:tcPr>
          <w:p w14:paraId="351D762C" w14:textId="77777777" w:rsidR="00E42F23" w:rsidRPr="00E42F23" w:rsidRDefault="531AB1A1" w:rsidP="00E42F23">
            <w:pPr>
              <w:suppressAutoHyphens w:val="0"/>
              <w:jc w:val="center"/>
              <w:rPr>
                <w:sz w:val="20"/>
                <w:szCs w:val="20"/>
                <w:lang w:eastAsia="pt-BR"/>
              </w:rPr>
            </w:pPr>
            <w:r w:rsidRPr="531AB1A1">
              <w:rPr>
                <w:sz w:val="20"/>
                <w:szCs w:val="20"/>
              </w:rPr>
              <w:t>E-mail: "Ze@email.com</w:t>
            </w:r>
            <w:proofErr w:type="gramStart"/>
            <w:r w:rsidRPr="531AB1A1">
              <w:rPr>
                <w:sz w:val="20"/>
                <w:szCs w:val="20"/>
              </w:rPr>
              <w:t>" ,Senha</w:t>
            </w:r>
            <w:proofErr w:type="gramEnd"/>
            <w:r w:rsidRPr="531AB1A1">
              <w:rPr>
                <w:sz w:val="20"/>
                <w:szCs w:val="20"/>
              </w:rPr>
              <w:t xml:space="preserve">: "José16#" </w:t>
            </w:r>
          </w:p>
        </w:tc>
        <w:tc>
          <w:tcPr>
            <w:tcW w:w="1158" w:type="dxa"/>
            <w:tcBorders>
              <w:top w:val="nil"/>
              <w:left w:val="nil"/>
              <w:bottom w:val="single" w:sz="4" w:space="0" w:color="auto"/>
              <w:right w:val="single" w:sz="4" w:space="0" w:color="auto"/>
            </w:tcBorders>
            <w:shd w:val="clear" w:color="auto" w:fill="auto"/>
            <w:vAlign w:val="center"/>
            <w:hideMark/>
          </w:tcPr>
          <w:p w14:paraId="464B41A9" w14:textId="5B6C4E86" w:rsidR="00E42F23" w:rsidRPr="00E42F23" w:rsidRDefault="531AB1A1" w:rsidP="00E42F23">
            <w:pPr>
              <w:suppressAutoHyphens w:val="0"/>
              <w:jc w:val="center"/>
              <w:rPr>
                <w:sz w:val="20"/>
                <w:szCs w:val="20"/>
                <w:lang w:eastAsia="pt-BR"/>
              </w:rPr>
            </w:pPr>
            <w:r w:rsidRPr="531AB1A1">
              <w:rPr>
                <w:sz w:val="20"/>
                <w:szCs w:val="20"/>
              </w:rPr>
              <w:t>Sistema valida login do usuário e o envia para o feed</w:t>
            </w:r>
          </w:p>
        </w:tc>
        <w:tc>
          <w:tcPr>
            <w:tcW w:w="1138" w:type="dxa"/>
            <w:tcBorders>
              <w:top w:val="nil"/>
              <w:left w:val="nil"/>
              <w:bottom w:val="single" w:sz="4" w:space="0" w:color="auto"/>
              <w:right w:val="single" w:sz="4" w:space="0" w:color="auto"/>
            </w:tcBorders>
            <w:shd w:val="clear" w:color="auto" w:fill="auto"/>
            <w:vAlign w:val="center"/>
            <w:hideMark/>
          </w:tcPr>
          <w:p w14:paraId="5022DBC4" w14:textId="77777777" w:rsidR="00E42F23" w:rsidRPr="00E42F23" w:rsidRDefault="531AB1A1" w:rsidP="00E42F23">
            <w:pPr>
              <w:suppressAutoHyphens w:val="0"/>
              <w:jc w:val="center"/>
              <w:rPr>
                <w:sz w:val="20"/>
                <w:szCs w:val="20"/>
                <w:lang w:eastAsia="pt-BR"/>
              </w:rPr>
            </w:pPr>
            <w:r w:rsidRPr="531AB1A1">
              <w:rPr>
                <w:sz w:val="20"/>
                <w:szCs w:val="20"/>
              </w:rPr>
              <w:t>28/out</w:t>
            </w:r>
          </w:p>
        </w:tc>
        <w:tc>
          <w:tcPr>
            <w:tcW w:w="1158" w:type="dxa"/>
            <w:tcBorders>
              <w:top w:val="nil"/>
              <w:left w:val="nil"/>
              <w:bottom w:val="single" w:sz="4" w:space="0" w:color="auto"/>
              <w:right w:val="single" w:sz="4" w:space="0" w:color="auto"/>
            </w:tcBorders>
            <w:shd w:val="clear" w:color="auto" w:fill="auto"/>
            <w:vAlign w:val="center"/>
            <w:hideMark/>
          </w:tcPr>
          <w:p w14:paraId="6455D334" w14:textId="77777777" w:rsidR="00E42F23" w:rsidRPr="00E42F23" w:rsidRDefault="531AB1A1" w:rsidP="00E42F23">
            <w:pPr>
              <w:suppressAutoHyphens w:val="0"/>
              <w:jc w:val="center"/>
              <w:rPr>
                <w:sz w:val="20"/>
                <w:szCs w:val="20"/>
                <w:lang w:eastAsia="pt-BR"/>
              </w:rPr>
            </w:pPr>
            <w:r w:rsidRPr="531AB1A1">
              <w:rPr>
                <w:sz w:val="20"/>
                <w:szCs w:val="20"/>
              </w:rPr>
              <w:t>OK-Sucesso</w:t>
            </w:r>
          </w:p>
        </w:tc>
        <w:tc>
          <w:tcPr>
            <w:tcW w:w="1418" w:type="dxa"/>
            <w:tcBorders>
              <w:top w:val="nil"/>
              <w:left w:val="nil"/>
              <w:bottom w:val="single" w:sz="4" w:space="0" w:color="auto"/>
              <w:right w:val="single" w:sz="4" w:space="0" w:color="auto"/>
            </w:tcBorders>
            <w:shd w:val="clear" w:color="auto" w:fill="auto"/>
            <w:vAlign w:val="center"/>
            <w:hideMark/>
          </w:tcPr>
          <w:p w14:paraId="4B946C66" w14:textId="77777777" w:rsidR="00E42F23" w:rsidRPr="00E42F23" w:rsidRDefault="531AB1A1" w:rsidP="00E42F23">
            <w:pPr>
              <w:suppressAutoHyphens w:val="0"/>
              <w:jc w:val="center"/>
              <w:rPr>
                <w:sz w:val="20"/>
                <w:szCs w:val="20"/>
                <w:lang w:eastAsia="pt-BR"/>
              </w:rPr>
            </w:pPr>
            <w:r w:rsidRPr="531AB1A1">
              <w:rPr>
                <w:sz w:val="20"/>
                <w:szCs w:val="20"/>
              </w:rPr>
              <w:t> </w:t>
            </w:r>
          </w:p>
        </w:tc>
        <w:tc>
          <w:tcPr>
            <w:tcW w:w="36" w:type="dxa"/>
            <w:vAlign w:val="center"/>
            <w:hideMark/>
          </w:tcPr>
          <w:p w14:paraId="180F5E39" w14:textId="77777777" w:rsidR="00E42F23" w:rsidRPr="00E42F23" w:rsidRDefault="00E42F23" w:rsidP="00E42F23">
            <w:pPr>
              <w:suppressAutoHyphens w:val="0"/>
              <w:rPr>
                <w:sz w:val="20"/>
                <w:szCs w:val="20"/>
                <w:lang w:eastAsia="pt-BR"/>
              </w:rPr>
            </w:pPr>
          </w:p>
        </w:tc>
      </w:tr>
      <w:tr w:rsidR="00E42F23" w:rsidRPr="00E42F23" w14:paraId="7F875868" w14:textId="77777777" w:rsidTr="531AB1A1">
        <w:trPr>
          <w:trHeight w:val="288"/>
        </w:trPr>
        <w:tc>
          <w:tcPr>
            <w:tcW w:w="9684" w:type="dxa"/>
            <w:gridSpan w:val="7"/>
            <w:tcBorders>
              <w:top w:val="single" w:sz="4" w:space="0" w:color="auto"/>
              <w:left w:val="single" w:sz="4" w:space="0" w:color="auto"/>
              <w:bottom w:val="single" w:sz="4" w:space="0" w:color="auto"/>
              <w:right w:val="single" w:sz="4" w:space="0" w:color="000000" w:themeColor="text1"/>
            </w:tcBorders>
            <w:shd w:val="clear" w:color="auto" w:fill="FFFF99"/>
            <w:vAlign w:val="center"/>
            <w:hideMark/>
          </w:tcPr>
          <w:p w14:paraId="785666A8" w14:textId="77777777" w:rsidR="00E42F23" w:rsidRPr="00E42F23" w:rsidRDefault="531AB1A1" w:rsidP="00E42F23">
            <w:pPr>
              <w:suppressAutoHyphens w:val="0"/>
              <w:rPr>
                <w:rFonts w:ascii="Tahoma" w:hAnsi="Tahoma" w:cs="Tahoma"/>
                <w:b/>
                <w:bCs/>
                <w:color w:val="FF0000"/>
                <w:sz w:val="20"/>
                <w:szCs w:val="20"/>
                <w:lang w:eastAsia="pt-BR"/>
              </w:rPr>
            </w:pPr>
            <w:r w:rsidRPr="531AB1A1">
              <w:rPr>
                <w:rFonts w:ascii="Tahoma" w:hAnsi="Tahoma" w:cs="Tahoma"/>
                <w:b/>
                <w:bCs/>
                <w:color w:val="FF0000"/>
                <w:sz w:val="20"/>
                <w:szCs w:val="20"/>
              </w:rPr>
              <w:t>Fluxo Alternativo - Dados incorretos</w:t>
            </w:r>
          </w:p>
        </w:tc>
        <w:tc>
          <w:tcPr>
            <w:tcW w:w="36" w:type="dxa"/>
            <w:vAlign w:val="center"/>
            <w:hideMark/>
          </w:tcPr>
          <w:p w14:paraId="25AD2C40" w14:textId="77777777" w:rsidR="00E42F23" w:rsidRPr="00E42F23" w:rsidRDefault="00E42F23" w:rsidP="00E42F23">
            <w:pPr>
              <w:suppressAutoHyphens w:val="0"/>
              <w:rPr>
                <w:sz w:val="20"/>
                <w:szCs w:val="20"/>
                <w:lang w:eastAsia="pt-BR"/>
              </w:rPr>
            </w:pPr>
          </w:p>
        </w:tc>
      </w:tr>
      <w:tr w:rsidR="00E42F23" w:rsidRPr="00E42F23" w14:paraId="6968279D" w14:textId="77777777" w:rsidTr="531AB1A1">
        <w:trPr>
          <w:trHeight w:val="576"/>
        </w:trPr>
        <w:tc>
          <w:tcPr>
            <w:tcW w:w="952" w:type="dxa"/>
            <w:vMerge w:val="restart"/>
            <w:tcBorders>
              <w:top w:val="nil"/>
              <w:left w:val="single" w:sz="4" w:space="0" w:color="auto"/>
              <w:bottom w:val="single" w:sz="4" w:space="0" w:color="auto"/>
              <w:right w:val="single" w:sz="4" w:space="0" w:color="auto"/>
            </w:tcBorders>
            <w:shd w:val="clear" w:color="auto" w:fill="CCFFFF"/>
            <w:vAlign w:val="center"/>
            <w:hideMark/>
          </w:tcPr>
          <w:p w14:paraId="065780BA" w14:textId="77777777" w:rsidR="00E42F23" w:rsidRPr="00E42F23"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ID</w:t>
            </w:r>
          </w:p>
        </w:tc>
        <w:tc>
          <w:tcPr>
            <w:tcW w:w="1059"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65F20542" w14:textId="77777777" w:rsidR="00E42F23" w:rsidRPr="00E42F23"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Passos para Execução</w:t>
            </w:r>
          </w:p>
        </w:tc>
        <w:tc>
          <w:tcPr>
            <w:tcW w:w="2801"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10C09CD5" w14:textId="77777777" w:rsidR="00E42F23" w:rsidRPr="00E42F23"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Dados de Entrada</w:t>
            </w:r>
          </w:p>
        </w:tc>
        <w:tc>
          <w:tcPr>
            <w:tcW w:w="1158"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484D416A" w14:textId="77777777" w:rsidR="00E42F23" w:rsidRPr="00E42F23"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Resultado Esperado</w:t>
            </w:r>
          </w:p>
        </w:tc>
        <w:tc>
          <w:tcPr>
            <w:tcW w:w="1138" w:type="dxa"/>
            <w:vMerge w:val="restart"/>
            <w:tcBorders>
              <w:top w:val="nil"/>
              <w:left w:val="single" w:sz="4" w:space="0" w:color="auto"/>
              <w:bottom w:val="single" w:sz="4" w:space="0" w:color="auto"/>
              <w:right w:val="single" w:sz="4" w:space="0" w:color="auto"/>
            </w:tcBorders>
            <w:shd w:val="clear" w:color="auto" w:fill="CCFFFF"/>
            <w:vAlign w:val="center"/>
            <w:hideMark/>
          </w:tcPr>
          <w:p w14:paraId="56D35586" w14:textId="77777777" w:rsidR="00E42F23" w:rsidRPr="00E42F23"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Data Execução</w:t>
            </w:r>
          </w:p>
        </w:tc>
        <w:tc>
          <w:tcPr>
            <w:tcW w:w="1158" w:type="dxa"/>
            <w:vMerge w:val="restart"/>
            <w:tcBorders>
              <w:top w:val="nil"/>
              <w:left w:val="single" w:sz="4" w:space="0" w:color="auto"/>
              <w:bottom w:val="single" w:sz="4" w:space="0" w:color="auto"/>
              <w:right w:val="single" w:sz="4" w:space="0" w:color="auto"/>
            </w:tcBorders>
            <w:shd w:val="clear" w:color="auto" w:fill="CCFFFF"/>
            <w:vAlign w:val="center"/>
            <w:hideMark/>
          </w:tcPr>
          <w:p w14:paraId="0484E39A" w14:textId="77777777" w:rsidR="00E42F23" w:rsidRPr="00E42F23"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Resultado Verificado</w:t>
            </w:r>
          </w:p>
        </w:tc>
        <w:tc>
          <w:tcPr>
            <w:tcW w:w="1418" w:type="dxa"/>
            <w:vMerge w:val="restart"/>
            <w:tcBorders>
              <w:top w:val="nil"/>
              <w:left w:val="single" w:sz="4" w:space="0" w:color="auto"/>
              <w:bottom w:val="single" w:sz="4" w:space="0" w:color="auto"/>
              <w:right w:val="single" w:sz="4" w:space="0" w:color="auto"/>
            </w:tcBorders>
            <w:shd w:val="clear" w:color="auto" w:fill="CCFFFF"/>
            <w:vAlign w:val="center"/>
            <w:hideMark/>
          </w:tcPr>
          <w:p w14:paraId="791C5053" w14:textId="77777777" w:rsidR="00E42F23" w:rsidRPr="00E42F23"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Observações</w:t>
            </w:r>
          </w:p>
        </w:tc>
        <w:tc>
          <w:tcPr>
            <w:tcW w:w="36" w:type="dxa"/>
            <w:vAlign w:val="center"/>
            <w:hideMark/>
          </w:tcPr>
          <w:p w14:paraId="4E4287FF" w14:textId="77777777" w:rsidR="00E42F23" w:rsidRPr="00E42F23" w:rsidRDefault="00E42F23" w:rsidP="00E42F23">
            <w:pPr>
              <w:suppressAutoHyphens w:val="0"/>
              <w:rPr>
                <w:sz w:val="20"/>
                <w:szCs w:val="20"/>
                <w:lang w:eastAsia="pt-BR"/>
              </w:rPr>
            </w:pPr>
          </w:p>
        </w:tc>
      </w:tr>
      <w:tr w:rsidR="00E42F23" w:rsidRPr="00E42F23" w14:paraId="1B1F5402" w14:textId="77777777" w:rsidTr="531AB1A1">
        <w:trPr>
          <w:trHeight w:val="288"/>
        </w:trPr>
        <w:tc>
          <w:tcPr>
            <w:tcW w:w="952" w:type="dxa"/>
            <w:vMerge/>
            <w:vAlign w:val="center"/>
            <w:hideMark/>
          </w:tcPr>
          <w:p w14:paraId="5BC4940A" w14:textId="77777777" w:rsidR="00E42F23" w:rsidRPr="00E42F23" w:rsidRDefault="00E42F23" w:rsidP="00E42F23">
            <w:pPr>
              <w:suppressAutoHyphens w:val="0"/>
              <w:rPr>
                <w:rFonts w:ascii="Tahoma" w:hAnsi="Tahoma" w:cs="Tahoma"/>
                <w:b/>
                <w:bCs/>
                <w:sz w:val="20"/>
                <w:szCs w:val="20"/>
                <w:lang w:eastAsia="pt-BR"/>
              </w:rPr>
            </w:pPr>
          </w:p>
        </w:tc>
        <w:tc>
          <w:tcPr>
            <w:tcW w:w="1059" w:type="dxa"/>
            <w:vMerge/>
            <w:vAlign w:val="center"/>
            <w:hideMark/>
          </w:tcPr>
          <w:p w14:paraId="1F7033F4" w14:textId="77777777" w:rsidR="00E42F23" w:rsidRPr="00E42F23" w:rsidRDefault="00E42F23" w:rsidP="00E42F23">
            <w:pPr>
              <w:suppressAutoHyphens w:val="0"/>
              <w:rPr>
                <w:rFonts w:ascii="Tahoma" w:hAnsi="Tahoma" w:cs="Tahoma"/>
                <w:b/>
                <w:bCs/>
                <w:sz w:val="20"/>
                <w:szCs w:val="20"/>
                <w:lang w:eastAsia="pt-BR"/>
              </w:rPr>
            </w:pPr>
          </w:p>
        </w:tc>
        <w:tc>
          <w:tcPr>
            <w:tcW w:w="2801" w:type="dxa"/>
            <w:vMerge/>
            <w:vAlign w:val="center"/>
            <w:hideMark/>
          </w:tcPr>
          <w:p w14:paraId="2E85D5D5" w14:textId="77777777" w:rsidR="00E42F23" w:rsidRPr="00E42F23" w:rsidRDefault="00E42F23" w:rsidP="00E42F23">
            <w:pPr>
              <w:suppressAutoHyphens w:val="0"/>
              <w:rPr>
                <w:rFonts w:ascii="Tahoma" w:hAnsi="Tahoma" w:cs="Tahoma"/>
                <w:b/>
                <w:bCs/>
                <w:sz w:val="20"/>
                <w:szCs w:val="20"/>
                <w:lang w:eastAsia="pt-BR"/>
              </w:rPr>
            </w:pPr>
          </w:p>
        </w:tc>
        <w:tc>
          <w:tcPr>
            <w:tcW w:w="1158" w:type="dxa"/>
            <w:vMerge/>
            <w:vAlign w:val="center"/>
            <w:hideMark/>
          </w:tcPr>
          <w:p w14:paraId="5F691D13" w14:textId="77777777" w:rsidR="00E42F23" w:rsidRPr="00E42F23" w:rsidRDefault="00E42F23" w:rsidP="00E42F23">
            <w:pPr>
              <w:suppressAutoHyphens w:val="0"/>
              <w:rPr>
                <w:rFonts w:ascii="Tahoma" w:hAnsi="Tahoma" w:cs="Tahoma"/>
                <w:b/>
                <w:bCs/>
                <w:sz w:val="20"/>
                <w:szCs w:val="20"/>
                <w:lang w:eastAsia="pt-BR"/>
              </w:rPr>
            </w:pPr>
          </w:p>
        </w:tc>
        <w:tc>
          <w:tcPr>
            <w:tcW w:w="1138" w:type="dxa"/>
            <w:vMerge/>
            <w:vAlign w:val="center"/>
            <w:hideMark/>
          </w:tcPr>
          <w:p w14:paraId="5E8D53CB" w14:textId="77777777" w:rsidR="00E42F23" w:rsidRPr="00E42F23" w:rsidRDefault="00E42F23" w:rsidP="00E42F23">
            <w:pPr>
              <w:suppressAutoHyphens w:val="0"/>
              <w:rPr>
                <w:rFonts w:ascii="Tahoma" w:hAnsi="Tahoma" w:cs="Tahoma"/>
                <w:b/>
                <w:bCs/>
                <w:sz w:val="20"/>
                <w:szCs w:val="20"/>
                <w:lang w:eastAsia="pt-BR"/>
              </w:rPr>
            </w:pPr>
          </w:p>
        </w:tc>
        <w:tc>
          <w:tcPr>
            <w:tcW w:w="1158" w:type="dxa"/>
            <w:vMerge/>
            <w:vAlign w:val="center"/>
            <w:hideMark/>
          </w:tcPr>
          <w:p w14:paraId="6ED4702E" w14:textId="77777777" w:rsidR="00E42F23" w:rsidRPr="00E42F23" w:rsidRDefault="00E42F23" w:rsidP="00E42F23">
            <w:pPr>
              <w:suppressAutoHyphens w:val="0"/>
              <w:rPr>
                <w:rFonts w:ascii="Tahoma" w:hAnsi="Tahoma" w:cs="Tahoma"/>
                <w:b/>
                <w:bCs/>
                <w:sz w:val="20"/>
                <w:szCs w:val="20"/>
                <w:lang w:eastAsia="pt-BR"/>
              </w:rPr>
            </w:pPr>
          </w:p>
        </w:tc>
        <w:tc>
          <w:tcPr>
            <w:tcW w:w="1418" w:type="dxa"/>
            <w:vMerge/>
            <w:vAlign w:val="center"/>
            <w:hideMark/>
          </w:tcPr>
          <w:p w14:paraId="66E081F4" w14:textId="77777777" w:rsidR="00E42F23" w:rsidRPr="00E42F23" w:rsidRDefault="00E42F23" w:rsidP="00E42F23">
            <w:pPr>
              <w:suppressAutoHyphens w:val="0"/>
              <w:rPr>
                <w:rFonts w:ascii="Tahoma" w:hAnsi="Tahoma" w:cs="Tahoma"/>
                <w:b/>
                <w:bCs/>
                <w:sz w:val="20"/>
                <w:szCs w:val="20"/>
                <w:lang w:eastAsia="pt-BR"/>
              </w:rPr>
            </w:pPr>
          </w:p>
        </w:tc>
        <w:tc>
          <w:tcPr>
            <w:tcW w:w="36" w:type="dxa"/>
            <w:tcBorders>
              <w:top w:val="nil"/>
              <w:left w:val="nil"/>
              <w:bottom w:val="nil"/>
              <w:right w:val="nil"/>
            </w:tcBorders>
            <w:shd w:val="clear" w:color="auto" w:fill="auto"/>
            <w:noWrap/>
            <w:vAlign w:val="bottom"/>
            <w:hideMark/>
          </w:tcPr>
          <w:p w14:paraId="4DE6678C" w14:textId="77777777" w:rsidR="00E42F23" w:rsidRPr="00E42F23" w:rsidRDefault="00E42F23" w:rsidP="00E42F23">
            <w:pPr>
              <w:suppressAutoHyphens w:val="0"/>
              <w:jc w:val="center"/>
              <w:rPr>
                <w:rFonts w:ascii="Tahoma" w:hAnsi="Tahoma" w:cs="Tahoma"/>
                <w:b/>
                <w:bCs/>
                <w:sz w:val="20"/>
                <w:szCs w:val="20"/>
                <w:lang w:eastAsia="pt-BR"/>
              </w:rPr>
            </w:pPr>
          </w:p>
        </w:tc>
      </w:tr>
      <w:tr w:rsidR="00E42F23" w:rsidRPr="00E42F23" w14:paraId="1CD00F3B" w14:textId="77777777" w:rsidTr="531AB1A1">
        <w:trPr>
          <w:trHeight w:val="1320"/>
        </w:trPr>
        <w:tc>
          <w:tcPr>
            <w:tcW w:w="952" w:type="dxa"/>
            <w:tcBorders>
              <w:top w:val="nil"/>
              <w:left w:val="single" w:sz="4" w:space="0" w:color="auto"/>
              <w:bottom w:val="single" w:sz="4" w:space="0" w:color="auto"/>
              <w:right w:val="single" w:sz="4" w:space="0" w:color="auto"/>
            </w:tcBorders>
            <w:shd w:val="clear" w:color="auto" w:fill="auto"/>
            <w:vAlign w:val="center"/>
            <w:hideMark/>
          </w:tcPr>
          <w:p w14:paraId="1BE684A8" w14:textId="77777777" w:rsidR="00E42F23" w:rsidRPr="00E42F23" w:rsidRDefault="531AB1A1" w:rsidP="00E42F23">
            <w:pPr>
              <w:suppressAutoHyphens w:val="0"/>
              <w:jc w:val="center"/>
              <w:rPr>
                <w:sz w:val="20"/>
                <w:szCs w:val="20"/>
                <w:lang w:eastAsia="pt-BR"/>
              </w:rPr>
            </w:pPr>
            <w:r w:rsidRPr="531AB1A1">
              <w:rPr>
                <w:sz w:val="20"/>
                <w:szCs w:val="20"/>
              </w:rPr>
              <w:t>1.1</w:t>
            </w:r>
          </w:p>
        </w:tc>
        <w:tc>
          <w:tcPr>
            <w:tcW w:w="1059" w:type="dxa"/>
            <w:tcBorders>
              <w:top w:val="nil"/>
              <w:left w:val="nil"/>
              <w:bottom w:val="single" w:sz="4" w:space="0" w:color="auto"/>
              <w:right w:val="single" w:sz="4" w:space="0" w:color="auto"/>
            </w:tcBorders>
            <w:shd w:val="clear" w:color="auto" w:fill="auto"/>
            <w:vAlign w:val="center"/>
            <w:hideMark/>
          </w:tcPr>
          <w:p w14:paraId="757BCFC9" w14:textId="4A40E605" w:rsidR="00E42F23" w:rsidRPr="00E42F23" w:rsidRDefault="531AB1A1" w:rsidP="00E42F23">
            <w:pPr>
              <w:suppressAutoHyphens w:val="0"/>
              <w:jc w:val="center"/>
              <w:rPr>
                <w:sz w:val="20"/>
                <w:szCs w:val="20"/>
                <w:lang w:eastAsia="pt-BR"/>
              </w:rPr>
            </w:pPr>
            <w:r w:rsidRPr="531AB1A1">
              <w:rPr>
                <w:sz w:val="20"/>
                <w:szCs w:val="20"/>
              </w:rPr>
              <w:t>Usuário preenche os dados</w:t>
            </w:r>
          </w:p>
        </w:tc>
        <w:tc>
          <w:tcPr>
            <w:tcW w:w="2801" w:type="dxa"/>
            <w:tcBorders>
              <w:top w:val="nil"/>
              <w:left w:val="nil"/>
              <w:bottom w:val="single" w:sz="4" w:space="0" w:color="auto"/>
              <w:right w:val="single" w:sz="4" w:space="0" w:color="auto"/>
            </w:tcBorders>
            <w:shd w:val="clear" w:color="auto" w:fill="auto"/>
            <w:vAlign w:val="center"/>
            <w:hideMark/>
          </w:tcPr>
          <w:p w14:paraId="29DF390C" w14:textId="77777777" w:rsidR="00E42F23" w:rsidRPr="00E42F23" w:rsidRDefault="531AB1A1" w:rsidP="00E42F23">
            <w:pPr>
              <w:suppressAutoHyphens w:val="0"/>
              <w:jc w:val="center"/>
              <w:rPr>
                <w:sz w:val="20"/>
                <w:szCs w:val="20"/>
                <w:lang w:eastAsia="pt-BR"/>
              </w:rPr>
            </w:pPr>
            <w:r w:rsidRPr="531AB1A1">
              <w:rPr>
                <w:sz w:val="20"/>
                <w:szCs w:val="20"/>
              </w:rPr>
              <w:t>E-mail: "a</w:t>
            </w:r>
            <w:proofErr w:type="gramStart"/>
            <w:r w:rsidRPr="531AB1A1">
              <w:rPr>
                <w:sz w:val="20"/>
                <w:szCs w:val="20"/>
              </w:rPr>
              <w:t>" ,Senha</w:t>
            </w:r>
            <w:proofErr w:type="gramEnd"/>
            <w:r w:rsidRPr="531AB1A1">
              <w:rPr>
                <w:sz w:val="20"/>
                <w:szCs w:val="20"/>
              </w:rPr>
              <w:t>: "José16#"</w:t>
            </w:r>
          </w:p>
        </w:tc>
        <w:tc>
          <w:tcPr>
            <w:tcW w:w="1158" w:type="dxa"/>
            <w:tcBorders>
              <w:top w:val="nil"/>
              <w:left w:val="nil"/>
              <w:bottom w:val="single" w:sz="4" w:space="0" w:color="auto"/>
              <w:right w:val="single" w:sz="4" w:space="0" w:color="auto"/>
            </w:tcBorders>
            <w:shd w:val="clear" w:color="auto" w:fill="auto"/>
            <w:vAlign w:val="center"/>
            <w:hideMark/>
          </w:tcPr>
          <w:p w14:paraId="739C51E8" w14:textId="77777777" w:rsidR="00E42F23" w:rsidRPr="00E42F23" w:rsidRDefault="531AB1A1" w:rsidP="00E42F23">
            <w:pPr>
              <w:suppressAutoHyphens w:val="0"/>
              <w:jc w:val="center"/>
              <w:rPr>
                <w:sz w:val="20"/>
                <w:szCs w:val="20"/>
                <w:lang w:eastAsia="pt-BR"/>
              </w:rPr>
            </w:pPr>
            <w:r w:rsidRPr="531AB1A1">
              <w:rPr>
                <w:sz w:val="20"/>
                <w:szCs w:val="20"/>
              </w:rPr>
              <w:t xml:space="preserve">O sistema exibe que </w:t>
            </w:r>
            <w:proofErr w:type="spellStart"/>
            <w:r w:rsidRPr="531AB1A1">
              <w:rPr>
                <w:sz w:val="20"/>
                <w:szCs w:val="20"/>
              </w:rPr>
              <w:t>email</w:t>
            </w:r>
            <w:proofErr w:type="spellEnd"/>
            <w:r w:rsidRPr="531AB1A1">
              <w:rPr>
                <w:sz w:val="20"/>
                <w:szCs w:val="20"/>
              </w:rPr>
              <w:t xml:space="preserve"> ou senha </w:t>
            </w:r>
            <w:proofErr w:type="spellStart"/>
            <w:r w:rsidRPr="531AB1A1">
              <w:rPr>
                <w:sz w:val="20"/>
                <w:szCs w:val="20"/>
              </w:rPr>
              <w:t>esta</w:t>
            </w:r>
            <w:proofErr w:type="spellEnd"/>
            <w:r w:rsidRPr="531AB1A1">
              <w:rPr>
                <w:sz w:val="20"/>
                <w:szCs w:val="20"/>
              </w:rPr>
              <w:t xml:space="preserve"> incorreto</w:t>
            </w:r>
          </w:p>
        </w:tc>
        <w:tc>
          <w:tcPr>
            <w:tcW w:w="1138" w:type="dxa"/>
            <w:tcBorders>
              <w:top w:val="nil"/>
              <w:left w:val="nil"/>
              <w:bottom w:val="single" w:sz="4" w:space="0" w:color="auto"/>
              <w:right w:val="single" w:sz="4" w:space="0" w:color="auto"/>
            </w:tcBorders>
            <w:shd w:val="clear" w:color="auto" w:fill="auto"/>
            <w:vAlign w:val="center"/>
            <w:hideMark/>
          </w:tcPr>
          <w:p w14:paraId="4EFF153C" w14:textId="77777777" w:rsidR="00E42F23" w:rsidRPr="00E42F23" w:rsidRDefault="531AB1A1" w:rsidP="00E42F23">
            <w:pPr>
              <w:suppressAutoHyphens w:val="0"/>
              <w:jc w:val="center"/>
              <w:rPr>
                <w:sz w:val="20"/>
                <w:szCs w:val="20"/>
                <w:lang w:eastAsia="pt-BR"/>
              </w:rPr>
            </w:pPr>
            <w:r w:rsidRPr="531AB1A1">
              <w:rPr>
                <w:sz w:val="20"/>
                <w:szCs w:val="20"/>
              </w:rPr>
              <w:t>28/out</w:t>
            </w:r>
          </w:p>
        </w:tc>
        <w:tc>
          <w:tcPr>
            <w:tcW w:w="1158" w:type="dxa"/>
            <w:tcBorders>
              <w:top w:val="nil"/>
              <w:left w:val="nil"/>
              <w:bottom w:val="single" w:sz="4" w:space="0" w:color="auto"/>
              <w:right w:val="single" w:sz="4" w:space="0" w:color="auto"/>
            </w:tcBorders>
            <w:shd w:val="clear" w:color="auto" w:fill="auto"/>
            <w:vAlign w:val="center"/>
            <w:hideMark/>
          </w:tcPr>
          <w:p w14:paraId="2ADE84A0" w14:textId="77777777" w:rsidR="00E42F23" w:rsidRPr="00E42F23" w:rsidRDefault="531AB1A1" w:rsidP="00E42F23">
            <w:pPr>
              <w:suppressAutoHyphens w:val="0"/>
              <w:jc w:val="center"/>
              <w:rPr>
                <w:sz w:val="20"/>
                <w:szCs w:val="20"/>
                <w:lang w:eastAsia="pt-BR"/>
              </w:rPr>
            </w:pPr>
            <w:r w:rsidRPr="531AB1A1">
              <w:rPr>
                <w:sz w:val="20"/>
                <w:szCs w:val="20"/>
              </w:rPr>
              <w:t>OK-Sucesso</w:t>
            </w:r>
          </w:p>
        </w:tc>
        <w:tc>
          <w:tcPr>
            <w:tcW w:w="1418" w:type="dxa"/>
            <w:tcBorders>
              <w:top w:val="nil"/>
              <w:left w:val="nil"/>
              <w:bottom w:val="single" w:sz="4" w:space="0" w:color="auto"/>
              <w:right w:val="single" w:sz="4" w:space="0" w:color="auto"/>
            </w:tcBorders>
            <w:shd w:val="clear" w:color="auto" w:fill="auto"/>
            <w:vAlign w:val="center"/>
            <w:hideMark/>
          </w:tcPr>
          <w:p w14:paraId="3592C232" w14:textId="77777777" w:rsidR="00E42F23" w:rsidRPr="00E42F23" w:rsidRDefault="531AB1A1" w:rsidP="00E42F23">
            <w:pPr>
              <w:suppressAutoHyphens w:val="0"/>
              <w:jc w:val="center"/>
              <w:rPr>
                <w:sz w:val="20"/>
                <w:szCs w:val="20"/>
                <w:lang w:eastAsia="pt-BR"/>
              </w:rPr>
            </w:pPr>
            <w:r w:rsidRPr="531AB1A1">
              <w:rPr>
                <w:sz w:val="20"/>
                <w:szCs w:val="20"/>
              </w:rPr>
              <w:t> </w:t>
            </w:r>
          </w:p>
        </w:tc>
        <w:tc>
          <w:tcPr>
            <w:tcW w:w="36" w:type="dxa"/>
            <w:vAlign w:val="center"/>
            <w:hideMark/>
          </w:tcPr>
          <w:p w14:paraId="5A30CA5C" w14:textId="77777777" w:rsidR="00E42F23" w:rsidRPr="00E42F23" w:rsidRDefault="00E42F23" w:rsidP="00E42F23">
            <w:pPr>
              <w:suppressAutoHyphens w:val="0"/>
              <w:rPr>
                <w:sz w:val="20"/>
                <w:szCs w:val="20"/>
                <w:lang w:eastAsia="pt-BR"/>
              </w:rPr>
            </w:pPr>
          </w:p>
        </w:tc>
      </w:tr>
      <w:tr w:rsidR="00E42F23" w:rsidRPr="00E42F23" w14:paraId="1B385907" w14:textId="77777777" w:rsidTr="531AB1A1">
        <w:trPr>
          <w:trHeight w:val="348"/>
        </w:trPr>
        <w:tc>
          <w:tcPr>
            <w:tcW w:w="9684" w:type="dxa"/>
            <w:gridSpan w:val="7"/>
            <w:tcBorders>
              <w:top w:val="single" w:sz="4" w:space="0" w:color="auto"/>
              <w:left w:val="single" w:sz="4" w:space="0" w:color="auto"/>
              <w:bottom w:val="single" w:sz="4" w:space="0" w:color="auto"/>
              <w:right w:val="single" w:sz="4" w:space="0" w:color="000000" w:themeColor="text1"/>
            </w:tcBorders>
            <w:shd w:val="clear" w:color="auto" w:fill="FFFF99"/>
            <w:vAlign w:val="center"/>
            <w:hideMark/>
          </w:tcPr>
          <w:p w14:paraId="74E4FBCF" w14:textId="77777777" w:rsidR="00E42F23" w:rsidRPr="00E42F23" w:rsidRDefault="531AB1A1" w:rsidP="00E42F23">
            <w:pPr>
              <w:suppressAutoHyphens w:val="0"/>
              <w:rPr>
                <w:rFonts w:ascii="Tahoma" w:hAnsi="Tahoma" w:cs="Tahoma"/>
                <w:b/>
                <w:bCs/>
                <w:color w:val="FF0000"/>
                <w:sz w:val="28"/>
                <w:szCs w:val="28"/>
                <w:lang w:eastAsia="pt-BR"/>
              </w:rPr>
            </w:pPr>
            <w:r w:rsidRPr="531AB1A1">
              <w:rPr>
                <w:rFonts w:ascii="Tahoma" w:hAnsi="Tahoma" w:cs="Tahoma"/>
                <w:b/>
                <w:bCs/>
                <w:color w:val="FF0000"/>
                <w:sz w:val="28"/>
                <w:szCs w:val="28"/>
              </w:rPr>
              <w:t>Requisitos Não funcionais</w:t>
            </w:r>
          </w:p>
        </w:tc>
        <w:tc>
          <w:tcPr>
            <w:tcW w:w="36" w:type="dxa"/>
            <w:vAlign w:val="center"/>
            <w:hideMark/>
          </w:tcPr>
          <w:p w14:paraId="0F9D28F1" w14:textId="77777777" w:rsidR="00E42F23" w:rsidRPr="00E42F23" w:rsidRDefault="00E42F23" w:rsidP="00E42F23">
            <w:pPr>
              <w:suppressAutoHyphens w:val="0"/>
              <w:rPr>
                <w:sz w:val="20"/>
                <w:szCs w:val="20"/>
                <w:lang w:eastAsia="pt-BR"/>
              </w:rPr>
            </w:pPr>
          </w:p>
        </w:tc>
      </w:tr>
    </w:tbl>
    <w:p w14:paraId="768A11CE" w14:textId="77777777" w:rsidR="006129F8" w:rsidRPr="006129F8" w:rsidRDefault="006129F8" w:rsidP="006129F8">
      <w:pPr>
        <w:rPr>
          <w:rFonts w:eastAsia="Arial"/>
          <w:lang w:val="x-none"/>
        </w:rPr>
      </w:pPr>
    </w:p>
    <w:p w14:paraId="4553EAB9" w14:textId="77777777" w:rsidR="006129F8" w:rsidRDefault="006129F8" w:rsidP="006129F8">
      <w:pPr>
        <w:rPr>
          <w:lang w:val="x-none"/>
        </w:rPr>
      </w:pPr>
    </w:p>
    <w:tbl>
      <w:tblPr>
        <w:tblW w:w="7860" w:type="dxa"/>
        <w:tblCellMar>
          <w:left w:w="70" w:type="dxa"/>
          <w:right w:w="70" w:type="dxa"/>
        </w:tblCellMar>
        <w:tblLook w:val="04A0" w:firstRow="1" w:lastRow="0" w:firstColumn="1" w:lastColumn="0" w:noHBand="0" w:noVBand="1"/>
      </w:tblPr>
      <w:tblGrid>
        <w:gridCol w:w="798"/>
        <w:gridCol w:w="1118"/>
        <w:gridCol w:w="948"/>
        <w:gridCol w:w="1155"/>
        <w:gridCol w:w="1123"/>
        <w:gridCol w:w="1156"/>
        <w:gridCol w:w="1416"/>
        <w:gridCol w:w="146"/>
      </w:tblGrid>
      <w:tr w:rsidR="00E42F23" w:rsidRPr="00E42F23" w14:paraId="52A736D0" w14:textId="77777777" w:rsidTr="531AB1A1">
        <w:trPr>
          <w:gridAfter w:val="1"/>
          <w:wAfter w:w="36" w:type="dxa"/>
          <w:trHeight w:val="492"/>
        </w:trPr>
        <w:tc>
          <w:tcPr>
            <w:tcW w:w="7824" w:type="dxa"/>
            <w:gridSpan w:val="7"/>
            <w:tcBorders>
              <w:top w:val="single" w:sz="4" w:space="0" w:color="auto"/>
              <w:left w:val="single" w:sz="4" w:space="0" w:color="auto"/>
              <w:bottom w:val="single" w:sz="4" w:space="0" w:color="auto"/>
              <w:right w:val="single" w:sz="4" w:space="0" w:color="auto"/>
            </w:tcBorders>
            <w:shd w:val="clear" w:color="auto" w:fill="CCFFFF"/>
            <w:vAlign w:val="center"/>
            <w:hideMark/>
          </w:tcPr>
          <w:p w14:paraId="67DADEEE" w14:textId="77777777" w:rsidR="00E42F23" w:rsidRPr="00E42F23" w:rsidRDefault="531AB1A1" w:rsidP="00E42F23">
            <w:pPr>
              <w:suppressAutoHyphens w:val="0"/>
              <w:jc w:val="center"/>
              <w:rPr>
                <w:rFonts w:ascii="Tahoma" w:hAnsi="Tahoma" w:cs="Tahoma"/>
                <w:b/>
                <w:bCs/>
                <w:sz w:val="40"/>
                <w:szCs w:val="40"/>
                <w:lang w:eastAsia="pt-BR"/>
              </w:rPr>
            </w:pPr>
            <w:r w:rsidRPr="531AB1A1">
              <w:rPr>
                <w:rFonts w:ascii="Tahoma" w:hAnsi="Tahoma" w:cs="Tahoma"/>
                <w:b/>
                <w:bCs/>
                <w:sz w:val="40"/>
                <w:szCs w:val="40"/>
              </w:rPr>
              <w:t>Caso de Testes - Deletar Reclamação</w:t>
            </w:r>
          </w:p>
        </w:tc>
      </w:tr>
      <w:tr w:rsidR="00E42F23" w:rsidRPr="00E42F23" w14:paraId="25B1B013" w14:textId="77777777" w:rsidTr="531AB1A1">
        <w:trPr>
          <w:gridAfter w:val="1"/>
          <w:wAfter w:w="36" w:type="dxa"/>
          <w:trHeight w:val="288"/>
        </w:trPr>
        <w:tc>
          <w:tcPr>
            <w:tcW w:w="7824" w:type="dxa"/>
            <w:gridSpan w:val="7"/>
            <w:tcBorders>
              <w:top w:val="single" w:sz="4" w:space="0" w:color="auto"/>
              <w:left w:val="single" w:sz="4" w:space="0" w:color="auto"/>
              <w:bottom w:val="single" w:sz="4" w:space="0" w:color="auto"/>
              <w:right w:val="single" w:sz="4" w:space="0" w:color="auto"/>
            </w:tcBorders>
            <w:shd w:val="clear" w:color="auto" w:fill="CCFFFF"/>
            <w:vAlign w:val="center"/>
            <w:hideMark/>
          </w:tcPr>
          <w:p w14:paraId="73EEA80B" w14:textId="77777777" w:rsidR="00E42F23" w:rsidRPr="00E42F23" w:rsidRDefault="531AB1A1" w:rsidP="00E42F23">
            <w:pPr>
              <w:suppressAutoHyphens w:val="0"/>
              <w:rPr>
                <w:rFonts w:ascii="Tahoma" w:hAnsi="Tahoma" w:cs="Tahoma"/>
                <w:b/>
                <w:bCs/>
                <w:color w:val="FF0000"/>
                <w:sz w:val="28"/>
                <w:szCs w:val="28"/>
                <w:lang w:eastAsia="pt-BR"/>
              </w:rPr>
            </w:pPr>
            <w:r w:rsidRPr="531AB1A1">
              <w:rPr>
                <w:rFonts w:ascii="Tahoma" w:hAnsi="Tahoma" w:cs="Tahoma"/>
                <w:b/>
                <w:bCs/>
                <w:color w:val="FF0000"/>
                <w:sz w:val="28"/>
                <w:szCs w:val="28"/>
              </w:rPr>
              <w:t>Procedimento</w:t>
            </w:r>
            <w:r w:rsidRPr="531AB1A1">
              <w:rPr>
                <w:rFonts w:ascii="Tahoma" w:hAnsi="Tahoma" w:cs="Tahoma"/>
                <w:color w:val="FF0000"/>
                <w:sz w:val="28"/>
                <w:szCs w:val="28"/>
              </w:rPr>
              <w:t>:</w:t>
            </w:r>
            <w:r w:rsidRPr="531AB1A1">
              <w:rPr>
                <w:rFonts w:ascii="Tahoma" w:hAnsi="Tahoma" w:cs="Tahoma"/>
                <w:b/>
                <w:bCs/>
                <w:color w:val="FF0000"/>
                <w:sz w:val="28"/>
                <w:szCs w:val="28"/>
              </w:rPr>
              <w:t xml:space="preserve">  Usuário logado </w:t>
            </w:r>
          </w:p>
        </w:tc>
      </w:tr>
      <w:tr w:rsidR="00E42F23" w:rsidRPr="00E42F23" w14:paraId="57DF512F" w14:textId="77777777" w:rsidTr="531AB1A1">
        <w:trPr>
          <w:gridAfter w:val="1"/>
          <w:wAfter w:w="36" w:type="dxa"/>
          <w:trHeight w:val="288"/>
        </w:trPr>
        <w:tc>
          <w:tcPr>
            <w:tcW w:w="7824" w:type="dxa"/>
            <w:gridSpan w:val="7"/>
            <w:tcBorders>
              <w:top w:val="single" w:sz="4" w:space="0" w:color="auto"/>
              <w:left w:val="single" w:sz="4" w:space="0" w:color="auto"/>
              <w:bottom w:val="single" w:sz="4" w:space="0" w:color="auto"/>
              <w:right w:val="single" w:sz="4" w:space="0" w:color="000000" w:themeColor="text1"/>
            </w:tcBorders>
            <w:shd w:val="clear" w:color="auto" w:fill="FFFF99"/>
            <w:vAlign w:val="center"/>
            <w:hideMark/>
          </w:tcPr>
          <w:p w14:paraId="2CBC88F8" w14:textId="77777777" w:rsidR="00E42F23" w:rsidRPr="00E42F23" w:rsidRDefault="531AB1A1" w:rsidP="00E42F23">
            <w:pPr>
              <w:suppressAutoHyphens w:val="0"/>
              <w:rPr>
                <w:rFonts w:ascii="Tahoma" w:hAnsi="Tahoma" w:cs="Tahoma"/>
                <w:b/>
                <w:bCs/>
                <w:color w:val="FF0000"/>
                <w:sz w:val="20"/>
                <w:szCs w:val="20"/>
                <w:lang w:eastAsia="pt-BR"/>
              </w:rPr>
            </w:pPr>
            <w:r w:rsidRPr="531AB1A1">
              <w:rPr>
                <w:rFonts w:ascii="Tahoma" w:hAnsi="Tahoma" w:cs="Tahoma"/>
                <w:b/>
                <w:bCs/>
                <w:color w:val="FF0000"/>
                <w:sz w:val="20"/>
                <w:szCs w:val="20"/>
              </w:rPr>
              <w:t>Fluxo Básico - Deletar Reclamação</w:t>
            </w:r>
          </w:p>
        </w:tc>
      </w:tr>
      <w:tr w:rsidR="00E42F23" w:rsidRPr="00E42F23" w14:paraId="3229D7E9" w14:textId="77777777" w:rsidTr="531AB1A1">
        <w:trPr>
          <w:gridAfter w:val="1"/>
          <w:wAfter w:w="36" w:type="dxa"/>
          <w:trHeight w:val="600"/>
        </w:trPr>
        <w:tc>
          <w:tcPr>
            <w:tcW w:w="942" w:type="dxa"/>
            <w:vMerge w:val="restart"/>
            <w:tcBorders>
              <w:top w:val="nil"/>
              <w:left w:val="single" w:sz="4" w:space="0" w:color="auto"/>
              <w:bottom w:val="single" w:sz="4" w:space="0" w:color="auto"/>
              <w:right w:val="single" w:sz="4" w:space="0" w:color="auto"/>
            </w:tcBorders>
            <w:shd w:val="clear" w:color="auto" w:fill="CCFFFF"/>
            <w:vAlign w:val="center"/>
            <w:hideMark/>
          </w:tcPr>
          <w:p w14:paraId="2D3A4FAB" w14:textId="77777777" w:rsidR="00E42F23" w:rsidRPr="00E42F23"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ID</w:t>
            </w:r>
          </w:p>
        </w:tc>
        <w:tc>
          <w:tcPr>
            <w:tcW w:w="1059"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310F1390" w14:textId="77777777" w:rsidR="00E42F23" w:rsidRPr="00E42F23"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Passos para Execução</w:t>
            </w:r>
          </w:p>
        </w:tc>
        <w:tc>
          <w:tcPr>
            <w:tcW w:w="956"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2A6E36E2" w14:textId="77777777" w:rsidR="00E42F23" w:rsidRPr="00E42F23"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Dados de Entrada</w:t>
            </w:r>
          </w:p>
        </w:tc>
        <w:tc>
          <w:tcPr>
            <w:tcW w:w="1157"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613C3F16" w14:textId="77777777" w:rsidR="00E42F23" w:rsidRPr="00E42F23"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Resultado Esperado</w:t>
            </w:r>
          </w:p>
        </w:tc>
        <w:tc>
          <w:tcPr>
            <w:tcW w:w="1136" w:type="dxa"/>
            <w:vMerge w:val="restart"/>
            <w:tcBorders>
              <w:top w:val="nil"/>
              <w:left w:val="single" w:sz="4" w:space="0" w:color="auto"/>
              <w:bottom w:val="single" w:sz="4" w:space="0" w:color="auto"/>
              <w:right w:val="single" w:sz="4" w:space="0" w:color="auto"/>
            </w:tcBorders>
            <w:shd w:val="clear" w:color="auto" w:fill="CCFFFF"/>
            <w:vAlign w:val="center"/>
            <w:hideMark/>
          </w:tcPr>
          <w:p w14:paraId="5F4D17AA" w14:textId="77777777" w:rsidR="00E42F23" w:rsidRPr="00E42F23"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Data Execução</w:t>
            </w:r>
          </w:p>
        </w:tc>
        <w:tc>
          <w:tcPr>
            <w:tcW w:w="1157" w:type="dxa"/>
            <w:vMerge w:val="restart"/>
            <w:tcBorders>
              <w:top w:val="nil"/>
              <w:left w:val="single" w:sz="4" w:space="0" w:color="auto"/>
              <w:bottom w:val="single" w:sz="4" w:space="0" w:color="auto"/>
              <w:right w:val="single" w:sz="4" w:space="0" w:color="auto"/>
            </w:tcBorders>
            <w:shd w:val="clear" w:color="auto" w:fill="CCFFFF"/>
            <w:vAlign w:val="center"/>
            <w:hideMark/>
          </w:tcPr>
          <w:p w14:paraId="2B91CB72" w14:textId="77777777" w:rsidR="00E42F23" w:rsidRPr="00E42F23"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Resultado Verificado</w:t>
            </w:r>
          </w:p>
        </w:tc>
        <w:tc>
          <w:tcPr>
            <w:tcW w:w="1417" w:type="dxa"/>
            <w:vMerge w:val="restart"/>
            <w:tcBorders>
              <w:top w:val="nil"/>
              <w:left w:val="single" w:sz="4" w:space="0" w:color="auto"/>
              <w:bottom w:val="single" w:sz="4" w:space="0" w:color="auto"/>
              <w:right w:val="single" w:sz="4" w:space="0" w:color="auto"/>
            </w:tcBorders>
            <w:shd w:val="clear" w:color="auto" w:fill="CCFFFF"/>
            <w:vAlign w:val="center"/>
            <w:hideMark/>
          </w:tcPr>
          <w:p w14:paraId="1336A377" w14:textId="77777777" w:rsidR="00E42F23" w:rsidRPr="00E42F23"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Observações</w:t>
            </w:r>
          </w:p>
        </w:tc>
      </w:tr>
      <w:tr w:rsidR="00E42F23" w:rsidRPr="00E42F23" w14:paraId="062E659E" w14:textId="77777777" w:rsidTr="531AB1A1">
        <w:trPr>
          <w:trHeight w:val="288"/>
        </w:trPr>
        <w:tc>
          <w:tcPr>
            <w:tcW w:w="942" w:type="dxa"/>
            <w:vMerge/>
            <w:vAlign w:val="center"/>
            <w:hideMark/>
          </w:tcPr>
          <w:p w14:paraId="0A4CCAA8" w14:textId="77777777" w:rsidR="00E42F23" w:rsidRPr="00E42F23" w:rsidRDefault="00E42F23" w:rsidP="00E42F23">
            <w:pPr>
              <w:suppressAutoHyphens w:val="0"/>
              <w:rPr>
                <w:rFonts w:ascii="Tahoma" w:hAnsi="Tahoma" w:cs="Tahoma"/>
                <w:b/>
                <w:bCs/>
                <w:sz w:val="20"/>
                <w:szCs w:val="20"/>
                <w:lang w:eastAsia="pt-BR"/>
              </w:rPr>
            </w:pPr>
          </w:p>
        </w:tc>
        <w:tc>
          <w:tcPr>
            <w:tcW w:w="1059" w:type="dxa"/>
            <w:vMerge/>
            <w:vAlign w:val="center"/>
            <w:hideMark/>
          </w:tcPr>
          <w:p w14:paraId="3F074DAC" w14:textId="77777777" w:rsidR="00E42F23" w:rsidRPr="00E42F23" w:rsidRDefault="00E42F23" w:rsidP="00E42F23">
            <w:pPr>
              <w:suppressAutoHyphens w:val="0"/>
              <w:rPr>
                <w:rFonts w:ascii="Tahoma" w:hAnsi="Tahoma" w:cs="Tahoma"/>
                <w:b/>
                <w:bCs/>
                <w:sz w:val="20"/>
                <w:szCs w:val="20"/>
                <w:lang w:eastAsia="pt-BR"/>
              </w:rPr>
            </w:pPr>
          </w:p>
        </w:tc>
        <w:tc>
          <w:tcPr>
            <w:tcW w:w="956" w:type="dxa"/>
            <w:vMerge/>
            <w:vAlign w:val="center"/>
            <w:hideMark/>
          </w:tcPr>
          <w:p w14:paraId="163B93A2" w14:textId="77777777" w:rsidR="00E42F23" w:rsidRPr="00E42F23" w:rsidRDefault="00E42F23" w:rsidP="00E42F23">
            <w:pPr>
              <w:suppressAutoHyphens w:val="0"/>
              <w:rPr>
                <w:rFonts w:ascii="Tahoma" w:hAnsi="Tahoma" w:cs="Tahoma"/>
                <w:b/>
                <w:bCs/>
                <w:sz w:val="20"/>
                <w:szCs w:val="20"/>
                <w:lang w:eastAsia="pt-BR"/>
              </w:rPr>
            </w:pPr>
          </w:p>
        </w:tc>
        <w:tc>
          <w:tcPr>
            <w:tcW w:w="1157" w:type="dxa"/>
            <w:vMerge/>
            <w:vAlign w:val="center"/>
            <w:hideMark/>
          </w:tcPr>
          <w:p w14:paraId="069B60A8" w14:textId="77777777" w:rsidR="00E42F23" w:rsidRPr="00E42F23" w:rsidRDefault="00E42F23" w:rsidP="00E42F23">
            <w:pPr>
              <w:suppressAutoHyphens w:val="0"/>
              <w:rPr>
                <w:rFonts w:ascii="Tahoma" w:hAnsi="Tahoma" w:cs="Tahoma"/>
                <w:b/>
                <w:bCs/>
                <w:sz w:val="20"/>
                <w:szCs w:val="20"/>
                <w:lang w:eastAsia="pt-BR"/>
              </w:rPr>
            </w:pPr>
          </w:p>
        </w:tc>
        <w:tc>
          <w:tcPr>
            <w:tcW w:w="1136" w:type="dxa"/>
            <w:vMerge/>
            <w:vAlign w:val="center"/>
            <w:hideMark/>
          </w:tcPr>
          <w:p w14:paraId="11D7C65B" w14:textId="77777777" w:rsidR="00E42F23" w:rsidRPr="00E42F23" w:rsidRDefault="00E42F23" w:rsidP="00E42F23">
            <w:pPr>
              <w:suppressAutoHyphens w:val="0"/>
              <w:rPr>
                <w:rFonts w:ascii="Tahoma" w:hAnsi="Tahoma" w:cs="Tahoma"/>
                <w:b/>
                <w:bCs/>
                <w:sz w:val="20"/>
                <w:szCs w:val="20"/>
                <w:lang w:eastAsia="pt-BR"/>
              </w:rPr>
            </w:pPr>
          </w:p>
        </w:tc>
        <w:tc>
          <w:tcPr>
            <w:tcW w:w="1157" w:type="dxa"/>
            <w:vMerge/>
            <w:vAlign w:val="center"/>
            <w:hideMark/>
          </w:tcPr>
          <w:p w14:paraId="1DE142D0" w14:textId="77777777" w:rsidR="00E42F23" w:rsidRPr="00E42F23" w:rsidRDefault="00E42F23" w:rsidP="00E42F23">
            <w:pPr>
              <w:suppressAutoHyphens w:val="0"/>
              <w:rPr>
                <w:rFonts w:ascii="Tahoma" w:hAnsi="Tahoma" w:cs="Tahoma"/>
                <w:b/>
                <w:bCs/>
                <w:sz w:val="20"/>
                <w:szCs w:val="20"/>
                <w:lang w:eastAsia="pt-BR"/>
              </w:rPr>
            </w:pPr>
          </w:p>
        </w:tc>
        <w:tc>
          <w:tcPr>
            <w:tcW w:w="1417" w:type="dxa"/>
            <w:vMerge/>
            <w:vAlign w:val="center"/>
            <w:hideMark/>
          </w:tcPr>
          <w:p w14:paraId="65CCF06A" w14:textId="77777777" w:rsidR="00E42F23" w:rsidRPr="00E42F23" w:rsidRDefault="00E42F23" w:rsidP="00E42F23">
            <w:pPr>
              <w:suppressAutoHyphens w:val="0"/>
              <w:rPr>
                <w:rFonts w:ascii="Tahoma" w:hAnsi="Tahoma" w:cs="Tahoma"/>
                <w:b/>
                <w:bCs/>
                <w:sz w:val="20"/>
                <w:szCs w:val="20"/>
                <w:lang w:eastAsia="pt-BR"/>
              </w:rPr>
            </w:pPr>
          </w:p>
        </w:tc>
        <w:tc>
          <w:tcPr>
            <w:tcW w:w="36" w:type="dxa"/>
            <w:tcBorders>
              <w:top w:val="nil"/>
              <w:left w:val="nil"/>
              <w:bottom w:val="nil"/>
              <w:right w:val="nil"/>
            </w:tcBorders>
            <w:shd w:val="clear" w:color="auto" w:fill="auto"/>
            <w:noWrap/>
            <w:vAlign w:val="bottom"/>
            <w:hideMark/>
          </w:tcPr>
          <w:p w14:paraId="022FFDF6" w14:textId="77777777" w:rsidR="00E42F23" w:rsidRPr="00E42F23" w:rsidRDefault="00E42F23" w:rsidP="00E42F23">
            <w:pPr>
              <w:suppressAutoHyphens w:val="0"/>
              <w:jc w:val="center"/>
              <w:rPr>
                <w:rFonts w:ascii="Tahoma" w:hAnsi="Tahoma" w:cs="Tahoma"/>
                <w:b/>
                <w:bCs/>
                <w:sz w:val="20"/>
                <w:szCs w:val="20"/>
                <w:lang w:eastAsia="pt-BR"/>
              </w:rPr>
            </w:pPr>
          </w:p>
        </w:tc>
      </w:tr>
      <w:tr w:rsidR="00E42F23" w:rsidRPr="00E42F23" w14:paraId="3D73C699" w14:textId="77777777" w:rsidTr="531AB1A1">
        <w:trPr>
          <w:trHeight w:val="1584"/>
        </w:trPr>
        <w:tc>
          <w:tcPr>
            <w:tcW w:w="942" w:type="dxa"/>
            <w:tcBorders>
              <w:top w:val="nil"/>
              <w:left w:val="single" w:sz="4" w:space="0" w:color="auto"/>
              <w:bottom w:val="single" w:sz="4" w:space="0" w:color="auto"/>
              <w:right w:val="single" w:sz="4" w:space="0" w:color="auto"/>
            </w:tcBorders>
            <w:shd w:val="clear" w:color="auto" w:fill="auto"/>
            <w:vAlign w:val="center"/>
            <w:hideMark/>
          </w:tcPr>
          <w:p w14:paraId="3CFD0810" w14:textId="77777777" w:rsidR="00E42F23" w:rsidRPr="00E42F23" w:rsidRDefault="531AB1A1" w:rsidP="00E42F23">
            <w:pPr>
              <w:suppressAutoHyphens w:val="0"/>
              <w:jc w:val="center"/>
              <w:rPr>
                <w:sz w:val="20"/>
                <w:szCs w:val="20"/>
                <w:lang w:eastAsia="pt-BR"/>
              </w:rPr>
            </w:pPr>
            <w:r w:rsidRPr="531AB1A1">
              <w:rPr>
                <w:sz w:val="20"/>
                <w:szCs w:val="20"/>
              </w:rPr>
              <w:t>1.1</w:t>
            </w:r>
          </w:p>
        </w:tc>
        <w:tc>
          <w:tcPr>
            <w:tcW w:w="1059" w:type="dxa"/>
            <w:tcBorders>
              <w:top w:val="nil"/>
              <w:left w:val="nil"/>
              <w:bottom w:val="single" w:sz="4" w:space="0" w:color="auto"/>
              <w:right w:val="single" w:sz="4" w:space="0" w:color="auto"/>
            </w:tcBorders>
            <w:shd w:val="clear" w:color="auto" w:fill="auto"/>
            <w:vAlign w:val="center"/>
            <w:hideMark/>
          </w:tcPr>
          <w:p w14:paraId="522B17FB" w14:textId="77777777" w:rsidR="00E42F23" w:rsidRPr="00E42F23" w:rsidRDefault="531AB1A1" w:rsidP="00E42F23">
            <w:pPr>
              <w:suppressAutoHyphens w:val="0"/>
              <w:jc w:val="center"/>
              <w:rPr>
                <w:sz w:val="20"/>
                <w:szCs w:val="20"/>
                <w:lang w:eastAsia="pt-BR"/>
              </w:rPr>
            </w:pPr>
            <w:r w:rsidRPr="531AB1A1">
              <w:rPr>
                <w:sz w:val="20"/>
                <w:szCs w:val="20"/>
              </w:rPr>
              <w:t>seleciona feed pessoal</w:t>
            </w:r>
          </w:p>
        </w:tc>
        <w:tc>
          <w:tcPr>
            <w:tcW w:w="956" w:type="dxa"/>
            <w:tcBorders>
              <w:top w:val="nil"/>
              <w:left w:val="nil"/>
              <w:bottom w:val="single" w:sz="4" w:space="0" w:color="auto"/>
              <w:right w:val="single" w:sz="4" w:space="0" w:color="auto"/>
            </w:tcBorders>
            <w:shd w:val="clear" w:color="auto" w:fill="auto"/>
            <w:vAlign w:val="center"/>
            <w:hideMark/>
          </w:tcPr>
          <w:p w14:paraId="5A43E25B" w14:textId="77777777" w:rsidR="00E42F23" w:rsidRPr="00E42F23" w:rsidRDefault="531AB1A1" w:rsidP="00E42F23">
            <w:pPr>
              <w:suppressAutoHyphens w:val="0"/>
              <w:jc w:val="center"/>
              <w:rPr>
                <w:sz w:val="20"/>
                <w:szCs w:val="20"/>
                <w:lang w:eastAsia="pt-BR"/>
              </w:rPr>
            </w:pPr>
            <w:r w:rsidRPr="531AB1A1">
              <w:rPr>
                <w:sz w:val="20"/>
                <w:szCs w:val="20"/>
              </w:rPr>
              <w:t> </w:t>
            </w:r>
          </w:p>
        </w:tc>
        <w:tc>
          <w:tcPr>
            <w:tcW w:w="1157" w:type="dxa"/>
            <w:tcBorders>
              <w:top w:val="nil"/>
              <w:left w:val="nil"/>
              <w:bottom w:val="single" w:sz="4" w:space="0" w:color="auto"/>
              <w:right w:val="single" w:sz="4" w:space="0" w:color="auto"/>
            </w:tcBorders>
            <w:shd w:val="clear" w:color="auto" w:fill="auto"/>
            <w:vAlign w:val="center"/>
            <w:hideMark/>
          </w:tcPr>
          <w:p w14:paraId="794FA5A8" w14:textId="69172059" w:rsidR="00E42F23" w:rsidRPr="00E42F23" w:rsidRDefault="531AB1A1" w:rsidP="00E42F23">
            <w:pPr>
              <w:suppressAutoHyphens w:val="0"/>
              <w:jc w:val="center"/>
              <w:rPr>
                <w:sz w:val="20"/>
                <w:szCs w:val="20"/>
                <w:lang w:eastAsia="pt-BR"/>
              </w:rPr>
            </w:pPr>
            <w:r w:rsidRPr="531AB1A1">
              <w:rPr>
                <w:sz w:val="20"/>
                <w:szCs w:val="20"/>
              </w:rPr>
              <w:t>O aplicativo abre o feed de Reclamação feitas pelo usuário</w:t>
            </w:r>
          </w:p>
        </w:tc>
        <w:tc>
          <w:tcPr>
            <w:tcW w:w="1136" w:type="dxa"/>
            <w:tcBorders>
              <w:top w:val="nil"/>
              <w:left w:val="nil"/>
              <w:bottom w:val="single" w:sz="4" w:space="0" w:color="auto"/>
              <w:right w:val="single" w:sz="4" w:space="0" w:color="auto"/>
            </w:tcBorders>
            <w:shd w:val="clear" w:color="auto" w:fill="auto"/>
            <w:vAlign w:val="center"/>
            <w:hideMark/>
          </w:tcPr>
          <w:p w14:paraId="7F930DBF" w14:textId="77777777" w:rsidR="00E42F23" w:rsidRPr="00E42F23" w:rsidRDefault="531AB1A1" w:rsidP="00E42F23">
            <w:pPr>
              <w:suppressAutoHyphens w:val="0"/>
              <w:jc w:val="center"/>
              <w:rPr>
                <w:sz w:val="20"/>
                <w:szCs w:val="20"/>
                <w:lang w:eastAsia="pt-BR"/>
              </w:rPr>
            </w:pPr>
            <w:r w:rsidRPr="531AB1A1">
              <w:rPr>
                <w:sz w:val="20"/>
                <w:szCs w:val="20"/>
              </w:rPr>
              <w:t>06/out</w:t>
            </w:r>
          </w:p>
        </w:tc>
        <w:tc>
          <w:tcPr>
            <w:tcW w:w="1157" w:type="dxa"/>
            <w:tcBorders>
              <w:top w:val="nil"/>
              <w:left w:val="nil"/>
              <w:bottom w:val="single" w:sz="4" w:space="0" w:color="auto"/>
              <w:right w:val="single" w:sz="4" w:space="0" w:color="auto"/>
            </w:tcBorders>
            <w:shd w:val="clear" w:color="auto" w:fill="auto"/>
            <w:vAlign w:val="center"/>
            <w:hideMark/>
          </w:tcPr>
          <w:p w14:paraId="478351FF" w14:textId="77777777" w:rsidR="00E42F23" w:rsidRPr="00E42F23" w:rsidRDefault="531AB1A1" w:rsidP="00E42F23">
            <w:pPr>
              <w:suppressAutoHyphens w:val="0"/>
              <w:jc w:val="center"/>
              <w:rPr>
                <w:sz w:val="20"/>
                <w:szCs w:val="20"/>
                <w:lang w:eastAsia="pt-BR"/>
              </w:rPr>
            </w:pPr>
            <w:r w:rsidRPr="531AB1A1">
              <w:rPr>
                <w:sz w:val="20"/>
                <w:szCs w:val="20"/>
              </w:rPr>
              <w:t>OK-Sucesso</w:t>
            </w:r>
          </w:p>
        </w:tc>
        <w:tc>
          <w:tcPr>
            <w:tcW w:w="1417" w:type="dxa"/>
            <w:tcBorders>
              <w:top w:val="nil"/>
              <w:left w:val="nil"/>
              <w:bottom w:val="single" w:sz="4" w:space="0" w:color="auto"/>
              <w:right w:val="single" w:sz="4" w:space="0" w:color="auto"/>
            </w:tcBorders>
            <w:shd w:val="clear" w:color="auto" w:fill="auto"/>
            <w:vAlign w:val="center"/>
            <w:hideMark/>
          </w:tcPr>
          <w:p w14:paraId="13ED75FC" w14:textId="77777777" w:rsidR="00E42F23" w:rsidRPr="00E42F23" w:rsidRDefault="531AB1A1" w:rsidP="00E42F23">
            <w:pPr>
              <w:suppressAutoHyphens w:val="0"/>
              <w:jc w:val="center"/>
              <w:rPr>
                <w:sz w:val="20"/>
                <w:szCs w:val="20"/>
                <w:lang w:eastAsia="pt-BR"/>
              </w:rPr>
            </w:pPr>
            <w:r w:rsidRPr="531AB1A1">
              <w:rPr>
                <w:sz w:val="20"/>
                <w:szCs w:val="20"/>
              </w:rPr>
              <w:t> </w:t>
            </w:r>
          </w:p>
        </w:tc>
        <w:tc>
          <w:tcPr>
            <w:tcW w:w="36" w:type="dxa"/>
            <w:vAlign w:val="center"/>
            <w:hideMark/>
          </w:tcPr>
          <w:p w14:paraId="17D40FED" w14:textId="77777777" w:rsidR="00E42F23" w:rsidRPr="00E42F23" w:rsidRDefault="00E42F23" w:rsidP="00E42F23">
            <w:pPr>
              <w:suppressAutoHyphens w:val="0"/>
              <w:rPr>
                <w:sz w:val="20"/>
                <w:szCs w:val="20"/>
                <w:lang w:eastAsia="pt-BR"/>
              </w:rPr>
            </w:pPr>
          </w:p>
        </w:tc>
      </w:tr>
      <w:tr w:rsidR="00E42F23" w:rsidRPr="00E42F23" w14:paraId="3D8DA042" w14:textId="77777777" w:rsidTr="531AB1A1">
        <w:trPr>
          <w:trHeight w:val="1584"/>
        </w:trPr>
        <w:tc>
          <w:tcPr>
            <w:tcW w:w="942" w:type="dxa"/>
            <w:tcBorders>
              <w:top w:val="nil"/>
              <w:left w:val="single" w:sz="4" w:space="0" w:color="auto"/>
              <w:bottom w:val="single" w:sz="4" w:space="0" w:color="auto"/>
              <w:right w:val="single" w:sz="4" w:space="0" w:color="auto"/>
            </w:tcBorders>
            <w:shd w:val="clear" w:color="auto" w:fill="auto"/>
            <w:vAlign w:val="center"/>
            <w:hideMark/>
          </w:tcPr>
          <w:p w14:paraId="1D96AAB5" w14:textId="77777777" w:rsidR="00E42F23" w:rsidRPr="00E42F23" w:rsidRDefault="531AB1A1" w:rsidP="00E42F23">
            <w:pPr>
              <w:suppressAutoHyphens w:val="0"/>
              <w:jc w:val="center"/>
              <w:rPr>
                <w:sz w:val="20"/>
                <w:szCs w:val="20"/>
                <w:lang w:eastAsia="pt-BR"/>
              </w:rPr>
            </w:pPr>
            <w:r w:rsidRPr="531AB1A1">
              <w:rPr>
                <w:sz w:val="20"/>
                <w:szCs w:val="20"/>
              </w:rPr>
              <w:t>1.2</w:t>
            </w:r>
          </w:p>
        </w:tc>
        <w:tc>
          <w:tcPr>
            <w:tcW w:w="1059" w:type="dxa"/>
            <w:tcBorders>
              <w:top w:val="nil"/>
              <w:left w:val="nil"/>
              <w:bottom w:val="single" w:sz="4" w:space="0" w:color="auto"/>
              <w:right w:val="single" w:sz="4" w:space="0" w:color="auto"/>
            </w:tcBorders>
            <w:shd w:val="clear" w:color="auto" w:fill="auto"/>
            <w:vAlign w:val="center"/>
            <w:hideMark/>
          </w:tcPr>
          <w:p w14:paraId="381FB467" w14:textId="4950BC5F" w:rsidR="00E42F23" w:rsidRPr="00E42F23" w:rsidRDefault="531AB1A1" w:rsidP="00E42F23">
            <w:pPr>
              <w:suppressAutoHyphens w:val="0"/>
              <w:jc w:val="center"/>
              <w:rPr>
                <w:sz w:val="20"/>
                <w:szCs w:val="20"/>
                <w:lang w:eastAsia="pt-BR"/>
              </w:rPr>
            </w:pPr>
            <w:r w:rsidRPr="531AB1A1">
              <w:rPr>
                <w:sz w:val="20"/>
                <w:szCs w:val="20"/>
              </w:rPr>
              <w:t>Seleciona a Reclamação que deseja excluir</w:t>
            </w:r>
          </w:p>
        </w:tc>
        <w:tc>
          <w:tcPr>
            <w:tcW w:w="956" w:type="dxa"/>
            <w:tcBorders>
              <w:top w:val="nil"/>
              <w:left w:val="nil"/>
              <w:bottom w:val="single" w:sz="4" w:space="0" w:color="auto"/>
              <w:right w:val="single" w:sz="4" w:space="0" w:color="auto"/>
            </w:tcBorders>
            <w:shd w:val="clear" w:color="auto" w:fill="auto"/>
            <w:vAlign w:val="center"/>
            <w:hideMark/>
          </w:tcPr>
          <w:p w14:paraId="3358944F" w14:textId="77777777" w:rsidR="00E42F23" w:rsidRPr="00E42F23" w:rsidRDefault="531AB1A1" w:rsidP="00E42F23">
            <w:pPr>
              <w:suppressAutoHyphens w:val="0"/>
              <w:jc w:val="center"/>
              <w:rPr>
                <w:sz w:val="20"/>
                <w:szCs w:val="20"/>
                <w:lang w:eastAsia="pt-BR"/>
              </w:rPr>
            </w:pPr>
            <w:r w:rsidRPr="531AB1A1">
              <w:rPr>
                <w:sz w:val="20"/>
                <w:szCs w:val="20"/>
              </w:rPr>
              <w:t> </w:t>
            </w:r>
          </w:p>
        </w:tc>
        <w:tc>
          <w:tcPr>
            <w:tcW w:w="1157" w:type="dxa"/>
            <w:tcBorders>
              <w:top w:val="nil"/>
              <w:left w:val="nil"/>
              <w:bottom w:val="single" w:sz="4" w:space="0" w:color="auto"/>
              <w:right w:val="single" w:sz="4" w:space="0" w:color="auto"/>
            </w:tcBorders>
            <w:shd w:val="clear" w:color="auto" w:fill="auto"/>
            <w:vAlign w:val="center"/>
            <w:hideMark/>
          </w:tcPr>
          <w:p w14:paraId="683E59B6" w14:textId="77777777" w:rsidR="00E42F23" w:rsidRPr="00E42F23" w:rsidRDefault="531AB1A1" w:rsidP="00E42F23">
            <w:pPr>
              <w:suppressAutoHyphens w:val="0"/>
              <w:jc w:val="center"/>
              <w:rPr>
                <w:sz w:val="20"/>
                <w:szCs w:val="20"/>
                <w:lang w:eastAsia="pt-BR"/>
              </w:rPr>
            </w:pPr>
            <w:r w:rsidRPr="531AB1A1">
              <w:rPr>
                <w:sz w:val="20"/>
                <w:szCs w:val="20"/>
              </w:rPr>
              <w:t>Exibir janela de confirmação de exclusão.</w:t>
            </w:r>
          </w:p>
        </w:tc>
        <w:tc>
          <w:tcPr>
            <w:tcW w:w="1136" w:type="dxa"/>
            <w:tcBorders>
              <w:top w:val="nil"/>
              <w:left w:val="nil"/>
              <w:bottom w:val="single" w:sz="4" w:space="0" w:color="auto"/>
              <w:right w:val="single" w:sz="4" w:space="0" w:color="auto"/>
            </w:tcBorders>
            <w:shd w:val="clear" w:color="auto" w:fill="auto"/>
            <w:vAlign w:val="center"/>
            <w:hideMark/>
          </w:tcPr>
          <w:p w14:paraId="3B04921B" w14:textId="77777777" w:rsidR="00E42F23" w:rsidRPr="00E42F23" w:rsidRDefault="531AB1A1" w:rsidP="00E42F23">
            <w:pPr>
              <w:suppressAutoHyphens w:val="0"/>
              <w:jc w:val="center"/>
              <w:rPr>
                <w:sz w:val="20"/>
                <w:szCs w:val="20"/>
                <w:lang w:eastAsia="pt-BR"/>
              </w:rPr>
            </w:pPr>
            <w:r w:rsidRPr="531AB1A1">
              <w:rPr>
                <w:sz w:val="20"/>
                <w:szCs w:val="20"/>
              </w:rPr>
              <w:t>06/out</w:t>
            </w:r>
          </w:p>
        </w:tc>
        <w:tc>
          <w:tcPr>
            <w:tcW w:w="1157" w:type="dxa"/>
            <w:tcBorders>
              <w:top w:val="nil"/>
              <w:left w:val="nil"/>
              <w:bottom w:val="single" w:sz="4" w:space="0" w:color="auto"/>
              <w:right w:val="single" w:sz="4" w:space="0" w:color="auto"/>
            </w:tcBorders>
            <w:shd w:val="clear" w:color="auto" w:fill="auto"/>
            <w:vAlign w:val="center"/>
            <w:hideMark/>
          </w:tcPr>
          <w:p w14:paraId="3965DA5E" w14:textId="77777777" w:rsidR="00E42F23" w:rsidRPr="00E42F23" w:rsidRDefault="531AB1A1" w:rsidP="00E42F23">
            <w:pPr>
              <w:suppressAutoHyphens w:val="0"/>
              <w:jc w:val="center"/>
              <w:rPr>
                <w:sz w:val="20"/>
                <w:szCs w:val="20"/>
                <w:lang w:eastAsia="pt-BR"/>
              </w:rPr>
            </w:pPr>
            <w:r w:rsidRPr="531AB1A1">
              <w:rPr>
                <w:sz w:val="20"/>
                <w:szCs w:val="20"/>
              </w:rPr>
              <w:t>OK-Sucesso</w:t>
            </w:r>
          </w:p>
        </w:tc>
        <w:tc>
          <w:tcPr>
            <w:tcW w:w="1417" w:type="dxa"/>
            <w:tcBorders>
              <w:top w:val="nil"/>
              <w:left w:val="nil"/>
              <w:bottom w:val="single" w:sz="4" w:space="0" w:color="auto"/>
              <w:right w:val="single" w:sz="4" w:space="0" w:color="auto"/>
            </w:tcBorders>
            <w:shd w:val="clear" w:color="auto" w:fill="auto"/>
            <w:vAlign w:val="center"/>
            <w:hideMark/>
          </w:tcPr>
          <w:p w14:paraId="137729B5" w14:textId="77777777" w:rsidR="00E42F23" w:rsidRPr="00E42F23" w:rsidRDefault="531AB1A1" w:rsidP="00E42F23">
            <w:pPr>
              <w:suppressAutoHyphens w:val="0"/>
              <w:jc w:val="center"/>
              <w:rPr>
                <w:sz w:val="20"/>
                <w:szCs w:val="20"/>
                <w:lang w:eastAsia="pt-BR"/>
              </w:rPr>
            </w:pPr>
            <w:r w:rsidRPr="531AB1A1">
              <w:rPr>
                <w:sz w:val="20"/>
                <w:szCs w:val="20"/>
              </w:rPr>
              <w:t> </w:t>
            </w:r>
          </w:p>
        </w:tc>
        <w:tc>
          <w:tcPr>
            <w:tcW w:w="36" w:type="dxa"/>
            <w:vAlign w:val="center"/>
            <w:hideMark/>
          </w:tcPr>
          <w:p w14:paraId="5D87CB43" w14:textId="77777777" w:rsidR="00E42F23" w:rsidRPr="00E42F23" w:rsidRDefault="00E42F23" w:rsidP="00E42F23">
            <w:pPr>
              <w:suppressAutoHyphens w:val="0"/>
              <w:rPr>
                <w:sz w:val="20"/>
                <w:szCs w:val="20"/>
                <w:lang w:eastAsia="pt-BR"/>
              </w:rPr>
            </w:pPr>
          </w:p>
        </w:tc>
      </w:tr>
      <w:tr w:rsidR="00E42F23" w:rsidRPr="00E42F23" w14:paraId="78548BC6" w14:textId="77777777" w:rsidTr="531AB1A1">
        <w:trPr>
          <w:trHeight w:val="1056"/>
        </w:trPr>
        <w:tc>
          <w:tcPr>
            <w:tcW w:w="942" w:type="dxa"/>
            <w:tcBorders>
              <w:top w:val="nil"/>
              <w:left w:val="single" w:sz="4" w:space="0" w:color="auto"/>
              <w:bottom w:val="single" w:sz="4" w:space="0" w:color="auto"/>
              <w:right w:val="single" w:sz="4" w:space="0" w:color="auto"/>
            </w:tcBorders>
            <w:shd w:val="clear" w:color="auto" w:fill="auto"/>
            <w:vAlign w:val="center"/>
            <w:hideMark/>
          </w:tcPr>
          <w:p w14:paraId="7D49D26C" w14:textId="77777777" w:rsidR="00E42F23" w:rsidRPr="00E42F23" w:rsidRDefault="531AB1A1" w:rsidP="00E42F23">
            <w:pPr>
              <w:suppressAutoHyphens w:val="0"/>
              <w:jc w:val="center"/>
              <w:rPr>
                <w:sz w:val="20"/>
                <w:szCs w:val="20"/>
                <w:lang w:eastAsia="pt-BR"/>
              </w:rPr>
            </w:pPr>
            <w:r w:rsidRPr="531AB1A1">
              <w:rPr>
                <w:sz w:val="20"/>
                <w:szCs w:val="20"/>
              </w:rPr>
              <w:lastRenderedPageBreak/>
              <w:t>1.3</w:t>
            </w:r>
          </w:p>
        </w:tc>
        <w:tc>
          <w:tcPr>
            <w:tcW w:w="1059" w:type="dxa"/>
            <w:tcBorders>
              <w:top w:val="nil"/>
              <w:left w:val="nil"/>
              <w:bottom w:val="single" w:sz="4" w:space="0" w:color="auto"/>
              <w:right w:val="single" w:sz="4" w:space="0" w:color="auto"/>
            </w:tcBorders>
            <w:shd w:val="clear" w:color="auto" w:fill="auto"/>
            <w:vAlign w:val="center"/>
            <w:hideMark/>
          </w:tcPr>
          <w:p w14:paraId="141A8042" w14:textId="77777777" w:rsidR="00E42F23" w:rsidRPr="00E42F23" w:rsidRDefault="531AB1A1" w:rsidP="00E42F23">
            <w:pPr>
              <w:suppressAutoHyphens w:val="0"/>
              <w:jc w:val="center"/>
              <w:rPr>
                <w:sz w:val="20"/>
                <w:szCs w:val="20"/>
                <w:lang w:eastAsia="pt-BR"/>
              </w:rPr>
            </w:pPr>
            <w:r w:rsidRPr="531AB1A1">
              <w:rPr>
                <w:sz w:val="20"/>
                <w:szCs w:val="20"/>
              </w:rPr>
              <w:t xml:space="preserve">Confirma a Reclamação a ser deletada </w:t>
            </w:r>
          </w:p>
        </w:tc>
        <w:tc>
          <w:tcPr>
            <w:tcW w:w="956" w:type="dxa"/>
            <w:tcBorders>
              <w:top w:val="nil"/>
              <w:left w:val="nil"/>
              <w:bottom w:val="single" w:sz="4" w:space="0" w:color="auto"/>
              <w:right w:val="single" w:sz="4" w:space="0" w:color="auto"/>
            </w:tcBorders>
            <w:shd w:val="clear" w:color="auto" w:fill="auto"/>
            <w:vAlign w:val="center"/>
            <w:hideMark/>
          </w:tcPr>
          <w:p w14:paraId="57B723BD" w14:textId="77777777" w:rsidR="00E42F23" w:rsidRPr="00E42F23" w:rsidRDefault="531AB1A1" w:rsidP="00E42F23">
            <w:pPr>
              <w:suppressAutoHyphens w:val="0"/>
              <w:jc w:val="center"/>
              <w:rPr>
                <w:sz w:val="20"/>
                <w:szCs w:val="20"/>
                <w:lang w:eastAsia="pt-BR"/>
              </w:rPr>
            </w:pPr>
            <w:r w:rsidRPr="531AB1A1">
              <w:rPr>
                <w:sz w:val="20"/>
                <w:szCs w:val="20"/>
              </w:rPr>
              <w:t> </w:t>
            </w:r>
          </w:p>
        </w:tc>
        <w:tc>
          <w:tcPr>
            <w:tcW w:w="1157" w:type="dxa"/>
            <w:tcBorders>
              <w:top w:val="nil"/>
              <w:left w:val="nil"/>
              <w:bottom w:val="single" w:sz="4" w:space="0" w:color="auto"/>
              <w:right w:val="single" w:sz="4" w:space="0" w:color="auto"/>
            </w:tcBorders>
            <w:shd w:val="clear" w:color="auto" w:fill="auto"/>
            <w:vAlign w:val="center"/>
            <w:hideMark/>
          </w:tcPr>
          <w:p w14:paraId="27E2F99B" w14:textId="77777777" w:rsidR="00E42F23" w:rsidRPr="00E42F23" w:rsidRDefault="531AB1A1" w:rsidP="00E42F23">
            <w:pPr>
              <w:suppressAutoHyphens w:val="0"/>
              <w:jc w:val="center"/>
              <w:rPr>
                <w:sz w:val="20"/>
                <w:szCs w:val="20"/>
                <w:lang w:eastAsia="pt-BR"/>
              </w:rPr>
            </w:pPr>
            <w:r w:rsidRPr="531AB1A1">
              <w:rPr>
                <w:sz w:val="20"/>
                <w:szCs w:val="20"/>
              </w:rPr>
              <w:t>A Reclamação é deletada.</w:t>
            </w:r>
          </w:p>
        </w:tc>
        <w:tc>
          <w:tcPr>
            <w:tcW w:w="1136" w:type="dxa"/>
            <w:tcBorders>
              <w:top w:val="nil"/>
              <w:left w:val="nil"/>
              <w:bottom w:val="single" w:sz="4" w:space="0" w:color="auto"/>
              <w:right w:val="single" w:sz="4" w:space="0" w:color="auto"/>
            </w:tcBorders>
            <w:shd w:val="clear" w:color="auto" w:fill="auto"/>
            <w:vAlign w:val="center"/>
            <w:hideMark/>
          </w:tcPr>
          <w:p w14:paraId="498E7105" w14:textId="77777777" w:rsidR="00E42F23" w:rsidRPr="00E42F23" w:rsidRDefault="531AB1A1" w:rsidP="00E42F23">
            <w:pPr>
              <w:suppressAutoHyphens w:val="0"/>
              <w:jc w:val="center"/>
              <w:rPr>
                <w:sz w:val="20"/>
                <w:szCs w:val="20"/>
                <w:lang w:eastAsia="pt-BR"/>
              </w:rPr>
            </w:pPr>
            <w:r w:rsidRPr="531AB1A1">
              <w:rPr>
                <w:sz w:val="20"/>
                <w:szCs w:val="20"/>
              </w:rPr>
              <w:t>06/out</w:t>
            </w:r>
          </w:p>
        </w:tc>
        <w:tc>
          <w:tcPr>
            <w:tcW w:w="1157" w:type="dxa"/>
            <w:tcBorders>
              <w:top w:val="nil"/>
              <w:left w:val="nil"/>
              <w:bottom w:val="single" w:sz="4" w:space="0" w:color="auto"/>
              <w:right w:val="single" w:sz="4" w:space="0" w:color="auto"/>
            </w:tcBorders>
            <w:shd w:val="clear" w:color="auto" w:fill="auto"/>
            <w:vAlign w:val="center"/>
            <w:hideMark/>
          </w:tcPr>
          <w:p w14:paraId="7892B21E" w14:textId="77777777" w:rsidR="00E42F23" w:rsidRPr="00E42F23" w:rsidRDefault="531AB1A1" w:rsidP="00E42F23">
            <w:pPr>
              <w:suppressAutoHyphens w:val="0"/>
              <w:jc w:val="center"/>
              <w:rPr>
                <w:sz w:val="20"/>
                <w:szCs w:val="20"/>
                <w:lang w:eastAsia="pt-BR"/>
              </w:rPr>
            </w:pPr>
            <w:r w:rsidRPr="531AB1A1">
              <w:rPr>
                <w:sz w:val="20"/>
                <w:szCs w:val="20"/>
              </w:rPr>
              <w:t>OK-Sucesso</w:t>
            </w:r>
          </w:p>
        </w:tc>
        <w:tc>
          <w:tcPr>
            <w:tcW w:w="1417" w:type="dxa"/>
            <w:tcBorders>
              <w:top w:val="nil"/>
              <w:left w:val="nil"/>
              <w:bottom w:val="single" w:sz="4" w:space="0" w:color="auto"/>
              <w:right w:val="single" w:sz="4" w:space="0" w:color="auto"/>
            </w:tcBorders>
            <w:shd w:val="clear" w:color="auto" w:fill="auto"/>
            <w:vAlign w:val="center"/>
            <w:hideMark/>
          </w:tcPr>
          <w:p w14:paraId="2EC818EB" w14:textId="77777777" w:rsidR="00E42F23" w:rsidRPr="00E42F23" w:rsidRDefault="531AB1A1" w:rsidP="00E42F23">
            <w:pPr>
              <w:suppressAutoHyphens w:val="0"/>
              <w:jc w:val="center"/>
              <w:rPr>
                <w:sz w:val="20"/>
                <w:szCs w:val="20"/>
                <w:lang w:eastAsia="pt-BR"/>
              </w:rPr>
            </w:pPr>
            <w:r w:rsidRPr="531AB1A1">
              <w:rPr>
                <w:sz w:val="20"/>
                <w:szCs w:val="20"/>
              </w:rPr>
              <w:t> </w:t>
            </w:r>
          </w:p>
        </w:tc>
        <w:tc>
          <w:tcPr>
            <w:tcW w:w="36" w:type="dxa"/>
            <w:vAlign w:val="center"/>
            <w:hideMark/>
          </w:tcPr>
          <w:p w14:paraId="4D70B820" w14:textId="77777777" w:rsidR="00E42F23" w:rsidRPr="00E42F23" w:rsidRDefault="00E42F23" w:rsidP="00E42F23">
            <w:pPr>
              <w:suppressAutoHyphens w:val="0"/>
              <w:rPr>
                <w:sz w:val="20"/>
                <w:szCs w:val="20"/>
                <w:lang w:eastAsia="pt-BR"/>
              </w:rPr>
            </w:pPr>
          </w:p>
        </w:tc>
      </w:tr>
      <w:tr w:rsidR="00E42F23" w:rsidRPr="00E42F23" w14:paraId="24E05D87" w14:textId="77777777" w:rsidTr="531AB1A1">
        <w:trPr>
          <w:trHeight w:val="288"/>
        </w:trPr>
        <w:tc>
          <w:tcPr>
            <w:tcW w:w="7824" w:type="dxa"/>
            <w:gridSpan w:val="7"/>
            <w:tcBorders>
              <w:top w:val="single" w:sz="4" w:space="0" w:color="auto"/>
              <w:left w:val="single" w:sz="4" w:space="0" w:color="auto"/>
              <w:bottom w:val="single" w:sz="4" w:space="0" w:color="auto"/>
              <w:right w:val="single" w:sz="4" w:space="0" w:color="000000" w:themeColor="text1"/>
            </w:tcBorders>
            <w:shd w:val="clear" w:color="auto" w:fill="FFFF99"/>
            <w:vAlign w:val="center"/>
            <w:hideMark/>
          </w:tcPr>
          <w:p w14:paraId="5E831733" w14:textId="3619B40B" w:rsidR="00E42F23" w:rsidRPr="00E42F23" w:rsidRDefault="531AB1A1" w:rsidP="00E42F23">
            <w:pPr>
              <w:suppressAutoHyphens w:val="0"/>
              <w:rPr>
                <w:rFonts w:ascii="Tahoma" w:hAnsi="Tahoma" w:cs="Tahoma"/>
                <w:b/>
                <w:bCs/>
                <w:color w:val="FF0000"/>
                <w:sz w:val="20"/>
                <w:szCs w:val="20"/>
                <w:lang w:eastAsia="pt-BR"/>
              </w:rPr>
            </w:pPr>
            <w:r w:rsidRPr="531AB1A1">
              <w:rPr>
                <w:rFonts w:ascii="Tahoma" w:hAnsi="Tahoma" w:cs="Tahoma"/>
                <w:b/>
                <w:bCs/>
                <w:color w:val="FF0000"/>
                <w:sz w:val="20"/>
                <w:szCs w:val="20"/>
              </w:rPr>
              <w:t xml:space="preserve">Fluxo </w:t>
            </w:r>
            <w:proofErr w:type="gramStart"/>
            <w:r w:rsidRPr="531AB1A1">
              <w:rPr>
                <w:rFonts w:ascii="Tahoma" w:hAnsi="Tahoma" w:cs="Tahoma"/>
                <w:b/>
                <w:bCs/>
                <w:color w:val="FF0000"/>
                <w:sz w:val="20"/>
                <w:szCs w:val="20"/>
              </w:rPr>
              <w:t>Alternativo  -</w:t>
            </w:r>
            <w:proofErr w:type="gramEnd"/>
            <w:r w:rsidRPr="531AB1A1">
              <w:rPr>
                <w:rFonts w:ascii="Tahoma" w:hAnsi="Tahoma" w:cs="Tahoma"/>
                <w:b/>
                <w:bCs/>
                <w:color w:val="FF0000"/>
                <w:sz w:val="20"/>
                <w:szCs w:val="20"/>
              </w:rPr>
              <w:t xml:space="preserve"> Deletar não confirmado</w:t>
            </w:r>
          </w:p>
        </w:tc>
        <w:tc>
          <w:tcPr>
            <w:tcW w:w="36" w:type="dxa"/>
            <w:vAlign w:val="center"/>
            <w:hideMark/>
          </w:tcPr>
          <w:p w14:paraId="661DEB7F" w14:textId="77777777" w:rsidR="00E42F23" w:rsidRPr="00E42F23" w:rsidRDefault="00E42F23" w:rsidP="00E42F23">
            <w:pPr>
              <w:suppressAutoHyphens w:val="0"/>
              <w:rPr>
                <w:sz w:val="20"/>
                <w:szCs w:val="20"/>
                <w:lang w:eastAsia="pt-BR"/>
              </w:rPr>
            </w:pPr>
          </w:p>
        </w:tc>
      </w:tr>
      <w:tr w:rsidR="00E42F23" w:rsidRPr="00E42F23" w14:paraId="648FCFE0" w14:textId="77777777" w:rsidTr="531AB1A1">
        <w:trPr>
          <w:trHeight w:val="576"/>
        </w:trPr>
        <w:tc>
          <w:tcPr>
            <w:tcW w:w="942" w:type="dxa"/>
            <w:vMerge w:val="restart"/>
            <w:tcBorders>
              <w:top w:val="nil"/>
              <w:left w:val="single" w:sz="4" w:space="0" w:color="auto"/>
              <w:bottom w:val="single" w:sz="4" w:space="0" w:color="auto"/>
              <w:right w:val="single" w:sz="4" w:space="0" w:color="auto"/>
            </w:tcBorders>
            <w:shd w:val="clear" w:color="auto" w:fill="CCFFFF"/>
            <w:vAlign w:val="center"/>
            <w:hideMark/>
          </w:tcPr>
          <w:p w14:paraId="4E70B738" w14:textId="77777777" w:rsidR="00E42F23" w:rsidRPr="00E42F23"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ID</w:t>
            </w:r>
          </w:p>
        </w:tc>
        <w:tc>
          <w:tcPr>
            <w:tcW w:w="1059"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5531BB81" w14:textId="77777777" w:rsidR="00E42F23" w:rsidRPr="00E42F23"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Passos para Execução</w:t>
            </w:r>
          </w:p>
        </w:tc>
        <w:tc>
          <w:tcPr>
            <w:tcW w:w="956"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6FF32DBC" w14:textId="77777777" w:rsidR="00E42F23" w:rsidRPr="00E42F23"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Dados de Entrada</w:t>
            </w:r>
          </w:p>
        </w:tc>
        <w:tc>
          <w:tcPr>
            <w:tcW w:w="1157"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5F2E7863" w14:textId="77777777" w:rsidR="00E42F23" w:rsidRPr="00E42F23"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Resultado Esperado</w:t>
            </w:r>
          </w:p>
        </w:tc>
        <w:tc>
          <w:tcPr>
            <w:tcW w:w="1136" w:type="dxa"/>
            <w:vMerge w:val="restart"/>
            <w:tcBorders>
              <w:top w:val="nil"/>
              <w:left w:val="single" w:sz="4" w:space="0" w:color="auto"/>
              <w:bottom w:val="single" w:sz="4" w:space="0" w:color="auto"/>
              <w:right w:val="single" w:sz="4" w:space="0" w:color="auto"/>
            </w:tcBorders>
            <w:shd w:val="clear" w:color="auto" w:fill="CCFFFF"/>
            <w:vAlign w:val="center"/>
            <w:hideMark/>
          </w:tcPr>
          <w:p w14:paraId="14CD47CF" w14:textId="77777777" w:rsidR="00E42F23" w:rsidRPr="00E42F23"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Data Execução</w:t>
            </w:r>
          </w:p>
        </w:tc>
        <w:tc>
          <w:tcPr>
            <w:tcW w:w="1157" w:type="dxa"/>
            <w:vMerge w:val="restart"/>
            <w:tcBorders>
              <w:top w:val="nil"/>
              <w:left w:val="single" w:sz="4" w:space="0" w:color="auto"/>
              <w:bottom w:val="single" w:sz="4" w:space="0" w:color="auto"/>
              <w:right w:val="single" w:sz="4" w:space="0" w:color="auto"/>
            </w:tcBorders>
            <w:shd w:val="clear" w:color="auto" w:fill="CCFFFF"/>
            <w:vAlign w:val="center"/>
            <w:hideMark/>
          </w:tcPr>
          <w:p w14:paraId="22487B83" w14:textId="77777777" w:rsidR="00E42F23" w:rsidRPr="00E42F23"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Resultado Verificado</w:t>
            </w:r>
          </w:p>
        </w:tc>
        <w:tc>
          <w:tcPr>
            <w:tcW w:w="1417" w:type="dxa"/>
            <w:vMerge w:val="restart"/>
            <w:tcBorders>
              <w:top w:val="nil"/>
              <w:left w:val="single" w:sz="4" w:space="0" w:color="auto"/>
              <w:bottom w:val="single" w:sz="4" w:space="0" w:color="auto"/>
              <w:right w:val="single" w:sz="4" w:space="0" w:color="auto"/>
            </w:tcBorders>
            <w:shd w:val="clear" w:color="auto" w:fill="CCFFFF"/>
            <w:vAlign w:val="center"/>
            <w:hideMark/>
          </w:tcPr>
          <w:p w14:paraId="51B7039E" w14:textId="77777777" w:rsidR="00E42F23" w:rsidRPr="00E42F23"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Observações</w:t>
            </w:r>
          </w:p>
        </w:tc>
        <w:tc>
          <w:tcPr>
            <w:tcW w:w="36" w:type="dxa"/>
            <w:vAlign w:val="center"/>
            <w:hideMark/>
          </w:tcPr>
          <w:p w14:paraId="7512929F" w14:textId="77777777" w:rsidR="00E42F23" w:rsidRPr="00E42F23" w:rsidRDefault="00E42F23" w:rsidP="00E42F23">
            <w:pPr>
              <w:suppressAutoHyphens w:val="0"/>
              <w:rPr>
                <w:sz w:val="20"/>
                <w:szCs w:val="20"/>
                <w:lang w:eastAsia="pt-BR"/>
              </w:rPr>
            </w:pPr>
          </w:p>
        </w:tc>
      </w:tr>
      <w:tr w:rsidR="00E42F23" w:rsidRPr="00E42F23" w14:paraId="3787DDFE" w14:textId="77777777" w:rsidTr="531AB1A1">
        <w:trPr>
          <w:trHeight w:val="288"/>
        </w:trPr>
        <w:tc>
          <w:tcPr>
            <w:tcW w:w="942" w:type="dxa"/>
            <w:vMerge/>
            <w:vAlign w:val="center"/>
            <w:hideMark/>
          </w:tcPr>
          <w:p w14:paraId="7C26B6CA" w14:textId="77777777" w:rsidR="00E42F23" w:rsidRPr="00E42F23" w:rsidRDefault="00E42F23" w:rsidP="00E42F23">
            <w:pPr>
              <w:suppressAutoHyphens w:val="0"/>
              <w:rPr>
                <w:rFonts w:ascii="Tahoma" w:hAnsi="Tahoma" w:cs="Tahoma"/>
                <w:b/>
                <w:bCs/>
                <w:sz w:val="20"/>
                <w:szCs w:val="20"/>
                <w:lang w:eastAsia="pt-BR"/>
              </w:rPr>
            </w:pPr>
          </w:p>
        </w:tc>
        <w:tc>
          <w:tcPr>
            <w:tcW w:w="1059" w:type="dxa"/>
            <w:vMerge/>
            <w:vAlign w:val="center"/>
            <w:hideMark/>
          </w:tcPr>
          <w:p w14:paraId="743F4B3B" w14:textId="77777777" w:rsidR="00E42F23" w:rsidRPr="00E42F23" w:rsidRDefault="00E42F23" w:rsidP="00E42F23">
            <w:pPr>
              <w:suppressAutoHyphens w:val="0"/>
              <w:rPr>
                <w:rFonts w:ascii="Tahoma" w:hAnsi="Tahoma" w:cs="Tahoma"/>
                <w:b/>
                <w:bCs/>
                <w:sz w:val="20"/>
                <w:szCs w:val="20"/>
                <w:lang w:eastAsia="pt-BR"/>
              </w:rPr>
            </w:pPr>
          </w:p>
        </w:tc>
        <w:tc>
          <w:tcPr>
            <w:tcW w:w="956" w:type="dxa"/>
            <w:vMerge/>
            <w:vAlign w:val="center"/>
            <w:hideMark/>
          </w:tcPr>
          <w:p w14:paraId="3B360D58" w14:textId="77777777" w:rsidR="00E42F23" w:rsidRPr="00E42F23" w:rsidRDefault="00E42F23" w:rsidP="00E42F23">
            <w:pPr>
              <w:suppressAutoHyphens w:val="0"/>
              <w:rPr>
                <w:rFonts w:ascii="Tahoma" w:hAnsi="Tahoma" w:cs="Tahoma"/>
                <w:b/>
                <w:bCs/>
                <w:sz w:val="20"/>
                <w:szCs w:val="20"/>
                <w:lang w:eastAsia="pt-BR"/>
              </w:rPr>
            </w:pPr>
          </w:p>
        </w:tc>
        <w:tc>
          <w:tcPr>
            <w:tcW w:w="1157" w:type="dxa"/>
            <w:vMerge/>
            <w:vAlign w:val="center"/>
            <w:hideMark/>
          </w:tcPr>
          <w:p w14:paraId="23AACD00" w14:textId="77777777" w:rsidR="00E42F23" w:rsidRPr="00E42F23" w:rsidRDefault="00E42F23" w:rsidP="00E42F23">
            <w:pPr>
              <w:suppressAutoHyphens w:val="0"/>
              <w:rPr>
                <w:rFonts w:ascii="Tahoma" w:hAnsi="Tahoma" w:cs="Tahoma"/>
                <w:b/>
                <w:bCs/>
                <w:sz w:val="20"/>
                <w:szCs w:val="20"/>
                <w:lang w:eastAsia="pt-BR"/>
              </w:rPr>
            </w:pPr>
          </w:p>
        </w:tc>
        <w:tc>
          <w:tcPr>
            <w:tcW w:w="1136" w:type="dxa"/>
            <w:vMerge/>
            <w:vAlign w:val="center"/>
            <w:hideMark/>
          </w:tcPr>
          <w:p w14:paraId="6A873F48" w14:textId="77777777" w:rsidR="00E42F23" w:rsidRPr="00E42F23" w:rsidRDefault="00E42F23" w:rsidP="00E42F23">
            <w:pPr>
              <w:suppressAutoHyphens w:val="0"/>
              <w:rPr>
                <w:rFonts w:ascii="Tahoma" w:hAnsi="Tahoma" w:cs="Tahoma"/>
                <w:b/>
                <w:bCs/>
                <w:sz w:val="20"/>
                <w:szCs w:val="20"/>
                <w:lang w:eastAsia="pt-BR"/>
              </w:rPr>
            </w:pPr>
          </w:p>
        </w:tc>
        <w:tc>
          <w:tcPr>
            <w:tcW w:w="1157" w:type="dxa"/>
            <w:vMerge/>
            <w:vAlign w:val="center"/>
            <w:hideMark/>
          </w:tcPr>
          <w:p w14:paraId="61939588" w14:textId="77777777" w:rsidR="00E42F23" w:rsidRPr="00E42F23" w:rsidRDefault="00E42F23" w:rsidP="00E42F23">
            <w:pPr>
              <w:suppressAutoHyphens w:val="0"/>
              <w:rPr>
                <w:rFonts w:ascii="Tahoma" w:hAnsi="Tahoma" w:cs="Tahoma"/>
                <w:b/>
                <w:bCs/>
                <w:sz w:val="20"/>
                <w:szCs w:val="20"/>
                <w:lang w:eastAsia="pt-BR"/>
              </w:rPr>
            </w:pPr>
          </w:p>
        </w:tc>
        <w:tc>
          <w:tcPr>
            <w:tcW w:w="1417" w:type="dxa"/>
            <w:vMerge/>
            <w:vAlign w:val="center"/>
            <w:hideMark/>
          </w:tcPr>
          <w:p w14:paraId="75DC5D37" w14:textId="77777777" w:rsidR="00E42F23" w:rsidRPr="00E42F23" w:rsidRDefault="00E42F23" w:rsidP="00E42F23">
            <w:pPr>
              <w:suppressAutoHyphens w:val="0"/>
              <w:rPr>
                <w:rFonts w:ascii="Tahoma" w:hAnsi="Tahoma" w:cs="Tahoma"/>
                <w:b/>
                <w:bCs/>
                <w:sz w:val="20"/>
                <w:szCs w:val="20"/>
                <w:lang w:eastAsia="pt-BR"/>
              </w:rPr>
            </w:pPr>
          </w:p>
        </w:tc>
        <w:tc>
          <w:tcPr>
            <w:tcW w:w="36" w:type="dxa"/>
            <w:tcBorders>
              <w:top w:val="nil"/>
              <w:left w:val="nil"/>
              <w:bottom w:val="nil"/>
              <w:right w:val="nil"/>
            </w:tcBorders>
            <w:shd w:val="clear" w:color="auto" w:fill="auto"/>
            <w:noWrap/>
            <w:vAlign w:val="bottom"/>
            <w:hideMark/>
          </w:tcPr>
          <w:p w14:paraId="21F10CE1" w14:textId="77777777" w:rsidR="00E42F23" w:rsidRPr="00E42F23" w:rsidRDefault="00E42F23" w:rsidP="00E42F23">
            <w:pPr>
              <w:suppressAutoHyphens w:val="0"/>
              <w:jc w:val="center"/>
              <w:rPr>
                <w:rFonts w:ascii="Tahoma" w:hAnsi="Tahoma" w:cs="Tahoma"/>
                <w:b/>
                <w:bCs/>
                <w:sz w:val="20"/>
                <w:szCs w:val="20"/>
                <w:lang w:eastAsia="pt-BR"/>
              </w:rPr>
            </w:pPr>
          </w:p>
        </w:tc>
      </w:tr>
      <w:tr w:rsidR="00E42F23" w:rsidRPr="00E42F23" w14:paraId="3167D336" w14:textId="77777777" w:rsidTr="531AB1A1">
        <w:trPr>
          <w:trHeight w:val="792"/>
        </w:trPr>
        <w:tc>
          <w:tcPr>
            <w:tcW w:w="942" w:type="dxa"/>
            <w:tcBorders>
              <w:top w:val="nil"/>
              <w:left w:val="single" w:sz="4" w:space="0" w:color="auto"/>
              <w:bottom w:val="single" w:sz="4" w:space="0" w:color="auto"/>
              <w:right w:val="single" w:sz="4" w:space="0" w:color="auto"/>
            </w:tcBorders>
            <w:shd w:val="clear" w:color="auto" w:fill="auto"/>
            <w:vAlign w:val="center"/>
            <w:hideMark/>
          </w:tcPr>
          <w:p w14:paraId="725C3356" w14:textId="77777777" w:rsidR="00E42F23" w:rsidRPr="00E42F23" w:rsidRDefault="531AB1A1" w:rsidP="00E42F23">
            <w:pPr>
              <w:suppressAutoHyphens w:val="0"/>
              <w:jc w:val="center"/>
              <w:rPr>
                <w:sz w:val="20"/>
                <w:szCs w:val="20"/>
                <w:lang w:eastAsia="pt-BR"/>
              </w:rPr>
            </w:pPr>
            <w:r w:rsidRPr="531AB1A1">
              <w:rPr>
                <w:sz w:val="20"/>
                <w:szCs w:val="20"/>
              </w:rPr>
              <w:t>1.1</w:t>
            </w:r>
          </w:p>
        </w:tc>
        <w:tc>
          <w:tcPr>
            <w:tcW w:w="1059" w:type="dxa"/>
            <w:tcBorders>
              <w:top w:val="nil"/>
              <w:left w:val="nil"/>
              <w:bottom w:val="single" w:sz="4" w:space="0" w:color="auto"/>
              <w:right w:val="single" w:sz="4" w:space="0" w:color="auto"/>
            </w:tcBorders>
            <w:shd w:val="clear" w:color="auto" w:fill="auto"/>
            <w:vAlign w:val="center"/>
            <w:hideMark/>
          </w:tcPr>
          <w:p w14:paraId="562A50D1" w14:textId="49C47040" w:rsidR="00E42F23" w:rsidRPr="00E42F23" w:rsidRDefault="531AB1A1" w:rsidP="00E42F23">
            <w:pPr>
              <w:suppressAutoHyphens w:val="0"/>
              <w:rPr>
                <w:sz w:val="20"/>
                <w:szCs w:val="20"/>
                <w:lang w:eastAsia="pt-BR"/>
              </w:rPr>
            </w:pPr>
            <w:r w:rsidRPr="531AB1A1">
              <w:rPr>
                <w:sz w:val="20"/>
                <w:szCs w:val="20"/>
              </w:rPr>
              <w:t>Usuário seleciona cancelar</w:t>
            </w:r>
          </w:p>
        </w:tc>
        <w:tc>
          <w:tcPr>
            <w:tcW w:w="956" w:type="dxa"/>
            <w:tcBorders>
              <w:top w:val="nil"/>
              <w:left w:val="nil"/>
              <w:bottom w:val="single" w:sz="4" w:space="0" w:color="auto"/>
              <w:right w:val="single" w:sz="4" w:space="0" w:color="auto"/>
            </w:tcBorders>
            <w:shd w:val="clear" w:color="auto" w:fill="auto"/>
            <w:vAlign w:val="center"/>
            <w:hideMark/>
          </w:tcPr>
          <w:p w14:paraId="306B5564" w14:textId="77777777" w:rsidR="00E42F23" w:rsidRPr="00E42F23" w:rsidRDefault="531AB1A1" w:rsidP="00E42F23">
            <w:pPr>
              <w:suppressAutoHyphens w:val="0"/>
              <w:jc w:val="center"/>
              <w:rPr>
                <w:sz w:val="20"/>
                <w:szCs w:val="20"/>
                <w:lang w:eastAsia="pt-BR"/>
              </w:rPr>
            </w:pPr>
            <w:r w:rsidRPr="531AB1A1">
              <w:rPr>
                <w:sz w:val="20"/>
                <w:szCs w:val="20"/>
              </w:rPr>
              <w:t> </w:t>
            </w:r>
          </w:p>
        </w:tc>
        <w:tc>
          <w:tcPr>
            <w:tcW w:w="1157" w:type="dxa"/>
            <w:tcBorders>
              <w:top w:val="nil"/>
              <w:left w:val="nil"/>
              <w:bottom w:val="single" w:sz="4" w:space="0" w:color="auto"/>
              <w:right w:val="single" w:sz="4" w:space="0" w:color="auto"/>
            </w:tcBorders>
            <w:shd w:val="clear" w:color="auto" w:fill="auto"/>
            <w:vAlign w:val="center"/>
            <w:hideMark/>
          </w:tcPr>
          <w:p w14:paraId="20B7B3A6" w14:textId="77777777" w:rsidR="00E42F23" w:rsidRPr="00E42F23" w:rsidRDefault="531AB1A1" w:rsidP="00E42F23">
            <w:pPr>
              <w:suppressAutoHyphens w:val="0"/>
              <w:rPr>
                <w:sz w:val="20"/>
                <w:szCs w:val="20"/>
                <w:lang w:eastAsia="pt-BR"/>
              </w:rPr>
            </w:pPr>
            <w:r w:rsidRPr="531AB1A1">
              <w:rPr>
                <w:sz w:val="20"/>
                <w:szCs w:val="20"/>
              </w:rPr>
              <w:t>A janela de confirmação é fechada.</w:t>
            </w:r>
          </w:p>
        </w:tc>
        <w:tc>
          <w:tcPr>
            <w:tcW w:w="1136" w:type="dxa"/>
            <w:tcBorders>
              <w:top w:val="nil"/>
              <w:left w:val="nil"/>
              <w:bottom w:val="single" w:sz="4" w:space="0" w:color="auto"/>
              <w:right w:val="single" w:sz="4" w:space="0" w:color="auto"/>
            </w:tcBorders>
            <w:shd w:val="clear" w:color="auto" w:fill="auto"/>
            <w:vAlign w:val="center"/>
            <w:hideMark/>
          </w:tcPr>
          <w:p w14:paraId="4273A45F" w14:textId="77777777" w:rsidR="00E42F23" w:rsidRPr="00E42F23" w:rsidRDefault="531AB1A1" w:rsidP="00E42F23">
            <w:pPr>
              <w:suppressAutoHyphens w:val="0"/>
              <w:jc w:val="center"/>
              <w:rPr>
                <w:sz w:val="20"/>
                <w:szCs w:val="20"/>
                <w:lang w:eastAsia="pt-BR"/>
              </w:rPr>
            </w:pPr>
            <w:r w:rsidRPr="531AB1A1">
              <w:rPr>
                <w:sz w:val="20"/>
                <w:szCs w:val="20"/>
              </w:rPr>
              <w:t>06/out</w:t>
            </w:r>
          </w:p>
        </w:tc>
        <w:tc>
          <w:tcPr>
            <w:tcW w:w="1157" w:type="dxa"/>
            <w:tcBorders>
              <w:top w:val="nil"/>
              <w:left w:val="nil"/>
              <w:bottom w:val="single" w:sz="4" w:space="0" w:color="auto"/>
              <w:right w:val="single" w:sz="4" w:space="0" w:color="auto"/>
            </w:tcBorders>
            <w:shd w:val="clear" w:color="auto" w:fill="auto"/>
            <w:vAlign w:val="center"/>
            <w:hideMark/>
          </w:tcPr>
          <w:p w14:paraId="6975ABC6" w14:textId="77777777" w:rsidR="00E42F23" w:rsidRPr="00E42F23" w:rsidRDefault="531AB1A1" w:rsidP="00E42F23">
            <w:pPr>
              <w:suppressAutoHyphens w:val="0"/>
              <w:jc w:val="center"/>
              <w:rPr>
                <w:sz w:val="20"/>
                <w:szCs w:val="20"/>
                <w:lang w:eastAsia="pt-BR"/>
              </w:rPr>
            </w:pPr>
            <w:r w:rsidRPr="531AB1A1">
              <w:rPr>
                <w:sz w:val="20"/>
                <w:szCs w:val="20"/>
              </w:rPr>
              <w:t>OK-Sucesso</w:t>
            </w:r>
          </w:p>
        </w:tc>
        <w:tc>
          <w:tcPr>
            <w:tcW w:w="1417" w:type="dxa"/>
            <w:tcBorders>
              <w:top w:val="nil"/>
              <w:left w:val="nil"/>
              <w:bottom w:val="single" w:sz="4" w:space="0" w:color="auto"/>
              <w:right w:val="single" w:sz="4" w:space="0" w:color="auto"/>
            </w:tcBorders>
            <w:shd w:val="clear" w:color="auto" w:fill="auto"/>
            <w:vAlign w:val="center"/>
            <w:hideMark/>
          </w:tcPr>
          <w:p w14:paraId="624BADE8" w14:textId="77777777" w:rsidR="00E42F23" w:rsidRPr="00E42F23" w:rsidRDefault="531AB1A1" w:rsidP="00E42F23">
            <w:pPr>
              <w:suppressAutoHyphens w:val="0"/>
              <w:jc w:val="center"/>
              <w:rPr>
                <w:sz w:val="20"/>
                <w:szCs w:val="20"/>
                <w:lang w:eastAsia="pt-BR"/>
              </w:rPr>
            </w:pPr>
            <w:r w:rsidRPr="531AB1A1">
              <w:rPr>
                <w:sz w:val="20"/>
                <w:szCs w:val="20"/>
              </w:rPr>
              <w:t> </w:t>
            </w:r>
          </w:p>
        </w:tc>
        <w:tc>
          <w:tcPr>
            <w:tcW w:w="36" w:type="dxa"/>
            <w:vAlign w:val="center"/>
            <w:hideMark/>
          </w:tcPr>
          <w:p w14:paraId="0C5B9B77" w14:textId="77777777" w:rsidR="00E42F23" w:rsidRPr="00E42F23" w:rsidRDefault="00E42F23" w:rsidP="00E42F23">
            <w:pPr>
              <w:suppressAutoHyphens w:val="0"/>
              <w:rPr>
                <w:sz w:val="20"/>
                <w:szCs w:val="20"/>
                <w:lang w:eastAsia="pt-BR"/>
              </w:rPr>
            </w:pPr>
          </w:p>
        </w:tc>
      </w:tr>
      <w:tr w:rsidR="00E42F23" w:rsidRPr="00E42F23" w14:paraId="6E060E0B" w14:textId="77777777" w:rsidTr="531AB1A1">
        <w:trPr>
          <w:trHeight w:val="348"/>
        </w:trPr>
        <w:tc>
          <w:tcPr>
            <w:tcW w:w="7824" w:type="dxa"/>
            <w:gridSpan w:val="7"/>
            <w:tcBorders>
              <w:top w:val="single" w:sz="4" w:space="0" w:color="auto"/>
              <w:left w:val="single" w:sz="4" w:space="0" w:color="auto"/>
              <w:bottom w:val="single" w:sz="4" w:space="0" w:color="auto"/>
              <w:right w:val="single" w:sz="4" w:space="0" w:color="000000" w:themeColor="text1"/>
            </w:tcBorders>
            <w:shd w:val="clear" w:color="auto" w:fill="FFFF99"/>
            <w:vAlign w:val="center"/>
            <w:hideMark/>
          </w:tcPr>
          <w:p w14:paraId="771E942F" w14:textId="77777777" w:rsidR="00E42F23" w:rsidRPr="00E42F23" w:rsidRDefault="531AB1A1" w:rsidP="00E42F23">
            <w:pPr>
              <w:suppressAutoHyphens w:val="0"/>
              <w:rPr>
                <w:rFonts w:ascii="Tahoma" w:hAnsi="Tahoma" w:cs="Tahoma"/>
                <w:b/>
                <w:bCs/>
                <w:color w:val="FF0000"/>
                <w:sz w:val="28"/>
                <w:szCs w:val="28"/>
                <w:lang w:eastAsia="pt-BR"/>
              </w:rPr>
            </w:pPr>
            <w:r w:rsidRPr="531AB1A1">
              <w:rPr>
                <w:rFonts w:ascii="Tahoma" w:hAnsi="Tahoma" w:cs="Tahoma"/>
                <w:b/>
                <w:bCs/>
                <w:color w:val="FF0000"/>
                <w:sz w:val="28"/>
                <w:szCs w:val="28"/>
              </w:rPr>
              <w:t>Requisitos Não funcionais</w:t>
            </w:r>
          </w:p>
        </w:tc>
        <w:tc>
          <w:tcPr>
            <w:tcW w:w="36" w:type="dxa"/>
            <w:vAlign w:val="center"/>
            <w:hideMark/>
          </w:tcPr>
          <w:p w14:paraId="6B27B98C" w14:textId="77777777" w:rsidR="00E42F23" w:rsidRPr="00E42F23" w:rsidRDefault="00E42F23" w:rsidP="00E42F23">
            <w:pPr>
              <w:suppressAutoHyphens w:val="0"/>
              <w:rPr>
                <w:sz w:val="20"/>
                <w:szCs w:val="20"/>
                <w:lang w:eastAsia="pt-BR"/>
              </w:rPr>
            </w:pPr>
          </w:p>
        </w:tc>
      </w:tr>
    </w:tbl>
    <w:p w14:paraId="623CD128" w14:textId="77777777" w:rsidR="00E42F23" w:rsidRDefault="00E42F23" w:rsidP="006129F8">
      <w:pPr>
        <w:rPr>
          <w:lang w:val="x-none"/>
        </w:rPr>
      </w:pPr>
    </w:p>
    <w:tbl>
      <w:tblPr>
        <w:tblW w:w="8080" w:type="dxa"/>
        <w:tblCellMar>
          <w:left w:w="70" w:type="dxa"/>
          <w:right w:w="70" w:type="dxa"/>
        </w:tblCellMar>
        <w:tblLook w:val="04A0" w:firstRow="1" w:lastRow="0" w:firstColumn="1" w:lastColumn="0" w:noHBand="0" w:noVBand="1"/>
      </w:tblPr>
      <w:tblGrid>
        <w:gridCol w:w="390"/>
        <w:gridCol w:w="1129"/>
        <w:gridCol w:w="1990"/>
        <w:gridCol w:w="1148"/>
        <w:gridCol w:w="1085"/>
        <w:gridCol w:w="1153"/>
        <w:gridCol w:w="1415"/>
        <w:gridCol w:w="146"/>
      </w:tblGrid>
      <w:tr w:rsidR="00E42F23" w:rsidRPr="00E42F23" w14:paraId="210446FB" w14:textId="77777777" w:rsidTr="531AB1A1">
        <w:trPr>
          <w:gridAfter w:val="1"/>
          <w:wAfter w:w="36" w:type="dxa"/>
          <w:trHeight w:val="360"/>
        </w:trPr>
        <w:tc>
          <w:tcPr>
            <w:tcW w:w="8044" w:type="dxa"/>
            <w:gridSpan w:val="7"/>
            <w:tcBorders>
              <w:top w:val="single" w:sz="4" w:space="0" w:color="auto"/>
              <w:left w:val="single" w:sz="4" w:space="0" w:color="auto"/>
              <w:bottom w:val="single" w:sz="4" w:space="0" w:color="auto"/>
              <w:right w:val="single" w:sz="4" w:space="0" w:color="000000" w:themeColor="text1"/>
            </w:tcBorders>
            <w:shd w:val="clear" w:color="auto" w:fill="CCFFFF"/>
            <w:vAlign w:val="center"/>
            <w:hideMark/>
          </w:tcPr>
          <w:p w14:paraId="095F1DBB" w14:textId="77777777" w:rsidR="00E42F23" w:rsidRPr="00E42F23" w:rsidRDefault="531AB1A1" w:rsidP="00E42F23">
            <w:pPr>
              <w:suppressAutoHyphens w:val="0"/>
              <w:jc w:val="center"/>
              <w:rPr>
                <w:rFonts w:ascii="Tahoma" w:hAnsi="Tahoma" w:cs="Tahoma"/>
                <w:b/>
                <w:bCs/>
                <w:sz w:val="40"/>
                <w:szCs w:val="40"/>
                <w:lang w:eastAsia="pt-BR"/>
              </w:rPr>
            </w:pPr>
            <w:r w:rsidRPr="531AB1A1">
              <w:rPr>
                <w:rFonts w:ascii="Tahoma" w:hAnsi="Tahoma" w:cs="Tahoma"/>
                <w:b/>
                <w:bCs/>
                <w:sz w:val="40"/>
                <w:szCs w:val="40"/>
              </w:rPr>
              <w:t>Caso de Testes - Editar Reclamação</w:t>
            </w:r>
          </w:p>
        </w:tc>
      </w:tr>
      <w:tr w:rsidR="00E42F23" w:rsidRPr="00E42F23" w14:paraId="475271A5" w14:textId="77777777" w:rsidTr="531AB1A1">
        <w:trPr>
          <w:gridAfter w:val="1"/>
          <w:wAfter w:w="36" w:type="dxa"/>
          <w:trHeight w:val="288"/>
        </w:trPr>
        <w:tc>
          <w:tcPr>
            <w:tcW w:w="8044" w:type="dxa"/>
            <w:gridSpan w:val="7"/>
            <w:tcBorders>
              <w:top w:val="single" w:sz="4" w:space="0" w:color="auto"/>
              <w:left w:val="single" w:sz="4" w:space="0" w:color="auto"/>
              <w:bottom w:val="single" w:sz="4" w:space="0" w:color="auto"/>
              <w:right w:val="single" w:sz="4" w:space="0" w:color="000000" w:themeColor="text1"/>
            </w:tcBorders>
            <w:shd w:val="clear" w:color="auto" w:fill="CCFFFF"/>
            <w:vAlign w:val="center"/>
            <w:hideMark/>
          </w:tcPr>
          <w:p w14:paraId="3C23DFEE" w14:textId="77777777" w:rsidR="00E42F23" w:rsidRPr="00E42F23" w:rsidRDefault="531AB1A1" w:rsidP="00E42F23">
            <w:pPr>
              <w:suppressAutoHyphens w:val="0"/>
              <w:rPr>
                <w:rFonts w:ascii="Tahoma" w:hAnsi="Tahoma" w:cs="Tahoma"/>
                <w:b/>
                <w:bCs/>
                <w:color w:val="FF0000"/>
                <w:sz w:val="28"/>
                <w:szCs w:val="28"/>
                <w:lang w:eastAsia="pt-BR"/>
              </w:rPr>
            </w:pPr>
            <w:r w:rsidRPr="531AB1A1">
              <w:rPr>
                <w:rFonts w:ascii="Tahoma" w:hAnsi="Tahoma" w:cs="Tahoma"/>
                <w:b/>
                <w:bCs/>
                <w:color w:val="FF0000"/>
                <w:sz w:val="28"/>
                <w:szCs w:val="28"/>
              </w:rPr>
              <w:t>Procedimento</w:t>
            </w:r>
            <w:r w:rsidRPr="531AB1A1">
              <w:rPr>
                <w:rFonts w:ascii="Tahoma" w:hAnsi="Tahoma" w:cs="Tahoma"/>
                <w:color w:val="FF0000"/>
                <w:sz w:val="28"/>
                <w:szCs w:val="28"/>
              </w:rPr>
              <w:t>:</w:t>
            </w:r>
            <w:r w:rsidRPr="531AB1A1">
              <w:rPr>
                <w:rFonts w:ascii="Tahoma" w:hAnsi="Tahoma" w:cs="Tahoma"/>
                <w:b/>
                <w:bCs/>
                <w:color w:val="FF0000"/>
                <w:sz w:val="28"/>
                <w:szCs w:val="28"/>
              </w:rPr>
              <w:t xml:space="preserve">  Usuário logado </w:t>
            </w:r>
          </w:p>
        </w:tc>
      </w:tr>
      <w:tr w:rsidR="00E42F23" w:rsidRPr="00E42F23" w14:paraId="397A16EE" w14:textId="77777777" w:rsidTr="531AB1A1">
        <w:trPr>
          <w:gridAfter w:val="1"/>
          <w:wAfter w:w="36" w:type="dxa"/>
          <w:trHeight w:val="288"/>
        </w:trPr>
        <w:tc>
          <w:tcPr>
            <w:tcW w:w="8044" w:type="dxa"/>
            <w:gridSpan w:val="7"/>
            <w:tcBorders>
              <w:top w:val="single" w:sz="4" w:space="0" w:color="auto"/>
              <w:left w:val="single" w:sz="4" w:space="0" w:color="auto"/>
              <w:bottom w:val="single" w:sz="4" w:space="0" w:color="auto"/>
              <w:right w:val="single" w:sz="4" w:space="0" w:color="000000" w:themeColor="text1"/>
            </w:tcBorders>
            <w:shd w:val="clear" w:color="auto" w:fill="FFFF99"/>
            <w:vAlign w:val="center"/>
            <w:hideMark/>
          </w:tcPr>
          <w:p w14:paraId="40DEAC05" w14:textId="77777777" w:rsidR="00E42F23" w:rsidRPr="00E42F23" w:rsidRDefault="531AB1A1" w:rsidP="00E42F23">
            <w:pPr>
              <w:suppressAutoHyphens w:val="0"/>
              <w:rPr>
                <w:rFonts w:ascii="Tahoma" w:hAnsi="Tahoma" w:cs="Tahoma"/>
                <w:b/>
                <w:bCs/>
                <w:color w:val="FF0000"/>
                <w:sz w:val="20"/>
                <w:szCs w:val="20"/>
                <w:lang w:eastAsia="pt-BR"/>
              </w:rPr>
            </w:pPr>
            <w:r w:rsidRPr="531AB1A1">
              <w:rPr>
                <w:rFonts w:ascii="Tahoma" w:hAnsi="Tahoma" w:cs="Tahoma"/>
                <w:b/>
                <w:bCs/>
                <w:color w:val="FF0000"/>
                <w:sz w:val="20"/>
                <w:szCs w:val="20"/>
              </w:rPr>
              <w:t>Fluxo Básico - Editar Reclamação</w:t>
            </w:r>
          </w:p>
        </w:tc>
      </w:tr>
      <w:tr w:rsidR="00E42F23" w:rsidRPr="00E42F23" w14:paraId="13AB65A6" w14:textId="77777777" w:rsidTr="531AB1A1">
        <w:trPr>
          <w:gridAfter w:val="1"/>
          <w:wAfter w:w="36" w:type="dxa"/>
          <w:trHeight w:val="564"/>
        </w:trPr>
        <w:tc>
          <w:tcPr>
            <w:tcW w:w="594"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1BCE7D82" w14:textId="77777777" w:rsidR="00E42F23" w:rsidRPr="00E42F23"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ID</w:t>
            </w:r>
          </w:p>
        </w:tc>
        <w:tc>
          <w:tcPr>
            <w:tcW w:w="1038"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5BB19DEC" w14:textId="77777777" w:rsidR="00E42F23" w:rsidRPr="00E42F23"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Passos para Execução</w:t>
            </w:r>
          </w:p>
        </w:tc>
        <w:tc>
          <w:tcPr>
            <w:tcW w:w="1812"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48043B54" w14:textId="77777777" w:rsidR="00E42F23" w:rsidRPr="00E42F23"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Dados de Entrada</w:t>
            </w:r>
          </w:p>
        </w:tc>
        <w:tc>
          <w:tcPr>
            <w:tcW w:w="1094"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6564E220" w14:textId="77777777" w:rsidR="00E42F23" w:rsidRPr="00E42F23"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Resultado Esperado</w:t>
            </w:r>
          </w:p>
        </w:tc>
        <w:tc>
          <w:tcPr>
            <w:tcW w:w="1051"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6A43D2F1" w14:textId="77777777" w:rsidR="00E42F23" w:rsidRPr="00E42F23"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Data Execução</w:t>
            </w:r>
          </w:p>
        </w:tc>
        <w:tc>
          <w:tcPr>
            <w:tcW w:w="1097"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47006847" w14:textId="77777777" w:rsidR="00E42F23" w:rsidRPr="00E42F23"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Resultado Verificado</w:t>
            </w:r>
          </w:p>
        </w:tc>
        <w:tc>
          <w:tcPr>
            <w:tcW w:w="1358"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75AD47E0" w14:textId="77777777" w:rsidR="00E42F23" w:rsidRPr="00E42F23"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Observações</w:t>
            </w:r>
          </w:p>
        </w:tc>
      </w:tr>
      <w:tr w:rsidR="00E42F23" w:rsidRPr="00E42F23" w14:paraId="1A9E2A5A" w14:textId="77777777" w:rsidTr="531AB1A1">
        <w:trPr>
          <w:trHeight w:val="288"/>
        </w:trPr>
        <w:tc>
          <w:tcPr>
            <w:tcW w:w="594" w:type="dxa"/>
            <w:vMerge/>
            <w:vAlign w:val="center"/>
            <w:hideMark/>
          </w:tcPr>
          <w:p w14:paraId="31673BCA" w14:textId="77777777" w:rsidR="00E42F23" w:rsidRPr="00E42F23" w:rsidRDefault="00E42F23" w:rsidP="00E42F23">
            <w:pPr>
              <w:suppressAutoHyphens w:val="0"/>
              <w:rPr>
                <w:rFonts w:ascii="Tahoma" w:hAnsi="Tahoma" w:cs="Tahoma"/>
                <w:b/>
                <w:bCs/>
                <w:sz w:val="20"/>
                <w:szCs w:val="20"/>
                <w:lang w:eastAsia="pt-BR"/>
              </w:rPr>
            </w:pPr>
          </w:p>
        </w:tc>
        <w:tc>
          <w:tcPr>
            <w:tcW w:w="1038" w:type="dxa"/>
            <w:vMerge/>
            <w:vAlign w:val="center"/>
            <w:hideMark/>
          </w:tcPr>
          <w:p w14:paraId="606D8DD8" w14:textId="77777777" w:rsidR="00E42F23" w:rsidRPr="00E42F23" w:rsidRDefault="00E42F23" w:rsidP="00E42F23">
            <w:pPr>
              <w:suppressAutoHyphens w:val="0"/>
              <w:rPr>
                <w:rFonts w:ascii="Tahoma" w:hAnsi="Tahoma" w:cs="Tahoma"/>
                <w:b/>
                <w:bCs/>
                <w:sz w:val="20"/>
                <w:szCs w:val="20"/>
                <w:lang w:eastAsia="pt-BR"/>
              </w:rPr>
            </w:pPr>
          </w:p>
        </w:tc>
        <w:tc>
          <w:tcPr>
            <w:tcW w:w="1812" w:type="dxa"/>
            <w:vMerge/>
            <w:vAlign w:val="center"/>
            <w:hideMark/>
          </w:tcPr>
          <w:p w14:paraId="65E79306" w14:textId="77777777" w:rsidR="00E42F23" w:rsidRPr="00E42F23" w:rsidRDefault="00E42F23" w:rsidP="00E42F23">
            <w:pPr>
              <w:suppressAutoHyphens w:val="0"/>
              <w:rPr>
                <w:rFonts w:ascii="Tahoma" w:hAnsi="Tahoma" w:cs="Tahoma"/>
                <w:b/>
                <w:bCs/>
                <w:sz w:val="20"/>
                <w:szCs w:val="20"/>
                <w:lang w:eastAsia="pt-BR"/>
              </w:rPr>
            </w:pPr>
          </w:p>
        </w:tc>
        <w:tc>
          <w:tcPr>
            <w:tcW w:w="1094" w:type="dxa"/>
            <w:vMerge/>
            <w:vAlign w:val="center"/>
            <w:hideMark/>
          </w:tcPr>
          <w:p w14:paraId="00003B2E" w14:textId="77777777" w:rsidR="00E42F23" w:rsidRPr="00E42F23" w:rsidRDefault="00E42F23" w:rsidP="00E42F23">
            <w:pPr>
              <w:suppressAutoHyphens w:val="0"/>
              <w:rPr>
                <w:rFonts w:ascii="Tahoma" w:hAnsi="Tahoma" w:cs="Tahoma"/>
                <w:b/>
                <w:bCs/>
                <w:sz w:val="20"/>
                <w:szCs w:val="20"/>
                <w:lang w:eastAsia="pt-BR"/>
              </w:rPr>
            </w:pPr>
          </w:p>
        </w:tc>
        <w:tc>
          <w:tcPr>
            <w:tcW w:w="1051" w:type="dxa"/>
            <w:vMerge/>
            <w:vAlign w:val="center"/>
            <w:hideMark/>
          </w:tcPr>
          <w:p w14:paraId="23EAF9B4" w14:textId="77777777" w:rsidR="00E42F23" w:rsidRPr="00E42F23" w:rsidRDefault="00E42F23" w:rsidP="00E42F23">
            <w:pPr>
              <w:suppressAutoHyphens w:val="0"/>
              <w:rPr>
                <w:rFonts w:ascii="Tahoma" w:hAnsi="Tahoma" w:cs="Tahoma"/>
                <w:b/>
                <w:bCs/>
                <w:sz w:val="20"/>
                <w:szCs w:val="20"/>
                <w:lang w:eastAsia="pt-BR"/>
              </w:rPr>
            </w:pPr>
          </w:p>
        </w:tc>
        <w:tc>
          <w:tcPr>
            <w:tcW w:w="1097" w:type="dxa"/>
            <w:vMerge/>
            <w:vAlign w:val="center"/>
            <w:hideMark/>
          </w:tcPr>
          <w:p w14:paraId="087A2565" w14:textId="77777777" w:rsidR="00E42F23" w:rsidRPr="00E42F23" w:rsidRDefault="00E42F23" w:rsidP="00E42F23">
            <w:pPr>
              <w:suppressAutoHyphens w:val="0"/>
              <w:rPr>
                <w:rFonts w:ascii="Tahoma" w:hAnsi="Tahoma" w:cs="Tahoma"/>
                <w:b/>
                <w:bCs/>
                <w:sz w:val="20"/>
                <w:szCs w:val="20"/>
                <w:lang w:eastAsia="pt-BR"/>
              </w:rPr>
            </w:pPr>
          </w:p>
        </w:tc>
        <w:tc>
          <w:tcPr>
            <w:tcW w:w="1358" w:type="dxa"/>
            <w:vMerge/>
            <w:vAlign w:val="center"/>
            <w:hideMark/>
          </w:tcPr>
          <w:p w14:paraId="50F93B07" w14:textId="77777777" w:rsidR="00E42F23" w:rsidRPr="00E42F23" w:rsidRDefault="00E42F23" w:rsidP="00E42F23">
            <w:pPr>
              <w:suppressAutoHyphens w:val="0"/>
              <w:rPr>
                <w:rFonts w:ascii="Tahoma" w:hAnsi="Tahoma" w:cs="Tahoma"/>
                <w:b/>
                <w:bCs/>
                <w:sz w:val="20"/>
                <w:szCs w:val="20"/>
                <w:lang w:eastAsia="pt-BR"/>
              </w:rPr>
            </w:pPr>
          </w:p>
        </w:tc>
        <w:tc>
          <w:tcPr>
            <w:tcW w:w="36" w:type="dxa"/>
            <w:tcBorders>
              <w:top w:val="nil"/>
              <w:left w:val="nil"/>
              <w:bottom w:val="nil"/>
              <w:right w:val="nil"/>
            </w:tcBorders>
            <w:shd w:val="clear" w:color="auto" w:fill="auto"/>
            <w:noWrap/>
            <w:vAlign w:val="bottom"/>
            <w:hideMark/>
          </w:tcPr>
          <w:p w14:paraId="045A633F" w14:textId="77777777" w:rsidR="00E42F23" w:rsidRPr="00E42F23" w:rsidRDefault="00E42F23" w:rsidP="00E42F23">
            <w:pPr>
              <w:suppressAutoHyphens w:val="0"/>
              <w:jc w:val="center"/>
              <w:rPr>
                <w:rFonts w:ascii="Tahoma" w:hAnsi="Tahoma" w:cs="Tahoma"/>
                <w:b/>
                <w:bCs/>
                <w:sz w:val="20"/>
                <w:szCs w:val="20"/>
                <w:lang w:eastAsia="pt-BR"/>
              </w:rPr>
            </w:pPr>
          </w:p>
        </w:tc>
      </w:tr>
      <w:tr w:rsidR="00E42F23" w:rsidRPr="00E42F23" w14:paraId="7FA04892" w14:textId="77777777" w:rsidTr="531AB1A1">
        <w:trPr>
          <w:trHeight w:val="1584"/>
        </w:trPr>
        <w:tc>
          <w:tcPr>
            <w:tcW w:w="594" w:type="dxa"/>
            <w:tcBorders>
              <w:top w:val="nil"/>
              <w:left w:val="single" w:sz="4" w:space="0" w:color="auto"/>
              <w:bottom w:val="single" w:sz="4" w:space="0" w:color="auto"/>
              <w:right w:val="single" w:sz="4" w:space="0" w:color="auto"/>
            </w:tcBorders>
            <w:shd w:val="clear" w:color="auto" w:fill="auto"/>
            <w:vAlign w:val="center"/>
            <w:hideMark/>
          </w:tcPr>
          <w:p w14:paraId="40CB7698" w14:textId="77777777" w:rsidR="00E42F23" w:rsidRPr="00E42F23" w:rsidRDefault="531AB1A1" w:rsidP="00E42F23">
            <w:pPr>
              <w:suppressAutoHyphens w:val="0"/>
              <w:jc w:val="center"/>
              <w:rPr>
                <w:sz w:val="20"/>
                <w:szCs w:val="20"/>
                <w:lang w:eastAsia="pt-BR"/>
              </w:rPr>
            </w:pPr>
            <w:r w:rsidRPr="531AB1A1">
              <w:rPr>
                <w:sz w:val="20"/>
                <w:szCs w:val="20"/>
              </w:rPr>
              <w:t>1.1</w:t>
            </w:r>
          </w:p>
        </w:tc>
        <w:tc>
          <w:tcPr>
            <w:tcW w:w="1038" w:type="dxa"/>
            <w:tcBorders>
              <w:top w:val="nil"/>
              <w:left w:val="nil"/>
              <w:bottom w:val="single" w:sz="4" w:space="0" w:color="auto"/>
              <w:right w:val="single" w:sz="4" w:space="0" w:color="auto"/>
            </w:tcBorders>
            <w:shd w:val="clear" w:color="auto" w:fill="auto"/>
            <w:vAlign w:val="center"/>
            <w:hideMark/>
          </w:tcPr>
          <w:p w14:paraId="58916C06" w14:textId="77777777" w:rsidR="00E42F23" w:rsidRPr="00E42F23" w:rsidRDefault="531AB1A1" w:rsidP="00E42F23">
            <w:pPr>
              <w:suppressAutoHyphens w:val="0"/>
              <w:jc w:val="center"/>
              <w:rPr>
                <w:sz w:val="20"/>
                <w:szCs w:val="20"/>
                <w:lang w:eastAsia="pt-BR"/>
              </w:rPr>
            </w:pPr>
            <w:r w:rsidRPr="531AB1A1">
              <w:rPr>
                <w:sz w:val="20"/>
                <w:szCs w:val="20"/>
              </w:rPr>
              <w:t>seleciona feed pessoal</w:t>
            </w:r>
          </w:p>
        </w:tc>
        <w:tc>
          <w:tcPr>
            <w:tcW w:w="1812" w:type="dxa"/>
            <w:tcBorders>
              <w:top w:val="nil"/>
              <w:left w:val="nil"/>
              <w:bottom w:val="single" w:sz="4" w:space="0" w:color="auto"/>
              <w:right w:val="single" w:sz="4" w:space="0" w:color="auto"/>
            </w:tcBorders>
            <w:shd w:val="clear" w:color="auto" w:fill="auto"/>
            <w:vAlign w:val="center"/>
            <w:hideMark/>
          </w:tcPr>
          <w:p w14:paraId="5DEA14F8" w14:textId="77777777" w:rsidR="00E42F23" w:rsidRPr="00E42F23" w:rsidRDefault="531AB1A1" w:rsidP="00E42F23">
            <w:pPr>
              <w:suppressAutoHyphens w:val="0"/>
              <w:jc w:val="center"/>
              <w:rPr>
                <w:sz w:val="20"/>
                <w:szCs w:val="20"/>
                <w:lang w:eastAsia="pt-BR"/>
              </w:rPr>
            </w:pPr>
            <w:r w:rsidRPr="531AB1A1">
              <w:rPr>
                <w:sz w:val="20"/>
                <w:szCs w:val="20"/>
              </w:rPr>
              <w:t> </w:t>
            </w:r>
          </w:p>
        </w:tc>
        <w:tc>
          <w:tcPr>
            <w:tcW w:w="1094" w:type="dxa"/>
            <w:tcBorders>
              <w:top w:val="nil"/>
              <w:left w:val="nil"/>
              <w:bottom w:val="single" w:sz="4" w:space="0" w:color="auto"/>
              <w:right w:val="single" w:sz="4" w:space="0" w:color="auto"/>
            </w:tcBorders>
            <w:shd w:val="clear" w:color="auto" w:fill="auto"/>
            <w:vAlign w:val="center"/>
            <w:hideMark/>
          </w:tcPr>
          <w:p w14:paraId="7833526B" w14:textId="65271E7E" w:rsidR="00E42F23" w:rsidRPr="00E42F23" w:rsidRDefault="531AB1A1" w:rsidP="00E42F23">
            <w:pPr>
              <w:suppressAutoHyphens w:val="0"/>
              <w:jc w:val="center"/>
              <w:rPr>
                <w:sz w:val="20"/>
                <w:szCs w:val="20"/>
                <w:lang w:eastAsia="pt-BR"/>
              </w:rPr>
            </w:pPr>
            <w:r w:rsidRPr="531AB1A1">
              <w:rPr>
                <w:sz w:val="20"/>
                <w:szCs w:val="20"/>
              </w:rPr>
              <w:t>O aplicativo abre o feed de reclamações feitas pelo Usuário</w:t>
            </w:r>
          </w:p>
        </w:tc>
        <w:tc>
          <w:tcPr>
            <w:tcW w:w="1051" w:type="dxa"/>
            <w:tcBorders>
              <w:top w:val="nil"/>
              <w:left w:val="nil"/>
              <w:bottom w:val="single" w:sz="4" w:space="0" w:color="auto"/>
              <w:right w:val="single" w:sz="4" w:space="0" w:color="auto"/>
            </w:tcBorders>
            <w:shd w:val="clear" w:color="auto" w:fill="auto"/>
            <w:vAlign w:val="center"/>
            <w:hideMark/>
          </w:tcPr>
          <w:p w14:paraId="63EDDB63" w14:textId="77777777" w:rsidR="00E42F23" w:rsidRPr="00E42F23" w:rsidRDefault="531AB1A1" w:rsidP="00E42F23">
            <w:pPr>
              <w:suppressAutoHyphens w:val="0"/>
              <w:jc w:val="center"/>
              <w:rPr>
                <w:sz w:val="20"/>
                <w:szCs w:val="20"/>
                <w:lang w:eastAsia="pt-BR"/>
              </w:rPr>
            </w:pPr>
            <w:r w:rsidRPr="531AB1A1">
              <w:rPr>
                <w:sz w:val="20"/>
                <w:szCs w:val="20"/>
              </w:rPr>
              <w:t>06/out</w:t>
            </w:r>
          </w:p>
        </w:tc>
        <w:tc>
          <w:tcPr>
            <w:tcW w:w="1097" w:type="dxa"/>
            <w:tcBorders>
              <w:top w:val="nil"/>
              <w:left w:val="nil"/>
              <w:bottom w:val="single" w:sz="4" w:space="0" w:color="auto"/>
              <w:right w:val="single" w:sz="4" w:space="0" w:color="auto"/>
            </w:tcBorders>
            <w:shd w:val="clear" w:color="auto" w:fill="auto"/>
            <w:vAlign w:val="center"/>
            <w:hideMark/>
          </w:tcPr>
          <w:p w14:paraId="3706635F" w14:textId="77777777" w:rsidR="00E42F23" w:rsidRPr="00E42F23" w:rsidRDefault="531AB1A1" w:rsidP="00E42F23">
            <w:pPr>
              <w:suppressAutoHyphens w:val="0"/>
              <w:jc w:val="center"/>
              <w:rPr>
                <w:sz w:val="20"/>
                <w:szCs w:val="20"/>
                <w:lang w:eastAsia="pt-BR"/>
              </w:rPr>
            </w:pPr>
            <w:r w:rsidRPr="531AB1A1">
              <w:rPr>
                <w:sz w:val="20"/>
                <w:szCs w:val="20"/>
              </w:rPr>
              <w:t>OK-Sucesso</w:t>
            </w:r>
          </w:p>
        </w:tc>
        <w:tc>
          <w:tcPr>
            <w:tcW w:w="1358" w:type="dxa"/>
            <w:tcBorders>
              <w:top w:val="nil"/>
              <w:left w:val="nil"/>
              <w:bottom w:val="single" w:sz="4" w:space="0" w:color="auto"/>
              <w:right w:val="single" w:sz="4" w:space="0" w:color="auto"/>
            </w:tcBorders>
            <w:shd w:val="clear" w:color="auto" w:fill="auto"/>
            <w:vAlign w:val="center"/>
            <w:hideMark/>
          </w:tcPr>
          <w:p w14:paraId="0B1EF766" w14:textId="77777777" w:rsidR="00E42F23" w:rsidRPr="00E42F23" w:rsidRDefault="531AB1A1" w:rsidP="00E42F23">
            <w:pPr>
              <w:suppressAutoHyphens w:val="0"/>
              <w:jc w:val="center"/>
              <w:rPr>
                <w:sz w:val="20"/>
                <w:szCs w:val="20"/>
                <w:lang w:eastAsia="pt-BR"/>
              </w:rPr>
            </w:pPr>
            <w:r w:rsidRPr="531AB1A1">
              <w:rPr>
                <w:sz w:val="20"/>
                <w:szCs w:val="20"/>
              </w:rPr>
              <w:t> </w:t>
            </w:r>
          </w:p>
        </w:tc>
        <w:tc>
          <w:tcPr>
            <w:tcW w:w="36" w:type="dxa"/>
            <w:vAlign w:val="center"/>
            <w:hideMark/>
          </w:tcPr>
          <w:p w14:paraId="3E05CD43" w14:textId="77777777" w:rsidR="00E42F23" w:rsidRPr="00E42F23" w:rsidRDefault="00E42F23" w:rsidP="00E42F23">
            <w:pPr>
              <w:suppressAutoHyphens w:val="0"/>
              <w:rPr>
                <w:sz w:val="20"/>
                <w:szCs w:val="20"/>
                <w:lang w:eastAsia="pt-BR"/>
              </w:rPr>
            </w:pPr>
          </w:p>
        </w:tc>
      </w:tr>
      <w:tr w:rsidR="00E42F23" w:rsidRPr="00E42F23" w14:paraId="1E2C2A53" w14:textId="77777777" w:rsidTr="531AB1A1">
        <w:trPr>
          <w:trHeight w:val="1584"/>
        </w:trPr>
        <w:tc>
          <w:tcPr>
            <w:tcW w:w="594" w:type="dxa"/>
            <w:tcBorders>
              <w:top w:val="nil"/>
              <w:left w:val="single" w:sz="4" w:space="0" w:color="auto"/>
              <w:bottom w:val="single" w:sz="4" w:space="0" w:color="auto"/>
              <w:right w:val="single" w:sz="4" w:space="0" w:color="auto"/>
            </w:tcBorders>
            <w:shd w:val="clear" w:color="auto" w:fill="auto"/>
            <w:vAlign w:val="center"/>
            <w:hideMark/>
          </w:tcPr>
          <w:p w14:paraId="430D02F3" w14:textId="77777777" w:rsidR="00E42F23" w:rsidRPr="00E42F23" w:rsidRDefault="531AB1A1" w:rsidP="00E42F23">
            <w:pPr>
              <w:suppressAutoHyphens w:val="0"/>
              <w:jc w:val="center"/>
              <w:rPr>
                <w:sz w:val="20"/>
                <w:szCs w:val="20"/>
                <w:lang w:eastAsia="pt-BR"/>
              </w:rPr>
            </w:pPr>
            <w:r w:rsidRPr="531AB1A1">
              <w:rPr>
                <w:sz w:val="20"/>
                <w:szCs w:val="20"/>
              </w:rPr>
              <w:t>1.2</w:t>
            </w:r>
          </w:p>
        </w:tc>
        <w:tc>
          <w:tcPr>
            <w:tcW w:w="1038" w:type="dxa"/>
            <w:tcBorders>
              <w:top w:val="nil"/>
              <w:left w:val="nil"/>
              <w:bottom w:val="single" w:sz="4" w:space="0" w:color="auto"/>
              <w:right w:val="single" w:sz="4" w:space="0" w:color="auto"/>
            </w:tcBorders>
            <w:shd w:val="clear" w:color="auto" w:fill="auto"/>
            <w:vAlign w:val="center"/>
            <w:hideMark/>
          </w:tcPr>
          <w:p w14:paraId="6536EC22" w14:textId="77777777" w:rsidR="00E42F23" w:rsidRPr="00E42F23" w:rsidRDefault="531AB1A1" w:rsidP="00E42F23">
            <w:pPr>
              <w:suppressAutoHyphens w:val="0"/>
              <w:jc w:val="center"/>
              <w:rPr>
                <w:sz w:val="20"/>
                <w:szCs w:val="20"/>
                <w:lang w:eastAsia="pt-BR"/>
              </w:rPr>
            </w:pPr>
            <w:proofErr w:type="spellStart"/>
            <w:r w:rsidRPr="531AB1A1">
              <w:rPr>
                <w:sz w:val="20"/>
                <w:szCs w:val="20"/>
              </w:rPr>
              <w:t>Seleleciona</w:t>
            </w:r>
            <w:proofErr w:type="spellEnd"/>
            <w:r w:rsidRPr="531AB1A1">
              <w:rPr>
                <w:sz w:val="20"/>
                <w:szCs w:val="20"/>
              </w:rPr>
              <w:t xml:space="preserve"> a Reclamação que deseja editar</w:t>
            </w:r>
          </w:p>
        </w:tc>
        <w:tc>
          <w:tcPr>
            <w:tcW w:w="1812" w:type="dxa"/>
            <w:tcBorders>
              <w:top w:val="nil"/>
              <w:left w:val="nil"/>
              <w:bottom w:val="single" w:sz="4" w:space="0" w:color="auto"/>
              <w:right w:val="single" w:sz="4" w:space="0" w:color="auto"/>
            </w:tcBorders>
            <w:shd w:val="clear" w:color="auto" w:fill="auto"/>
            <w:vAlign w:val="center"/>
            <w:hideMark/>
          </w:tcPr>
          <w:p w14:paraId="070DB59D" w14:textId="77777777" w:rsidR="00E42F23" w:rsidRPr="00E42F23" w:rsidRDefault="531AB1A1" w:rsidP="00E42F23">
            <w:pPr>
              <w:suppressAutoHyphens w:val="0"/>
              <w:jc w:val="center"/>
              <w:rPr>
                <w:sz w:val="20"/>
                <w:szCs w:val="20"/>
                <w:lang w:eastAsia="pt-BR"/>
              </w:rPr>
            </w:pPr>
            <w:r w:rsidRPr="531AB1A1">
              <w:rPr>
                <w:sz w:val="20"/>
                <w:szCs w:val="20"/>
              </w:rPr>
              <w:t> </w:t>
            </w:r>
          </w:p>
        </w:tc>
        <w:tc>
          <w:tcPr>
            <w:tcW w:w="1094" w:type="dxa"/>
            <w:tcBorders>
              <w:top w:val="nil"/>
              <w:left w:val="nil"/>
              <w:bottom w:val="single" w:sz="4" w:space="0" w:color="auto"/>
              <w:right w:val="single" w:sz="4" w:space="0" w:color="auto"/>
            </w:tcBorders>
            <w:shd w:val="clear" w:color="auto" w:fill="auto"/>
            <w:vAlign w:val="center"/>
            <w:hideMark/>
          </w:tcPr>
          <w:p w14:paraId="33FCF2AC" w14:textId="77777777" w:rsidR="00E42F23" w:rsidRPr="00E42F23" w:rsidRDefault="531AB1A1" w:rsidP="00E42F23">
            <w:pPr>
              <w:suppressAutoHyphens w:val="0"/>
              <w:jc w:val="center"/>
              <w:rPr>
                <w:sz w:val="20"/>
                <w:szCs w:val="20"/>
                <w:lang w:eastAsia="pt-BR"/>
              </w:rPr>
            </w:pPr>
            <w:r w:rsidRPr="531AB1A1">
              <w:rPr>
                <w:sz w:val="20"/>
                <w:szCs w:val="20"/>
              </w:rPr>
              <w:t>Abre tela de edição de reclamação.</w:t>
            </w:r>
          </w:p>
        </w:tc>
        <w:tc>
          <w:tcPr>
            <w:tcW w:w="1051" w:type="dxa"/>
            <w:tcBorders>
              <w:top w:val="nil"/>
              <w:left w:val="nil"/>
              <w:bottom w:val="single" w:sz="4" w:space="0" w:color="auto"/>
              <w:right w:val="single" w:sz="4" w:space="0" w:color="auto"/>
            </w:tcBorders>
            <w:shd w:val="clear" w:color="auto" w:fill="auto"/>
            <w:vAlign w:val="center"/>
            <w:hideMark/>
          </w:tcPr>
          <w:p w14:paraId="09F67187" w14:textId="77777777" w:rsidR="00E42F23" w:rsidRPr="00E42F23" w:rsidRDefault="531AB1A1" w:rsidP="00E42F23">
            <w:pPr>
              <w:suppressAutoHyphens w:val="0"/>
              <w:jc w:val="center"/>
              <w:rPr>
                <w:sz w:val="20"/>
                <w:szCs w:val="20"/>
                <w:lang w:eastAsia="pt-BR"/>
              </w:rPr>
            </w:pPr>
            <w:r w:rsidRPr="531AB1A1">
              <w:rPr>
                <w:sz w:val="20"/>
                <w:szCs w:val="20"/>
              </w:rPr>
              <w:t>06/out</w:t>
            </w:r>
          </w:p>
        </w:tc>
        <w:tc>
          <w:tcPr>
            <w:tcW w:w="1097" w:type="dxa"/>
            <w:tcBorders>
              <w:top w:val="nil"/>
              <w:left w:val="nil"/>
              <w:bottom w:val="single" w:sz="4" w:space="0" w:color="auto"/>
              <w:right w:val="single" w:sz="4" w:space="0" w:color="auto"/>
            </w:tcBorders>
            <w:shd w:val="clear" w:color="auto" w:fill="auto"/>
            <w:vAlign w:val="center"/>
            <w:hideMark/>
          </w:tcPr>
          <w:p w14:paraId="4E6DEEA1" w14:textId="77777777" w:rsidR="00E42F23" w:rsidRPr="00E42F23" w:rsidRDefault="531AB1A1" w:rsidP="00E42F23">
            <w:pPr>
              <w:suppressAutoHyphens w:val="0"/>
              <w:jc w:val="center"/>
              <w:rPr>
                <w:sz w:val="20"/>
                <w:szCs w:val="20"/>
                <w:lang w:eastAsia="pt-BR"/>
              </w:rPr>
            </w:pPr>
            <w:r w:rsidRPr="531AB1A1">
              <w:rPr>
                <w:sz w:val="20"/>
                <w:szCs w:val="20"/>
              </w:rPr>
              <w:t>OK-Sucesso</w:t>
            </w:r>
          </w:p>
        </w:tc>
        <w:tc>
          <w:tcPr>
            <w:tcW w:w="1358" w:type="dxa"/>
            <w:tcBorders>
              <w:top w:val="nil"/>
              <w:left w:val="nil"/>
              <w:bottom w:val="single" w:sz="4" w:space="0" w:color="auto"/>
              <w:right w:val="single" w:sz="4" w:space="0" w:color="auto"/>
            </w:tcBorders>
            <w:shd w:val="clear" w:color="auto" w:fill="auto"/>
            <w:vAlign w:val="center"/>
            <w:hideMark/>
          </w:tcPr>
          <w:p w14:paraId="6A68853B" w14:textId="77777777" w:rsidR="00E42F23" w:rsidRPr="00E42F23" w:rsidRDefault="531AB1A1" w:rsidP="00E42F23">
            <w:pPr>
              <w:suppressAutoHyphens w:val="0"/>
              <w:jc w:val="center"/>
              <w:rPr>
                <w:sz w:val="20"/>
                <w:szCs w:val="20"/>
                <w:lang w:eastAsia="pt-BR"/>
              </w:rPr>
            </w:pPr>
            <w:r w:rsidRPr="531AB1A1">
              <w:rPr>
                <w:sz w:val="20"/>
                <w:szCs w:val="20"/>
              </w:rPr>
              <w:t> </w:t>
            </w:r>
          </w:p>
        </w:tc>
        <w:tc>
          <w:tcPr>
            <w:tcW w:w="36" w:type="dxa"/>
            <w:vAlign w:val="center"/>
            <w:hideMark/>
          </w:tcPr>
          <w:p w14:paraId="46CC141B" w14:textId="77777777" w:rsidR="00E42F23" w:rsidRPr="00E42F23" w:rsidRDefault="00E42F23" w:rsidP="00E42F23">
            <w:pPr>
              <w:suppressAutoHyphens w:val="0"/>
              <w:rPr>
                <w:sz w:val="20"/>
                <w:szCs w:val="20"/>
                <w:lang w:eastAsia="pt-BR"/>
              </w:rPr>
            </w:pPr>
          </w:p>
        </w:tc>
      </w:tr>
      <w:tr w:rsidR="00E42F23" w:rsidRPr="00E42F23" w14:paraId="61C56B02" w14:textId="77777777" w:rsidTr="531AB1A1">
        <w:trPr>
          <w:trHeight w:val="3168"/>
        </w:trPr>
        <w:tc>
          <w:tcPr>
            <w:tcW w:w="594" w:type="dxa"/>
            <w:tcBorders>
              <w:top w:val="nil"/>
              <w:left w:val="single" w:sz="4" w:space="0" w:color="auto"/>
              <w:bottom w:val="single" w:sz="4" w:space="0" w:color="auto"/>
              <w:right w:val="single" w:sz="4" w:space="0" w:color="auto"/>
            </w:tcBorders>
            <w:shd w:val="clear" w:color="auto" w:fill="auto"/>
            <w:vAlign w:val="center"/>
            <w:hideMark/>
          </w:tcPr>
          <w:p w14:paraId="1F6075D1" w14:textId="77777777" w:rsidR="00E42F23" w:rsidRPr="00E42F23" w:rsidRDefault="531AB1A1" w:rsidP="00E42F23">
            <w:pPr>
              <w:suppressAutoHyphens w:val="0"/>
              <w:jc w:val="center"/>
              <w:rPr>
                <w:sz w:val="20"/>
                <w:szCs w:val="20"/>
                <w:lang w:eastAsia="pt-BR"/>
              </w:rPr>
            </w:pPr>
            <w:r w:rsidRPr="531AB1A1">
              <w:rPr>
                <w:sz w:val="20"/>
                <w:szCs w:val="20"/>
              </w:rPr>
              <w:t>1.3</w:t>
            </w:r>
          </w:p>
        </w:tc>
        <w:tc>
          <w:tcPr>
            <w:tcW w:w="1038" w:type="dxa"/>
            <w:tcBorders>
              <w:top w:val="nil"/>
              <w:left w:val="nil"/>
              <w:bottom w:val="single" w:sz="4" w:space="0" w:color="auto"/>
              <w:right w:val="single" w:sz="4" w:space="0" w:color="auto"/>
            </w:tcBorders>
            <w:shd w:val="clear" w:color="auto" w:fill="auto"/>
            <w:vAlign w:val="center"/>
            <w:hideMark/>
          </w:tcPr>
          <w:p w14:paraId="5294873A" w14:textId="77777777" w:rsidR="00E42F23" w:rsidRPr="00E42F23" w:rsidRDefault="531AB1A1" w:rsidP="00E42F23">
            <w:pPr>
              <w:suppressAutoHyphens w:val="0"/>
              <w:jc w:val="center"/>
              <w:rPr>
                <w:sz w:val="20"/>
                <w:szCs w:val="20"/>
                <w:lang w:eastAsia="pt-BR"/>
              </w:rPr>
            </w:pPr>
            <w:r w:rsidRPr="531AB1A1">
              <w:rPr>
                <w:sz w:val="20"/>
                <w:szCs w:val="20"/>
              </w:rPr>
              <w:t>O usuário insere as informações que deseja alterar</w:t>
            </w:r>
          </w:p>
        </w:tc>
        <w:tc>
          <w:tcPr>
            <w:tcW w:w="1812" w:type="dxa"/>
            <w:tcBorders>
              <w:top w:val="nil"/>
              <w:left w:val="nil"/>
              <w:bottom w:val="single" w:sz="4" w:space="0" w:color="auto"/>
              <w:right w:val="single" w:sz="4" w:space="0" w:color="auto"/>
            </w:tcBorders>
            <w:shd w:val="clear" w:color="auto" w:fill="auto"/>
            <w:vAlign w:val="center"/>
            <w:hideMark/>
          </w:tcPr>
          <w:p w14:paraId="27148DAB" w14:textId="77777777" w:rsidR="00E42F23" w:rsidRPr="00E42F23" w:rsidRDefault="531AB1A1" w:rsidP="00E42F23">
            <w:pPr>
              <w:suppressAutoHyphens w:val="0"/>
              <w:jc w:val="center"/>
              <w:rPr>
                <w:sz w:val="20"/>
                <w:szCs w:val="20"/>
                <w:lang w:eastAsia="pt-BR"/>
              </w:rPr>
            </w:pPr>
            <w:r w:rsidRPr="531AB1A1">
              <w:rPr>
                <w:sz w:val="20"/>
                <w:szCs w:val="20"/>
              </w:rPr>
              <w:t xml:space="preserve">Descrição: " buraco", </w:t>
            </w:r>
            <w:proofErr w:type="spellStart"/>
            <w:r w:rsidRPr="531AB1A1">
              <w:rPr>
                <w:sz w:val="20"/>
                <w:szCs w:val="20"/>
              </w:rPr>
              <w:t>Localizção</w:t>
            </w:r>
            <w:proofErr w:type="spellEnd"/>
            <w:r w:rsidRPr="531AB1A1">
              <w:rPr>
                <w:sz w:val="20"/>
                <w:szCs w:val="20"/>
              </w:rPr>
              <w:t>: "-23.</w:t>
            </w:r>
            <w:proofErr w:type="gramStart"/>
            <w:r w:rsidRPr="531AB1A1">
              <w:rPr>
                <w:sz w:val="20"/>
                <w:szCs w:val="20"/>
              </w:rPr>
              <w:t>598300326165504 ,</w:t>
            </w:r>
            <w:proofErr w:type="gramEnd"/>
            <w:r w:rsidRPr="531AB1A1">
              <w:rPr>
                <w:sz w:val="20"/>
                <w:szCs w:val="20"/>
              </w:rPr>
              <w:t xml:space="preserve"> -46.47676695138216", CEP:  "03966-040", Rua: " Alfredo </w:t>
            </w:r>
            <w:proofErr w:type="spellStart"/>
            <w:r w:rsidRPr="531AB1A1">
              <w:rPr>
                <w:sz w:val="20"/>
                <w:szCs w:val="20"/>
              </w:rPr>
              <w:t>Sassi</w:t>
            </w:r>
            <w:proofErr w:type="spellEnd"/>
            <w:r w:rsidRPr="531AB1A1">
              <w:rPr>
                <w:sz w:val="20"/>
                <w:szCs w:val="20"/>
              </w:rPr>
              <w:t>"</w:t>
            </w:r>
          </w:p>
        </w:tc>
        <w:tc>
          <w:tcPr>
            <w:tcW w:w="1094" w:type="dxa"/>
            <w:tcBorders>
              <w:top w:val="nil"/>
              <w:left w:val="nil"/>
              <w:bottom w:val="single" w:sz="4" w:space="0" w:color="auto"/>
              <w:right w:val="single" w:sz="4" w:space="0" w:color="auto"/>
            </w:tcBorders>
            <w:shd w:val="clear" w:color="auto" w:fill="auto"/>
            <w:vAlign w:val="center"/>
            <w:hideMark/>
          </w:tcPr>
          <w:p w14:paraId="5A8BAB8A" w14:textId="77777777" w:rsidR="00E42F23" w:rsidRPr="00E42F23" w:rsidRDefault="531AB1A1" w:rsidP="00E42F23">
            <w:pPr>
              <w:suppressAutoHyphens w:val="0"/>
              <w:jc w:val="center"/>
              <w:rPr>
                <w:sz w:val="20"/>
                <w:szCs w:val="20"/>
                <w:lang w:eastAsia="pt-BR"/>
              </w:rPr>
            </w:pPr>
            <w:r w:rsidRPr="531AB1A1">
              <w:rPr>
                <w:sz w:val="20"/>
                <w:szCs w:val="20"/>
              </w:rPr>
              <w:t>O sistema armazena os novos dados.</w:t>
            </w:r>
          </w:p>
        </w:tc>
        <w:tc>
          <w:tcPr>
            <w:tcW w:w="1051" w:type="dxa"/>
            <w:tcBorders>
              <w:top w:val="nil"/>
              <w:left w:val="nil"/>
              <w:bottom w:val="single" w:sz="4" w:space="0" w:color="auto"/>
              <w:right w:val="single" w:sz="4" w:space="0" w:color="auto"/>
            </w:tcBorders>
            <w:shd w:val="clear" w:color="auto" w:fill="auto"/>
            <w:vAlign w:val="center"/>
            <w:hideMark/>
          </w:tcPr>
          <w:p w14:paraId="3B40C5D8" w14:textId="77777777" w:rsidR="00E42F23" w:rsidRPr="00E42F23" w:rsidRDefault="531AB1A1" w:rsidP="00E42F23">
            <w:pPr>
              <w:suppressAutoHyphens w:val="0"/>
              <w:jc w:val="center"/>
              <w:rPr>
                <w:sz w:val="20"/>
                <w:szCs w:val="20"/>
                <w:lang w:eastAsia="pt-BR"/>
              </w:rPr>
            </w:pPr>
            <w:r w:rsidRPr="531AB1A1">
              <w:rPr>
                <w:sz w:val="20"/>
                <w:szCs w:val="20"/>
              </w:rPr>
              <w:t>06/out</w:t>
            </w:r>
          </w:p>
        </w:tc>
        <w:tc>
          <w:tcPr>
            <w:tcW w:w="1097" w:type="dxa"/>
            <w:tcBorders>
              <w:top w:val="nil"/>
              <w:left w:val="nil"/>
              <w:bottom w:val="single" w:sz="4" w:space="0" w:color="auto"/>
              <w:right w:val="single" w:sz="4" w:space="0" w:color="auto"/>
            </w:tcBorders>
            <w:shd w:val="clear" w:color="auto" w:fill="auto"/>
            <w:vAlign w:val="center"/>
            <w:hideMark/>
          </w:tcPr>
          <w:p w14:paraId="3EF2BAD9" w14:textId="77777777" w:rsidR="00E42F23" w:rsidRPr="00E42F23" w:rsidRDefault="531AB1A1" w:rsidP="00E42F23">
            <w:pPr>
              <w:suppressAutoHyphens w:val="0"/>
              <w:jc w:val="center"/>
              <w:rPr>
                <w:sz w:val="20"/>
                <w:szCs w:val="20"/>
                <w:lang w:eastAsia="pt-BR"/>
              </w:rPr>
            </w:pPr>
            <w:r w:rsidRPr="531AB1A1">
              <w:rPr>
                <w:sz w:val="20"/>
                <w:szCs w:val="20"/>
              </w:rPr>
              <w:t>OK-Sucesso</w:t>
            </w:r>
          </w:p>
        </w:tc>
        <w:tc>
          <w:tcPr>
            <w:tcW w:w="1358" w:type="dxa"/>
            <w:tcBorders>
              <w:top w:val="nil"/>
              <w:left w:val="nil"/>
              <w:bottom w:val="single" w:sz="4" w:space="0" w:color="auto"/>
              <w:right w:val="single" w:sz="4" w:space="0" w:color="auto"/>
            </w:tcBorders>
            <w:shd w:val="clear" w:color="auto" w:fill="auto"/>
            <w:vAlign w:val="center"/>
            <w:hideMark/>
          </w:tcPr>
          <w:p w14:paraId="00F6E656" w14:textId="77777777" w:rsidR="00E42F23" w:rsidRPr="00E42F23" w:rsidRDefault="531AB1A1" w:rsidP="00E42F23">
            <w:pPr>
              <w:suppressAutoHyphens w:val="0"/>
              <w:jc w:val="center"/>
              <w:rPr>
                <w:sz w:val="20"/>
                <w:szCs w:val="20"/>
                <w:lang w:eastAsia="pt-BR"/>
              </w:rPr>
            </w:pPr>
            <w:r w:rsidRPr="531AB1A1">
              <w:rPr>
                <w:sz w:val="20"/>
                <w:szCs w:val="20"/>
              </w:rPr>
              <w:t> </w:t>
            </w:r>
          </w:p>
        </w:tc>
        <w:tc>
          <w:tcPr>
            <w:tcW w:w="36" w:type="dxa"/>
            <w:vAlign w:val="center"/>
            <w:hideMark/>
          </w:tcPr>
          <w:p w14:paraId="1AEF1A01" w14:textId="77777777" w:rsidR="00E42F23" w:rsidRPr="00E42F23" w:rsidRDefault="00E42F23" w:rsidP="00E42F23">
            <w:pPr>
              <w:suppressAutoHyphens w:val="0"/>
              <w:rPr>
                <w:sz w:val="20"/>
                <w:szCs w:val="20"/>
                <w:lang w:eastAsia="pt-BR"/>
              </w:rPr>
            </w:pPr>
          </w:p>
        </w:tc>
      </w:tr>
      <w:tr w:rsidR="00E42F23" w:rsidRPr="00E42F23" w14:paraId="1B92ECAC" w14:textId="77777777" w:rsidTr="531AB1A1">
        <w:trPr>
          <w:trHeight w:val="792"/>
        </w:trPr>
        <w:tc>
          <w:tcPr>
            <w:tcW w:w="594" w:type="dxa"/>
            <w:tcBorders>
              <w:top w:val="nil"/>
              <w:left w:val="single" w:sz="4" w:space="0" w:color="auto"/>
              <w:bottom w:val="single" w:sz="4" w:space="0" w:color="auto"/>
              <w:right w:val="single" w:sz="4" w:space="0" w:color="auto"/>
            </w:tcBorders>
            <w:shd w:val="clear" w:color="auto" w:fill="auto"/>
            <w:vAlign w:val="center"/>
            <w:hideMark/>
          </w:tcPr>
          <w:p w14:paraId="6DA71E7A" w14:textId="77777777" w:rsidR="00E42F23" w:rsidRPr="00E42F23" w:rsidRDefault="531AB1A1" w:rsidP="00E42F23">
            <w:pPr>
              <w:suppressAutoHyphens w:val="0"/>
              <w:jc w:val="center"/>
              <w:rPr>
                <w:sz w:val="20"/>
                <w:szCs w:val="20"/>
                <w:lang w:eastAsia="pt-BR"/>
              </w:rPr>
            </w:pPr>
            <w:r w:rsidRPr="531AB1A1">
              <w:rPr>
                <w:sz w:val="20"/>
                <w:szCs w:val="20"/>
              </w:rPr>
              <w:t>1.4</w:t>
            </w:r>
          </w:p>
        </w:tc>
        <w:tc>
          <w:tcPr>
            <w:tcW w:w="1038" w:type="dxa"/>
            <w:tcBorders>
              <w:top w:val="nil"/>
              <w:left w:val="nil"/>
              <w:bottom w:val="single" w:sz="4" w:space="0" w:color="auto"/>
              <w:right w:val="single" w:sz="4" w:space="0" w:color="auto"/>
            </w:tcBorders>
            <w:shd w:val="clear" w:color="auto" w:fill="auto"/>
            <w:vAlign w:val="center"/>
            <w:hideMark/>
          </w:tcPr>
          <w:p w14:paraId="3F49224F" w14:textId="77777777" w:rsidR="00E42F23" w:rsidRPr="00E42F23" w:rsidRDefault="531AB1A1" w:rsidP="00E42F23">
            <w:pPr>
              <w:suppressAutoHyphens w:val="0"/>
              <w:jc w:val="center"/>
              <w:rPr>
                <w:sz w:val="20"/>
                <w:szCs w:val="20"/>
                <w:lang w:eastAsia="pt-BR"/>
              </w:rPr>
            </w:pPr>
            <w:r w:rsidRPr="531AB1A1">
              <w:rPr>
                <w:sz w:val="20"/>
                <w:szCs w:val="20"/>
              </w:rPr>
              <w:t>O usuário confirma as alterações</w:t>
            </w:r>
          </w:p>
        </w:tc>
        <w:tc>
          <w:tcPr>
            <w:tcW w:w="1812" w:type="dxa"/>
            <w:tcBorders>
              <w:top w:val="nil"/>
              <w:left w:val="nil"/>
              <w:bottom w:val="nil"/>
              <w:right w:val="nil"/>
            </w:tcBorders>
            <w:shd w:val="clear" w:color="auto" w:fill="auto"/>
            <w:noWrap/>
            <w:vAlign w:val="bottom"/>
            <w:hideMark/>
          </w:tcPr>
          <w:p w14:paraId="73B6116E" w14:textId="77777777" w:rsidR="00E42F23" w:rsidRPr="00E42F23" w:rsidRDefault="00E42F23" w:rsidP="00E42F23">
            <w:pPr>
              <w:suppressAutoHyphens w:val="0"/>
              <w:jc w:val="center"/>
              <w:rPr>
                <w:sz w:val="20"/>
                <w:szCs w:val="20"/>
                <w:lang w:eastAsia="pt-BR"/>
              </w:rPr>
            </w:pPr>
          </w:p>
        </w:tc>
        <w:tc>
          <w:tcPr>
            <w:tcW w:w="1094" w:type="dxa"/>
            <w:tcBorders>
              <w:top w:val="nil"/>
              <w:left w:val="single" w:sz="4" w:space="0" w:color="auto"/>
              <w:bottom w:val="single" w:sz="4" w:space="0" w:color="auto"/>
              <w:right w:val="single" w:sz="4" w:space="0" w:color="auto"/>
            </w:tcBorders>
            <w:shd w:val="clear" w:color="auto" w:fill="auto"/>
            <w:vAlign w:val="center"/>
            <w:hideMark/>
          </w:tcPr>
          <w:p w14:paraId="2AC795E9" w14:textId="77777777" w:rsidR="00E42F23" w:rsidRPr="00E42F23" w:rsidRDefault="531AB1A1" w:rsidP="00E42F23">
            <w:pPr>
              <w:suppressAutoHyphens w:val="0"/>
              <w:jc w:val="center"/>
              <w:rPr>
                <w:sz w:val="20"/>
                <w:szCs w:val="20"/>
                <w:lang w:eastAsia="pt-BR"/>
              </w:rPr>
            </w:pPr>
            <w:r w:rsidRPr="531AB1A1">
              <w:rPr>
                <w:sz w:val="20"/>
                <w:szCs w:val="20"/>
              </w:rPr>
              <w:t>O sistema salva as alterações.</w:t>
            </w:r>
          </w:p>
        </w:tc>
        <w:tc>
          <w:tcPr>
            <w:tcW w:w="1051" w:type="dxa"/>
            <w:tcBorders>
              <w:top w:val="nil"/>
              <w:left w:val="nil"/>
              <w:bottom w:val="single" w:sz="4" w:space="0" w:color="auto"/>
              <w:right w:val="single" w:sz="4" w:space="0" w:color="auto"/>
            </w:tcBorders>
            <w:shd w:val="clear" w:color="auto" w:fill="auto"/>
            <w:vAlign w:val="center"/>
            <w:hideMark/>
          </w:tcPr>
          <w:p w14:paraId="45CEC351" w14:textId="77777777" w:rsidR="00E42F23" w:rsidRPr="00E42F23" w:rsidRDefault="531AB1A1" w:rsidP="00E42F23">
            <w:pPr>
              <w:suppressAutoHyphens w:val="0"/>
              <w:jc w:val="center"/>
              <w:rPr>
                <w:sz w:val="20"/>
                <w:szCs w:val="20"/>
                <w:lang w:eastAsia="pt-BR"/>
              </w:rPr>
            </w:pPr>
            <w:r w:rsidRPr="531AB1A1">
              <w:rPr>
                <w:sz w:val="20"/>
                <w:szCs w:val="20"/>
              </w:rPr>
              <w:t>06/out</w:t>
            </w:r>
          </w:p>
        </w:tc>
        <w:tc>
          <w:tcPr>
            <w:tcW w:w="1097" w:type="dxa"/>
            <w:tcBorders>
              <w:top w:val="nil"/>
              <w:left w:val="nil"/>
              <w:bottom w:val="single" w:sz="4" w:space="0" w:color="auto"/>
              <w:right w:val="single" w:sz="4" w:space="0" w:color="auto"/>
            </w:tcBorders>
            <w:shd w:val="clear" w:color="auto" w:fill="auto"/>
            <w:vAlign w:val="center"/>
            <w:hideMark/>
          </w:tcPr>
          <w:p w14:paraId="2827D2B1" w14:textId="77777777" w:rsidR="00E42F23" w:rsidRPr="00E42F23" w:rsidRDefault="531AB1A1" w:rsidP="00E42F23">
            <w:pPr>
              <w:suppressAutoHyphens w:val="0"/>
              <w:jc w:val="center"/>
              <w:rPr>
                <w:sz w:val="20"/>
                <w:szCs w:val="20"/>
                <w:lang w:eastAsia="pt-BR"/>
              </w:rPr>
            </w:pPr>
            <w:r w:rsidRPr="531AB1A1">
              <w:rPr>
                <w:sz w:val="20"/>
                <w:szCs w:val="20"/>
              </w:rPr>
              <w:t>OK-Sucesso</w:t>
            </w:r>
          </w:p>
        </w:tc>
        <w:tc>
          <w:tcPr>
            <w:tcW w:w="1358" w:type="dxa"/>
            <w:tcBorders>
              <w:top w:val="nil"/>
              <w:left w:val="nil"/>
              <w:bottom w:val="single" w:sz="4" w:space="0" w:color="auto"/>
              <w:right w:val="single" w:sz="4" w:space="0" w:color="auto"/>
            </w:tcBorders>
            <w:shd w:val="clear" w:color="auto" w:fill="auto"/>
            <w:vAlign w:val="center"/>
            <w:hideMark/>
          </w:tcPr>
          <w:p w14:paraId="1ACAA918" w14:textId="77777777" w:rsidR="00E42F23" w:rsidRPr="00E42F23" w:rsidRDefault="531AB1A1" w:rsidP="00E42F23">
            <w:pPr>
              <w:suppressAutoHyphens w:val="0"/>
              <w:jc w:val="center"/>
              <w:rPr>
                <w:sz w:val="20"/>
                <w:szCs w:val="20"/>
                <w:lang w:eastAsia="pt-BR"/>
              </w:rPr>
            </w:pPr>
            <w:r w:rsidRPr="531AB1A1">
              <w:rPr>
                <w:sz w:val="20"/>
                <w:szCs w:val="20"/>
              </w:rPr>
              <w:t> </w:t>
            </w:r>
          </w:p>
        </w:tc>
        <w:tc>
          <w:tcPr>
            <w:tcW w:w="36" w:type="dxa"/>
            <w:vAlign w:val="center"/>
            <w:hideMark/>
          </w:tcPr>
          <w:p w14:paraId="6BC5BA8F" w14:textId="77777777" w:rsidR="00E42F23" w:rsidRPr="00E42F23" w:rsidRDefault="00E42F23" w:rsidP="00E42F23">
            <w:pPr>
              <w:suppressAutoHyphens w:val="0"/>
              <w:rPr>
                <w:sz w:val="20"/>
                <w:szCs w:val="20"/>
                <w:lang w:eastAsia="pt-BR"/>
              </w:rPr>
            </w:pPr>
          </w:p>
        </w:tc>
      </w:tr>
      <w:tr w:rsidR="00E42F23" w:rsidRPr="00E42F23" w14:paraId="4114A9AF" w14:textId="77777777" w:rsidTr="531AB1A1">
        <w:trPr>
          <w:trHeight w:val="348"/>
        </w:trPr>
        <w:tc>
          <w:tcPr>
            <w:tcW w:w="8044" w:type="dxa"/>
            <w:gridSpan w:val="7"/>
            <w:tcBorders>
              <w:top w:val="single" w:sz="4" w:space="0" w:color="auto"/>
              <w:left w:val="single" w:sz="4" w:space="0" w:color="auto"/>
              <w:bottom w:val="single" w:sz="4" w:space="0" w:color="auto"/>
              <w:right w:val="single" w:sz="4" w:space="0" w:color="000000" w:themeColor="text1"/>
            </w:tcBorders>
            <w:shd w:val="clear" w:color="auto" w:fill="FFFF99"/>
            <w:vAlign w:val="center"/>
            <w:hideMark/>
          </w:tcPr>
          <w:p w14:paraId="6E8E4B89" w14:textId="77777777" w:rsidR="00E42F23" w:rsidRPr="00E42F23" w:rsidRDefault="531AB1A1" w:rsidP="00E42F23">
            <w:pPr>
              <w:suppressAutoHyphens w:val="0"/>
              <w:rPr>
                <w:rFonts w:ascii="Tahoma" w:hAnsi="Tahoma" w:cs="Tahoma"/>
                <w:b/>
                <w:bCs/>
                <w:color w:val="FF0000"/>
                <w:sz w:val="28"/>
                <w:szCs w:val="28"/>
                <w:lang w:eastAsia="pt-BR"/>
              </w:rPr>
            </w:pPr>
            <w:r w:rsidRPr="531AB1A1">
              <w:rPr>
                <w:rFonts w:ascii="Tahoma" w:hAnsi="Tahoma" w:cs="Tahoma"/>
                <w:b/>
                <w:bCs/>
                <w:color w:val="FF0000"/>
                <w:sz w:val="28"/>
                <w:szCs w:val="28"/>
              </w:rPr>
              <w:t>Requisitos Não funcionais</w:t>
            </w:r>
          </w:p>
        </w:tc>
        <w:tc>
          <w:tcPr>
            <w:tcW w:w="36" w:type="dxa"/>
            <w:vAlign w:val="center"/>
            <w:hideMark/>
          </w:tcPr>
          <w:p w14:paraId="63F4CACB" w14:textId="77777777" w:rsidR="00E42F23" w:rsidRPr="00E42F23" w:rsidRDefault="00E42F23" w:rsidP="00E42F23">
            <w:pPr>
              <w:suppressAutoHyphens w:val="0"/>
              <w:rPr>
                <w:sz w:val="20"/>
                <w:szCs w:val="20"/>
                <w:lang w:eastAsia="pt-BR"/>
              </w:rPr>
            </w:pPr>
          </w:p>
        </w:tc>
      </w:tr>
    </w:tbl>
    <w:p w14:paraId="5C058397" w14:textId="77777777" w:rsidR="00E42F23" w:rsidRDefault="00E42F23" w:rsidP="006129F8">
      <w:pPr>
        <w:rPr>
          <w:lang w:val="x-none"/>
        </w:rPr>
      </w:pPr>
    </w:p>
    <w:tbl>
      <w:tblPr>
        <w:tblW w:w="7860" w:type="dxa"/>
        <w:tblCellMar>
          <w:left w:w="70" w:type="dxa"/>
          <w:right w:w="70" w:type="dxa"/>
        </w:tblCellMar>
        <w:tblLook w:val="04A0" w:firstRow="1" w:lastRow="0" w:firstColumn="1" w:lastColumn="0" w:noHBand="0" w:noVBand="1"/>
      </w:tblPr>
      <w:tblGrid>
        <w:gridCol w:w="758"/>
        <w:gridCol w:w="1118"/>
        <w:gridCol w:w="948"/>
        <w:gridCol w:w="1195"/>
        <w:gridCol w:w="1120"/>
        <w:gridCol w:w="1157"/>
        <w:gridCol w:w="1418"/>
        <w:gridCol w:w="146"/>
      </w:tblGrid>
      <w:tr w:rsidR="00E42F23" w:rsidRPr="00E42F23" w14:paraId="3831F656" w14:textId="77777777" w:rsidTr="531AB1A1">
        <w:trPr>
          <w:gridAfter w:val="1"/>
          <w:wAfter w:w="11" w:type="dxa"/>
          <w:trHeight w:val="360"/>
        </w:trPr>
        <w:tc>
          <w:tcPr>
            <w:tcW w:w="7849" w:type="dxa"/>
            <w:gridSpan w:val="7"/>
            <w:tcBorders>
              <w:top w:val="single" w:sz="4" w:space="0" w:color="auto"/>
              <w:left w:val="single" w:sz="4" w:space="0" w:color="auto"/>
              <w:bottom w:val="single" w:sz="4" w:space="0" w:color="auto"/>
              <w:right w:val="single" w:sz="4" w:space="0" w:color="auto"/>
            </w:tcBorders>
            <w:shd w:val="clear" w:color="auto" w:fill="CCFFFF"/>
            <w:vAlign w:val="center"/>
            <w:hideMark/>
          </w:tcPr>
          <w:p w14:paraId="0096E73E" w14:textId="77777777" w:rsidR="00E42F23" w:rsidRPr="00E42F23" w:rsidRDefault="531AB1A1" w:rsidP="00E42F23">
            <w:pPr>
              <w:suppressAutoHyphens w:val="0"/>
              <w:jc w:val="center"/>
              <w:rPr>
                <w:rFonts w:ascii="Tahoma" w:hAnsi="Tahoma" w:cs="Tahoma"/>
                <w:b/>
                <w:bCs/>
                <w:sz w:val="40"/>
                <w:szCs w:val="40"/>
                <w:lang w:eastAsia="pt-BR"/>
              </w:rPr>
            </w:pPr>
            <w:r w:rsidRPr="531AB1A1">
              <w:rPr>
                <w:rFonts w:ascii="Tahoma" w:hAnsi="Tahoma" w:cs="Tahoma"/>
                <w:b/>
                <w:bCs/>
                <w:sz w:val="40"/>
                <w:szCs w:val="40"/>
              </w:rPr>
              <w:lastRenderedPageBreak/>
              <w:t>Caso de Testes - Alterar Status de uma Reclamação</w:t>
            </w:r>
          </w:p>
        </w:tc>
      </w:tr>
      <w:tr w:rsidR="00E42F23" w:rsidRPr="00E42F23" w14:paraId="51FF29E0" w14:textId="77777777" w:rsidTr="531AB1A1">
        <w:trPr>
          <w:gridAfter w:val="1"/>
          <w:wAfter w:w="11" w:type="dxa"/>
          <w:trHeight w:val="288"/>
        </w:trPr>
        <w:tc>
          <w:tcPr>
            <w:tcW w:w="7849" w:type="dxa"/>
            <w:gridSpan w:val="7"/>
            <w:tcBorders>
              <w:top w:val="single" w:sz="4" w:space="0" w:color="auto"/>
              <w:left w:val="single" w:sz="4" w:space="0" w:color="auto"/>
              <w:bottom w:val="single" w:sz="4" w:space="0" w:color="auto"/>
              <w:right w:val="single" w:sz="4" w:space="0" w:color="auto"/>
            </w:tcBorders>
            <w:shd w:val="clear" w:color="auto" w:fill="CCFFFF"/>
            <w:vAlign w:val="center"/>
            <w:hideMark/>
          </w:tcPr>
          <w:p w14:paraId="6FC41FA7" w14:textId="77777777" w:rsidR="00E42F23" w:rsidRPr="00E42F23" w:rsidRDefault="531AB1A1" w:rsidP="00E42F23">
            <w:pPr>
              <w:suppressAutoHyphens w:val="0"/>
              <w:rPr>
                <w:rFonts w:ascii="Tahoma" w:hAnsi="Tahoma" w:cs="Tahoma"/>
                <w:b/>
                <w:bCs/>
                <w:color w:val="FF0000"/>
                <w:sz w:val="28"/>
                <w:szCs w:val="28"/>
                <w:lang w:eastAsia="pt-BR"/>
              </w:rPr>
            </w:pPr>
            <w:r w:rsidRPr="531AB1A1">
              <w:rPr>
                <w:rFonts w:ascii="Tahoma" w:hAnsi="Tahoma" w:cs="Tahoma"/>
                <w:b/>
                <w:bCs/>
                <w:color w:val="FF0000"/>
                <w:sz w:val="28"/>
                <w:szCs w:val="28"/>
              </w:rPr>
              <w:t>Procedimento</w:t>
            </w:r>
            <w:r w:rsidRPr="531AB1A1">
              <w:rPr>
                <w:rFonts w:ascii="Tahoma" w:hAnsi="Tahoma" w:cs="Tahoma"/>
                <w:color w:val="FF0000"/>
                <w:sz w:val="28"/>
                <w:szCs w:val="28"/>
              </w:rPr>
              <w:t>:</w:t>
            </w:r>
            <w:r w:rsidRPr="531AB1A1">
              <w:rPr>
                <w:rFonts w:ascii="Tahoma" w:hAnsi="Tahoma" w:cs="Tahoma"/>
                <w:b/>
                <w:bCs/>
                <w:color w:val="FF0000"/>
                <w:sz w:val="28"/>
                <w:szCs w:val="28"/>
              </w:rPr>
              <w:t xml:space="preserve">  Usuário logado </w:t>
            </w:r>
          </w:p>
        </w:tc>
      </w:tr>
      <w:tr w:rsidR="00E42F23" w:rsidRPr="00E42F23" w14:paraId="39BD90A7" w14:textId="77777777" w:rsidTr="531AB1A1">
        <w:trPr>
          <w:gridAfter w:val="1"/>
          <w:wAfter w:w="11" w:type="dxa"/>
          <w:trHeight w:val="288"/>
        </w:trPr>
        <w:tc>
          <w:tcPr>
            <w:tcW w:w="7849" w:type="dxa"/>
            <w:gridSpan w:val="7"/>
            <w:tcBorders>
              <w:top w:val="single" w:sz="4" w:space="0" w:color="auto"/>
              <w:left w:val="single" w:sz="4" w:space="0" w:color="auto"/>
              <w:bottom w:val="single" w:sz="4" w:space="0" w:color="auto"/>
              <w:right w:val="single" w:sz="4" w:space="0" w:color="000000" w:themeColor="text1"/>
            </w:tcBorders>
            <w:shd w:val="clear" w:color="auto" w:fill="FFFF99"/>
            <w:vAlign w:val="center"/>
            <w:hideMark/>
          </w:tcPr>
          <w:p w14:paraId="44F658E8" w14:textId="77777777" w:rsidR="00E42F23" w:rsidRPr="00E42F23" w:rsidRDefault="531AB1A1" w:rsidP="00E42F23">
            <w:pPr>
              <w:suppressAutoHyphens w:val="0"/>
              <w:rPr>
                <w:rFonts w:ascii="Tahoma" w:hAnsi="Tahoma" w:cs="Tahoma"/>
                <w:b/>
                <w:bCs/>
                <w:color w:val="FF0000"/>
                <w:sz w:val="20"/>
                <w:szCs w:val="20"/>
                <w:lang w:eastAsia="pt-BR"/>
              </w:rPr>
            </w:pPr>
            <w:r w:rsidRPr="531AB1A1">
              <w:rPr>
                <w:rFonts w:ascii="Tahoma" w:hAnsi="Tahoma" w:cs="Tahoma"/>
                <w:b/>
                <w:bCs/>
                <w:color w:val="FF0000"/>
                <w:sz w:val="20"/>
                <w:szCs w:val="20"/>
              </w:rPr>
              <w:t>Fluxo Básico - Alterar Status</w:t>
            </w:r>
          </w:p>
        </w:tc>
      </w:tr>
      <w:tr w:rsidR="00E42F23" w:rsidRPr="00E42F23" w14:paraId="3439CEC1" w14:textId="77777777" w:rsidTr="531AB1A1">
        <w:trPr>
          <w:gridAfter w:val="1"/>
          <w:wAfter w:w="11" w:type="dxa"/>
          <w:trHeight w:val="564"/>
        </w:trPr>
        <w:tc>
          <w:tcPr>
            <w:tcW w:w="955" w:type="dxa"/>
            <w:vMerge w:val="restart"/>
            <w:tcBorders>
              <w:top w:val="nil"/>
              <w:left w:val="single" w:sz="4" w:space="0" w:color="auto"/>
              <w:bottom w:val="single" w:sz="4" w:space="0" w:color="auto"/>
              <w:right w:val="single" w:sz="4" w:space="0" w:color="auto"/>
            </w:tcBorders>
            <w:shd w:val="clear" w:color="auto" w:fill="CCFFFF"/>
            <w:vAlign w:val="center"/>
            <w:hideMark/>
          </w:tcPr>
          <w:p w14:paraId="38631E60" w14:textId="77777777" w:rsidR="00E42F23" w:rsidRPr="00E42F23"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ID</w:t>
            </w:r>
          </w:p>
        </w:tc>
        <w:tc>
          <w:tcPr>
            <w:tcW w:w="1059"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4D911C32" w14:textId="77777777" w:rsidR="00E42F23" w:rsidRPr="00E42F23"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Passos para Execução</w:t>
            </w:r>
          </w:p>
        </w:tc>
        <w:tc>
          <w:tcPr>
            <w:tcW w:w="959"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52F38367" w14:textId="77777777" w:rsidR="00E42F23" w:rsidRPr="00E42F23"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Dados de Entrada</w:t>
            </w:r>
          </w:p>
        </w:tc>
        <w:tc>
          <w:tcPr>
            <w:tcW w:w="1159"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6304ED11" w14:textId="77777777" w:rsidR="00E42F23" w:rsidRPr="00E42F23"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Resultado Esperado</w:t>
            </w:r>
          </w:p>
        </w:tc>
        <w:tc>
          <w:tcPr>
            <w:tcW w:w="1139" w:type="dxa"/>
            <w:vMerge w:val="restart"/>
            <w:tcBorders>
              <w:top w:val="nil"/>
              <w:left w:val="single" w:sz="4" w:space="0" w:color="auto"/>
              <w:bottom w:val="single" w:sz="4" w:space="0" w:color="auto"/>
              <w:right w:val="single" w:sz="4" w:space="0" w:color="auto"/>
            </w:tcBorders>
            <w:shd w:val="clear" w:color="auto" w:fill="CCFFFF"/>
            <w:vAlign w:val="center"/>
            <w:hideMark/>
          </w:tcPr>
          <w:p w14:paraId="4F079F88" w14:textId="77777777" w:rsidR="00E42F23" w:rsidRPr="00E42F23"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Data Execução</w:t>
            </w:r>
          </w:p>
        </w:tc>
        <w:tc>
          <w:tcPr>
            <w:tcW w:w="1159" w:type="dxa"/>
            <w:vMerge w:val="restart"/>
            <w:tcBorders>
              <w:top w:val="nil"/>
              <w:left w:val="single" w:sz="4" w:space="0" w:color="auto"/>
              <w:bottom w:val="single" w:sz="4" w:space="0" w:color="auto"/>
              <w:right w:val="single" w:sz="4" w:space="0" w:color="auto"/>
            </w:tcBorders>
            <w:shd w:val="clear" w:color="auto" w:fill="CCFFFF"/>
            <w:vAlign w:val="center"/>
            <w:hideMark/>
          </w:tcPr>
          <w:p w14:paraId="728015FF" w14:textId="77777777" w:rsidR="00E42F23" w:rsidRPr="00E42F23"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Resultado Verificado</w:t>
            </w:r>
          </w:p>
        </w:tc>
        <w:tc>
          <w:tcPr>
            <w:tcW w:w="1419" w:type="dxa"/>
            <w:vMerge w:val="restart"/>
            <w:tcBorders>
              <w:top w:val="nil"/>
              <w:left w:val="single" w:sz="4" w:space="0" w:color="auto"/>
              <w:bottom w:val="single" w:sz="4" w:space="0" w:color="auto"/>
              <w:right w:val="single" w:sz="4" w:space="0" w:color="auto"/>
            </w:tcBorders>
            <w:shd w:val="clear" w:color="auto" w:fill="CCFFFF"/>
            <w:vAlign w:val="center"/>
            <w:hideMark/>
          </w:tcPr>
          <w:p w14:paraId="36D8BF90" w14:textId="77777777" w:rsidR="00E42F23" w:rsidRPr="00E42F23"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Observações</w:t>
            </w:r>
          </w:p>
        </w:tc>
      </w:tr>
      <w:tr w:rsidR="00E42F23" w:rsidRPr="00E42F23" w14:paraId="0FFC0D82" w14:textId="77777777" w:rsidTr="531AB1A1">
        <w:trPr>
          <w:trHeight w:val="288"/>
        </w:trPr>
        <w:tc>
          <w:tcPr>
            <w:tcW w:w="955" w:type="dxa"/>
            <w:vMerge/>
            <w:vAlign w:val="center"/>
            <w:hideMark/>
          </w:tcPr>
          <w:p w14:paraId="28BD9AFB" w14:textId="77777777" w:rsidR="00E42F23" w:rsidRPr="00E42F23" w:rsidRDefault="00E42F23" w:rsidP="00E42F23">
            <w:pPr>
              <w:suppressAutoHyphens w:val="0"/>
              <w:rPr>
                <w:rFonts w:ascii="Tahoma" w:hAnsi="Tahoma" w:cs="Tahoma"/>
                <w:b/>
                <w:bCs/>
                <w:sz w:val="20"/>
                <w:szCs w:val="20"/>
                <w:lang w:eastAsia="pt-BR"/>
              </w:rPr>
            </w:pPr>
          </w:p>
        </w:tc>
        <w:tc>
          <w:tcPr>
            <w:tcW w:w="1059" w:type="dxa"/>
            <w:vMerge/>
            <w:vAlign w:val="center"/>
            <w:hideMark/>
          </w:tcPr>
          <w:p w14:paraId="0CEF52FF" w14:textId="77777777" w:rsidR="00E42F23" w:rsidRPr="00E42F23" w:rsidRDefault="00E42F23" w:rsidP="00E42F23">
            <w:pPr>
              <w:suppressAutoHyphens w:val="0"/>
              <w:rPr>
                <w:rFonts w:ascii="Tahoma" w:hAnsi="Tahoma" w:cs="Tahoma"/>
                <w:b/>
                <w:bCs/>
                <w:sz w:val="20"/>
                <w:szCs w:val="20"/>
                <w:lang w:eastAsia="pt-BR"/>
              </w:rPr>
            </w:pPr>
          </w:p>
        </w:tc>
        <w:tc>
          <w:tcPr>
            <w:tcW w:w="959" w:type="dxa"/>
            <w:vMerge/>
            <w:vAlign w:val="center"/>
            <w:hideMark/>
          </w:tcPr>
          <w:p w14:paraId="544FC2DF" w14:textId="77777777" w:rsidR="00E42F23" w:rsidRPr="00E42F23" w:rsidRDefault="00E42F23" w:rsidP="00E42F23">
            <w:pPr>
              <w:suppressAutoHyphens w:val="0"/>
              <w:rPr>
                <w:rFonts w:ascii="Tahoma" w:hAnsi="Tahoma" w:cs="Tahoma"/>
                <w:b/>
                <w:bCs/>
                <w:sz w:val="20"/>
                <w:szCs w:val="20"/>
                <w:lang w:eastAsia="pt-BR"/>
              </w:rPr>
            </w:pPr>
          </w:p>
        </w:tc>
        <w:tc>
          <w:tcPr>
            <w:tcW w:w="1159" w:type="dxa"/>
            <w:vMerge/>
            <w:vAlign w:val="center"/>
            <w:hideMark/>
          </w:tcPr>
          <w:p w14:paraId="12F3D4BC" w14:textId="77777777" w:rsidR="00E42F23" w:rsidRPr="00E42F23" w:rsidRDefault="00E42F23" w:rsidP="00E42F23">
            <w:pPr>
              <w:suppressAutoHyphens w:val="0"/>
              <w:rPr>
                <w:rFonts w:ascii="Tahoma" w:hAnsi="Tahoma" w:cs="Tahoma"/>
                <w:b/>
                <w:bCs/>
                <w:sz w:val="20"/>
                <w:szCs w:val="20"/>
                <w:lang w:eastAsia="pt-BR"/>
              </w:rPr>
            </w:pPr>
          </w:p>
        </w:tc>
        <w:tc>
          <w:tcPr>
            <w:tcW w:w="1139" w:type="dxa"/>
            <w:vMerge/>
            <w:vAlign w:val="center"/>
            <w:hideMark/>
          </w:tcPr>
          <w:p w14:paraId="2F34DD1B" w14:textId="77777777" w:rsidR="00E42F23" w:rsidRPr="00E42F23" w:rsidRDefault="00E42F23" w:rsidP="00E42F23">
            <w:pPr>
              <w:suppressAutoHyphens w:val="0"/>
              <w:rPr>
                <w:rFonts w:ascii="Tahoma" w:hAnsi="Tahoma" w:cs="Tahoma"/>
                <w:b/>
                <w:bCs/>
                <w:sz w:val="20"/>
                <w:szCs w:val="20"/>
                <w:lang w:eastAsia="pt-BR"/>
              </w:rPr>
            </w:pPr>
          </w:p>
        </w:tc>
        <w:tc>
          <w:tcPr>
            <w:tcW w:w="1159" w:type="dxa"/>
            <w:vMerge/>
            <w:vAlign w:val="center"/>
            <w:hideMark/>
          </w:tcPr>
          <w:p w14:paraId="1A13201D" w14:textId="77777777" w:rsidR="00E42F23" w:rsidRPr="00E42F23" w:rsidRDefault="00E42F23" w:rsidP="00E42F23">
            <w:pPr>
              <w:suppressAutoHyphens w:val="0"/>
              <w:rPr>
                <w:rFonts w:ascii="Tahoma" w:hAnsi="Tahoma" w:cs="Tahoma"/>
                <w:b/>
                <w:bCs/>
                <w:sz w:val="20"/>
                <w:szCs w:val="20"/>
                <w:lang w:eastAsia="pt-BR"/>
              </w:rPr>
            </w:pPr>
          </w:p>
        </w:tc>
        <w:tc>
          <w:tcPr>
            <w:tcW w:w="1419" w:type="dxa"/>
            <w:vMerge/>
            <w:vAlign w:val="center"/>
            <w:hideMark/>
          </w:tcPr>
          <w:p w14:paraId="6AC3C110" w14:textId="77777777" w:rsidR="00E42F23" w:rsidRPr="00E42F23" w:rsidRDefault="00E42F23" w:rsidP="00E42F23">
            <w:pPr>
              <w:suppressAutoHyphens w:val="0"/>
              <w:rPr>
                <w:rFonts w:ascii="Tahoma" w:hAnsi="Tahoma" w:cs="Tahoma"/>
                <w:b/>
                <w:bCs/>
                <w:sz w:val="20"/>
                <w:szCs w:val="20"/>
                <w:lang w:eastAsia="pt-BR"/>
              </w:rPr>
            </w:pPr>
          </w:p>
        </w:tc>
        <w:tc>
          <w:tcPr>
            <w:tcW w:w="11" w:type="dxa"/>
            <w:tcBorders>
              <w:top w:val="nil"/>
              <w:left w:val="nil"/>
              <w:bottom w:val="nil"/>
              <w:right w:val="nil"/>
            </w:tcBorders>
            <w:shd w:val="clear" w:color="auto" w:fill="auto"/>
            <w:noWrap/>
            <w:vAlign w:val="bottom"/>
            <w:hideMark/>
          </w:tcPr>
          <w:p w14:paraId="72D27C6B" w14:textId="77777777" w:rsidR="00E42F23" w:rsidRPr="00E42F23" w:rsidRDefault="00E42F23" w:rsidP="00E42F23">
            <w:pPr>
              <w:suppressAutoHyphens w:val="0"/>
              <w:jc w:val="center"/>
              <w:rPr>
                <w:rFonts w:ascii="Tahoma" w:hAnsi="Tahoma" w:cs="Tahoma"/>
                <w:b/>
                <w:bCs/>
                <w:sz w:val="20"/>
                <w:szCs w:val="20"/>
                <w:lang w:eastAsia="pt-BR"/>
              </w:rPr>
            </w:pPr>
          </w:p>
        </w:tc>
      </w:tr>
      <w:tr w:rsidR="00E42F23" w:rsidRPr="00E42F23" w14:paraId="165DC0A1" w14:textId="77777777" w:rsidTr="531AB1A1">
        <w:trPr>
          <w:trHeight w:val="1584"/>
        </w:trPr>
        <w:tc>
          <w:tcPr>
            <w:tcW w:w="955" w:type="dxa"/>
            <w:tcBorders>
              <w:top w:val="nil"/>
              <w:left w:val="single" w:sz="4" w:space="0" w:color="auto"/>
              <w:bottom w:val="single" w:sz="4" w:space="0" w:color="auto"/>
              <w:right w:val="single" w:sz="4" w:space="0" w:color="auto"/>
            </w:tcBorders>
            <w:shd w:val="clear" w:color="auto" w:fill="auto"/>
            <w:vAlign w:val="center"/>
            <w:hideMark/>
          </w:tcPr>
          <w:p w14:paraId="539EF8C9" w14:textId="77777777" w:rsidR="00E42F23" w:rsidRPr="00E42F23" w:rsidRDefault="531AB1A1" w:rsidP="00E42F23">
            <w:pPr>
              <w:suppressAutoHyphens w:val="0"/>
              <w:jc w:val="center"/>
              <w:rPr>
                <w:sz w:val="20"/>
                <w:szCs w:val="20"/>
                <w:lang w:eastAsia="pt-BR"/>
              </w:rPr>
            </w:pPr>
            <w:r w:rsidRPr="531AB1A1">
              <w:rPr>
                <w:sz w:val="20"/>
                <w:szCs w:val="20"/>
              </w:rPr>
              <w:t>1.1</w:t>
            </w:r>
          </w:p>
        </w:tc>
        <w:tc>
          <w:tcPr>
            <w:tcW w:w="1059" w:type="dxa"/>
            <w:tcBorders>
              <w:top w:val="nil"/>
              <w:left w:val="nil"/>
              <w:bottom w:val="single" w:sz="4" w:space="0" w:color="auto"/>
              <w:right w:val="single" w:sz="4" w:space="0" w:color="auto"/>
            </w:tcBorders>
            <w:shd w:val="clear" w:color="auto" w:fill="auto"/>
            <w:vAlign w:val="center"/>
            <w:hideMark/>
          </w:tcPr>
          <w:p w14:paraId="14BB1894" w14:textId="77777777" w:rsidR="00E42F23" w:rsidRPr="00E42F23" w:rsidRDefault="531AB1A1" w:rsidP="00E42F23">
            <w:pPr>
              <w:suppressAutoHyphens w:val="0"/>
              <w:jc w:val="center"/>
              <w:rPr>
                <w:sz w:val="20"/>
                <w:szCs w:val="20"/>
                <w:lang w:eastAsia="pt-BR"/>
              </w:rPr>
            </w:pPr>
            <w:r w:rsidRPr="531AB1A1">
              <w:rPr>
                <w:sz w:val="20"/>
                <w:szCs w:val="20"/>
              </w:rPr>
              <w:t>seleciona feed pessoal</w:t>
            </w:r>
          </w:p>
        </w:tc>
        <w:tc>
          <w:tcPr>
            <w:tcW w:w="959" w:type="dxa"/>
            <w:tcBorders>
              <w:top w:val="nil"/>
              <w:left w:val="nil"/>
              <w:bottom w:val="single" w:sz="4" w:space="0" w:color="auto"/>
              <w:right w:val="single" w:sz="4" w:space="0" w:color="auto"/>
            </w:tcBorders>
            <w:shd w:val="clear" w:color="auto" w:fill="auto"/>
            <w:vAlign w:val="center"/>
            <w:hideMark/>
          </w:tcPr>
          <w:p w14:paraId="68AAAC45" w14:textId="77777777" w:rsidR="00E42F23" w:rsidRPr="00E42F23" w:rsidRDefault="531AB1A1" w:rsidP="00E42F23">
            <w:pPr>
              <w:suppressAutoHyphens w:val="0"/>
              <w:jc w:val="center"/>
              <w:rPr>
                <w:sz w:val="20"/>
                <w:szCs w:val="20"/>
                <w:lang w:eastAsia="pt-BR"/>
              </w:rPr>
            </w:pPr>
            <w:r w:rsidRPr="531AB1A1">
              <w:rPr>
                <w:sz w:val="20"/>
                <w:szCs w:val="20"/>
              </w:rPr>
              <w:t> </w:t>
            </w:r>
          </w:p>
        </w:tc>
        <w:tc>
          <w:tcPr>
            <w:tcW w:w="1159" w:type="dxa"/>
            <w:tcBorders>
              <w:top w:val="nil"/>
              <w:left w:val="nil"/>
              <w:bottom w:val="single" w:sz="4" w:space="0" w:color="auto"/>
              <w:right w:val="single" w:sz="4" w:space="0" w:color="auto"/>
            </w:tcBorders>
            <w:shd w:val="clear" w:color="auto" w:fill="auto"/>
            <w:vAlign w:val="center"/>
            <w:hideMark/>
          </w:tcPr>
          <w:p w14:paraId="769FD058" w14:textId="4AB0C9C7" w:rsidR="00E42F23" w:rsidRPr="00E42F23" w:rsidRDefault="531AB1A1" w:rsidP="00E42F23">
            <w:pPr>
              <w:suppressAutoHyphens w:val="0"/>
              <w:jc w:val="center"/>
              <w:rPr>
                <w:sz w:val="20"/>
                <w:szCs w:val="20"/>
                <w:lang w:eastAsia="pt-BR"/>
              </w:rPr>
            </w:pPr>
            <w:r w:rsidRPr="531AB1A1">
              <w:rPr>
                <w:sz w:val="20"/>
                <w:szCs w:val="20"/>
              </w:rPr>
              <w:t>O aplicativo abre o feed de Reclamações feitas pelo usuário</w:t>
            </w:r>
          </w:p>
        </w:tc>
        <w:tc>
          <w:tcPr>
            <w:tcW w:w="1139" w:type="dxa"/>
            <w:tcBorders>
              <w:top w:val="nil"/>
              <w:left w:val="nil"/>
              <w:bottom w:val="single" w:sz="4" w:space="0" w:color="auto"/>
              <w:right w:val="single" w:sz="4" w:space="0" w:color="auto"/>
            </w:tcBorders>
            <w:shd w:val="clear" w:color="auto" w:fill="auto"/>
            <w:vAlign w:val="center"/>
            <w:hideMark/>
          </w:tcPr>
          <w:p w14:paraId="6C08B4C8" w14:textId="77777777" w:rsidR="00E42F23" w:rsidRPr="00E42F23" w:rsidRDefault="531AB1A1" w:rsidP="00E42F23">
            <w:pPr>
              <w:suppressAutoHyphens w:val="0"/>
              <w:jc w:val="center"/>
              <w:rPr>
                <w:sz w:val="20"/>
                <w:szCs w:val="20"/>
                <w:lang w:eastAsia="pt-BR"/>
              </w:rPr>
            </w:pPr>
            <w:r w:rsidRPr="531AB1A1">
              <w:rPr>
                <w:sz w:val="20"/>
                <w:szCs w:val="20"/>
              </w:rPr>
              <w:t>06/out</w:t>
            </w:r>
          </w:p>
        </w:tc>
        <w:tc>
          <w:tcPr>
            <w:tcW w:w="1159" w:type="dxa"/>
            <w:tcBorders>
              <w:top w:val="nil"/>
              <w:left w:val="nil"/>
              <w:bottom w:val="single" w:sz="4" w:space="0" w:color="auto"/>
              <w:right w:val="single" w:sz="4" w:space="0" w:color="auto"/>
            </w:tcBorders>
            <w:shd w:val="clear" w:color="auto" w:fill="auto"/>
            <w:vAlign w:val="center"/>
            <w:hideMark/>
          </w:tcPr>
          <w:p w14:paraId="250C3D64" w14:textId="77777777" w:rsidR="00E42F23" w:rsidRPr="00E42F23" w:rsidRDefault="531AB1A1" w:rsidP="00E42F23">
            <w:pPr>
              <w:suppressAutoHyphens w:val="0"/>
              <w:jc w:val="center"/>
              <w:rPr>
                <w:sz w:val="20"/>
                <w:szCs w:val="20"/>
                <w:lang w:eastAsia="pt-BR"/>
              </w:rPr>
            </w:pPr>
            <w:r w:rsidRPr="531AB1A1">
              <w:rPr>
                <w:sz w:val="20"/>
                <w:szCs w:val="20"/>
              </w:rPr>
              <w:t>OK-Sucesso</w:t>
            </w:r>
          </w:p>
        </w:tc>
        <w:tc>
          <w:tcPr>
            <w:tcW w:w="1419" w:type="dxa"/>
            <w:tcBorders>
              <w:top w:val="nil"/>
              <w:left w:val="nil"/>
              <w:bottom w:val="single" w:sz="4" w:space="0" w:color="auto"/>
              <w:right w:val="single" w:sz="4" w:space="0" w:color="auto"/>
            </w:tcBorders>
            <w:shd w:val="clear" w:color="auto" w:fill="auto"/>
            <w:vAlign w:val="center"/>
            <w:hideMark/>
          </w:tcPr>
          <w:p w14:paraId="619BEBFC" w14:textId="77777777" w:rsidR="00E42F23" w:rsidRPr="00E42F23" w:rsidRDefault="531AB1A1" w:rsidP="00E42F23">
            <w:pPr>
              <w:suppressAutoHyphens w:val="0"/>
              <w:jc w:val="center"/>
              <w:rPr>
                <w:sz w:val="20"/>
                <w:szCs w:val="20"/>
                <w:lang w:eastAsia="pt-BR"/>
              </w:rPr>
            </w:pPr>
            <w:r w:rsidRPr="531AB1A1">
              <w:rPr>
                <w:sz w:val="20"/>
                <w:szCs w:val="20"/>
              </w:rPr>
              <w:t> </w:t>
            </w:r>
          </w:p>
        </w:tc>
        <w:tc>
          <w:tcPr>
            <w:tcW w:w="11" w:type="dxa"/>
            <w:vAlign w:val="center"/>
            <w:hideMark/>
          </w:tcPr>
          <w:p w14:paraId="35B90767" w14:textId="77777777" w:rsidR="00E42F23" w:rsidRPr="00E42F23" w:rsidRDefault="00E42F23" w:rsidP="00E42F23">
            <w:pPr>
              <w:suppressAutoHyphens w:val="0"/>
              <w:rPr>
                <w:sz w:val="20"/>
                <w:szCs w:val="20"/>
                <w:lang w:eastAsia="pt-BR"/>
              </w:rPr>
            </w:pPr>
          </w:p>
        </w:tc>
      </w:tr>
      <w:tr w:rsidR="00E42F23" w:rsidRPr="00E42F23" w14:paraId="30256A29" w14:textId="77777777" w:rsidTr="531AB1A1">
        <w:trPr>
          <w:trHeight w:val="2112"/>
        </w:trPr>
        <w:tc>
          <w:tcPr>
            <w:tcW w:w="955" w:type="dxa"/>
            <w:tcBorders>
              <w:top w:val="nil"/>
              <w:left w:val="single" w:sz="4" w:space="0" w:color="auto"/>
              <w:bottom w:val="single" w:sz="4" w:space="0" w:color="auto"/>
              <w:right w:val="single" w:sz="4" w:space="0" w:color="auto"/>
            </w:tcBorders>
            <w:shd w:val="clear" w:color="auto" w:fill="auto"/>
            <w:vAlign w:val="center"/>
            <w:hideMark/>
          </w:tcPr>
          <w:p w14:paraId="25B39B89" w14:textId="77777777" w:rsidR="00E42F23" w:rsidRPr="00E42F23" w:rsidRDefault="531AB1A1" w:rsidP="00E42F23">
            <w:pPr>
              <w:suppressAutoHyphens w:val="0"/>
              <w:jc w:val="center"/>
              <w:rPr>
                <w:sz w:val="20"/>
                <w:szCs w:val="20"/>
                <w:lang w:eastAsia="pt-BR"/>
              </w:rPr>
            </w:pPr>
            <w:r w:rsidRPr="531AB1A1">
              <w:rPr>
                <w:sz w:val="20"/>
                <w:szCs w:val="20"/>
              </w:rPr>
              <w:t>1.2</w:t>
            </w:r>
          </w:p>
        </w:tc>
        <w:tc>
          <w:tcPr>
            <w:tcW w:w="1059" w:type="dxa"/>
            <w:tcBorders>
              <w:top w:val="nil"/>
              <w:left w:val="nil"/>
              <w:bottom w:val="single" w:sz="4" w:space="0" w:color="auto"/>
              <w:right w:val="single" w:sz="4" w:space="0" w:color="auto"/>
            </w:tcBorders>
            <w:shd w:val="clear" w:color="auto" w:fill="auto"/>
            <w:vAlign w:val="center"/>
            <w:hideMark/>
          </w:tcPr>
          <w:p w14:paraId="76628F56" w14:textId="2A5DFEEC" w:rsidR="00E42F23" w:rsidRPr="00E42F23" w:rsidRDefault="531AB1A1" w:rsidP="00E42F23">
            <w:pPr>
              <w:suppressAutoHyphens w:val="0"/>
              <w:jc w:val="center"/>
              <w:rPr>
                <w:sz w:val="20"/>
                <w:szCs w:val="20"/>
                <w:lang w:eastAsia="pt-BR"/>
              </w:rPr>
            </w:pPr>
            <w:r w:rsidRPr="531AB1A1">
              <w:rPr>
                <w:sz w:val="20"/>
                <w:szCs w:val="20"/>
              </w:rPr>
              <w:t xml:space="preserve">Seleciona a Reclamação </w:t>
            </w:r>
            <w:proofErr w:type="gramStart"/>
            <w:r w:rsidRPr="531AB1A1">
              <w:rPr>
                <w:sz w:val="20"/>
                <w:szCs w:val="20"/>
              </w:rPr>
              <w:t>que Alterar</w:t>
            </w:r>
            <w:proofErr w:type="gramEnd"/>
            <w:r w:rsidRPr="531AB1A1">
              <w:rPr>
                <w:sz w:val="20"/>
                <w:szCs w:val="20"/>
              </w:rPr>
              <w:t xml:space="preserve"> o status e seleciona status</w:t>
            </w:r>
          </w:p>
        </w:tc>
        <w:tc>
          <w:tcPr>
            <w:tcW w:w="959" w:type="dxa"/>
            <w:tcBorders>
              <w:top w:val="nil"/>
              <w:left w:val="nil"/>
              <w:bottom w:val="single" w:sz="4" w:space="0" w:color="auto"/>
              <w:right w:val="single" w:sz="4" w:space="0" w:color="auto"/>
            </w:tcBorders>
            <w:shd w:val="clear" w:color="auto" w:fill="auto"/>
            <w:vAlign w:val="center"/>
            <w:hideMark/>
          </w:tcPr>
          <w:p w14:paraId="3E21DBC4" w14:textId="77777777" w:rsidR="00E42F23" w:rsidRPr="00E42F23" w:rsidRDefault="531AB1A1" w:rsidP="00E42F23">
            <w:pPr>
              <w:suppressAutoHyphens w:val="0"/>
              <w:jc w:val="center"/>
              <w:rPr>
                <w:sz w:val="20"/>
                <w:szCs w:val="20"/>
                <w:lang w:eastAsia="pt-BR"/>
              </w:rPr>
            </w:pPr>
            <w:r w:rsidRPr="531AB1A1">
              <w:rPr>
                <w:sz w:val="20"/>
                <w:szCs w:val="20"/>
              </w:rPr>
              <w:t> </w:t>
            </w:r>
          </w:p>
        </w:tc>
        <w:tc>
          <w:tcPr>
            <w:tcW w:w="1159" w:type="dxa"/>
            <w:tcBorders>
              <w:top w:val="nil"/>
              <w:left w:val="nil"/>
              <w:bottom w:val="single" w:sz="4" w:space="0" w:color="auto"/>
              <w:right w:val="single" w:sz="4" w:space="0" w:color="auto"/>
            </w:tcBorders>
            <w:shd w:val="clear" w:color="auto" w:fill="auto"/>
            <w:vAlign w:val="center"/>
            <w:hideMark/>
          </w:tcPr>
          <w:p w14:paraId="33F8BC0E" w14:textId="77777777" w:rsidR="00E42F23" w:rsidRPr="00E42F23" w:rsidRDefault="531AB1A1" w:rsidP="00E42F23">
            <w:pPr>
              <w:suppressAutoHyphens w:val="0"/>
              <w:jc w:val="center"/>
              <w:rPr>
                <w:sz w:val="20"/>
                <w:szCs w:val="20"/>
                <w:lang w:eastAsia="pt-BR"/>
              </w:rPr>
            </w:pPr>
            <w:r w:rsidRPr="531AB1A1">
              <w:rPr>
                <w:sz w:val="20"/>
                <w:szCs w:val="20"/>
              </w:rPr>
              <w:t>Exibir janela de confirmação de alteração de status.</w:t>
            </w:r>
          </w:p>
        </w:tc>
        <w:tc>
          <w:tcPr>
            <w:tcW w:w="1139" w:type="dxa"/>
            <w:tcBorders>
              <w:top w:val="nil"/>
              <w:left w:val="nil"/>
              <w:bottom w:val="single" w:sz="4" w:space="0" w:color="auto"/>
              <w:right w:val="single" w:sz="4" w:space="0" w:color="auto"/>
            </w:tcBorders>
            <w:shd w:val="clear" w:color="auto" w:fill="auto"/>
            <w:vAlign w:val="center"/>
            <w:hideMark/>
          </w:tcPr>
          <w:p w14:paraId="6853345C" w14:textId="77777777" w:rsidR="00E42F23" w:rsidRPr="00E42F23" w:rsidRDefault="531AB1A1" w:rsidP="00E42F23">
            <w:pPr>
              <w:suppressAutoHyphens w:val="0"/>
              <w:jc w:val="center"/>
              <w:rPr>
                <w:sz w:val="20"/>
                <w:szCs w:val="20"/>
                <w:lang w:eastAsia="pt-BR"/>
              </w:rPr>
            </w:pPr>
            <w:r w:rsidRPr="531AB1A1">
              <w:rPr>
                <w:sz w:val="20"/>
                <w:szCs w:val="20"/>
              </w:rPr>
              <w:t>06/out</w:t>
            </w:r>
          </w:p>
        </w:tc>
        <w:tc>
          <w:tcPr>
            <w:tcW w:w="1159" w:type="dxa"/>
            <w:tcBorders>
              <w:top w:val="nil"/>
              <w:left w:val="nil"/>
              <w:bottom w:val="single" w:sz="4" w:space="0" w:color="auto"/>
              <w:right w:val="single" w:sz="4" w:space="0" w:color="auto"/>
            </w:tcBorders>
            <w:shd w:val="clear" w:color="auto" w:fill="auto"/>
            <w:vAlign w:val="center"/>
            <w:hideMark/>
          </w:tcPr>
          <w:p w14:paraId="5B0C8E01" w14:textId="77777777" w:rsidR="00E42F23" w:rsidRPr="00E42F23" w:rsidRDefault="531AB1A1" w:rsidP="00E42F23">
            <w:pPr>
              <w:suppressAutoHyphens w:val="0"/>
              <w:jc w:val="center"/>
              <w:rPr>
                <w:sz w:val="20"/>
                <w:szCs w:val="20"/>
                <w:lang w:eastAsia="pt-BR"/>
              </w:rPr>
            </w:pPr>
            <w:r w:rsidRPr="531AB1A1">
              <w:rPr>
                <w:sz w:val="20"/>
                <w:szCs w:val="20"/>
              </w:rPr>
              <w:t>OK-Sucesso</w:t>
            </w:r>
          </w:p>
        </w:tc>
        <w:tc>
          <w:tcPr>
            <w:tcW w:w="1419" w:type="dxa"/>
            <w:tcBorders>
              <w:top w:val="nil"/>
              <w:left w:val="nil"/>
              <w:bottom w:val="single" w:sz="4" w:space="0" w:color="auto"/>
              <w:right w:val="single" w:sz="4" w:space="0" w:color="auto"/>
            </w:tcBorders>
            <w:shd w:val="clear" w:color="auto" w:fill="auto"/>
            <w:vAlign w:val="center"/>
            <w:hideMark/>
          </w:tcPr>
          <w:p w14:paraId="0BB09B60" w14:textId="77777777" w:rsidR="00E42F23" w:rsidRPr="00E42F23" w:rsidRDefault="531AB1A1" w:rsidP="00E42F23">
            <w:pPr>
              <w:suppressAutoHyphens w:val="0"/>
              <w:jc w:val="center"/>
              <w:rPr>
                <w:sz w:val="20"/>
                <w:szCs w:val="20"/>
                <w:lang w:eastAsia="pt-BR"/>
              </w:rPr>
            </w:pPr>
            <w:r w:rsidRPr="531AB1A1">
              <w:rPr>
                <w:sz w:val="20"/>
                <w:szCs w:val="20"/>
              </w:rPr>
              <w:t> </w:t>
            </w:r>
          </w:p>
        </w:tc>
        <w:tc>
          <w:tcPr>
            <w:tcW w:w="11" w:type="dxa"/>
            <w:vAlign w:val="center"/>
            <w:hideMark/>
          </w:tcPr>
          <w:p w14:paraId="114571A4" w14:textId="77777777" w:rsidR="00E42F23" w:rsidRPr="00E42F23" w:rsidRDefault="00E42F23" w:rsidP="00E42F23">
            <w:pPr>
              <w:suppressAutoHyphens w:val="0"/>
              <w:rPr>
                <w:sz w:val="20"/>
                <w:szCs w:val="20"/>
                <w:lang w:eastAsia="pt-BR"/>
              </w:rPr>
            </w:pPr>
          </w:p>
        </w:tc>
      </w:tr>
      <w:tr w:rsidR="00E42F23" w:rsidRPr="00E42F23" w14:paraId="633609D9" w14:textId="77777777" w:rsidTr="531AB1A1">
        <w:trPr>
          <w:trHeight w:val="1320"/>
        </w:trPr>
        <w:tc>
          <w:tcPr>
            <w:tcW w:w="955" w:type="dxa"/>
            <w:tcBorders>
              <w:top w:val="nil"/>
              <w:left w:val="single" w:sz="4" w:space="0" w:color="auto"/>
              <w:bottom w:val="single" w:sz="4" w:space="0" w:color="auto"/>
              <w:right w:val="single" w:sz="4" w:space="0" w:color="auto"/>
            </w:tcBorders>
            <w:shd w:val="clear" w:color="auto" w:fill="auto"/>
            <w:vAlign w:val="center"/>
            <w:hideMark/>
          </w:tcPr>
          <w:p w14:paraId="2666689C" w14:textId="77777777" w:rsidR="00E42F23" w:rsidRPr="00E42F23" w:rsidRDefault="531AB1A1" w:rsidP="00E42F23">
            <w:pPr>
              <w:suppressAutoHyphens w:val="0"/>
              <w:jc w:val="center"/>
              <w:rPr>
                <w:sz w:val="20"/>
                <w:szCs w:val="20"/>
                <w:lang w:eastAsia="pt-BR"/>
              </w:rPr>
            </w:pPr>
            <w:r w:rsidRPr="531AB1A1">
              <w:rPr>
                <w:sz w:val="20"/>
                <w:szCs w:val="20"/>
              </w:rPr>
              <w:t>1.3</w:t>
            </w:r>
          </w:p>
        </w:tc>
        <w:tc>
          <w:tcPr>
            <w:tcW w:w="1059" w:type="dxa"/>
            <w:tcBorders>
              <w:top w:val="nil"/>
              <w:left w:val="nil"/>
              <w:bottom w:val="single" w:sz="4" w:space="0" w:color="auto"/>
              <w:right w:val="single" w:sz="4" w:space="0" w:color="auto"/>
            </w:tcBorders>
            <w:shd w:val="clear" w:color="auto" w:fill="auto"/>
            <w:vAlign w:val="center"/>
            <w:hideMark/>
          </w:tcPr>
          <w:p w14:paraId="41C7E79D" w14:textId="750C0888" w:rsidR="00E42F23" w:rsidRPr="00E42F23" w:rsidRDefault="531AB1A1" w:rsidP="00E42F23">
            <w:pPr>
              <w:suppressAutoHyphens w:val="0"/>
              <w:jc w:val="center"/>
              <w:rPr>
                <w:sz w:val="20"/>
                <w:szCs w:val="20"/>
                <w:lang w:eastAsia="pt-BR"/>
              </w:rPr>
            </w:pPr>
            <w:r w:rsidRPr="531AB1A1">
              <w:rPr>
                <w:sz w:val="20"/>
                <w:szCs w:val="20"/>
              </w:rPr>
              <w:t xml:space="preserve">Confirma a alteração de status a ser deletada </w:t>
            </w:r>
          </w:p>
        </w:tc>
        <w:tc>
          <w:tcPr>
            <w:tcW w:w="959" w:type="dxa"/>
            <w:tcBorders>
              <w:top w:val="nil"/>
              <w:left w:val="nil"/>
              <w:bottom w:val="single" w:sz="4" w:space="0" w:color="auto"/>
              <w:right w:val="single" w:sz="4" w:space="0" w:color="auto"/>
            </w:tcBorders>
            <w:shd w:val="clear" w:color="auto" w:fill="auto"/>
            <w:vAlign w:val="center"/>
            <w:hideMark/>
          </w:tcPr>
          <w:p w14:paraId="2D0D3BB1" w14:textId="77777777" w:rsidR="00E42F23" w:rsidRPr="00E42F23" w:rsidRDefault="531AB1A1" w:rsidP="00E42F23">
            <w:pPr>
              <w:suppressAutoHyphens w:val="0"/>
              <w:jc w:val="center"/>
              <w:rPr>
                <w:sz w:val="20"/>
                <w:szCs w:val="20"/>
                <w:lang w:eastAsia="pt-BR"/>
              </w:rPr>
            </w:pPr>
            <w:r w:rsidRPr="531AB1A1">
              <w:rPr>
                <w:sz w:val="20"/>
                <w:szCs w:val="20"/>
              </w:rPr>
              <w:t> </w:t>
            </w:r>
          </w:p>
        </w:tc>
        <w:tc>
          <w:tcPr>
            <w:tcW w:w="1159" w:type="dxa"/>
            <w:tcBorders>
              <w:top w:val="nil"/>
              <w:left w:val="nil"/>
              <w:bottom w:val="single" w:sz="4" w:space="0" w:color="auto"/>
              <w:right w:val="single" w:sz="4" w:space="0" w:color="auto"/>
            </w:tcBorders>
            <w:shd w:val="clear" w:color="auto" w:fill="auto"/>
            <w:vAlign w:val="center"/>
            <w:hideMark/>
          </w:tcPr>
          <w:p w14:paraId="6FB7BDFB" w14:textId="77777777" w:rsidR="00E42F23" w:rsidRPr="00E42F23" w:rsidRDefault="531AB1A1" w:rsidP="00E42F23">
            <w:pPr>
              <w:suppressAutoHyphens w:val="0"/>
              <w:jc w:val="center"/>
              <w:rPr>
                <w:sz w:val="20"/>
                <w:szCs w:val="20"/>
                <w:lang w:eastAsia="pt-BR"/>
              </w:rPr>
            </w:pPr>
            <w:r w:rsidRPr="531AB1A1">
              <w:rPr>
                <w:sz w:val="20"/>
                <w:szCs w:val="20"/>
              </w:rPr>
              <w:t>O status da Reclamação é alterado.</w:t>
            </w:r>
          </w:p>
        </w:tc>
        <w:tc>
          <w:tcPr>
            <w:tcW w:w="1139" w:type="dxa"/>
            <w:tcBorders>
              <w:top w:val="nil"/>
              <w:left w:val="nil"/>
              <w:bottom w:val="single" w:sz="4" w:space="0" w:color="auto"/>
              <w:right w:val="single" w:sz="4" w:space="0" w:color="auto"/>
            </w:tcBorders>
            <w:shd w:val="clear" w:color="auto" w:fill="auto"/>
            <w:vAlign w:val="center"/>
            <w:hideMark/>
          </w:tcPr>
          <w:p w14:paraId="7700275D" w14:textId="77777777" w:rsidR="00E42F23" w:rsidRPr="00E42F23" w:rsidRDefault="531AB1A1" w:rsidP="00E42F23">
            <w:pPr>
              <w:suppressAutoHyphens w:val="0"/>
              <w:jc w:val="center"/>
              <w:rPr>
                <w:sz w:val="20"/>
                <w:szCs w:val="20"/>
                <w:lang w:eastAsia="pt-BR"/>
              </w:rPr>
            </w:pPr>
            <w:r w:rsidRPr="531AB1A1">
              <w:rPr>
                <w:sz w:val="20"/>
                <w:szCs w:val="20"/>
              </w:rPr>
              <w:t>06/out</w:t>
            </w:r>
          </w:p>
        </w:tc>
        <w:tc>
          <w:tcPr>
            <w:tcW w:w="1159" w:type="dxa"/>
            <w:tcBorders>
              <w:top w:val="nil"/>
              <w:left w:val="nil"/>
              <w:bottom w:val="single" w:sz="4" w:space="0" w:color="auto"/>
              <w:right w:val="single" w:sz="4" w:space="0" w:color="auto"/>
            </w:tcBorders>
            <w:shd w:val="clear" w:color="auto" w:fill="auto"/>
            <w:vAlign w:val="center"/>
            <w:hideMark/>
          </w:tcPr>
          <w:p w14:paraId="5BF30B40" w14:textId="77777777" w:rsidR="00E42F23" w:rsidRPr="00E42F23" w:rsidRDefault="531AB1A1" w:rsidP="00E42F23">
            <w:pPr>
              <w:suppressAutoHyphens w:val="0"/>
              <w:jc w:val="center"/>
              <w:rPr>
                <w:sz w:val="20"/>
                <w:szCs w:val="20"/>
                <w:lang w:eastAsia="pt-BR"/>
              </w:rPr>
            </w:pPr>
            <w:r w:rsidRPr="531AB1A1">
              <w:rPr>
                <w:sz w:val="20"/>
                <w:szCs w:val="20"/>
              </w:rPr>
              <w:t>OK-Sucesso</w:t>
            </w:r>
          </w:p>
        </w:tc>
        <w:tc>
          <w:tcPr>
            <w:tcW w:w="1419" w:type="dxa"/>
            <w:tcBorders>
              <w:top w:val="nil"/>
              <w:left w:val="nil"/>
              <w:bottom w:val="single" w:sz="4" w:space="0" w:color="auto"/>
              <w:right w:val="single" w:sz="4" w:space="0" w:color="auto"/>
            </w:tcBorders>
            <w:shd w:val="clear" w:color="auto" w:fill="auto"/>
            <w:vAlign w:val="center"/>
            <w:hideMark/>
          </w:tcPr>
          <w:p w14:paraId="160388D1" w14:textId="77777777" w:rsidR="00E42F23" w:rsidRPr="00E42F23" w:rsidRDefault="531AB1A1" w:rsidP="00E42F23">
            <w:pPr>
              <w:suppressAutoHyphens w:val="0"/>
              <w:jc w:val="center"/>
              <w:rPr>
                <w:sz w:val="20"/>
                <w:szCs w:val="20"/>
                <w:lang w:eastAsia="pt-BR"/>
              </w:rPr>
            </w:pPr>
            <w:r w:rsidRPr="531AB1A1">
              <w:rPr>
                <w:sz w:val="20"/>
                <w:szCs w:val="20"/>
              </w:rPr>
              <w:t> </w:t>
            </w:r>
          </w:p>
        </w:tc>
        <w:tc>
          <w:tcPr>
            <w:tcW w:w="11" w:type="dxa"/>
            <w:vAlign w:val="center"/>
            <w:hideMark/>
          </w:tcPr>
          <w:p w14:paraId="20A4895A" w14:textId="77777777" w:rsidR="00E42F23" w:rsidRPr="00E42F23" w:rsidRDefault="00E42F23" w:rsidP="00E42F23">
            <w:pPr>
              <w:suppressAutoHyphens w:val="0"/>
              <w:rPr>
                <w:sz w:val="20"/>
                <w:szCs w:val="20"/>
                <w:lang w:eastAsia="pt-BR"/>
              </w:rPr>
            </w:pPr>
          </w:p>
        </w:tc>
      </w:tr>
      <w:tr w:rsidR="00E42F23" w:rsidRPr="00E42F23" w14:paraId="1F4FDD6D" w14:textId="77777777" w:rsidTr="531AB1A1">
        <w:trPr>
          <w:trHeight w:val="288"/>
        </w:trPr>
        <w:tc>
          <w:tcPr>
            <w:tcW w:w="7849" w:type="dxa"/>
            <w:gridSpan w:val="7"/>
            <w:tcBorders>
              <w:top w:val="single" w:sz="4" w:space="0" w:color="auto"/>
              <w:left w:val="single" w:sz="4" w:space="0" w:color="auto"/>
              <w:bottom w:val="single" w:sz="4" w:space="0" w:color="auto"/>
              <w:right w:val="single" w:sz="4" w:space="0" w:color="000000" w:themeColor="text1"/>
            </w:tcBorders>
            <w:shd w:val="clear" w:color="auto" w:fill="FFFF99"/>
            <w:vAlign w:val="center"/>
            <w:hideMark/>
          </w:tcPr>
          <w:p w14:paraId="2B24C6F7" w14:textId="77777777" w:rsidR="00E42F23" w:rsidRPr="00E42F23" w:rsidRDefault="531AB1A1" w:rsidP="00E42F23">
            <w:pPr>
              <w:suppressAutoHyphens w:val="0"/>
              <w:rPr>
                <w:rFonts w:ascii="Tahoma" w:hAnsi="Tahoma" w:cs="Tahoma"/>
                <w:b/>
                <w:bCs/>
                <w:color w:val="FF0000"/>
                <w:sz w:val="20"/>
                <w:szCs w:val="20"/>
                <w:lang w:eastAsia="pt-BR"/>
              </w:rPr>
            </w:pPr>
            <w:r w:rsidRPr="531AB1A1">
              <w:rPr>
                <w:rFonts w:ascii="Tahoma" w:hAnsi="Tahoma" w:cs="Tahoma"/>
                <w:b/>
                <w:bCs/>
                <w:color w:val="FF0000"/>
                <w:sz w:val="20"/>
                <w:szCs w:val="20"/>
              </w:rPr>
              <w:t xml:space="preserve">Fluxo </w:t>
            </w:r>
            <w:proofErr w:type="gramStart"/>
            <w:r w:rsidRPr="531AB1A1">
              <w:rPr>
                <w:rFonts w:ascii="Tahoma" w:hAnsi="Tahoma" w:cs="Tahoma"/>
                <w:b/>
                <w:bCs/>
                <w:color w:val="FF0000"/>
                <w:sz w:val="20"/>
                <w:szCs w:val="20"/>
              </w:rPr>
              <w:t>Alternativo  -</w:t>
            </w:r>
            <w:proofErr w:type="gramEnd"/>
            <w:r w:rsidRPr="531AB1A1">
              <w:rPr>
                <w:rFonts w:ascii="Tahoma" w:hAnsi="Tahoma" w:cs="Tahoma"/>
                <w:b/>
                <w:bCs/>
                <w:color w:val="FF0000"/>
                <w:sz w:val="20"/>
                <w:szCs w:val="20"/>
              </w:rPr>
              <w:t xml:space="preserve"> Alterar Status não confirmado</w:t>
            </w:r>
          </w:p>
        </w:tc>
        <w:tc>
          <w:tcPr>
            <w:tcW w:w="11" w:type="dxa"/>
            <w:vAlign w:val="center"/>
            <w:hideMark/>
          </w:tcPr>
          <w:p w14:paraId="3CF1B23F" w14:textId="77777777" w:rsidR="00E42F23" w:rsidRPr="00E42F23" w:rsidRDefault="00E42F23" w:rsidP="00E42F23">
            <w:pPr>
              <w:suppressAutoHyphens w:val="0"/>
              <w:rPr>
                <w:sz w:val="20"/>
                <w:szCs w:val="20"/>
                <w:lang w:eastAsia="pt-BR"/>
              </w:rPr>
            </w:pPr>
          </w:p>
        </w:tc>
      </w:tr>
      <w:tr w:rsidR="00E42F23" w:rsidRPr="00E42F23" w14:paraId="5AEFDBA4" w14:textId="77777777" w:rsidTr="531AB1A1">
        <w:trPr>
          <w:trHeight w:val="552"/>
        </w:trPr>
        <w:tc>
          <w:tcPr>
            <w:tcW w:w="955" w:type="dxa"/>
            <w:vMerge w:val="restart"/>
            <w:tcBorders>
              <w:top w:val="nil"/>
              <w:left w:val="single" w:sz="4" w:space="0" w:color="auto"/>
              <w:bottom w:val="single" w:sz="4" w:space="0" w:color="auto"/>
              <w:right w:val="single" w:sz="4" w:space="0" w:color="auto"/>
            </w:tcBorders>
            <w:shd w:val="clear" w:color="auto" w:fill="CCFFFF"/>
            <w:vAlign w:val="center"/>
            <w:hideMark/>
          </w:tcPr>
          <w:p w14:paraId="55EE5D76" w14:textId="77777777" w:rsidR="00E42F23" w:rsidRPr="00E42F23"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ID</w:t>
            </w:r>
          </w:p>
        </w:tc>
        <w:tc>
          <w:tcPr>
            <w:tcW w:w="1059"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348460EB" w14:textId="77777777" w:rsidR="00E42F23" w:rsidRPr="00E42F23"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Passos para Execução</w:t>
            </w:r>
          </w:p>
        </w:tc>
        <w:tc>
          <w:tcPr>
            <w:tcW w:w="959"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5586E42C" w14:textId="77777777" w:rsidR="00E42F23" w:rsidRPr="00E42F23"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Dados de Entrada</w:t>
            </w:r>
          </w:p>
        </w:tc>
        <w:tc>
          <w:tcPr>
            <w:tcW w:w="1159"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32EC4CCB" w14:textId="77777777" w:rsidR="00E42F23" w:rsidRPr="00E42F23"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Resultado Esperado</w:t>
            </w:r>
          </w:p>
        </w:tc>
        <w:tc>
          <w:tcPr>
            <w:tcW w:w="1139" w:type="dxa"/>
            <w:vMerge w:val="restart"/>
            <w:tcBorders>
              <w:top w:val="nil"/>
              <w:left w:val="single" w:sz="4" w:space="0" w:color="auto"/>
              <w:bottom w:val="single" w:sz="4" w:space="0" w:color="auto"/>
              <w:right w:val="single" w:sz="4" w:space="0" w:color="auto"/>
            </w:tcBorders>
            <w:shd w:val="clear" w:color="auto" w:fill="CCFFFF"/>
            <w:vAlign w:val="center"/>
            <w:hideMark/>
          </w:tcPr>
          <w:p w14:paraId="2E4AD54C" w14:textId="77777777" w:rsidR="00E42F23" w:rsidRPr="00E42F23"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Data Execução</w:t>
            </w:r>
          </w:p>
        </w:tc>
        <w:tc>
          <w:tcPr>
            <w:tcW w:w="1159" w:type="dxa"/>
            <w:vMerge w:val="restart"/>
            <w:tcBorders>
              <w:top w:val="nil"/>
              <w:left w:val="single" w:sz="4" w:space="0" w:color="auto"/>
              <w:bottom w:val="single" w:sz="4" w:space="0" w:color="auto"/>
              <w:right w:val="single" w:sz="4" w:space="0" w:color="auto"/>
            </w:tcBorders>
            <w:shd w:val="clear" w:color="auto" w:fill="CCFFFF"/>
            <w:vAlign w:val="center"/>
            <w:hideMark/>
          </w:tcPr>
          <w:p w14:paraId="07E59E61" w14:textId="77777777" w:rsidR="00E42F23" w:rsidRPr="00E42F23"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Resultado Verificado</w:t>
            </w:r>
          </w:p>
        </w:tc>
        <w:tc>
          <w:tcPr>
            <w:tcW w:w="1419" w:type="dxa"/>
            <w:vMerge w:val="restart"/>
            <w:tcBorders>
              <w:top w:val="nil"/>
              <w:left w:val="single" w:sz="4" w:space="0" w:color="auto"/>
              <w:bottom w:val="single" w:sz="4" w:space="0" w:color="auto"/>
              <w:right w:val="single" w:sz="4" w:space="0" w:color="auto"/>
            </w:tcBorders>
            <w:shd w:val="clear" w:color="auto" w:fill="CCFFFF"/>
            <w:vAlign w:val="center"/>
            <w:hideMark/>
          </w:tcPr>
          <w:p w14:paraId="0EF99395" w14:textId="77777777" w:rsidR="00E42F23" w:rsidRPr="00E42F23"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Observações</w:t>
            </w:r>
          </w:p>
        </w:tc>
        <w:tc>
          <w:tcPr>
            <w:tcW w:w="11" w:type="dxa"/>
            <w:vAlign w:val="center"/>
            <w:hideMark/>
          </w:tcPr>
          <w:p w14:paraId="179F7247" w14:textId="77777777" w:rsidR="00E42F23" w:rsidRPr="00E42F23" w:rsidRDefault="00E42F23" w:rsidP="00E42F23">
            <w:pPr>
              <w:suppressAutoHyphens w:val="0"/>
              <w:rPr>
                <w:sz w:val="20"/>
                <w:szCs w:val="20"/>
                <w:lang w:eastAsia="pt-BR"/>
              </w:rPr>
            </w:pPr>
          </w:p>
        </w:tc>
      </w:tr>
      <w:tr w:rsidR="00E42F23" w:rsidRPr="00E42F23" w14:paraId="638489F3" w14:textId="77777777" w:rsidTr="531AB1A1">
        <w:trPr>
          <w:trHeight w:val="288"/>
        </w:trPr>
        <w:tc>
          <w:tcPr>
            <w:tcW w:w="955" w:type="dxa"/>
            <w:vMerge/>
            <w:vAlign w:val="center"/>
            <w:hideMark/>
          </w:tcPr>
          <w:p w14:paraId="3ECA1837" w14:textId="77777777" w:rsidR="00E42F23" w:rsidRPr="00E42F23" w:rsidRDefault="00E42F23" w:rsidP="00E42F23">
            <w:pPr>
              <w:suppressAutoHyphens w:val="0"/>
              <w:rPr>
                <w:rFonts w:ascii="Tahoma" w:hAnsi="Tahoma" w:cs="Tahoma"/>
                <w:b/>
                <w:bCs/>
                <w:sz w:val="20"/>
                <w:szCs w:val="20"/>
                <w:lang w:eastAsia="pt-BR"/>
              </w:rPr>
            </w:pPr>
          </w:p>
        </w:tc>
        <w:tc>
          <w:tcPr>
            <w:tcW w:w="1059" w:type="dxa"/>
            <w:vMerge/>
            <w:vAlign w:val="center"/>
            <w:hideMark/>
          </w:tcPr>
          <w:p w14:paraId="6A0FD690" w14:textId="77777777" w:rsidR="00E42F23" w:rsidRPr="00E42F23" w:rsidRDefault="00E42F23" w:rsidP="00E42F23">
            <w:pPr>
              <w:suppressAutoHyphens w:val="0"/>
              <w:rPr>
                <w:rFonts w:ascii="Tahoma" w:hAnsi="Tahoma" w:cs="Tahoma"/>
                <w:b/>
                <w:bCs/>
                <w:sz w:val="20"/>
                <w:szCs w:val="20"/>
                <w:lang w:eastAsia="pt-BR"/>
              </w:rPr>
            </w:pPr>
          </w:p>
        </w:tc>
        <w:tc>
          <w:tcPr>
            <w:tcW w:w="959" w:type="dxa"/>
            <w:vMerge/>
            <w:vAlign w:val="center"/>
            <w:hideMark/>
          </w:tcPr>
          <w:p w14:paraId="7CA73151" w14:textId="77777777" w:rsidR="00E42F23" w:rsidRPr="00E42F23" w:rsidRDefault="00E42F23" w:rsidP="00E42F23">
            <w:pPr>
              <w:suppressAutoHyphens w:val="0"/>
              <w:rPr>
                <w:rFonts w:ascii="Tahoma" w:hAnsi="Tahoma" w:cs="Tahoma"/>
                <w:b/>
                <w:bCs/>
                <w:sz w:val="20"/>
                <w:szCs w:val="20"/>
                <w:lang w:eastAsia="pt-BR"/>
              </w:rPr>
            </w:pPr>
          </w:p>
        </w:tc>
        <w:tc>
          <w:tcPr>
            <w:tcW w:w="1159" w:type="dxa"/>
            <w:vMerge/>
            <w:vAlign w:val="center"/>
            <w:hideMark/>
          </w:tcPr>
          <w:p w14:paraId="351BFCEB" w14:textId="77777777" w:rsidR="00E42F23" w:rsidRPr="00E42F23" w:rsidRDefault="00E42F23" w:rsidP="00E42F23">
            <w:pPr>
              <w:suppressAutoHyphens w:val="0"/>
              <w:rPr>
                <w:rFonts w:ascii="Tahoma" w:hAnsi="Tahoma" w:cs="Tahoma"/>
                <w:b/>
                <w:bCs/>
                <w:sz w:val="20"/>
                <w:szCs w:val="20"/>
                <w:lang w:eastAsia="pt-BR"/>
              </w:rPr>
            </w:pPr>
          </w:p>
        </w:tc>
        <w:tc>
          <w:tcPr>
            <w:tcW w:w="1139" w:type="dxa"/>
            <w:vMerge/>
            <w:vAlign w:val="center"/>
            <w:hideMark/>
          </w:tcPr>
          <w:p w14:paraId="0DC28D07" w14:textId="77777777" w:rsidR="00E42F23" w:rsidRPr="00E42F23" w:rsidRDefault="00E42F23" w:rsidP="00E42F23">
            <w:pPr>
              <w:suppressAutoHyphens w:val="0"/>
              <w:rPr>
                <w:rFonts w:ascii="Tahoma" w:hAnsi="Tahoma" w:cs="Tahoma"/>
                <w:b/>
                <w:bCs/>
                <w:sz w:val="20"/>
                <w:szCs w:val="20"/>
                <w:lang w:eastAsia="pt-BR"/>
              </w:rPr>
            </w:pPr>
          </w:p>
        </w:tc>
        <w:tc>
          <w:tcPr>
            <w:tcW w:w="1159" w:type="dxa"/>
            <w:vMerge/>
            <w:vAlign w:val="center"/>
            <w:hideMark/>
          </w:tcPr>
          <w:p w14:paraId="7BA90E38" w14:textId="77777777" w:rsidR="00E42F23" w:rsidRPr="00E42F23" w:rsidRDefault="00E42F23" w:rsidP="00E42F23">
            <w:pPr>
              <w:suppressAutoHyphens w:val="0"/>
              <w:rPr>
                <w:rFonts w:ascii="Tahoma" w:hAnsi="Tahoma" w:cs="Tahoma"/>
                <w:b/>
                <w:bCs/>
                <w:sz w:val="20"/>
                <w:szCs w:val="20"/>
                <w:lang w:eastAsia="pt-BR"/>
              </w:rPr>
            </w:pPr>
          </w:p>
        </w:tc>
        <w:tc>
          <w:tcPr>
            <w:tcW w:w="1419" w:type="dxa"/>
            <w:vMerge/>
            <w:vAlign w:val="center"/>
            <w:hideMark/>
          </w:tcPr>
          <w:p w14:paraId="1F9381E4" w14:textId="77777777" w:rsidR="00E42F23" w:rsidRPr="00E42F23" w:rsidRDefault="00E42F23" w:rsidP="00E42F23">
            <w:pPr>
              <w:suppressAutoHyphens w:val="0"/>
              <w:rPr>
                <w:rFonts w:ascii="Tahoma" w:hAnsi="Tahoma" w:cs="Tahoma"/>
                <w:b/>
                <w:bCs/>
                <w:sz w:val="20"/>
                <w:szCs w:val="20"/>
                <w:lang w:eastAsia="pt-BR"/>
              </w:rPr>
            </w:pPr>
          </w:p>
        </w:tc>
        <w:tc>
          <w:tcPr>
            <w:tcW w:w="11" w:type="dxa"/>
            <w:tcBorders>
              <w:top w:val="nil"/>
              <w:left w:val="nil"/>
              <w:bottom w:val="nil"/>
              <w:right w:val="nil"/>
            </w:tcBorders>
            <w:shd w:val="clear" w:color="auto" w:fill="auto"/>
            <w:noWrap/>
            <w:vAlign w:val="bottom"/>
            <w:hideMark/>
          </w:tcPr>
          <w:p w14:paraId="78EAD1EE" w14:textId="77777777" w:rsidR="00E42F23" w:rsidRPr="00E42F23" w:rsidRDefault="00E42F23" w:rsidP="00E42F23">
            <w:pPr>
              <w:suppressAutoHyphens w:val="0"/>
              <w:jc w:val="center"/>
              <w:rPr>
                <w:rFonts w:ascii="Tahoma" w:hAnsi="Tahoma" w:cs="Tahoma"/>
                <w:b/>
                <w:bCs/>
                <w:sz w:val="20"/>
                <w:szCs w:val="20"/>
                <w:lang w:eastAsia="pt-BR"/>
              </w:rPr>
            </w:pPr>
          </w:p>
        </w:tc>
      </w:tr>
      <w:tr w:rsidR="00E42F23" w:rsidRPr="00E42F23" w14:paraId="6B47A583" w14:textId="77777777" w:rsidTr="531AB1A1">
        <w:trPr>
          <w:trHeight w:val="792"/>
        </w:trPr>
        <w:tc>
          <w:tcPr>
            <w:tcW w:w="955" w:type="dxa"/>
            <w:tcBorders>
              <w:top w:val="nil"/>
              <w:left w:val="single" w:sz="4" w:space="0" w:color="auto"/>
              <w:bottom w:val="single" w:sz="4" w:space="0" w:color="auto"/>
              <w:right w:val="single" w:sz="4" w:space="0" w:color="auto"/>
            </w:tcBorders>
            <w:shd w:val="clear" w:color="auto" w:fill="auto"/>
            <w:vAlign w:val="center"/>
            <w:hideMark/>
          </w:tcPr>
          <w:p w14:paraId="6EAD1E18" w14:textId="77777777" w:rsidR="00E42F23" w:rsidRPr="00E42F23" w:rsidRDefault="531AB1A1" w:rsidP="00E42F23">
            <w:pPr>
              <w:suppressAutoHyphens w:val="0"/>
              <w:jc w:val="center"/>
              <w:rPr>
                <w:sz w:val="20"/>
                <w:szCs w:val="20"/>
                <w:lang w:eastAsia="pt-BR"/>
              </w:rPr>
            </w:pPr>
            <w:r w:rsidRPr="531AB1A1">
              <w:rPr>
                <w:sz w:val="20"/>
                <w:szCs w:val="20"/>
              </w:rPr>
              <w:t>1.1</w:t>
            </w:r>
          </w:p>
        </w:tc>
        <w:tc>
          <w:tcPr>
            <w:tcW w:w="1059" w:type="dxa"/>
            <w:tcBorders>
              <w:top w:val="nil"/>
              <w:left w:val="nil"/>
              <w:bottom w:val="single" w:sz="4" w:space="0" w:color="auto"/>
              <w:right w:val="single" w:sz="4" w:space="0" w:color="auto"/>
            </w:tcBorders>
            <w:shd w:val="clear" w:color="auto" w:fill="auto"/>
            <w:vAlign w:val="center"/>
            <w:hideMark/>
          </w:tcPr>
          <w:p w14:paraId="0268715D" w14:textId="6F1F3917" w:rsidR="00E42F23" w:rsidRPr="00E42F23" w:rsidRDefault="531AB1A1" w:rsidP="00E42F23">
            <w:pPr>
              <w:suppressAutoHyphens w:val="0"/>
              <w:rPr>
                <w:sz w:val="20"/>
                <w:szCs w:val="20"/>
                <w:lang w:eastAsia="pt-BR"/>
              </w:rPr>
            </w:pPr>
            <w:r w:rsidRPr="531AB1A1">
              <w:rPr>
                <w:sz w:val="20"/>
                <w:szCs w:val="20"/>
              </w:rPr>
              <w:t>Usuário seleciona cancelar</w:t>
            </w:r>
          </w:p>
        </w:tc>
        <w:tc>
          <w:tcPr>
            <w:tcW w:w="959" w:type="dxa"/>
            <w:tcBorders>
              <w:top w:val="nil"/>
              <w:left w:val="nil"/>
              <w:bottom w:val="single" w:sz="4" w:space="0" w:color="auto"/>
              <w:right w:val="single" w:sz="4" w:space="0" w:color="auto"/>
            </w:tcBorders>
            <w:shd w:val="clear" w:color="auto" w:fill="auto"/>
            <w:vAlign w:val="center"/>
            <w:hideMark/>
          </w:tcPr>
          <w:p w14:paraId="7BD1ACF6" w14:textId="77777777" w:rsidR="00E42F23" w:rsidRPr="00E42F23" w:rsidRDefault="531AB1A1" w:rsidP="00E42F23">
            <w:pPr>
              <w:suppressAutoHyphens w:val="0"/>
              <w:jc w:val="center"/>
              <w:rPr>
                <w:sz w:val="20"/>
                <w:szCs w:val="20"/>
                <w:lang w:eastAsia="pt-BR"/>
              </w:rPr>
            </w:pPr>
            <w:r w:rsidRPr="531AB1A1">
              <w:rPr>
                <w:sz w:val="20"/>
                <w:szCs w:val="20"/>
              </w:rPr>
              <w:t> </w:t>
            </w:r>
          </w:p>
        </w:tc>
        <w:tc>
          <w:tcPr>
            <w:tcW w:w="1159" w:type="dxa"/>
            <w:tcBorders>
              <w:top w:val="nil"/>
              <w:left w:val="nil"/>
              <w:bottom w:val="single" w:sz="4" w:space="0" w:color="auto"/>
              <w:right w:val="single" w:sz="4" w:space="0" w:color="auto"/>
            </w:tcBorders>
            <w:shd w:val="clear" w:color="auto" w:fill="auto"/>
            <w:vAlign w:val="center"/>
            <w:hideMark/>
          </w:tcPr>
          <w:p w14:paraId="35E551B5" w14:textId="77777777" w:rsidR="00E42F23" w:rsidRPr="00E42F23" w:rsidRDefault="531AB1A1" w:rsidP="00E42F23">
            <w:pPr>
              <w:suppressAutoHyphens w:val="0"/>
              <w:rPr>
                <w:sz w:val="20"/>
                <w:szCs w:val="20"/>
                <w:lang w:eastAsia="pt-BR"/>
              </w:rPr>
            </w:pPr>
            <w:r w:rsidRPr="531AB1A1">
              <w:rPr>
                <w:sz w:val="20"/>
                <w:szCs w:val="20"/>
              </w:rPr>
              <w:t>A janela de confirmação é fechada.</w:t>
            </w:r>
          </w:p>
        </w:tc>
        <w:tc>
          <w:tcPr>
            <w:tcW w:w="1139" w:type="dxa"/>
            <w:tcBorders>
              <w:top w:val="nil"/>
              <w:left w:val="nil"/>
              <w:bottom w:val="single" w:sz="4" w:space="0" w:color="auto"/>
              <w:right w:val="single" w:sz="4" w:space="0" w:color="auto"/>
            </w:tcBorders>
            <w:shd w:val="clear" w:color="auto" w:fill="auto"/>
            <w:vAlign w:val="center"/>
            <w:hideMark/>
          </w:tcPr>
          <w:p w14:paraId="397C4C5E" w14:textId="77777777" w:rsidR="00E42F23" w:rsidRPr="00E42F23" w:rsidRDefault="531AB1A1" w:rsidP="00E42F23">
            <w:pPr>
              <w:suppressAutoHyphens w:val="0"/>
              <w:jc w:val="center"/>
              <w:rPr>
                <w:sz w:val="20"/>
                <w:szCs w:val="20"/>
                <w:lang w:eastAsia="pt-BR"/>
              </w:rPr>
            </w:pPr>
            <w:r w:rsidRPr="531AB1A1">
              <w:rPr>
                <w:sz w:val="20"/>
                <w:szCs w:val="20"/>
              </w:rPr>
              <w:t>06/out</w:t>
            </w:r>
          </w:p>
        </w:tc>
        <w:tc>
          <w:tcPr>
            <w:tcW w:w="1159" w:type="dxa"/>
            <w:tcBorders>
              <w:top w:val="nil"/>
              <w:left w:val="nil"/>
              <w:bottom w:val="single" w:sz="4" w:space="0" w:color="auto"/>
              <w:right w:val="single" w:sz="4" w:space="0" w:color="auto"/>
            </w:tcBorders>
            <w:shd w:val="clear" w:color="auto" w:fill="auto"/>
            <w:vAlign w:val="center"/>
            <w:hideMark/>
          </w:tcPr>
          <w:p w14:paraId="708A9427" w14:textId="77777777" w:rsidR="00E42F23" w:rsidRPr="00E42F23" w:rsidRDefault="531AB1A1" w:rsidP="00E42F23">
            <w:pPr>
              <w:suppressAutoHyphens w:val="0"/>
              <w:jc w:val="center"/>
              <w:rPr>
                <w:sz w:val="20"/>
                <w:szCs w:val="20"/>
                <w:lang w:eastAsia="pt-BR"/>
              </w:rPr>
            </w:pPr>
            <w:r w:rsidRPr="531AB1A1">
              <w:rPr>
                <w:sz w:val="20"/>
                <w:szCs w:val="20"/>
              </w:rPr>
              <w:t>OK-Sucesso</w:t>
            </w:r>
          </w:p>
        </w:tc>
        <w:tc>
          <w:tcPr>
            <w:tcW w:w="1419" w:type="dxa"/>
            <w:tcBorders>
              <w:top w:val="nil"/>
              <w:left w:val="nil"/>
              <w:bottom w:val="single" w:sz="4" w:space="0" w:color="auto"/>
              <w:right w:val="single" w:sz="4" w:space="0" w:color="auto"/>
            </w:tcBorders>
            <w:shd w:val="clear" w:color="auto" w:fill="auto"/>
            <w:vAlign w:val="center"/>
            <w:hideMark/>
          </w:tcPr>
          <w:p w14:paraId="0F628C7D" w14:textId="77777777" w:rsidR="00E42F23" w:rsidRPr="00E42F23" w:rsidRDefault="531AB1A1" w:rsidP="00E42F23">
            <w:pPr>
              <w:suppressAutoHyphens w:val="0"/>
              <w:jc w:val="center"/>
              <w:rPr>
                <w:sz w:val="20"/>
                <w:szCs w:val="20"/>
                <w:lang w:eastAsia="pt-BR"/>
              </w:rPr>
            </w:pPr>
            <w:r w:rsidRPr="531AB1A1">
              <w:rPr>
                <w:sz w:val="20"/>
                <w:szCs w:val="20"/>
              </w:rPr>
              <w:t> </w:t>
            </w:r>
          </w:p>
        </w:tc>
        <w:tc>
          <w:tcPr>
            <w:tcW w:w="11" w:type="dxa"/>
            <w:vAlign w:val="center"/>
            <w:hideMark/>
          </w:tcPr>
          <w:p w14:paraId="52B455AD" w14:textId="77777777" w:rsidR="00E42F23" w:rsidRPr="00E42F23" w:rsidRDefault="00E42F23" w:rsidP="00E42F23">
            <w:pPr>
              <w:suppressAutoHyphens w:val="0"/>
              <w:rPr>
                <w:sz w:val="20"/>
                <w:szCs w:val="20"/>
                <w:lang w:eastAsia="pt-BR"/>
              </w:rPr>
            </w:pPr>
          </w:p>
        </w:tc>
      </w:tr>
      <w:tr w:rsidR="00E42F23" w:rsidRPr="00E42F23" w14:paraId="0002CC08" w14:textId="77777777" w:rsidTr="531AB1A1">
        <w:trPr>
          <w:trHeight w:val="348"/>
        </w:trPr>
        <w:tc>
          <w:tcPr>
            <w:tcW w:w="7849" w:type="dxa"/>
            <w:gridSpan w:val="7"/>
            <w:tcBorders>
              <w:top w:val="single" w:sz="4" w:space="0" w:color="auto"/>
              <w:left w:val="single" w:sz="4" w:space="0" w:color="auto"/>
              <w:bottom w:val="single" w:sz="4" w:space="0" w:color="auto"/>
              <w:right w:val="single" w:sz="4" w:space="0" w:color="000000" w:themeColor="text1"/>
            </w:tcBorders>
            <w:shd w:val="clear" w:color="auto" w:fill="FFFF99"/>
            <w:vAlign w:val="center"/>
            <w:hideMark/>
          </w:tcPr>
          <w:p w14:paraId="36A5805C" w14:textId="77777777" w:rsidR="00E42F23" w:rsidRPr="00E42F23" w:rsidRDefault="531AB1A1" w:rsidP="00E42F23">
            <w:pPr>
              <w:suppressAutoHyphens w:val="0"/>
              <w:rPr>
                <w:rFonts w:ascii="Tahoma" w:hAnsi="Tahoma" w:cs="Tahoma"/>
                <w:b/>
                <w:bCs/>
                <w:color w:val="FF0000"/>
                <w:sz w:val="28"/>
                <w:szCs w:val="28"/>
                <w:lang w:eastAsia="pt-BR"/>
              </w:rPr>
            </w:pPr>
            <w:r w:rsidRPr="531AB1A1">
              <w:rPr>
                <w:rFonts w:ascii="Tahoma" w:hAnsi="Tahoma" w:cs="Tahoma"/>
                <w:b/>
                <w:bCs/>
                <w:color w:val="FF0000"/>
                <w:sz w:val="28"/>
                <w:szCs w:val="28"/>
              </w:rPr>
              <w:t>Requisitos Não funcionais</w:t>
            </w:r>
          </w:p>
        </w:tc>
        <w:tc>
          <w:tcPr>
            <w:tcW w:w="11" w:type="dxa"/>
            <w:vAlign w:val="center"/>
            <w:hideMark/>
          </w:tcPr>
          <w:p w14:paraId="063A2750" w14:textId="77777777" w:rsidR="00E42F23" w:rsidRPr="00E42F23" w:rsidRDefault="00E42F23" w:rsidP="00E42F23">
            <w:pPr>
              <w:suppressAutoHyphens w:val="0"/>
              <w:rPr>
                <w:sz w:val="20"/>
                <w:szCs w:val="20"/>
                <w:lang w:eastAsia="pt-BR"/>
              </w:rPr>
            </w:pPr>
          </w:p>
        </w:tc>
      </w:tr>
    </w:tbl>
    <w:p w14:paraId="73168A4E" w14:textId="77777777" w:rsidR="00E42F23" w:rsidRDefault="00E42F23" w:rsidP="006129F8">
      <w:pPr>
        <w:rPr>
          <w:lang w:val="x-none"/>
        </w:rPr>
      </w:pPr>
    </w:p>
    <w:tbl>
      <w:tblPr>
        <w:tblW w:w="7920" w:type="dxa"/>
        <w:tblCellMar>
          <w:left w:w="70" w:type="dxa"/>
          <w:right w:w="70" w:type="dxa"/>
        </w:tblCellMar>
        <w:tblLook w:val="04A0" w:firstRow="1" w:lastRow="0" w:firstColumn="1" w:lastColumn="0" w:noHBand="0" w:noVBand="1"/>
      </w:tblPr>
      <w:tblGrid>
        <w:gridCol w:w="797"/>
        <w:gridCol w:w="1085"/>
        <w:gridCol w:w="992"/>
        <w:gridCol w:w="1201"/>
        <w:gridCol w:w="1124"/>
        <w:gridCol w:w="1157"/>
        <w:gridCol w:w="1418"/>
        <w:gridCol w:w="146"/>
      </w:tblGrid>
      <w:tr w:rsidR="00E42F23" w:rsidRPr="00E42F23" w14:paraId="095EFBD3" w14:textId="77777777" w:rsidTr="531AB1A1">
        <w:trPr>
          <w:gridAfter w:val="1"/>
          <w:wAfter w:w="11" w:type="dxa"/>
          <w:trHeight w:val="492"/>
        </w:trPr>
        <w:tc>
          <w:tcPr>
            <w:tcW w:w="7909" w:type="dxa"/>
            <w:gridSpan w:val="7"/>
            <w:tcBorders>
              <w:top w:val="single" w:sz="4" w:space="0" w:color="auto"/>
              <w:left w:val="single" w:sz="4" w:space="0" w:color="auto"/>
              <w:bottom w:val="single" w:sz="4" w:space="0" w:color="auto"/>
              <w:right w:val="single" w:sz="4" w:space="0" w:color="000000" w:themeColor="text1"/>
            </w:tcBorders>
            <w:shd w:val="clear" w:color="auto" w:fill="CCFFFF"/>
            <w:vAlign w:val="center"/>
            <w:hideMark/>
          </w:tcPr>
          <w:p w14:paraId="0BCE6E02" w14:textId="77777777" w:rsidR="00E42F23" w:rsidRPr="00E42F23" w:rsidRDefault="531AB1A1" w:rsidP="00E42F23">
            <w:pPr>
              <w:suppressAutoHyphens w:val="0"/>
              <w:jc w:val="center"/>
              <w:rPr>
                <w:rFonts w:ascii="Tahoma" w:hAnsi="Tahoma" w:cs="Tahoma"/>
                <w:b/>
                <w:bCs/>
                <w:sz w:val="40"/>
                <w:szCs w:val="40"/>
                <w:lang w:eastAsia="pt-BR"/>
              </w:rPr>
            </w:pPr>
            <w:r w:rsidRPr="531AB1A1">
              <w:rPr>
                <w:rFonts w:ascii="Tahoma" w:hAnsi="Tahoma" w:cs="Tahoma"/>
                <w:b/>
                <w:bCs/>
                <w:sz w:val="40"/>
                <w:szCs w:val="40"/>
              </w:rPr>
              <w:t>Caso de Testes - Feed de Reclamações</w:t>
            </w:r>
          </w:p>
        </w:tc>
      </w:tr>
      <w:tr w:rsidR="00E42F23" w:rsidRPr="00E42F23" w14:paraId="50954580" w14:textId="77777777" w:rsidTr="531AB1A1">
        <w:trPr>
          <w:gridAfter w:val="1"/>
          <w:wAfter w:w="11" w:type="dxa"/>
          <w:trHeight w:val="288"/>
        </w:trPr>
        <w:tc>
          <w:tcPr>
            <w:tcW w:w="7909" w:type="dxa"/>
            <w:gridSpan w:val="7"/>
            <w:tcBorders>
              <w:top w:val="single" w:sz="4" w:space="0" w:color="auto"/>
              <w:left w:val="single" w:sz="4" w:space="0" w:color="auto"/>
              <w:bottom w:val="single" w:sz="4" w:space="0" w:color="auto"/>
              <w:right w:val="single" w:sz="4" w:space="0" w:color="000000" w:themeColor="text1"/>
            </w:tcBorders>
            <w:shd w:val="clear" w:color="auto" w:fill="CCFFFF"/>
            <w:vAlign w:val="center"/>
            <w:hideMark/>
          </w:tcPr>
          <w:p w14:paraId="1BEF90DE" w14:textId="77777777" w:rsidR="00E42F23" w:rsidRPr="00E42F23" w:rsidRDefault="531AB1A1" w:rsidP="00E42F23">
            <w:pPr>
              <w:suppressAutoHyphens w:val="0"/>
              <w:rPr>
                <w:rFonts w:ascii="Tahoma" w:hAnsi="Tahoma" w:cs="Tahoma"/>
                <w:b/>
                <w:bCs/>
                <w:color w:val="FF0000"/>
                <w:sz w:val="28"/>
                <w:szCs w:val="28"/>
                <w:lang w:eastAsia="pt-BR"/>
              </w:rPr>
            </w:pPr>
            <w:r w:rsidRPr="531AB1A1">
              <w:rPr>
                <w:rFonts w:ascii="Tahoma" w:hAnsi="Tahoma" w:cs="Tahoma"/>
                <w:b/>
                <w:bCs/>
                <w:color w:val="FF0000"/>
                <w:sz w:val="28"/>
                <w:szCs w:val="28"/>
              </w:rPr>
              <w:t>Procedimento</w:t>
            </w:r>
            <w:r w:rsidRPr="531AB1A1">
              <w:rPr>
                <w:rFonts w:ascii="Tahoma" w:hAnsi="Tahoma" w:cs="Tahoma"/>
                <w:color w:val="FF0000"/>
                <w:sz w:val="28"/>
                <w:szCs w:val="28"/>
              </w:rPr>
              <w:t>:</w:t>
            </w:r>
            <w:r w:rsidRPr="531AB1A1">
              <w:rPr>
                <w:rFonts w:ascii="Tahoma" w:hAnsi="Tahoma" w:cs="Tahoma"/>
                <w:b/>
                <w:bCs/>
                <w:color w:val="FF0000"/>
                <w:sz w:val="28"/>
                <w:szCs w:val="28"/>
              </w:rPr>
              <w:t xml:space="preserve">  Autorização de localização</w:t>
            </w:r>
          </w:p>
        </w:tc>
      </w:tr>
      <w:tr w:rsidR="00E42F23" w:rsidRPr="00E42F23" w14:paraId="2D8953D4" w14:textId="77777777" w:rsidTr="531AB1A1">
        <w:trPr>
          <w:gridAfter w:val="1"/>
          <w:wAfter w:w="11" w:type="dxa"/>
          <w:trHeight w:val="288"/>
        </w:trPr>
        <w:tc>
          <w:tcPr>
            <w:tcW w:w="7909" w:type="dxa"/>
            <w:gridSpan w:val="7"/>
            <w:tcBorders>
              <w:top w:val="single" w:sz="4" w:space="0" w:color="auto"/>
              <w:left w:val="single" w:sz="4" w:space="0" w:color="auto"/>
              <w:bottom w:val="single" w:sz="4" w:space="0" w:color="auto"/>
              <w:right w:val="single" w:sz="4" w:space="0" w:color="000000" w:themeColor="text1"/>
            </w:tcBorders>
            <w:shd w:val="clear" w:color="auto" w:fill="FFFF99"/>
            <w:vAlign w:val="center"/>
            <w:hideMark/>
          </w:tcPr>
          <w:p w14:paraId="099829D4" w14:textId="77777777" w:rsidR="00E42F23" w:rsidRPr="00E42F23" w:rsidRDefault="531AB1A1" w:rsidP="00E42F23">
            <w:pPr>
              <w:suppressAutoHyphens w:val="0"/>
              <w:rPr>
                <w:rFonts w:ascii="Tahoma" w:hAnsi="Tahoma" w:cs="Tahoma"/>
                <w:b/>
                <w:bCs/>
                <w:color w:val="FF0000"/>
                <w:sz w:val="20"/>
                <w:szCs w:val="20"/>
                <w:lang w:eastAsia="pt-BR"/>
              </w:rPr>
            </w:pPr>
            <w:r w:rsidRPr="531AB1A1">
              <w:rPr>
                <w:rFonts w:ascii="Tahoma" w:hAnsi="Tahoma" w:cs="Tahoma"/>
                <w:b/>
                <w:bCs/>
                <w:color w:val="FF0000"/>
                <w:sz w:val="20"/>
                <w:szCs w:val="20"/>
              </w:rPr>
              <w:t xml:space="preserve">Fluxo Básico </w:t>
            </w:r>
            <w:proofErr w:type="gramStart"/>
            <w:r w:rsidRPr="531AB1A1">
              <w:rPr>
                <w:rFonts w:ascii="Tahoma" w:hAnsi="Tahoma" w:cs="Tahoma"/>
                <w:b/>
                <w:bCs/>
                <w:color w:val="FF0000"/>
                <w:sz w:val="20"/>
                <w:szCs w:val="20"/>
              </w:rPr>
              <w:t>-  Feed</w:t>
            </w:r>
            <w:proofErr w:type="gramEnd"/>
            <w:r w:rsidRPr="531AB1A1">
              <w:rPr>
                <w:rFonts w:ascii="Tahoma" w:hAnsi="Tahoma" w:cs="Tahoma"/>
                <w:b/>
                <w:bCs/>
                <w:color w:val="FF0000"/>
                <w:sz w:val="20"/>
                <w:szCs w:val="20"/>
              </w:rPr>
              <w:t xml:space="preserve"> de Reclamações</w:t>
            </w:r>
          </w:p>
        </w:tc>
      </w:tr>
      <w:tr w:rsidR="00E42F23" w:rsidRPr="00E42F23" w14:paraId="62985E82" w14:textId="77777777" w:rsidTr="531AB1A1">
        <w:trPr>
          <w:gridAfter w:val="1"/>
          <w:wAfter w:w="11" w:type="dxa"/>
          <w:trHeight w:val="576"/>
        </w:trPr>
        <w:tc>
          <w:tcPr>
            <w:tcW w:w="956"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0861AD22" w14:textId="77777777" w:rsidR="00E42F23" w:rsidRPr="00E42F23"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ID</w:t>
            </w:r>
          </w:p>
        </w:tc>
        <w:tc>
          <w:tcPr>
            <w:tcW w:w="1059"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263B9EE9" w14:textId="77777777" w:rsidR="00E42F23" w:rsidRPr="00E42F23"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Passos para Execução</w:t>
            </w:r>
          </w:p>
        </w:tc>
        <w:tc>
          <w:tcPr>
            <w:tcW w:w="1018"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584C14E7" w14:textId="77777777" w:rsidR="00E42F23" w:rsidRPr="00E42F23"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Dados de Entrada</w:t>
            </w:r>
          </w:p>
        </w:tc>
        <w:tc>
          <w:tcPr>
            <w:tcW w:w="1159"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79CACDF6" w14:textId="77777777" w:rsidR="00E42F23" w:rsidRPr="00E42F23"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Resultado Esperado</w:t>
            </w:r>
          </w:p>
        </w:tc>
        <w:tc>
          <w:tcPr>
            <w:tcW w:w="1139"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744C53B8" w14:textId="77777777" w:rsidR="00E42F23" w:rsidRPr="00E42F23"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Data Execução</w:t>
            </w:r>
          </w:p>
        </w:tc>
        <w:tc>
          <w:tcPr>
            <w:tcW w:w="1159"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2F34B5B4" w14:textId="77777777" w:rsidR="00E42F23" w:rsidRPr="00E42F23"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Resultado Verificado</w:t>
            </w:r>
          </w:p>
        </w:tc>
        <w:tc>
          <w:tcPr>
            <w:tcW w:w="1419"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142B779C" w14:textId="77777777" w:rsidR="00E42F23" w:rsidRPr="00E42F23"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Observações</w:t>
            </w:r>
          </w:p>
        </w:tc>
      </w:tr>
      <w:tr w:rsidR="00E42F23" w:rsidRPr="00E42F23" w14:paraId="31A047B1" w14:textId="77777777" w:rsidTr="531AB1A1">
        <w:trPr>
          <w:trHeight w:val="288"/>
        </w:trPr>
        <w:tc>
          <w:tcPr>
            <w:tcW w:w="956" w:type="dxa"/>
            <w:vMerge/>
            <w:vAlign w:val="center"/>
            <w:hideMark/>
          </w:tcPr>
          <w:p w14:paraId="0A6E7BF8" w14:textId="77777777" w:rsidR="00E42F23" w:rsidRPr="00E42F23" w:rsidRDefault="00E42F23" w:rsidP="00E42F23">
            <w:pPr>
              <w:suppressAutoHyphens w:val="0"/>
              <w:rPr>
                <w:rFonts w:ascii="Tahoma" w:hAnsi="Tahoma" w:cs="Tahoma"/>
                <w:b/>
                <w:bCs/>
                <w:sz w:val="20"/>
                <w:szCs w:val="20"/>
                <w:lang w:eastAsia="pt-BR"/>
              </w:rPr>
            </w:pPr>
          </w:p>
        </w:tc>
        <w:tc>
          <w:tcPr>
            <w:tcW w:w="1059" w:type="dxa"/>
            <w:vMerge/>
            <w:vAlign w:val="center"/>
            <w:hideMark/>
          </w:tcPr>
          <w:p w14:paraId="4B968B4C" w14:textId="77777777" w:rsidR="00E42F23" w:rsidRPr="00E42F23" w:rsidRDefault="00E42F23" w:rsidP="00E42F23">
            <w:pPr>
              <w:suppressAutoHyphens w:val="0"/>
              <w:rPr>
                <w:rFonts w:ascii="Tahoma" w:hAnsi="Tahoma" w:cs="Tahoma"/>
                <w:b/>
                <w:bCs/>
                <w:sz w:val="20"/>
                <w:szCs w:val="20"/>
                <w:lang w:eastAsia="pt-BR"/>
              </w:rPr>
            </w:pPr>
          </w:p>
        </w:tc>
        <w:tc>
          <w:tcPr>
            <w:tcW w:w="1018" w:type="dxa"/>
            <w:vMerge/>
            <w:vAlign w:val="center"/>
            <w:hideMark/>
          </w:tcPr>
          <w:p w14:paraId="696AB0E8" w14:textId="77777777" w:rsidR="00E42F23" w:rsidRPr="00E42F23" w:rsidRDefault="00E42F23" w:rsidP="00E42F23">
            <w:pPr>
              <w:suppressAutoHyphens w:val="0"/>
              <w:rPr>
                <w:rFonts w:ascii="Tahoma" w:hAnsi="Tahoma" w:cs="Tahoma"/>
                <w:b/>
                <w:bCs/>
                <w:sz w:val="20"/>
                <w:szCs w:val="20"/>
                <w:lang w:eastAsia="pt-BR"/>
              </w:rPr>
            </w:pPr>
          </w:p>
        </w:tc>
        <w:tc>
          <w:tcPr>
            <w:tcW w:w="1159" w:type="dxa"/>
            <w:vMerge/>
            <w:vAlign w:val="center"/>
            <w:hideMark/>
          </w:tcPr>
          <w:p w14:paraId="3D11AD5E" w14:textId="77777777" w:rsidR="00E42F23" w:rsidRPr="00E42F23" w:rsidRDefault="00E42F23" w:rsidP="00E42F23">
            <w:pPr>
              <w:suppressAutoHyphens w:val="0"/>
              <w:rPr>
                <w:rFonts w:ascii="Tahoma" w:hAnsi="Tahoma" w:cs="Tahoma"/>
                <w:b/>
                <w:bCs/>
                <w:sz w:val="20"/>
                <w:szCs w:val="20"/>
                <w:lang w:eastAsia="pt-BR"/>
              </w:rPr>
            </w:pPr>
          </w:p>
        </w:tc>
        <w:tc>
          <w:tcPr>
            <w:tcW w:w="1139" w:type="dxa"/>
            <w:vMerge/>
            <w:vAlign w:val="center"/>
            <w:hideMark/>
          </w:tcPr>
          <w:p w14:paraId="6A34B701" w14:textId="77777777" w:rsidR="00E42F23" w:rsidRPr="00E42F23" w:rsidRDefault="00E42F23" w:rsidP="00E42F23">
            <w:pPr>
              <w:suppressAutoHyphens w:val="0"/>
              <w:rPr>
                <w:rFonts w:ascii="Tahoma" w:hAnsi="Tahoma" w:cs="Tahoma"/>
                <w:b/>
                <w:bCs/>
                <w:sz w:val="20"/>
                <w:szCs w:val="20"/>
                <w:lang w:eastAsia="pt-BR"/>
              </w:rPr>
            </w:pPr>
          </w:p>
        </w:tc>
        <w:tc>
          <w:tcPr>
            <w:tcW w:w="1159" w:type="dxa"/>
            <w:vMerge/>
            <w:vAlign w:val="center"/>
            <w:hideMark/>
          </w:tcPr>
          <w:p w14:paraId="035D82A0" w14:textId="77777777" w:rsidR="00E42F23" w:rsidRPr="00E42F23" w:rsidRDefault="00E42F23" w:rsidP="00E42F23">
            <w:pPr>
              <w:suppressAutoHyphens w:val="0"/>
              <w:rPr>
                <w:rFonts w:ascii="Tahoma" w:hAnsi="Tahoma" w:cs="Tahoma"/>
                <w:b/>
                <w:bCs/>
                <w:sz w:val="20"/>
                <w:szCs w:val="20"/>
                <w:lang w:eastAsia="pt-BR"/>
              </w:rPr>
            </w:pPr>
          </w:p>
        </w:tc>
        <w:tc>
          <w:tcPr>
            <w:tcW w:w="1419" w:type="dxa"/>
            <w:vMerge/>
            <w:vAlign w:val="center"/>
            <w:hideMark/>
          </w:tcPr>
          <w:p w14:paraId="3568DEC3" w14:textId="77777777" w:rsidR="00E42F23" w:rsidRPr="00E42F23" w:rsidRDefault="00E42F23" w:rsidP="00E42F23">
            <w:pPr>
              <w:suppressAutoHyphens w:val="0"/>
              <w:rPr>
                <w:rFonts w:ascii="Tahoma" w:hAnsi="Tahoma" w:cs="Tahoma"/>
                <w:b/>
                <w:bCs/>
                <w:sz w:val="20"/>
                <w:szCs w:val="20"/>
                <w:lang w:eastAsia="pt-BR"/>
              </w:rPr>
            </w:pPr>
          </w:p>
        </w:tc>
        <w:tc>
          <w:tcPr>
            <w:tcW w:w="11" w:type="dxa"/>
            <w:tcBorders>
              <w:top w:val="nil"/>
              <w:left w:val="nil"/>
              <w:bottom w:val="nil"/>
              <w:right w:val="nil"/>
            </w:tcBorders>
            <w:shd w:val="clear" w:color="auto" w:fill="auto"/>
            <w:noWrap/>
            <w:vAlign w:val="bottom"/>
            <w:hideMark/>
          </w:tcPr>
          <w:p w14:paraId="13369FE1" w14:textId="77777777" w:rsidR="00E42F23" w:rsidRPr="00E42F23" w:rsidRDefault="00E42F23" w:rsidP="00E42F23">
            <w:pPr>
              <w:suppressAutoHyphens w:val="0"/>
              <w:jc w:val="center"/>
              <w:rPr>
                <w:rFonts w:ascii="Tahoma" w:hAnsi="Tahoma" w:cs="Tahoma"/>
                <w:b/>
                <w:bCs/>
                <w:sz w:val="20"/>
                <w:szCs w:val="20"/>
                <w:lang w:eastAsia="pt-BR"/>
              </w:rPr>
            </w:pPr>
          </w:p>
        </w:tc>
      </w:tr>
      <w:tr w:rsidR="00E42F23" w:rsidRPr="00E42F23" w14:paraId="07B4EF59" w14:textId="77777777" w:rsidTr="531AB1A1">
        <w:trPr>
          <w:trHeight w:val="2904"/>
        </w:trPr>
        <w:tc>
          <w:tcPr>
            <w:tcW w:w="956" w:type="dxa"/>
            <w:tcBorders>
              <w:top w:val="nil"/>
              <w:left w:val="single" w:sz="4" w:space="0" w:color="auto"/>
              <w:bottom w:val="single" w:sz="4" w:space="0" w:color="auto"/>
              <w:right w:val="single" w:sz="4" w:space="0" w:color="auto"/>
            </w:tcBorders>
            <w:shd w:val="clear" w:color="auto" w:fill="auto"/>
            <w:vAlign w:val="center"/>
            <w:hideMark/>
          </w:tcPr>
          <w:p w14:paraId="6CEB19AE" w14:textId="77777777" w:rsidR="00E42F23" w:rsidRPr="00E42F23" w:rsidRDefault="531AB1A1" w:rsidP="00E42F23">
            <w:pPr>
              <w:suppressAutoHyphens w:val="0"/>
              <w:jc w:val="center"/>
              <w:rPr>
                <w:sz w:val="20"/>
                <w:szCs w:val="20"/>
                <w:lang w:eastAsia="pt-BR"/>
              </w:rPr>
            </w:pPr>
            <w:r w:rsidRPr="531AB1A1">
              <w:rPr>
                <w:sz w:val="20"/>
                <w:szCs w:val="20"/>
              </w:rPr>
              <w:lastRenderedPageBreak/>
              <w:t>1.1</w:t>
            </w:r>
          </w:p>
        </w:tc>
        <w:tc>
          <w:tcPr>
            <w:tcW w:w="1059" w:type="dxa"/>
            <w:tcBorders>
              <w:top w:val="nil"/>
              <w:left w:val="nil"/>
              <w:bottom w:val="single" w:sz="4" w:space="0" w:color="auto"/>
              <w:right w:val="single" w:sz="4" w:space="0" w:color="auto"/>
            </w:tcBorders>
            <w:shd w:val="clear" w:color="auto" w:fill="auto"/>
            <w:vAlign w:val="center"/>
            <w:hideMark/>
          </w:tcPr>
          <w:p w14:paraId="124513E3" w14:textId="77777777" w:rsidR="00E42F23" w:rsidRPr="00E42F23" w:rsidRDefault="531AB1A1" w:rsidP="00E42F23">
            <w:pPr>
              <w:suppressAutoHyphens w:val="0"/>
              <w:jc w:val="center"/>
              <w:rPr>
                <w:sz w:val="20"/>
                <w:szCs w:val="20"/>
                <w:lang w:eastAsia="pt-BR"/>
              </w:rPr>
            </w:pPr>
            <w:r w:rsidRPr="531AB1A1">
              <w:rPr>
                <w:sz w:val="20"/>
                <w:szCs w:val="20"/>
              </w:rPr>
              <w:t>Abrir o aplicativo</w:t>
            </w:r>
          </w:p>
        </w:tc>
        <w:tc>
          <w:tcPr>
            <w:tcW w:w="1018" w:type="dxa"/>
            <w:tcBorders>
              <w:top w:val="nil"/>
              <w:left w:val="nil"/>
              <w:bottom w:val="single" w:sz="4" w:space="0" w:color="auto"/>
              <w:right w:val="single" w:sz="4" w:space="0" w:color="auto"/>
            </w:tcBorders>
            <w:shd w:val="clear" w:color="auto" w:fill="auto"/>
            <w:vAlign w:val="center"/>
            <w:hideMark/>
          </w:tcPr>
          <w:p w14:paraId="7F189FB0" w14:textId="77777777" w:rsidR="00E42F23" w:rsidRPr="00E42F23" w:rsidRDefault="531AB1A1" w:rsidP="00E42F23">
            <w:pPr>
              <w:suppressAutoHyphens w:val="0"/>
              <w:jc w:val="center"/>
              <w:rPr>
                <w:sz w:val="20"/>
                <w:szCs w:val="20"/>
                <w:lang w:eastAsia="pt-BR"/>
              </w:rPr>
            </w:pPr>
            <w:r w:rsidRPr="531AB1A1">
              <w:rPr>
                <w:sz w:val="20"/>
                <w:szCs w:val="20"/>
              </w:rPr>
              <w:t> </w:t>
            </w:r>
          </w:p>
        </w:tc>
        <w:tc>
          <w:tcPr>
            <w:tcW w:w="1159" w:type="dxa"/>
            <w:tcBorders>
              <w:top w:val="nil"/>
              <w:left w:val="nil"/>
              <w:bottom w:val="single" w:sz="4" w:space="0" w:color="auto"/>
              <w:right w:val="single" w:sz="4" w:space="0" w:color="auto"/>
            </w:tcBorders>
            <w:shd w:val="clear" w:color="auto" w:fill="auto"/>
            <w:vAlign w:val="center"/>
            <w:hideMark/>
          </w:tcPr>
          <w:p w14:paraId="6EB313ED" w14:textId="6F973556" w:rsidR="00E42F23" w:rsidRPr="00E42F23" w:rsidRDefault="531AB1A1" w:rsidP="00E42F23">
            <w:pPr>
              <w:suppressAutoHyphens w:val="0"/>
              <w:jc w:val="center"/>
              <w:rPr>
                <w:sz w:val="20"/>
                <w:szCs w:val="20"/>
                <w:lang w:eastAsia="pt-BR"/>
              </w:rPr>
            </w:pPr>
            <w:r w:rsidRPr="531AB1A1">
              <w:rPr>
                <w:sz w:val="20"/>
                <w:szCs w:val="20"/>
              </w:rPr>
              <w:t>O aplicativo abre o feed de Reclamações organizando por proximidade, curtidas e data de criação</w:t>
            </w:r>
          </w:p>
        </w:tc>
        <w:tc>
          <w:tcPr>
            <w:tcW w:w="1139" w:type="dxa"/>
            <w:tcBorders>
              <w:top w:val="nil"/>
              <w:left w:val="nil"/>
              <w:bottom w:val="single" w:sz="4" w:space="0" w:color="auto"/>
              <w:right w:val="single" w:sz="4" w:space="0" w:color="auto"/>
            </w:tcBorders>
            <w:shd w:val="clear" w:color="auto" w:fill="auto"/>
            <w:vAlign w:val="center"/>
            <w:hideMark/>
          </w:tcPr>
          <w:p w14:paraId="67106800" w14:textId="77777777" w:rsidR="00E42F23" w:rsidRPr="00E42F23" w:rsidRDefault="531AB1A1" w:rsidP="00E42F23">
            <w:pPr>
              <w:suppressAutoHyphens w:val="0"/>
              <w:jc w:val="center"/>
              <w:rPr>
                <w:sz w:val="20"/>
                <w:szCs w:val="20"/>
                <w:lang w:eastAsia="pt-BR"/>
              </w:rPr>
            </w:pPr>
            <w:r w:rsidRPr="531AB1A1">
              <w:rPr>
                <w:sz w:val="20"/>
                <w:szCs w:val="20"/>
              </w:rPr>
              <w:t>05/out</w:t>
            </w:r>
          </w:p>
        </w:tc>
        <w:tc>
          <w:tcPr>
            <w:tcW w:w="1159" w:type="dxa"/>
            <w:tcBorders>
              <w:top w:val="nil"/>
              <w:left w:val="nil"/>
              <w:bottom w:val="single" w:sz="4" w:space="0" w:color="auto"/>
              <w:right w:val="single" w:sz="4" w:space="0" w:color="auto"/>
            </w:tcBorders>
            <w:shd w:val="clear" w:color="auto" w:fill="auto"/>
            <w:vAlign w:val="center"/>
            <w:hideMark/>
          </w:tcPr>
          <w:p w14:paraId="7B72C068" w14:textId="77777777" w:rsidR="00E42F23" w:rsidRPr="00E42F23" w:rsidRDefault="531AB1A1" w:rsidP="00E42F23">
            <w:pPr>
              <w:suppressAutoHyphens w:val="0"/>
              <w:jc w:val="center"/>
              <w:rPr>
                <w:sz w:val="20"/>
                <w:szCs w:val="20"/>
                <w:lang w:eastAsia="pt-BR"/>
              </w:rPr>
            </w:pPr>
            <w:r w:rsidRPr="531AB1A1">
              <w:rPr>
                <w:sz w:val="20"/>
                <w:szCs w:val="20"/>
              </w:rPr>
              <w:t>OK-Sucesso</w:t>
            </w:r>
          </w:p>
        </w:tc>
        <w:tc>
          <w:tcPr>
            <w:tcW w:w="1419" w:type="dxa"/>
            <w:tcBorders>
              <w:top w:val="nil"/>
              <w:left w:val="nil"/>
              <w:bottom w:val="single" w:sz="4" w:space="0" w:color="auto"/>
              <w:right w:val="single" w:sz="4" w:space="0" w:color="auto"/>
            </w:tcBorders>
            <w:shd w:val="clear" w:color="auto" w:fill="auto"/>
            <w:vAlign w:val="center"/>
            <w:hideMark/>
          </w:tcPr>
          <w:p w14:paraId="7C4C5202" w14:textId="77777777" w:rsidR="00E42F23" w:rsidRPr="00E42F23" w:rsidRDefault="531AB1A1" w:rsidP="00E42F23">
            <w:pPr>
              <w:suppressAutoHyphens w:val="0"/>
              <w:jc w:val="center"/>
              <w:rPr>
                <w:sz w:val="20"/>
                <w:szCs w:val="20"/>
                <w:lang w:eastAsia="pt-BR"/>
              </w:rPr>
            </w:pPr>
            <w:r w:rsidRPr="531AB1A1">
              <w:rPr>
                <w:sz w:val="20"/>
                <w:szCs w:val="20"/>
              </w:rPr>
              <w:t> </w:t>
            </w:r>
          </w:p>
        </w:tc>
        <w:tc>
          <w:tcPr>
            <w:tcW w:w="11" w:type="dxa"/>
            <w:vAlign w:val="center"/>
            <w:hideMark/>
          </w:tcPr>
          <w:p w14:paraId="16F31D3A" w14:textId="77777777" w:rsidR="00E42F23" w:rsidRPr="00E42F23" w:rsidRDefault="00E42F23" w:rsidP="00E42F23">
            <w:pPr>
              <w:suppressAutoHyphens w:val="0"/>
              <w:rPr>
                <w:sz w:val="20"/>
                <w:szCs w:val="20"/>
                <w:lang w:eastAsia="pt-BR"/>
              </w:rPr>
            </w:pPr>
          </w:p>
        </w:tc>
      </w:tr>
      <w:tr w:rsidR="00E42F23" w:rsidRPr="00E42F23" w14:paraId="7FD6C433" w14:textId="77777777" w:rsidTr="531AB1A1">
        <w:trPr>
          <w:trHeight w:val="288"/>
        </w:trPr>
        <w:tc>
          <w:tcPr>
            <w:tcW w:w="7909" w:type="dxa"/>
            <w:gridSpan w:val="7"/>
            <w:tcBorders>
              <w:top w:val="single" w:sz="4" w:space="0" w:color="auto"/>
              <w:left w:val="single" w:sz="4" w:space="0" w:color="auto"/>
              <w:bottom w:val="single" w:sz="4" w:space="0" w:color="auto"/>
              <w:right w:val="single" w:sz="4" w:space="0" w:color="000000" w:themeColor="text1"/>
            </w:tcBorders>
            <w:shd w:val="clear" w:color="auto" w:fill="FFFF99"/>
            <w:vAlign w:val="center"/>
            <w:hideMark/>
          </w:tcPr>
          <w:p w14:paraId="434EE26D" w14:textId="77777777" w:rsidR="00E42F23" w:rsidRPr="00E42F23" w:rsidRDefault="531AB1A1" w:rsidP="00E42F23">
            <w:pPr>
              <w:suppressAutoHyphens w:val="0"/>
              <w:rPr>
                <w:rFonts w:ascii="Tahoma" w:hAnsi="Tahoma" w:cs="Tahoma"/>
                <w:b/>
                <w:bCs/>
                <w:color w:val="FF0000"/>
                <w:sz w:val="20"/>
                <w:szCs w:val="20"/>
                <w:lang w:eastAsia="pt-BR"/>
              </w:rPr>
            </w:pPr>
            <w:r w:rsidRPr="531AB1A1">
              <w:rPr>
                <w:rFonts w:ascii="Tahoma" w:hAnsi="Tahoma" w:cs="Tahoma"/>
                <w:b/>
                <w:bCs/>
                <w:color w:val="FF0000"/>
                <w:sz w:val="20"/>
                <w:szCs w:val="20"/>
              </w:rPr>
              <w:t xml:space="preserve">Fluxo </w:t>
            </w:r>
            <w:proofErr w:type="gramStart"/>
            <w:r w:rsidRPr="531AB1A1">
              <w:rPr>
                <w:rFonts w:ascii="Tahoma" w:hAnsi="Tahoma" w:cs="Tahoma"/>
                <w:b/>
                <w:bCs/>
                <w:color w:val="FF0000"/>
                <w:sz w:val="20"/>
                <w:szCs w:val="20"/>
              </w:rPr>
              <w:t>Alternativo  -</w:t>
            </w:r>
            <w:proofErr w:type="gramEnd"/>
            <w:r w:rsidRPr="531AB1A1">
              <w:rPr>
                <w:rFonts w:ascii="Tahoma" w:hAnsi="Tahoma" w:cs="Tahoma"/>
                <w:b/>
                <w:bCs/>
                <w:color w:val="FF0000"/>
                <w:sz w:val="20"/>
                <w:szCs w:val="20"/>
              </w:rPr>
              <w:t xml:space="preserve"> Filtrar por categoria</w:t>
            </w:r>
          </w:p>
        </w:tc>
        <w:tc>
          <w:tcPr>
            <w:tcW w:w="11" w:type="dxa"/>
            <w:vAlign w:val="center"/>
            <w:hideMark/>
          </w:tcPr>
          <w:p w14:paraId="4451592C" w14:textId="77777777" w:rsidR="00E42F23" w:rsidRPr="00E42F23" w:rsidRDefault="00E42F23" w:rsidP="00E42F23">
            <w:pPr>
              <w:suppressAutoHyphens w:val="0"/>
              <w:rPr>
                <w:sz w:val="20"/>
                <w:szCs w:val="20"/>
                <w:lang w:eastAsia="pt-BR"/>
              </w:rPr>
            </w:pPr>
          </w:p>
        </w:tc>
      </w:tr>
      <w:tr w:rsidR="00E42F23" w:rsidRPr="00E42F23" w14:paraId="34012915" w14:textId="77777777" w:rsidTr="531AB1A1">
        <w:trPr>
          <w:trHeight w:val="576"/>
        </w:trPr>
        <w:tc>
          <w:tcPr>
            <w:tcW w:w="956" w:type="dxa"/>
            <w:vMerge w:val="restart"/>
            <w:tcBorders>
              <w:top w:val="nil"/>
              <w:left w:val="single" w:sz="4" w:space="0" w:color="auto"/>
              <w:bottom w:val="single" w:sz="4" w:space="0" w:color="auto"/>
              <w:right w:val="single" w:sz="4" w:space="0" w:color="auto"/>
            </w:tcBorders>
            <w:shd w:val="clear" w:color="auto" w:fill="CCFFFF"/>
            <w:vAlign w:val="center"/>
            <w:hideMark/>
          </w:tcPr>
          <w:p w14:paraId="6D31C2D9" w14:textId="77777777" w:rsidR="00E42F23" w:rsidRPr="00E42F23"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ID</w:t>
            </w:r>
          </w:p>
        </w:tc>
        <w:tc>
          <w:tcPr>
            <w:tcW w:w="1059"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290CF572" w14:textId="77777777" w:rsidR="00E42F23" w:rsidRPr="00E42F23"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Passos para Execução</w:t>
            </w:r>
          </w:p>
        </w:tc>
        <w:tc>
          <w:tcPr>
            <w:tcW w:w="1018"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7130DE91" w14:textId="77777777" w:rsidR="00E42F23" w:rsidRPr="00E42F23"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Dados de Entrada</w:t>
            </w:r>
          </w:p>
        </w:tc>
        <w:tc>
          <w:tcPr>
            <w:tcW w:w="1159"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7AD75DCE" w14:textId="77777777" w:rsidR="00E42F23" w:rsidRPr="00E42F23"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Resultado Esperado</w:t>
            </w:r>
          </w:p>
        </w:tc>
        <w:tc>
          <w:tcPr>
            <w:tcW w:w="1139" w:type="dxa"/>
            <w:vMerge w:val="restart"/>
            <w:tcBorders>
              <w:top w:val="nil"/>
              <w:left w:val="single" w:sz="4" w:space="0" w:color="auto"/>
              <w:bottom w:val="single" w:sz="4" w:space="0" w:color="auto"/>
              <w:right w:val="single" w:sz="4" w:space="0" w:color="auto"/>
            </w:tcBorders>
            <w:shd w:val="clear" w:color="auto" w:fill="CCFFFF"/>
            <w:vAlign w:val="center"/>
            <w:hideMark/>
          </w:tcPr>
          <w:p w14:paraId="33368EDD" w14:textId="77777777" w:rsidR="00E42F23" w:rsidRPr="00E42F23"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Data Execução</w:t>
            </w:r>
          </w:p>
        </w:tc>
        <w:tc>
          <w:tcPr>
            <w:tcW w:w="1159" w:type="dxa"/>
            <w:vMerge w:val="restart"/>
            <w:tcBorders>
              <w:top w:val="nil"/>
              <w:left w:val="single" w:sz="4" w:space="0" w:color="auto"/>
              <w:bottom w:val="single" w:sz="4" w:space="0" w:color="auto"/>
              <w:right w:val="single" w:sz="4" w:space="0" w:color="auto"/>
            </w:tcBorders>
            <w:shd w:val="clear" w:color="auto" w:fill="CCFFFF"/>
            <w:vAlign w:val="center"/>
            <w:hideMark/>
          </w:tcPr>
          <w:p w14:paraId="4F1384D5" w14:textId="77777777" w:rsidR="00E42F23" w:rsidRPr="00E42F23"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Resultado Verificado</w:t>
            </w:r>
          </w:p>
        </w:tc>
        <w:tc>
          <w:tcPr>
            <w:tcW w:w="1419" w:type="dxa"/>
            <w:vMerge w:val="restart"/>
            <w:tcBorders>
              <w:top w:val="nil"/>
              <w:left w:val="single" w:sz="4" w:space="0" w:color="auto"/>
              <w:bottom w:val="single" w:sz="4" w:space="0" w:color="auto"/>
              <w:right w:val="single" w:sz="4" w:space="0" w:color="auto"/>
            </w:tcBorders>
            <w:shd w:val="clear" w:color="auto" w:fill="CCFFFF"/>
            <w:vAlign w:val="center"/>
            <w:hideMark/>
          </w:tcPr>
          <w:p w14:paraId="3ADBC355" w14:textId="77777777" w:rsidR="00E42F23" w:rsidRPr="00E42F23"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Observações</w:t>
            </w:r>
          </w:p>
        </w:tc>
        <w:tc>
          <w:tcPr>
            <w:tcW w:w="11" w:type="dxa"/>
            <w:vAlign w:val="center"/>
            <w:hideMark/>
          </w:tcPr>
          <w:p w14:paraId="1BE1798F" w14:textId="77777777" w:rsidR="00E42F23" w:rsidRPr="00E42F23" w:rsidRDefault="00E42F23" w:rsidP="00E42F23">
            <w:pPr>
              <w:suppressAutoHyphens w:val="0"/>
              <w:rPr>
                <w:sz w:val="20"/>
                <w:szCs w:val="20"/>
                <w:lang w:eastAsia="pt-BR"/>
              </w:rPr>
            </w:pPr>
          </w:p>
        </w:tc>
      </w:tr>
      <w:tr w:rsidR="00E42F23" w:rsidRPr="00E42F23" w14:paraId="60736956" w14:textId="77777777" w:rsidTr="531AB1A1">
        <w:trPr>
          <w:trHeight w:val="288"/>
        </w:trPr>
        <w:tc>
          <w:tcPr>
            <w:tcW w:w="956" w:type="dxa"/>
            <w:vMerge/>
            <w:vAlign w:val="center"/>
            <w:hideMark/>
          </w:tcPr>
          <w:p w14:paraId="2B91E512" w14:textId="77777777" w:rsidR="00E42F23" w:rsidRPr="00E42F23" w:rsidRDefault="00E42F23" w:rsidP="00E42F23">
            <w:pPr>
              <w:suppressAutoHyphens w:val="0"/>
              <w:rPr>
                <w:rFonts w:ascii="Tahoma" w:hAnsi="Tahoma" w:cs="Tahoma"/>
                <w:b/>
                <w:bCs/>
                <w:sz w:val="20"/>
                <w:szCs w:val="20"/>
                <w:lang w:eastAsia="pt-BR"/>
              </w:rPr>
            </w:pPr>
          </w:p>
        </w:tc>
        <w:tc>
          <w:tcPr>
            <w:tcW w:w="1059" w:type="dxa"/>
            <w:vMerge/>
            <w:vAlign w:val="center"/>
            <w:hideMark/>
          </w:tcPr>
          <w:p w14:paraId="170DA03C" w14:textId="77777777" w:rsidR="00E42F23" w:rsidRPr="00E42F23" w:rsidRDefault="00E42F23" w:rsidP="00E42F23">
            <w:pPr>
              <w:suppressAutoHyphens w:val="0"/>
              <w:rPr>
                <w:rFonts w:ascii="Tahoma" w:hAnsi="Tahoma" w:cs="Tahoma"/>
                <w:b/>
                <w:bCs/>
                <w:sz w:val="20"/>
                <w:szCs w:val="20"/>
                <w:lang w:eastAsia="pt-BR"/>
              </w:rPr>
            </w:pPr>
          </w:p>
        </w:tc>
        <w:tc>
          <w:tcPr>
            <w:tcW w:w="1018" w:type="dxa"/>
            <w:vMerge/>
            <w:vAlign w:val="center"/>
            <w:hideMark/>
          </w:tcPr>
          <w:p w14:paraId="00C8D639" w14:textId="77777777" w:rsidR="00E42F23" w:rsidRPr="00E42F23" w:rsidRDefault="00E42F23" w:rsidP="00E42F23">
            <w:pPr>
              <w:suppressAutoHyphens w:val="0"/>
              <w:rPr>
                <w:rFonts w:ascii="Tahoma" w:hAnsi="Tahoma" w:cs="Tahoma"/>
                <w:b/>
                <w:bCs/>
                <w:sz w:val="20"/>
                <w:szCs w:val="20"/>
                <w:lang w:eastAsia="pt-BR"/>
              </w:rPr>
            </w:pPr>
          </w:p>
        </w:tc>
        <w:tc>
          <w:tcPr>
            <w:tcW w:w="1159" w:type="dxa"/>
            <w:vMerge/>
            <w:vAlign w:val="center"/>
            <w:hideMark/>
          </w:tcPr>
          <w:p w14:paraId="33CEF391" w14:textId="77777777" w:rsidR="00E42F23" w:rsidRPr="00E42F23" w:rsidRDefault="00E42F23" w:rsidP="00E42F23">
            <w:pPr>
              <w:suppressAutoHyphens w:val="0"/>
              <w:rPr>
                <w:rFonts w:ascii="Tahoma" w:hAnsi="Tahoma" w:cs="Tahoma"/>
                <w:b/>
                <w:bCs/>
                <w:sz w:val="20"/>
                <w:szCs w:val="20"/>
                <w:lang w:eastAsia="pt-BR"/>
              </w:rPr>
            </w:pPr>
          </w:p>
        </w:tc>
        <w:tc>
          <w:tcPr>
            <w:tcW w:w="1139" w:type="dxa"/>
            <w:vMerge/>
            <w:vAlign w:val="center"/>
            <w:hideMark/>
          </w:tcPr>
          <w:p w14:paraId="2562D79F" w14:textId="77777777" w:rsidR="00E42F23" w:rsidRPr="00E42F23" w:rsidRDefault="00E42F23" w:rsidP="00E42F23">
            <w:pPr>
              <w:suppressAutoHyphens w:val="0"/>
              <w:rPr>
                <w:rFonts w:ascii="Tahoma" w:hAnsi="Tahoma" w:cs="Tahoma"/>
                <w:b/>
                <w:bCs/>
                <w:sz w:val="20"/>
                <w:szCs w:val="20"/>
                <w:lang w:eastAsia="pt-BR"/>
              </w:rPr>
            </w:pPr>
          </w:p>
        </w:tc>
        <w:tc>
          <w:tcPr>
            <w:tcW w:w="1159" w:type="dxa"/>
            <w:vMerge/>
            <w:vAlign w:val="center"/>
            <w:hideMark/>
          </w:tcPr>
          <w:p w14:paraId="5BF6BADA" w14:textId="77777777" w:rsidR="00E42F23" w:rsidRPr="00E42F23" w:rsidRDefault="00E42F23" w:rsidP="00E42F23">
            <w:pPr>
              <w:suppressAutoHyphens w:val="0"/>
              <w:rPr>
                <w:rFonts w:ascii="Tahoma" w:hAnsi="Tahoma" w:cs="Tahoma"/>
                <w:b/>
                <w:bCs/>
                <w:sz w:val="20"/>
                <w:szCs w:val="20"/>
                <w:lang w:eastAsia="pt-BR"/>
              </w:rPr>
            </w:pPr>
          </w:p>
        </w:tc>
        <w:tc>
          <w:tcPr>
            <w:tcW w:w="1419" w:type="dxa"/>
            <w:vMerge/>
            <w:vAlign w:val="center"/>
            <w:hideMark/>
          </w:tcPr>
          <w:p w14:paraId="236B155A" w14:textId="77777777" w:rsidR="00E42F23" w:rsidRPr="00E42F23" w:rsidRDefault="00E42F23" w:rsidP="00E42F23">
            <w:pPr>
              <w:suppressAutoHyphens w:val="0"/>
              <w:rPr>
                <w:rFonts w:ascii="Tahoma" w:hAnsi="Tahoma" w:cs="Tahoma"/>
                <w:b/>
                <w:bCs/>
                <w:sz w:val="20"/>
                <w:szCs w:val="20"/>
                <w:lang w:eastAsia="pt-BR"/>
              </w:rPr>
            </w:pPr>
          </w:p>
        </w:tc>
        <w:tc>
          <w:tcPr>
            <w:tcW w:w="11" w:type="dxa"/>
            <w:tcBorders>
              <w:top w:val="nil"/>
              <w:left w:val="nil"/>
              <w:bottom w:val="nil"/>
              <w:right w:val="nil"/>
            </w:tcBorders>
            <w:shd w:val="clear" w:color="auto" w:fill="auto"/>
            <w:noWrap/>
            <w:vAlign w:val="bottom"/>
            <w:hideMark/>
          </w:tcPr>
          <w:p w14:paraId="5E1ED8E3" w14:textId="77777777" w:rsidR="00E42F23" w:rsidRPr="00E42F23" w:rsidRDefault="00E42F23" w:rsidP="00E42F23">
            <w:pPr>
              <w:suppressAutoHyphens w:val="0"/>
              <w:jc w:val="center"/>
              <w:rPr>
                <w:rFonts w:ascii="Tahoma" w:hAnsi="Tahoma" w:cs="Tahoma"/>
                <w:b/>
                <w:bCs/>
                <w:sz w:val="20"/>
                <w:szCs w:val="20"/>
                <w:lang w:eastAsia="pt-BR"/>
              </w:rPr>
            </w:pPr>
          </w:p>
        </w:tc>
      </w:tr>
      <w:tr w:rsidR="00E42F23" w:rsidRPr="00E42F23" w14:paraId="239CA998" w14:textId="77777777" w:rsidTr="531AB1A1">
        <w:trPr>
          <w:trHeight w:val="1584"/>
        </w:trPr>
        <w:tc>
          <w:tcPr>
            <w:tcW w:w="956" w:type="dxa"/>
            <w:tcBorders>
              <w:top w:val="nil"/>
              <w:left w:val="single" w:sz="4" w:space="0" w:color="auto"/>
              <w:bottom w:val="single" w:sz="4" w:space="0" w:color="auto"/>
              <w:right w:val="single" w:sz="4" w:space="0" w:color="auto"/>
            </w:tcBorders>
            <w:shd w:val="clear" w:color="auto" w:fill="auto"/>
            <w:vAlign w:val="center"/>
            <w:hideMark/>
          </w:tcPr>
          <w:p w14:paraId="469CDF29" w14:textId="77777777" w:rsidR="00E42F23" w:rsidRPr="00E42F23" w:rsidRDefault="531AB1A1" w:rsidP="00E42F23">
            <w:pPr>
              <w:suppressAutoHyphens w:val="0"/>
              <w:jc w:val="center"/>
              <w:rPr>
                <w:sz w:val="20"/>
                <w:szCs w:val="20"/>
                <w:lang w:eastAsia="pt-BR"/>
              </w:rPr>
            </w:pPr>
            <w:r w:rsidRPr="531AB1A1">
              <w:rPr>
                <w:sz w:val="20"/>
                <w:szCs w:val="20"/>
              </w:rPr>
              <w:t>1.1</w:t>
            </w:r>
          </w:p>
        </w:tc>
        <w:tc>
          <w:tcPr>
            <w:tcW w:w="1059" w:type="dxa"/>
            <w:tcBorders>
              <w:top w:val="nil"/>
              <w:left w:val="nil"/>
              <w:bottom w:val="single" w:sz="4" w:space="0" w:color="auto"/>
              <w:right w:val="single" w:sz="4" w:space="0" w:color="auto"/>
            </w:tcBorders>
            <w:shd w:val="clear" w:color="auto" w:fill="auto"/>
            <w:vAlign w:val="center"/>
            <w:hideMark/>
          </w:tcPr>
          <w:p w14:paraId="0B29F659" w14:textId="4981CDA0" w:rsidR="00E42F23" w:rsidRPr="00E42F23" w:rsidRDefault="531AB1A1" w:rsidP="00E42F23">
            <w:pPr>
              <w:suppressAutoHyphens w:val="0"/>
              <w:rPr>
                <w:sz w:val="20"/>
                <w:szCs w:val="20"/>
                <w:lang w:eastAsia="pt-BR"/>
              </w:rPr>
            </w:pPr>
            <w:r w:rsidRPr="531AB1A1">
              <w:rPr>
                <w:sz w:val="20"/>
                <w:szCs w:val="20"/>
              </w:rPr>
              <w:t>Usuário seleciona uma categoria</w:t>
            </w:r>
          </w:p>
        </w:tc>
        <w:tc>
          <w:tcPr>
            <w:tcW w:w="1018" w:type="dxa"/>
            <w:tcBorders>
              <w:top w:val="nil"/>
              <w:left w:val="nil"/>
              <w:bottom w:val="single" w:sz="4" w:space="0" w:color="auto"/>
              <w:right w:val="single" w:sz="4" w:space="0" w:color="auto"/>
            </w:tcBorders>
            <w:shd w:val="clear" w:color="auto" w:fill="auto"/>
            <w:vAlign w:val="center"/>
            <w:hideMark/>
          </w:tcPr>
          <w:p w14:paraId="63DC6EA0" w14:textId="77777777" w:rsidR="00E42F23" w:rsidRPr="00E42F23" w:rsidRDefault="531AB1A1" w:rsidP="00E42F23">
            <w:pPr>
              <w:suppressAutoHyphens w:val="0"/>
              <w:jc w:val="center"/>
              <w:rPr>
                <w:sz w:val="20"/>
                <w:szCs w:val="20"/>
                <w:lang w:eastAsia="pt-BR"/>
              </w:rPr>
            </w:pPr>
            <w:r w:rsidRPr="531AB1A1">
              <w:rPr>
                <w:sz w:val="20"/>
                <w:szCs w:val="20"/>
              </w:rPr>
              <w:t> </w:t>
            </w:r>
          </w:p>
        </w:tc>
        <w:tc>
          <w:tcPr>
            <w:tcW w:w="1159" w:type="dxa"/>
            <w:tcBorders>
              <w:top w:val="nil"/>
              <w:left w:val="nil"/>
              <w:bottom w:val="single" w:sz="4" w:space="0" w:color="auto"/>
              <w:right w:val="single" w:sz="4" w:space="0" w:color="auto"/>
            </w:tcBorders>
            <w:shd w:val="clear" w:color="auto" w:fill="auto"/>
            <w:vAlign w:val="center"/>
            <w:hideMark/>
          </w:tcPr>
          <w:p w14:paraId="1A8CD61B" w14:textId="77777777" w:rsidR="00E42F23" w:rsidRPr="00E42F23" w:rsidRDefault="531AB1A1" w:rsidP="00E42F23">
            <w:pPr>
              <w:suppressAutoHyphens w:val="0"/>
              <w:rPr>
                <w:sz w:val="20"/>
                <w:szCs w:val="20"/>
                <w:lang w:eastAsia="pt-BR"/>
              </w:rPr>
            </w:pPr>
            <w:r w:rsidRPr="531AB1A1">
              <w:rPr>
                <w:sz w:val="20"/>
                <w:szCs w:val="20"/>
              </w:rPr>
              <w:t>O feed exibe apenas Reclamações da categoria selecionada.</w:t>
            </w:r>
          </w:p>
        </w:tc>
        <w:tc>
          <w:tcPr>
            <w:tcW w:w="1139" w:type="dxa"/>
            <w:tcBorders>
              <w:top w:val="nil"/>
              <w:left w:val="nil"/>
              <w:bottom w:val="single" w:sz="4" w:space="0" w:color="auto"/>
              <w:right w:val="single" w:sz="4" w:space="0" w:color="auto"/>
            </w:tcBorders>
            <w:shd w:val="clear" w:color="auto" w:fill="auto"/>
            <w:vAlign w:val="center"/>
            <w:hideMark/>
          </w:tcPr>
          <w:p w14:paraId="27FE8574" w14:textId="77777777" w:rsidR="00E42F23" w:rsidRPr="00E42F23" w:rsidRDefault="531AB1A1" w:rsidP="00E42F23">
            <w:pPr>
              <w:suppressAutoHyphens w:val="0"/>
              <w:jc w:val="center"/>
              <w:rPr>
                <w:sz w:val="20"/>
                <w:szCs w:val="20"/>
                <w:lang w:eastAsia="pt-BR"/>
              </w:rPr>
            </w:pPr>
            <w:r w:rsidRPr="531AB1A1">
              <w:rPr>
                <w:sz w:val="20"/>
                <w:szCs w:val="20"/>
              </w:rPr>
              <w:t>06/out</w:t>
            </w:r>
          </w:p>
        </w:tc>
        <w:tc>
          <w:tcPr>
            <w:tcW w:w="1159" w:type="dxa"/>
            <w:tcBorders>
              <w:top w:val="nil"/>
              <w:left w:val="nil"/>
              <w:bottom w:val="single" w:sz="4" w:space="0" w:color="auto"/>
              <w:right w:val="single" w:sz="4" w:space="0" w:color="auto"/>
            </w:tcBorders>
            <w:shd w:val="clear" w:color="auto" w:fill="auto"/>
            <w:vAlign w:val="center"/>
            <w:hideMark/>
          </w:tcPr>
          <w:p w14:paraId="6A527D18" w14:textId="77777777" w:rsidR="00E42F23" w:rsidRPr="00E42F23" w:rsidRDefault="531AB1A1" w:rsidP="00E42F23">
            <w:pPr>
              <w:suppressAutoHyphens w:val="0"/>
              <w:jc w:val="center"/>
              <w:rPr>
                <w:sz w:val="20"/>
                <w:szCs w:val="20"/>
                <w:lang w:eastAsia="pt-BR"/>
              </w:rPr>
            </w:pPr>
            <w:r w:rsidRPr="531AB1A1">
              <w:rPr>
                <w:sz w:val="20"/>
                <w:szCs w:val="20"/>
              </w:rPr>
              <w:t>OK-Sucesso</w:t>
            </w:r>
          </w:p>
        </w:tc>
        <w:tc>
          <w:tcPr>
            <w:tcW w:w="1419" w:type="dxa"/>
            <w:tcBorders>
              <w:top w:val="nil"/>
              <w:left w:val="nil"/>
              <w:bottom w:val="single" w:sz="4" w:space="0" w:color="auto"/>
              <w:right w:val="single" w:sz="4" w:space="0" w:color="auto"/>
            </w:tcBorders>
            <w:shd w:val="clear" w:color="auto" w:fill="auto"/>
            <w:vAlign w:val="center"/>
            <w:hideMark/>
          </w:tcPr>
          <w:p w14:paraId="7995E645" w14:textId="77777777" w:rsidR="00E42F23" w:rsidRPr="00E42F23" w:rsidRDefault="531AB1A1" w:rsidP="00E42F23">
            <w:pPr>
              <w:suppressAutoHyphens w:val="0"/>
              <w:jc w:val="center"/>
              <w:rPr>
                <w:sz w:val="20"/>
                <w:szCs w:val="20"/>
                <w:lang w:eastAsia="pt-BR"/>
              </w:rPr>
            </w:pPr>
            <w:r w:rsidRPr="531AB1A1">
              <w:rPr>
                <w:sz w:val="20"/>
                <w:szCs w:val="20"/>
              </w:rPr>
              <w:t> </w:t>
            </w:r>
          </w:p>
        </w:tc>
        <w:tc>
          <w:tcPr>
            <w:tcW w:w="11" w:type="dxa"/>
            <w:vAlign w:val="center"/>
            <w:hideMark/>
          </w:tcPr>
          <w:p w14:paraId="06AFDC22" w14:textId="77777777" w:rsidR="00E42F23" w:rsidRPr="00E42F23" w:rsidRDefault="00E42F23" w:rsidP="00E42F23">
            <w:pPr>
              <w:suppressAutoHyphens w:val="0"/>
              <w:rPr>
                <w:sz w:val="20"/>
                <w:szCs w:val="20"/>
                <w:lang w:eastAsia="pt-BR"/>
              </w:rPr>
            </w:pPr>
          </w:p>
        </w:tc>
      </w:tr>
      <w:tr w:rsidR="00E42F23" w:rsidRPr="00E42F23" w14:paraId="78F2EC36" w14:textId="77777777" w:rsidTr="531AB1A1">
        <w:trPr>
          <w:trHeight w:val="348"/>
        </w:trPr>
        <w:tc>
          <w:tcPr>
            <w:tcW w:w="7909" w:type="dxa"/>
            <w:gridSpan w:val="7"/>
            <w:tcBorders>
              <w:top w:val="single" w:sz="4" w:space="0" w:color="auto"/>
              <w:left w:val="single" w:sz="4" w:space="0" w:color="auto"/>
              <w:bottom w:val="single" w:sz="4" w:space="0" w:color="auto"/>
              <w:right w:val="single" w:sz="4" w:space="0" w:color="000000" w:themeColor="text1"/>
            </w:tcBorders>
            <w:shd w:val="clear" w:color="auto" w:fill="FFFF99"/>
            <w:vAlign w:val="center"/>
            <w:hideMark/>
          </w:tcPr>
          <w:p w14:paraId="4C22EA42" w14:textId="77777777" w:rsidR="00E42F23" w:rsidRPr="00E42F23" w:rsidRDefault="531AB1A1" w:rsidP="00E42F23">
            <w:pPr>
              <w:suppressAutoHyphens w:val="0"/>
              <w:rPr>
                <w:rFonts w:ascii="Tahoma" w:hAnsi="Tahoma" w:cs="Tahoma"/>
                <w:b/>
                <w:bCs/>
                <w:color w:val="FF0000"/>
                <w:sz w:val="28"/>
                <w:szCs w:val="28"/>
                <w:lang w:eastAsia="pt-BR"/>
              </w:rPr>
            </w:pPr>
            <w:r w:rsidRPr="531AB1A1">
              <w:rPr>
                <w:rFonts w:ascii="Tahoma" w:hAnsi="Tahoma" w:cs="Tahoma"/>
                <w:b/>
                <w:bCs/>
                <w:color w:val="FF0000"/>
                <w:sz w:val="28"/>
                <w:szCs w:val="28"/>
              </w:rPr>
              <w:t>Requisitos Não funcionais</w:t>
            </w:r>
          </w:p>
        </w:tc>
        <w:tc>
          <w:tcPr>
            <w:tcW w:w="11" w:type="dxa"/>
            <w:vAlign w:val="center"/>
            <w:hideMark/>
          </w:tcPr>
          <w:p w14:paraId="7281CF19" w14:textId="77777777" w:rsidR="00E42F23" w:rsidRPr="00E42F23" w:rsidRDefault="00E42F23" w:rsidP="00E42F23">
            <w:pPr>
              <w:suppressAutoHyphens w:val="0"/>
              <w:rPr>
                <w:sz w:val="20"/>
                <w:szCs w:val="20"/>
                <w:lang w:eastAsia="pt-BR"/>
              </w:rPr>
            </w:pPr>
          </w:p>
        </w:tc>
      </w:tr>
    </w:tbl>
    <w:p w14:paraId="131BD8AE" w14:textId="77777777" w:rsidR="00E42F23" w:rsidRDefault="00E42F23" w:rsidP="006129F8">
      <w:pPr>
        <w:rPr>
          <w:lang w:val="x-none"/>
        </w:rPr>
      </w:pPr>
    </w:p>
    <w:tbl>
      <w:tblPr>
        <w:tblW w:w="7920" w:type="dxa"/>
        <w:tblCellMar>
          <w:left w:w="70" w:type="dxa"/>
          <w:right w:w="70" w:type="dxa"/>
        </w:tblCellMar>
        <w:tblLook w:val="04A0" w:firstRow="1" w:lastRow="0" w:firstColumn="1" w:lastColumn="0" w:noHBand="0" w:noVBand="1"/>
      </w:tblPr>
      <w:tblGrid>
        <w:gridCol w:w="797"/>
        <w:gridCol w:w="1085"/>
        <w:gridCol w:w="992"/>
        <w:gridCol w:w="1201"/>
        <w:gridCol w:w="1124"/>
        <w:gridCol w:w="1157"/>
        <w:gridCol w:w="1418"/>
        <w:gridCol w:w="146"/>
      </w:tblGrid>
      <w:tr w:rsidR="00E42F23" w:rsidRPr="00E42F23" w14:paraId="0071C08A" w14:textId="77777777" w:rsidTr="531AB1A1">
        <w:trPr>
          <w:gridAfter w:val="1"/>
          <w:wAfter w:w="11" w:type="dxa"/>
          <w:trHeight w:val="360"/>
        </w:trPr>
        <w:tc>
          <w:tcPr>
            <w:tcW w:w="7909" w:type="dxa"/>
            <w:gridSpan w:val="7"/>
            <w:tcBorders>
              <w:top w:val="single" w:sz="4" w:space="0" w:color="auto"/>
              <w:left w:val="single" w:sz="4" w:space="0" w:color="auto"/>
              <w:bottom w:val="single" w:sz="4" w:space="0" w:color="auto"/>
              <w:right w:val="single" w:sz="4" w:space="0" w:color="000000" w:themeColor="text1"/>
            </w:tcBorders>
            <w:shd w:val="clear" w:color="auto" w:fill="CCFFFF"/>
            <w:vAlign w:val="center"/>
            <w:hideMark/>
          </w:tcPr>
          <w:p w14:paraId="0AB943FC" w14:textId="77777777" w:rsidR="00E42F23" w:rsidRPr="00E42F23" w:rsidRDefault="531AB1A1" w:rsidP="00E42F23">
            <w:pPr>
              <w:suppressAutoHyphens w:val="0"/>
              <w:jc w:val="center"/>
              <w:rPr>
                <w:rFonts w:ascii="Tahoma" w:hAnsi="Tahoma" w:cs="Tahoma"/>
                <w:b/>
                <w:bCs/>
                <w:sz w:val="40"/>
                <w:szCs w:val="40"/>
                <w:lang w:eastAsia="pt-BR"/>
              </w:rPr>
            </w:pPr>
            <w:r w:rsidRPr="531AB1A1">
              <w:rPr>
                <w:rFonts w:ascii="Tahoma" w:hAnsi="Tahoma" w:cs="Tahoma"/>
                <w:b/>
                <w:bCs/>
                <w:sz w:val="40"/>
                <w:szCs w:val="40"/>
              </w:rPr>
              <w:t>Caso de Testes - Visualizar detalhes da reclamação</w:t>
            </w:r>
          </w:p>
        </w:tc>
      </w:tr>
      <w:tr w:rsidR="00E42F23" w:rsidRPr="00E42F23" w14:paraId="7F414943" w14:textId="77777777" w:rsidTr="531AB1A1">
        <w:trPr>
          <w:gridAfter w:val="1"/>
          <w:wAfter w:w="11" w:type="dxa"/>
          <w:trHeight w:val="288"/>
        </w:trPr>
        <w:tc>
          <w:tcPr>
            <w:tcW w:w="7909" w:type="dxa"/>
            <w:gridSpan w:val="7"/>
            <w:tcBorders>
              <w:top w:val="single" w:sz="4" w:space="0" w:color="auto"/>
              <w:left w:val="single" w:sz="4" w:space="0" w:color="auto"/>
              <w:bottom w:val="single" w:sz="4" w:space="0" w:color="auto"/>
              <w:right w:val="single" w:sz="4" w:space="0" w:color="000000" w:themeColor="text1"/>
            </w:tcBorders>
            <w:shd w:val="clear" w:color="auto" w:fill="CCFFFF"/>
            <w:vAlign w:val="center"/>
            <w:hideMark/>
          </w:tcPr>
          <w:p w14:paraId="26F42522" w14:textId="77777777" w:rsidR="00E42F23" w:rsidRPr="00E42F23" w:rsidRDefault="531AB1A1" w:rsidP="00E42F23">
            <w:pPr>
              <w:suppressAutoHyphens w:val="0"/>
              <w:rPr>
                <w:rFonts w:ascii="Tahoma" w:hAnsi="Tahoma" w:cs="Tahoma"/>
                <w:b/>
                <w:bCs/>
                <w:color w:val="FF0000"/>
                <w:sz w:val="28"/>
                <w:szCs w:val="28"/>
                <w:lang w:eastAsia="pt-BR"/>
              </w:rPr>
            </w:pPr>
            <w:r w:rsidRPr="531AB1A1">
              <w:rPr>
                <w:rFonts w:ascii="Tahoma" w:hAnsi="Tahoma" w:cs="Tahoma"/>
                <w:b/>
                <w:bCs/>
                <w:color w:val="FF0000"/>
                <w:sz w:val="28"/>
                <w:szCs w:val="28"/>
              </w:rPr>
              <w:t>Procedimento</w:t>
            </w:r>
            <w:r w:rsidRPr="531AB1A1">
              <w:rPr>
                <w:rFonts w:ascii="Tahoma" w:hAnsi="Tahoma" w:cs="Tahoma"/>
                <w:color w:val="FF0000"/>
                <w:sz w:val="28"/>
                <w:szCs w:val="28"/>
              </w:rPr>
              <w:t>:</w:t>
            </w:r>
            <w:r w:rsidRPr="531AB1A1">
              <w:rPr>
                <w:rFonts w:ascii="Tahoma" w:hAnsi="Tahoma" w:cs="Tahoma"/>
                <w:b/>
                <w:bCs/>
                <w:color w:val="FF0000"/>
                <w:sz w:val="28"/>
                <w:szCs w:val="28"/>
              </w:rPr>
              <w:t xml:space="preserve">  Autorização de localização</w:t>
            </w:r>
          </w:p>
        </w:tc>
      </w:tr>
      <w:tr w:rsidR="00E42F23" w:rsidRPr="00E42F23" w14:paraId="7383B95C" w14:textId="77777777" w:rsidTr="531AB1A1">
        <w:trPr>
          <w:gridAfter w:val="1"/>
          <w:wAfter w:w="11" w:type="dxa"/>
          <w:trHeight w:val="288"/>
        </w:trPr>
        <w:tc>
          <w:tcPr>
            <w:tcW w:w="7909" w:type="dxa"/>
            <w:gridSpan w:val="7"/>
            <w:tcBorders>
              <w:top w:val="single" w:sz="4" w:space="0" w:color="auto"/>
              <w:left w:val="single" w:sz="4" w:space="0" w:color="auto"/>
              <w:bottom w:val="single" w:sz="4" w:space="0" w:color="auto"/>
              <w:right w:val="single" w:sz="4" w:space="0" w:color="000000" w:themeColor="text1"/>
            </w:tcBorders>
            <w:shd w:val="clear" w:color="auto" w:fill="FFFF99"/>
            <w:vAlign w:val="center"/>
            <w:hideMark/>
          </w:tcPr>
          <w:p w14:paraId="06A498BA" w14:textId="77777777" w:rsidR="00E42F23" w:rsidRPr="00E42F23" w:rsidRDefault="531AB1A1" w:rsidP="00E42F23">
            <w:pPr>
              <w:suppressAutoHyphens w:val="0"/>
              <w:rPr>
                <w:rFonts w:ascii="Tahoma" w:hAnsi="Tahoma" w:cs="Tahoma"/>
                <w:b/>
                <w:bCs/>
                <w:color w:val="FF0000"/>
                <w:sz w:val="20"/>
                <w:szCs w:val="20"/>
                <w:lang w:eastAsia="pt-BR"/>
              </w:rPr>
            </w:pPr>
            <w:r w:rsidRPr="531AB1A1">
              <w:rPr>
                <w:rFonts w:ascii="Tahoma" w:hAnsi="Tahoma" w:cs="Tahoma"/>
                <w:b/>
                <w:bCs/>
                <w:color w:val="FF0000"/>
                <w:sz w:val="20"/>
                <w:szCs w:val="20"/>
              </w:rPr>
              <w:t>Fluxo Básico -   Visualizar detalhes da reclamação</w:t>
            </w:r>
          </w:p>
        </w:tc>
      </w:tr>
      <w:tr w:rsidR="00E42F23" w:rsidRPr="00E42F23" w14:paraId="563D8F32" w14:textId="77777777" w:rsidTr="531AB1A1">
        <w:trPr>
          <w:gridAfter w:val="1"/>
          <w:wAfter w:w="11" w:type="dxa"/>
          <w:trHeight w:val="564"/>
        </w:trPr>
        <w:tc>
          <w:tcPr>
            <w:tcW w:w="956"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1F6AFB8E" w14:textId="77777777" w:rsidR="00E42F23" w:rsidRPr="00E42F23"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ID</w:t>
            </w:r>
          </w:p>
        </w:tc>
        <w:tc>
          <w:tcPr>
            <w:tcW w:w="1059"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6641373F" w14:textId="77777777" w:rsidR="00E42F23" w:rsidRPr="00E42F23"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Passos para Execução</w:t>
            </w:r>
          </w:p>
        </w:tc>
        <w:tc>
          <w:tcPr>
            <w:tcW w:w="1018"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6EF162B8" w14:textId="77777777" w:rsidR="00E42F23" w:rsidRPr="00E42F23"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Dados de Entrada</w:t>
            </w:r>
          </w:p>
        </w:tc>
        <w:tc>
          <w:tcPr>
            <w:tcW w:w="1159"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3D653032" w14:textId="77777777" w:rsidR="00E42F23" w:rsidRPr="00E42F23"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Resultado Esperado</w:t>
            </w:r>
          </w:p>
        </w:tc>
        <w:tc>
          <w:tcPr>
            <w:tcW w:w="1139"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6DF6B1AC" w14:textId="77777777" w:rsidR="00E42F23" w:rsidRPr="00E42F23"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Data Execução</w:t>
            </w:r>
          </w:p>
        </w:tc>
        <w:tc>
          <w:tcPr>
            <w:tcW w:w="1159"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2C0B0693" w14:textId="77777777" w:rsidR="00E42F23" w:rsidRPr="00E42F23"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Resultado Verificado</w:t>
            </w:r>
          </w:p>
        </w:tc>
        <w:tc>
          <w:tcPr>
            <w:tcW w:w="1419"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3E080F3E" w14:textId="77777777" w:rsidR="00E42F23" w:rsidRPr="00E42F23"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Observações</w:t>
            </w:r>
          </w:p>
        </w:tc>
      </w:tr>
      <w:tr w:rsidR="00E42F23" w:rsidRPr="00E42F23" w14:paraId="533C4523" w14:textId="77777777" w:rsidTr="531AB1A1">
        <w:trPr>
          <w:trHeight w:val="288"/>
        </w:trPr>
        <w:tc>
          <w:tcPr>
            <w:tcW w:w="956" w:type="dxa"/>
            <w:vMerge/>
            <w:vAlign w:val="center"/>
            <w:hideMark/>
          </w:tcPr>
          <w:p w14:paraId="12AB4A8E" w14:textId="77777777" w:rsidR="00E42F23" w:rsidRPr="00E42F23" w:rsidRDefault="00E42F23" w:rsidP="00E42F23">
            <w:pPr>
              <w:suppressAutoHyphens w:val="0"/>
              <w:rPr>
                <w:rFonts w:ascii="Tahoma" w:hAnsi="Tahoma" w:cs="Tahoma"/>
                <w:b/>
                <w:bCs/>
                <w:sz w:val="20"/>
                <w:szCs w:val="20"/>
                <w:lang w:eastAsia="pt-BR"/>
              </w:rPr>
            </w:pPr>
          </w:p>
        </w:tc>
        <w:tc>
          <w:tcPr>
            <w:tcW w:w="1059" w:type="dxa"/>
            <w:vMerge/>
            <w:vAlign w:val="center"/>
            <w:hideMark/>
          </w:tcPr>
          <w:p w14:paraId="5057F7CF" w14:textId="77777777" w:rsidR="00E42F23" w:rsidRPr="00E42F23" w:rsidRDefault="00E42F23" w:rsidP="00E42F23">
            <w:pPr>
              <w:suppressAutoHyphens w:val="0"/>
              <w:rPr>
                <w:rFonts w:ascii="Tahoma" w:hAnsi="Tahoma" w:cs="Tahoma"/>
                <w:b/>
                <w:bCs/>
                <w:sz w:val="20"/>
                <w:szCs w:val="20"/>
                <w:lang w:eastAsia="pt-BR"/>
              </w:rPr>
            </w:pPr>
          </w:p>
        </w:tc>
        <w:tc>
          <w:tcPr>
            <w:tcW w:w="1018" w:type="dxa"/>
            <w:vMerge/>
            <w:vAlign w:val="center"/>
            <w:hideMark/>
          </w:tcPr>
          <w:p w14:paraId="59CAB250" w14:textId="77777777" w:rsidR="00E42F23" w:rsidRPr="00E42F23" w:rsidRDefault="00E42F23" w:rsidP="00E42F23">
            <w:pPr>
              <w:suppressAutoHyphens w:val="0"/>
              <w:rPr>
                <w:rFonts w:ascii="Tahoma" w:hAnsi="Tahoma" w:cs="Tahoma"/>
                <w:b/>
                <w:bCs/>
                <w:sz w:val="20"/>
                <w:szCs w:val="20"/>
                <w:lang w:eastAsia="pt-BR"/>
              </w:rPr>
            </w:pPr>
          </w:p>
        </w:tc>
        <w:tc>
          <w:tcPr>
            <w:tcW w:w="1159" w:type="dxa"/>
            <w:vMerge/>
            <w:vAlign w:val="center"/>
            <w:hideMark/>
          </w:tcPr>
          <w:p w14:paraId="50279967" w14:textId="77777777" w:rsidR="00E42F23" w:rsidRPr="00E42F23" w:rsidRDefault="00E42F23" w:rsidP="00E42F23">
            <w:pPr>
              <w:suppressAutoHyphens w:val="0"/>
              <w:rPr>
                <w:rFonts w:ascii="Tahoma" w:hAnsi="Tahoma" w:cs="Tahoma"/>
                <w:b/>
                <w:bCs/>
                <w:sz w:val="20"/>
                <w:szCs w:val="20"/>
                <w:lang w:eastAsia="pt-BR"/>
              </w:rPr>
            </w:pPr>
          </w:p>
        </w:tc>
        <w:tc>
          <w:tcPr>
            <w:tcW w:w="1139" w:type="dxa"/>
            <w:vMerge/>
            <w:vAlign w:val="center"/>
            <w:hideMark/>
          </w:tcPr>
          <w:p w14:paraId="1A34E54E" w14:textId="77777777" w:rsidR="00E42F23" w:rsidRPr="00E42F23" w:rsidRDefault="00E42F23" w:rsidP="00E42F23">
            <w:pPr>
              <w:suppressAutoHyphens w:val="0"/>
              <w:rPr>
                <w:rFonts w:ascii="Tahoma" w:hAnsi="Tahoma" w:cs="Tahoma"/>
                <w:b/>
                <w:bCs/>
                <w:sz w:val="20"/>
                <w:szCs w:val="20"/>
                <w:lang w:eastAsia="pt-BR"/>
              </w:rPr>
            </w:pPr>
          </w:p>
        </w:tc>
        <w:tc>
          <w:tcPr>
            <w:tcW w:w="1159" w:type="dxa"/>
            <w:vMerge/>
            <w:vAlign w:val="center"/>
            <w:hideMark/>
          </w:tcPr>
          <w:p w14:paraId="7A4D8F7D" w14:textId="77777777" w:rsidR="00E42F23" w:rsidRPr="00E42F23" w:rsidRDefault="00E42F23" w:rsidP="00E42F23">
            <w:pPr>
              <w:suppressAutoHyphens w:val="0"/>
              <w:rPr>
                <w:rFonts w:ascii="Tahoma" w:hAnsi="Tahoma" w:cs="Tahoma"/>
                <w:b/>
                <w:bCs/>
                <w:sz w:val="20"/>
                <w:szCs w:val="20"/>
                <w:lang w:eastAsia="pt-BR"/>
              </w:rPr>
            </w:pPr>
          </w:p>
        </w:tc>
        <w:tc>
          <w:tcPr>
            <w:tcW w:w="1419" w:type="dxa"/>
            <w:vMerge/>
            <w:vAlign w:val="center"/>
            <w:hideMark/>
          </w:tcPr>
          <w:p w14:paraId="0C86AA6C" w14:textId="77777777" w:rsidR="00E42F23" w:rsidRPr="00E42F23" w:rsidRDefault="00E42F23" w:rsidP="00E42F23">
            <w:pPr>
              <w:suppressAutoHyphens w:val="0"/>
              <w:rPr>
                <w:rFonts w:ascii="Tahoma" w:hAnsi="Tahoma" w:cs="Tahoma"/>
                <w:b/>
                <w:bCs/>
                <w:sz w:val="20"/>
                <w:szCs w:val="20"/>
                <w:lang w:eastAsia="pt-BR"/>
              </w:rPr>
            </w:pPr>
          </w:p>
        </w:tc>
        <w:tc>
          <w:tcPr>
            <w:tcW w:w="11" w:type="dxa"/>
            <w:tcBorders>
              <w:top w:val="nil"/>
              <w:left w:val="nil"/>
              <w:bottom w:val="nil"/>
              <w:right w:val="nil"/>
            </w:tcBorders>
            <w:shd w:val="clear" w:color="auto" w:fill="auto"/>
            <w:noWrap/>
            <w:vAlign w:val="bottom"/>
            <w:hideMark/>
          </w:tcPr>
          <w:p w14:paraId="25449607" w14:textId="77777777" w:rsidR="00E42F23" w:rsidRPr="00E42F23" w:rsidRDefault="00E42F23" w:rsidP="00E42F23">
            <w:pPr>
              <w:suppressAutoHyphens w:val="0"/>
              <w:jc w:val="center"/>
              <w:rPr>
                <w:rFonts w:ascii="Tahoma" w:hAnsi="Tahoma" w:cs="Tahoma"/>
                <w:b/>
                <w:bCs/>
                <w:sz w:val="20"/>
                <w:szCs w:val="20"/>
                <w:lang w:eastAsia="pt-BR"/>
              </w:rPr>
            </w:pPr>
          </w:p>
        </w:tc>
      </w:tr>
      <w:tr w:rsidR="00E42F23" w:rsidRPr="00E42F23" w14:paraId="37BAB5C6" w14:textId="77777777" w:rsidTr="531AB1A1">
        <w:trPr>
          <w:trHeight w:val="2904"/>
        </w:trPr>
        <w:tc>
          <w:tcPr>
            <w:tcW w:w="956" w:type="dxa"/>
            <w:tcBorders>
              <w:top w:val="nil"/>
              <w:left w:val="single" w:sz="4" w:space="0" w:color="auto"/>
              <w:bottom w:val="single" w:sz="4" w:space="0" w:color="auto"/>
              <w:right w:val="single" w:sz="4" w:space="0" w:color="auto"/>
            </w:tcBorders>
            <w:shd w:val="clear" w:color="auto" w:fill="auto"/>
            <w:vAlign w:val="center"/>
            <w:hideMark/>
          </w:tcPr>
          <w:p w14:paraId="4A352B34" w14:textId="77777777" w:rsidR="00E42F23" w:rsidRPr="00E42F23" w:rsidRDefault="531AB1A1" w:rsidP="00E42F23">
            <w:pPr>
              <w:suppressAutoHyphens w:val="0"/>
              <w:jc w:val="center"/>
              <w:rPr>
                <w:sz w:val="20"/>
                <w:szCs w:val="20"/>
                <w:lang w:eastAsia="pt-BR"/>
              </w:rPr>
            </w:pPr>
            <w:r w:rsidRPr="531AB1A1">
              <w:rPr>
                <w:sz w:val="20"/>
                <w:szCs w:val="20"/>
              </w:rPr>
              <w:t>1.1</w:t>
            </w:r>
          </w:p>
        </w:tc>
        <w:tc>
          <w:tcPr>
            <w:tcW w:w="1059" w:type="dxa"/>
            <w:tcBorders>
              <w:top w:val="nil"/>
              <w:left w:val="nil"/>
              <w:bottom w:val="single" w:sz="4" w:space="0" w:color="auto"/>
              <w:right w:val="single" w:sz="4" w:space="0" w:color="auto"/>
            </w:tcBorders>
            <w:shd w:val="clear" w:color="auto" w:fill="auto"/>
            <w:vAlign w:val="center"/>
            <w:hideMark/>
          </w:tcPr>
          <w:p w14:paraId="74C73B69" w14:textId="77777777" w:rsidR="00E42F23" w:rsidRPr="00E42F23" w:rsidRDefault="531AB1A1" w:rsidP="00E42F23">
            <w:pPr>
              <w:suppressAutoHyphens w:val="0"/>
              <w:jc w:val="center"/>
              <w:rPr>
                <w:sz w:val="20"/>
                <w:szCs w:val="20"/>
                <w:lang w:eastAsia="pt-BR"/>
              </w:rPr>
            </w:pPr>
            <w:r w:rsidRPr="531AB1A1">
              <w:rPr>
                <w:sz w:val="20"/>
                <w:szCs w:val="20"/>
              </w:rPr>
              <w:t>Abrir o aplicativo.</w:t>
            </w:r>
          </w:p>
        </w:tc>
        <w:tc>
          <w:tcPr>
            <w:tcW w:w="1018" w:type="dxa"/>
            <w:tcBorders>
              <w:top w:val="nil"/>
              <w:left w:val="nil"/>
              <w:bottom w:val="single" w:sz="4" w:space="0" w:color="auto"/>
              <w:right w:val="single" w:sz="4" w:space="0" w:color="auto"/>
            </w:tcBorders>
            <w:shd w:val="clear" w:color="auto" w:fill="auto"/>
            <w:vAlign w:val="center"/>
            <w:hideMark/>
          </w:tcPr>
          <w:p w14:paraId="1A3F1CF7" w14:textId="77777777" w:rsidR="00E42F23" w:rsidRPr="00E42F23" w:rsidRDefault="531AB1A1" w:rsidP="00E42F23">
            <w:pPr>
              <w:suppressAutoHyphens w:val="0"/>
              <w:jc w:val="center"/>
              <w:rPr>
                <w:sz w:val="20"/>
                <w:szCs w:val="20"/>
                <w:lang w:eastAsia="pt-BR"/>
              </w:rPr>
            </w:pPr>
            <w:r w:rsidRPr="531AB1A1">
              <w:rPr>
                <w:sz w:val="20"/>
                <w:szCs w:val="20"/>
              </w:rPr>
              <w:t> </w:t>
            </w:r>
          </w:p>
        </w:tc>
        <w:tc>
          <w:tcPr>
            <w:tcW w:w="1159" w:type="dxa"/>
            <w:tcBorders>
              <w:top w:val="nil"/>
              <w:left w:val="nil"/>
              <w:bottom w:val="single" w:sz="4" w:space="0" w:color="auto"/>
              <w:right w:val="single" w:sz="4" w:space="0" w:color="auto"/>
            </w:tcBorders>
            <w:shd w:val="clear" w:color="auto" w:fill="auto"/>
            <w:vAlign w:val="center"/>
            <w:hideMark/>
          </w:tcPr>
          <w:p w14:paraId="0246DFEA" w14:textId="5041329E" w:rsidR="00E42F23" w:rsidRPr="00E42F23" w:rsidRDefault="531AB1A1" w:rsidP="00E42F23">
            <w:pPr>
              <w:suppressAutoHyphens w:val="0"/>
              <w:jc w:val="center"/>
              <w:rPr>
                <w:sz w:val="20"/>
                <w:szCs w:val="20"/>
                <w:lang w:eastAsia="pt-BR"/>
              </w:rPr>
            </w:pPr>
            <w:r w:rsidRPr="531AB1A1">
              <w:rPr>
                <w:sz w:val="20"/>
                <w:szCs w:val="20"/>
              </w:rPr>
              <w:t>O aplicativo abre o feed de Reclamações organizando por proximidade, curtidas e data de criação</w:t>
            </w:r>
          </w:p>
        </w:tc>
        <w:tc>
          <w:tcPr>
            <w:tcW w:w="1139" w:type="dxa"/>
            <w:tcBorders>
              <w:top w:val="nil"/>
              <w:left w:val="nil"/>
              <w:bottom w:val="single" w:sz="4" w:space="0" w:color="auto"/>
              <w:right w:val="single" w:sz="4" w:space="0" w:color="auto"/>
            </w:tcBorders>
            <w:shd w:val="clear" w:color="auto" w:fill="auto"/>
            <w:vAlign w:val="center"/>
            <w:hideMark/>
          </w:tcPr>
          <w:p w14:paraId="7408BF9D" w14:textId="77777777" w:rsidR="00E42F23" w:rsidRPr="00E42F23" w:rsidRDefault="531AB1A1" w:rsidP="00E42F23">
            <w:pPr>
              <w:suppressAutoHyphens w:val="0"/>
              <w:jc w:val="center"/>
              <w:rPr>
                <w:sz w:val="20"/>
                <w:szCs w:val="20"/>
                <w:lang w:eastAsia="pt-BR"/>
              </w:rPr>
            </w:pPr>
            <w:r w:rsidRPr="531AB1A1">
              <w:rPr>
                <w:sz w:val="20"/>
                <w:szCs w:val="20"/>
              </w:rPr>
              <w:t>28/out</w:t>
            </w:r>
          </w:p>
        </w:tc>
        <w:tc>
          <w:tcPr>
            <w:tcW w:w="1159" w:type="dxa"/>
            <w:tcBorders>
              <w:top w:val="nil"/>
              <w:left w:val="nil"/>
              <w:bottom w:val="single" w:sz="4" w:space="0" w:color="auto"/>
              <w:right w:val="single" w:sz="4" w:space="0" w:color="auto"/>
            </w:tcBorders>
            <w:shd w:val="clear" w:color="auto" w:fill="auto"/>
            <w:vAlign w:val="center"/>
            <w:hideMark/>
          </w:tcPr>
          <w:p w14:paraId="0EABDF4E" w14:textId="77777777" w:rsidR="00E42F23" w:rsidRPr="00E42F23" w:rsidRDefault="531AB1A1" w:rsidP="00E42F23">
            <w:pPr>
              <w:suppressAutoHyphens w:val="0"/>
              <w:jc w:val="center"/>
              <w:rPr>
                <w:sz w:val="20"/>
                <w:szCs w:val="20"/>
                <w:lang w:eastAsia="pt-BR"/>
              </w:rPr>
            </w:pPr>
            <w:r w:rsidRPr="531AB1A1">
              <w:rPr>
                <w:sz w:val="20"/>
                <w:szCs w:val="20"/>
              </w:rPr>
              <w:t>OK-Sucesso</w:t>
            </w:r>
          </w:p>
        </w:tc>
        <w:tc>
          <w:tcPr>
            <w:tcW w:w="1419" w:type="dxa"/>
            <w:tcBorders>
              <w:top w:val="nil"/>
              <w:left w:val="nil"/>
              <w:bottom w:val="single" w:sz="4" w:space="0" w:color="auto"/>
              <w:right w:val="single" w:sz="4" w:space="0" w:color="auto"/>
            </w:tcBorders>
            <w:shd w:val="clear" w:color="auto" w:fill="auto"/>
            <w:vAlign w:val="center"/>
            <w:hideMark/>
          </w:tcPr>
          <w:p w14:paraId="72A261B7" w14:textId="77777777" w:rsidR="00E42F23" w:rsidRPr="00E42F23" w:rsidRDefault="531AB1A1" w:rsidP="00E42F23">
            <w:pPr>
              <w:suppressAutoHyphens w:val="0"/>
              <w:jc w:val="center"/>
              <w:rPr>
                <w:sz w:val="20"/>
                <w:szCs w:val="20"/>
                <w:lang w:eastAsia="pt-BR"/>
              </w:rPr>
            </w:pPr>
            <w:r w:rsidRPr="531AB1A1">
              <w:rPr>
                <w:sz w:val="20"/>
                <w:szCs w:val="20"/>
              </w:rPr>
              <w:t> </w:t>
            </w:r>
          </w:p>
        </w:tc>
        <w:tc>
          <w:tcPr>
            <w:tcW w:w="11" w:type="dxa"/>
            <w:vAlign w:val="center"/>
            <w:hideMark/>
          </w:tcPr>
          <w:p w14:paraId="5A8B9407" w14:textId="77777777" w:rsidR="00E42F23" w:rsidRPr="00E42F23" w:rsidRDefault="00E42F23" w:rsidP="00E42F23">
            <w:pPr>
              <w:suppressAutoHyphens w:val="0"/>
              <w:rPr>
                <w:sz w:val="20"/>
                <w:szCs w:val="20"/>
                <w:lang w:eastAsia="pt-BR"/>
              </w:rPr>
            </w:pPr>
          </w:p>
        </w:tc>
      </w:tr>
      <w:tr w:rsidR="00E42F23" w:rsidRPr="00E42F23" w14:paraId="71A51EDD" w14:textId="77777777" w:rsidTr="531AB1A1">
        <w:trPr>
          <w:trHeight w:val="2376"/>
        </w:trPr>
        <w:tc>
          <w:tcPr>
            <w:tcW w:w="956" w:type="dxa"/>
            <w:tcBorders>
              <w:top w:val="nil"/>
              <w:left w:val="single" w:sz="4" w:space="0" w:color="auto"/>
              <w:bottom w:val="single" w:sz="4" w:space="0" w:color="auto"/>
              <w:right w:val="single" w:sz="4" w:space="0" w:color="auto"/>
            </w:tcBorders>
            <w:shd w:val="clear" w:color="auto" w:fill="auto"/>
            <w:vAlign w:val="center"/>
            <w:hideMark/>
          </w:tcPr>
          <w:p w14:paraId="10DC2F9E" w14:textId="77777777" w:rsidR="00E42F23" w:rsidRPr="00E42F23" w:rsidRDefault="531AB1A1" w:rsidP="00E42F23">
            <w:pPr>
              <w:suppressAutoHyphens w:val="0"/>
              <w:jc w:val="center"/>
              <w:rPr>
                <w:sz w:val="20"/>
                <w:szCs w:val="20"/>
                <w:lang w:eastAsia="pt-BR"/>
              </w:rPr>
            </w:pPr>
            <w:r w:rsidRPr="531AB1A1">
              <w:rPr>
                <w:sz w:val="20"/>
                <w:szCs w:val="20"/>
              </w:rPr>
              <w:lastRenderedPageBreak/>
              <w:t>1.2</w:t>
            </w:r>
          </w:p>
        </w:tc>
        <w:tc>
          <w:tcPr>
            <w:tcW w:w="1059" w:type="dxa"/>
            <w:tcBorders>
              <w:top w:val="nil"/>
              <w:left w:val="nil"/>
              <w:bottom w:val="single" w:sz="4" w:space="0" w:color="auto"/>
              <w:right w:val="single" w:sz="4" w:space="0" w:color="auto"/>
            </w:tcBorders>
            <w:shd w:val="clear" w:color="auto" w:fill="auto"/>
            <w:vAlign w:val="center"/>
            <w:hideMark/>
          </w:tcPr>
          <w:p w14:paraId="6A1B8D33" w14:textId="2AE33237" w:rsidR="00E42F23" w:rsidRPr="00E42F23" w:rsidRDefault="531AB1A1" w:rsidP="00E42F23">
            <w:pPr>
              <w:suppressAutoHyphens w:val="0"/>
              <w:jc w:val="center"/>
              <w:rPr>
                <w:sz w:val="20"/>
                <w:szCs w:val="20"/>
                <w:lang w:eastAsia="pt-BR"/>
              </w:rPr>
            </w:pPr>
            <w:r w:rsidRPr="531AB1A1">
              <w:rPr>
                <w:sz w:val="20"/>
                <w:szCs w:val="20"/>
              </w:rPr>
              <w:t>Usuário seleciona uma reclamação para visualizar.</w:t>
            </w:r>
          </w:p>
        </w:tc>
        <w:tc>
          <w:tcPr>
            <w:tcW w:w="1018" w:type="dxa"/>
            <w:tcBorders>
              <w:top w:val="nil"/>
              <w:left w:val="nil"/>
              <w:bottom w:val="single" w:sz="4" w:space="0" w:color="auto"/>
              <w:right w:val="single" w:sz="4" w:space="0" w:color="auto"/>
            </w:tcBorders>
            <w:shd w:val="clear" w:color="auto" w:fill="auto"/>
            <w:vAlign w:val="center"/>
            <w:hideMark/>
          </w:tcPr>
          <w:p w14:paraId="3E04BE56" w14:textId="77777777" w:rsidR="00E42F23" w:rsidRPr="00E42F23" w:rsidRDefault="531AB1A1" w:rsidP="00E42F23">
            <w:pPr>
              <w:suppressAutoHyphens w:val="0"/>
              <w:jc w:val="center"/>
              <w:rPr>
                <w:sz w:val="20"/>
                <w:szCs w:val="20"/>
                <w:lang w:eastAsia="pt-BR"/>
              </w:rPr>
            </w:pPr>
            <w:r w:rsidRPr="531AB1A1">
              <w:rPr>
                <w:sz w:val="20"/>
                <w:szCs w:val="20"/>
              </w:rPr>
              <w:t> </w:t>
            </w:r>
          </w:p>
        </w:tc>
        <w:tc>
          <w:tcPr>
            <w:tcW w:w="1159" w:type="dxa"/>
            <w:tcBorders>
              <w:top w:val="nil"/>
              <w:left w:val="nil"/>
              <w:bottom w:val="single" w:sz="4" w:space="0" w:color="auto"/>
              <w:right w:val="single" w:sz="4" w:space="0" w:color="auto"/>
            </w:tcBorders>
            <w:shd w:val="clear" w:color="auto" w:fill="auto"/>
            <w:vAlign w:val="center"/>
            <w:hideMark/>
          </w:tcPr>
          <w:p w14:paraId="5706B6CB" w14:textId="46C5E6E8" w:rsidR="00E42F23" w:rsidRPr="00E42F23" w:rsidRDefault="531AB1A1" w:rsidP="00E42F23">
            <w:pPr>
              <w:suppressAutoHyphens w:val="0"/>
              <w:jc w:val="center"/>
              <w:rPr>
                <w:sz w:val="20"/>
                <w:szCs w:val="20"/>
                <w:lang w:eastAsia="pt-BR"/>
              </w:rPr>
            </w:pPr>
            <w:r w:rsidRPr="531AB1A1">
              <w:rPr>
                <w:sz w:val="20"/>
                <w:szCs w:val="20"/>
              </w:rPr>
              <w:t>O sistema exibe todas as informações presentes na reclamação bem como seus comentários</w:t>
            </w:r>
          </w:p>
        </w:tc>
        <w:tc>
          <w:tcPr>
            <w:tcW w:w="1139" w:type="dxa"/>
            <w:tcBorders>
              <w:top w:val="nil"/>
              <w:left w:val="nil"/>
              <w:bottom w:val="single" w:sz="4" w:space="0" w:color="auto"/>
              <w:right w:val="single" w:sz="4" w:space="0" w:color="auto"/>
            </w:tcBorders>
            <w:shd w:val="clear" w:color="auto" w:fill="auto"/>
            <w:vAlign w:val="center"/>
            <w:hideMark/>
          </w:tcPr>
          <w:p w14:paraId="379F6383" w14:textId="77777777" w:rsidR="00E42F23" w:rsidRPr="00E42F23" w:rsidRDefault="531AB1A1" w:rsidP="00E42F23">
            <w:pPr>
              <w:suppressAutoHyphens w:val="0"/>
              <w:jc w:val="center"/>
              <w:rPr>
                <w:sz w:val="20"/>
                <w:szCs w:val="20"/>
                <w:lang w:eastAsia="pt-BR"/>
              </w:rPr>
            </w:pPr>
            <w:r w:rsidRPr="531AB1A1">
              <w:rPr>
                <w:sz w:val="20"/>
                <w:szCs w:val="20"/>
              </w:rPr>
              <w:t>28/out</w:t>
            </w:r>
          </w:p>
        </w:tc>
        <w:tc>
          <w:tcPr>
            <w:tcW w:w="1159" w:type="dxa"/>
            <w:tcBorders>
              <w:top w:val="nil"/>
              <w:left w:val="nil"/>
              <w:bottom w:val="single" w:sz="4" w:space="0" w:color="auto"/>
              <w:right w:val="single" w:sz="4" w:space="0" w:color="auto"/>
            </w:tcBorders>
            <w:shd w:val="clear" w:color="auto" w:fill="auto"/>
            <w:vAlign w:val="center"/>
            <w:hideMark/>
          </w:tcPr>
          <w:p w14:paraId="78B9634A" w14:textId="77777777" w:rsidR="00E42F23" w:rsidRPr="00E42F23" w:rsidRDefault="531AB1A1" w:rsidP="00E42F23">
            <w:pPr>
              <w:suppressAutoHyphens w:val="0"/>
              <w:jc w:val="center"/>
              <w:rPr>
                <w:sz w:val="20"/>
                <w:szCs w:val="20"/>
                <w:lang w:eastAsia="pt-BR"/>
              </w:rPr>
            </w:pPr>
            <w:r w:rsidRPr="531AB1A1">
              <w:rPr>
                <w:sz w:val="20"/>
                <w:szCs w:val="20"/>
              </w:rPr>
              <w:t>OK-Sucesso</w:t>
            </w:r>
          </w:p>
        </w:tc>
        <w:tc>
          <w:tcPr>
            <w:tcW w:w="1419" w:type="dxa"/>
            <w:tcBorders>
              <w:top w:val="nil"/>
              <w:left w:val="nil"/>
              <w:bottom w:val="single" w:sz="4" w:space="0" w:color="auto"/>
              <w:right w:val="single" w:sz="4" w:space="0" w:color="auto"/>
            </w:tcBorders>
            <w:shd w:val="clear" w:color="auto" w:fill="auto"/>
            <w:vAlign w:val="center"/>
            <w:hideMark/>
          </w:tcPr>
          <w:p w14:paraId="7B2311C1" w14:textId="77777777" w:rsidR="00E42F23" w:rsidRPr="00E42F23" w:rsidRDefault="531AB1A1" w:rsidP="00E42F23">
            <w:pPr>
              <w:suppressAutoHyphens w:val="0"/>
              <w:jc w:val="center"/>
              <w:rPr>
                <w:sz w:val="20"/>
                <w:szCs w:val="20"/>
                <w:lang w:eastAsia="pt-BR"/>
              </w:rPr>
            </w:pPr>
            <w:r w:rsidRPr="531AB1A1">
              <w:rPr>
                <w:sz w:val="20"/>
                <w:szCs w:val="20"/>
              </w:rPr>
              <w:t> </w:t>
            </w:r>
          </w:p>
        </w:tc>
        <w:tc>
          <w:tcPr>
            <w:tcW w:w="11" w:type="dxa"/>
            <w:vAlign w:val="center"/>
            <w:hideMark/>
          </w:tcPr>
          <w:p w14:paraId="0B6D0D55" w14:textId="77777777" w:rsidR="00E42F23" w:rsidRPr="00E42F23" w:rsidRDefault="00E42F23" w:rsidP="00E42F23">
            <w:pPr>
              <w:suppressAutoHyphens w:val="0"/>
              <w:rPr>
                <w:sz w:val="20"/>
                <w:szCs w:val="20"/>
                <w:lang w:eastAsia="pt-BR"/>
              </w:rPr>
            </w:pPr>
          </w:p>
        </w:tc>
      </w:tr>
      <w:tr w:rsidR="00E42F23" w:rsidRPr="00E42F23" w14:paraId="230105BC" w14:textId="77777777" w:rsidTr="531AB1A1">
        <w:trPr>
          <w:trHeight w:val="348"/>
        </w:trPr>
        <w:tc>
          <w:tcPr>
            <w:tcW w:w="7909" w:type="dxa"/>
            <w:gridSpan w:val="7"/>
            <w:tcBorders>
              <w:top w:val="single" w:sz="4" w:space="0" w:color="auto"/>
              <w:left w:val="single" w:sz="4" w:space="0" w:color="auto"/>
              <w:bottom w:val="single" w:sz="4" w:space="0" w:color="auto"/>
              <w:right w:val="single" w:sz="4" w:space="0" w:color="000000" w:themeColor="text1"/>
            </w:tcBorders>
            <w:shd w:val="clear" w:color="auto" w:fill="FFFF99"/>
            <w:vAlign w:val="center"/>
            <w:hideMark/>
          </w:tcPr>
          <w:p w14:paraId="669DEBD6" w14:textId="77777777" w:rsidR="00E42F23" w:rsidRPr="00E42F23" w:rsidRDefault="531AB1A1" w:rsidP="00E42F23">
            <w:pPr>
              <w:suppressAutoHyphens w:val="0"/>
              <w:rPr>
                <w:rFonts w:ascii="Tahoma" w:hAnsi="Tahoma" w:cs="Tahoma"/>
                <w:b/>
                <w:bCs/>
                <w:color w:val="FF0000"/>
                <w:sz w:val="28"/>
                <w:szCs w:val="28"/>
                <w:lang w:eastAsia="pt-BR"/>
              </w:rPr>
            </w:pPr>
            <w:r w:rsidRPr="531AB1A1">
              <w:rPr>
                <w:rFonts w:ascii="Tahoma" w:hAnsi="Tahoma" w:cs="Tahoma"/>
                <w:b/>
                <w:bCs/>
                <w:color w:val="FF0000"/>
                <w:sz w:val="28"/>
                <w:szCs w:val="28"/>
              </w:rPr>
              <w:t>Requisitos Não funcionais</w:t>
            </w:r>
          </w:p>
        </w:tc>
        <w:tc>
          <w:tcPr>
            <w:tcW w:w="11" w:type="dxa"/>
            <w:vAlign w:val="center"/>
            <w:hideMark/>
          </w:tcPr>
          <w:p w14:paraId="536D4BC7" w14:textId="77777777" w:rsidR="00E42F23" w:rsidRPr="00E42F23" w:rsidRDefault="00E42F23" w:rsidP="00E42F23">
            <w:pPr>
              <w:suppressAutoHyphens w:val="0"/>
              <w:rPr>
                <w:sz w:val="20"/>
                <w:szCs w:val="20"/>
                <w:lang w:eastAsia="pt-BR"/>
              </w:rPr>
            </w:pPr>
          </w:p>
        </w:tc>
      </w:tr>
    </w:tbl>
    <w:p w14:paraId="1436B094" w14:textId="77777777" w:rsidR="00E42F23" w:rsidRDefault="00E42F23" w:rsidP="006129F8">
      <w:pPr>
        <w:rPr>
          <w:lang w:val="x-none"/>
        </w:rPr>
      </w:pPr>
    </w:p>
    <w:tbl>
      <w:tblPr>
        <w:tblW w:w="7920" w:type="dxa"/>
        <w:tblCellMar>
          <w:left w:w="70" w:type="dxa"/>
          <w:right w:w="70" w:type="dxa"/>
        </w:tblCellMar>
        <w:tblLook w:val="04A0" w:firstRow="1" w:lastRow="0" w:firstColumn="1" w:lastColumn="0" w:noHBand="0" w:noVBand="1"/>
      </w:tblPr>
      <w:tblGrid>
        <w:gridCol w:w="831"/>
        <w:gridCol w:w="1085"/>
        <w:gridCol w:w="998"/>
        <w:gridCol w:w="1157"/>
        <w:gridCol w:w="1127"/>
        <w:gridCol w:w="1158"/>
        <w:gridCol w:w="1418"/>
        <w:gridCol w:w="146"/>
      </w:tblGrid>
      <w:tr w:rsidR="00E42F23" w:rsidRPr="00E42F23" w14:paraId="5430E99E" w14:textId="77777777" w:rsidTr="531AB1A1">
        <w:trPr>
          <w:gridAfter w:val="1"/>
          <w:wAfter w:w="11" w:type="dxa"/>
          <w:trHeight w:val="492"/>
        </w:trPr>
        <w:tc>
          <w:tcPr>
            <w:tcW w:w="7909" w:type="dxa"/>
            <w:gridSpan w:val="7"/>
            <w:tcBorders>
              <w:top w:val="single" w:sz="4" w:space="0" w:color="auto"/>
              <w:left w:val="single" w:sz="4" w:space="0" w:color="auto"/>
              <w:bottom w:val="single" w:sz="4" w:space="0" w:color="auto"/>
              <w:right w:val="single" w:sz="4" w:space="0" w:color="000000" w:themeColor="text1"/>
            </w:tcBorders>
            <w:shd w:val="clear" w:color="auto" w:fill="CCFFFF"/>
            <w:vAlign w:val="center"/>
            <w:hideMark/>
          </w:tcPr>
          <w:p w14:paraId="0DE2E326" w14:textId="77777777" w:rsidR="00E42F23" w:rsidRPr="00E42F23" w:rsidRDefault="531AB1A1" w:rsidP="00E42F23">
            <w:pPr>
              <w:suppressAutoHyphens w:val="0"/>
              <w:jc w:val="center"/>
              <w:rPr>
                <w:rFonts w:ascii="Tahoma" w:hAnsi="Tahoma" w:cs="Tahoma"/>
                <w:b/>
                <w:bCs/>
                <w:sz w:val="40"/>
                <w:szCs w:val="40"/>
                <w:lang w:eastAsia="pt-BR"/>
              </w:rPr>
            </w:pPr>
            <w:r w:rsidRPr="531AB1A1">
              <w:rPr>
                <w:rFonts w:ascii="Tahoma" w:hAnsi="Tahoma" w:cs="Tahoma"/>
                <w:b/>
                <w:bCs/>
                <w:sz w:val="40"/>
                <w:szCs w:val="40"/>
              </w:rPr>
              <w:t>Caso de Testes - Curtir reclamação</w:t>
            </w:r>
          </w:p>
        </w:tc>
      </w:tr>
      <w:tr w:rsidR="00E42F23" w:rsidRPr="00E42F23" w14:paraId="718049F1" w14:textId="77777777" w:rsidTr="531AB1A1">
        <w:trPr>
          <w:gridAfter w:val="1"/>
          <w:wAfter w:w="11" w:type="dxa"/>
          <w:trHeight w:val="288"/>
        </w:trPr>
        <w:tc>
          <w:tcPr>
            <w:tcW w:w="7909" w:type="dxa"/>
            <w:gridSpan w:val="7"/>
            <w:tcBorders>
              <w:top w:val="single" w:sz="4" w:space="0" w:color="auto"/>
              <w:left w:val="single" w:sz="4" w:space="0" w:color="auto"/>
              <w:bottom w:val="single" w:sz="4" w:space="0" w:color="auto"/>
              <w:right w:val="single" w:sz="4" w:space="0" w:color="000000" w:themeColor="text1"/>
            </w:tcBorders>
            <w:shd w:val="clear" w:color="auto" w:fill="CCFFFF"/>
            <w:vAlign w:val="center"/>
            <w:hideMark/>
          </w:tcPr>
          <w:p w14:paraId="737F30CE" w14:textId="77777777" w:rsidR="00E42F23" w:rsidRPr="00E42F23" w:rsidRDefault="531AB1A1" w:rsidP="00E42F23">
            <w:pPr>
              <w:suppressAutoHyphens w:val="0"/>
              <w:rPr>
                <w:rFonts w:ascii="Tahoma" w:hAnsi="Tahoma" w:cs="Tahoma"/>
                <w:b/>
                <w:bCs/>
                <w:color w:val="FF0000"/>
                <w:sz w:val="28"/>
                <w:szCs w:val="28"/>
                <w:lang w:eastAsia="pt-BR"/>
              </w:rPr>
            </w:pPr>
            <w:r w:rsidRPr="531AB1A1">
              <w:rPr>
                <w:rFonts w:ascii="Tahoma" w:hAnsi="Tahoma" w:cs="Tahoma"/>
                <w:b/>
                <w:bCs/>
                <w:color w:val="FF0000"/>
                <w:sz w:val="28"/>
                <w:szCs w:val="28"/>
              </w:rPr>
              <w:t>Procedimento</w:t>
            </w:r>
            <w:r w:rsidRPr="531AB1A1">
              <w:rPr>
                <w:rFonts w:ascii="Tahoma" w:hAnsi="Tahoma" w:cs="Tahoma"/>
                <w:color w:val="FF0000"/>
                <w:sz w:val="28"/>
                <w:szCs w:val="28"/>
              </w:rPr>
              <w:t>:</w:t>
            </w:r>
            <w:r w:rsidRPr="531AB1A1">
              <w:rPr>
                <w:rFonts w:ascii="Tahoma" w:hAnsi="Tahoma" w:cs="Tahoma"/>
                <w:b/>
                <w:bCs/>
                <w:color w:val="FF0000"/>
                <w:sz w:val="28"/>
                <w:szCs w:val="28"/>
              </w:rPr>
              <w:t xml:space="preserve">  Usuário logado </w:t>
            </w:r>
          </w:p>
        </w:tc>
      </w:tr>
      <w:tr w:rsidR="00E42F23" w:rsidRPr="00E42F23" w14:paraId="0DB1BD1C" w14:textId="77777777" w:rsidTr="531AB1A1">
        <w:trPr>
          <w:gridAfter w:val="1"/>
          <w:wAfter w:w="11" w:type="dxa"/>
          <w:trHeight w:val="288"/>
        </w:trPr>
        <w:tc>
          <w:tcPr>
            <w:tcW w:w="7909" w:type="dxa"/>
            <w:gridSpan w:val="7"/>
            <w:tcBorders>
              <w:top w:val="single" w:sz="4" w:space="0" w:color="auto"/>
              <w:left w:val="single" w:sz="4" w:space="0" w:color="auto"/>
              <w:bottom w:val="single" w:sz="4" w:space="0" w:color="auto"/>
              <w:right w:val="single" w:sz="4" w:space="0" w:color="000000" w:themeColor="text1"/>
            </w:tcBorders>
            <w:shd w:val="clear" w:color="auto" w:fill="FFFF99"/>
            <w:vAlign w:val="center"/>
            <w:hideMark/>
          </w:tcPr>
          <w:p w14:paraId="61A18D2C" w14:textId="77777777" w:rsidR="00E42F23" w:rsidRPr="00E42F23" w:rsidRDefault="531AB1A1" w:rsidP="00E42F23">
            <w:pPr>
              <w:suppressAutoHyphens w:val="0"/>
              <w:rPr>
                <w:rFonts w:ascii="Tahoma" w:hAnsi="Tahoma" w:cs="Tahoma"/>
                <w:b/>
                <w:bCs/>
                <w:color w:val="FF0000"/>
                <w:sz w:val="20"/>
                <w:szCs w:val="20"/>
                <w:lang w:eastAsia="pt-BR"/>
              </w:rPr>
            </w:pPr>
            <w:r w:rsidRPr="531AB1A1">
              <w:rPr>
                <w:rFonts w:ascii="Tahoma" w:hAnsi="Tahoma" w:cs="Tahoma"/>
                <w:b/>
                <w:bCs/>
                <w:color w:val="FF0000"/>
                <w:sz w:val="20"/>
                <w:szCs w:val="20"/>
              </w:rPr>
              <w:t xml:space="preserve">Fluxo Básico </w:t>
            </w:r>
            <w:proofErr w:type="gramStart"/>
            <w:r w:rsidRPr="531AB1A1">
              <w:rPr>
                <w:rFonts w:ascii="Tahoma" w:hAnsi="Tahoma" w:cs="Tahoma"/>
                <w:b/>
                <w:bCs/>
                <w:color w:val="FF0000"/>
                <w:sz w:val="20"/>
                <w:szCs w:val="20"/>
              </w:rPr>
              <w:t>-  Curtir</w:t>
            </w:r>
            <w:proofErr w:type="gramEnd"/>
            <w:r w:rsidRPr="531AB1A1">
              <w:rPr>
                <w:rFonts w:ascii="Tahoma" w:hAnsi="Tahoma" w:cs="Tahoma"/>
                <w:b/>
                <w:bCs/>
                <w:color w:val="FF0000"/>
                <w:sz w:val="20"/>
                <w:szCs w:val="20"/>
              </w:rPr>
              <w:t xml:space="preserve"> reclamação</w:t>
            </w:r>
          </w:p>
        </w:tc>
      </w:tr>
      <w:tr w:rsidR="00E42F23" w:rsidRPr="00E42F23" w14:paraId="6AD65C12" w14:textId="77777777" w:rsidTr="531AB1A1">
        <w:trPr>
          <w:gridAfter w:val="1"/>
          <w:wAfter w:w="11" w:type="dxa"/>
          <w:trHeight w:val="576"/>
        </w:trPr>
        <w:tc>
          <w:tcPr>
            <w:tcW w:w="956"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76B092C4" w14:textId="77777777" w:rsidR="00E42F23" w:rsidRPr="00E42F23"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ID</w:t>
            </w:r>
          </w:p>
        </w:tc>
        <w:tc>
          <w:tcPr>
            <w:tcW w:w="1059"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6EFB60DC" w14:textId="77777777" w:rsidR="00E42F23" w:rsidRPr="00E42F23"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Passos para Execução</w:t>
            </w:r>
          </w:p>
        </w:tc>
        <w:tc>
          <w:tcPr>
            <w:tcW w:w="1018"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3CBFDB46" w14:textId="77777777" w:rsidR="00E42F23" w:rsidRPr="00E42F23"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Dados de Entrada</w:t>
            </w:r>
          </w:p>
        </w:tc>
        <w:tc>
          <w:tcPr>
            <w:tcW w:w="1159"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274BCFF1" w14:textId="77777777" w:rsidR="00E42F23" w:rsidRPr="00E42F23"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Resultado Esperado</w:t>
            </w:r>
          </w:p>
        </w:tc>
        <w:tc>
          <w:tcPr>
            <w:tcW w:w="1139"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22751D48" w14:textId="77777777" w:rsidR="00E42F23" w:rsidRPr="00E42F23"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Data Execução</w:t>
            </w:r>
          </w:p>
        </w:tc>
        <w:tc>
          <w:tcPr>
            <w:tcW w:w="1159"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01F106A3" w14:textId="77777777" w:rsidR="00E42F23" w:rsidRPr="00E42F23"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Resultado Verificado</w:t>
            </w:r>
          </w:p>
        </w:tc>
        <w:tc>
          <w:tcPr>
            <w:tcW w:w="1419"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16984687" w14:textId="77777777" w:rsidR="00E42F23" w:rsidRPr="00E42F23"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Observações</w:t>
            </w:r>
          </w:p>
        </w:tc>
      </w:tr>
      <w:tr w:rsidR="00E42F23" w:rsidRPr="00E42F23" w14:paraId="457FEFB2" w14:textId="77777777" w:rsidTr="531AB1A1">
        <w:trPr>
          <w:trHeight w:val="288"/>
        </w:trPr>
        <w:tc>
          <w:tcPr>
            <w:tcW w:w="956" w:type="dxa"/>
            <w:vMerge/>
            <w:vAlign w:val="center"/>
            <w:hideMark/>
          </w:tcPr>
          <w:p w14:paraId="3C9703C5" w14:textId="77777777" w:rsidR="00E42F23" w:rsidRPr="00E42F23" w:rsidRDefault="00E42F23" w:rsidP="00E42F23">
            <w:pPr>
              <w:suppressAutoHyphens w:val="0"/>
              <w:rPr>
                <w:rFonts w:ascii="Tahoma" w:hAnsi="Tahoma" w:cs="Tahoma"/>
                <w:b/>
                <w:bCs/>
                <w:sz w:val="20"/>
                <w:szCs w:val="20"/>
                <w:lang w:eastAsia="pt-BR"/>
              </w:rPr>
            </w:pPr>
          </w:p>
        </w:tc>
        <w:tc>
          <w:tcPr>
            <w:tcW w:w="1059" w:type="dxa"/>
            <w:vMerge/>
            <w:vAlign w:val="center"/>
            <w:hideMark/>
          </w:tcPr>
          <w:p w14:paraId="08785F55" w14:textId="77777777" w:rsidR="00E42F23" w:rsidRPr="00E42F23" w:rsidRDefault="00E42F23" w:rsidP="00E42F23">
            <w:pPr>
              <w:suppressAutoHyphens w:val="0"/>
              <w:rPr>
                <w:rFonts w:ascii="Tahoma" w:hAnsi="Tahoma" w:cs="Tahoma"/>
                <w:b/>
                <w:bCs/>
                <w:sz w:val="20"/>
                <w:szCs w:val="20"/>
                <w:lang w:eastAsia="pt-BR"/>
              </w:rPr>
            </w:pPr>
          </w:p>
        </w:tc>
        <w:tc>
          <w:tcPr>
            <w:tcW w:w="1018" w:type="dxa"/>
            <w:vMerge/>
            <w:vAlign w:val="center"/>
            <w:hideMark/>
          </w:tcPr>
          <w:p w14:paraId="0CEDED4A" w14:textId="77777777" w:rsidR="00E42F23" w:rsidRPr="00E42F23" w:rsidRDefault="00E42F23" w:rsidP="00E42F23">
            <w:pPr>
              <w:suppressAutoHyphens w:val="0"/>
              <w:rPr>
                <w:rFonts w:ascii="Tahoma" w:hAnsi="Tahoma" w:cs="Tahoma"/>
                <w:b/>
                <w:bCs/>
                <w:sz w:val="20"/>
                <w:szCs w:val="20"/>
                <w:lang w:eastAsia="pt-BR"/>
              </w:rPr>
            </w:pPr>
          </w:p>
        </w:tc>
        <w:tc>
          <w:tcPr>
            <w:tcW w:w="1159" w:type="dxa"/>
            <w:vMerge/>
            <w:vAlign w:val="center"/>
            <w:hideMark/>
          </w:tcPr>
          <w:p w14:paraId="1EB4E635" w14:textId="77777777" w:rsidR="00E42F23" w:rsidRPr="00E42F23" w:rsidRDefault="00E42F23" w:rsidP="00E42F23">
            <w:pPr>
              <w:suppressAutoHyphens w:val="0"/>
              <w:rPr>
                <w:rFonts w:ascii="Tahoma" w:hAnsi="Tahoma" w:cs="Tahoma"/>
                <w:b/>
                <w:bCs/>
                <w:sz w:val="20"/>
                <w:szCs w:val="20"/>
                <w:lang w:eastAsia="pt-BR"/>
              </w:rPr>
            </w:pPr>
          </w:p>
        </w:tc>
        <w:tc>
          <w:tcPr>
            <w:tcW w:w="1139" w:type="dxa"/>
            <w:vMerge/>
            <w:vAlign w:val="center"/>
            <w:hideMark/>
          </w:tcPr>
          <w:p w14:paraId="1CF04D2F" w14:textId="77777777" w:rsidR="00E42F23" w:rsidRPr="00E42F23" w:rsidRDefault="00E42F23" w:rsidP="00E42F23">
            <w:pPr>
              <w:suppressAutoHyphens w:val="0"/>
              <w:rPr>
                <w:rFonts w:ascii="Tahoma" w:hAnsi="Tahoma" w:cs="Tahoma"/>
                <w:b/>
                <w:bCs/>
                <w:sz w:val="20"/>
                <w:szCs w:val="20"/>
                <w:lang w:eastAsia="pt-BR"/>
              </w:rPr>
            </w:pPr>
          </w:p>
        </w:tc>
        <w:tc>
          <w:tcPr>
            <w:tcW w:w="1159" w:type="dxa"/>
            <w:vMerge/>
            <w:vAlign w:val="center"/>
            <w:hideMark/>
          </w:tcPr>
          <w:p w14:paraId="49CDB3F4" w14:textId="77777777" w:rsidR="00E42F23" w:rsidRPr="00E42F23" w:rsidRDefault="00E42F23" w:rsidP="00E42F23">
            <w:pPr>
              <w:suppressAutoHyphens w:val="0"/>
              <w:rPr>
                <w:rFonts w:ascii="Tahoma" w:hAnsi="Tahoma" w:cs="Tahoma"/>
                <w:b/>
                <w:bCs/>
                <w:sz w:val="20"/>
                <w:szCs w:val="20"/>
                <w:lang w:eastAsia="pt-BR"/>
              </w:rPr>
            </w:pPr>
          </w:p>
        </w:tc>
        <w:tc>
          <w:tcPr>
            <w:tcW w:w="1419" w:type="dxa"/>
            <w:vMerge/>
            <w:vAlign w:val="center"/>
            <w:hideMark/>
          </w:tcPr>
          <w:p w14:paraId="737D7419" w14:textId="77777777" w:rsidR="00E42F23" w:rsidRPr="00E42F23" w:rsidRDefault="00E42F23" w:rsidP="00E42F23">
            <w:pPr>
              <w:suppressAutoHyphens w:val="0"/>
              <w:rPr>
                <w:rFonts w:ascii="Tahoma" w:hAnsi="Tahoma" w:cs="Tahoma"/>
                <w:b/>
                <w:bCs/>
                <w:sz w:val="20"/>
                <w:szCs w:val="20"/>
                <w:lang w:eastAsia="pt-BR"/>
              </w:rPr>
            </w:pPr>
          </w:p>
        </w:tc>
        <w:tc>
          <w:tcPr>
            <w:tcW w:w="11" w:type="dxa"/>
            <w:tcBorders>
              <w:top w:val="nil"/>
              <w:left w:val="nil"/>
              <w:bottom w:val="nil"/>
              <w:right w:val="nil"/>
            </w:tcBorders>
            <w:shd w:val="clear" w:color="auto" w:fill="auto"/>
            <w:noWrap/>
            <w:vAlign w:val="bottom"/>
            <w:hideMark/>
          </w:tcPr>
          <w:p w14:paraId="2EDBE8D5" w14:textId="77777777" w:rsidR="00E42F23" w:rsidRPr="00E42F23" w:rsidRDefault="00E42F23" w:rsidP="00E42F23">
            <w:pPr>
              <w:suppressAutoHyphens w:val="0"/>
              <w:jc w:val="center"/>
              <w:rPr>
                <w:rFonts w:ascii="Tahoma" w:hAnsi="Tahoma" w:cs="Tahoma"/>
                <w:b/>
                <w:bCs/>
                <w:sz w:val="20"/>
                <w:szCs w:val="20"/>
                <w:lang w:eastAsia="pt-BR"/>
              </w:rPr>
            </w:pPr>
          </w:p>
        </w:tc>
      </w:tr>
      <w:tr w:rsidR="00E42F23" w:rsidRPr="00E42F23" w14:paraId="689D55B5" w14:textId="77777777" w:rsidTr="531AB1A1">
        <w:trPr>
          <w:trHeight w:val="1848"/>
        </w:trPr>
        <w:tc>
          <w:tcPr>
            <w:tcW w:w="956" w:type="dxa"/>
            <w:tcBorders>
              <w:top w:val="nil"/>
              <w:left w:val="single" w:sz="4" w:space="0" w:color="auto"/>
              <w:bottom w:val="single" w:sz="4" w:space="0" w:color="auto"/>
              <w:right w:val="single" w:sz="4" w:space="0" w:color="auto"/>
            </w:tcBorders>
            <w:shd w:val="clear" w:color="auto" w:fill="auto"/>
            <w:vAlign w:val="center"/>
            <w:hideMark/>
          </w:tcPr>
          <w:p w14:paraId="581B61F8" w14:textId="77777777" w:rsidR="00E42F23" w:rsidRPr="00E42F23" w:rsidRDefault="531AB1A1" w:rsidP="00E42F23">
            <w:pPr>
              <w:suppressAutoHyphens w:val="0"/>
              <w:jc w:val="center"/>
              <w:rPr>
                <w:sz w:val="20"/>
                <w:szCs w:val="20"/>
                <w:lang w:eastAsia="pt-BR"/>
              </w:rPr>
            </w:pPr>
            <w:r w:rsidRPr="531AB1A1">
              <w:rPr>
                <w:sz w:val="20"/>
                <w:szCs w:val="20"/>
              </w:rPr>
              <w:t>1.1</w:t>
            </w:r>
          </w:p>
        </w:tc>
        <w:tc>
          <w:tcPr>
            <w:tcW w:w="1059" w:type="dxa"/>
            <w:tcBorders>
              <w:top w:val="nil"/>
              <w:left w:val="nil"/>
              <w:bottom w:val="single" w:sz="4" w:space="0" w:color="auto"/>
              <w:right w:val="single" w:sz="4" w:space="0" w:color="auto"/>
            </w:tcBorders>
            <w:shd w:val="clear" w:color="auto" w:fill="auto"/>
            <w:vAlign w:val="center"/>
            <w:hideMark/>
          </w:tcPr>
          <w:p w14:paraId="2D8A4CEC" w14:textId="77777777" w:rsidR="00E42F23" w:rsidRPr="00E42F23" w:rsidRDefault="531AB1A1" w:rsidP="00E42F23">
            <w:pPr>
              <w:suppressAutoHyphens w:val="0"/>
              <w:jc w:val="center"/>
              <w:rPr>
                <w:sz w:val="20"/>
                <w:szCs w:val="20"/>
                <w:lang w:eastAsia="pt-BR"/>
              </w:rPr>
            </w:pPr>
            <w:r w:rsidRPr="531AB1A1">
              <w:rPr>
                <w:sz w:val="20"/>
                <w:szCs w:val="20"/>
              </w:rPr>
              <w:t>seleciona curtir em uma reclamação</w:t>
            </w:r>
          </w:p>
        </w:tc>
        <w:tc>
          <w:tcPr>
            <w:tcW w:w="1018" w:type="dxa"/>
            <w:tcBorders>
              <w:top w:val="nil"/>
              <w:left w:val="nil"/>
              <w:bottom w:val="single" w:sz="4" w:space="0" w:color="auto"/>
              <w:right w:val="single" w:sz="4" w:space="0" w:color="auto"/>
            </w:tcBorders>
            <w:shd w:val="clear" w:color="auto" w:fill="auto"/>
            <w:vAlign w:val="center"/>
            <w:hideMark/>
          </w:tcPr>
          <w:p w14:paraId="2DB5CDCE" w14:textId="77777777" w:rsidR="00E42F23" w:rsidRPr="00E42F23" w:rsidRDefault="531AB1A1" w:rsidP="00E42F23">
            <w:pPr>
              <w:suppressAutoHyphens w:val="0"/>
              <w:jc w:val="center"/>
              <w:rPr>
                <w:sz w:val="20"/>
                <w:szCs w:val="20"/>
                <w:lang w:eastAsia="pt-BR"/>
              </w:rPr>
            </w:pPr>
            <w:r w:rsidRPr="531AB1A1">
              <w:rPr>
                <w:sz w:val="20"/>
                <w:szCs w:val="20"/>
              </w:rPr>
              <w:t> </w:t>
            </w:r>
          </w:p>
        </w:tc>
        <w:tc>
          <w:tcPr>
            <w:tcW w:w="1159" w:type="dxa"/>
            <w:tcBorders>
              <w:top w:val="nil"/>
              <w:left w:val="nil"/>
              <w:bottom w:val="single" w:sz="4" w:space="0" w:color="auto"/>
              <w:right w:val="single" w:sz="4" w:space="0" w:color="auto"/>
            </w:tcBorders>
            <w:shd w:val="clear" w:color="auto" w:fill="auto"/>
            <w:vAlign w:val="center"/>
            <w:hideMark/>
          </w:tcPr>
          <w:p w14:paraId="32A52A09" w14:textId="672F5EC8" w:rsidR="00E42F23" w:rsidRPr="00E42F23" w:rsidRDefault="531AB1A1" w:rsidP="00E42F23">
            <w:pPr>
              <w:suppressAutoHyphens w:val="0"/>
              <w:jc w:val="center"/>
              <w:rPr>
                <w:sz w:val="20"/>
                <w:szCs w:val="20"/>
                <w:lang w:eastAsia="pt-BR"/>
              </w:rPr>
            </w:pPr>
            <w:r w:rsidRPr="531AB1A1">
              <w:rPr>
                <w:sz w:val="20"/>
                <w:szCs w:val="20"/>
              </w:rPr>
              <w:t>O sistema muda o estado do botão e atualiza o número de curtidas.</w:t>
            </w:r>
          </w:p>
        </w:tc>
        <w:tc>
          <w:tcPr>
            <w:tcW w:w="1139" w:type="dxa"/>
            <w:tcBorders>
              <w:top w:val="nil"/>
              <w:left w:val="nil"/>
              <w:bottom w:val="single" w:sz="4" w:space="0" w:color="auto"/>
              <w:right w:val="single" w:sz="4" w:space="0" w:color="auto"/>
            </w:tcBorders>
            <w:shd w:val="clear" w:color="auto" w:fill="auto"/>
            <w:vAlign w:val="center"/>
            <w:hideMark/>
          </w:tcPr>
          <w:p w14:paraId="054A58B7" w14:textId="77777777" w:rsidR="00E42F23" w:rsidRPr="00E42F23" w:rsidRDefault="531AB1A1" w:rsidP="00E42F23">
            <w:pPr>
              <w:suppressAutoHyphens w:val="0"/>
              <w:jc w:val="center"/>
              <w:rPr>
                <w:sz w:val="20"/>
                <w:szCs w:val="20"/>
                <w:lang w:eastAsia="pt-BR"/>
              </w:rPr>
            </w:pPr>
            <w:r w:rsidRPr="531AB1A1">
              <w:rPr>
                <w:sz w:val="20"/>
                <w:szCs w:val="20"/>
              </w:rPr>
              <w:t>27/out</w:t>
            </w:r>
          </w:p>
        </w:tc>
        <w:tc>
          <w:tcPr>
            <w:tcW w:w="1159" w:type="dxa"/>
            <w:tcBorders>
              <w:top w:val="nil"/>
              <w:left w:val="nil"/>
              <w:bottom w:val="single" w:sz="4" w:space="0" w:color="auto"/>
              <w:right w:val="single" w:sz="4" w:space="0" w:color="auto"/>
            </w:tcBorders>
            <w:shd w:val="clear" w:color="auto" w:fill="auto"/>
            <w:vAlign w:val="center"/>
            <w:hideMark/>
          </w:tcPr>
          <w:p w14:paraId="103A15DD" w14:textId="77777777" w:rsidR="00E42F23" w:rsidRPr="00E42F23" w:rsidRDefault="531AB1A1" w:rsidP="00E42F23">
            <w:pPr>
              <w:suppressAutoHyphens w:val="0"/>
              <w:jc w:val="center"/>
              <w:rPr>
                <w:sz w:val="20"/>
                <w:szCs w:val="20"/>
                <w:lang w:eastAsia="pt-BR"/>
              </w:rPr>
            </w:pPr>
            <w:r w:rsidRPr="531AB1A1">
              <w:rPr>
                <w:sz w:val="20"/>
                <w:szCs w:val="20"/>
              </w:rPr>
              <w:t>OK-Sucesso</w:t>
            </w:r>
          </w:p>
        </w:tc>
        <w:tc>
          <w:tcPr>
            <w:tcW w:w="1419" w:type="dxa"/>
            <w:tcBorders>
              <w:top w:val="nil"/>
              <w:left w:val="nil"/>
              <w:bottom w:val="single" w:sz="4" w:space="0" w:color="auto"/>
              <w:right w:val="single" w:sz="4" w:space="0" w:color="auto"/>
            </w:tcBorders>
            <w:shd w:val="clear" w:color="auto" w:fill="auto"/>
            <w:vAlign w:val="center"/>
            <w:hideMark/>
          </w:tcPr>
          <w:p w14:paraId="1F65674D" w14:textId="77777777" w:rsidR="00E42F23" w:rsidRPr="00E42F23" w:rsidRDefault="531AB1A1" w:rsidP="00E42F23">
            <w:pPr>
              <w:suppressAutoHyphens w:val="0"/>
              <w:jc w:val="center"/>
              <w:rPr>
                <w:sz w:val="20"/>
                <w:szCs w:val="20"/>
                <w:lang w:eastAsia="pt-BR"/>
              </w:rPr>
            </w:pPr>
            <w:r w:rsidRPr="531AB1A1">
              <w:rPr>
                <w:sz w:val="20"/>
                <w:szCs w:val="20"/>
              </w:rPr>
              <w:t> </w:t>
            </w:r>
          </w:p>
        </w:tc>
        <w:tc>
          <w:tcPr>
            <w:tcW w:w="11" w:type="dxa"/>
            <w:vAlign w:val="center"/>
            <w:hideMark/>
          </w:tcPr>
          <w:p w14:paraId="1038A84D" w14:textId="77777777" w:rsidR="00E42F23" w:rsidRPr="00E42F23" w:rsidRDefault="00E42F23" w:rsidP="00E42F23">
            <w:pPr>
              <w:suppressAutoHyphens w:val="0"/>
              <w:rPr>
                <w:sz w:val="20"/>
                <w:szCs w:val="20"/>
                <w:lang w:eastAsia="pt-BR"/>
              </w:rPr>
            </w:pPr>
          </w:p>
        </w:tc>
      </w:tr>
      <w:tr w:rsidR="00E42F23" w:rsidRPr="00E42F23" w14:paraId="2CFA6AFF" w14:textId="77777777" w:rsidTr="531AB1A1">
        <w:trPr>
          <w:trHeight w:val="288"/>
        </w:trPr>
        <w:tc>
          <w:tcPr>
            <w:tcW w:w="7909" w:type="dxa"/>
            <w:gridSpan w:val="7"/>
            <w:tcBorders>
              <w:top w:val="single" w:sz="4" w:space="0" w:color="auto"/>
              <w:left w:val="single" w:sz="4" w:space="0" w:color="auto"/>
              <w:bottom w:val="single" w:sz="4" w:space="0" w:color="auto"/>
              <w:right w:val="single" w:sz="4" w:space="0" w:color="000000" w:themeColor="text1"/>
            </w:tcBorders>
            <w:shd w:val="clear" w:color="auto" w:fill="FFFF99"/>
            <w:vAlign w:val="center"/>
            <w:hideMark/>
          </w:tcPr>
          <w:p w14:paraId="76EDE262" w14:textId="77777777" w:rsidR="00E42F23" w:rsidRPr="00E42F23" w:rsidRDefault="531AB1A1" w:rsidP="00E42F23">
            <w:pPr>
              <w:suppressAutoHyphens w:val="0"/>
              <w:rPr>
                <w:rFonts w:ascii="Tahoma" w:hAnsi="Tahoma" w:cs="Tahoma"/>
                <w:b/>
                <w:bCs/>
                <w:color w:val="FF0000"/>
                <w:sz w:val="20"/>
                <w:szCs w:val="20"/>
                <w:lang w:eastAsia="pt-BR"/>
              </w:rPr>
            </w:pPr>
            <w:r w:rsidRPr="531AB1A1">
              <w:rPr>
                <w:rFonts w:ascii="Tahoma" w:hAnsi="Tahoma" w:cs="Tahoma"/>
                <w:b/>
                <w:bCs/>
                <w:color w:val="FF0000"/>
                <w:sz w:val="20"/>
                <w:szCs w:val="20"/>
              </w:rPr>
              <w:t>Fluxo Alternativo - Remover curtida</w:t>
            </w:r>
          </w:p>
        </w:tc>
        <w:tc>
          <w:tcPr>
            <w:tcW w:w="11" w:type="dxa"/>
            <w:vAlign w:val="center"/>
            <w:hideMark/>
          </w:tcPr>
          <w:p w14:paraId="1F12BD71" w14:textId="77777777" w:rsidR="00E42F23" w:rsidRPr="00E42F23" w:rsidRDefault="00E42F23" w:rsidP="00E42F23">
            <w:pPr>
              <w:suppressAutoHyphens w:val="0"/>
              <w:rPr>
                <w:sz w:val="20"/>
                <w:szCs w:val="20"/>
                <w:lang w:eastAsia="pt-BR"/>
              </w:rPr>
            </w:pPr>
          </w:p>
        </w:tc>
      </w:tr>
      <w:tr w:rsidR="00E42F23" w:rsidRPr="00E42F23" w14:paraId="08D5D545" w14:textId="77777777" w:rsidTr="531AB1A1">
        <w:trPr>
          <w:trHeight w:val="576"/>
        </w:trPr>
        <w:tc>
          <w:tcPr>
            <w:tcW w:w="956"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1DE79566" w14:textId="77777777" w:rsidR="00E42F23" w:rsidRPr="00E42F23"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ID</w:t>
            </w:r>
          </w:p>
        </w:tc>
        <w:tc>
          <w:tcPr>
            <w:tcW w:w="1059"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585B3EF3" w14:textId="77777777" w:rsidR="00E42F23" w:rsidRPr="00E42F23"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Passos para Execução</w:t>
            </w:r>
          </w:p>
        </w:tc>
        <w:tc>
          <w:tcPr>
            <w:tcW w:w="1018"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3F8AC266" w14:textId="77777777" w:rsidR="00E42F23" w:rsidRPr="00E42F23"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Dados de Entrada</w:t>
            </w:r>
          </w:p>
        </w:tc>
        <w:tc>
          <w:tcPr>
            <w:tcW w:w="1159"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49509FE4" w14:textId="77777777" w:rsidR="00E42F23" w:rsidRPr="00E42F23"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Resultado Esperado</w:t>
            </w:r>
          </w:p>
        </w:tc>
        <w:tc>
          <w:tcPr>
            <w:tcW w:w="1139"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3512C9B1" w14:textId="77777777" w:rsidR="00E42F23" w:rsidRPr="00E42F23"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Data Execução</w:t>
            </w:r>
          </w:p>
        </w:tc>
        <w:tc>
          <w:tcPr>
            <w:tcW w:w="1159"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2CD0594D" w14:textId="77777777" w:rsidR="00E42F23" w:rsidRPr="00E42F23"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Resultado Verificado</w:t>
            </w:r>
          </w:p>
        </w:tc>
        <w:tc>
          <w:tcPr>
            <w:tcW w:w="1419"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4FFEBC2F" w14:textId="77777777" w:rsidR="00E42F23" w:rsidRPr="00E42F23"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Observações</w:t>
            </w:r>
          </w:p>
        </w:tc>
        <w:tc>
          <w:tcPr>
            <w:tcW w:w="11" w:type="dxa"/>
            <w:vAlign w:val="center"/>
            <w:hideMark/>
          </w:tcPr>
          <w:p w14:paraId="7A862F69" w14:textId="77777777" w:rsidR="00E42F23" w:rsidRPr="00E42F23" w:rsidRDefault="00E42F23" w:rsidP="00E42F23">
            <w:pPr>
              <w:suppressAutoHyphens w:val="0"/>
              <w:rPr>
                <w:sz w:val="20"/>
                <w:szCs w:val="20"/>
                <w:lang w:eastAsia="pt-BR"/>
              </w:rPr>
            </w:pPr>
          </w:p>
        </w:tc>
      </w:tr>
      <w:tr w:rsidR="00E42F23" w:rsidRPr="00E42F23" w14:paraId="4C5203F0" w14:textId="77777777" w:rsidTr="531AB1A1">
        <w:trPr>
          <w:trHeight w:val="288"/>
        </w:trPr>
        <w:tc>
          <w:tcPr>
            <w:tcW w:w="956" w:type="dxa"/>
            <w:vMerge/>
            <w:vAlign w:val="center"/>
            <w:hideMark/>
          </w:tcPr>
          <w:p w14:paraId="0E6370F1" w14:textId="77777777" w:rsidR="00E42F23" w:rsidRPr="00E42F23" w:rsidRDefault="00E42F23" w:rsidP="00E42F23">
            <w:pPr>
              <w:suppressAutoHyphens w:val="0"/>
              <w:rPr>
                <w:rFonts w:ascii="Tahoma" w:hAnsi="Tahoma" w:cs="Tahoma"/>
                <w:b/>
                <w:bCs/>
                <w:sz w:val="20"/>
                <w:szCs w:val="20"/>
                <w:lang w:eastAsia="pt-BR"/>
              </w:rPr>
            </w:pPr>
          </w:p>
        </w:tc>
        <w:tc>
          <w:tcPr>
            <w:tcW w:w="1059" w:type="dxa"/>
            <w:vMerge/>
            <w:vAlign w:val="center"/>
            <w:hideMark/>
          </w:tcPr>
          <w:p w14:paraId="17F07BDC" w14:textId="77777777" w:rsidR="00E42F23" w:rsidRPr="00E42F23" w:rsidRDefault="00E42F23" w:rsidP="00E42F23">
            <w:pPr>
              <w:suppressAutoHyphens w:val="0"/>
              <w:rPr>
                <w:rFonts w:ascii="Tahoma" w:hAnsi="Tahoma" w:cs="Tahoma"/>
                <w:b/>
                <w:bCs/>
                <w:sz w:val="20"/>
                <w:szCs w:val="20"/>
                <w:lang w:eastAsia="pt-BR"/>
              </w:rPr>
            </w:pPr>
          </w:p>
        </w:tc>
        <w:tc>
          <w:tcPr>
            <w:tcW w:w="1018" w:type="dxa"/>
            <w:vMerge/>
            <w:vAlign w:val="center"/>
            <w:hideMark/>
          </w:tcPr>
          <w:p w14:paraId="7FCC6422" w14:textId="77777777" w:rsidR="00E42F23" w:rsidRPr="00E42F23" w:rsidRDefault="00E42F23" w:rsidP="00E42F23">
            <w:pPr>
              <w:suppressAutoHyphens w:val="0"/>
              <w:rPr>
                <w:rFonts w:ascii="Tahoma" w:hAnsi="Tahoma" w:cs="Tahoma"/>
                <w:b/>
                <w:bCs/>
                <w:sz w:val="20"/>
                <w:szCs w:val="20"/>
                <w:lang w:eastAsia="pt-BR"/>
              </w:rPr>
            </w:pPr>
          </w:p>
        </w:tc>
        <w:tc>
          <w:tcPr>
            <w:tcW w:w="1159" w:type="dxa"/>
            <w:vMerge/>
            <w:vAlign w:val="center"/>
            <w:hideMark/>
          </w:tcPr>
          <w:p w14:paraId="5F2A7BEA" w14:textId="77777777" w:rsidR="00E42F23" w:rsidRPr="00E42F23" w:rsidRDefault="00E42F23" w:rsidP="00E42F23">
            <w:pPr>
              <w:suppressAutoHyphens w:val="0"/>
              <w:rPr>
                <w:rFonts w:ascii="Tahoma" w:hAnsi="Tahoma" w:cs="Tahoma"/>
                <w:b/>
                <w:bCs/>
                <w:sz w:val="20"/>
                <w:szCs w:val="20"/>
                <w:lang w:eastAsia="pt-BR"/>
              </w:rPr>
            </w:pPr>
          </w:p>
        </w:tc>
        <w:tc>
          <w:tcPr>
            <w:tcW w:w="1139" w:type="dxa"/>
            <w:vMerge/>
            <w:vAlign w:val="center"/>
            <w:hideMark/>
          </w:tcPr>
          <w:p w14:paraId="7BE09ABE" w14:textId="77777777" w:rsidR="00E42F23" w:rsidRPr="00E42F23" w:rsidRDefault="00E42F23" w:rsidP="00E42F23">
            <w:pPr>
              <w:suppressAutoHyphens w:val="0"/>
              <w:rPr>
                <w:rFonts w:ascii="Tahoma" w:hAnsi="Tahoma" w:cs="Tahoma"/>
                <w:b/>
                <w:bCs/>
                <w:sz w:val="20"/>
                <w:szCs w:val="20"/>
                <w:lang w:eastAsia="pt-BR"/>
              </w:rPr>
            </w:pPr>
          </w:p>
        </w:tc>
        <w:tc>
          <w:tcPr>
            <w:tcW w:w="1159" w:type="dxa"/>
            <w:vMerge/>
            <w:vAlign w:val="center"/>
            <w:hideMark/>
          </w:tcPr>
          <w:p w14:paraId="729D69F3" w14:textId="77777777" w:rsidR="00E42F23" w:rsidRPr="00E42F23" w:rsidRDefault="00E42F23" w:rsidP="00E42F23">
            <w:pPr>
              <w:suppressAutoHyphens w:val="0"/>
              <w:rPr>
                <w:rFonts w:ascii="Tahoma" w:hAnsi="Tahoma" w:cs="Tahoma"/>
                <w:b/>
                <w:bCs/>
                <w:sz w:val="20"/>
                <w:szCs w:val="20"/>
                <w:lang w:eastAsia="pt-BR"/>
              </w:rPr>
            </w:pPr>
          </w:p>
        </w:tc>
        <w:tc>
          <w:tcPr>
            <w:tcW w:w="1419" w:type="dxa"/>
            <w:vMerge/>
            <w:vAlign w:val="center"/>
            <w:hideMark/>
          </w:tcPr>
          <w:p w14:paraId="1BF68418" w14:textId="77777777" w:rsidR="00E42F23" w:rsidRPr="00E42F23" w:rsidRDefault="00E42F23" w:rsidP="00E42F23">
            <w:pPr>
              <w:suppressAutoHyphens w:val="0"/>
              <w:rPr>
                <w:rFonts w:ascii="Tahoma" w:hAnsi="Tahoma" w:cs="Tahoma"/>
                <w:b/>
                <w:bCs/>
                <w:sz w:val="20"/>
                <w:szCs w:val="20"/>
                <w:lang w:eastAsia="pt-BR"/>
              </w:rPr>
            </w:pPr>
          </w:p>
        </w:tc>
        <w:tc>
          <w:tcPr>
            <w:tcW w:w="11" w:type="dxa"/>
            <w:tcBorders>
              <w:top w:val="nil"/>
              <w:left w:val="nil"/>
              <w:bottom w:val="nil"/>
              <w:right w:val="nil"/>
            </w:tcBorders>
            <w:shd w:val="clear" w:color="auto" w:fill="auto"/>
            <w:noWrap/>
            <w:vAlign w:val="bottom"/>
            <w:hideMark/>
          </w:tcPr>
          <w:p w14:paraId="5B364716" w14:textId="77777777" w:rsidR="00E42F23" w:rsidRPr="00E42F23" w:rsidRDefault="00E42F23" w:rsidP="00E42F23">
            <w:pPr>
              <w:suppressAutoHyphens w:val="0"/>
              <w:jc w:val="center"/>
              <w:rPr>
                <w:rFonts w:ascii="Tahoma" w:hAnsi="Tahoma" w:cs="Tahoma"/>
                <w:b/>
                <w:bCs/>
                <w:sz w:val="20"/>
                <w:szCs w:val="20"/>
                <w:lang w:eastAsia="pt-BR"/>
              </w:rPr>
            </w:pPr>
          </w:p>
        </w:tc>
      </w:tr>
      <w:tr w:rsidR="00E42F23" w:rsidRPr="00E42F23" w14:paraId="0CE75427" w14:textId="77777777" w:rsidTr="531AB1A1">
        <w:trPr>
          <w:trHeight w:val="1848"/>
        </w:trPr>
        <w:tc>
          <w:tcPr>
            <w:tcW w:w="956" w:type="dxa"/>
            <w:tcBorders>
              <w:top w:val="nil"/>
              <w:left w:val="single" w:sz="4" w:space="0" w:color="auto"/>
              <w:bottom w:val="single" w:sz="4" w:space="0" w:color="auto"/>
              <w:right w:val="single" w:sz="4" w:space="0" w:color="auto"/>
            </w:tcBorders>
            <w:shd w:val="clear" w:color="auto" w:fill="auto"/>
            <w:vAlign w:val="center"/>
            <w:hideMark/>
          </w:tcPr>
          <w:p w14:paraId="016DEC14" w14:textId="77777777" w:rsidR="00E42F23" w:rsidRPr="00E42F23" w:rsidRDefault="531AB1A1" w:rsidP="00E42F23">
            <w:pPr>
              <w:suppressAutoHyphens w:val="0"/>
              <w:jc w:val="center"/>
              <w:rPr>
                <w:sz w:val="20"/>
                <w:szCs w:val="20"/>
                <w:lang w:eastAsia="pt-BR"/>
              </w:rPr>
            </w:pPr>
            <w:r w:rsidRPr="531AB1A1">
              <w:rPr>
                <w:sz w:val="20"/>
                <w:szCs w:val="20"/>
              </w:rPr>
              <w:t>1.1</w:t>
            </w:r>
          </w:p>
        </w:tc>
        <w:tc>
          <w:tcPr>
            <w:tcW w:w="1059" w:type="dxa"/>
            <w:tcBorders>
              <w:top w:val="nil"/>
              <w:left w:val="nil"/>
              <w:bottom w:val="single" w:sz="4" w:space="0" w:color="auto"/>
              <w:right w:val="single" w:sz="4" w:space="0" w:color="auto"/>
            </w:tcBorders>
            <w:shd w:val="clear" w:color="auto" w:fill="auto"/>
            <w:vAlign w:val="center"/>
            <w:hideMark/>
          </w:tcPr>
          <w:p w14:paraId="71065F3B" w14:textId="77777777" w:rsidR="00E42F23" w:rsidRPr="00E42F23" w:rsidRDefault="531AB1A1" w:rsidP="00E42F23">
            <w:pPr>
              <w:suppressAutoHyphens w:val="0"/>
              <w:jc w:val="center"/>
              <w:rPr>
                <w:sz w:val="20"/>
                <w:szCs w:val="20"/>
                <w:lang w:eastAsia="pt-BR"/>
              </w:rPr>
            </w:pPr>
            <w:r w:rsidRPr="531AB1A1">
              <w:rPr>
                <w:sz w:val="20"/>
                <w:szCs w:val="20"/>
              </w:rPr>
              <w:t>seleciona curtir em uma reclamação já curtida</w:t>
            </w:r>
          </w:p>
        </w:tc>
        <w:tc>
          <w:tcPr>
            <w:tcW w:w="1018" w:type="dxa"/>
            <w:tcBorders>
              <w:top w:val="nil"/>
              <w:left w:val="nil"/>
              <w:bottom w:val="single" w:sz="4" w:space="0" w:color="auto"/>
              <w:right w:val="single" w:sz="4" w:space="0" w:color="auto"/>
            </w:tcBorders>
            <w:shd w:val="clear" w:color="auto" w:fill="auto"/>
            <w:vAlign w:val="center"/>
            <w:hideMark/>
          </w:tcPr>
          <w:p w14:paraId="1C803B78" w14:textId="77777777" w:rsidR="00E42F23" w:rsidRPr="00E42F23" w:rsidRDefault="531AB1A1" w:rsidP="00E42F23">
            <w:pPr>
              <w:suppressAutoHyphens w:val="0"/>
              <w:jc w:val="center"/>
              <w:rPr>
                <w:sz w:val="20"/>
                <w:szCs w:val="20"/>
                <w:lang w:eastAsia="pt-BR"/>
              </w:rPr>
            </w:pPr>
            <w:r w:rsidRPr="531AB1A1">
              <w:rPr>
                <w:sz w:val="20"/>
                <w:szCs w:val="20"/>
              </w:rPr>
              <w:t> </w:t>
            </w:r>
          </w:p>
        </w:tc>
        <w:tc>
          <w:tcPr>
            <w:tcW w:w="1159" w:type="dxa"/>
            <w:tcBorders>
              <w:top w:val="nil"/>
              <w:left w:val="nil"/>
              <w:bottom w:val="single" w:sz="4" w:space="0" w:color="auto"/>
              <w:right w:val="single" w:sz="4" w:space="0" w:color="auto"/>
            </w:tcBorders>
            <w:shd w:val="clear" w:color="auto" w:fill="auto"/>
            <w:vAlign w:val="center"/>
            <w:hideMark/>
          </w:tcPr>
          <w:p w14:paraId="7E76324C" w14:textId="744B67FA" w:rsidR="00E42F23" w:rsidRPr="00E42F23" w:rsidRDefault="531AB1A1" w:rsidP="00E42F23">
            <w:pPr>
              <w:suppressAutoHyphens w:val="0"/>
              <w:jc w:val="center"/>
              <w:rPr>
                <w:sz w:val="20"/>
                <w:szCs w:val="20"/>
                <w:lang w:eastAsia="pt-BR"/>
              </w:rPr>
            </w:pPr>
            <w:r w:rsidRPr="531AB1A1">
              <w:rPr>
                <w:sz w:val="20"/>
                <w:szCs w:val="20"/>
              </w:rPr>
              <w:t>O sistema muda o estado do botão e atualiza o número de curtidas.</w:t>
            </w:r>
          </w:p>
        </w:tc>
        <w:tc>
          <w:tcPr>
            <w:tcW w:w="1139" w:type="dxa"/>
            <w:tcBorders>
              <w:top w:val="nil"/>
              <w:left w:val="nil"/>
              <w:bottom w:val="single" w:sz="4" w:space="0" w:color="auto"/>
              <w:right w:val="single" w:sz="4" w:space="0" w:color="auto"/>
            </w:tcBorders>
            <w:shd w:val="clear" w:color="auto" w:fill="auto"/>
            <w:vAlign w:val="center"/>
            <w:hideMark/>
          </w:tcPr>
          <w:p w14:paraId="1774874C" w14:textId="77777777" w:rsidR="00E42F23" w:rsidRPr="00E42F23" w:rsidRDefault="531AB1A1" w:rsidP="00E42F23">
            <w:pPr>
              <w:suppressAutoHyphens w:val="0"/>
              <w:jc w:val="center"/>
              <w:rPr>
                <w:sz w:val="20"/>
                <w:szCs w:val="20"/>
                <w:lang w:eastAsia="pt-BR"/>
              </w:rPr>
            </w:pPr>
            <w:r w:rsidRPr="531AB1A1">
              <w:rPr>
                <w:sz w:val="20"/>
                <w:szCs w:val="20"/>
              </w:rPr>
              <w:t>27/out</w:t>
            </w:r>
          </w:p>
        </w:tc>
        <w:tc>
          <w:tcPr>
            <w:tcW w:w="1159" w:type="dxa"/>
            <w:tcBorders>
              <w:top w:val="nil"/>
              <w:left w:val="nil"/>
              <w:bottom w:val="single" w:sz="4" w:space="0" w:color="auto"/>
              <w:right w:val="single" w:sz="4" w:space="0" w:color="auto"/>
            </w:tcBorders>
            <w:shd w:val="clear" w:color="auto" w:fill="auto"/>
            <w:vAlign w:val="center"/>
            <w:hideMark/>
          </w:tcPr>
          <w:p w14:paraId="6C77217C" w14:textId="77777777" w:rsidR="00E42F23" w:rsidRPr="00E42F23" w:rsidRDefault="531AB1A1" w:rsidP="00E42F23">
            <w:pPr>
              <w:suppressAutoHyphens w:val="0"/>
              <w:jc w:val="center"/>
              <w:rPr>
                <w:sz w:val="20"/>
                <w:szCs w:val="20"/>
                <w:lang w:eastAsia="pt-BR"/>
              </w:rPr>
            </w:pPr>
            <w:r w:rsidRPr="531AB1A1">
              <w:rPr>
                <w:sz w:val="20"/>
                <w:szCs w:val="20"/>
              </w:rPr>
              <w:t>OK-Sucesso</w:t>
            </w:r>
          </w:p>
        </w:tc>
        <w:tc>
          <w:tcPr>
            <w:tcW w:w="1419" w:type="dxa"/>
            <w:tcBorders>
              <w:top w:val="nil"/>
              <w:left w:val="nil"/>
              <w:bottom w:val="single" w:sz="4" w:space="0" w:color="auto"/>
              <w:right w:val="single" w:sz="4" w:space="0" w:color="auto"/>
            </w:tcBorders>
            <w:shd w:val="clear" w:color="auto" w:fill="auto"/>
            <w:vAlign w:val="center"/>
            <w:hideMark/>
          </w:tcPr>
          <w:p w14:paraId="314C78B3" w14:textId="77777777" w:rsidR="00E42F23" w:rsidRPr="00E42F23" w:rsidRDefault="531AB1A1" w:rsidP="00E42F23">
            <w:pPr>
              <w:suppressAutoHyphens w:val="0"/>
              <w:jc w:val="center"/>
              <w:rPr>
                <w:sz w:val="20"/>
                <w:szCs w:val="20"/>
                <w:lang w:eastAsia="pt-BR"/>
              </w:rPr>
            </w:pPr>
            <w:r w:rsidRPr="531AB1A1">
              <w:rPr>
                <w:sz w:val="20"/>
                <w:szCs w:val="20"/>
              </w:rPr>
              <w:t> </w:t>
            </w:r>
          </w:p>
        </w:tc>
        <w:tc>
          <w:tcPr>
            <w:tcW w:w="11" w:type="dxa"/>
            <w:vAlign w:val="center"/>
            <w:hideMark/>
          </w:tcPr>
          <w:p w14:paraId="5DBF3F2C" w14:textId="77777777" w:rsidR="00E42F23" w:rsidRPr="00E42F23" w:rsidRDefault="00E42F23" w:rsidP="00E42F23">
            <w:pPr>
              <w:suppressAutoHyphens w:val="0"/>
              <w:rPr>
                <w:sz w:val="20"/>
                <w:szCs w:val="20"/>
                <w:lang w:eastAsia="pt-BR"/>
              </w:rPr>
            </w:pPr>
          </w:p>
        </w:tc>
      </w:tr>
      <w:tr w:rsidR="00E42F23" w:rsidRPr="00E42F23" w14:paraId="0130E9E7" w14:textId="77777777" w:rsidTr="531AB1A1">
        <w:trPr>
          <w:trHeight w:val="348"/>
        </w:trPr>
        <w:tc>
          <w:tcPr>
            <w:tcW w:w="7909" w:type="dxa"/>
            <w:gridSpan w:val="7"/>
            <w:tcBorders>
              <w:top w:val="single" w:sz="4" w:space="0" w:color="auto"/>
              <w:left w:val="single" w:sz="4" w:space="0" w:color="auto"/>
              <w:bottom w:val="single" w:sz="4" w:space="0" w:color="auto"/>
              <w:right w:val="single" w:sz="4" w:space="0" w:color="000000" w:themeColor="text1"/>
            </w:tcBorders>
            <w:shd w:val="clear" w:color="auto" w:fill="FFFF99"/>
            <w:vAlign w:val="center"/>
            <w:hideMark/>
          </w:tcPr>
          <w:p w14:paraId="2194157E" w14:textId="77777777" w:rsidR="00E42F23" w:rsidRPr="00E42F23" w:rsidRDefault="531AB1A1" w:rsidP="00E42F23">
            <w:pPr>
              <w:suppressAutoHyphens w:val="0"/>
              <w:rPr>
                <w:rFonts w:ascii="Tahoma" w:hAnsi="Tahoma" w:cs="Tahoma"/>
                <w:b/>
                <w:bCs/>
                <w:color w:val="FF0000"/>
                <w:sz w:val="28"/>
                <w:szCs w:val="28"/>
                <w:lang w:eastAsia="pt-BR"/>
              </w:rPr>
            </w:pPr>
            <w:r w:rsidRPr="531AB1A1">
              <w:rPr>
                <w:rFonts w:ascii="Tahoma" w:hAnsi="Tahoma" w:cs="Tahoma"/>
                <w:b/>
                <w:bCs/>
                <w:color w:val="FF0000"/>
                <w:sz w:val="28"/>
                <w:szCs w:val="28"/>
              </w:rPr>
              <w:t>Requisitos Não funcionais</w:t>
            </w:r>
          </w:p>
        </w:tc>
        <w:tc>
          <w:tcPr>
            <w:tcW w:w="11" w:type="dxa"/>
            <w:vAlign w:val="center"/>
            <w:hideMark/>
          </w:tcPr>
          <w:p w14:paraId="49093487" w14:textId="77777777" w:rsidR="00E42F23" w:rsidRPr="00E42F23" w:rsidRDefault="00E42F23" w:rsidP="00E42F23">
            <w:pPr>
              <w:suppressAutoHyphens w:val="0"/>
              <w:rPr>
                <w:sz w:val="20"/>
                <w:szCs w:val="20"/>
                <w:lang w:eastAsia="pt-BR"/>
              </w:rPr>
            </w:pPr>
          </w:p>
        </w:tc>
      </w:tr>
    </w:tbl>
    <w:p w14:paraId="58428E87" w14:textId="77777777" w:rsidR="00E42F23" w:rsidRDefault="00E42F23" w:rsidP="006129F8">
      <w:pPr>
        <w:rPr>
          <w:lang w:val="x-none"/>
        </w:rPr>
      </w:pPr>
    </w:p>
    <w:tbl>
      <w:tblPr>
        <w:tblW w:w="8120" w:type="dxa"/>
        <w:tblCellMar>
          <w:left w:w="70" w:type="dxa"/>
          <w:right w:w="70" w:type="dxa"/>
        </w:tblCellMar>
        <w:tblLook w:val="04A0" w:firstRow="1" w:lastRow="0" w:firstColumn="1" w:lastColumn="0" w:noHBand="0" w:noVBand="1"/>
      </w:tblPr>
      <w:tblGrid>
        <w:gridCol w:w="665"/>
        <w:gridCol w:w="1085"/>
        <w:gridCol w:w="1353"/>
        <w:gridCol w:w="1168"/>
        <w:gridCol w:w="1135"/>
        <w:gridCol w:w="1153"/>
        <w:gridCol w:w="1415"/>
        <w:gridCol w:w="146"/>
      </w:tblGrid>
      <w:tr w:rsidR="00E42F23" w:rsidRPr="00E42F23" w14:paraId="273E5331" w14:textId="77777777" w:rsidTr="531AB1A1">
        <w:trPr>
          <w:gridAfter w:val="1"/>
          <w:wAfter w:w="11" w:type="dxa"/>
          <w:trHeight w:val="492"/>
        </w:trPr>
        <w:tc>
          <w:tcPr>
            <w:tcW w:w="8109" w:type="dxa"/>
            <w:gridSpan w:val="7"/>
            <w:tcBorders>
              <w:top w:val="single" w:sz="4" w:space="0" w:color="auto"/>
              <w:left w:val="single" w:sz="4" w:space="0" w:color="auto"/>
              <w:bottom w:val="single" w:sz="4" w:space="0" w:color="auto"/>
              <w:right w:val="single" w:sz="4" w:space="0" w:color="000000" w:themeColor="text1"/>
            </w:tcBorders>
            <w:shd w:val="clear" w:color="auto" w:fill="CCFFFF"/>
            <w:vAlign w:val="center"/>
            <w:hideMark/>
          </w:tcPr>
          <w:p w14:paraId="3D2DF5DF" w14:textId="77777777" w:rsidR="00E42F23" w:rsidRPr="00E42F23" w:rsidRDefault="531AB1A1" w:rsidP="00E42F23">
            <w:pPr>
              <w:suppressAutoHyphens w:val="0"/>
              <w:jc w:val="center"/>
              <w:rPr>
                <w:rFonts w:ascii="Tahoma" w:hAnsi="Tahoma" w:cs="Tahoma"/>
                <w:b/>
                <w:bCs/>
                <w:sz w:val="40"/>
                <w:szCs w:val="40"/>
                <w:lang w:eastAsia="pt-BR"/>
              </w:rPr>
            </w:pPr>
            <w:r w:rsidRPr="531AB1A1">
              <w:rPr>
                <w:rFonts w:ascii="Tahoma" w:hAnsi="Tahoma" w:cs="Tahoma"/>
                <w:b/>
                <w:bCs/>
                <w:sz w:val="40"/>
                <w:szCs w:val="40"/>
              </w:rPr>
              <w:t>Caso de Testes - Comentar reclamação</w:t>
            </w:r>
          </w:p>
        </w:tc>
      </w:tr>
      <w:tr w:rsidR="00E42F23" w:rsidRPr="00E42F23" w14:paraId="2BE6F794" w14:textId="77777777" w:rsidTr="531AB1A1">
        <w:trPr>
          <w:gridAfter w:val="1"/>
          <w:wAfter w:w="11" w:type="dxa"/>
          <w:trHeight w:val="288"/>
        </w:trPr>
        <w:tc>
          <w:tcPr>
            <w:tcW w:w="8109" w:type="dxa"/>
            <w:gridSpan w:val="7"/>
            <w:tcBorders>
              <w:top w:val="single" w:sz="4" w:space="0" w:color="auto"/>
              <w:left w:val="single" w:sz="4" w:space="0" w:color="auto"/>
              <w:bottom w:val="single" w:sz="4" w:space="0" w:color="auto"/>
              <w:right w:val="single" w:sz="4" w:space="0" w:color="000000" w:themeColor="text1"/>
            </w:tcBorders>
            <w:shd w:val="clear" w:color="auto" w:fill="CCFFFF"/>
            <w:vAlign w:val="center"/>
            <w:hideMark/>
          </w:tcPr>
          <w:p w14:paraId="1D0A36D9" w14:textId="77777777" w:rsidR="00E42F23" w:rsidRPr="00E42F23" w:rsidRDefault="531AB1A1" w:rsidP="00E42F23">
            <w:pPr>
              <w:suppressAutoHyphens w:val="0"/>
              <w:rPr>
                <w:rFonts w:ascii="Tahoma" w:hAnsi="Tahoma" w:cs="Tahoma"/>
                <w:b/>
                <w:bCs/>
                <w:color w:val="FF0000"/>
                <w:sz w:val="28"/>
                <w:szCs w:val="28"/>
                <w:lang w:eastAsia="pt-BR"/>
              </w:rPr>
            </w:pPr>
            <w:r w:rsidRPr="531AB1A1">
              <w:rPr>
                <w:rFonts w:ascii="Tahoma" w:hAnsi="Tahoma" w:cs="Tahoma"/>
                <w:b/>
                <w:bCs/>
                <w:color w:val="FF0000"/>
                <w:sz w:val="28"/>
                <w:szCs w:val="28"/>
              </w:rPr>
              <w:t>Procedimento</w:t>
            </w:r>
            <w:r w:rsidRPr="531AB1A1">
              <w:rPr>
                <w:rFonts w:ascii="Tahoma" w:hAnsi="Tahoma" w:cs="Tahoma"/>
                <w:color w:val="FF0000"/>
                <w:sz w:val="28"/>
                <w:szCs w:val="28"/>
              </w:rPr>
              <w:t>:</w:t>
            </w:r>
            <w:r w:rsidRPr="531AB1A1">
              <w:rPr>
                <w:rFonts w:ascii="Tahoma" w:hAnsi="Tahoma" w:cs="Tahoma"/>
                <w:b/>
                <w:bCs/>
                <w:color w:val="FF0000"/>
                <w:sz w:val="28"/>
                <w:szCs w:val="28"/>
              </w:rPr>
              <w:t xml:space="preserve">  Usuário logado </w:t>
            </w:r>
          </w:p>
        </w:tc>
      </w:tr>
      <w:tr w:rsidR="00E42F23" w:rsidRPr="00E42F23" w14:paraId="6C5BCB5A" w14:textId="77777777" w:rsidTr="531AB1A1">
        <w:trPr>
          <w:gridAfter w:val="1"/>
          <w:wAfter w:w="11" w:type="dxa"/>
          <w:trHeight w:val="288"/>
        </w:trPr>
        <w:tc>
          <w:tcPr>
            <w:tcW w:w="8109" w:type="dxa"/>
            <w:gridSpan w:val="7"/>
            <w:tcBorders>
              <w:top w:val="single" w:sz="4" w:space="0" w:color="auto"/>
              <w:left w:val="single" w:sz="4" w:space="0" w:color="auto"/>
              <w:bottom w:val="single" w:sz="4" w:space="0" w:color="auto"/>
              <w:right w:val="single" w:sz="4" w:space="0" w:color="000000" w:themeColor="text1"/>
            </w:tcBorders>
            <w:shd w:val="clear" w:color="auto" w:fill="FFFF99"/>
            <w:vAlign w:val="center"/>
            <w:hideMark/>
          </w:tcPr>
          <w:p w14:paraId="56B4ACF3" w14:textId="77777777" w:rsidR="00E42F23" w:rsidRPr="00E42F23" w:rsidRDefault="531AB1A1" w:rsidP="00E42F23">
            <w:pPr>
              <w:suppressAutoHyphens w:val="0"/>
              <w:rPr>
                <w:rFonts w:ascii="Tahoma" w:hAnsi="Tahoma" w:cs="Tahoma"/>
                <w:b/>
                <w:bCs/>
                <w:color w:val="FF0000"/>
                <w:sz w:val="20"/>
                <w:szCs w:val="20"/>
                <w:lang w:eastAsia="pt-BR"/>
              </w:rPr>
            </w:pPr>
            <w:r w:rsidRPr="531AB1A1">
              <w:rPr>
                <w:rFonts w:ascii="Tahoma" w:hAnsi="Tahoma" w:cs="Tahoma"/>
                <w:b/>
                <w:bCs/>
                <w:color w:val="FF0000"/>
                <w:sz w:val="20"/>
                <w:szCs w:val="20"/>
              </w:rPr>
              <w:t>Fluxo Básico - Comentar reclamação</w:t>
            </w:r>
          </w:p>
        </w:tc>
      </w:tr>
      <w:tr w:rsidR="00E42F23" w:rsidRPr="00E42F23" w14:paraId="30B48CF8" w14:textId="77777777" w:rsidTr="531AB1A1">
        <w:trPr>
          <w:gridAfter w:val="1"/>
          <w:wAfter w:w="11" w:type="dxa"/>
          <w:trHeight w:val="564"/>
        </w:trPr>
        <w:tc>
          <w:tcPr>
            <w:tcW w:w="802"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18953D2D" w14:textId="77777777" w:rsidR="00E42F23" w:rsidRPr="00E42F23"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ID</w:t>
            </w:r>
          </w:p>
        </w:tc>
        <w:tc>
          <w:tcPr>
            <w:tcW w:w="1036"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30589607" w14:textId="77777777" w:rsidR="00E42F23" w:rsidRPr="00E42F23"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Passos para Execução</w:t>
            </w:r>
          </w:p>
        </w:tc>
        <w:tc>
          <w:tcPr>
            <w:tcW w:w="1459"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51806A9A" w14:textId="77777777" w:rsidR="00E42F23" w:rsidRPr="00E42F23"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Dados de Entrada</w:t>
            </w:r>
          </w:p>
        </w:tc>
        <w:tc>
          <w:tcPr>
            <w:tcW w:w="1148"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46866A8A" w14:textId="77777777" w:rsidR="00E42F23" w:rsidRPr="00E42F23"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Resultado Esperado</w:t>
            </w:r>
          </w:p>
        </w:tc>
        <w:tc>
          <w:tcPr>
            <w:tcW w:w="1160"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2DB20CBF" w14:textId="77777777" w:rsidR="00E42F23" w:rsidRPr="00E42F23"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Data Execução</w:t>
            </w:r>
          </w:p>
        </w:tc>
        <w:tc>
          <w:tcPr>
            <w:tcW w:w="1114"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229FC259" w14:textId="77777777" w:rsidR="00E42F23" w:rsidRPr="00E42F23"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Resultado Verificado</w:t>
            </w:r>
          </w:p>
        </w:tc>
        <w:tc>
          <w:tcPr>
            <w:tcW w:w="1390"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65EF8455" w14:textId="77777777" w:rsidR="00E42F23" w:rsidRPr="00E42F23"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Observações</w:t>
            </w:r>
          </w:p>
        </w:tc>
      </w:tr>
      <w:tr w:rsidR="00E42F23" w:rsidRPr="00E42F23" w14:paraId="544D46C8" w14:textId="77777777" w:rsidTr="531AB1A1">
        <w:trPr>
          <w:trHeight w:val="288"/>
        </w:trPr>
        <w:tc>
          <w:tcPr>
            <w:tcW w:w="802" w:type="dxa"/>
            <w:vMerge/>
            <w:vAlign w:val="center"/>
            <w:hideMark/>
          </w:tcPr>
          <w:p w14:paraId="1990C2A3" w14:textId="77777777" w:rsidR="00E42F23" w:rsidRPr="00E42F23" w:rsidRDefault="00E42F23" w:rsidP="00E42F23">
            <w:pPr>
              <w:suppressAutoHyphens w:val="0"/>
              <w:rPr>
                <w:rFonts w:ascii="Tahoma" w:hAnsi="Tahoma" w:cs="Tahoma"/>
                <w:b/>
                <w:bCs/>
                <w:sz w:val="20"/>
                <w:szCs w:val="20"/>
                <w:lang w:eastAsia="pt-BR"/>
              </w:rPr>
            </w:pPr>
          </w:p>
        </w:tc>
        <w:tc>
          <w:tcPr>
            <w:tcW w:w="1036" w:type="dxa"/>
            <w:vMerge/>
            <w:vAlign w:val="center"/>
            <w:hideMark/>
          </w:tcPr>
          <w:p w14:paraId="6187B810" w14:textId="77777777" w:rsidR="00E42F23" w:rsidRPr="00E42F23" w:rsidRDefault="00E42F23" w:rsidP="00E42F23">
            <w:pPr>
              <w:suppressAutoHyphens w:val="0"/>
              <w:rPr>
                <w:rFonts w:ascii="Tahoma" w:hAnsi="Tahoma" w:cs="Tahoma"/>
                <w:b/>
                <w:bCs/>
                <w:sz w:val="20"/>
                <w:szCs w:val="20"/>
                <w:lang w:eastAsia="pt-BR"/>
              </w:rPr>
            </w:pPr>
          </w:p>
        </w:tc>
        <w:tc>
          <w:tcPr>
            <w:tcW w:w="1459" w:type="dxa"/>
            <w:vMerge/>
            <w:vAlign w:val="center"/>
            <w:hideMark/>
          </w:tcPr>
          <w:p w14:paraId="2EAD1747" w14:textId="77777777" w:rsidR="00E42F23" w:rsidRPr="00E42F23" w:rsidRDefault="00E42F23" w:rsidP="00E42F23">
            <w:pPr>
              <w:suppressAutoHyphens w:val="0"/>
              <w:rPr>
                <w:rFonts w:ascii="Tahoma" w:hAnsi="Tahoma" w:cs="Tahoma"/>
                <w:b/>
                <w:bCs/>
                <w:sz w:val="20"/>
                <w:szCs w:val="20"/>
                <w:lang w:eastAsia="pt-BR"/>
              </w:rPr>
            </w:pPr>
          </w:p>
        </w:tc>
        <w:tc>
          <w:tcPr>
            <w:tcW w:w="1148" w:type="dxa"/>
            <w:vMerge/>
            <w:vAlign w:val="center"/>
            <w:hideMark/>
          </w:tcPr>
          <w:p w14:paraId="4162D3FD" w14:textId="77777777" w:rsidR="00E42F23" w:rsidRPr="00E42F23" w:rsidRDefault="00E42F23" w:rsidP="00E42F23">
            <w:pPr>
              <w:suppressAutoHyphens w:val="0"/>
              <w:rPr>
                <w:rFonts w:ascii="Tahoma" w:hAnsi="Tahoma" w:cs="Tahoma"/>
                <w:b/>
                <w:bCs/>
                <w:sz w:val="20"/>
                <w:szCs w:val="20"/>
                <w:lang w:eastAsia="pt-BR"/>
              </w:rPr>
            </w:pPr>
          </w:p>
        </w:tc>
        <w:tc>
          <w:tcPr>
            <w:tcW w:w="1160" w:type="dxa"/>
            <w:vMerge/>
            <w:vAlign w:val="center"/>
            <w:hideMark/>
          </w:tcPr>
          <w:p w14:paraId="076B588C" w14:textId="77777777" w:rsidR="00E42F23" w:rsidRPr="00E42F23" w:rsidRDefault="00E42F23" w:rsidP="00E42F23">
            <w:pPr>
              <w:suppressAutoHyphens w:val="0"/>
              <w:rPr>
                <w:rFonts w:ascii="Tahoma" w:hAnsi="Tahoma" w:cs="Tahoma"/>
                <w:b/>
                <w:bCs/>
                <w:sz w:val="20"/>
                <w:szCs w:val="20"/>
                <w:lang w:eastAsia="pt-BR"/>
              </w:rPr>
            </w:pPr>
          </w:p>
        </w:tc>
        <w:tc>
          <w:tcPr>
            <w:tcW w:w="1114" w:type="dxa"/>
            <w:vMerge/>
            <w:vAlign w:val="center"/>
            <w:hideMark/>
          </w:tcPr>
          <w:p w14:paraId="3C3098D9" w14:textId="77777777" w:rsidR="00E42F23" w:rsidRPr="00E42F23" w:rsidRDefault="00E42F23" w:rsidP="00E42F23">
            <w:pPr>
              <w:suppressAutoHyphens w:val="0"/>
              <w:rPr>
                <w:rFonts w:ascii="Tahoma" w:hAnsi="Tahoma" w:cs="Tahoma"/>
                <w:b/>
                <w:bCs/>
                <w:sz w:val="20"/>
                <w:szCs w:val="20"/>
                <w:lang w:eastAsia="pt-BR"/>
              </w:rPr>
            </w:pPr>
          </w:p>
        </w:tc>
        <w:tc>
          <w:tcPr>
            <w:tcW w:w="1390" w:type="dxa"/>
            <w:vMerge/>
            <w:vAlign w:val="center"/>
            <w:hideMark/>
          </w:tcPr>
          <w:p w14:paraId="2F649A32" w14:textId="77777777" w:rsidR="00E42F23" w:rsidRPr="00E42F23" w:rsidRDefault="00E42F23" w:rsidP="00E42F23">
            <w:pPr>
              <w:suppressAutoHyphens w:val="0"/>
              <w:rPr>
                <w:rFonts w:ascii="Tahoma" w:hAnsi="Tahoma" w:cs="Tahoma"/>
                <w:b/>
                <w:bCs/>
                <w:sz w:val="20"/>
                <w:szCs w:val="20"/>
                <w:lang w:eastAsia="pt-BR"/>
              </w:rPr>
            </w:pPr>
          </w:p>
        </w:tc>
        <w:tc>
          <w:tcPr>
            <w:tcW w:w="11" w:type="dxa"/>
            <w:tcBorders>
              <w:top w:val="nil"/>
              <w:left w:val="nil"/>
              <w:bottom w:val="nil"/>
              <w:right w:val="nil"/>
            </w:tcBorders>
            <w:shd w:val="clear" w:color="auto" w:fill="auto"/>
            <w:noWrap/>
            <w:vAlign w:val="bottom"/>
            <w:hideMark/>
          </w:tcPr>
          <w:p w14:paraId="417C3014" w14:textId="77777777" w:rsidR="00E42F23" w:rsidRPr="00E42F23" w:rsidRDefault="00E42F23" w:rsidP="00E42F23">
            <w:pPr>
              <w:suppressAutoHyphens w:val="0"/>
              <w:jc w:val="center"/>
              <w:rPr>
                <w:rFonts w:ascii="Tahoma" w:hAnsi="Tahoma" w:cs="Tahoma"/>
                <w:b/>
                <w:bCs/>
                <w:sz w:val="20"/>
                <w:szCs w:val="20"/>
                <w:lang w:eastAsia="pt-BR"/>
              </w:rPr>
            </w:pPr>
          </w:p>
        </w:tc>
      </w:tr>
      <w:tr w:rsidR="00E42F23" w:rsidRPr="00E42F23" w14:paraId="50A10637" w14:textId="77777777" w:rsidTr="531AB1A1">
        <w:trPr>
          <w:trHeight w:val="2376"/>
        </w:trPr>
        <w:tc>
          <w:tcPr>
            <w:tcW w:w="802" w:type="dxa"/>
            <w:tcBorders>
              <w:top w:val="nil"/>
              <w:left w:val="single" w:sz="4" w:space="0" w:color="auto"/>
              <w:bottom w:val="single" w:sz="4" w:space="0" w:color="auto"/>
              <w:right w:val="single" w:sz="4" w:space="0" w:color="auto"/>
            </w:tcBorders>
            <w:shd w:val="clear" w:color="auto" w:fill="auto"/>
            <w:vAlign w:val="center"/>
            <w:hideMark/>
          </w:tcPr>
          <w:p w14:paraId="33A1467E" w14:textId="77777777" w:rsidR="00E42F23" w:rsidRPr="00E42F23" w:rsidRDefault="531AB1A1" w:rsidP="00E42F23">
            <w:pPr>
              <w:suppressAutoHyphens w:val="0"/>
              <w:jc w:val="center"/>
              <w:rPr>
                <w:sz w:val="20"/>
                <w:szCs w:val="20"/>
                <w:lang w:eastAsia="pt-BR"/>
              </w:rPr>
            </w:pPr>
            <w:r w:rsidRPr="531AB1A1">
              <w:rPr>
                <w:sz w:val="20"/>
                <w:szCs w:val="20"/>
              </w:rPr>
              <w:lastRenderedPageBreak/>
              <w:t>1.1</w:t>
            </w:r>
          </w:p>
        </w:tc>
        <w:tc>
          <w:tcPr>
            <w:tcW w:w="1036" w:type="dxa"/>
            <w:tcBorders>
              <w:top w:val="nil"/>
              <w:left w:val="nil"/>
              <w:bottom w:val="single" w:sz="4" w:space="0" w:color="auto"/>
              <w:right w:val="single" w:sz="4" w:space="0" w:color="auto"/>
            </w:tcBorders>
            <w:shd w:val="clear" w:color="auto" w:fill="auto"/>
            <w:vAlign w:val="center"/>
            <w:hideMark/>
          </w:tcPr>
          <w:p w14:paraId="4D1A0F76" w14:textId="426F44FC" w:rsidR="00E42F23" w:rsidRPr="00E42F23" w:rsidRDefault="531AB1A1" w:rsidP="00E42F23">
            <w:pPr>
              <w:suppressAutoHyphens w:val="0"/>
              <w:jc w:val="center"/>
              <w:rPr>
                <w:sz w:val="20"/>
                <w:szCs w:val="20"/>
                <w:lang w:eastAsia="pt-BR"/>
              </w:rPr>
            </w:pPr>
            <w:r w:rsidRPr="531AB1A1">
              <w:rPr>
                <w:sz w:val="20"/>
                <w:szCs w:val="20"/>
              </w:rPr>
              <w:t>Usuário seleciona comentar em uma reclamação</w:t>
            </w:r>
          </w:p>
        </w:tc>
        <w:tc>
          <w:tcPr>
            <w:tcW w:w="1459" w:type="dxa"/>
            <w:tcBorders>
              <w:top w:val="nil"/>
              <w:left w:val="nil"/>
              <w:bottom w:val="single" w:sz="4" w:space="0" w:color="auto"/>
              <w:right w:val="single" w:sz="4" w:space="0" w:color="auto"/>
            </w:tcBorders>
            <w:shd w:val="clear" w:color="auto" w:fill="auto"/>
            <w:vAlign w:val="center"/>
            <w:hideMark/>
          </w:tcPr>
          <w:p w14:paraId="7BD00AD7" w14:textId="77777777" w:rsidR="00E42F23" w:rsidRPr="00E42F23" w:rsidRDefault="531AB1A1" w:rsidP="00E42F23">
            <w:pPr>
              <w:suppressAutoHyphens w:val="0"/>
              <w:jc w:val="center"/>
              <w:rPr>
                <w:sz w:val="20"/>
                <w:szCs w:val="20"/>
                <w:lang w:eastAsia="pt-BR"/>
              </w:rPr>
            </w:pPr>
            <w:r w:rsidRPr="531AB1A1">
              <w:rPr>
                <w:sz w:val="20"/>
                <w:szCs w:val="20"/>
              </w:rPr>
              <w:t> </w:t>
            </w:r>
          </w:p>
        </w:tc>
        <w:tc>
          <w:tcPr>
            <w:tcW w:w="1148" w:type="dxa"/>
            <w:tcBorders>
              <w:top w:val="nil"/>
              <w:left w:val="nil"/>
              <w:bottom w:val="single" w:sz="4" w:space="0" w:color="auto"/>
              <w:right w:val="single" w:sz="4" w:space="0" w:color="auto"/>
            </w:tcBorders>
            <w:shd w:val="clear" w:color="auto" w:fill="auto"/>
            <w:vAlign w:val="center"/>
            <w:hideMark/>
          </w:tcPr>
          <w:p w14:paraId="773CC64D" w14:textId="0953E4DC" w:rsidR="00E42F23" w:rsidRPr="00E42F23" w:rsidRDefault="531AB1A1" w:rsidP="00E42F23">
            <w:pPr>
              <w:suppressAutoHyphens w:val="0"/>
              <w:jc w:val="center"/>
              <w:rPr>
                <w:sz w:val="20"/>
                <w:szCs w:val="20"/>
                <w:lang w:eastAsia="pt-BR"/>
              </w:rPr>
            </w:pPr>
            <w:r w:rsidRPr="531AB1A1">
              <w:rPr>
                <w:sz w:val="20"/>
                <w:szCs w:val="20"/>
              </w:rPr>
              <w:t>O sistema exibe todas as informações presentes na reclamação bem como seus comentários.</w:t>
            </w:r>
          </w:p>
        </w:tc>
        <w:tc>
          <w:tcPr>
            <w:tcW w:w="1160" w:type="dxa"/>
            <w:tcBorders>
              <w:top w:val="nil"/>
              <w:left w:val="nil"/>
              <w:bottom w:val="single" w:sz="4" w:space="0" w:color="auto"/>
              <w:right w:val="single" w:sz="4" w:space="0" w:color="auto"/>
            </w:tcBorders>
            <w:shd w:val="clear" w:color="auto" w:fill="auto"/>
            <w:vAlign w:val="center"/>
            <w:hideMark/>
          </w:tcPr>
          <w:p w14:paraId="71905CE6" w14:textId="77777777" w:rsidR="00E42F23" w:rsidRPr="00E42F23" w:rsidRDefault="531AB1A1" w:rsidP="00E42F23">
            <w:pPr>
              <w:suppressAutoHyphens w:val="0"/>
              <w:jc w:val="center"/>
              <w:rPr>
                <w:sz w:val="20"/>
                <w:szCs w:val="20"/>
                <w:lang w:eastAsia="pt-BR"/>
              </w:rPr>
            </w:pPr>
            <w:r w:rsidRPr="531AB1A1">
              <w:rPr>
                <w:sz w:val="20"/>
                <w:szCs w:val="20"/>
              </w:rPr>
              <w:t>28/out</w:t>
            </w:r>
          </w:p>
        </w:tc>
        <w:tc>
          <w:tcPr>
            <w:tcW w:w="1114" w:type="dxa"/>
            <w:tcBorders>
              <w:top w:val="nil"/>
              <w:left w:val="nil"/>
              <w:bottom w:val="single" w:sz="4" w:space="0" w:color="auto"/>
              <w:right w:val="single" w:sz="4" w:space="0" w:color="auto"/>
            </w:tcBorders>
            <w:shd w:val="clear" w:color="auto" w:fill="auto"/>
            <w:vAlign w:val="center"/>
            <w:hideMark/>
          </w:tcPr>
          <w:p w14:paraId="4A48D72B" w14:textId="77777777" w:rsidR="00E42F23" w:rsidRPr="00E42F23" w:rsidRDefault="531AB1A1" w:rsidP="00E42F23">
            <w:pPr>
              <w:suppressAutoHyphens w:val="0"/>
              <w:jc w:val="center"/>
              <w:rPr>
                <w:sz w:val="20"/>
                <w:szCs w:val="20"/>
                <w:lang w:eastAsia="pt-BR"/>
              </w:rPr>
            </w:pPr>
            <w:r w:rsidRPr="531AB1A1">
              <w:rPr>
                <w:sz w:val="20"/>
                <w:szCs w:val="20"/>
              </w:rPr>
              <w:t>OK-Sucesso</w:t>
            </w:r>
          </w:p>
        </w:tc>
        <w:tc>
          <w:tcPr>
            <w:tcW w:w="1390" w:type="dxa"/>
            <w:tcBorders>
              <w:top w:val="nil"/>
              <w:left w:val="nil"/>
              <w:bottom w:val="single" w:sz="4" w:space="0" w:color="auto"/>
              <w:right w:val="single" w:sz="4" w:space="0" w:color="auto"/>
            </w:tcBorders>
            <w:shd w:val="clear" w:color="auto" w:fill="auto"/>
            <w:vAlign w:val="center"/>
            <w:hideMark/>
          </w:tcPr>
          <w:p w14:paraId="677370F3" w14:textId="77777777" w:rsidR="00E42F23" w:rsidRPr="00E42F23" w:rsidRDefault="531AB1A1" w:rsidP="00E42F23">
            <w:pPr>
              <w:suppressAutoHyphens w:val="0"/>
              <w:jc w:val="center"/>
              <w:rPr>
                <w:sz w:val="20"/>
                <w:szCs w:val="20"/>
                <w:lang w:eastAsia="pt-BR"/>
              </w:rPr>
            </w:pPr>
            <w:r w:rsidRPr="531AB1A1">
              <w:rPr>
                <w:sz w:val="20"/>
                <w:szCs w:val="20"/>
              </w:rPr>
              <w:t> </w:t>
            </w:r>
          </w:p>
        </w:tc>
        <w:tc>
          <w:tcPr>
            <w:tcW w:w="11" w:type="dxa"/>
            <w:vAlign w:val="center"/>
            <w:hideMark/>
          </w:tcPr>
          <w:p w14:paraId="52C0FC6F" w14:textId="77777777" w:rsidR="00E42F23" w:rsidRPr="00E42F23" w:rsidRDefault="00E42F23" w:rsidP="00E42F23">
            <w:pPr>
              <w:suppressAutoHyphens w:val="0"/>
              <w:rPr>
                <w:sz w:val="20"/>
                <w:szCs w:val="20"/>
                <w:lang w:eastAsia="pt-BR"/>
              </w:rPr>
            </w:pPr>
          </w:p>
        </w:tc>
      </w:tr>
      <w:tr w:rsidR="00E42F23" w:rsidRPr="00E42F23" w14:paraId="58937CD2" w14:textId="77777777" w:rsidTr="531AB1A1">
        <w:trPr>
          <w:trHeight w:val="2904"/>
        </w:trPr>
        <w:tc>
          <w:tcPr>
            <w:tcW w:w="802" w:type="dxa"/>
            <w:tcBorders>
              <w:top w:val="nil"/>
              <w:left w:val="single" w:sz="4" w:space="0" w:color="auto"/>
              <w:bottom w:val="single" w:sz="4" w:space="0" w:color="auto"/>
              <w:right w:val="single" w:sz="4" w:space="0" w:color="auto"/>
            </w:tcBorders>
            <w:shd w:val="clear" w:color="auto" w:fill="auto"/>
            <w:vAlign w:val="center"/>
            <w:hideMark/>
          </w:tcPr>
          <w:p w14:paraId="4C78484B" w14:textId="77777777" w:rsidR="00E42F23" w:rsidRPr="00E42F23" w:rsidRDefault="531AB1A1" w:rsidP="00E42F23">
            <w:pPr>
              <w:suppressAutoHyphens w:val="0"/>
              <w:jc w:val="center"/>
              <w:rPr>
                <w:sz w:val="20"/>
                <w:szCs w:val="20"/>
                <w:lang w:eastAsia="pt-BR"/>
              </w:rPr>
            </w:pPr>
            <w:r w:rsidRPr="531AB1A1">
              <w:rPr>
                <w:sz w:val="20"/>
                <w:szCs w:val="20"/>
              </w:rPr>
              <w:t>1.2</w:t>
            </w:r>
          </w:p>
        </w:tc>
        <w:tc>
          <w:tcPr>
            <w:tcW w:w="1036" w:type="dxa"/>
            <w:tcBorders>
              <w:top w:val="nil"/>
              <w:left w:val="nil"/>
              <w:bottom w:val="single" w:sz="4" w:space="0" w:color="auto"/>
              <w:right w:val="single" w:sz="4" w:space="0" w:color="auto"/>
            </w:tcBorders>
            <w:shd w:val="clear" w:color="auto" w:fill="auto"/>
            <w:vAlign w:val="center"/>
            <w:hideMark/>
          </w:tcPr>
          <w:p w14:paraId="3D7A36B2" w14:textId="01A0C1D5" w:rsidR="00E42F23" w:rsidRPr="00E42F23" w:rsidRDefault="531AB1A1" w:rsidP="00E42F23">
            <w:pPr>
              <w:suppressAutoHyphens w:val="0"/>
              <w:jc w:val="center"/>
              <w:rPr>
                <w:sz w:val="20"/>
                <w:szCs w:val="20"/>
                <w:lang w:eastAsia="pt-BR"/>
              </w:rPr>
            </w:pPr>
            <w:r w:rsidRPr="531AB1A1">
              <w:rPr>
                <w:sz w:val="20"/>
                <w:szCs w:val="20"/>
              </w:rPr>
              <w:t>Usuário escreve seu comentário e seleciona enviá-lo</w:t>
            </w:r>
          </w:p>
        </w:tc>
        <w:tc>
          <w:tcPr>
            <w:tcW w:w="1459" w:type="dxa"/>
            <w:tcBorders>
              <w:top w:val="nil"/>
              <w:left w:val="nil"/>
              <w:bottom w:val="single" w:sz="4" w:space="0" w:color="auto"/>
              <w:right w:val="single" w:sz="4" w:space="0" w:color="auto"/>
            </w:tcBorders>
            <w:shd w:val="clear" w:color="auto" w:fill="auto"/>
            <w:vAlign w:val="center"/>
            <w:hideMark/>
          </w:tcPr>
          <w:p w14:paraId="14910F27" w14:textId="4B9E3F85" w:rsidR="00E42F23" w:rsidRPr="00E42F23" w:rsidRDefault="531AB1A1" w:rsidP="00E42F23">
            <w:pPr>
              <w:suppressAutoHyphens w:val="0"/>
              <w:jc w:val="center"/>
              <w:rPr>
                <w:sz w:val="20"/>
                <w:szCs w:val="20"/>
                <w:lang w:eastAsia="pt-BR"/>
              </w:rPr>
            </w:pPr>
            <w:r w:rsidRPr="531AB1A1">
              <w:rPr>
                <w:sz w:val="20"/>
                <w:szCs w:val="20"/>
              </w:rPr>
              <w:t>Comentário: "Esse problema segue sem solução, passei por essa rua hoje e ainda não ouve nenhuma mudança."</w:t>
            </w:r>
          </w:p>
        </w:tc>
        <w:tc>
          <w:tcPr>
            <w:tcW w:w="1148" w:type="dxa"/>
            <w:tcBorders>
              <w:top w:val="nil"/>
              <w:left w:val="nil"/>
              <w:bottom w:val="single" w:sz="4" w:space="0" w:color="auto"/>
              <w:right w:val="single" w:sz="4" w:space="0" w:color="auto"/>
            </w:tcBorders>
            <w:shd w:val="clear" w:color="auto" w:fill="auto"/>
            <w:vAlign w:val="center"/>
            <w:hideMark/>
          </w:tcPr>
          <w:p w14:paraId="1BFEFF65" w14:textId="117BB18E" w:rsidR="00E42F23" w:rsidRPr="00E42F23" w:rsidRDefault="531AB1A1" w:rsidP="00E42F23">
            <w:pPr>
              <w:suppressAutoHyphens w:val="0"/>
              <w:jc w:val="center"/>
              <w:rPr>
                <w:sz w:val="20"/>
                <w:szCs w:val="20"/>
                <w:lang w:eastAsia="pt-BR"/>
              </w:rPr>
            </w:pPr>
            <w:r w:rsidRPr="531AB1A1">
              <w:rPr>
                <w:sz w:val="20"/>
                <w:szCs w:val="20"/>
              </w:rPr>
              <w:t>O sistema salva o comentário e adiciona aos comentários da reclamação.</w:t>
            </w:r>
          </w:p>
        </w:tc>
        <w:tc>
          <w:tcPr>
            <w:tcW w:w="1160" w:type="dxa"/>
            <w:tcBorders>
              <w:top w:val="nil"/>
              <w:left w:val="nil"/>
              <w:bottom w:val="single" w:sz="4" w:space="0" w:color="auto"/>
              <w:right w:val="single" w:sz="4" w:space="0" w:color="auto"/>
            </w:tcBorders>
            <w:shd w:val="clear" w:color="auto" w:fill="auto"/>
            <w:vAlign w:val="center"/>
            <w:hideMark/>
          </w:tcPr>
          <w:p w14:paraId="20989052" w14:textId="77777777" w:rsidR="00E42F23" w:rsidRPr="00E42F23" w:rsidRDefault="531AB1A1" w:rsidP="00E42F23">
            <w:pPr>
              <w:suppressAutoHyphens w:val="0"/>
              <w:jc w:val="center"/>
              <w:rPr>
                <w:sz w:val="20"/>
                <w:szCs w:val="20"/>
                <w:lang w:eastAsia="pt-BR"/>
              </w:rPr>
            </w:pPr>
            <w:r w:rsidRPr="531AB1A1">
              <w:rPr>
                <w:sz w:val="20"/>
                <w:szCs w:val="20"/>
              </w:rPr>
              <w:t>28/out</w:t>
            </w:r>
          </w:p>
        </w:tc>
        <w:tc>
          <w:tcPr>
            <w:tcW w:w="1114" w:type="dxa"/>
            <w:tcBorders>
              <w:top w:val="nil"/>
              <w:left w:val="nil"/>
              <w:bottom w:val="single" w:sz="4" w:space="0" w:color="auto"/>
              <w:right w:val="single" w:sz="4" w:space="0" w:color="auto"/>
            </w:tcBorders>
            <w:shd w:val="clear" w:color="auto" w:fill="auto"/>
            <w:vAlign w:val="center"/>
            <w:hideMark/>
          </w:tcPr>
          <w:p w14:paraId="17E57056" w14:textId="77777777" w:rsidR="00E42F23" w:rsidRPr="00E42F23" w:rsidRDefault="531AB1A1" w:rsidP="00E42F23">
            <w:pPr>
              <w:suppressAutoHyphens w:val="0"/>
              <w:jc w:val="center"/>
              <w:rPr>
                <w:sz w:val="20"/>
                <w:szCs w:val="20"/>
                <w:lang w:eastAsia="pt-BR"/>
              </w:rPr>
            </w:pPr>
            <w:r w:rsidRPr="531AB1A1">
              <w:rPr>
                <w:sz w:val="20"/>
                <w:szCs w:val="20"/>
              </w:rPr>
              <w:t>OK-Sucesso</w:t>
            </w:r>
          </w:p>
        </w:tc>
        <w:tc>
          <w:tcPr>
            <w:tcW w:w="1390" w:type="dxa"/>
            <w:tcBorders>
              <w:top w:val="nil"/>
              <w:left w:val="nil"/>
              <w:bottom w:val="single" w:sz="4" w:space="0" w:color="auto"/>
              <w:right w:val="single" w:sz="4" w:space="0" w:color="auto"/>
            </w:tcBorders>
            <w:shd w:val="clear" w:color="auto" w:fill="auto"/>
            <w:vAlign w:val="center"/>
            <w:hideMark/>
          </w:tcPr>
          <w:p w14:paraId="58133ED9" w14:textId="77777777" w:rsidR="00E42F23" w:rsidRPr="00E42F23" w:rsidRDefault="531AB1A1" w:rsidP="00E42F23">
            <w:pPr>
              <w:suppressAutoHyphens w:val="0"/>
              <w:jc w:val="center"/>
              <w:rPr>
                <w:sz w:val="20"/>
                <w:szCs w:val="20"/>
                <w:lang w:eastAsia="pt-BR"/>
              </w:rPr>
            </w:pPr>
            <w:r w:rsidRPr="531AB1A1">
              <w:rPr>
                <w:sz w:val="20"/>
                <w:szCs w:val="20"/>
              </w:rPr>
              <w:t> </w:t>
            </w:r>
          </w:p>
        </w:tc>
        <w:tc>
          <w:tcPr>
            <w:tcW w:w="11" w:type="dxa"/>
            <w:vAlign w:val="center"/>
            <w:hideMark/>
          </w:tcPr>
          <w:p w14:paraId="755F0018" w14:textId="77777777" w:rsidR="00E42F23" w:rsidRPr="00E42F23" w:rsidRDefault="00E42F23" w:rsidP="00E42F23">
            <w:pPr>
              <w:suppressAutoHyphens w:val="0"/>
              <w:rPr>
                <w:sz w:val="20"/>
                <w:szCs w:val="20"/>
                <w:lang w:eastAsia="pt-BR"/>
              </w:rPr>
            </w:pPr>
          </w:p>
        </w:tc>
      </w:tr>
      <w:tr w:rsidR="00E42F23" w:rsidRPr="00E42F23" w14:paraId="26421C2D" w14:textId="77777777" w:rsidTr="531AB1A1">
        <w:trPr>
          <w:trHeight w:val="288"/>
        </w:trPr>
        <w:tc>
          <w:tcPr>
            <w:tcW w:w="8109" w:type="dxa"/>
            <w:gridSpan w:val="7"/>
            <w:tcBorders>
              <w:top w:val="single" w:sz="4" w:space="0" w:color="auto"/>
              <w:left w:val="single" w:sz="4" w:space="0" w:color="auto"/>
              <w:bottom w:val="single" w:sz="4" w:space="0" w:color="auto"/>
              <w:right w:val="single" w:sz="4" w:space="0" w:color="000000" w:themeColor="text1"/>
            </w:tcBorders>
            <w:shd w:val="clear" w:color="auto" w:fill="FFFF99"/>
            <w:vAlign w:val="center"/>
            <w:hideMark/>
          </w:tcPr>
          <w:p w14:paraId="2D2877E8" w14:textId="77777777" w:rsidR="00E42F23" w:rsidRPr="00E42F23" w:rsidRDefault="531AB1A1" w:rsidP="00E42F23">
            <w:pPr>
              <w:suppressAutoHyphens w:val="0"/>
              <w:rPr>
                <w:rFonts w:ascii="Tahoma" w:hAnsi="Tahoma" w:cs="Tahoma"/>
                <w:b/>
                <w:bCs/>
                <w:color w:val="FF0000"/>
                <w:sz w:val="28"/>
                <w:szCs w:val="28"/>
                <w:lang w:eastAsia="pt-BR"/>
              </w:rPr>
            </w:pPr>
            <w:r w:rsidRPr="531AB1A1">
              <w:rPr>
                <w:rFonts w:ascii="Tahoma" w:hAnsi="Tahoma" w:cs="Tahoma"/>
                <w:b/>
                <w:bCs/>
                <w:color w:val="FF0000"/>
                <w:sz w:val="28"/>
                <w:szCs w:val="28"/>
              </w:rPr>
              <w:t>Requisitos Não funcionais</w:t>
            </w:r>
          </w:p>
        </w:tc>
        <w:tc>
          <w:tcPr>
            <w:tcW w:w="11" w:type="dxa"/>
            <w:vAlign w:val="center"/>
            <w:hideMark/>
          </w:tcPr>
          <w:p w14:paraId="048CBD2D" w14:textId="77777777" w:rsidR="00E42F23" w:rsidRPr="00E42F23" w:rsidRDefault="00E42F23" w:rsidP="00E42F23">
            <w:pPr>
              <w:suppressAutoHyphens w:val="0"/>
              <w:rPr>
                <w:sz w:val="20"/>
                <w:szCs w:val="20"/>
                <w:lang w:eastAsia="pt-BR"/>
              </w:rPr>
            </w:pPr>
          </w:p>
        </w:tc>
      </w:tr>
    </w:tbl>
    <w:p w14:paraId="0EF9449F" w14:textId="77777777" w:rsidR="00E42F23" w:rsidRDefault="00E42F23" w:rsidP="006129F8">
      <w:pPr>
        <w:rPr>
          <w:lang w:val="x-none"/>
        </w:rPr>
      </w:pPr>
    </w:p>
    <w:tbl>
      <w:tblPr>
        <w:tblW w:w="8700" w:type="dxa"/>
        <w:tblCellMar>
          <w:left w:w="70" w:type="dxa"/>
          <w:right w:w="70" w:type="dxa"/>
        </w:tblCellMar>
        <w:tblLook w:val="04A0" w:firstRow="1" w:lastRow="0" w:firstColumn="1" w:lastColumn="0" w:noHBand="0" w:noVBand="1"/>
      </w:tblPr>
      <w:tblGrid>
        <w:gridCol w:w="499"/>
        <w:gridCol w:w="1151"/>
        <w:gridCol w:w="2081"/>
        <w:gridCol w:w="1166"/>
        <w:gridCol w:w="1088"/>
        <w:gridCol w:w="1153"/>
        <w:gridCol w:w="1416"/>
        <w:gridCol w:w="146"/>
      </w:tblGrid>
      <w:tr w:rsidR="00E42F23" w:rsidRPr="00E42F23" w14:paraId="752B6E82" w14:textId="77777777" w:rsidTr="531AB1A1">
        <w:trPr>
          <w:gridAfter w:val="1"/>
          <w:wAfter w:w="11" w:type="dxa"/>
          <w:trHeight w:val="492"/>
        </w:trPr>
        <w:tc>
          <w:tcPr>
            <w:tcW w:w="8689" w:type="dxa"/>
            <w:gridSpan w:val="7"/>
            <w:tcBorders>
              <w:top w:val="single" w:sz="4" w:space="0" w:color="auto"/>
              <w:left w:val="single" w:sz="4" w:space="0" w:color="auto"/>
              <w:bottom w:val="single" w:sz="4" w:space="0" w:color="auto"/>
              <w:right w:val="single" w:sz="4" w:space="0" w:color="auto"/>
            </w:tcBorders>
            <w:shd w:val="clear" w:color="auto" w:fill="CCFFFF"/>
            <w:vAlign w:val="center"/>
            <w:hideMark/>
          </w:tcPr>
          <w:p w14:paraId="512AE1F6" w14:textId="77777777" w:rsidR="00E42F23" w:rsidRPr="00E42F23" w:rsidRDefault="531AB1A1" w:rsidP="00E42F23">
            <w:pPr>
              <w:suppressAutoHyphens w:val="0"/>
              <w:jc w:val="center"/>
              <w:rPr>
                <w:rFonts w:ascii="Tahoma" w:hAnsi="Tahoma" w:cs="Tahoma"/>
                <w:b/>
                <w:bCs/>
                <w:sz w:val="40"/>
                <w:szCs w:val="40"/>
                <w:lang w:eastAsia="pt-BR"/>
              </w:rPr>
            </w:pPr>
            <w:r w:rsidRPr="531AB1A1">
              <w:rPr>
                <w:rFonts w:ascii="Tahoma" w:hAnsi="Tahoma" w:cs="Tahoma"/>
                <w:b/>
                <w:bCs/>
                <w:sz w:val="40"/>
                <w:szCs w:val="40"/>
              </w:rPr>
              <w:t>Caso de Testes - Editar Usuário</w:t>
            </w:r>
          </w:p>
        </w:tc>
      </w:tr>
      <w:tr w:rsidR="00E42F23" w:rsidRPr="00E42F23" w14:paraId="69617BF2" w14:textId="77777777" w:rsidTr="531AB1A1">
        <w:trPr>
          <w:gridAfter w:val="1"/>
          <w:wAfter w:w="11" w:type="dxa"/>
          <w:trHeight w:val="288"/>
        </w:trPr>
        <w:tc>
          <w:tcPr>
            <w:tcW w:w="8689" w:type="dxa"/>
            <w:gridSpan w:val="7"/>
            <w:tcBorders>
              <w:top w:val="single" w:sz="4" w:space="0" w:color="auto"/>
              <w:left w:val="single" w:sz="4" w:space="0" w:color="auto"/>
              <w:bottom w:val="single" w:sz="4" w:space="0" w:color="auto"/>
              <w:right w:val="single" w:sz="4" w:space="0" w:color="auto"/>
            </w:tcBorders>
            <w:shd w:val="clear" w:color="auto" w:fill="CCFFFF"/>
            <w:vAlign w:val="center"/>
            <w:hideMark/>
          </w:tcPr>
          <w:p w14:paraId="1E3B70C2" w14:textId="5F2F1D52" w:rsidR="00E42F23" w:rsidRPr="00E42F23" w:rsidRDefault="531AB1A1" w:rsidP="00E42F23">
            <w:pPr>
              <w:suppressAutoHyphens w:val="0"/>
              <w:rPr>
                <w:rFonts w:ascii="Tahoma" w:hAnsi="Tahoma" w:cs="Tahoma"/>
                <w:b/>
                <w:bCs/>
                <w:color w:val="FF0000"/>
                <w:sz w:val="28"/>
                <w:szCs w:val="28"/>
                <w:lang w:eastAsia="pt-BR"/>
              </w:rPr>
            </w:pPr>
            <w:r w:rsidRPr="531AB1A1">
              <w:rPr>
                <w:rFonts w:ascii="Tahoma" w:hAnsi="Tahoma" w:cs="Tahoma"/>
                <w:b/>
                <w:bCs/>
                <w:color w:val="FF0000"/>
                <w:sz w:val="28"/>
                <w:szCs w:val="28"/>
              </w:rPr>
              <w:t>Procedimento</w:t>
            </w:r>
            <w:r w:rsidRPr="531AB1A1">
              <w:rPr>
                <w:rFonts w:ascii="Tahoma" w:hAnsi="Tahoma" w:cs="Tahoma"/>
                <w:color w:val="FF0000"/>
                <w:sz w:val="28"/>
                <w:szCs w:val="28"/>
              </w:rPr>
              <w:t>:</w:t>
            </w:r>
            <w:r w:rsidRPr="531AB1A1">
              <w:rPr>
                <w:rFonts w:ascii="Tahoma" w:hAnsi="Tahoma" w:cs="Tahoma"/>
                <w:b/>
                <w:bCs/>
                <w:color w:val="FF0000"/>
                <w:sz w:val="28"/>
                <w:szCs w:val="28"/>
              </w:rPr>
              <w:t xml:space="preserve">  Usuário logado</w:t>
            </w:r>
          </w:p>
        </w:tc>
      </w:tr>
      <w:tr w:rsidR="00E42F23" w:rsidRPr="00E42F23" w14:paraId="427C64B5" w14:textId="77777777" w:rsidTr="531AB1A1">
        <w:trPr>
          <w:gridAfter w:val="1"/>
          <w:wAfter w:w="11" w:type="dxa"/>
          <w:trHeight w:val="288"/>
        </w:trPr>
        <w:tc>
          <w:tcPr>
            <w:tcW w:w="8689" w:type="dxa"/>
            <w:gridSpan w:val="7"/>
            <w:tcBorders>
              <w:top w:val="single" w:sz="4" w:space="0" w:color="auto"/>
              <w:left w:val="single" w:sz="4" w:space="0" w:color="auto"/>
              <w:bottom w:val="single" w:sz="4" w:space="0" w:color="auto"/>
              <w:right w:val="single" w:sz="4" w:space="0" w:color="000000" w:themeColor="text1"/>
            </w:tcBorders>
            <w:shd w:val="clear" w:color="auto" w:fill="FFFF99"/>
            <w:vAlign w:val="center"/>
            <w:hideMark/>
          </w:tcPr>
          <w:p w14:paraId="5BDCD8F7" w14:textId="56BFA412" w:rsidR="00E42F23" w:rsidRPr="00E42F23" w:rsidRDefault="531AB1A1" w:rsidP="00E42F23">
            <w:pPr>
              <w:suppressAutoHyphens w:val="0"/>
              <w:rPr>
                <w:rFonts w:ascii="Tahoma" w:hAnsi="Tahoma" w:cs="Tahoma"/>
                <w:b/>
                <w:bCs/>
                <w:color w:val="FF0000"/>
                <w:sz w:val="20"/>
                <w:szCs w:val="20"/>
                <w:lang w:eastAsia="pt-BR"/>
              </w:rPr>
            </w:pPr>
            <w:r w:rsidRPr="531AB1A1">
              <w:rPr>
                <w:rFonts w:ascii="Tahoma" w:hAnsi="Tahoma" w:cs="Tahoma"/>
                <w:b/>
                <w:bCs/>
                <w:color w:val="FF0000"/>
                <w:sz w:val="20"/>
                <w:szCs w:val="20"/>
              </w:rPr>
              <w:t>Fluxo Básico - Edição de Usuário</w:t>
            </w:r>
          </w:p>
        </w:tc>
      </w:tr>
      <w:tr w:rsidR="00E42F23" w:rsidRPr="00E42F23" w14:paraId="4D7F1868" w14:textId="77777777" w:rsidTr="531AB1A1">
        <w:trPr>
          <w:gridAfter w:val="1"/>
          <w:wAfter w:w="11" w:type="dxa"/>
          <w:trHeight w:val="840"/>
        </w:trPr>
        <w:tc>
          <w:tcPr>
            <w:tcW w:w="957" w:type="dxa"/>
            <w:vMerge w:val="restart"/>
            <w:tcBorders>
              <w:top w:val="nil"/>
              <w:left w:val="single" w:sz="4" w:space="0" w:color="auto"/>
              <w:bottom w:val="single" w:sz="4" w:space="0" w:color="auto"/>
              <w:right w:val="single" w:sz="4" w:space="0" w:color="auto"/>
            </w:tcBorders>
            <w:shd w:val="clear" w:color="auto" w:fill="CCFFFF"/>
            <w:vAlign w:val="center"/>
            <w:hideMark/>
          </w:tcPr>
          <w:p w14:paraId="39303996" w14:textId="77777777" w:rsidR="00E42F23" w:rsidRPr="00E42F23"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ID</w:t>
            </w:r>
          </w:p>
        </w:tc>
        <w:tc>
          <w:tcPr>
            <w:tcW w:w="1199"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0A1E146D" w14:textId="77777777" w:rsidR="00E42F23" w:rsidRPr="00E42F23"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Passos para Execução</w:t>
            </w:r>
          </w:p>
        </w:tc>
        <w:tc>
          <w:tcPr>
            <w:tcW w:w="1657"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3F024069" w14:textId="77777777" w:rsidR="00E42F23" w:rsidRPr="00E42F23"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Dados de Entrada</w:t>
            </w:r>
          </w:p>
        </w:tc>
        <w:tc>
          <w:tcPr>
            <w:tcW w:w="1239"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546DD96E" w14:textId="77777777" w:rsidR="00E42F23" w:rsidRPr="00E42F23"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Resultado Esperado</w:t>
            </w:r>
          </w:p>
        </w:tc>
        <w:tc>
          <w:tcPr>
            <w:tcW w:w="1099" w:type="dxa"/>
            <w:vMerge w:val="restart"/>
            <w:tcBorders>
              <w:top w:val="nil"/>
              <w:left w:val="single" w:sz="4" w:space="0" w:color="auto"/>
              <w:bottom w:val="single" w:sz="4" w:space="0" w:color="auto"/>
              <w:right w:val="single" w:sz="4" w:space="0" w:color="auto"/>
            </w:tcBorders>
            <w:shd w:val="clear" w:color="auto" w:fill="CCFFFF"/>
            <w:vAlign w:val="center"/>
            <w:hideMark/>
          </w:tcPr>
          <w:p w14:paraId="153B3046" w14:textId="77777777" w:rsidR="00E42F23" w:rsidRPr="00E42F23"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Data Execução</w:t>
            </w:r>
          </w:p>
        </w:tc>
        <w:tc>
          <w:tcPr>
            <w:tcW w:w="1119" w:type="dxa"/>
            <w:vMerge w:val="restart"/>
            <w:tcBorders>
              <w:top w:val="nil"/>
              <w:left w:val="single" w:sz="4" w:space="0" w:color="auto"/>
              <w:bottom w:val="single" w:sz="4" w:space="0" w:color="auto"/>
              <w:right w:val="single" w:sz="4" w:space="0" w:color="auto"/>
            </w:tcBorders>
            <w:shd w:val="clear" w:color="auto" w:fill="CCFFFF"/>
            <w:vAlign w:val="center"/>
            <w:hideMark/>
          </w:tcPr>
          <w:p w14:paraId="1AB7A2B5" w14:textId="77777777" w:rsidR="00E42F23" w:rsidRPr="00E42F23"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Resultado Verificado</w:t>
            </w:r>
          </w:p>
        </w:tc>
        <w:tc>
          <w:tcPr>
            <w:tcW w:w="1419" w:type="dxa"/>
            <w:vMerge w:val="restart"/>
            <w:tcBorders>
              <w:top w:val="nil"/>
              <w:left w:val="single" w:sz="4" w:space="0" w:color="auto"/>
              <w:bottom w:val="single" w:sz="4" w:space="0" w:color="auto"/>
              <w:right w:val="single" w:sz="4" w:space="0" w:color="auto"/>
            </w:tcBorders>
            <w:shd w:val="clear" w:color="auto" w:fill="CCFFFF"/>
            <w:vAlign w:val="center"/>
            <w:hideMark/>
          </w:tcPr>
          <w:p w14:paraId="11E9B2DA" w14:textId="77777777" w:rsidR="00E42F23" w:rsidRPr="00E42F23"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Observações</w:t>
            </w:r>
          </w:p>
        </w:tc>
      </w:tr>
      <w:tr w:rsidR="00E42F23" w:rsidRPr="00E42F23" w14:paraId="00D3AAB2" w14:textId="77777777" w:rsidTr="531AB1A1">
        <w:trPr>
          <w:trHeight w:val="288"/>
        </w:trPr>
        <w:tc>
          <w:tcPr>
            <w:tcW w:w="957" w:type="dxa"/>
            <w:vMerge/>
            <w:vAlign w:val="center"/>
            <w:hideMark/>
          </w:tcPr>
          <w:p w14:paraId="1FD82500" w14:textId="77777777" w:rsidR="00E42F23" w:rsidRPr="00E42F23" w:rsidRDefault="00E42F23" w:rsidP="00E42F23">
            <w:pPr>
              <w:suppressAutoHyphens w:val="0"/>
              <w:rPr>
                <w:rFonts w:ascii="Tahoma" w:hAnsi="Tahoma" w:cs="Tahoma"/>
                <w:b/>
                <w:bCs/>
                <w:sz w:val="20"/>
                <w:szCs w:val="20"/>
                <w:lang w:eastAsia="pt-BR"/>
              </w:rPr>
            </w:pPr>
          </w:p>
        </w:tc>
        <w:tc>
          <w:tcPr>
            <w:tcW w:w="1199" w:type="dxa"/>
            <w:vMerge/>
            <w:vAlign w:val="center"/>
            <w:hideMark/>
          </w:tcPr>
          <w:p w14:paraId="421034F6" w14:textId="77777777" w:rsidR="00E42F23" w:rsidRPr="00E42F23" w:rsidRDefault="00E42F23" w:rsidP="00E42F23">
            <w:pPr>
              <w:suppressAutoHyphens w:val="0"/>
              <w:rPr>
                <w:rFonts w:ascii="Tahoma" w:hAnsi="Tahoma" w:cs="Tahoma"/>
                <w:b/>
                <w:bCs/>
                <w:sz w:val="20"/>
                <w:szCs w:val="20"/>
                <w:lang w:eastAsia="pt-BR"/>
              </w:rPr>
            </w:pPr>
          </w:p>
        </w:tc>
        <w:tc>
          <w:tcPr>
            <w:tcW w:w="1657" w:type="dxa"/>
            <w:vMerge/>
            <w:vAlign w:val="center"/>
            <w:hideMark/>
          </w:tcPr>
          <w:p w14:paraId="02CC918B" w14:textId="77777777" w:rsidR="00E42F23" w:rsidRPr="00E42F23" w:rsidRDefault="00E42F23" w:rsidP="00E42F23">
            <w:pPr>
              <w:suppressAutoHyphens w:val="0"/>
              <w:rPr>
                <w:rFonts w:ascii="Tahoma" w:hAnsi="Tahoma" w:cs="Tahoma"/>
                <w:b/>
                <w:bCs/>
                <w:sz w:val="20"/>
                <w:szCs w:val="20"/>
                <w:lang w:eastAsia="pt-BR"/>
              </w:rPr>
            </w:pPr>
          </w:p>
        </w:tc>
        <w:tc>
          <w:tcPr>
            <w:tcW w:w="1239" w:type="dxa"/>
            <w:vMerge/>
            <w:vAlign w:val="center"/>
            <w:hideMark/>
          </w:tcPr>
          <w:p w14:paraId="7CF8429B" w14:textId="77777777" w:rsidR="00E42F23" w:rsidRPr="00E42F23" w:rsidRDefault="00E42F23" w:rsidP="00E42F23">
            <w:pPr>
              <w:suppressAutoHyphens w:val="0"/>
              <w:rPr>
                <w:rFonts w:ascii="Tahoma" w:hAnsi="Tahoma" w:cs="Tahoma"/>
                <w:b/>
                <w:bCs/>
                <w:sz w:val="20"/>
                <w:szCs w:val="20"/>
                <w:lang w:eastAsia="pt-BR"/>
              </w:rPr>
            </w:pPr>
          </w:p>
        </w:tc>
        <w:tc>
          <w:tcPr>
            <w:tcW w:w="1099" w:type="dxa"/>
            <w:vMerge/>
            <w:vAlign w:val="center"/>
            <w:hideMark/>
          </w:tcPr>
          <w:p w14:paraId="5B202E98" w14:textId="77777777" w:rsidR="00E42F23" w:rsidRPr="00E42F23" w:rsidRDefault="00E42F23" w:rsidP="00E42F23">
            <w:pPr>
              <w:suppressAutoHyphens w:val="0"/>
              <w:rPr>
                <w:rFonts w:ascii="Tahoma" w:hAnsi="Tahoma" w:cs="Tahoma"/>
                <w:b/>
                <w:bCs/>
                <w:sz w:val="20"/>
                <w:szCs w:val="20"/>
                <w:lang w:eastAsia="pt-BR"/>
              </w:rPr>
            </w:pPr>
          </w:p>
        </w:tc>
        <w:tc>
          <w:tcPr>
            <w:tcW w:w="1119" w:type="dxa"/>
            <w:vMerge/>
            <w:vAlign w:val="center"/>
            <w:hideMark/>
          </w:tcPr>
          <w:p w14:paraId="7CA8588E" w14:textId="77777777" w:rsidR="00E42F23" w:rsidRPr="00E42F23" w:rsidRDefault="00E42F23" w:rsidP="00E42F23">
            <w:pPr>
              <w:suppressAutoHyphens w:val="0"/>
              <w:rPr>
                <w:rFonts w:ascii="Tahoma" w:hAnsi="Tahoma" w:cs="Tahoma"/>
                <w:b/>
                <w:bCs/>
                <w:sz w:val="20"/>
                <w:szCs w:val="20"/>
                <w:lang w:eastAsia="pt-BR"/>
              </w:rPr>
            </w:pPr>
          </w:p>
        </w:tc>
        <w:tc>
          <w:tcPr>
            <w:tcW w:w="1419" w:type="dxa"/>
            <w:vMerge/>
            <w:vAlign w:val="center"/>
            <w:hideMark/>
          </w:tcPr>
          <w:p w14:paraId="615A2988" w14:textId="77777777" w:rsidR="00E42F23" w:rsidRPr="00E42F23" w:rsidRDefault="00E42F23" w:rsidP="00E42F23">
            <w:pPr>
              <w:suppressAutoHyphens w:val="0"/>
              <w:rPr>
                <w:rFonts w:ascii="Tahoma" w:hAnsi="Tahoma" w:cs="Tahoma"/>
                <w:b/>
                <w:bCs/>
                <w:sz w:val="20"/>
                <w:szCs w:val="20"/>
                <w:lang w:eastAsia="pt-BR"/>
              </w:rPr>
            </w:pPr>
          </w:p>
        </w:tc>
        <w:tc>
          <w:tcPr>
            <w:tcW w:w="11" w:type="dxa"/>
            <w:tcBorders>
              <w:top w:val="nil"/>
              <w:left w:val="nil"/>
              <w:bottom w:val="nil"/>
              <w:right w:val="nil"/>
            </w:tcBorders>
            <w:shd w:val="clear" w:color="auto" w:fill="auto"/>
            <w:noWrap/>
            <w:vAlign w:val="bottom"/>
            <w:hideMark/>
          </w:tcPr>
          <w:p w14:paraId="5AF8409D" w14:textId="77777777" w:rsidR="00E42F23" w:rsidRPr="00E42F23" w:rsidRDefault="00E42F23" w:rsidP="00E42F23">
            <w:pPr>
              <w:suppressAutoHyphens w:val="0"/>
              <w:jc w:val="center"/>
              <w:rPr>
                <w:rFonts w:ascii="Tahoma" w:hAnsi="Tahoma" w:cs="Tahoma"/>
                <w:b/>
                <w:bCs/>
                <w:sz w:val="20"/>
                <w:szCs w:val="20"/>
                <w:lang w:eastAsia="pt-BR"/>
              </w:rPr>
            </w:pPr>
          </w:p>
        </w:tc>
      </w:tr>
      <w:tr w:rsidR="00E42F23" w:rsidRPr="00E42F23" w14:paraId="1E1A3355" w14:textId="77777777" w:rsidTr="531AB1A1">
        <w:trPr>
          <w:trHeight w:val="1320"/>
        </w:trPr>
        <w:tc>
          <w:tcPr>
            <w:tcW w:w="957" w:type="dxa"/>
            <w:tcBorders>
              <w:top w:val="nil"/>
              <w:left w:val="single" w:sz="4" w:space="0" w:color="auto"/>
              <w:bottom w:val="single" w:sz="4" w:space="0" w:color="auto"/>
              <w:right w:val="single" w:sz="4" w:space="0" w:color="auto"/>
            </w:tcBorders>
            <w:shd w:val="clear" w:color="auto" w:fill="auto"/>
            <w:vAlign w:val="center"/>
            <w:hideMark/>
          </w:tcPr>
          <w:p w14:paraId="5348121B" w14:textId="77777777" w:rsidR="00E42F23" w:rsidRPr="00E42F23" w:rsidRDefault="531AB1A1" w:rsidP="00E42F23">
            <w:pPr>
              <w:suppressAutoHyphens w:val="0"/>
              <w:jc w:val="center"/>
              <w:rPr>
                <w:sz w:val="20"/>
                <w:szCs w:val="20"/>
                <w:lang w:eastAsia="pt-BR"/>
              </w:rPr>
            </w:pPr>
            <w:r w:rsidRPr="531AB1A1">
              <w:rPr>
                <w:sz w:val="20"/>
                <w:szCs w:val="20"/>
              </w:rPr>
              <w:t>1.1</w:t>
            </w:r>
          </w:p>
        </w:tc>
        <w:tc>
          <w:tcPr>
            <w:tcW w:w="1199" w:type="dxa"/>
            <w:tcBorders>
              <w:top w:val="nil"/>
              <w:left w:val="nil"/>
              <w:bottom w:val="single" w:sz="4" w:space="0" w:color="auto"/>
              <w:right w:val="single" w:sz="4" w:space="0" w:color="auto"/>
            </w:tcBorders>
            <w:shd w:val="clear" w:color="auto" w:fill="auto"/>
            <w:vAlign w:val="center"/>
            <w:hideMark/>
          </w:tcPr>
          <w:p w14:paraId="0EEB6C6E" w14:textId="77777777" w:rsidR="00E42F23" w:rsidRPr="00E42F23" w:rsidRDefault="531AB1A1" w:rsidP="00E42F23">
            <w:pPr>
              <w:suppressAutoHyphens w:val="0"/>
              <w:jc w:val="center"/>
              <w:rPr>
                <w:sz w:val="20"/>
                <w:szCs w:val="20"/>
                <w:lang w:eastAsia="pt-BR"/>
              </w:rPr>
            </w:pPr>
            <w:r w:rsidRPr="531AB1A1">
              <w:rPr>
                <w:sz w:val="20"/>
                <w:szCs w:val="20"/>
              </w:rPr>
              <w:t>Seleciona Meu Perfil no menu lateral</w:t>
            </w:r>
          </w:p>
        </w:tc>
        <w:tc>
          <w:tcPr>
            <w:tcW w:w="1657" w:type="dxa"/>
            <w:tcBorders>
              <w:top w:val="nil"/>
              <w:left w:val="nil"/>
              <w:bottom w:val="single" w:sz="4" w:space="0" w:color="auto"/>
              <w:right w:val="single" w:sz="4" w:space="0" w:color="auto"/>
            </w:tcBorders>
            <w:shd w:val="clear" w:color="auto" w:fill="auto"/>
            <w:vAlign w:val="center"/>
            <w:hideMark/>
          </w:tcPr>
          <w:p w14:paraId="78AB7600" w14:textId="77777777" w:rsidR="00E42F23" w:rsidRPr="00E42F23" w:rsidRDefault="531AB1A1" w:rsidP="00E42F23">
            <w:pPr>
              <w:suppressAutoHyphens w:val="0"/>
              <w:jc w:val="center"/>
              <w:rPr>
                <w:sz w:val="20"/>
                <w:szCs w:val="20"/>
                <w:lang w:eastAsia="pt-BR"/>
              </w:rPr>
            </w:pPr>
            <w:r w:rsidRPr="531AB1A1">
              <w:rPr>
                <w:sz w:val="20"/>
                <w:szCs w:val="20"/>
              </w:rPr>
              <w:t> </w:t>
            </w:r>
          </w:p>
        </w:tc>
        <w:tc>
          <w:tcPr>
            <w:tcW w:w="1239" w:type="dxa"/>
            <w:tcBorders>
              <w:top w:val="nil"/>
              <w:left w:val="nil"/>
              <w:bottom w:val="single" w:sz="4" w:space="0" w:color="auto"/>
              <w:right w:val="single" w:sz="4" w:space="0" w:color="auto"/>
            </w:tcBorders>
            <w:shd w:val="clear" w:color="auto" w:fill="auto"/>
            <w:vAlign w:val="center"/>
            <w:hideMark/>
          </w:tcPr>
          <w:p w14:paraId="64DAC71F" w14:textId="77777777" w:rsidR="00E42F23" w:rsidRPr="00E42F23" w:rsidRDefault="531AB1A1" w:rsidP="00E42F23">
            <w:pPr>
              <w:suppressAutoHyphens w:val="0"/>
              <w:jc w:val="center"/>
              <w:rPr>
                <w:sz w:val="20"/>
                <w:szCs w:val="20"/>
                <w:lang w:eastAsia="pt-BR"/>
              </w:rPr>
            </w:pPr>
            <w:r w:rsidRPr="531AB1A1">
              <w:rPr>
                <w:sz w:val="20"/>
                <w:szCs w:val="20"/>
              </w:rPr>
              <w:t>O aplicativo abre a tela de Dados pessoais.</w:t>
            </w:r>
          </w:p>
        </w:tc>
        <w:tc>
          <w:tcPr>
            <w:tcW w:w="1099" w:type="dxa"/>
            <w:tcBorders>
              <w:top w:val="nil"/>
              <w:left w:val="nil"/>
              <w:bottom w:val="single" w:sz="4" w:space="0" w:color="auto"/>
              <w:right w:val="single" w:sz="4" w:space="0" w:color="auto"/>
            </w:tcBorders>
            <w:shd w:val="clear" w:color="auto" w:fill="auto"/>
            <w:vAlign w:val="center"/>
            <w:hideMark/>
          </w:tcPr>
          <w:p w14:paraId="3815EA78" w14:textId="77777777" w:rsidR="00E42F23" w:rsidRPr="00E42F23" w:rsidRDefault="531AB1A1" w:rsidP="00E42F23">
            <w:pPr>
              <w:suppressAutoHyphens w:val="0"/>
              <w:jc w:val="center"/>
              <w:rPr>
                <w:sz w:val="20"/>
                <w:szCs w:val="20"/>
                <w:lang w:eastAsia="pt-BR"/>
              </w:rPr>
            </w:pPr>
            <w:r w:rsidRPr="531AB1A1">
              <w:rPr>
                <w:sz w:val="20"/>
                <w:szCs w:val="20"/>
              </w:rPr>
              <w:t>28/out</w:t>
            </w:r>
          </w:p>
        </w:tc>
        <w:tc>
          <w:tcPr>
            <w:tcW w:w="1119" w:type="dxa"/>
            <w:tcBorders>
              <w:top w:val="nil"/>
              <w:left w:val="nil"/>
              <w:bottom w:val="single" w:sz="4" w:space="0" w:color="auto"/>
              <w:right w:val="single" w:sz="4" w:space="0" w:color="auto"/>
            </w:tcBorders>
            <w:shd w:val="clear" w:color="auto" w:fill="auto"/>
            <w:vAlign w:val="center"/>
            <w:hideMark/>
          </w:tcPr>
          <w:p w14:paraId="3BD0E140" w14:textId="77777777" w:rsidR="00E42F23" w:rsidRPr="00E42F23" w:rsidRDefault="531AB1A1" w:rsidP="00E42F23">
            <w:pPr>
              <w:suppressAutoHyphens w:val="0"/>
              <w:jc w:val="center"/>
              <w:rPr>
                <w:sz w:val="20"/>
                <w:szCs w:val="20"/>
                <w:lang w:eastAsia="pt-BR"/>
              </w:rPr>
            </w:pPr>
            <w:r w:rsidRPr="531AB1A1">
              <w:rPr>
                <w:sz w:val="20"/>
                <w:szCs w:val="20"/>
              </w:rPr>
              <w:t>OK-Sucesso</w:t>
            </w:r>
          </w:p>
        </w:tc>
        <w:tc>
          <w:tcPr>
            <w:tcW w:w="1419" w:type="dxa"/>
            <w:tcBorders>
              <w:top w:val="nil"/>
              <w:left w:val="nil"/>
              <w:bottom w:val="single" w:sz="4" w:space="0" w:color="auto"/>
              <w:right w:val="single" w:sz="4" w:space="0" w:color="auto"/>
            </w:tcBorders>
            <w:shd w:val="clear" w:color="auto" w:fill="auto"/>
            <w:vAlign w:val="center"/>
            <w:hideMark/>
          </w:tcPr>
          <w:p w14:paraId="575E1E0E" w14:textId="77777777" w:rsidR="00E42F23" w:rsidRPr="00E42F23" w:rsidRDefault="531AB1A1" w:rsidP="00E42F23">
            <w:pPr>
              <w:suppressAutoHyphens w:val="0"/>
              <w:jc w:val="center"/>
              <w:rPr>
                <w:sz w:val="20"/>
                <w:szCs w:val="20"/>
                <w:lang w:eastAsia="pt-BR"/>
              </w:rPr>
            </w:pPr>
            <w:r w:rsidRPr="531AB1A1">
              <w:rPr>
                <w:sz w:val="20"/>
                <w:szCs w:val="20"/>
              </w:rPr>
              <w:t> </w:t>
            </w:r>
          </w:p>
        </w:tc>
        <w:tc>
          <w:tcPr>
            <w:tcW w:w="11" w:type="dxa"/>
            <w:vAlign w:val="center"/>
            <w:hideMark/>
          </w:tcPr>
          <w:p w14:paraId="50B3D5B4" w14:textId="77777777" w:rsidR="00E42F23" w:rsidRPr="00E42F23" w:rsidRDefault="00E42F23" w:rsidP="00E42F23">
            <w:pPr>
              <w:suppressAutoHyphens w:val="0"/>
              <w:rPr>
                <w:sz w:val="20"/>
                <w:szCs w:val="20"/>
                <w:lang w:eastAsia="pt-BR"/>
              </w:rPr>
            </w:pPr>
          </w:p>
        </w:tc>
      </w:tr>
      <w:tr w:rsidR="00E42F23" w:rsidRPr="00E42F23" w14:paraId="2709DBDE" w14:textId="77777777" w:rsidTr="531AB1A1">
        <w:trPr>
          <w:trHeight w:val="1848"/>
        </w:trPr>
        <w:tc>
          <w:tcPr>
            <w:tcW w:w="957" w:type="dxa"/>
            <w:tcBorders>
              <w:top w:val="nil"/>
              <w:left w:val="single" w:sz="4" w:space="0" w:color="auto"/>
              <w:bottom w:val="single" w:sz="4" w:space="0" w:color="auto"/>
              <w:right w:val="single" w:sz="4" w:space="0" w:color="auto"/>
            </w:tcBorders>
            <w:shd w:val="clear" w:color="auto" w:fill="auto"/>
            <w:vAlign w:val="center"/>
            <w:hideMark/>
          </w:tcPr>
          <w:p w14:paraId="6E300EA8" w14:textId="77777777" w:rsidR="00E42F23" w:rsidRPr="00E42F23" w:rsidRDefault="531AB1A1" w:rsidP="00E42F23">
            <w:pPr>
              <w:suppressAutoHyphens w:val="0"/>
              <w:jc w:val="center"/>
              <w:rPr>
                <w:sz w:val="20"/>
                <w:szCs w:val="20"/>
                <w:lang w:eastAsia="pt-BR"/>
              </w:rPr>
            </w:pPr>
            <w:r w:rsidRPr="531AB1A1">
              <w:rPr>
                <w:sz w:val="20"/>
                <w:szCs w:val="20"/>
              </w:rPr>
              <w:t>1.2</w:t>
            </w:r>
          </w:p>
        </w:tc>
        <w:tc>
          <w:tcPr>
            <w:tcW w:w="1199" w:type="dxa"/>
            <w:tcBorders>
              <w:top w:val="nil"/>
              <w:left w:val="nil"/>
              <w:bottom w:val="single" w:sz="4" w:space="0" w:color="auto"/>
              <w:right w:val="single" w:sz="4" w:space="0" w:color="auto"/>
            </w:tcBorders>
            <w:shd w:val="clear" w:color="auto" w:fill="auto"/>
            <w:vAlign w:val="center"/>
            <w:hideMark/>
          </w:tcPr>
          <w:p w14:paraId="44AF2783" w14:textId="37B9EEF3" w:rsidR="00E42F23" w:rsidRPr="00E42F23" w:rsidRDefault="531AB1A1" w:rsidP="00E42F23">
            <w:pPr>
              <w:suppressAutoHyphens w:val="0"/>
              <w:jc w:val="center"/>
              <w:rPr>
                <w:sz w:val="20"/>
                <w:szCs w:val="20"/>
                <w:lang w:eastAsia="pt-BR"/>
              </w:rPr>
            </w:pPr>
            <w:r w:rsidRPr="531AB1A1">
              <w:rPr>
                <w:sz w:val="20"/>
                <w:szCs w:val="20"/>
              </w:rPr>
              <w:t>Seleciona editar foto</w:t>
            </w:r>
          </w:p>
        </w:tc>
        <w:tc>
          <w:tcPr>
            <w:tcW w:w="1657" w:type="dxa"/>
            <w:tcBorders>
              <w:top w:val="nil"/>
              <w:left w:val="nil"/>
              <w:bottom w:val="single" w:sz="4" w:space="0" w:color="auto"/>
              <w:right w:val="single" w:sz="4" w:space="0" w:color="auto"/>
            </w:tcBorders>
            <w:shd w:val="clear" w:color="auto" w:fill="auto"/>
            <w:vAlign w:val="center"/>
            <w:hideMark/>
          </w:tcPr>
          <w:p w14:paraId="0E8B9666" w14:textId="77777777" w:rsidR="00E42F23" w:rsidRPr="00E42F23" w:rsidRDefault="531AB1A1" w:rsidP="00E42F23">
            <w:pPr>
              <w:suppressAutoHyphens w:val="0"/>
              <w:jc w:val="center"/>
              <w:rPr>
                <w:sz w:val="20"/>
                <w:szCs w:val="20"/>
                <w:lang w:eastAsia="pt-BR"/>
              </w:rPr>
            </w:pPr>
            <w:r w:rsidRPr="531AB1A1">
              <w:rPr>
                <w:sz w:val="20"/>
                <w:szCs w:val="20"/>
              </w:rPr>
              <w:t> </w:t>
            </w:r>
          </w:p>
        </w:tc>
        <w:tc>
          <w:tcPr>
            <w:tcW w:w="1239" w:type="dxa"/>
            <w:tcBorders>
              <w:top w:val="nil"/>
              <w:left w:val="nil"/>
              <w:bottom w:val="single" w:sz="4" w:space="0" w:color="auto"/>
              <w:right w:val="single" w:sz="4" w:space="0" w:color="auto"/>
            </w:tcBorders>
            <w:shd w:val="clear" w:color="auto" w:fill="auto"/>
            <w:vAlign w:val="center"/>
            <w:hideMark/>
          </w:tcPr>
          <w:p w14:paraId="1C157750" w14:textId="3695D290" w:rsidR="00E42F23" w:rsidRPr="00E42F23" w:rsidRDefault="531AB1A1" w:rsidP="00E42F23">
            <w:pPr>
              <w:suppressAutoHyphens w:val="0"/>
              <w:jc w:val="center"/>
              <w:rPr>
                <w:sz w:val="20"/>
                <w:szCs w:val="20"/>
                <w:lang w:eastAsia="pt-BR"/>
              </w:rPr>
            </w:pPr>
            <w:r w:rsidRPr="531AB1A1">
              <w:rPr>
                <w:sz w:val="20"/>
                <w:szCs w:val="20"/>
              </w:rPr>
              <w:t>O aplicativo abre a galeria de imagens do Usuário.</w:t>
            </w:r>
          </w:p>
        </w:tc>
        <w:tc>
          <w:tcPr>
            <w:tcW w:w="1099" w:type="dxa"/>
            <w:tcBorders>
              <w:top w:val="nil"/>
              <w:left w:val="nil"/>
              <w:bottom w:val="single" w:sz="4" w:space="0" w:color="auto"/>
              <w:right w:val="single" w:sz="4" w:space="0" w:color="auto"/>
            </w:tcBorders>
            <w:shd w:val="clear" w:color="auto" w:fill="auto"/>
            <w:vAlign w:val="center"/>
            <w:hideMark/>
          </w:tcPr>
          <w:p w14:paraId="7E8EEAA3" w14:textId="77777777" w:rsidR="00E42F23" w:rsidRPr="00E42F23" w:rsidRDefault="531AB1A1" w:rsidP="00E42F23">
            <w:pPr>
              <w:suppressAutoHyphens w:val="0"/>
              <w:jc w:val="center"/>
              <w:rPr>
                <w:sz w:val="20"/>
                <w:szCs w:val="20"/>
                <w:lang w:eastAsia="pt-BR"/>
              </w:rPr>
            </w:pPr>
            <w:r w:rsidRPr="531AB1A1">
              <w:rPr>
                <w:sz w:val="20"/>
                <w:szCs w:val="20"/>
              </w:rPr>
              <w:t>28/out</w:t>
            </w:r>
          </w:p>
        </w:tc>
        <w:tc>
          <w:tcPr>
            <w:tcW w:w="1119" w:type="dxa"/>
            <w:tcBorders>
              <w:top w:val="nil"/>
              <w:left w:val="nil"/>
              <w:bottom w:val="single" w:sz="4" w:space="0" w:color="auto"/>
              <w:right w:val="single" w:sz="4" w:space="0" w:color="auto"/>
            </w:tcBorders>
            <w:shd w:val="clear" w:color="auto" w:fill="auto"/>
            <w:vAlign w:val="center"/>
            <w:hideMark/>
          </w:tcPr>
          <w:p w14:paraId="4BCC605B" w14:textId="77777777" w:rsidR="00E42F23" w:rsidRPr="00E42F23" w:rsidRDefault="531AB1A1" w:rsidP="00E42F23">
            <w:pPr>
              <w:suppressAutoHyphens w:val="0"/>
              <w:jc w:val="center"/>
              <w:rPr>
                <w:sz w:val="20"/>
                <w:szCs w:val="20"/>
                <w:lang w:eastAsia="pt-BR"/>
              </w:rPr>
            </w:pPr>
            <w:r w:rsidRPr="531AB1A1">
              <w:rPr>
                <w:sz w:val="20"/>
                <w:szCs w:val="20"/>
              </w:rPr>
              <w:t>OK-Sucesso</w:t>
            </w:r>
          </w:p>
        </w:tc>
        <w:tc>
          <w:tcPr>
            <w:tcW w:w="1419" w:type="dxa"/>
            <w:tcBorders>
              <w:top w:val="nil"/>
              <w:left w:val="nil"/>
              <w:bottom w:val="single" w:sz="4" w:space="0" w:color="auto"/>
              <w:right w:val="single" w:sz="4" w:space="0" w:color="auto"/>
            </w:tcBorders>
            <w:shd w:val="clear" w:color="auto" w:fill="auto"/>
            <w:vAlign w:val="center"/>
            <w:hideMark/>
          </w:tcPr>
          <w:p w14:paraId="7A9967AF" w14:textId="77777777" w:rsidR="00E42F23" w:rsidRPr="00E42F23" w:rsidRDefault="531AB1A1" w:rsidP="00E42F23">
            <w:pPr>
              <w:suppressAutoHyphens w:val="0"/>
              <w:jc w:val="center"/>
              <w:rPr>
                <w:sz w:val="20"/>
                <w:szCs w:val="20"/>
                <w:lang w:eastAsia="pt-BR"/>
              </w:rPr>
            </w:pPr>
            <w:r w:rsidRPr="531AB1A1">
              <w:rPr>
                <w:sz w:val="20"/>
                <w:szCs w:val="20"/>
              </w:rPr>
              <w:t> </w:t>
            </w:r>
          </w:p>
        </w:tc>
        <w:tc>
          <w:tcPr>
            <w:tcW w:w="11" w:type="dxa"/>
            <w:vAlign w:val="center"/>
            <w:hideMark/>
          </w:tcPr>
          <w:p w14:paraId="6A2BA29A" w14:textId="77777777" w:rsidR="00E42F23" w:rsidRPr="00E42F23" w:rsidRDefault="00E42F23" w:rsidP="00E42F23">
            <w:pPr>
              <w:suppressAutoHyphens w:val="0"/>
              <w:rPr>
                <w:sz w:val="20"/>
                <w:szCs w:val="20"/>
                <w:lang w:eastAsia="pt-BR"/>
              </w:rPr>
            </w:pPr>
          </w:p>
        </w:tc>
      </w:tr>
      <w:tr w:rsidR="00E42F23" w:rsidRPr="00E42F23" w14:paraId="4401493B" w14:textId="77777777" w:rsidTr="531AB1A1">
        <w:trPr>
          <w:trHeight w:val="1584"/>
        </w:trPr>
        <w:tc>
          <w:tcPr>
            <w:tcW w:w="957" w:type="dxa"/>
            <w:tcBorders>
              <w:top w:val="nil"/>
              <w:left w:val="single" w:sz="4" w:space="0" w:color="auto"/>
              <w:bottom w:val="single" w:sz="4" w:space="0" w:color="auto"/>
              <w:right w:val="single" w:sz="4" w:space="0" w:color="auto"/>
            </w:tcBorders>
            <w:shd w:val="clear" w:color="auto" w:fill="auto"/>
            <w:vAlign w:val="center"/>
            <w:hideMark/>
          </w:tcPr>
          <w:p w14:paraId="40449908" w14:textId="77777777" w:rsidR="00E42F23" w:rsidRPr="00E42F23" w:rsidRDefault="531AB1A1" w:rsidP="00E42F23">
            <w:pPr>
              <w:suppressAutoHyphens w:val="0"/>
              <w:jc w:val="center"/>
              <w:rPr>
                <w:sz w:val="20"/>
                <w:szCs w:val="20"/>
                <w:lang w:eastAsia="pt-BR"/>
              </w:rPr>
            </w:pPr>
            <w:r w:rsidRPr="531AB1A1">
              <w:rPr>
                <w:sz w:val="20"/>
                <w:szCs w:val="20"/>
              </w:rPr>
              <w:t>1.3</w:t>
            </w:r>
          </w:p>
        </w:tc>
        <w:tc>
          <w:tcPr>
            <w:tcW w:w="1199" w:type="dxa"/>
            <w:tcBorders>
              <w:top w:val="nil"/>
              <w:left w:val="nil"/>
              <w:bottom w:val="single" w:sz="4" w:space="0" w:color="auto"/>
              <w:right w:val="single" w:sz="4" w:space="0" w:color="auto"/>
            </w:tcBorders>
            <w:shd w:val="clear" w:color="auto" w:fill="auto"/>
            <w:vAlign w:val="center"/>
            <w:hideMark/>
          </w:tcPr>
          <w:p w14:paraId="22AFA964" w14:textId="77777777" w:rsidR="00E42F23" w:rsidRPr="00E42F23" w:rsidRDefault="531AB1A1" w:rsidP="00E42F23">
            <w:pPr>
              <w:suppressAutoHyphens w:val="0"/>
              <w:jc w:val="center"/>
              <w:rPr>
                <w:sz w:val="20"/>
                <w:szCs w:val="20"/>
                <w:lang w:eastAsia="pt-BR"/>
              </w:rPr>
            </w:pPr>
            <w:r w:rsidRPr="531AB1A1">
              <w:rPr>
                <w:sz w:val="20"/>
                <w:szCs w:val="20"/>
              </w:rPr>
              <w:t>Seleciona imagem da galeria de fotos e confirma</w:t>
            </w:r>
          </w:p>
        </w:tc>
        <w:tc>
          <w:tcPr>
            <w:tcW w:w="1657" w:type="dxa"/>
            <w:tcBorders>
              <w:top w:val="nil"/>
              <w:left w:val="nil"/>
              <w:bottom w:val="single" w:sz="4" w:space="0" w:color="auto"/>
              <w:right w:val="single" w:sz="4" w:space="0" w:color="auto"/>
            </w:tcBorders>
            <w:shd w:val="clear" w:color="auto" w:fill="auto"/>
            <w:vAlign w:val="center"/>
            <w:hideMark/>
          </w:tcPr>
          <w:p w14:paraId="480220DE" w14:textId="77777777" w:rsidR="00E42F23" w:rsidRPr="00E42F23" w:rsidRDefault="531AB1A1" w:rsidP="00E42F23">
            <w:pPr>
              <w:suppressAutoHyphens w:val="0"/>
              <w:jc w:val="center"/>
              <w:rPr>
                <w:sz w:val="20"/>
                <w:szCs w:val="20"/>
                <w:lang w:eastAsia="pt-BR"/>
              </w:rPr>
            </w:pPr>
            <w:r w:rsidRPr="531AB1A1">
              <w:rPr>
                <w:sz w:val="20"/>
                <w:szCs w:val="20"/>
              </w:rPr>
              <w:t> </w:t>
            </w:r>
          </w:p>
        </w:tc>
        <w:tc>
          <w:tcPr>
            <w:tcW w:w="1239" w:type="dxa"/>
            <w:tcBorders>
              <w:top w:val="nil"/>
              <w:left w:val="nil"/>
              <w:bottom w:val="single" w:sz="4" w:space="0" w:color="auto"/>
              <w:right w:val="single" w:sz="4" w:space="0" w:color="auto"/>
            </w:tcBorders>
            <w:shd w:val="clear" w:color="auto" w:fill="auto"/>
            <w:vAlign w:val="center"/>
            <w:hideMark/>
          </w:tcPr>
          <w:p w14:paraId="14B3BFB0" w14:textId="77777777" w:rsidR="00E42F23" w:rsidRPr="00E42F23" w:rsidRDefault="531AB1A1" w:rsidP="00E42F23">
            <w:pPr>
              <w:suppressAutoHyphens w:val="0"/>
              <w:jc w:val="center"/>
              <w:rPr>
                <w:sz w:val="20"/>
                <w:szCs w:val="20"/>
                <w:lang w:eastAsia="pt-BR"/>
              </w:rPr>
            </w:pPr>
            <w:r w:rsidRPr="531AB1A1">
              <w:rPr>
                <w:sz w:val="20"/>
                <w:szCs w:val="20"/>
              </w:rPr>
              <w:t>Exibe tela de dados pessoais com imagem atualizada.</w:t>
            </w:r>
          </w:p>
        </w:tc>
        <w:tc>
          <w:tcPr>
            <w:tcW w:w="1099" w:type="dxa"/>
            <w:tcBorders>
              <w:top w:val="nil"/>
              <w:left w:val="nil"/>
              <w:bottom w:val="single" w:sz="4" w:space="0" w:color="auto"/>
              <w:right w:val="single" w:sz="4" w:space="0" w:color="auto"/>
            </w:tcBorders>
            <w:shd w:val="clear" w:color="auto" w:fill="auto"/>
            <w:vAlign w:val="center"/>
            <w:hideMark/>
          </w:tcPr>
          <w:p w14:paraId="4ECD9103" w14:textId="77777777" w:rsidR="00E42F23" w:rsidRPr="00E42F23" w:rsidRDefault="531AB1A1" w:rsidP="00E42F23">
            <w:pPr>
              <w:suppressAutoHyphens w:val="0"/>
              <w:jc w:val="center"/>
              <w:rPr>
                <w:sz w:val="20"/>
                <w:szCs w:val="20"/>
                <w:lang w:eastAsia="pt-BR"/>
              </w:rPr>
            </w:pPr>
            <w:r w:rsidRPr="531AB1A1">
              <w:rPr>
                <w:sz w:val="20"/>
                <w:szCs w:val="20"/>
              </w:rPr>
              <w:t>28/out</w:t>
            </w:r>
          </w:p>
        </w:tc>
        <w:tc>
          <w:tcPr>
            <w:tcW w:w="1119" w:type="dxa"/>
            <w:tcBorders>
              <w:top w:val="nil"/>
              <w:left w:val="nil"/>
              <w:bottom w:val="single" w:sz="4" w:space="0" w:color="auto"/>
              <w:right w:val="single" w:sz="4" w:space="0" w:color="auto"/>
            </w:tcBorders>
            <w:shd w:val="clear" w:color="auto" w:fill="auto"/>
            <w:vAlign w:val="center"/>
            <w:hideMark/>
          </w:tcPr>
          <w:p w14:paraId="3F410445" w14:textId="77777777" w:rsidR="00E42F23" w:rsidRPr="00E42F23" w:rsidRDefault="531AB1A1" w:rsidP="00E42F23">
            <w:pPr>
              <w:suppressAutoHyphens w:val="0"/>
              <w:jc w:val="center"/>
              <w:rPr>
                <w:sz w:val="20"/>
                <w:szCs w:val="20"/>
                <w:lang w:eastAsia="pt-BR"/>
              </w:rPr>
            </w:pPr>
            <w:r w:rsidRPr="531AB1A1">
              <w:rPr>
                <w:sz w:val="20"/>
                <w:szCs w:val="20"/>
              </w:rPr>
              <w:t>OK-Sucesso</w:t>
            </w:r>
          </w:p>
        </w:tc>
        <w:tc>
          <w:tcPr>
            <w:tcW w:w="1419" w:type="dxa"/>
            <w:tcBorders>
              <w:top w:val="nil"/>
              <w:left w:val="nil"/>
              <w:bottom w:val="single" w:sz="4" w:space="0" w:color="auto"/>
              <w:right w:val="single" w:sz="4" w:space="0" w:color="auto"/>
            </w:tcBorders>
            <w:shd w:val="clear" w:color="auto" w:fill="auto"/>
            <w:vAlign w:val="center"/>
            <w:hideMark/>
          </w:tcPr>
          <w:p w14:paraId="3C4D9F49" w14:textId="77777777" w:rsidR="00E42F23" w:rsidRPr="00E42F23" w:rsidRDefault="531AB1A1" w:rsidP="00E42F23">
            <w:pPr>
              <w:suppressAutoHyphens w:val="0"/>
              <w:jc w:val="center"/>
              <w:rPr>
                <w:sz w:val="20"/>
                <w:szCs w:val="20"/>
                <w:lang w:eastAsia="pt-BR"/>
              </w:rPr>
            </w:pPr>
            <w:r w:rsidRPr="531AB1A1">
              <w:rPr>
                <w:sz w:val="20"/>
                <w:szCs w:val="20"/>
              </w:rPr>
              <w:t> </w:t>
            </w:r>
          </w:p>
        </w:tc>
        <w:tc>
          <w:tcPr>
            <w:tcW w:w="11" w:type="dxa"/>
            <w:vAlign w:val="center"/>
            <w:hideMark/>
          </w:tcPr>
          <w:p w14:paraId="08E493A8" w14:textId="77777777" w:rsidR="00E42F23" w:rsidRPr="00E42F23" w:rsidRDefault="00E42F23" w:rsidP="00E42F23">
            <w:pPr>
              <w:suppressAutoHyphens w:val="0"/>
              <w:rPr>
                <w:sz w:val="20"/>
                <w:szCs w:val="20"/>
                <w:lang w:eastAsia="pt-BR"/>
              </w:rPr>
            </w:pPr>
          </w:p>
        </w:tc>
      </w:tr>
      <w:tr w:rsidR="00E42F23" w:rsidRPr="00E42F23" w14:paraId="1FC21667" w14:textId="77777777" w:rsidTr="531AB1A1">
        <w:trPr>
          <w:trHeight w:val="3696"/>
        </w:trPr>
        <w:tc>
          <w:tcPr>
            <w:tcW w:w="957" w:type="dxa"/>
            <w:tcBorders>
              <w:top w:val="nil"/>
              <w:left w:val="single" w:sz="4" w:space="0" w:color="auto"/>
              <w:bottom w:val="single" w:sz="4" w:space="0" w:color="auto"/>
              <w:right w:val="single" w:sz="4" w:space="0" w:color="auto"/>
            </w:tcBorders>
            <w:shd w:val="clear" w:color="auto" w:fill="auto"/>
            <w:vAlign w:val="center"/>
            <w:hideMark/>
          </w:tcPr>
          <w:p w14:paraId="006334EE" w14:textId="77777777" w:rsidR="00E42F23" w:rsidRPr="00E42F23" w:rsidRDefault="531AB1A1" w:rsidP="00E42F23">
            <w:pPr>
              <w:suppressAutoHyphens w:val="0"/>
              <w:jc w:val="center"/>
              <w:rPr>
                <w:sz w:val="20"/>
                <w:szCs w:val="20"/>
                <w:lang w:eastAsia="pt-BR"/>
              </w:rPr>
            </w:pPr>
            <w:r w:rsidRPr="531AB1A1">
              <w:rPr>
                <w:sz w:val="20"/>
                <w:szCs w:val="20"/>
              </w:rPr>
              <w:lastRenderedPageBreak/>
              <w:t>1.4</w:t>
            </w:r>
          </w:p>
        </w:tc>
        <w:tc>
          <w:tcPr>
            <w:tcW w:w="1199" w:type="dxa"/>
            <w:tcBorders>
              <w:top w:val="nil"/>
              <w:left w:val="nil"/>
              <w:bottom w:val="single" w:sz="4" w:space="0" w:color="auto"/>
              <w:right w:val="single" w:sz="4" w:space="0" w:color="auto"/>
            </w:tcBorders>
            <w:shd w:val="clear" w:color="auto" w:fill="auto"/>
            <w:vAlign w:val="center"/>
            <w:hideMark/>
          </w:tcPr>
          <w:p w14:paraId="78F22F6D" w14:textId="358C64C2" w:rsidR="00E42F23" w:rsidRPr="00E42F23" w:rsidRDefault="531AB1A1" w:rsidP="00E42F23">
            <w:pPr>
              <w:suppressAutoHyphens w:val="0"/>
              <w:jc w:val="center"/>
              <w:rPr>
                <w:sz w:val="20"/>
                <w:szCs w:val="20"/>
                <w:lang w:eastAsia="pt-BR"/>
              </w:rPr>
            </w:pPr>
            <w:r w:rsidRPr="531AB1A1">
              <w:rPr>
                <w:sz w:val="20"/>
                <w:szCs w:val="20"/>
              </w:rPr>
              <w:t>Usuário altera os dados os dados</w:t>
            </w:r>
          </w:p>
        </w:tc>
        <w:tc>
          <w:tcPr>
            <w:tcW w:w="1657" w:type="dxa"/>
            <w:tcBorders>
              <w:top w:val="nil"/>
              <w:left w:val="nil"/>
              <w:bottom w:val="single" w:sz="4" w:space="0" w:color="auto"/>
              <w:right w:val="single" w:sz="4" w:space="0" w:color="auto"/>
            </w:tcBorders>
            <w:shd w:val="clear" w:color="auto" w:fill="auto"/>
            <w:vAlign w:val="center"/>
            <w:hideMark/>
          </w:tcPr>
          <w:p w14:paraId="7E1265CD" w14:textId="77777777" w:rsidR="00E42F23" w:rsidRPr="00E42F23" w:rsidRDefault="531AB1A1" w:rsidP="00E42F23">
            <w:pPr>
              <w:suppressAutoHyphens w:val="0"/>
              <w:jc w:val="center"/>
              <w:rPr>
                <w:sz w:val="20"/>
                <w:szCs w:val="20"/>
                <w:lang w:eastAsia="pt-BR"/>
              </w:rPr>
            </w:pPr>
            <w:r w:rsidRPr="531AB1A1">
              <w:rPr>
                <w:sz w:val="20"/>
                <w:szCs w:val="20"/>
              </w:rPr>
              <w:t>Nome completo: "José da Sila</w:t>
            </w:r>
            <w:proofErr w:type="gramStart"/>
            <w:r w:rsidRPr="531AB1A1">
              <w:rPr>
                <w:sz w:val="20"/>
                <w:szCs w:val="20"/>
              </w:rPr>
              <w:t>" ,Data</w:t>
            </w:r>
            <w:proofErr w:type="gramEnd"/>
            <w:r w:rsidRPr="531AB1A1">
              <w:rPr>
                <w:sz w:val="20"/>
                <w:szCs w:val="20"/>
              </w:rPr>
              <w:t xml:space="preserve"> de Nascimento: "16/03/1995" ,Telefone: "94002-8921" ,Sexo: "Masculino" , CEP: "12354-678" , Numero: "12" ,</w:t>
            </w:r>
            <w:proofErr w:type="spellStart"/>
            <w:r w:rsidRPr="531AB1A1">
              <w:rPr>
                <w:sz w:val="20"/>
                <w:szCs w:val="20"/>
              </w:rPr>
              <w:t>Rua:"Rua</w:t>
            </w:r>
            <w:proofErr w:type="spellEnd"/>
            <w:r w:rsidRPr="531AB1A1">
              <w:rPr>
                <w:sz w:val="20"/>
                <w:szCs w:val="20"/>
              </w:rPr>
              <w:t xml:space="preserve"> do zé", Bairro: "Ipiranga" ,Cidade: "São Paulo" , Estado: "SP" .</w:t>
            </w:r>
          </w:p>
        </w:tc>
        <w:tc>
          <w:tcPr>
            <w:tcW w:w="1239" w:type="dxa"/>
            <w:tcBorders>
              <w:top w:val="nil"/>
              <w:left w:val="nil"/>
              <w:bottom w:val="single" w:sz="4" w:space="0" w:color="auto"/>
              <w:right w:val="single" w:sz="4" w:space="0" w:color="auto"/>
            </w:tcBorders>
            <w:shd w:val="clear" w:color="auto" w:fill="auto"/>
            <w:vAlign w:val="center"/>
            <w:hideMark/>
          </w:tcPr>
          <w:p w14:paraId="22D865C8" w14:textId="7F5EB59D" w:rsidR="00E42F23" w:rsidRPr="00E42F23" w:rsidRDefault="531AB1A1" w:rsidP="00E42F23">
            <w:pPr>
              <w:suppressAutoHyphens w:val="0"/>
              <w:jc w:val="center"/>
              <w:rPr>
                <w:sz w:val="20"/>
                <w:szCs w:val="20"/>
                <w:lang w:eastAsia="pt-BR"/>
              </w:rPr>
            </w:pPr>
            <w:r w:rsidRPr="531AB1A1">
              <w:rPr>
                <w:sz w:val="20"/>
                <w:szCs w:val="20"/>
              </w:rPr>
              <w:t>Sistema valida informações do Usuário.</w:t>
            </w:r>
          </w:p>
        </w:tc>
        <w:tc>
          <w:tcPr>
            <w:tcW w:w="1099" w:type="dxa"/>
            <w:tcBorders>
              <w:top w:val="nil"/>
              <w:left w:val="nil"/>
              <w:bottom w:val="single" w:sz="4" w:space="0" w:color="auto"/>
              <w:right w:val="single" w:sz="4" w:space="0" w:color="auto"/>
            </w:tcBorders>
            <w:shd w:val="clear" w:color="auto" w:fill="auto"/>
            <w:vAlign w:val="center"/>
            <w:hideMark/>
          </w:tcPr>
          <w:p w14:paraId="62C56A51" w14:textId="77777777" w:rsidR="00E42F23" w:rsidRPr="00E42F23" w:rsidRDefault="531AB1A1" w:rsidP="00E42F23">
            <w:pPr>
              <w:suppressAutoHyphens w:val="0"/>
              <w:jc w:val="center"/>
              <w:rPr>
                <w:sz w:val="20"/>
                <w:szCs w:val="20"/>
                <w:lang w:eastAsia="pt-BR"/>
              </w:rPr>
            </w:pPr>
            <w:r w:rsidRPr="531AB1A1">
              <w:rPr>
                <w:sz w:val="20"/>
                <w:szCs w:val="20"/>
              </w:rPr>
              <w:t>28/out</w:t>
            </w:r>
          </w:p>
        </w:tc>
        <w:tc>
          <w:tcPr>
            <w:tcW w:w="1119" w:type="dxa"/>
            <w:tcBorders>
              <w:top w:val="nil"/>
              <w:left w:val="nil"/>
              <w:bottom w:val="single" w:sz="4" w:space="0" w:color="auto"/>
              <w:right w:val="single" w:sz="4" w:space="0" w:color="auto"/>
            </w:tcBorders>
            <w:shd w:val="clear" w:color="auto" w:fill="auto"/>
            <w:vAlign w:val="center"/>
            <w:hideMark/>
          </w:tcPr>
          <w:p w14:paraId="4A8C9C43" w14:textId="77777777" w:rsidR="00E42F23" w:rsidRPr="00E42F23" w:rsidRDefault="531AB1A1" w:rsidP="00E42F23">
            <w:pPr>
              <w:suppressAutoHyphens w:val="0"/>
              <w:jc w:val="center"/>
              <w:rPr>
                <w:sz w:val="20"/>
                <w:szCs w:val="20"/>
                <w:lang w:eastAsia="pt-BR"/>
              </w:rPr>
            </w:pPr>
            <w:r w:rsidRPr="531AB1A1">
              <w:rPr>
                <w:sz w:val="20"/>
                <w:szCs w:val="20"/>
              </w:rPr>
              <w:t>OK-Sucesso</w:t>
            </w:r>
          </w:p>
        </w:tc>
        <w:tc>
          <w:tcPr>
            <w:tcW w:w="1419" w:type="dxa"/>
            <w:tcBorders>
              <w:top w:val="nil"/>
              <w:left w:val="nil"/>
              <w:bottom w:val="single" w:sz="4" w:space="0" w:color="auto"/>
              <w:right w:val="single" w:sz="4" w:space="0" w:color="auto"/>
            </w:tcBorders>
            <w:shd w:val="clear" w:color="auto" w:fill="auto"/>
            <w:vAlign w:val="center"/>
            <w:hideMark/>
          </w:tcPr>
          <w:p w14:paraId="0F539354" w14:textId="77777777" w:rsidR="00E42F23" w:rsidRPr="00E42F23" w:rsidRDefault="531AB1A1" w:rsidP="00E42F23">
            <w:pPr>
              <w:suppressAutoHyphens w:val="0"/>
              <w:jc w:val="center"/>
              <w:rPr>
                <w:sz w:val="20"/>
                <w:szCs w:val="20"/>
                <w:lang w:eastAsia="pt-BR"/>
              </w:rPr>
            </w:pPr>
            <w:r w:rsidRPr="531AB1A1">
              <w:rPr>
                <w:sz w:val="20"/>
                <w:szCs w:val="20"/>
              </w:rPr>
              <w:t> </w:t>
            </w:r>
          </w:p>
        </w:tc>
        <w:tc>
          <w:tcPr>
            <w:tcW w:w="11" w:type="dxa"/>
            <w:vAlign w:val="center"/>
            <w:hideMark/>
          </w:tcPr>
          <w:p w14:paraId="1447C0F4" w14:textId="77777777" w:rsidR="00E42F23" w:rsidRPr="00E42F23" w:rsidRDefault="00E42F23" w:rsidP="00E42F23">
            <w:pPr>
              <w:suppressAutoHyphens w:val="0"/>
              <w:rPr>
                <w:sz w:val="20"/>
                <w:szCs w:val="20"/>
                <w:lang w:eastAsia="pt-BR"/>
              </w:rPr>
            </w:pPr>
          </w:p>
        </w:tc>
      </w:tr>
      <w:tr w:rsidR="00E42F23" w:rsidRPr="00E42F23" w14:paraId="7CA9CB7A" w14:textId="77777777" w:rsidTr="531AB1A1">
        <w:trPr>
          <w:trHeight w:val="1056"/>
        </w:trPr>
        <w:tc>
          <w:tcPr>
            <w:tcW w:w="957" w:type="dxa"/>
            <w:tcBorders>
              <w:top w:val="nil"/>
              <w:left w:val="single" w:sz="4" w:space="0" w:color="auto"/>
              <w:bottom w:val="single" w:sz="4" w:space="0" w:color="auto"/>
              <w:right w:val="single" w:sz="4" w:space="0" w:color="auto"/>
            </w:tcBorders>
            <w:shd w:val="clear" w:color="auto" w:fill="auto"/>
            <w:vAlign w:val="center"/>
            <w:hideMark/>
          </w:tcPr>
          <w:p w14:paraId="73E22503" w14:textId="77777777" w:rsidR="00E42F23" w:rsidRPr="00E42F23" w:rsidRDefault="531AB1A1" w:rsidP="00E42F23">
            <w:pPr>
              <w:suppressAutoHyphens w:val="0"/>
              <w:jc w:val="center"/>
              <w:rPr>
                <w:sz w:val="20"/>
                <w:szCs w:val="20"/>
                <w:lang w:eastAsia="pt-BR"/>
              </w:rPr>
            </w:pPr>
            <w:r w:rsidRPr="531AB1A1">
              <w:rPr>
                <w:sz w:val="20"/>
                <w:szCs w:val="20"/>
              </w:rPr>
              <w:t>1.5</w:t>
            </w:r>
          </w:p>
        </w:tc>
        <w:tc>
          <w:tcPr>
            <w:tcW w:w="1199" w:type="dxa"/>
            <w:tcBorders>
              <w:top w:val="nil"/>
              <w:left w:val="nil"/>
              <w:bottom w:val="single" w:sz="4" w:space="0" w:color="auto"/>
              <w:right w:val="single" w:sz="4" w:space="0" w:color="auto"/>
            </w:tcBorders>
            <w:shd w:val="clear" w:color="auto" w:fill="auto"/>
            <w:vAlign w:val="center"/>
            <w:hideMark/>
          </w:tcPr>
          <w:p w14:paraId="45B2DBC0" w14:textId="58098472" w:rsidR="00E42F23" w:rsidRPr="00E42F23" w:rsidRDefault="531AB1A1" w:rsidP="00E42F23">
            <w:pPr>
              <w:suppressAutoHyphens w:val="0"/>
              <w:jc w:val="center"/>
              <w:rPr>
                <w:sz w:val="20"/>
                <w:szCs w:val="20"/>
                <w:lang w:eastAsia="pt-BR"/>
              </w:rPr>
            </w:pPr>
            <w:r w:rsidRPr="531AB1A1">
              <w:rPr>
                <w:sz w:val="20"/>
                <w:szCs w:val="20"/>
              </w:rPr>
              <w:t>Usuário seleciona Salvar alterações</w:t>
            </w:r>
          </w:p>
        </w:tc>
        <w:tc>
          <w:tcPr>
            <w:tcW w:w="1657" w:type="dxa"/>
            <w:tcBorders>
              <w:top w:val="nil"/>
              <w:left w:val="nil"/>
              <w:bottom w:val="single" w:sz="4" w:space="0" w:color="auto"/>
              <w:right w:val="single" w:sz="4" w:space="0" w:color="auto"/>
            </w:tcBorders>
            <w:shd w:val="clear" w:color="auto" w:fill="auto"/>
            <w:vAlign w:val="center"/>
            <w:hideMark/>
          </w:tcPr>
          <w:p w14:paraId="79A531BC" w14:textId="77777777" w:rsidR="00E42F23" w:rsidRPr="00E42F23" w:rsidRDefault="531AB1A1" w:rsidP="00E42F23">
            <w:pPr>
              <w:suppressAutoHyphens w:val="0"/>
              <w:jc w:val="center"/>
              <w:rPr>
                <w:sz w:val="20"/>
                <w:szCs w:val="20"/>
                <w:lang w:eastAsia="pt-BR"/>
              </w:rPr>
            </w:pPr>
            <w:r w:rsidRPr="531AB1A1">
              <w:rPr>
                <w:sz w:val="20"/>
                <w:szCs w:val="20"/>
              </w:rPr>
              <w:t> </w:t>
            </w:r>
          </w:p>
        </w:tc>
        <w:tc>
          <w:tcPr>
            <w:tcW w:w="1239" w:type="dxa"/>
            <w:tcBorders>
              <w:top w:val="nil"/>
              <w:left w:val="nil"/>
              <w:bottom w:val="single" w:sz="4" w:space="0" w:color="auto"/>
              <w:right w:val="single" w:sz="4" w:space="0" w:color="auto"/>
            </w:tcBorders>
            <w:shd w:val="clear" w:color="auto" w:fill="auto"/>
            <w:vAlign w:val="center"/>
            <w:hideMark/>
          </w:tcPr>
          <w:p w14:paraId="5171E318" w14:textId="6926F54E" w:rsidR="00E42F23" w:rsidRPr="00E42F23" w:rsidRDefault="531AB1A1" w:rsidP="00E42F23">
            <w:pPr>
              <w:suppressAutoHyphens w:val="0"/>
              <w:jc w:val="center"/>
              <w:rPr>
                <w:sz w:val="20"/>
                <w:szCs w:val="20"/>
                <w:lang w:eastAsia="pt-BR"/>
              </w:rPr>
            </w:pPr>
            <w:r w:rsidRPr="531AB1A1">
              <w:rPr>
                <w:sz w:val="20"/>
                <w:szCs w:val="20"/>
              </w:rPr>
              <w:t>Sistema atualiza os dados do usuário.</w:t>
            </w:r>
          </w:p>
        </w:tc>
        <w:tc>
          <w:tcPr>
            <w:tcW w:w="1099" w:type="dxa"/>
            <w:tcBorders>
              <w:top w:val="nil"/>
              <w:left w:val="nil"/>
              <w:bottom w:val="single" w:sz="4" w:space="0" w:color="auto"/>
              <w:right w:val="single" w:sz="4" w:space="0" w:color="auto"/>
            </w:tcBorders>
            <w:shd w:val="clear" w:color="auto" w:fill="auto"/>
            <w:vAlign w:val="center"/>
            <w:hideMark/>
          </w:tcPr>
          <w:p w14:paraId="1921FBD8" w14:textId="77777777" w:rsidR="00E42F23" w:rsidRPr="00E42F23" w:rsidRDefault="531AB1A1" w:rsidP="00E42F23">
            <w:pPr>
              <w:suppressAutoHyphens w:val="0"/>
              <w:jc w:val="center"/>
              <w:rPr>
                <w:sz w:val="20"/>
                <w:szCs w:val="20"/>
                <w:lang w:eastAsia="pt-BR"/>
              </w:rPr>
            </w:pPr>
            <w:r w:rsidRPr="531AB1A1">
              <w:rPr>
                <w:sz w:val="20"/>
                <w:szCs w:val="20"/>
              </w:rPr>
              <w:t>28/out</w:t>
            </w:r>
          </w:p>
        </w:tc>
        <w:tc>
          <w:tcPr>
            <w:tcW w:w="1119" w:type="dxa"/>
            <w:tcBorders>
              <w:top w:val="nil"/>
              <w:left w:val="nil"/>
              <w:bottom w:val="single" w:sz="4" w:space="0" w:color="auto"/>
              <w:right w:val="single" w:sz="4" w:space="0" w:color="auto"/>
            </w:tcBorders>
            <w:shd w:val="clear" w:color="auto" w:fill="auto"/>
            <w:vAlign w:val="center"/>
            <w:hideMark/>
          </w:tcPr>
          <w:p w14:paraId="47C74511" w14:textId="77777777" w:rsidR="00E42F23" w:rsidRPr="00E42F23" w:rsidRDefault="531AB1A1" w:rsidP="00E42F23">
            <w:pPr>
              <w:suppressAutoHyphens w:val="0"/>
              <w:jc w:val="center"/>
              <w:rPr>
                <w:sz w:val="20"/>
                <w:szCs w:val="20"/>
                <w:lang w:eastAsia="pt-BR"/>
              </w:rPr>
            </w:pPr>
            <w:r w:rsidRPr="531AB1A1">
              <w:rPr>
                <w:sz w:val="20"/>
                <w:szCs w:val="20"/>
              </w:rPr>
              <w:t>OK-Sucesso</w:t>
            </w:r>
          </w:p>
        </w:tc>
        <w:tc>
          <w:tcPr>
            <w:tcW w:w="1419" w:type="dxa"/>
            <w:tcBorders>
              <w:top w:val="nil"/>
              <w:left w:val="nil"/>
              <w:bottom w:val="single" w:sz="4" w:space="0" w:color="auto"/>
              <w:right w:val="single" w:sz="4" w:space="0" w:color="auto"/>
            </w:tcBorders>
            <w:shd w:val="clear" w:color="auto" w:fill="auto"/>
            <w:vAlign w:val="center"/>
            <w:hideMark/>
          </w:tcPr>
          <w:p w14:paraId="42B16E79" w14:textId="77777777" w:rsidR="00E42F23" w:rsidRPr="00E42F23" w:rsidRDefault="531AB1A1" w:rsidP="00E42F23">
            <w:pPr>
              <w:suppressAutoHyphens w:val="0"/>
              <w:jc w:val="center"/>
              <w:rPr>
                <w:sz w:val="20"/>
                <w:szCs w:val="20"/>
                <w:lang w:eastAsia="pt-BR"/>
              </w:rPr>
            </w:pPr>
            <w:r w:rsidRPr="531AB1A1">
              <w:rPr>
                <w:sz w:val="20"/>
                <w:szCs w:val="20"/>
              </w:rPr>
              <w:t> </w:t>
            </w:r>
          </w:p>
        </w:tc>
        <w:tc>
          <w:tcPr>
            <w:tcW w:w="11" w:type="dxa"/>
            <w:vAlign w:val="center"/>
            <w:hideMark/>
          </w:tcPr>
          <w:p w14:paraId="2BE7F4DF" w14:textId="77777777" w:rsidR="00E42F23" w:rsidRPr="00E42F23" w:rsidRDefault="00E42F23" w:rsidP="00E42F23">
            <w:pPr>
              <w:suppressAutoHyphens w:val="0"/>
              <w:rPr>
                <w:sz w:val="20"/>
                <w:szCs w:val="20"/>
                <w:lang w:eastAsia="pt-BR"/>
              </w:rPr>
            </w:pPr>
          </w:p>
        </w:tc>
      </w:tr>
      <w:tr w:rsidR="00E42F23" w:rsidRPr="00E42F23" w14:paraId="1A42081E" w14:textId="77777777" w:rsidTr="531AB1A1">
        <w:trPr>
          <w:trHeight w:val="288"/>
        </w:trPr>
        <w:tc>
          <w:tcPr>
            <w:tcW w:w="8689" w:type="dxa"/>
            <w:gridSpan w:val="7"/>
            <w:tcBorders>
              <w:top w:val="single" w:sz="4" w:space="0" w:color="auto"/>
              <w:left w:val="single" w:sz="4" w:space="0" w:color="auto"/>
              <w:bottom w:val="single" w:sz="4" w:space="0" w:color="auto"/>
              <w:right w:val="single" w:sz="4" w:space="0" w:color="000000" w:themeColor="text1"/>
            </w:tcBorders>
            <w:shd w:val="clear" w:color="auto" w:fill="FFFF99"/>
            <w:vAlign w:val="center"/>
            <w:hideMark/>
          </w:tcPr>
          <w:p w14:paraId="18EFF791" w14:textId="096B3A22" w:rsidR="00E42F23" w:rsidRPr="00E42F23" w:rsidRDefault="531AB1A1" w:rsidP="00E42F23">
            <w:pPr>
              <w:suppressAutoHyphens w:val="0"/>
              <w:rPr>
                <w:rFonts w:ascii="Tahoma" w:hAnsi="Tahoma" w:cs="Tahoma"/>
                <w:b/>
                <w:bCs/>
                <w:color w:val="FF0000"/>
                <w:sz w:val="20"/>
                <w:szCs w:val="20"/>
                <w:lang w:eastAsia="pt-BR"/>
              </w:rPr>
            </w:pPr>
            <w:r w:rsidRPr="531AB1A1">
              <w:rPr>
                <w:rFonts w:ascii="Tahoma" w:hAnsi="Tahoma" w:cs="Tahoma"/>
                <w:b/>
                <w:bCs/>
                <w:color w:val="FF0000"/>
                <w:sz w:val="20"/>
                <w:szCs w:val="20"/>
              </w:rPr>
              <w:t xml:space="preserve">Fluxo </w:t>
            </w:r>
            <w:proofErr w:type="gramStart"/>
            <w:r w:rsidRPr="531AB1A1">
              <w:rPr>
                <w:rFonts w:ascii="Tahoma" w:hAnsi="Tahoma" w:cs="Tahoma"/>
                <w:b/>
                <w:bCs/>
                <w:color w:val="FF0000"/>
                <w:sz w:val="20"/>
                <w:szCs w:val="20"/>
              </w:rPr>
              <w:t>Alternativo  -</w:t>
            </w:r>
            <w:proofErr w:type="gramEnd"/>
            <w:r w:rsidRPr="531AB1A1">
              <w:rPr>
                <w:rFonts w:ascii="Tahoma" w:hAnsi="Tahoma" w:cs="Tahoma"/>
                <w:b/>
                <w:bCs/>
                <w:color w:val="FF0000"/>
                <w:sz w:val="20"/>
                <w:szCs w:val="20"/>
              </w:rPr>
              <w:t xml:space="preserve"> Usuário não salva alterações</w:t>
            </w:r>
          </w:p>
        </w:tc>
        <w:tc>
          <w:tcPr>
            <w:tcW w:w="11" w:type="dxa"/>
            <w:vAlign w:val="center"/>
            <w:hideMark/>
          </w:tcPr>
          <w:p w14:paraId="48F92D0C" w14:textId="77777777" w:rsidR="00E42F23" w:rsidRPr="00E42F23" w:rsidRDefault="00E42F23" w:rsidP="00E42F23">
            <w:pPr>
              <w:suppressAutoHyphens w:val="0"/>
              <w:rPr>
                <w:sz w:val="20"/>
                <w:szCs w:val="20"/>
                <w:lang w:eastAsia="pt-BR"/>
              </w:rPr>
            </w:pPr>
          </w:p>
        </w:tc>
      </w:tr>
      <w:tr w:rsidR="00E42F23" w:rsidRPr="00E42F23" w14:paraId="16C7955C" w14:textId="77777777" w:rsidTr="531AB1A1">
        <w:trPr>
          <w:trHeight w:val="864"/>
        </w:trPr>
        <w:tc>
          <w:tcPr>
            <w:tcW w:w="957" w:type="dxa"/>
            <w:vMerge w:val="restart"/>
            <w:tcBorders>
              <w:top w:val="nil"/>
              <w:left w:val="single" w:sz="4" w:space="0" w:color="auto"/>
              <w:bottom w:val="single" w:sz="4" w:space="0" w:color="auto"/>
              <w:right w:val="single" w:sz="4" w:space="0" w:color="auto"/>
            </w:tcBorders>
            <w:shd w:val="clear" w:color="auto" w:fill="CCFFFF"/>
            <w:vAlign w:val="center"/>
            <w:hideMark/>
          </w:tcPr>
          <w:p w14:paraId="723E29CF" w14:textId="77777777" w:rsidR="00E42F23" w:rsidRPr="00E42F23"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ID</w:t>
            </w:r>
          </w:p>
        </w:tc>
        <w:tc>
          <w:tcPr>
            <w:tcW w:w="1199"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55D6CBE8" w14:textId="77777777" w:rsidR="00E42F23" w:rsidRPr="00E42F23"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Passos para Execução</w:t>
            </w:r>
          </w:p>
        </w:tc>
        <w:tc>
          <w:tcPr>
            <w:tcW w:w="1657"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2C5957BA" w14:textId="77777777" w:rsidR="00E42F23" w:rsidRPr="00E42F23"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Dados de Entrada</w:t>
            </w:r>
          </w:p>
        </w:tc>
        <w:tc>
          <w:tcPr>
            <w:tcW w:w="1239"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7A87493E" w14:textId="77777777" w:rsidR="00E42F23" w:rsidRPr="00E42F23"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Resultado Esperado</w:t>
            </w:r>
          </w:p>
        </w:tc>
        <w:tc>
          <w:tcPr>
            <w:tcW w:w="1099" w:type="dxa"/>
            <w:vMerge w:val="restart"/>
            <w:tcBorders>
              <w:top w:val="nil"/>
              <w:left w:val="single" w:sz="4" w:space="0" w:color="auto"/>
              <w:bottom w:val="single" w:sz="4" w:space="0" w:color="auto"/>
              <w:right w:val="single" w:sz="4" w:space="0" w:color="auto"/>
            </w:tcBorders>
            <w:shd w:val="clear" w:color="auto" w:fill="CCFFFF"/>
            <w:vAlign w:val="center"/>
            <w:hideMark/>
          </w:tcPr>
          <w:p w14:paraId="3311C516" w14:textId="77777777" w:rsidR="00E42F23" w:rsidRPr="00E42F23"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Data Execução</w:t>
            </w:r>
          </w:p>
        </w:tc>
        <w:tc>
          <w:tcPr>
            <w:tcW w:w="1119" w:type="dxa"/>
            <w:vMerge w:val="restart"/>
            <w:tcBorders>
              <w:top w:val="nil"/>
              <w:left w:val="single" w:sz="4" w:space="0" w:color="auto"/>
              <w:bottom w:val="single" w:sz="4" w:space="0" w:color="auto"/>
              <w:right w:val="single" w:sz="4" w:space="0" w:color="auto"/>
            </w:tcBorders>
            <w:shd w:val="clear" w:color="auto" w:fill="CCFFFF"/>
            <w:vAlign w:val="center"/>
            <w:hideMark/>
          </w:tcPr>
          <w:p w14:paraId="4BC2B6AE" w14:textId="77777777" w:rsidR="00E42F23" w:rsidRPr="00E42F23"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Resultado Verificado</w:t>
            </w:r>
          </w:p>
        </w:tc>
        <w:tc>
          <w:tcPr>
            <w:tcW w:w="1419" w:type="dxa"/>
            <w:vMerge w:val="restart"/>
            <w:tcBorders>
              <w:top w:val="nil"/>
              <w:left w:val="single" w:sz="4" w:space="0" w:color="auto"/>
              <w:bottom w:val="single" w:sz="4" w:space="0" w:color="auto"/>
              <w:right w:val="single" w:sz="4" w:space="0" w:color="auto"/>
            </w:tcBorders>
            <w:shd w:val="clear" w:color="auto" w:fill="CCFFFF"/>
            <w:vAlign w:val="center"/>
            <w:hideMark/>
          </w:tcPr>
          <w:p w14:paraId="07E71B50" w14:textId="77777777" w:rsidR="00E42F23" w:rsidRPr="00E42F23"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Observações</w:t>
            </w:r>
          </w:p>
        </w:tc>
        <w:tc>
          <w:tcPr>
            <w:tcW w:w="11" w:type="dxa"/>
            <w:vAlign w:val="center"/>
            <w:hideMark/>
          </w:tcPr>
          <w:p w14:paraId="480F8755" w14:textId="77777777" w:rsidR="00E42F23" w:rsidRPr="00E42F23" w:rsidRDefault="00E42F23" w:rsidP="00E42F23">
            <w:pPr>
              <w:suppressAutoHyphens w:val="0"/>
              <w:rPr>
                <w:sz w:val="20"/>
                <w:szCs w:val="20"/>
                <w:lang w:eastAsia="pt-BR"/>
              </w:rPr>
            </w:pPr>
          </w:p>
        </w:tc>
      </w:tr>
      <w:tr w:rsidR="00E42F23" w:rsidRPr="00E42F23" w14:paraId="407CFD5B" w14:textId="77777777" w:rsidTr="531AB1A1">
        <w:trPr>
          <w:trHeight w:val="288"/>
        </w:trPr>
        <w:tc>
          <w:tcPr>
            <w:tcW w:w="957" w:type="dxa"/>
            <w:vMerge/>
            <w:vAlign w:val="center"/>
            <w:hideMark/>
          </w:tcPr>
          <w:p w14:paraId="01B996DC" w14:textId="77777777" w:rsidR="00E42F23" w:rsidRPr="00E42F23" w:rsidRDefault="00E42F23" w:rsidP="00E42F23">
            <w:pPr>
              <w:suppressAutoHyphens w:val="0"/>
              <w:rPr>
                <w:rFonts w:ascii="Tahoma" w:hAnsi="Tahoma" w:cs="Tahoma"/>
                <w:b/>
                <w:bCs/>
                <w:sz w:val="20"/>
                <w:szCs w:val="20"/>
                <w:lang w:eastAsia="pt-BR"/>
              </w:rPr>
            </w:pPr>
          </w:p>
        </w:tc>
        <w:tc>
          <w:tcPr>
            <w:tcW w:w="1199" w:type="dxa"/>
            <w:vMerge/>
            <w:vAlign w:val="center"/>
            <w:hideMark/>
          </w:tcPr>
          <w:p w14:paraId="47DD1E62" w14:textId="77777777" w:rsidR="00E42F23" w:rsidRPr="00E42F23" w:rsidRDefault="00E42F23" w:rsidP="00E42F23">
            <w:pPr>
              <w:suppressAutoHyphens w:val="0"/>
              <w:rPr>
                <w:rFonts w:ascii="Tahoma" w:hAnsi="Tahoma" w:cs="Tahoma"/>
                <w:b/>
                <w:bCs/>
                <w:sz w:val="20"/>
                <w:szCs w:val="20"/>
                <w:lang w:eastAsia="pt-BR"/>
              </w:rPr>
            </w:pPr>
          </w:p>
        </w:tc>
        <w:tc>
          <w:tcPr>
            <w:tcW w:w="1657" w:type="dxa"/>
            <w:vMerge/>
            <w:vAlign w:val="center"/>
            <w:hideMark/>
          </w:tcPr>
          <w:p w14:paraId="08E372BE" w14:textId="77777777" w:rsidR="00E42F23" w:rsidRPr="00E42F23" w:rsidRDefault="00E42F23" w:rsidP="00E42F23">
            <w:pPr>
              <w:suppressAutoHyphens w:val="0"/>
              <w:rPr>
                <w:rFonts w:ascii="Tahoma" w:hAnsi="Tahoma" w:cs="Tahoma"/>
                <w:b/>
                <w:bCs/>
                <w:sz w:val="20"/>
                <w:szCs w:val="20"/>
                <w:lang w:eastAsia="pt-BR"/>
              </w:rPr>
            </w:pPr>
          </w:p>
        </w:tc>
        <w:tc>
          <w:tcPr>
            <w:tcW w:w="1239" w:type="dxa"/>
            <w:vMerge/>
            <w:vAlign w:val="center"/>
            <w:hideMark/>
          </w:tcPr>
          <w:p w14:paraId="18B5A50A" w14:textId="77777777" w:rsidR="00E42F23" w:rsidRPr="00E42F23" w:rsidRDefault="00E42F23" w:rsidP="00E42F23">
            <w:pPr>
              <w:suppressAutoHyphens w:val="0"/>
              <w:rPr>
                <w:rFonts w:ascii="Tahoma" w:hAnsi="Tahoma" w:cs="Tahoma"/>
                <w:b/>
                <w:bCs/>
                <w:sz w:val="20"/>
                <w:szCs w:val="20"/>
                <w:lang w:eastAsia="pt-BR"/>
              </w:rPr>
            </w:pPr>
          </w:p>
        </w:tc>
        <w:tc>
          <w:tcPr>
            <w:tcW w:w="1099" w:type="dxa"/>
            <w:vMerge/>
            <w:vAlign w:val="center"/>
            <w:hideMark/>
          </w:tcPr>
          <w:p w14:paraId="0B892516" w14:textId="77777777" w:rsidR="00E42F23" w:rsidRPr="00E42F23" w:rsidRDefault="00E42F23" w:rsidP="00E42F23">
            <w:pPr>
              <w:suppressAutoHyphens w:val="0"/>
              <w:rPr>
                <w:rFonts w:ascii="Tahoma" w:hAnsi="Tahoma" w:cs="Tahoma"/>
                <w:b/>
                <w:bCs/>
                <w:sz w:val="20"/>
                <w:szCs w:val="20"/>
                <w:lang w:eastAsia="pt-BR"/>
              </w:rPr>
            </w:pPr>
          </w:p>
        </w:tc>
        <w:tc>
          <w:tcPr>
            <w:tcW w:w="1119" w:type="dxa"/>
            <w:vMerge/>
            <w:vAlign w:val="center"/>
            <w:hideMark/>
          </w:tcPr>
          <w:p w14:paraId="2760762A" w14:textId="77777777" w:rsidR="00E42F23" w:rsidRPr="00E42F23" w:rsidRDefault="00E42F23" w:rsidP="00E42F23">
            <w:pPr>
              <w:suppressAutoHyphens w:val="0"/>
              <w:rPr>
                <w:rFonts w:ascii="Tahoma" w:hAnsi="Tahoma" w:cs="Tahoma"/>
                <w:b/>
                <w:bCs/>
                <w:sz w:val="20"/>
                <w:szCs w:val="20"/>
                <w:lang w:eastAsia="pt-BR"/>
              </w:rPr>
            </w:pPr>
          </w:p>
        </w:tc>
        <w:tc>
          <w:tcPr>
            <w:tcW w:w="1419" w:type="dxa"/>
            <w:vMerge/>
            <w:vAlign w:val="center"/>
            <w:hideMark/>
          </w:tcPr>
          <w:p w14:paraId="3AA1F370" w14:textId="77777777" w:rsidR="00E42F23" w:rsidRPr="00E42F23" w:rsidRDefault="00E42F23" w:rsidP="00E42F23">
            <w:pPr>
              <w:suppressAutoHyphens w:val="0"/>
              <w:rPr>
                <w:rFonts w:ascii="Tahoma" w:hAnsi="Tahoma" w:cs="Tahoma"/>
                <w:b/>
                <w:bCs/>
                <w:sz w:val="20"/>
                <w:szCs w:val="20"/>
                <w:lang w:eastAsia="pt-BR"/>
              </w:rPr>
            </w:pPr>
          </w:p>
        </w:tc>
        <w:tc>
          <w:tcPr>
            <w:tcW w:w="11" w:type="dxa"/>
            <w:tcBorders>
              <w:top w:val="nil"/>
              <w:left w:val="nil"/>
              <w:bottom w:val="nil"/>
              <w:right w:val="nil"/>
            </w:tcBorders>
            <w:shd w:val="clear" w:color="auto" w:fill="auto"/>
            <w:noWrap/>
            <w:vAlign w:val="bottom"/>
            <w:hideMark/>
          </w:tcPr>
          <w:p w14:paraId="7204E2C8" w14:textId="77777777" w:rsidR="00E42F23" w:rsidRPr="00E42F23" w:rsidRDefault="00E42F23" w:rsidP="00E42F23">
            <w:pPr>
              <w:suppressAutoHyphens w:val="0"/>
              <w:jc w:val="center"/>
              <w:rPr>
                <w:rFonts w:ascii="Tahoma" w:hAnsi="Tahoma" w:cs="Tahoma"/>
                <w:b/>
                <w:bCs/>
                <w:sz w:val="20"/>
                <w:szCs w:val="20"/>
                <w:lang w:eastAsia="pt-BR"/>
              </w:rPr>
            </w:pPr>
          </w:p>
        </w:tc>
      </w:tr>
      <w:tr w:rsidR="00E42F23" w:rsidRPr="00E42F23" w14:paraId="07F9C171" w14:textId="77777777" w:rsidTr="531AB1A1">
        <w:trPr>
          <w:trHeight w:val="1320"/>
        </w:trPr>
        <w:tc>
          <w:tcPr>
            <w:tcW w:w="957" w:type="dxa"/>
            <w:tcBorders>
              <w:top w:val="nil"/>
              <w:left w:val="single" w:sz="4" w:space="0" w:color="auto"/>
              <w:bottom w:val="single" w:sz="4" w:space="0" w:color="auto"/>
              <w:right w:val="single" w:sz="4" w:space="0" w:color="auto"/>
            </w:tcBorders>
            <w:shd w:val="clear" w:color="auto" w:fill="auto"/>
            <w:vAlign w:val="center"/>
            <w:hideMark/>
          </w:tcPr>
          <w:p w14:paraId="161058B7" w14:textId="77777777" w:rsidR="00E42F23" w:rsidRPr="00E42F23" w:rsidRDefault="531AB1A1" w:rsidP="00E42F23">
            <w:pPr>
              <w:suppressAutoHyphens w:val="0"/>
              <w:jc w:val="center"/>
              <w:rPr>
                <w:sz w:val="20"/>
                <w:szCs w:val="20"/>
                <w:lang w:eastAsia="pt-BR"/>
              </w:rPr>
            </w:pPr>
            <w:r w:rsidRPr="531AB1A1">
              <w:rPr>
                <w:sz w:val="20"/>
                <w:szCs w:val="20"/>
              </w:rPr>
              <w:t>1.1</w:t>
            </w:r>
          </w:p>
        </w:tc>
        <w:tc>
          <w:tcPr>
            <w:tcW w:w="1199" w:type="dxa"/>
            <w:tcBorders>
              <w:top w:val="nil"/>
              <w:left w:val="nil"/>
              <w:bottom w:val="single" w:sz="4" w:space="0" w:color="auto"/>
              <w:right w:val="single" w:sz="4" w:space="0" w:color="auto"/>
            </w:tcBorders>
            <w:shd w:val="clear" w:color="auto" w:fill="auto"/>
            <w:vAlign w:val="center"/>
            <w:hideMark/>
          </w:tcPr>
          <w:p w14:paraId="0C2810FE" w14:textId="77777777" w:rsidR="00E42F23" w:rsidRPr="00E42F23" w:rsidRDefault="531AB1A1" w:rsidP="00E42F23">
            <w:pPr>
              <w:suppressAutoHyphens w:val="0"/>
              <w:jc w:val="center"/>
              <w:rPr>
                <w:sz w:val="20"/>
                <w:szCs w:val="20"/>
                <w:lang w:eastAsia="pt-BR"/>
              </w:rPr>
            </w:pPr>
            <w:r w:rsidRPr="531AB1A1">
              <w:rPr>
                <w:sz w:val="20"/>
                <w:szCs w:val="20"/>
              </w:rPr>
              <w:t>Seleciona Meu Perfil no menu lateral</w:t>
            </w:r>
          </w:p>
        </w:tc>
        <w:tc>
          <w:tcPr>
            <w:tcW w:w="1657" w:type="dxa"/>
            <w:tcBorders>
              <w:top w:val="nil"/>
              <w:left w:val="nil"/>
              <w:bottom w:val="single" w:sz="4" w:space="0" w:color="auto"/>
              <w:right w:val="single" w:sz="4" w:space="0" w:color="auto"/>
            </w:tcBorders>
            <w:shd w:val="clear" w:color="auto" w:fill="auto"/>
            <w:vAlign w:val="center"/>
            <w:hideMark/>
          </w:tcPr>
          <w:p w14:paraId="78208FB3" w14:textId="77777777" w:rsidR="00E42F23" w:rsidRPr="00E42F23" w:rsidRDefault="531AB1A1" w:rsidP="00E42F23">
            <w:pPr>
              <w:suppressAutoHyphens w:val="0"/>
              <w:jc w:val="center"/>
              <w:rPr>
                <w:sz w:val="20"/>
                <w:szCs w:val="20"/>
                <w:lang w:eastAsia="pt-BR"/>
              </w:rPr>
            </w:pPr>
            <w:r w:rsidRPr="531AB1A1">
              <w:rPr>
                <w:sz w:val="20"/>
                <w:szCs w:val="20"/>
              </w:rPr>
              <w:t> </w:t>
            </w:r>
          </w:p>
        </w:tc>
        <w:tc>
          <w:tcPr>
            <w:tcW w:w="1239" w:type="dxa"/>
            <w:tcBorders>
              <w:top w:val="nil"/>
              <w:left w:val="nil"/>
              <w:bottom w:val="single" w:sz="4" w:space="0" w:color="auto"/>
              <w:right w:val="single" w:sz="4" w:space="0" w:color="auto"/>
            </w:tcBorders>
            <w:shd w:val="clear" w:color="auto" w:fill="auto"/>
            <w:vAlign w:val="center"/>
            <w:hideMark/>
          </w:tcPr>
          <w:p w14:paraId="1435C569" w14:textId="77777777" w:rsidR="00E42F23" w:rsidRPr="00E42F23" w:rsidRDefault="531AB1A1" w:rsidP="00E42F23">
            <w:pPr>
              <w:suppressAutoHyphens w:val="0"/>
              <w:jc w:val="center"/>
              <w:rPr>
                <w:sz w:val="20"/>
                <w:szCs w:val="20"/>
                <w:lang w:eastAsia="pt-BR"/>
              </w:rPr>
            </w:pPr>
            <w:r w:rsidRPr="531AB1A1">
              <w:rPr>
                <w:sz w:val="20"/>
                <w:szCs w:val="20"/>
              </w:rPr>
              <w:t>O aplicativo abre a tela de Dados pessoais.</w:t>
            </w:r>
          </w:p>
        </w:tc>
        <w:tc>
          <w:tcPr>
            <w:tcW w:w="1099" w:type="dxa"/>
            <w:tcBorders>
              <w:top w:val="nil"/>
              <w:left w:val="nil"/>
              <w:bottom w:val="single" w:sz="4" w:space="0" w:color="auto"/>
              <w:right w:val="single" w:sz="4" w:space="0" w:color="auto"/>
            </w:tcBorders>
            <w:shd w:val="clear" w:color="auto" w:fill="auto"/>
            <w:vAlign w:val="center"/>
            <w:hideMark/>
          </w:tcPr>
          <w:p w14:paraId="6DE2F887" w14:textId="77777777" w:rsidR="00E42F23" w:rsidRPr="00E42F23" w:rsidRDefault="531AB1A1" w:rsidP="00E42F23">
            <w:pPr>
              <w:suppressAutoHyphens w:val="0"/>
              <w:jc w:val="center"/>
              <w:rPr>
                <w:sz w:val="20"/>
                <w:szCs w:val="20"/>
                <w:lang w:eastAsia="pt-BR"/>
              </w:rPr>
            </w:pPr>
            <w:r w:rsidRPr="531AB1A1">
              <w:rPr>
                <w:sz w:val="20"/>
                <w:szCs w:val="20"/>
              </w:rPr>
              <w:t>28/out</w:t>
            </w:r>
          </w:p>
        </w:tc>
        <w:tc>
          <w:tcPr>
            <w:tcW w:w="1119" w:type="dxa"/>
            <w:tcBorders>
              <w:top w:val="nil"/>
              <w:left w:val="nil"/>
              <w:bottom w:val="single" w:sz="4" w:space="0" w:color="auto"/>
              <w:right w:val="single" w:sz="4" w:space="0" w:color="auto"/>
            </w:tcBorders>
            <w:shd w:val="clear" w:color="auto" w:fill="auto"/>
            <w:vAlign w:val="center"/>
            <w:hideMark/>
          </w:tcPr>
          <w:p w14:paraId="37653367" w14:textId="77777777" w:rsidR="00E42F23" w:rsidRPr="00E42F23" w:rsidRDefault="531AB1A1" w:rsidP="00E42F23">
            <w:pPr>
              <w:suppressAutoHyphens w:val="0"/>
              <w:jc w:val="center"/>
              <w:rPr>
                <w:sz w:val="20"/>
                <w:szCs w:val="20"/>
                <w:lang w:eastAsia="pt-BR"/>
              </w:rPr>
            </w:pPr>
            <w:r w:rsidRPr="531AB1A1">
              <w:rPr>
                <w:sz w:val="20"/>
                <w:szCs w:val="20"/>
              </w:rPr>
              <w:t>OK-Sucesso</w:t>
            </w:r>
          </w:p>
        </w:tc>
        <w:tc>
          <w:tcPr>
            <w:tcW w:w="1419" w:type="dxa"/>
            <w:tcBorders>
              <w:top w:val="nil"/>
              <w:left w:val="nil"/>
              <w:bottom w:val="single" w:sz="4" w:space="0" w:color="auto"/>
              <w:right w:val="single" w:sz="4" w:space="0" w:color="auto"/>
            </w:tcBorders>
            <w:shd w:val="clear" w:color="auto" w:fill="auto"/>
            <w:vAlign w:val="center"/>
            <w:hideMark/>
          </w:tcPr>
          <w:p w14:paraId="4071C0AC" w14:textId="77777777" w:rsidR="00E42F23" w:rsidRPr="00E42F23" w:rsidRDefault="531AB1A1" w:rsidP="00E42F23">
            <w:pPr>
              <w:suppressAutoHyphens w:val="0"/>
              <w:jc w:val="center"/>
              <w:rPr>
                <w:sz w:val="20"/>
                <w:szCs w:val="20"/>
                <w:lang w:eastAsia="pt-BR"/>
              </w:rPr>
            </w:pPr>
            <w:r w:rsidRPr="531AB1A1">
              <w:rPr>
                <w:sz w:val="20"/>
                <w:szCs w:val="20"/>
              </w:rPr>
              <w:t> </w:t>
            </w:r>
          </w:p>
        </w:tc>
        <w:tc>
          <w:tcPr>
            <w:tcW w:w="11" w:type="dxa"/>
            <w:vAlign w:val="center"/>
            <w:hideMark/>
          </w:tcPr>
          <w:p w14:paraId="66F9608C" w14:textId="77777777" w:rsidR="00E42F23" w:rsidRPr="00E42F23" w:rsidRDefault="00E42F23" w:rsidP="00E42F23">
            <w:pPr>
              <w:suppressAutoHyphens w:val="0"/>
              <w:rPr>
                <w:sz w:val="20"/>
                <w:szCs w:val="20"/>
                <w:lang w:eastAsia="pt-BR"/>
              </w:rPr>
            </w:pPr>
          </w:p>
        </w:tc>
      </w:tr>
      <w:tr w:rsidR="00E42F23" w:rsidRPr="00E42F23" w14:paraId="4A52708C" w14:textId="77777777" w:rsidTr="531AB1A1">
        <w:trPr>
          <w:trHeight w:val="1320"/>
        </w:trPr>
        <w:tc>
          <w:tcPr>
            <w:tcW w:w="957" w:type="dxa"/>
            <w:tcBorders>
              <w:top w:val="nil"/>
              <w:left w:val="single" w:sz="4" w:space="0" w:color="auto"/>
              <w:bottom w:val="single" w:sz="4" w:space="0" w:color="auto"/>
              <w:right w:val="single" w:sz="4" w:space="0" w:color="auto"/>
            </w:tcBorders>
            <w:shd w:val="clear" w:color="auto" w:fill="auto"/>
            <w:vAlign w:val="center"/>
            <w:hideMark/>
          </w:tcPr>
          <w:p w14:paraId="137EB2B8" w14:textId="77777777" w:rsidR="00E42F23" w:rsidRPr="00E42F23" w:rsidRDefault="531AB1A1" w:rsidP="00E42F23">
            <w:pPr>
              <w:suppressAutoHyphens w:val="0"/>
              <w:jc w:val="center"/>
              <w:rPr>
                <w:sz w:val="20"/>
                <w:szCs w:val="20"/>
                <w:lang w:eastAsia="pt-BR"/>
              </w:rPr>
            </w:pPr>
            <w:r w:rsidRPr="531AB1A1">
              <w:rPr>
                <w:sz w:val="20"/>
                <w:szCs w:val="20"/>
              </w:rPr>
              <w:t>1.2</w:t>
            </w:r>
          </w:p>
        </w:tc>
        <w:tc>
          <w:tcPr>
            <w:tcW w:w="1199" w:type="dxa"/>
            <w:tcBorders>
              <w:top w:val="nil"/>
              <w:left w:val="nil"/>
              <w:bottom w:val="single" w:sz="4" w:space="0" w:color="auto"/>
              <w:right w:val="single" w:sz="4" w:space="0" w:color="auto"/>
            </w:tcBorders>
            <w:shd w:val="clear" w:color="auto" w:fill="auto"/>
            <w:vAlign w:val="center"/>
            <w:hideMark/>
          </w:tcPr>
          <w:p w14:paraId="7E9AE5D3" w14:textId="46240FA3" w:rsidR="00E42F23" w:rsidRPr="00E42F23" w:rsidRDefault="531AB1A1" w:rsidP="00E42F23">
            <w:pPr>
              <w:suppressAutoHyphens w:val="0"/>
              <w:jc w:val="center"/>
              <w:rPr>
                <w:sz w:val="20"/>
                <w:szCs w:val="20"/>
                <w:lang w:eastAsia="pt-BR"/>
              </w:rPr>
            </w:pPr>
            <w:r w:rsidRPr="531AB1A1">
              <w:rPr>
                <w:sz w:val="20"/>
                <w:szCs w:val="20"/>
              </w:rPr>
              <w:t>Seleciona excluir foto</w:t>
            </w:r>
          </w:p>
        </w:tc>
        <w:tc>
          <w:tcPr>
            <w:tcW w:w="1657" w:type="dxa"/>
            <w:tcBorders>
              <w:top w:val="nil"/>
              <w:left w:val="nil"/>
              <w:bottom w:val="single" w:sz="4" w:space="0" w:color="auto"/>
              <w:right w:val="single" w:sz="4" w:space="0" w:color="auto"/>
            </w:tcBorders>
            <w:shd w:val="clear" w:color="auto" w:fill="auto"/>
            <w:vAlign w:val="center"/>
            <w:hideMark/>
          </w:tcPr>
          <w:p w14:paraId="176FDD92" w14:textId="77777777" w:rsidR="00E42F23" w:rsidRPr="00E42F23" w:rsidRDefault="531AB1A1" w:rsidP="00E42F23">
            <w:pPr>
              <w:suppressAutoHyphens w:val="0"/>
              <w:jc w:val="center"/>
              <w:rPr>
                <w:sz w:val="20"/>
                <w:szCs w:val="20"/>
                <w:lang w:eastAsia="pt-BR"/>
              </w:rPr>
            </w:pPr>
            <w:r w:rsidRPr="531AB1A1">
              <w:rPr>
                <w:sz w:val="20"/>
                <w:szCs w:val="20"/>
              </w:rPr>
              <w:t> </w:t>
            </w:r>
          </w:p>
        </w:tc>
        <w:tc>
          <w:tcPr>
            <w:tcW w:w="1239" w:type="dxa"/>
            <w:tcBorders>
              <w:top w:val="nil"/>
              <w:left w:val="nil"/>
              <w:bottom w:val="single" w:sz="4" w:space="0" w:color="auto"/>
              <w:right w:val="single" w:sz="4" w:space="0" w:color="auto"/>
            </w:tcBorders>
            <w:shd w:val="clear" w:color="auto" w:fill="auto"/>
            <w:vAlign w:val="center"/>
            <w:hideMark/>
          </w:tcPr>
          <w:p w14:paraId="3993DEB7" w14:textId="77777777" w:rsidR="00E42F23" w:rsidRPr="00E42F23" w:rsidRDefault="531AB1A1" w:rsidP="00E42F23">
            <w:pPr>
              <w:suppressAutoHyphens w:val="0"/>
              <w:jc w:val="center"/>
              <w:rPr>
                <w:sz w:val="20"/>
                <w:szCs w:val="20"/>
                <w:lang w:eastAsia="pt-BR"/>
              </w:rPr>
            </w:pPr>
            <w:r w:rsidRPr="531AB1A1">
              <w:rPr>
                <w:sz w:val="20"/>
                <w:szCs w:val="20"/>
              </w:rPr>
              <w:t xml:space="preserve">Exibe tela de dados pessoais sem </w:t>
            </w:r>
            <w:proofErr w:type="gramStart"/>
            <w:r w:rsidRPr="531AB1A1">
              <w:rPr>
                <w:sz w:val="20"/>
                <w:szCs w:val="20"/>
              </w:rPr>
              <w:t>imagem .</w:t>
            </w:r>
            <w:proofErr w:type="gramEnd"/>
          </w:p>
        </w:tc>
        <w:tc>
          <w:tcPr>
            <w:tcW w:w="1099" w:type="dxa"/>
            <w:tcBorders>
              <w:top w:val="nil"/>
              <w:left w:val="nil"/>
              <w:bottom w:val="single" w:sz="4" w:space="0" w:color="auto"/>
              <w:right w:val="single" w:sz="4" w:space="0" w:color="auto"/>
            </w:tcBorders>
            <w:shd w:val="clear" w:color="auto" w:fill="auto"/>
            <w:vAlign w:val="center"/>
            <w:hideMark/>
          </w:tcPr>
          <w:p w14:paraId="78D3E08D" w14:textId="77777777" w:rsidR="00E42F23" w:rsidRPr="00E42F23" w:rsidRDefault="531AB1A1" w:rsidP="00E42F23">
            <w:pPr>
              <w:suppressAutoHyphens w:val="0"/>
              <w:jc w:val="center"/>
              <w:rPr>
                <w:sz w:val="20"/>
                <w:szCs w:val="20"/>
                <w:lang w:eastAsia="pt-BR"/>
              </w:rPr>
            </w:pPr>
            <w:r w:rsidRPr="531AB1A1">
              <w:rPr>
                <w:sz w:val="20"/>
                <w:szCs w:val="20"/>
              </w:rPr>
              <w:t>28/out</w:t>
            </w:r>
          </w:p>
        </w:tc>
        <w:tc>
          <w:tcPr>
            <w:tcW w:w="1119" w:type="dxa"/>
            <w:tcBorders>
              <w:top w:val="nil"/>
              <w:left w:val="nil"/>
              <w:bottom w:val="single" w:sz="4" w:space="0" w:color="auto"/>
              <w:right w:val="single" w:sz="4" w:space="0" w:color="auto"/>
            </w:tcBorders>
            <w:shd w:val="clear" w:color="auto" w:fill="auto"/>
            <w:vAlign w:val="center"/>
            <w:hideMark/>
          </w:tcPr>
          <w:p w14:paraId="735A8BC3" w14:textId="77777777" w:rsidR="00E42F23" w:rsidRPr="00E42F23" w:rsidRDefault="531AB1A1" w:rsidP="00E42F23">
            <w:pPr>
              <w:suppressAutoHyphens w:val="0"/>
              <w:jc w:val="center"/>
              <w:rPr>
                <w:sz w:val="20"/>
                <w:szCs w:val="20"/>
                <w:lang w:eastAsia="pt-BR"/>
              </w:rPr>
            </w:pPr>
            <w:r w:rsidRPr="531AB1A1">
              <w:rPr>
                <w:sz w:val="20"/>
                <w:szCs w:val="20"/>
              </w:rPr>
              <w:t>OK-Sucesso</w:t>
            </w:r>
          </w:p>
        </w:tc>
        <w:tc>
          <w:tcPr>
            <w:tcW w:w="1419" w:type="dxa"/>
            <w:tcBorders>
              <w:top w:val="nil"/>
              <w:left w:val="nil"/>
              <w:bottom w:val="single" w:sz="4" w:space="0" w:color="auto"/>
              <w:right w:val="single" w:sz="4" w:space="0" w:color="auto"/>
            </w:tcBorders>
            <w:shd w:val="clear" w:color="auto" w:fill="auto"/>
            <w:vAlign w:val="center"/>
            <w:hideMark/>
          </w:tcPr>
          <w:p w14:paraId="73B0B27F" w14:textId="77777777" w:rsidR="00E42F23" w:rsidRPr="00E42F23" w:rsidRDefault="531AB1A1" w:rsidP="00E42F23">
            <w:pPr>
              <w:suppressAutoHyphens w:val="0"/>
              <w:jc w:val="center"/>
              <w:rPr>
                <w:sz w:val="20"/>
                <w:szCs w:val="20"/>
                <w:lang w:eastAsia="pt-BR"/>
              </w:rPr>
            </w:pPr>
            <w:r w:rsidRPr="531AB1A1">
              <w:rPr>
                <w:sz w:val="20"/>
                <w:szCs w:val="20"/>
              </w:rPr>
              <w:t> </w:t>
            </w:r>
          </w:p>
        </w:tc>
        <w:tc>
          <w:tcPr>
            <w:tcW w:w="11" w:type="dxa"/>
            <w:vAlign w:val="center"/>
            <w:hideMark/>
          </w:tcPr>
          <w:p w14:paraId="5CBC9950" w14:textId="77777777" w:rsidR="00E42F23" w:rsidRPr="00E42F23" w:rsidRDefault="00E42F23" w:rsidP="00E42F23">
            <w:pPr>
              <w:suppressAutoHyphens w:val="0"/>
              <w:rPr>
                <w:sz w:val="20"/>
                <w:szCs w:val="20"/>
                <w:lang w:eastAsia="pt-BR"/>
              </w:rPr>
            </w:pPr>
          </w:p>
        </w:tc>
      </w:tr>
      <w:tr w:rsidR="00E42F23" w:rsidRPr="00E42F23" w14:paraId="16D6B1F3" w14:textId="77777777" w:rsidTr="531AB1A1">
        <w:trPr>
          <w:trHeight w:val="1584"/>
        </w:trPr>
        <w:tc>
          <w:tcPr>
            <w:tcW w:w="957" w:type="dxa"/>
            <w:tcBorders>
              <w:top w:val="nil"/>
              <w:left w:val="single" w:sz="4" w:space="0" w:color="auto"/>
              <w:bottom w:val="single" w:sz="4" w:space="0" w:color="auto"/>
              <w:right w:val="single" w:sz="4" w:space="0" w:color="auto"/>
            </w:tcBorders>
            <w:shd w:val="clear" w:color="auto" w:fill="auto"/>
            <w:vAlign w:val="center"/>
            <w:hideMark/>
          </w:tcPr>
          <w:p w14:paraId="57B48692" w14:textId="77777777" w:rsidR="00E42F23" w:rsidRPr="00E42F23" w:rsidRDefault="531AB1A1" w:rsidP="00E42F23">
            <w:pPr>
              <w:suppressAutoHyphens w:val="0"/>
              <w:jc w:val="center"/>
              <w:rPr>
                <w:sz w:val="20"/>
                <w:szCs w:val="20"/>
                <w:lang w:eastAsia="pt-BR"/>
              </w:rPr>
            </w:pPr>
            <w:r w:rsidRPr="531AB1A1">
              <w:rPr>
                <w:sz w:val="20"/>
                <w:szCs w:val="20"/>
              </w:rPr>
              <w:t>1.3</w:t>
            </w:r>
          </w:p>
        </w:tc>
        <w:tc>
          <w:tcPr>
            <w:tcW w:w="1199" w:type="dxa"/>
            <w:tcBorders>
              <w:top w:val="nil"/>
              <w:left w:val="nil"/>
              <w:bottom w:val="single" w:sz="4" w:space="0" w:color="auto"/>
              <w:right w:val="single" w:sz="4" w:space="0" w:color="auto"/>
            </w:tcBorders>
            <w:shd w:val="clear" w:color="auto" w:fill="auto"/>
            <w:vAlign w:val="center"/>
            <w:hideMark/>
          </w:tcPr>
          <w:p w14:paraId="439B7577" w14:textId="77777777" w:rsidR="00E42F23" w:rsidRPr="00E42F23" w:rsidRDefault="531AB1A1" w:rsidP="00E42F23">
            <w:pPr>
              <w:suppressAutoHyphens w:val="0"/>
              <w:jc w:val="center"/>
              <w:rPr>
                <w:sz w:val="20"/>
                <w:szCs w:val="20"/>
                <w:lang w:eastAsia="pt-BR"/>
              </w:rPr>
            </w:pPr>
            <w:r w:rsidRPr="531AB1A1">
              <w:rPr>
                <w:sz w:val="20"/>
                <w:szCs w:val="20"/>
              </w:rPr>
              <w:t>Seleciona imagem da galeria de fotos e confirma</w:t>
            </w:r>
          </w:p>
        </w:tc>
        <w:tc>
          <w:tcPr>
            <w:tcW w:w="1657" w:type="dxa"/>
            <w:tcBorders>
              <w:top w:val="nil"/>
              <w:left w:val="nil"/>
              <w:bottom w:val="single" w:sz="4" w:space="0" w:color="auto"/>
              <w:right w:val="single" w:sz="4" w:space="0" w:color="auto"/>
            </w:tcBorders>
            <w:shd w:val="clear" w:color="auto" w:fill="auto"/>
            <w:vAlign w:val="center"/>
            <w:hideMark/>
          </w:tcPr>
          <w:p w14:paraId="3DF63BAF" w14:textId="77777777" w:rsidR="00E42F23" w:rsidRPr="00E42F23" w:rsidRDefault="531AB1A1" w:rsidP="00E42F23">
            <w:pPr>
              <w:suppressAutoHyphens w:val="0"/>
              <w:jc w:val="center"/>
              <w:rPr>
                <w:sz w:val="20"/>
                <w:szCs w:val="20"/>
                <w:lang w:eastAsia="pt-BR"/>
              </w:rPr>
            </w:pPr>
            <w:r w:rsidRPr="531AB1A1">
              <w:rPr>
                <w:sz w:val="20"/>
                <w:szCs w:val="20"/>
              </w:rPr>
              <w:t> </w:t>
            </w:r>
          </w:p>
        </w:tc>
        <w:tc>
          <w:tcPr>
            <w:tcW w:w="1239" w:type="dxa"/>
            <w:tcBorders>
              <w:top w:val="nil"/>
              <w:left w:val="nil"/>
              <w:bottom w:val="single" w:sz="4" w:space="0" w:color="auto"/>
              <w:right w:val="single" w:sz="4" w:space="0" w:color="auto"/>
            </w:tcBorders>
            <w:shd w:val="clear" w:color="auto" w:fill="auto"/>
            <w:vAlign w:val="center"/>
            <w:hideMark/>
          </w:tcPr>
          <w:p w14:paraId="2A5C802B" w14:textId="4E3486D5" w:rsidR="00E42F23" w:rsidRPr="00E42F23" w:rsidRDefault="531AB1A1" w:rsidP="00E42F23">
            <w:pPr>
              <w:suppressAutoHyphens w:val="0"/>
              <w:jc w:val="center"/>
              <w:rPr>
                <w:sz w:val="20"/>
                <w:szCs w:val="20"/>
                <w:lang w:eastAsia="pt-BR"/>
              </w:rPr>
            </w:pPr>
            <w:r w:rsidRPr="531AB1A1">
              <w:rPr>
                <w:sz w:val="20"/>
                <w:szCs w:val="20"/>
              </w:rPr>
              <w:t>Exibe tela de dados pessoais com imagem atualizada.</w:t>
            </w:r>
          </w:p>
        </w:tc>
        <w:tc>
          <w:tcPr>
            <w:tcW w:w="1099" w:type="dxa"/>
            <w:tcBorders>
              <w:top w:val="nil"/>
              <w:left w:val="nil"/>
              <w:bottom w:val="single" w:sz="4" w:space="0" w:color="auto"/>
              <w:right w:val="single" w:sz="4" w:space="0" w:color="auto"/>
            </w:tcBorders>
            <w:shd w:val="clear" w:color="auto" w:fill="auto"/>
            <w:vAlign w:val="center"/>
            <w:hideMark/>
          </w:tcPr>
          <w:p w14:paraId="39ADB20F" w14:textId="77777777" w:rsidR="00E42F23" w:rsidRPr="00E42F23" w:rsidRDefault="531AB1A1" w:rsidP="00E42F23">
            <w:pPr>
              <w:suppressAutoHyphens w:val="0"/>
              <w:jc w:val="center"/>
              <w:rPr>
                <w:sz w:val="20"/>
                <w:szCs w:val="20"/>
                <w:lang w:eastAsia="pt-BR"/>
              </w:rPr>
            </w:pPr>
            <w:r w:rsidRPr="531AB1A1">
              <w:rPr>
                <w:sz w:val="20"/>
                <w:szCs w:val="20"/>
              </w:rPr>
              <w:t>28/out</w:t>
            </w:r>
          </w:p>
        </w:tc>
        <w:tc>
          <w:tcPr>
            <w:tcW w:w="1119" w:type="dxa"/>
            <w:tcBorders>
              <w:top w:val="nil"/>
              <w:left w:val="nil"/>
              <w:bottom w:val="single" w:sz="4" w:space="0" w:color="auto"/>
              <w:right w:val="single" w:sz="4" w:space="0" w:color="auto"/>
            </w:tcBorders>
            <w:shd w:val="clear" w:color="auto" w:fill="auto"/>
            <w:vAlign w:val="center"/>
            <w:hideMark/>
          </w:tcPr>
          <w:p w14:paraId="5794CB61" w14:textId="77777777" w:rsidR="00E42F23" w:rsidRPr="00E42F23" w:rsidRDefault="531AB1A1" w:rsidP="00E42F23">
            <w:pPr>
              <w:suppressAutoHyphens w:val="0"/>
              <w:jc w:val="center"/>
              <w:rPr>
                <w:sz w:val="20"/>
                <w:szCs w:val="20"/>
                <w:lang w:eastAsia="pt-BR"/>
              </w:rPr>
            </w:pPr>
            <w:r w:rsidRPr="531AB1A1">
              <w:rPr>
                <w:sz w:val="20"/>
                <w:szCs w:val="20"/>
              </w:rPr>
              <w:t>OK-Sucesso</w:t>
            </w:r>
          </w:p>
        </w:tc>
        <w:tc>
          <w:tcPr>
            <w:tcW w:w="1419" w:type="dxa"/>
            <w:tcBorders>
              <w:top w:val="nil"/>
              <w:left w:val="nil"/>
              <w:bottom w:val="single" w:sz="4" w:space="0" w:color="auto"/>
              <w:right w:val="single" w:sz="4" w:space="0" w:color="auto"/>
            </w:tcBorders>
            <w:shd w:val="clear" w:color="auto" w:fill="auto"/>
            <w:vAlign w:val="center"/>
            <w:hideMark/>
          </w:tcPr>
          <w:p w14:paraId="024B3197" w14:textId="77777777" w:rsidR="00E42F23" w:rsidRPr="00E42F23" w:rsidRDefault="531AB1A1" w:rsidP="00E42F23">
            <w:pPr>
              <w:suppressAutoHyphens w:val="0"/>
              <w:jc w:val="center"/>
              <w:rPr>
                <w:sz w:val="20"/>
                <w:szCs w:val="20"/>
                <w:lang w:eastAsia="pt-BR"/>
              </w:rPr>
            </w:pPr>
            <w:r w:rsidRPr="531AB1A1">
              <w:rPr>
                <w:sz w:val="20"/>
                <w:szCs w:val="20"/>
              </w:rPr>
              <w:t> </w:t>
            </w:r>
          </w:p>
        </w:tc>
        <w:tc>
          <w:tcPr>
            <w:tcW w:w="11" w:type="dxa"/>
            <w:vAlign w:val="center"/>
            <w:hideMark/>
          </w:tcPr>
          <w:p w14:paraId="19BA302B" w14:textId="77777777" w:rsidR="00E42F23" w:rsidRPr="00E42F23" w:rsidRDefault="00E42F23" w:rsidP="00E42F23">
            <w:pPr>
              <w:suppressAutoHyphens w:val="0"/>
              <w:rPr>
                <w:sz w:val="20"/>
                <w:szCs w:val="20"/>
                <w:lang w:eastAsia="pt-BR"/>
              </w:rPr>
            </w:pPr>
          </w:p>
        </w:tc>
      </w:tr>
      <w:tr w:rsidR="00E42F23" w:rsidRPr="00E42F23" w14:paraId="2E3510ED" w14:textId="77777777" w:rsidTr="531AB1A1">
        <w:trPr>
          <w:trHeight w:val="3696"/>
        </w:trPr>
        <w:tc>
          <w:tcPr>
            <w:tcW w:w="957" w:type="dxa"/>
            <w:tcBorders>
              <w:top w:val="nil"/>
              <w:left w:val="single" w:sz="4" w:space="0" w:color="auto"/>
              <w:bottom w:val="single" w:sz="4" w:space="0" w:color="auto"/>
              <w:right w:val="single" w:sz="4" w:space="0" w:color="auto"/>
            </w:tcBorders>
            <w:shd w:val="clear" w:color="auto" w:fill="auto"/>
            <w:vAlign w:val="center"/>
            <w:hideMark/>
          </w:tcPr>
          <w:p w14:paraId="457576F7" w14:textId="77777777" w:rsidR="00E42F23" w:rsidRPr="00E42F23" w:rsidRDefault="531AB1A1" w:rsidP="00E42F23">
            <w:pPr>
              <w:suppressAutoHyphens w:val="0"/>
              <w:jc w:val="center"/>
              <w:rPr>
                <w:sz w:val="20"/>
                <w:szCs w:val="20"/>
                <w:lang w:eastAsia="pt-BR"/>
              </w:rPr>
            </w:pPr>
            <w:r w:rsidRPr="531AB1A1">
              <w:rPr>
                <w:sz w:val="20"/>
                <w:szCs w:val="20"/>
              </w:rPr>
              <w:lastRenderedPageBreak/>
              <w:t>1.4</w:t>
            </w:r>
          </w:p>
        </w:tc>
        <w:tc>
          <w:tcPr>
            <w:tcW w:w="1199" w:type="dxa"/>
            <w:tcBorders>
              <w:top w:val="nil"/>
              <w:left w:val="nil"/>
              <w:bottom w:val="single" w:sz="4" w:space="0" w:color="auto"/>
              <w:right w:val="single" w:sz="4" w:space="0" w:color="auto"/>
            </w:tcBorders>
            <w:shd w:val="clear" w:color="auto" w:fill="auto"/>
            <w:vAlign w:val="center"/>
            <w:hideMark/>
          </w:tcPr>
          <w:p w14:paraId="4661CAB4" w14:textId="41F414E1" w:rsidR="00E42F23" w:rsidRPr="00E42F23" w:rsidRDefault="531AB1A1" w:rsidP="00E42F23">
            <w:pPr>
              <w:suppressAutoHyphens w:val="0"/>
              <w:jc w:val="center"/>
              <w:rPr>
                <w:sz w:val="20"/>
                <w:szCs w:val="20"/>
                <w:lang w:eastAsia="pt-BR"/>
              </w:rPr>
            </w:pPr>
            <w:r w:rsidRPr="531AB1A1">
              <w:rPr>
                <w:sz w:val="20"/>
                <w:szCs w:val="20"/>
              </w:rPr>
              <w:t>Usuário altera os dados os dados</w:t>
            </w:r>
          </w:p>
        </w:tc>
        <w:tc>
          <w:tcPr>
            <w:tcW w:w="1657" w:type="dxa"/>
            <w:tcBorders>
              <w:top w:val="nil"/>
              <w:left w:val="nil"/>
              <w:bottom w:val="single" w:sz="4" w:space="0" w:color="auto"/>
              <w:right w:val="single" w:sz="4" w:space="0" w:color="auto"/>
            </w:tcBorders>
            <w:shd w:val="clear" w:color="auto" w:fill="auto"/>
            <w:vAlign w:val="center"/>
            <w:hideMark/>
          </w:tcPr>
          <w:p w14:paraId="30AA4797" w14:textId="39B1EA94" w:rsidR="00E42F23" w:rsidRPr="00E42F23" w:rsidRDefault="531AB1A1" w:rsidP="00E42F23">
            <w:pPr>
              <w:suppressAutoHyphens w:val="0"/>
              <w:jc w:val="center"/>
              <w:rPr>
                <w:sz w:val="20"/>
                <w:szCs w:val="20"/>
                <w:lang w:eastAsia="pt-BR"/>
              </w:rPr>
            </w:pPr>
            <w:r w:rsidRPr="531AB1A1">
              <w:rPr>
                <w:sz w:val="20"/>
                <w:szCs w:val="20"/>
              </w:rPr>
              <w:t>Nome completo: "José da Sila</w:t>
            </w:r>
            <w:proofErr w:type="gramStart"/>
            <w:r w:rsidRPr="531AB1A1">
              <w:rPr>
                <w:sz w:val="20"/>
                <w:szCs w:val="20"/>
              </w:rPr>
              <w:t>" ,Data</w:t>
            </w:r>
            <w:proofErr w:type="gramEnd"/>
            <w:r w:rsidRPr="531AB1A1">
              <w:rPr>
                <w:sz w:val="20"/>
                <w:szCs w:val="20"/>
              </w:rPr>
              <w:t xml:space="preserve"> de Nascimento: "16/03/1995" ,Telefone: "94002-8921" ,Sexo: "Masculino" , CEP: "87654-321" , Numero: "12" ,Rua: "Rua do zé", Bairro: "Ipiranga" ,Cidade: "São Paulo" , Estado: "SP" .</w:t>
            </w:r>
          </w:p>
        </w:tc>
        <w:tc>
          <w:tcPr>
            <w:tcW w:w="1239" w:type="dxa"/>
            <w:tcBorders>
              <w:top w:val="nil"/>
              <w:left w:val="nil"/>
              <w:bottom w:val="single" w:sz="4" w:space="0" w:color="auto"/>
              <w:right w:val="single" w:sz="4" w:space="0" w:color="auto"/>
            </w:tcBorders>
            <w:shd w:val="clear" w:color="auto" w:fill="auto"/>
            <w:vAlign w:val="center"/>
            <w:hideMark/>
          </w:tcPr>
          <w:p w14:paraId="0F892A6D" w14:textId="64A84482" w:rsidR="00E42F23" w:rsidRPr="00E42F23" w:rsidRDefault="531AB1A1" w:rsidP="00E42F23">
            <w:pPr>
              <w:suppressAutoHyphens w:val="0"/>
              <w:jc w:val="center"/>
              <w:rPr>
                <w:sz w:val="20"/>
                <w:szCs w:val="20"/>
                <w:lang w:eastAsia="pt-BR"/>
              </w:rPr>
            </w:pPr>
            <w:r w:rsidRPr="531AB1A1">
              <w:rPr>
                <w:sz w:val="20"/>
                <w:szCs w:val="20"/>
              </w:rPr>
              <w:t>Sistema valida informações do usuário.</w:t>
            </w:r>
          </w:p>
        </w:tc>
        <w:tc>
          <w:tcPr>
            <w:tcW w:w="1099" w:type="dxa"/>
            <w:tcBorders>
              <w:top w:val="nil"/>
              <w:left w:val="nil"/>
              <w:bottom w:val="single" w:sz="4" w:space="0" w:color="auto"/>
              <w:right w:val="single" w:sz="4" w:space="0" w:color="auto"/>
            </w:tcBorders>
            <w:shd w:val="clear" w:color="auto" w:fill="auto"/>
            <w:vAlign w:val="center"/>
            <w:hideMark/>
          </w:tcPr>
          <w:p w14:paraId="1C2D3E6A" w14:textId="77777777" w:rsidR="00E42F23" w:rsidRPr="00E42F23" w:rsidRDefault="531AB1A1" w:rsidP="00E42F23">
            <w:pPr>
              <w:suppressAutoHyphens w:val="0"/>
              <w:jc w:val="center"/>
              <w:rPr>
                <w:sz w:val="20"/>
                <w:szCs w:val="20"/>
                <w:lang w:eastAsia="pt-BR"/>
              </w:rPr>
            </w:pPr>
            <w:r w:rsidRPr="531AB1A1">
              <w:rPr>
                <w:sz w:val="20"/>
                <w:szCs w:val="20"/>
              </w:rPr>
              <w:t>28/out</w:t>
            </w:r>
          </w:p>
        </w:tc>
        <w:tc>
          <w:tcPr>
            <w:tcW w:w="1119" w:type="dxa"/>
            <w:tcBorders>
              <w:top w:val="nil"/>
              <w:left w:val="nil"/>
              <w:bottom w:val="single" w:sz="4" w:space="0" w:color="auto"/>
              <w:right w:val="single" w:sz="4" w:space="0" w:color="auto"/>
            </w:tcBorders>
            <w:shd w:val="clear" w:color="auto" w:fill="auto"/>
            <w:vAlign w:val="center"/>
            <w:hideMark/>
          </w:tcPr>
          <w:p w14:paraId="0EC01F6F" w14:textId="77777777" w:rsidR="00E42F23" w:rsidRPr="00E42F23" w:rsidRDefault="531AB1A1" w:rsidP="00E42F23">
            <w:pPr>
              <w:suppressAutoHyphens w:val="0"/>
              <w:jc w:val="center"/>
              <w:rPr>
                <w:sz w:val="20"/>
                <w:szCs w:val="20"/>
                <w:lang w:eastAsia="pt-BR"/>
              </w:rPr>
            </w:pPr>
            <w:r w:rsidRPr="531AB1A1">
              <w:rPr>
                <w:sz w:val="20"/>
                <w:szCs w:val="20"/>
              </w:rPr>
              <w:t>OK-Sucesso</w:t>
            </w:r>
          </w:p>
        </w:tc>
        <w:tc>
          <w:tcPr>
            <w:tcW w:w="1419" w:type="dxa"/>
            <w:tcBorders>
              <w:top w:val="nil"/>
              <w:left w:val="nil"/>
              <w:bottom w:val="single" w:sz="4" w:space="0" w:color="auto"/>
              <w:right w:val="single" w:sz="4" w:space="0" w:color="auto"/>
            </w:tcBorders>
            <w:shd w:val="clear" w:color="auto" w:fill="auto"/>
            <w:vAlign w:val="center"/>
            <w:hideMark/>
          </w:tcPr>
          <w:p w14:paraId="7B829E44" w14:textId="77777777" w:rsidR="00E42F23" w:rsidRPr="00E42F23" w:rsidRDefault="531AB1A1" w:rsidP="00E42F23">
            <w:pPr>
              <w:suppressAutoHyphens w:val="0"/>
              <w:jc w:val="center"/>
              <w:rPr>
                <w:sz w:val="20"/>
                <w:szCs w:val="20"/>
                <w:lang w:eastAsia="pt-BR"/>
              </w:rPr>
            </w:pPr>
            <w:r w:rsidRPr="531AB1A1">
              <w:rPr>
                <w:sz w:val="20"/>
                <w:szCs w:val="20"/>
              </w:rPr>
              <w:t> </w:t>
            </w:r>
          </w:p>
        </w:tc>
        <w:tc>
          <w:tcPr>
            <w:tcW w:w="11" w:type="dxa"/>
            <w:vAlign w:val="center"/>
            <w:hideMark/>
          </w:tcPr>
          <w:p w14:paraId="5CFE98B4" w14:textId="77777777" w:rsidR="00E42F23" w:rsidRPr="00E42F23" w:rsidRDefault="00E42F23" w:rsidP="00E42F23">
            <w:pPr>
              <w:suppressAutoHyphens w:val="0"/>
              <w:rPr>
                <w:sz w:val="20"/>
                <w:szCs w:val="20"/>
                <w:lang w:eastAsia="pt-BR"/>
              </w:rPr>
            </w:pPr>
          </w:p>
        </w:tc>
      </w:tr>
      <w:tr w:rsidR="00E42F23" w:rsidRPr="00E42F23" w14:paraId="6CB98C9D" w14:textId="77777777" w:rsidTr="531AB1A1">
        <w:trPr>
          <w:trHeight w:val="1584"/>
        </w:trPr>
        <w:tc>
          <w:tcPr>
            <w:tcW w:w="957" w:type="dxa"/>
            <w:tcBorders>
              <w:top w:val="nil"/>
              <w:left w:val="single" w:sz="4" w:space="0" w:color="auto"/>
              <w:bottom w:val="single" w:sz="4" w:space="0" w:color="auto"/>
              <w:right w:val="single" w:sz="4" w:space="0" w:color="auto"/>
            </w:tcBorders>
            <w:shd w:val="clear" w:color="auto" w:fill="auto"/>
            <w:vAlign w:val="center"/>
            <w:hideMark/>
          </w:tcPr>
          <w:p w14:paraId="44D71E47" w14:textId="77777777" w:rsidR="00E42F23" w:rsidRPr="00E42F23" w:rsidRDefault="531AB1A1" w:rsidP="00E42F23">
            <w:pPr>
              <w:suppressAutoHyphens w:val="0"/>
              <w:jc w:val="center"/>
              <w:rPr>
                <w:sz w:val="20"/>
                <w:szCs w:val="20"/>
                <w:lang w:eastAsia="pt-BR"/>
              </w:rPr>
            </w:pPr>
            <w:r w:rsidRPr="531AB1A1">
              <w:rPr>
                <w:sz w:val="20"/>
                <w:szCs w:val="20"/>
              </w:rPr>
              <w:t>1.5</w:t>
            </w:r>
          </w:p>
        </w:tc>
        <w:tc>
          <w:tcPr>
            <w:tcW w:w="1199" w:type="dxa"/>
            <w:tcBorders>
              <w:top w:val="nil"/>
              <w:left w:val="nil"/>
              <w:bottom w:val="single" w:sz="4" w:space="0" w:color="auto"/>
              <w:right w:val="single" w:sz="4" w:space="0" w:color="auto"/>
            </w:tcBorders>
            <w:shd w:val="clear" w:color="auto" w:fill="auto"/>
            <w:vAlign w:val="center"/>
            <w:hideMark/>
          </w:tcPr>
          <w:p w14:paraId="0BB15CE4" w14:textId="27B8B975" w:rsidR="00E42F23" w:rsidRPr="00E42F23" w:rsidRDefault="531AB1A1" w:rsidP="00E42F23">
            <w:pPr>
              <w:suppressAutoHyphens w:val="0"/>
              <w:jc w:val="center"/>
              <w:rPr>
                <w:sz w:val="20"/>
                <w:szCs w:val="20"/>
                <w:lang w:eastAsia="pt-BR"/>
              </w:rPr>
            </w:pPr>
            <w:r w:rsidRPr="531AB1A1">
              <w:rPr>
                <w:sz w:val="20"/>
                <w:szCs w:val="20"/>
              </w:rPr>
              <w:t xml:space="preserve">Usuário seleciona voltar </w:t>
            </w:r>
          </w:p>
        </w:tc>
        <w:tc>
          <w:tcPr>
            <w:tcW w:w="1657" w:type="dxa"/>
            <w:tcBorders>
              <w:top w:val="nil"/>
              <w:left w:val="nil"/>
              <w:bottom w:val="single" w:sz="4" w:space="0" w:color="auto"/>
              <w:right w:val="single" w:sz="4" w:space="0" w:color="auto"/>
            </w:tcBorders>
            <w:shd w:val="clear" w:color="auto" w:fill="auto"/>
            <w:vAlign w:val="center"/>
            <w:hideMark/>
          </w:tcPr>
          <w:p w14:paraId="2E455B2A" w14:textId="77777777" w:rsidR="00E42F23" w:rsidRPr="00E42F23" w:rsidRDefault="531AB1A1" w:rsidP="00E42F23">
            <w:pPr>
              <w:suppressAutoHyphens w:val="0"/>
              <w:jc w:val="center"/>
              <w:rPr>
                <w:sz w:val="20"/>
                <w:szCs w:val="20"/>
                <w:lang w:eastAsia="pt-BR"/>
              </w:rPr>
            </w:pPr>
            <w:r w:rsidRPr="531AB1A1">
              <w:rPr>
                <w:sz w:val="20"/>
                <w:szCs w:val="20"/>
              </w:rPr>
              <w:t> </w:t>
            </w:r>
          </w:p>
        </w:tc>
        <w:tc>
          <w:tcPr>
            <w:tcW w:w="1239" w:type="dxa"/>
            <w:tcBorders>
              <w:top w:val="nil"/>
              <w:left w:val="nil"/>
              <w:bottom w:val="single" w:sz="4" w:space="0" w:color="auto"/>
              <w:right w:val="single" w:sz="4" w:space="0" w:color="auto"/>
            </w:tcBorders>
            <w:shd w:val="clear" w:color="auto" w:fill="auto"/>
            <w:vAlign w:val="center"/>
            <w:hideMark/>
          </w:tcPr>
          <w:p w14:paraId="35C726E9" w14:textId="0BA7A6AD" w:rsidR="00E42F23" w:rsidRPr="00E42F23" w:rsidRDefault="531AB1A1" w:rsidP="00E42F23">
            <w:pPr>
              <w:suppressAutoHyphens w:val="0"/>
              <w:jc w:val="center"/>
              <w:rPr>
                <w:sz w:val="20"/>
                <w:szCs w:val="20"/>
                <w:lang w:eastAsia="pt-BR"/>
              </w:rPr>
            </w:pPr>
            <w:r w:rsidRPr="531AB1A1">
              <w:rPr>
                <w:sz w:val="20"/>
                <w:szCs w:val="20"/>
              </w:rPr>
              <w:t>Sistema retorna ao feed sem alterar informações do usuário.</w:t>
            </w:r>
          </w:p>
        </w:tc>
        <w:tc>
          <w:tcPr>
            <w:tcW w:w="1099" w:type="dxa"/>
            <w:tcBorders>
              <w:top w:val="nil"/>
              <w:left w:val="nil"/>
              <w:bottom w:val="single" w:sz="4" w:space="0" w:color="auto"/>
              <w:right w:val="single" w:sz="4" w:space="0" w:color="auto"/>
            </w:tcBorders>
            <w:shd w:val="clear" w:color="auto" w:fill="auto"/>
            <w:vAlign w:val="center"/>
            <w:hideMark/>
          </w:tcPr>
          <w:p w14:paraId="342C8B84" w14:textId="77777777" w:rsidR="00E42F23" w:rsidRPr="00E42F23" w:rsidRDefault="531AB1A1" w:rsidP="00E42F23">
            <w:pPr>
              <w:suppressAutoHyphens w:val="0"/>
              <w:jc w:val="center"/>
              <w:rPr>
                <w:sz w:val="20"/>
                <w:szCs w:val="20"/>
                <w:lang w:eastAsia="pt-BR"/>
              </w:rPr>
            </w:pPr>
            <w:r w:rsidRPr="531AB1A1">
              <w:rPr>
                <w:sz w:val="20"/>
                <w:szCs w:val="20"/>
              </w:rPr>
              <w:t>28/out</w:t>
            </w:r>
          </w:p>
        </w:tc>
        <w:tc>
          <w:tcPr>
            <w:tcW w:w="1119" w:type="dxa"/>
            <w:tcBorders>
              <w:top w:val="nil"/>
              <w:left w:val="nil"/>
              <w:bottom w:val="single" w:sz="4" w:space="0" w:color="auto"/>
              <w:right w:val="single" w:sz="4" w:space="0" w:color="auto"/>
            </w:tcBorders>
            <w:shd w:val="clear" w:color="auto" w:fill="auto"/>
            <w:vAlign w:val="center"/>
            <w:hideMark/>
          </w:tcPr>
          <w:p w14:paraId="2BF11CBF" w14:textId="77777777" w:rsidR="00E42F23" w:rsidRPr="00E42F23" w:rsidRDefault="531AB1A1" w:rsidP="00E42F23">
            <w:pPr>
              <w:suppressAutoHyphens w:val="0"/>
              <w:jc w:val="center"/>
              <w:rPr>
                <w:sz w:val="20"/>
                <w:szCs w:val="20"/>
                <w:lang w:eastAsia="pt-BR"/>
              </w:rPr>
            </w:pPr>
            <w:r w:rsidRPr="531AB1A1">
              <w:rPr>
                <w:sz w:val="20"/>
                <w:szCs w:val="20"/>
              </w:rPr>
              <w:t>OK-Sucesso</w:t>
            </w:r>
          </w:p>
        </w:tc>
        <w:tc>
          <w:tcPr>
            <w:tcW w:w="1419" w:type="dxa"/>
            <w:tcBorders>
              <w:top w:val="nil"/>
              <w:left w:val="nil"/>
              <w:bottom w:val="single" w:sz="4" w:space="0" w:color="auto"/>
              <w:right w:val="single" w:sz="4" w:space="0" w:color="auto"/>
            </w:tcBorders>
            <w:shd w:val="clear" w:color="auto" w:fill="auto"/>
            <w:vAlign w:val="center"/>
            <w:hideMark/>
          </w:tcPr>
          <w:p w14:paraId="5BE8A466" w14:textId="77777777" w:rsidR="00E42F23" w:rsidRPr="00E42F23" w:rsidRDefault="531AB1A1" w:rsidP="00E42F23">
            <w:pPr>
              <w:suppressAutoHyphens w:val="0"/>
              <w:jc w:val="center"/>
              <w:rPr>
                <w:sz w:val="20"/>
                <w:szCs w:val="20"/>
                <w:lang w:eastAsia="pt-BR"/>
              </w:rPr>
            </w:pPr>
            <w:r w:rsidRPr="531AB1A1">
              <w:rPr>
                <w:sz w:val="20"/>
                <w:szCs w:val="20"/>
              </w:rPr>
              <w:t> </w:t>
            </w:r>
          </w:p>
        </w:tc>
        <w:tc>
          <w:tcPr>
            <w:tcW w:w="11" w:type="dxa"/>
            <w:vAlign w:val="center"/>
            <w:hideMark/>
          </w:tcPr>
          <w:p w14:paraId="06F7D52B" w14:textId="77777777" w:rsidR="00E42F23" w:rsidRPr="00E42F23" w:rsidRDefault="00E42F23" w:rsidP="00E42F23">
            <w:pPr>
              <w:suppressAutoHyphens w:val="0"/>
              <w:rPr>
                <w:sz w:val="20"/>
                <w:szCs w:val="20"/>
                <w:lang w:eastAsia="pt-BR"/>
              </w:rPr>
            </w:pPr>
          </w:p>
        </w:tc>
      </w:tr>
      <w:tr w:rsidR="00E42F23" w:rsidRPr="00E42F23" w14:paraId="381D839A" w14:textId="77777777" w:rsidTr="531AB1A1">
        <w:trPr>
          <w:trHeight w:val="288"/>
        </w:trPr>
        <w:tc>
          <w:tcPr>
            <w:tcW w:w="8689" w:type="dxa"/>
            <w:gridSpan w:val="7"/>
            <w:tcBorders>
              <w:top w:val="single" w:sz="4" w:space="0" w:color="auto"/>
              <w:left w:val="single" w:sz="4" w:space="0" w:color="auto"/>
              <w:bottom w:val="single" w:sz="4" w:space="0" w:color="auto"/>
              <w:right w:val="single" w:sz="4" w:space="0" w:color="000000" w:themeColor="text1"/>
            </w:tcBorders>
            <w:shd w:val="clear" w:color="auto" w:fill="FFFF99"/>
            <w:vAlign w:val="center"/>
            <w:hideMark/>
          </w:tcPr>
          <w:p w14:paraId="25545381" w14:textId="77777777" w:rsidR="00E42F23" w:rsidRPr="00E42F23" w:rsidRDefault="531AB1A1" w:rsidP="00E42F23">
            <w:pPr>
              <w:suppressAutoHyphens w:val="0"/>
              <w:rPr>
                <w:rFonts w:ascii="Tahoma" w:hAnsi="Tahoma" w:cs="Tahoma"/>
                <w:b/>
                <w:bCs/>
                <w:color w:val="FF0000"/>
                <w:sz w:val="20"/>
                <w:szCs w:val="20"/>
                <w:lang w:eastAsia="pt-BR"/>
              </w:rPr>
            </w:pPr>
            <w:r w:rsidRPr="531AB1A1">
              <w:rPr>
                <w:rFonts w:ascii="Tahoma" w:hAnsi="Tahoma" w:cs="Tahoma"/>
                <w:b/>
                <w:bCs/>
                <w:color w:val="FF0000"/>
                <w:sz w:val="20"/>
                <w:szCs w:val="20"/>
              </w:rPr>
              <w:t>Fluxo Alternativo - Dados incorretos</w:t>
            </w:r>
          </w:p>
        </w:tc>
        <w:tc>
          <w:tcPr>
            <w:tcW w:w="11" w:type="dxa"/>
            <w:vAlign w:val="center"/>
            <w:hideMark/>
          </w:tcPr>
          <w:p w14:paraId="2F144811" w14:textId="77777777" w:rsidR="00E42F23" w:rsidRPr="00E42F23" w:rsidRDefault="00E42F23" w:rsidP="00E42F23">
            <w:pPr>
              <w:suppressAutoHyphens w:val="0"/>
              <w:rPr>
                <w:sz w:val="20"/>
                <w:szCs w:val="20"/>
                <w:lang w:eastAsia="pt-BR"/>
              </w:rPr>
            </w:pPr>
          </w:p>
        </w:tc>
      </w:tr>
      <w:tr w:rsidR="00E42F23" w:rsidRPr="00E42F23" w14:paraId="29B3068C" w14:textId="77777777" w:rsidTr="531AB1A1">
        <w:trPr>
          <w:trHeight w:val="1152"/>
        </w:trPr>
        <w:tc>
          <w:tcPr>
            <w:tcW w:w="957" w:type="dxa"/>
            <w:vMerge w:val="restart"/>
            <w:tcBorders>
              <w:top w:val="nil"/>
              <w:left w:val="single" w:sz="4" w:space="0" w:color="auto"/>
              <w:bottom w:val="single" w:sz="4" w:space="0" w:color="auto"/>
              <w:right w:val="single" w:sz="4" w:space="0" w:color="auto"/>
            </w:tcBorders>
            <w:shd w:val="clear" w:color="auto" w:fill="CCFFFF"/>
            <w:vAlign w:val="center"/>
            <w:hideMark/>
          </w:tcPr>
          <w:p w14:paraId="5F4E731A" w14:textId="77777777" w:rsidR="00E42F23" w:rsidRPr="00E42F23"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ID</w:t>
            </w:r>
          </w:p>
        </w:tc>
        <w:tc>
          <w:tcPr>
            <w:tcW w:w="1199"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5FA28336" w14:textId="77777777" w:rsidR="00E42F23" w:rsidRPr="00E42F23"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Passos para Execução</w:t>
            </w:r>
          </w:p>
        </w:tc>
        <w:tc>
          <w:tcPr>
            <w:tcW w:w="1657"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7890957E" w14:textId="77777777" w:rsidR="00E42F23" w:rsidRPr="00E42F23"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Dados de Entrada</w:t>
            </w:r>
          </w:p>
        </w:tc>
        <w:tc>
          <w:tcPr>
            <w:tcW w:w="1239"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5DC3EBAC" w14:textId="77777777" w:rsidR="00E42F23" w:rsidRPr="00E42F23"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Resultado Esperado</w:t>
            </w:r>
          </w:p>
        </w:tc>
        <w:tc>
          <w:tcPr>
            <w:tcW w:w="1099" w:type="dxa"/>
            <w:vMerge w:val="restart"/>
            <w:tcBorders>
              <w:top w:val="nil"/>
              <w:left w:val="single" w:sz="4" w:space="0" w:color="auto"/>
              <w:bottom w:val="single" w:sz="4" w:space="0" w:color="auto"/>
              <w:right w:val="single" w:sz="4" w:space="0" w:color="auto"/>
            </w:tcBorders>
            <w:shd w:val="clear" w:color="auto" w:fill="CCFFFF"/>
            <w:vAlign w:val="center"/>
            <w:hideMark/>
          </w:tcPr>
          <w:p w14:paraId="40350AB6" w14:textId="77777777" w:rsidR="00E42F23" w:rsidRPr="00E42F23"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Data Execução</w:t>
            </w:r>
          </w:p>
        </w:tc>
        <w:tc>
          <w:tcPr>
            <w:tcW w:w="1119" w:type="dxa"/>
            <w:vMerge w:val="restart"/>
            <w:tcBorders>
              <w:top w:val="nil"/>
              <w:left w:val="single" w:sz="4" w:space="0" w:color="auto"/>
              <w:bottom w:val="single" w:sz="4" w:space="0" w:color="auto"/>
              <w:right w:val="single" w:sz="4" w:space="0" w:color="auto"/>
            </w:tcBorders>
            <w:shd w:val="clear" w:color="auto" w:fill="CCFFFF"/>
            <w:vAlign w:val="center"/>
            <w:hideMark/>
          </w:tcPr>
          <w:p w14:paraId="4DE8D12B" w14:textId="77777777" w:rsidR="00E42F23" w:rsidRPr="00E42F23"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Resultado Verificado</w:t>
            </w:r>
          </w:p>
        </w:tc>
        <w:tc>
          <w:tcPr>
            <w:tcW w:w="1419" w:type="dxa"/>
            <w:vMerge w:val="restart"/>
            <w:tcBorders>
              <w:top w:val="nil"/>
              <w:left w:val="single" w:sz="4" w:space="0" w:color="auto"/>
              <w:bottom w:val="single" w:sz="4" w:space="0" w:color="auto"/>
              <w:right w:val="single" w:sz="4" w:space="0" w:color="auto"/>
            </w:tcBorders>
            <w:shd w:val="clear" w:color="auto" w:fill="CCFFFF"/>
            <w:vAlign w:val="center"/>
            <w:hideMark/>
          </w:tcPr>
          <w:p w14:paraId="77AD2B6B" w14:textId="77777777" w:rsidR="00E42F23" w:rsidRPr="00E42F23"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Observações</w:t>
            </w:r>
          </w:p>
        </w:tc>
        <w:tc>
          <w:tcPr>
            <w:tcW w:w="11" w:type="dxa"/>
            <w:vAlign w:val="center"/>
            <w:hideMark/>
          </w:tcPr>
          <w:p w14:paraId="4967AF0B" w14:textId="77777777" w:rsidR="00E42F23" w:rsidRPr="00E42F23" w:rsidRDefault="00E42F23" w:rsidP="00E42F23">
            <w:pPr>
              <w:suppressAutoHyphens w:val="0"/>
              <w:rPr>
                <w:sz w:val="20"/>
                <w:szCs w:val="20"/>
                <w:lang w:eastAsia="pt-BR"/>
              </w:rPr>
            </w:pPr>
          </w:p>
        </w:tc>
      </w:tr>
      <w:tr w:rsidR="00E42F23" w:rsidRPr="00E42F23" w14:paraId="01417093" w14:textId="77777777" w:rsidTr="531AB1A1">
        <w:trPr>
          <w:trHeight w:val="288"/>
        </w:trPr>
        <w:tc>
          <w:tcPr>
            <w:tcW w:w="957" w:type="dxa"/>
            <w:vMerge/>
            <w:vAlign w:val="center"/>
            <w:hideMark/>
          </w:tcPr>
          <w:p w14:paraId="540F029F" w14:textId="77777777" w:rsidR="00E42F23" w:rsidRPr="00E42F23" w:rsidRDefault="00E42F23" w:rsidP="00E42F23">
            <w:pPr>
              <w:suppressAutoHyphens w:val="0"/>
              <w:rPr>
                <w:rFonts w:ascii="Tahoma" w:hAnsi="Tahoma" w:cs="Tahoma"/>
                <w:b/>
                <w:bCs/>
                <w:sz w:val="20"/>
                <w:szCs w:val="20"/>
                <w:lang w:eastAsia="pt-BR"/>
              </w:rPr>
            </w:pPr>
          </w:p>
        </w:tc>
        <w:tc>
          <w:tcPr>
            <w:tcW w:w="1199" w:type="dxa"/>
            <w:vMerge/>
            <w:vAlign w:val="center"/>
            <w:hideMark/>
          </w:tcPr>
          <w:p w14:paraId="5EE47ED4" w14:textId="77777777" w:rsidR="00E42F23" w:rsidRPr="00E42F23" w:rsidRDefault="00E42F23" w:rsidP="00E42F23">
            <w:pPr>
              <w:suppressAutoHyphens w:val="0"/>
              <w:rPr>
                <w:rFonts w:ascii="Tahoma" w:hAnsi="Tahoma" w:cs="Tahoma"/>
                <w:b/>
                <w:bCs/>
                <w:sz w:val="20"/>
                <w:szCs w:val="20"/>
                <w:lang w:eastAsia="pt-BR"/>
              </w:rPr>
            </w:pPr>
          </w:p>
        </w:tc>
        <w:tc>
          <w:tcPr>
            <w:tcW w:w="1657" w:type="dxa"/>
            <w:vMerge/>
            <w:vAlign w:val="center"/>
            <w:hideMark/>
          </w:tcPr>
          <w:p w14:paraId="7EE26886" w14:textId="77777777" w:rsidR="00E42F23" w:rsidRPr="00E42F23" w:rsidRDefault="00E42F23" w:rsidP="00E42F23">
            <w:pPr>
              <w:suppressAutoHyphens w:val="0"/>
              <w:rPr>
                <w:rFonts w:ascii="Tahoma" w:hAnsi="Tahoma" w:cs="Tahoma"/>
                <w:b/>
                <w:bCs/>
                <w:sz w:val="20"/>
                <w:szCs w:val="20"/>
                <w:lang w:eastAsia="pt-BR"/>
              </w:rPr>
            </w:pPr>
          </w:p>
        </w:tc>
        <w:tc>
          <w:tcPr>
            <w:tcW w:w="1239" w:type="dxa"/>
            <w:vMerge/>
            <w:vAlign w:val="center"/>
            <w:hideMark/>
          </w:tcPr>
          <w:p w14:paraId="4ED0D0E5" w14:textId="77777777" w:rsidR="00E42F23" w:rsidRPr="00E42F23" w:rsidRDefault="00E42F23" w:rsidP="00E42F23">
            <w:pPr>
              <w:suppressAutoHyphens w:val="0"/>
              <w:rPr>
                <w:rFonts w:ascii="Tahoma" w:hAnsi="Tahoma" w:cs="Tahoma"/>
                <w:b/>
                <w:bCs/>
                <w:sz w:val="20"/>
                <w:szCs w:val="20"/>
                <w:lang w:eastAsia="pt-BR"/>
              </w:rPr>
            </w:pPr>
          </w:p>
        </w:tc>
        <w:tc>
          <w:tcPr>
            <w:tcW w:w="1099" w:type="dxa"/>
            <w:vMerge/>
            <w:vAlign w:val="center"/>
            <w:hideMark/>
          </w:tcPr>
          <w:p w14:paraId="3BEAB08B" w14:textId="77777777" w:rsidR="00E42F23" w:rsidRPr="00E42F23" w:rsidRDefault="00E42F23" w:rsidP="00E42F23">
            <w:pPr>
              <w:suppressAutoHyphens w:val="0"/>
              <w:rPr>
                <w:rFonts w:ascii="Tahoma" w:hAnsi="Tahoma" w:cs="Tahoma"/>
                <w:b/>
                <w:bCs/>
                <w:sz w:val="20"/>
                <w:szCs w:val="20"/>
                <w:lang w:eastAsia="pt-BR"/>
              </w:rPr>
            </w:pPr>
          </w:p>
        </w:tc>
        <w:tc>
          <w:tcPr>
            <w:tcW w:w="1119" w:type="dxa"/>
            <w:vMerge/>
            <w:vAlign w:val="center"/>
            <w:hideMark/>
          </w:tcPr>
          <w:p w14:paraId="358385AF" w14:textId="77777777" w:rsidR="00E42F23" w:rsidRPr="00E42F23" w:rsidRDefault="00E42F23" w:rsidP="00E42F23">
            <w:pPr>
              <w:suppressAutoHyphens w:val="0"/>
              <w:rPr>
                <w:rFonts w:ascii="Tahoma" w:hAnsi="Tahoma" w:cs="Tahoma"/>
                <w:b/>
                <w:bCs/>
                <w:sz w:val="20"/>
                <w:szCs w:val="20"/>
                <w:lang w:eastAsia="pt-BR"/>
              </w:rPr>
            </w:pPr>
          </w:p>
        </w:tc>
        <w:tc>
          <w:tcPr>
            <w:tcW w:w="1419" w:type="dxa"/>
            <w:vMerge/>
            <w:vAlign w:val="center"/>
            <w:hideMark/>
          </w:tcPr>
          <w:p w14:paraId="11AC6577" w14:textId="77777777" w:rsidR="00E42F23" w:rsidRPr="00E42F23" w:rsidRDefault="00E42F23" w:rsidP="00E42F23">
            <w:pPr>
              <w:suppressAutoHyphens w:val="0"/>
              <w:rPr>
                <w:rFonts w:ascii="Tahoma" w:hAnsi="Tahoma" w:cs="Tahoma"/>
                <w:b/>
                <w:bCs/>
                <w:sz w:val="20"/>
                <w:szCs w:val="20"/>
                <w:lang w:eastAsia="pt-BR"/>
              </w:rPr>
            </w:pPr>
          </w:p>
        </w:tc>
        <w:tc>
          <w:tcPr>
            <w:tcW w:w="11" w:type="dxa"/>
            <w:tcBorders>
              <w:top w:val="nil"/>
              <w:left w:val="nil"/>
              <w:bottom w:val="nil"/>
              <w:right w:val="nil"/>
            </w:tcBorders>
            <w:shd w:val="clear" w:color="auto" w:fill="auto"/>
            <w:noWrap/>
            <w:vAlign w:val="bottom"/>
            <w:hideMark/>
          </w:tcPr>
          <w:p w14:paraId="1DBD465F" w14:textId="77777777" w:rsidR="00E42F23" w:rsidRPr="00E42F23" w:rsidRDefault="00E42F23" w:rsidP="00E42F23">
            <w:pPr>
              <w:suppressAutoHyphens w:val="0"/>
              <w:jc w:val="center"/>
              <w:rPr>
                <w:rFonts w:ascii="Tahoma" w:hAnsi="Tahoma" w:cs="Tahoma"/>
                <w:b/>
                <w:bCs/>
                <w:sz w:val="20"/>
                <w:szCs w:val="20"/>
                <w:lang w:eastAsia="pt-BR"/>
              </w:rPr>
            </w:pPr>
          </w:p>
        </w:tc>
      </w:tr>
      <w:tr w:rsidR="00E42F23" w:rsidRPr="00E42F23" w14:paraId="12D558E5" w14:textId="77777777" w:rsidTr="531AB1A1">
        <w:trPr>
          <w:trHeight w:val="3696"/>
        </w:trPr>
        <w:tc>
          <w:tcPr>
            <w:tcW w:w="957" w:type="dxa"/>
            <w:tcBorders>
              <w:top w:val="nil"/>
              <w:left w:val="single" w:sz="4" w:space="0" w:color="auto"/>
              <w:bottom w:val="single" w:sz="4" w:space="0" w:color="auto"/>
              <w:right w:val="single" w:sz="4" w:space="0" w:color="auto"/>
            </w:tcBorders>
            <w:shd w:val="clear" w:color="auto" w:fill="auto"/>
            <w:vAlign w:val="center"/>
            <w:hideMark/>
          </w:tcPr>
          <w:p w14:paraId="46886482" w14:textId="77777777" w:rsidR="00E42F23" w:rsidRPr="00E42F23" w:rsidRDefault="531AB1A1" w:rsidP="00E42F23">
            <w:pPr>
              <w:suppressAutoHyphens w:val="0"/>
              <w:jc w:val="center"/>
              <w:rPr>
                <w:sz w:val="20"/>
                <w:szCs w:val="20"/>
                <w:lang w:eastAsia="pt-BR"/>
              </w:rPr>
            </w:pPr>
            <w:r w:rsidRPr="531AB1A1">
              <w:rPr>
                <w:sz w:val="20"/>
                <w:szCs w:val="20"/>
              </w:rPr>
              <w:t>1.1</w:t>
            </w:r>
          </w:p>
        </w:tc>
        <w:tc>
          <w:tcPr>
            <w:tcW w:w="1199" w:type="dxa"/>
            <w:tcBorders>
              <w:top w:val="nil"/>
              <w:left w:val="nil"/>
              <w:bottom w:val="single" w:sz="4" w:space="0" w:color="auto"/>
              <w:right w:val="single" w:sz="4" w:space="0" w:color="auto"/>
            </w:tcBorders>
            <w:shd w:val="clear" w:color="auto" w:fill="auto"/>
            <w:vAlign w:val="center"/>
            <w:hideMark/>
          </w:tcPr>
          <w:p w14:paraId="7984B667" w14:textId="5BFEE8EE" w:rsidR="00E42F23" w:rsidRPr="00E42F23" w:rsidRDefault="531AB1A1" w:rsidP="00E42F23">
            <w:pPr>
              <w:suppressAutoHyphens w:val="0"/>
              <w:jc w:val="center"/>
              <w:rPr>
                <w:sz w:val="20"/>
                <w:szCs w:val="20"/>
                <w:lang w:eastAsia="pt-BR"/>
              </w:rPr>
            </w:pPr>
            <w:r w:rsidRPr="531AB1A1">
              <w:rPr>
                <w:sz w:val="20"/>
                <w:szCs w:val="20"/>
              </w:rPr>
              <w:t>Usuário preenche os dados</w:t>
            </w:r>
          </w:p>
        </w:tc>
        <w:tc>
          <w:tcPr>
            <w:tcW w:w="1657" w:type="dxa"/>
            <w:tcBorders>
              <w:top w:val="nil"/>
              <w:left w:val="nil"/>
              <w:bottom w:val="single" w:sz="4" w:space="0" w:color="auto"/>
              <w:right w:val="single" w:sz="4" w:space="0" w:color="auto"/>
            </w:tcBorders>
            <w:shd w:val="clear" w:color="auto" w:fill="auto"/>
            <w:vAlign w:val="center"/>
            <w:hideMark/>
          </w:tcPr>
          <w:p w14:paraId="7356774A" w14:textId="35F87DE9" w:rsidR="00E42F23" w:rsidRPr="00E42F23" w:rsidRDefault="531AB1A1" w:rsidP="00E42F23">
            <w:pPr>
              <w:suppressAutoHyphens w:val="0"/>
              <w:jc w:val="center"/>
              <w:rPr>
                <w:sz w:val="20"/>
                <w:szCs w:val="20"/>
                <w:lang w:eastAsia="pt-BR"/>
              </w:rPr>
            </w:pPr>
            <w:r w:rsidRPr="531AB1A1">
              <w:rPr>
                <w:sz w:val="20"/>
                <w:szCs w:val="20"/>
              </w:rPr>
              <w:t>Nome completo: "José da Sila", Data de Nascimento: "16/03/1985</w:t>
            </w:r>
            <w:proofErr w:type="gramStart"/>
            <w:r w:rsidRPr="531AB1A1">
              <w:rPr>
                <w:sz w:val="20"/>
                <w:szCs w:val="20"/>
              </w:rPr>
              <w:t>" ,Telefone</w:t>
            </w:r>
            <w:proofErr w:type="gramEnd"/>
            <w:r w:rsidRPr="531AB1A1">
              <w:rPr>
                <w:sz w:val="20"/>
                <w:szCs w:val="20"/>
              </w:rPr>
              <w:t>: "94002-8922" ,Sexo: "Masculino" , CEP: "12354-78" , Numero: "12" ,Rua: "Rua do zé", Bairro: "Ipiranga" ,Cidade: "São Paulo" , Estado: "SP" .</w:t>
            </w:r>
          </w:p>
        </w:tc>
        <w:tc>
          <w:tcPr>
            <w:tcW w:w="1239" w:type="dxa"/>
            <w:tcBorders>
              <w:top w:val="nil"/>
              <w:left w:val="nil"/>
              <w:bottom w:val="single" w:sz="4" w:space="0" w:color="auto"/>
              <w:right w:val="single" w:sz="4" w:space="0" w:color="auto"/>
            </w:tcBorders>
            <w:shd w:val="clear" w:color="auto" w:fill="auto"/>
            <w:vAlign w:val="center"/>
            <w:hideMark/>
          </w:tcPr>
          <w:p w14:paraId="572B450C" w14:textId="77777777" w:rsidR="00E42F23" w:rsidRPr="00E42F23" w:rsidRDefault="531AB1A1" w:rsidP="00E42F23">
            <w:pPr>
              <w:suppressAutoHyphens w:val="0"/>
              <w:jc w:val="center"/>
              <w:rPr>
                <w:sz w:val="20"/>
                <w:szCs w:val="20"/>
                <w:lang w:eastAsia="pt-BR"/>
              </w:rPr>
            </w:pPr>
            <w:r w:rsidRPr="531AB1A1">
              <w:rPr>
                <w:sz w:val="20"/>
                <w:szCs w:val="20"/>
              </w:rPr>
              <w:t xml:space="preserve">O sistema exibe que o campo CEP </w:t>
            </w:r>
            <w:proofErr w:type="spellStart"/>
            <w:proofErr w:type="gramStart"/>
            <w:r w:rsidRPr="531AB1A1">
              <w:rPr>
                <w:sz w:val="20"/>
                <w:szCs w:val="20"/>
              </w:rPr>
              <w:t>esta</w:t>
            </w:r>
            <w:proofErr w:type="spellEnd"/>
            <w:proofErr w:type="gramEnd"/>
            <w:r w:rsidRPr="531AB1A1">
              <w:rPr>
                <w:sz w:val="20"/>
                <w:szCs w:val="20"/>
              </w:rPr>
              <w:t xml:space="preserve"> no formato incorreto</w:t>
            </w:r>
          </w:p>
        </w:tc>
        <w:tc>
          <w:tcPr>
            <w:tcW w:w="1099" w:type="dxa"/>
            <w:tcBorders>
              <w:top w:val="nil"/>
              <w:left w:val="nil"/>
              <w:bottom w:val="single" w:sz="4" w:space="0" w:color="auto"/>
              <w:right w:val="single" w:sz="4" w:space="0" w:color="auto"/>
            </w:tcBorders>
            <w:shd w:val="clear" w:color="auto" w:fill="auto"/>
            <w:vAlign w:val="center"/>
            <w:hideMark/>
          </w:tcPr>
          <w:p w14:paraId="3204BE3E" w14:textId="77777777" w:rsidR="00E42F23" w:rsidRPr="00E42F23" w:rsidRDefault="531AB1A1" w:rsidP="00E42F23">
            <w:pPr>
              <w:suppressAutoHyphens w:val="0"/>
              <w:jc w:val="center"/>
              <w:rPr>
                <w:sz w:val="20"/>
                <w:szCs w:val="20"/>
                <w:lang w:eastAsia="pt-BR"/>
              </w:rPr>
            </w:pPr>
            <w:r w:rsidRPr="531AB1A1">
              <w:rPr>
                <w:sz w:val="20"/>
                <w:szCs w:val="20"/>
              </w:rPr>
              <w:t>28/out</w:t>
            </w:r>
          </w:p>
        </w:tc>
        <w:tc>
          <w:tcPr>
            <w:tcW w:w="1119" w:type="dxa"/>
            <w:tcBorders>
              <w:top w:val="nil"/>
              <w:left w:val="nil"/>
              <w:bottom w:val="single" w:sz="4" w:space="0" w:color="auto"/>
              <w:right w:val="single" w:sz="4" w:space="0" w:color="auto"/>
            </w:tcBorders>
            <w:shd w:val="clear" w:color="auto" w:fill="auto"/>
            <w:vAlign w:val="center"/>
            <w:hideMark/>
          </w:tcPr>
          <w:p w14:paraId="7B03250A" w14:textId="77777777" w:rsidR="00E42F23" w:rsidRPr="00E42F23" w:rsidRDefault="531AB1A1" w:rsidP="00E42F23">
            <w:pPr>
              <w:suppressAutoHyphens w:val="0"/>
              <w:jc w:val="center"/>
              <w:rPr>
                <w:sz w:val="20"/>
                <w:szCs w:val="20"/>
                <w:lang w:eastAsia="pt-BR"/>
              </w:rPr>
            </w:pPr>
            <w:r w:rsidRPr="531AB1A1">
              <w:rPr>
                <w:sz w:val="20"/>
                <w:szCs w:val="20"/>
              </w:rPr>
              <w:t>OK-Sucesso</w:t>
            </w:r>
          </w:p>
        </w:tc>
        <w:tc>
          <w:tcPr>
            <w:tcW w:w="1419" w:type="dxa"/>
            <w:tcBorders>
              <w:top w:val="nil"/>
              <w:left w:val="nil"/>
              <w:bottom w:val="single" w:sz="4" w:space="0" w:color="auto"/>
              <w:right w:val="single" w:sz="4" w:space="0" w:color="auto"/>
            </w:tcBorders>
            <w:shd w:val="clear" w:color="auto" w:fill="auto"/>
            <w:vAlign w:val="center"/>
            <w:hideMark/>
          </w:tcPr>
          <w:p w14:paraId="42B0ECA4" w14:textId="77777777" w:rsidR="00E42F23" w:rsidRPr="00E42F23" w:rsidRDefault="531AB1A1" w:rsidP="00E42F23">
            <w:pPr>
              <w:suppressAutoHyphens w:val="0"/>
              <w:jc w:val="center"/>
              <w:rPr>
                <w:sz w:val="20"/>
                <w:szCs w:val="20"/>
                <w:lang w:eastAsia="pt-BR"/>
              </w:rPr>
            </w:pPr>
            <w:r w:rsidRPr="531AB1A1">
              <w:rPr>
                <w:sz w:val="20"/>
                <w:szCs w:val="20"/>
              </w:rPr>
              <w:t> </w:t>
            </w:r>
          </w:p>
        </w:tc>
        <w:tc>
          <w:tcPr>
            <w:tcW w:w="11" w:type="dxa"/>
            <w:vAlign w:val="center"/>
            <w:hideMark/>
          </w:tcPr>
          <w:p w14:paraId="18731ABC" w14:textId="77777777" w:rsidR="00E42F23" w:rsidRPr="00E42F23" w:rsidRDefault="00E42F23" w:rsidP="00E42F23">
            <w:pPr>
              <w:suppressAutoHyphens w:val="0"/>
              <w:rPr>
                <w:sz w:val="20"/>
                <w:szCs w:val="20"/>
                <w:lang w:eastAsia="pt-BR"/>
              </w:rPr>
            </w:pPr>
          </w:p>
        </w:tc>
      </w:tr>
      <w:tr w:rsidR="00E42F23" w:rsidRPr="00E42F23" w14:paraId="43BE47BB" w14:textId="77777777" w:rsidTr="531AB1A1">
        <w:trPr>
          <w:trHeight w:val="348"/>
        </w:trPr>
        <w:tc>
          <w:tcPr>
            <w:tcW w:w="8689" w:type="dxa"/>
            <w:gridSpan w:val="7"/>
            <w:tcBorders>
              <w:top w:val="single" w:sz="4" w:space="0" w:color="auto"/>
              <w:left w:val="single" w:sz="4" w:space="0" w:color="auto"/>
              <w:bottom w:val="single" w:sz="4" w:space="0" w:color="auto"/>
              <w:right w:val="single" w:sz="4" w:space="0" w:color="000000" w:themeColor="text1"/>
            </w:tcBorders>
            <w:shd w:val="clear" w:color="auto" w:fill="FFFF99"/>
            <w:vAlign w:val="center"/>
            <w:hideMark/>
          </w:tcPr>
          <w:p w14:paraId="1DBFFE51" w14:textId="77777777" w:rsidR="00E42F23" w:rsidRPr="00E42F23" w:rsidRDefault="531AB1A1" w:rsidP="00E42F23">
            <w:pPr>
              <w:suppressAutoHyphens w:val="0"/>
              <w:rPr>
                <w:rFonts w:ascii="Tahoma" w:hAnsi="Tahoma" w:cs="Tahoma"/>
                <w:b/>
                <w:bCs/>
                <w:color w:val="FF0000"/>
                <w:sz w:val="20"/>
                <w:szCs w:val="20"/>
                <w:lang w:eastAsia="pt-BR"/>
              </w:rPr>
            </w:pPr>
            <w:r w:rsidRPr="531AB1A1">
              <w:rPr>
                <w:rFonts w:ascii="Tahoma" w:hAnsi="Tahoma" w:cs="Tahoma"/>
                <w:b/>
                <w:bCs/>
                <w:color w:val="FF0000"/>
                <w:sz w:val="20"/>
                <w:szCs w:val="20"/>
              </w:rPr>
              <w:t>Fluxo Alternativo - Editar senha</w:t>
            </w:r>
          </w:p>
        </w:tc>
        <w:tc>
          <w:tcPr>
            <w:tcW w:w="11" w:type="dxa"/>
            <w:vAlign w:val="center"/>
            <w:hideMark/>
          </w:tcPr>
          <w:p w14:paraId="698C3AF2" w14:textId="77777777" w:rsidR="00E42F23" w:rsidRPr="00E42F23" w:rsidRDefault="00E42F23" w:rsidP="00E42F23">
            <w:pPr>
              <w:suppressAutoHyphens w:val="0"/>
              <w:rPr>
                <w:sz w:val="20"/>
                <w:szCs w:val="20"/>
                <w:lang w:eastAsia="pt-BR"/>
              </w:rPr>
            </w:pPr>
          </w:p>
        </w:tc>
      </w:tr>
      <w:tr w:rsidR="00E42F23" w:rsidRPr="00E42F23" w14:paraId="53359633" w14:textId="77777777" w:rsidTr="531AB1A1">
        <w:trPr>
          <w:trHeight w:val="588"/>
        </w:trPr>
        <w:tc>
          <w:tcPr>
            <w:tcW w:w="957" w:type="dxa"/>
            <w:vMerge w:val="restart"/>
            <w:tcBorders>
              <w:top w:val="nil"/>
              <w:left w:val="single" w:sz="4" w:space="0" w:color="auto"/>
              <w:bottom w:val="single" w:sz="4" w:space="0" w:color="auto"/>
              <w:right w:val="single" w:sz="4" w:space="0" w:color="auto"/>
            </w:tcBorders>
            <w:shd w:val="clear" w:color="auto" w:fill="CCFFFF"/>
            <w:vAlign w:val="center"/>
            <w:hideMark/>
          </w:tcPr>
          <w:p w14:paraId="75D2A766" w14:textId="77777777" w:rsidR="00E42F23" w:rsidRPr="00E42F23"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ID</w:t>
            </w:r>
          </w:p>
        </w:tc>
        <w:tc>
          <w:tcPr>
            <w:tcW w:w="1199"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2D6CE56C" w14:textId="77777777" w:rsidR="00E42F23" w:rsidRPr="00E42F23"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Passos para Execução</w:t>
            </w:r>
          </w:p>
        </w:tc>
        <w:tc>
          <w:tcPr>
            <w:tcW w:w="1657"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45AA3354" w14:textId="77777777" w:rsidR="00E42F23" w:rsidRPr="00E42F23"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Dados de Entrada</w:t>
            </w:r>
          </w:p>
        </w:tc>
        <w:tc>
          <w:tcPr>
            <w:tcW w:w="1239"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2D800837" w14:textId="77777777" w:rsidR="00E42F23" w:rsidRPr="00E42F23"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Resultado Esperado</w:t>
            </w:r>
          </w:p>
        </w:tc>
        <w:tc>
          <w:tcPr>
            <w:tcW w:w="1099" w:type="dxa"/>
            <w:vMerge w:val="restart"/>
            <w:tcBorders>
              <w:top w:val="nil"/>
              <w:left w:val="single" w:sz="4" w:space="0" w:color="auto"/>
              <w:bottom w:val="single" w:sz="4" w:space="0" w:color="auto"/>
              <w:right w:val="single" w:sz="4" w:space="0" w:color="auto"/>
            </w:tcBorders>
            <w:shd w:val="clear" w:color="auto" w:fill="CCFFFF"/>
            <w:vAlign w:val="center"/>
            <w:hideMark/>
          </w:tcPr>
          <w:p w14:paraId="23C7F2A2" w14:textId="77777777" w:rsidR="00E42F23" w:rsidRPr="00E42F23"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Data Execução</w:t>
            </w:r>
          </w:p>
        </w:tc>
        <w:tc>
          <w:tcPr>
            <w:tcW w:w="1119" w:type="dxa"/>
            <w:vMerge w:val="restart"/>
            <w:tcBorders>
              <w:top w:val="nil"/>
              <w:left w:val="single" w:sz="4" w:space="0" w:color="auto"/>
              <w:bottom w:val="single" w:sz="4" w:space="0" w:color="auto"/>
              <w:right w:val="single" w:sz="4" w:space="0" w:color="auto"/>
            </w:tcBorders>
            <w:shd w:val="clear" w:color="auto" w:fill="CCFFFF"/>
            <w:vAlign w:val="center"/>
            <w:hideMark/>
          </w:tcPr>
          <w:p w14:paraId="48B403B9" w14:textId="77777777" w:rsidR="00E42F23" w:rsidRPr="00E42F23"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Resultado Verificado</w:t>
            </w:r>
          </w:p>
        </w:tc>
        <w:tc>
          <w:tcPr>
            <w:tcW w:w="1419" w:type="dxa"/>
            <w:vMerge w:val="restart"/>
            <w:tcBorders>
              <w:top w:val="nil"/>
              <w:left w:val="single" w:sz="4" w:space="0" w:color="auto"/>
              <w:bottom w:val="single" w:sz="4" w:space="0" w:color="auto"/>
              <w:right w:val="single" w:sz="4" w:space="0" w:color="auto"/>
            </w:tcBorders>
            <w:shd w:val="clear" w:color="auto" w:fill="CCFFFF"/>
            <w:vAlign w:val="center"/>
            <w:hideMark/>
          </w:tcPr>
          <w:p w14:paraId="3CFFA600" w14:textId="77777777" w:rsidR="00E42F23" w:rsidRPr="00E42F23"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Observações</w:t>
            </w:r>
          </w:p>
        </w:tc>
        <w:tc>
          <w:tcPr>
            <w:tcW w:w="11" w:type="dxa"/>
            <w:vAlign w:val="center"/>
            <w:hideMark/>
          </w:tcPr>
          <w:p w14:paraId="36902704" w14:textId="77777777" w:rsidR="00E42F23" w:rsidRPr="00E42F23" w:rsidRDefault="00E42F23" w:rsidP="00E42F23">
            <w:pPr>
              <w:suppressAutoHyphens w:val="0"/>
              <w:rPr>
                <w:sz w:val="20"/>
                <w:szCs w:val="20"/>
                <w:lang w:eastAsia="pt-BR"/>
              </w:rPr>
            </w:pPr>
          </w:p>
        </w:tc>
      </w:tr>
      <w:tr w:rsidR="00E42F23" w:rsidRPr="00E42F23" w14:paraId="43AB9B31" w14:textId="77777777" w:rsidTr="531AB1A1">
        <w:trPr>
          <w:trHeight w:val="288"/>
        </w:trPr>
        <w:tc>
          <w:tcPr>
            <w:tcW w:w="957" w:type="dxa"/>
            <w:vMerge/>
            <w:vAlign w:val="center"/>
            <w:hideMark/>
          </w:tcPr>
          <w:p w14:paraId="49D002E3" w14:textId="77777777" w:rsidR="00E42F23" w:rsidRPr="00E42F23" w:rsidRDefault="00E42F23" w:rsidP="00E42F23">
            <w:pPr>
              <w:suppressAutoHyphens w:val="0"/>
              <w:rPr>
                <w:rFonts w:ascii="Tahoma" w:hAnsi="Tahoma" w:cs="Tahoma"/>
                <w:b/>
                <w:bCs/>
                <w:sz w:val="20"/>
                <w:szCs w:val="20"/>
                <w:lang w:eastAsia="pt-BR"/>
              </w:rPr>
            </w:pPr>
          </w:p>
        </w:tc>
        <w:tc>
          <w:tcPr>
            <w:tcW w:w="1199" w:type="dxa"/>
            <w:vMerge/>
            <w:vAlign w:val="center"/>
            <w:hideMark/>
          </w:tcPr>
          <w:p w14:paraId="4C0B8892" w14:textId="77777777" w:rsidR="00E42F23" w:rsidRPr="00E42F23" w:rsidRDefault="00E42F23" w:rsidP="00E42F23">
            <w:pPr>
              <w:suppressAutoHyphens w:val="0"/>
              <w:rPr>
                <w:rFonts w:ascii="Tahoma" w:hAnsi="Tahoma" w:cs="Tahoma"/>
                <w:b/>
                <w:bCs/>
                <w:sz w:val="20"/>
                <w:szCs w:val="20"/>
                <w:lang w:eastAsia="pt-BR"/>
              </w:rPr>
            </w:pPr>
          </w:p>
        </w:tc>
        <w:tc>
          <w:tcPr>
            <w:tcW w:w="1657" w:type="dxa"/>
            <w:vMerge/>
            <w:vAlign w:val="center"/>
            <w:hideMark/>
          </w:tcPr>
          <w:p w14:paraId="7183152A" w14:textId="77777777" w:rsidR="00E42F23" w:rsidRPr="00E42F23" w:rsidRDefault="00E42F23" w:rsidP="00E42F23">
            <w:pPr>
              <w:suppressAutoHyphens w:val="0"/>
              <w:rPr>
                <w:rFonts w:ascii="Tahoma" w:hAnsi="Tahoma" w:cs="Tahoma"/>
                <w:b/>
                <w:bCs/>
                <w:sz w:val="20"/>
                <w:szCs w:val="20"/>
                <w:lang w:eastAsia="pt-BR"/>
              </w:rPr>
            </w:pPr>
          </w:p>
        </w:tc>
        <w:tc>
          <w:tcPr>
            <w:tcW w:w="1239" w:type="dxa"/>
            <w:vMerge/>
            <w:vAlign w:val="center"/>
            <w:hideMark/>
          </w:tcPr>
          <w:p w14:paraId="4CCFDB14" w14:textId="77777777" w:rsidR="00E42F23" w:rsidRPr="00E42F23" w:rsidRDefault="00E42F23" w:rsidP="00E42F23">
            <w:pPr>
              <w:suppressAutoHyphens w:val="0"/>
              <w:rPr>
                <w:rFonts w:ascii="Tahoma" w:hAnsi="Tahoma" w:cs="Tahoma"/>
                <w:b/>
                <w:bCs/>
                <w:sz w:val="20"/>
                <w:szCs w:val="20"/>
                <w:lang w:eastAsia="pt-BR"/>
              </w:rPr>
            </w:pPr>
          </w:p>
        </w:tc>
        <w:tc>
          <w:tcPr>
            <w:tcW w:w="1099" w:type="dxa"/>
            <w:vMerge/>
            <w:vAlign w:val="center"/>
            <w:hideMark/>
          </w:tcPr>
          <w:p w14:paraId="5D145A9E" w14:textId="77777777" w:rsidR="00E42F23" w:rsidRPr="00E42F23" w:rsidRDefault="00E42F23" w:rsidP="00E42F23">
            <w:pPr>
              <w:suppressAutoHyphens w:val="0"/>
              <w:rPr>
                <w:rFonts w:ascii="Tahoma" w:hAnsi="Tahoma" w:cs="Tahoma"/>
                <w:b/>
                <w:bCs/>
                <w:sz w:val="20"/>
                <w:szCs w:val="20"/>
                <w:lang w:eastAsia="pt-BR"/>
              </w:rPr>
            </w:pPr>
          </w:p>
        </w:tc>
        <w:tc>
          <w:tcPr>
            <w:tcW w:w="1119" w:type="dxa"/>
            <w:vMerge/>
            <w:vAlign w:val="center"/>
            <w:hideMark/>
          </w:tcPr>
          <w:p w14:paraId="70E53CC2" w14:textId="77777777" w:rsidR="00E42F23" w:rsidRPr="00E42F23" w:rsidRDefault="00E42F23" w:rsidP="00E42F23">
            <w:pPr>
              <w:suppressAutoHyphens w:val="0"/>
              <w:rPr>
                <w:rFonts w:ascii="Tahoma" w:hAnsi="Tahoma" w:cs="Tahoma"/>
                <w:b/>
                <w:bCs/>
                <w:sz w:val="20"/>
                <w:szCs w:val="20"/>
                <w:lang w:eastAsia="pt-BR"/>
              </w:rPr>
            </w:pPr>
          </w:p>
        </w:tc>
        <w:tc>
          <w:tcPr>
            <w:tcW w:w="1419" w:type="dxa"/>
            <w:vMerge/>
            <w:vAlign w:val="center"/>
            <w:hideMark/>
          </w:tcPr>
          <w:p w14:paraId="2558C4C1" w14:textId="77777777" w:rsidR="00E42F23" w:rsidRPr="00E42F23" w:rsidRDefault="00E42F23" w:rsidP="00E42F23">
            <w:pPr>
              <w:suppressAutoHyphens w:val="0"/>
              <w:rPr>
                <w:rFonts w:ascii="Tahoma" w:hAnsi="Tahoma" w:cs="Tahoma"/>
                <w:b/>
                <w:bCs/>
                <w:sz w:val="20"/>
                <w:szCs w:val="20"/>
                <w:lang w:eastAsia="pt-BR"/>
              </w:rPr>
            </w:pPr>
          </w:p>
        </w:tc>
        <w:tc>
          <w:tcPr>
            <w:tcW w:w="11" w:type="dxa"/>
            <w:tcBorders>
              <w:top w:val="nil"/>
              <w:left w:val="nil"/>
              <w:bottom w:val="nil"/>
              <w:right w:val="nil"/>
            </w:tcBorders>
            <w:shd w:val="clear" w:color="auto" w:fill="auto"/>
            <w:noWrap/>
            <w:vAlign w:val="bottom"/>
            <w:hideMark/>
          </w:tcPr>
          <w:p w14:paraId="5980F7B4" w14:textId="77777777" w:rsidR="00E42F23" w:rsidRPr="00E42F23" w:rsidRDefault="00E42F23" w:rsidP="00E42F23">
            <w:pPr>
              <w:suppressAutoHyphens w:val="0"/>
              <w:jc w:val="center"/>
              <w:rPr>
                <w:rFonts w:ascii="Tahoma" w:hAnsi="Tahoma" w:cs="Tahoma"/>
                <w:b/>
                <w:bCs/>
                <w:sz w:val="20"/>
                <w:szCs w:val="20"/>
                <w:lang w:eastAsia="pt-BR"/>
              </w:rPr>
            </w:pPr>
          </w:p>
        </w:tc>
      </w:tr>
      <w:tr w:rsidR="00E42F23" w:rsidRPr="00E42F23" w14:paraId="3CA7FDBB" w14:textId="77777777" w:rsidTr="531AB1A1">
        <w:trPr>
          <w:trHeight w:val="1056"/>
        </w:trPr>
        <w:tc>
          <w:tcPr>
            <w:tcW w:w="957" w:type="dxa"/>
            <w:tcBorders>
              <w:top w:val="nil"/>
              <w:left w:val="single" w:sz="4" w:space="0" w:color="auto"/>
              <w:bottom w:val="single" w:sz="4" w:space="0" w:color="auto"/>
              <w:right w:val="single" w:sz="4" w:space="0" w:color="auto"/>
            </w:tcBorders>
            <w:shd w:val="clear" w:color="auto" w:fill="auto"/>
            <w:vAlign w:val="center"/>
            <w:hideMark/>
          </w:tcPr>
          <w:p w14:paraId="296D88BC" w14:textId="77777777" w:rsidR="00E42F23" w:rsidRPr="00E42F23" w:rsidRDefault="531AB1A1" w:rsidP="00E42F23">
            <w:pPr>
              <w:suppressAutoHyphens w:val="0"/>
              <w:jc w:val="center"/>
              <w:rPr>
                <w:sz w:val="20"/>
                <w:szCs w:val="20"/>
                <w:lang w:eastAsia="pt-BR"/>
              </w:rPr>
            </w:pPr>
            <w:r w:rsidRPr="531AB1A1">
              <w:rPr>
                <w:sz w:val="20"/>
                <w:szCs w:val="20"/>
              </w:rPr>
              <w:t>1.1</w:t>
            </w:r>
          </w:p>
        </w:tc>
        <w:tc>
          <w:tcPr>
            <w:tcW w:w="1199" w:type="dxa"/>
            <w:tcBorders>
              <w:top w:val="nil"/>
              <w:left w:val="nil"/>
              <w:bottom w:val="single" w:sz="4" w:space="0" w:color="auto"/>
              <w:right w:val="single" w:sz="4" w:space="0" w:color="auto"/>
            </w:tcBorders>
            <w:shd w:val="clear" w:color="auto" w:fill="auto"/>
            <w:vAlign w:val="center"/>
            <w:hideMark/>
          </w:tcPr>
          <w:p w14:paraId="6A235748" w14:textId="6BF8081D" w:rsidR="00E42F23" w:rsidRPr="00E42F23" w:rsidRDefault="531AB1A1" w:rsidP="00E42F23">
            <w:pPr>
              <w:suppressAutoHyphens w:val="0"/>
              <w:jc w:val="center"/>
              <w:rPr>
                <w:sz w:val="20"/>
                <w:szCs w:val="20"/>
                <w:lang w:eastAsia="pt-BR"/>
              </w:rPr>
            </w:pPr>
            <w:r w:rsidRPr="531AB1A1">
              <w:rPr>
                <w:sz w:val="20"/>
                <w:szCs w:val="20"/>
              </w:rPr>
              <w:t>Usuário seleciona editar senha</w:t>
            </w:r>
          </w:p>
        </w:tc>
        <w:tc>
          <w:tcPr>
            <w:tcW w:w="1657" w:type="dxa"/>
            <w:tcBorders>
              <w:top w:val="nil"/>
              <w:left w:val="nil"/>
              <w:bottom w:val="single" w:sz="4" w:space="0" w:color="auto"/>
              <w:right w:val="single" w:sz="4" w:space="0" w:color="auto"/>
            </w:tcBorders>
            <w:shd w:val="clear" w:color="auto" w:fill="auto"/>
            <w:vAlign w:val="center"/>
            <w:hideMark/>
          </w:tcPr>
          <w:p w14:paraId="68D84DD4" w14:textId="77777777" w:rsidR="00E42F23" w:rsidRPr="00E42F23" w:rsidRDefault="531AB1A1" w:rsidP="00E42F23">
            <w:pPr>
              <w:suppressAutoHyphens w:val="0"/>
              <w:jc w:val="center"/>
              <w:rPr>
                <w:sz w:val="20"/>
                <w:szCs w:val="20"/>
                <w:lang w:eastAsia="pt-BR"/>
              </w:rPr>
            </w:pPr>
            <w:r w:rsidRPr="531AB1A1">
              <w:rPr>
                <w:sz w:val="20"/>
                <w:szCs w:val="20"/>
              </w:rPr>
              <w:t> </w:t>
            </w:r>
          </w:p>
        </w:tc>
        <w:tc>
          <w:tcPr>
            <w:tcW w:w="1239" w:type="dxa"/>
            <w:tcBorders>
              <w:top w:val="nil"/>
              <w:left w:val="nil"/>
              <w:bottom w:val="single" w:sz="4" w:space="0" w:color="auto"/>
              <w:right w:val="single" w:sz="4" w:space="0" w:color="auto"/>
            </w:tcBorders>
            <w:shd w:val="clear" w:color="auto" w:fill="auto"/>
            <w:vAlign w:val="center"/>
            <w:hideMark/>
          </w:tcPr>
          <w:p w14:paraId="4D2EB4B4" w14:textId="77777777" w:rsidR="00E42F23" w:rsidRPr="00E42F23" w:rsidRDefault="531AB1A1" w:rsidP="00E42F23">
            <w:pPr>
              <w:suppressAutoHyphens w:val="0"/>
              <w:jc w:val="center"/>
              <w:rPr>
                <w:sz w:val="20"/>
                <w:szCs w:val="20"/>
                <w:lang w:eastAsia="pt-BR"/>
              </w:rPr>
            </w:pPr>
            <w:r w:rsidRPr="531AB1A1">
              <w:rPr>
                <w:sz w:val="20"/>
                <w:szCs w:val="20"/>
              </w:rPr>
              <w:t>O sistema exibe a tela de editar senha.</w:t>
            </w:r>
          </w:p>
        </w:tc>
        <w:tc>
          <w:tcPr>
            <w:tcW w:w="1099" w:type="dxa"/>
            <w:tcBorders>
              <w:top w:val="nil"/>
              <w:left w:val="nil"/>
              <w:bottom w:val="single" w:sz="4" w:space="0" w:color="auto"/>
              <w:right w:val="single" w:sz="4" w:space="0" w:color="auto"/>
            </w:tcBorders>
            <w:shd w:val="clear" w:color="auto" w:fill="auto"/>
            <w:vAlign w:val="center"/>
            <w:hideMark/>
          </w:tcPr>
          <w:p w14:paraId="13D72C71" w14:textId="77777777" w:rsidR="00E42F23" w:rsidRPr="00E42F23" w:rsidRDefault="531AB1A1" w:rsidP="00E42F23">
            <w:pPr>
              <w:suppressAutoHyphens w:val="0"/>
              <w:jc w:val="center"/>
              <w:rPr>
                <w:sz w:val="20"/>
                <w:szCs w:val="20"/>
                <w:lang w:eastAsia="pt-BR"/>
              </w:rPr>
            </w:pPr>
            <w:r w:rsidRPr="531AB1A1">
              <w:rPr>
                <w:sz w:val="20"/>
                <w:szCs w:val="20"/>
              </w:rPr>
              <w:t>28/out</w:t>
            </w:r>
          </w:p>
        </w:tc>
        <w:tc>
          <w:tcPr>
            <w:tcW w:w="1119" w:type="dxa"/>
            <w:tcBorders>
              <w:top w:val="nil"/>
              <w:left w:val="nil"/>
              <w:bottom w:val="single" w:sz="4" w:space="0" w:color="auto"/>
              <w:right w:val="single" w:sz="4" w:space="0" w:color="auto"/>
            </w:tcBorders>
            <w:shd w:val="clear" w:color="auto" w:fill="auto"/>
            <w:vAlign w:val="center"/>
            <w:hideMark/>
          </w:tcPr>
          <w:p w14:paraId="40D0B6BB" w14:textId="77777777" w:rsidR="00E42F23" w:rsidRPr="00E42F23" w:rsidRDefault="531AB1A1" w:rsidP="00E42F23">
            <w:pPr>
              <w:suppressAutoHyphens w:val="0"/>
              <w:jc w:val="center"/>
              <w:rPr>
                <w:sz w:val="20"/>
                <w:szCs w:val="20"/>
                <w:lang w:eastAsia="pt-BR"/>
              </w:rPr>
            </w:pPr>
            <w:r w:rsidRPr="531AB1A1">
              <w:rPr>
                <w:sz w:val="20"/>
                <w:szCs w:val="20"/>
              </w:rPr>
              <w:t>OK-Sucesso</w:t>
            </w:r>
          </w:p>
        </w:tc>
        <w:tc>
          <w:tcPr>
            <w:tcW w:w="1419" w:type="dxa"/>
            <w:tcBorders>
              <w:top w:val="nil"/>
              <w:left w:val="nil"/>
              <w:bottom w:val="single" w:sz="4" w:space="0" w:color="auto"/>
              <w:right w:val="single" w:sz="4" w:space="0" w:color="auto"/>
            </w:tcBorders>
            <w:shd w:val="clear" w:color="auto" w:fill="auto"/>
            <w:vAlign w:val="center"/>
            <w:hideMark/>
          </w:tcPr>
          <w:p w14:paraId="21FEE8F2" w14:textId="77777777" w:rsidR="00E42F23" w:rsidRPr="00E42F23" w:rsidRDefault="531AB1A1" w:rsidP="00E42F23">
            <w:pPr>
              <w:suppressAutoHyphens w:val="0"/>
              <w:jc w:val="center"/>
              <w:rPr>
                <w:sz w:val="20"/>
                <w:szCs w:val="20"/>
                <w:lang w:eastAsia="pt-BR"/>
              </w:rPr>
            </w:pPr>
            <w:r w:rsidRPr="531AB1A1">
              <w:rPr>
                <w:sz w:val="20"/>
                <w:szCs w:val="20"/>
              </w:rPr>
              <w:t> </w:t>
            </w:r>
          </w:p>
        </w:tc>
        <w:tc>
          <w:tcPr>
            <w:tcW w:w="11" w:type="dxa"/>
            <w:vAlign w:val="center"/>
            <w:hideMark/>
          </w:tcPr>
          <w:p w14:paraId="4B3B4A8E" w14:textId="77777777" w:rsidR="00E42F23" w:rsidRPr="00E42F23" w:rsidRDefault="00E42F23" w:rsidP="00E42F23">
            <w:pPr>
              <w:suppressAutoHyphens w:val="0"/>
              <w:rPr>
                <w:sz w:val="20"/>
                <w:szCs w:val="20"/>
                <w:lang w:eastAsia="pt-BR"/>
              </w:rPr>
            </w:pPr>
          </w:p>
        </w:tc>
      </w:tr>
      <w:tr w:rsidR="00E42F23" w:rsidRPr="00E42F23" w14:paraId="655F04C4" w14:textId="77777777" w:rsidTr="531AB1A1">
        <w:trPr>
          <w:trHeight w:val="2376"/>
        </w:trPr>
        <w:tc>
          <w:tcPr>
            <w:tcW w:w="957" w:type="dxa"/>
            <w:tcBorders>
              <w:top w:val="nil"/>
              <w:left w:val="single" w:sz="4" w:space="0" w:color="auto"/>
              <w:bottom w:val="single" w:sz="4" w:space="0" w:color="auto"/>
              <w:right w:val="single" w:sz="4" w:space="0" w:color="auto"/>
            </w:tcBorders>
            <w:shd w:val="clear" w:color="auto" w:fill="auto"/>
            <w:vAlign w:val="center"/>
            <w:hideMark/>
          </w:tcPr>
          <w:p w14:paraId="13BDC81A" w14:textId="77777777" w:rsidR="00E42F23" w:rsidRPr="00E42F23" w:rsidRDefault="531AB1A1" w:rsidP="00E42F23">
            <w:pPr>
              <w:suppressAutoHyphens w:val="0"/>
              <w:jc w:val="center"/>
              <w:rPr>
                <w:sz w:val="20"/>
                <w:szCs w:val="20"/>
                <w:lang w:eastAsia="pt-BR"/>
              </w:rPr>
            </w:pPr>
            <w:r w:rsidRPr="531AB1A1">
              <w:rPr>
                <w:sz w:val="20"/>
                <w:szCs w:val="20"/>
              </w:rPr>
              <w:lastRenderedPageBreak/>
              <w:t>1.2</w:t>
            </w:r>
          </w:p>
        </w:tc>
        <w:tc>
          <w:tcPr>
            <w:tcW w:w="1199" w:type="dxa"/>
            <w:tcBorders>
              <w:top w:val="nil"/>
              <w:left w:val="nil"/>
              <w:bottom w:val="single" w:sz="4" w:space="0" w:color="auto"/>
              <w:right w:val="single" w:sz="4" w:space="0" w:color="auto"/>
            </w:tcBorders>
            <w:shd w:val="clear" w:color="auto" w:fill="auto"/>
            <w:vAlign w:val="center"/>
            <w:hideMark/>
          </w:tcPr>
          <w:p w14:paraId="72B246C3" w14:textId="30E7AD30" w:rsidR="00E42F23" w:rsidRPr="00E42F23" w:rsidRDefault="531AB1A1" w:rsidP="00E42F23">
            <w:pPr>
              <w:suppressAutoHyphens w:val="0"/>
              <w:jc w:val="center"/>
              <w:rPr>
                <w:sz w:val="20"/>
                <w:szCs w:val="20"/>
                <w:lang w:eastAsia="pt-BR"/>
              </w:rPr>
            </w:pPr>
            <w:r w:rsidRPr="531AB1A1">
              <w:rPr>
                <w:sz w:val="20"/>
                <w:szCs w:val="20"/>
              </w:rPr>
              <w:t>Usuário digita sua senha atual, sua nova senha e a confirmação da nova senha</w:t>
            </w:r>
          </w:p>
        </w:tc>
        <w:tc>
          <w:tcPr>
            <w:tcW w:w="1657" w:type="dxa"/>
            <w:tcBorders>
              <w:top w:val="nil"/>
              <w:left w:val="nil"/>
              <w:bottom w:val="single" w:sz="4" w:space="0" w:color="auto"/>
              <w:right w:val="single" w:sz="4" w:space="0" w:color="auto"/>
            </w:tcBorders>
            <w:shd w:val="clear" w:color="auto" w:fill="auto"/>
            <w:vAlign w:val="center"/>
            <w:hideMark/>
          </w:tcPr>
          <w:p w14:paraId="3C51A552" w14:textId="77777777" w:rsidR="00E42F23" w:rsidRPr="00E42F23" w:rsidRDefault="531AB1A1" w:rsidP="00E42F23">
            <w:pPr>
              <w:suppressAutoHyphens w:val="0"/>
              <w:jc w:val="center"/>
              <w:rPr>
                <w:sz w:val="20"/>
                <w:szCs w:val="20"/>
                <w:lang w:eastAsia="pt-BR"/>
              </w:rPr>
            </w:pPr>
            <w:r w:rsidRPr="531AB1A1">
              <w:rPr>
                <w:sz w:val="20"/>
                <w:szCs w:val="20"/>
              </w:rPr>
              <w:t>Senha Atual: "José16#", Nova Senha: "José16@</w:t>
            </w:r>
            <w:proofErr w:type="gramStart"/>
            <w:r w:rsidRPr="531AB1A1">
              <w:rPr>
                <w:sz w:val="20"/>
                <w:szCs w:val="20"/>
              </w:rPr>
              <w:t>" ,</w:t>
            </w:r>
            <w:proofErr w:type="gramEnd"/>
            <w:r w:rsidRPr="531AB1A1">
              <w:rPr>
                <w:sz w:val="20"/>
                <w:szCs w:val="20"/>
              </w:rPr>
              <w:t xml:space="preserve"> Confirma Senha: "José16@" </w:t>
            </w:r>
          </w:p>
        </w:tc>
        <w:tc>
          <w:tcPr>
            <w:tcW w:w="1239" w:type="dxa"/>
            <w:tcBorders>
              <w:top w:val="nil"/>
              <w:left w:val="nil"/>
              <w:bottom w:val="single" w:sz="4" w:space="0" w:color="auto"/>
              <w:right w:val="single" w:sz="4" w:space="0" w:color="auto"/>
            </w:tcBorders>
            <w:shd w:val="clear" w:color="auto" w:fill="auto"/>
            <w:vAlign w:val="center"/>
            <w:hideMark/>
          </w:tcPr>
          <w:p w14:paraId="234005A5" w14:textId="77777777" w:rsidR="00E42F23" w:rsidRPr="00E42F23" w:rsidRDefault="531AB1A1" w:rsidP="00E42F23">
            <w:pPr>
              <w:suppressAutoHyphens w:val="0"/>
              <w:jc w:val="center"/>
              <w:rPr>
                <w:sz w:val="20"/>
                <w:szCs w:val="20"/>
                <w:lang w:eastAsia="pt-BR"/>
              </w:rPr>
            </w:pPr>
            <w:r w:rsidRPr="531AB1A1">
              <w:rPr>
                <w:sz w:val="20"/>
                <w:szCs w:val="20"/>
              </w:rPr>
              <w:t>O sistema exibe uma caixa pedindo a confirmação da alteração.</w:t>
            </w:r>
          </w:p>
        </w:tc>
        <w:tc>
          <w:tcPr>
            <w:tcW w:w="1099" w:type="dxa"/>
            <w:tcBorders>
              <w:top w:val="nil"/>
              <w:left w:val="nil"/>
              <w:bottom w:val="single" w:sz="4" w:space="0" w:color="auto"/>
              <w:right w:val="single" w:sz="4" w:space="0" w:color="auto"/>
            </w:tcBorders>
            <w:shd w:val="clear" w:color="auto" w:fill="auto"/>
            <w:vAlign w:val="center"/>
            <w:hideMark/>
          </w:tcPr>
          <w:p w14:paraId="6A255006" w14:textId="77777777" w:rsidR="00E42F23" w:rsidRPr="00E42F23" w:rsidRDefault="531AB1A1" w:rsidP="00E42F23">
            <w:pPr>
              <w:suppressAutoHyphens w:val="0"/>
              <w:jc w:val="center"/>
              <w:rPr>
                <w:sz w:val="20"/>
                <w:szCs w:val="20"/>
                <w:lang w:eastAsia="pt-BR"/>
              </w:rPr>
            </w:pPr>
            <w:r w:rsidRPr="531AB1A1">
              <w:rPr>
                <w:sz w:val="20"/>
                <w:szCs w:val="20"/>
              </w:rPr>
              <w:t>28/out</w:t>
            </w:r>
          </w:p>
        </w:tc>
        <w:tc>
          <w:tcPr>
            <w:tcW w:w="1119" w:type="dxa"/>
            <w:tcBorders>
              <w:top w:val="nil"/>
              <w:left w:val="nil"/>
              <w:bottom w:val="single" w:sz="4" w:space="0" w:color="auto"/>
              <w:right w:val="single" w:sz="4" w:space="0" w:color="auto"/>
            </w:tcBorders>
            <w:shd w:val="clear" w:color="auto" w:fill="auto"/>
            <w:vAlign w:val="center"/>
            <w:hideMark/>
          </w:tcPr>
          <w:p w14:paraId="347BE227" w14:textId="77777777" w:rsidR="00E42F23" w:rsidRPr="00E42F23" w:rsidRDefault="531AB1A1" w:rsidP="00E42F23">
            <w:pPr>
              <w:suppressAutoHyphens w:val="0"/>
              <w:jc w:val="center"/>
              <w:rPr>
                <w:sz w:val="20"/>
                <w:szCs w:val="20"/>
                <w:lang w:eastAsia="pt-BR"/>
              </w:rPr>
            </w:pPr>
            <w:r w:rsidRPr="531AB1A1">
              <w:rPr>
                <w:sz w:val="20"/>
                <w:szCs w:val="20"/>
              </w:rPr>
              <w:t>OK-Sucesso</w:t>
            </w:r>
          </w:p>
        </w:tc>
        <w:tc>
          <w:tcPr>
            <w:tcW w:w="1419" w:type="dxa"/>
            <w:tcBorders>
              <w:top w:val="nil"/>
              <w:left w:val="nil"/>
              <w:bottom w:val="single" w:sz="4" w:space="0" w:color="auto"/>
              <w:right w:val="single" w:sz="4" w:space="0" w:color="auto"/>
            </w:tcBorders>
            <w:shd w:val="clear" w:color="auto" w:fill="auto"/>
            <w:vAlign w:val="center"/>
            <w:hideMark/>
          </w:tcPr>
          <w:p w14:paraId="0F9FC232" w14:textId="77777777" w:rsidR="00E42F23" w:rsidRPr="00E42F23" w:rsidRDefault="531AB1A1" w:rsidP="00E42F23">
            <w:pPr>
              <w:suppressAutoHyphens w:val="0"/>
              <w:jc w:val="center"/>
              <w:rPr>
                <w:sz w:val="20"/>
                <w:szCs w:val="20"/>
                <w:lang w:eastAsia="pt-BR"/>
              </w:rPr>
            </w:pPr>
            <w:r w:rsidRPr="531AB1A1">
              <w:rPr>
                <w:sz w:val="20"/>
                <w:szCs w:val="20"/>
              </w:rPr>
              <w:t> </w:t>
            </w:r>
          </w:p>
        </w:tc>
        <w:tc>
          <w:tcPr>
            <w:tcW w:w="11" w:type="dxa"/>
            <w:vAlign w:val="center"/>
            <w:hideMark/>
          </w:tcPr>
          <w:p w14:paraId="7EE9AB56" w14:textId="77777777" w:rsidR="00E42F23" w:rsidRPr="00E42F23" w:rsidRDefault="00E42F23" w:rsidP="00E42F23">
            <w:pPr>
              <w:suppressAutoHyphens w:val="0"/>
              <w:rPr>
                <w:sz w:val="20"/>
                <w:szCs w:val="20"/>
                <w:lang w:eastAsia="pt-BR"/>
              </w:rPr>
            </w:pPr>
          </w:p>
        </w:tc>
      </w:tr>
      <w:tr w:rsidR="00E42F23" w:rsidRPr="00E42F23" w14:paraId="3A1A0795" w14:textId="77777777" w:rsidTr="531AB1A1">
        <w:trPr>
          <w:trHeight w:val="1320"/>
        </w:trPr>
        <w:tc>
          <w:tcPr>
            <w:tcW w:w="957" w:type="dxa"/>
            <w:tcBorders>
              <w:top w:val="nil"/>
              <w:left w:val="single" w:sz="4" w:space="0" w:color="auto"/>
              <w:bottom w:val="single" w:sz="4" w:space="0" w:color="auto"/>
              <w:right w:val="single" w:sz="4" w:space="0" w:color="auto"/>
            </w:tcBorders>
            <w:shd w:val="clear" w:color="auto" w:fill="auto"/>
            <w:vAlign w:val="center"/>
            <w:hideMark/>
          </w:tcPr>
          <w:p w14:paraId="0946BD3B" w14:textId="77777777" w:rsidR="00E42F23" w:rsidRPr="00E42F23" w:rsidRDefault="531AB1A1" w:rsidP="00E42F23">
            <w:pPr>
              <w:suppressAutoHyphens w:val="0"/>
              <w:jc w:val="center"/>
              <w:rPr>
                <w:sz w:val="20"/>
                <w:szCs w:val="20"/>
                <w:lang w:eastAsia="pt-BR"/>
              </w:rPr>
            </w:pPr>
            <w:r w:rsidRPr="531AB1A1">
              <w:rPr>
                <w:sz w:val="20"/>
                <w:szCs w:val="20"/>
              </w:rPr>
              <w:t>1.3</w:t>
            </w:r>
          </w:p>
        </w:tc>
        <w:tc>
          <w:tcPr>
            <w:tcW w:w="1199" w:type="dxa"/>
            <w:tcBorders>
              <w:top w:val="nil"/>
              <w:left w:val="nil"/>
              <w:bottom w:val="single" w:sz="4" w:space="0" w:color="auto"/>
              <w:right w:val="single" w:sz="4" w:space="0" w:color="auto"/>
            </w:tcBorders>
            <w:shd w:val="clear" w:color="auto" w:fill="auto"/>
            <w:vAlign w:val="center"/>
            <w:hideMark/>
          </w:tcPr>
          <w:p w14:paraId="79D634BB" w14:textId="56389D27" w:rsidR="00E42F23" w:rsidRPr="00E42F23" w:rsidRDefault="531AB1A1" w:rsidP="00E42F23">
            <w:pPr>
              <w:suppressAutoHyphens w:val="0"/>
              <w:jc w:val="center"/>
              <w:rPr>
                <w:sz w:val="20"/>
                <w:szCs w:val="20"/>
                <w:lang w:eastAsia="pt-BR"/>
              </w:rPr>
            </w:pPr>
            <w:r w:rsidRPr="531AB1A1">
              <w:rPr>
                <w:sz w:val="20"/>
                <w:szCs w:val="20"/>
              </w:rPr>
              <w:t>Usuário confirma alteração</w:t>
            </w:r>
          </w:p>
        </w:tc>
        <w:tc>
          <w:tcPr>
            <w:tcW w:w="1657" w:type="dxa"/>
            <w:tcBorders>
              <w:top w:val="nil"/>
              <w:left w:val="nil"/>
              <w:bottom w:val="single" w:sz="4" w:space="0" w:color="auto"/>
              <w:right w:val="single" w:sz="4" w:space="0" w:color="auto"/>
            </w:tcBorders>
            <w:shd w:val="clear" w:color="auto" w:fill="auto"/>
            <w:vAlign w:val="center"/>
            <w:hideMark/>
          </w:tcPr>
          <w:p w14:paraId="29B1E1E5" w14:textId="77777777" w:rsidR="00E42F23" w:rsidRPr="00E42F23" w:rsidRDefault="531AB1A1" w:rsidP="00E42F23">
            <w:pPr>
              <w:suppressAutoHyphens w:val="0"/>
              <w:jc w:val="center"/>
              <w:rPr>
                <w:sz w:val="20"/>
                <w:szCs w:val="20"/>
                <w:lang w:eastAsia="pt-BR"/>
              </w:rPr>
            </w:pPr>
            <w:r w:rsidRPr="531AB1A1">
              <w:rPr>
                <w:sz w:val="20"/>
                <w:szCs w:val="20"/>
              </w:rPr>
              <w:t> </w:t>
            </w:r>
          </w:p>
        </w:tc>
        <w:tc>
          <w:tcPr>
            <w:tcW w:w="1239" w:type="dxa"/>
            <w:tcBorders>
              <w:top w:val="nil"/>
              <w:left w:val="nil"/>
              <w:bottom w:val="single" w:sz="4" w:space="0" w:color="auto"/>
              <w:right w:val="single" w:sz="4" w:space="0" w:color="auto"/>
            </w:tcBorders>
            <w:shd w:val="clear" w:color="auto" w:fill="auto"/>
            <w:vAlign w:val="center"/>
            <w:hideMark/>
          </w:tcPr>
          <w:p w14:paraId="2833E0B0" w14:textId="5B774CAD" w:rsidR="00E42F23" w:rsidRPr="00E42F23" w:rsidRDefault="531AB1A1" w:rsidP="00E42F23">
            <w:pPr>
              <w:suppressAutoHyphens w:val="0"/>
              <w:jc w:val="center"/>
              <w:rPr>
                <w:sz w:val="20"/>
                <w:szCs w:val="20"/>
                <w:lang w:eastAsia="pt-BR"/>
              </w:rPr>
            </w:pPr>
            <w:r w:rsidRPr="531AB1A1">
              <w:rPr>
                <w:sz w:val="20"/>
                <w:szCs w:val="20"/>
              </w:rPr>
              <w:t>O sistema salva a nova senha de acesso do usuário.</w:t>
            </w:r>
          </w:p>
        </w:tc>
        <w:tc>
          <w:tcPr>
            <w:tcW w:w="1099" w:type="dxa"/>
            <w:tcBorders>
              <w:top w:val="nil"/>
              <w:left w:val="nil"/>
              <w:bottom w:val="single" w:sz="4" w:space="0" w:color="auto"/>
              <w:right w:val="single" w:sz="4" w:space="0" w:color="auto"/>
            </w:tcBorders>
            <w:shd w:val="clear" w:color="auto" w:fill="auto"/>
            <w:vAlign w:val="center"/>
            <w:hideMark/>
          </w:tcPr>
          <w:p w14:paraId="693F9940" w14:textId="77777777" w:rsidR="00E42F23" w:rsidRPr="00E42F23" w:rsidRDefault="531AB1A1" w:rsidP="00E42F23">
            <w:pPr>
              <w:suppressAutoHyphens w:val="0"/>
              <w:jc w:val="center"/>
              <w:rPr>
                <w:sz w:val="20"/>
                <w:szCs w:val="20"/>
                <w:lang w:eastAsia="pt-BR"/>
              </w:rPr>
            </w:pPr>
            <w:r w:rsidRPr="531AB1A1">
              <w:rPr>
                <w:sz w:val="20"/>
                <w:szCs w:val="20"/>
              </w:rPr>
              <w:t>28/out</w:t>
            </w:r>
          </w:p>
        </w:tc>
        <w:tc>
          <w:tcPr>
            <w:tcW w:w="1119" w:type="dxa"/>
            <w:tcBorders>
              <w:top w:val="nil"/>
              <w:left w:val="nil"/>
              <w:bottom w:val="single" w:sz="4" w:space="0" w:color="auto"/>
              <w:right w:val="single" w:sz="4" w:space="0" w:color="auto"/>
            </w:tcBorders>
            <w:shd w:val="clear" w:color="auto" w:fill="auto"/>
            <w:vAlign w:val="center"/>
            <w:hideMark/>
          </w:tcPr>
          <w:p w14:paraId="47E719DF" w14:textId="77777777" w:rsidR="00E42F23" w:rsidRPr="00E42F23" w:rsidRDefault="531AB1A1" w:rsidP="00E42F23">
            <w:pPr>
              <w:suppressAutoHyphens w:val="0"/>
              <w:jc w:val="center"/>
              <w:rPr>
                <w:sz w:val="20"/>
                <w:szCs w:val="20"/>
                <w:lang w:eastAsia="pt-BR"/>
              </w:rPr>
            </w:pPr>
            <w:r w:rsidRPr="531AB1A1">
              <w:rPr>
                <w:sz w:val="20"/>
                <w:szCs w:val="20"/>
              </w:rPr>
              <w:t>OK-Sucesso</w:t>
            </w:r>
          </w:p>
        </w:tc>
        <w:tc>
          <w:tcPr>
            <w:tcW w:w="1419" w:type="dxa"/>
            <w:tcBorders>
              <w:top w:val="nil"/>
              <w:left w:val="nil"/>
              <w:bottom w:val="single" w:sz="4" w:space="0" w:color="auto"/>
              <w:right w:val="single" w:sz="4" w:space="0" w:color="auto"/>
            </w:tcBorders>
            <w:shd w:val="clear" w:color="auto" w:fill="auto"/>
            <w:vAlign w:val="center"/>
            <w:hideMark/>
          </w:tcPr>
          <w:p w14:paraId="07D84FE4" w14:textId="77777777" w:rsidR="00E42F23" w:rsidRPr="00E42F23" w:rsidRDefault="531AB1A1" w:rsidP="00E42F23">
            <w:pPr>
              <w:suppressAutoHyphens w:val="0"/>
              <w:jc w:val="center"/>
              <w:rPr>
                <w:sz w:val="20"/>
                <w:szCs w:val="20"/>
                <w:lang w:eastAsia="pt-BR"/>
              </w:rPr>
            </w:pPr>
            <w:r w:rsidRPr="531AB1A1">
              <w:rPr>
                <w:sz w:val="20"/>
                <w:szCs w:val="20"/>
              </w:rPr>
              <w:t> </w:t>
            </w:r>
          </w:p>
        </w:tc>
        <w:tc>
          <w:tcPr>
            <w:tcW w:w="11" w:type="dxa"/>
            <w:vAlign w:val="center"/>
            <w:hideMark/>
          </w:tcPr>
          <w:p w14:paraId="107D8312" w14:textId="77777777" w:rsidR="00E42F23" w:rsidRPr="00E42F23" w:rsidRDefault="00E42F23" w:rsidP="00E42F23">
            <w:pPr>
              <w:suppressAutoHyphens w:val="0"/>
              <w:rPr>
                <w:sz w:val="20"/>
                <w:szCs w:val="20"/>
                <w:lang w:eastAsia="pt-BR"/>
              </w:rPr>
            </w:pPr>
          </w:p>
        </w:tc>
      </w:tr>
      <w:tr w:rsidR="00E42F23" w:rsidRPr="00E42F23" w14:paraId="51AE7944" w14:textId="77777777" w:rsidTr="531AB1A1">
        <w:trPr>
          <w:trHeight w:val="348"/>
        </w:trPr>
        <w:tc>
          <w:tcPr>
            <w:tcW w:w="8689" w:type="dxa"/>
            <w:gridSpan w:val="7"/>
            <w:tcBorders>
              <w:top w:val="single" w:sz="4" w:space="0" w:color="auto"/>
              <w:left w:val="single" w:sz="4" w:space="0" w:color="auto"/>
              <w:bottom w:val="single" w:sz="4" w:space="0" w:color="auto"/>
              <w:right w:val="single" w:sz="4" w:space="0" w:color="000000" w:themeColor="text1"/>
            </w:tcBorders>
            <w:shd w:val="clear" w:color="auto" w:fill="FFFF99"/>
            <w:vAlign w:val="center"/>
            <w:hideMark/>
          </w:tcPr>
          <w:p w14:paraId="13A1A1E5" w14:textId="77777777" w:rsidR="00E42F23" w:rsidRPr="00E42F23" w:rsidRDefault="531AB1A1" w:rsidP="00E42F23">
            <w:pPr>
              <w:suppressAutoHyphens w:val="0"/>
              <w:rPr>
                <w:rFonts w:ascii="Tahoma" w:hAnsi="Tahoma" w:cs="Tahoma"/>
                <w:b/>
                <w:bCs/>
                <w:color w:val="FF0000"/>
                <w:sz w:val="28"/>
                <w:szCs w:val="28"/>
                <w:lang w:eastAsia="pt-BR"/>
              </w:rPr>
            </w:pPr>
            <w:r w:rsidRPr="531AB1A1">
              <w:rPr>
                <w:rFonts w:ascii="Tahoma" w:hAnsi="Tahoma" w:cs="Tahoma"/>
                <w:b/>
                <w:bCs/>
                <w:color w:val="FF0000"/>
                <w:sz w:val="28"/>
                <w:szCs w:val="28"/>
              </w:rPr>
              <w:t>Requisitos Não funcionais</w:t>
            </w:r>
          </w:p>
        </w:tc>
        <w:tc>
          <w:tcPr>
            <w:tcW w:w="11" w:type="dxa"/>
            <w:vAlign w:val="center"/>
            <w:hideMark/>
          </w:tcPr>
          <w:p w14:paraId="3ACC7B99" w14:textId="77777777" w:rsidR="00E42F23" w:rsidRPr="00E42F23" w:rsidRDefault="00E42F23" w:rsidP="00E42F23">
            <w:pPr>
              <w:suppressAutoHyphens w:val="0"/>
              <w:rPr>
                <w:sz w:val="20"/>
                <w:szCs w:val="20"/>
                <w:lang w:eastAsia="pt-BR"/>
              </w:rPr>
            </w:pPr>
          </w:p>
        </w:tc>
      </w:tr>
    </w:tbl>
    <w:p w14:paraId="1CFE5947" w14:textId="77777777" w:rsidR="00E42F23" w:rsidRDefault="00E42F23" w:rsidP="006129F8">
      <w:pPr>
        <w:rPr>
          <w:lang w:val="x-none"/>
        </w:rPr>
      </w:pPr>
    </w:p>
    <w:tbl>
      <w:tblPr>
        <w:tblW w:w="7880" w:type="dxa"/>
        <w:tblCellMar>
          <w:left w:w="70" w:type="dxa"/>
          <w:right w:w="70" w:type="dxa"/>
        </w:tblCellMar>
        <w:tblLook w:val="04A0" w:firstRow="1" w:lastRow="0" w:firstColumn="1" w:lastColumn="0" w:noHBand="0" w:noVBand="1"/>
      </w:tblPr>
      <w:tblGrid>
        <w:gridCol w:w="390"/>
        <w:gridCol w:w="1085"/>
        <w:gridCol w:w="1715"/>
        <w:gridCol w:w="1156"/>
        <w:gridCol w:w="1085"/>
        <w:gridCol w:w="1153"/>
        <w:gridCol w:w="1415"/>
        <w:gridCol w:w="146"/>
      </w:tblGrid>
      <w:tr w:rsidR="009F6719" w:rsidRPr="009F6719" w14:paraId="34F5016D" w14:textId="77777777" w:rsidTr="531AB1A1">
        <w:trPr>
          <w:gridAfter w:val="1"/>
          <w:wAfter w:w="36" w:type="dxa"/>
          <w:trHeight w:val="492"/>
        </w:trPr>
        <w:tc>
          <w:tcPr>
            <w:tcW w:w="7844" w:type="dxa"/>
            <w:gridSpan w:val="7"/>
            <w:tcBorders>
              <w:top w:val="single" w:sz="4" w:space="0" w:color="auto"/>
              <w:left w:val="single" w:sz="4" w:space="0" w:color="auto"/>
              <w:bottom w:val="single" w:sz="4" w:space="0" w:color="auto"/>
              <w:right w:val="single" w:sz="4" w:space="0" w:color="000000" w:themeColor="text1"/>
            </w:tcBorders>
            <w:shd w:val="clear" w:color="auto" w:fill="CCFFFF"/>
            <w:vAlign w:val="center"/>
            <w:hideMark/>
          </w:tcPr>
          <w:p w14:paraId="7C0A5F3F" w14:textId="77777777" w:rsidR="009F6719" w:rsidRPr="009F6719" w:rsidRDefault="531AB1A1" w:rsidP="009F6719">
            <w:pPr>
              <w:suppressAutoHyphens w:val="0"/>
              <w:jc w:val="center"/>
              <w:rPr>
                <w:rFonts w:ascii="Tahoma" w:hAnsi="Tahoma" w:cs="Tahoma"/>
                <w:b/>
                <w:bCs/>
                <w:sz w:val="40"/>
                <w:szCs w:val="40"/>
                <w:lang w:eastAsia="pt-BR"/>
              </w:rPr>
            </w:pPr>
            <w:r w:rsidRPr="531AB1A1">
              <w:rPr>
                <w:rFonts w:ascii="Tahoma" w:hAnsi="Tahoma" w:cs="Tahoma"/>
                <w:b/>
                <w:bCs/>
                <w:sz w:val="40"/>
                <w:szCs w:val="40"/>
              </w:rPr>
              <w:t>Caso de Testes - Recuperar Senha</w:t>
            </w:r>
          </w:p>
        </w:tc>
      </w:tr>
      <w:tr w:rsidR="009F6719" w:rsidRPr="009F6719" w14:paraId="7F7EAE56" w14:textId="77777777" w:rsidTr="531AB1A1">
        <w:trPr>
          <w:gridAfter w:val="1"/>
          <w:wAfter w:w="36" w:type="dxa"/>
          <w:trHeight w:val="348"/>
        </w:trPr>
        <w:tc>
          <w:tcPr>
            <w:tcW w:w="7844" w:type="dxa"/>
            <w:gridSpan w:val="7"/>
            <w:tcBorders>
              <w:top w:val="single" w:sz="4" w:space="0" w:color="auto"/>
              <w:left w:val="single" w:sz="4" w:space="0" w:color="auto"/>
              <w:bottom w:val="single" w:sz="4" w:space="0" w:color="auto"/>
              <w:right w:val="single" w:sz="4" w:space="0" w:color="000000" w:themeColor="text1"/>
            </w:tcBorders>
            <w:shd w:val="clear" w:color="auto" w:fill="CCFFFF"/>
            <w:vAlign w:val="center"/>
            <w:hideMark/>
          </w:tcPr>
          <w:p w14:paraId="36449115" w14:textId="77777777" w:rsidR="009F6719" w:rsidRPr="009F6719" w:rsidRDefault="531AB1A1" w:rsidP="009F6719">
            <w:pPr>
              <w:suppressAutoHyphens w:val="0"/>
              <w:rPr>
                <w:rFonts w:ascii="Tahoma" w:hAnsi="Tahoma" w:cs="Tahoma"/>
                <w:b/>
                <w:bCs/>
                <w:color w:val="FF0000"/>
                <w:sz w:val="28"/>
                <w:szCs w:val="28"/>
                <w:lang w:eastAsia="pt-BR"/>
              </w:rPr>
            </w:pPr>
            <w:r w:rsidRPr="531AB1A1">
              <w:rPr>
                <w:rFonts w:ascii="Tahoma" w:hAnsi="Tahoma" w:cs="Tahoma"/>
                <w:b/>
                <w:bCs/>
                <w:color w:val="FF0000"/>
                <w:sz w:val="28"/>
                <w:szCs w:val="28"/>
              </w:rPr>
              <w:t>Procedimento</w:t>
            </w:r>
            <w:r w:rsidRPr="531AB1A1">
              <w:rPr>
                <w:rFonts w:ascii="Tahoma" w:hAnsi="Tahoma" w:cs="Tahoma"/>
                <w:color w:val="FF0000"/>
                <w:sz w:val="28"/>
                <w:szCs w:val="28"/>
              </w:rPr>
              <w:t>:</w:t>
            </w:r>
            <w:r w:rsidRPr="531AB1A1">
              <w:rPr>
                <w:rFonts w:ascii="Tahoma" w:hAnsi="Tahoma" w:cs="Tahoma"/>
                <w:b/>
                <w:bCs/>
                <w:color w:val="FF0000"/>
                <w:sz w:val="28"/>
                <w:szCs w:val="28"/>
              </w:rPr>
              <w:t xml:space="preserve">  Não se aplica</w:t>
            </w:r>
          </w:p>
        </w:tc>
      </w:tr>
      <w:tr w:rsidR="009F6719" w:rsidRPr="009F6719" w14:paraId="4006E66F" w14:textId="77777777" w:rsidTr="531AB1A1">
        <w:trPr>
          <w:gridAfter w:val="1"/>
          <w:wAfter w:w="36" w:type="dxa"/>
          <w:trHeight w:val="288"/>
        </w:trPr>
        <w:tc>
          <w:tcPr>
            <w:tcW w:w="7844" w:type="dxa"/>
            <w:gridSpan w:val="7"/>
            <w:tcBorders>
              <w:top w:val="single" w:sz="4" w:space="0" w:color="auto"/>
              <w:left w:val="single" w:sz="4" w:space="0" w:color="auto"/>
              <w:bottom w:val="single" w:sz="4" w:space="0" w:color="auto"/>
              <w:right w:val="single" w:sz="4" w:space="0" w:color="000000" w:themeColor="text1"/>
            </w:tcBorders>
            <w:shd w:val="clear" w:color="auto" w:fill="FFFF99"/>
            <w:vAlign w:val="center"/>
            <w:hideMark/>
          </w:tcPr>
          <w:p w14:paraId="39F32608" w14:textId="77777777" w:rsidR="009F6719" w:rsidRPr="009F6719" w:rsidRDefault="531AB1A1" w:rsidP="009F6719">
            <w:pPr>
              <w:suppressAutoHyphens w:val="0"/>
              <w:rPr>
                <w:rFonts w:ascii="Tahoma" w:hAnsi="Tahoma" w:cs="Tahoma"/>
                <w:b/>
                <w:bCs/>
                <w:color w:val="FF0000"/>
                <w:sz w:val="20"/>
                <w:szCs w:val="20"/>
                <w:lang w:eastAsia="pt-BR"/>
              </w:rPr>
            </w:pPr>
            <w:r w:rsidRPr="531AB1A1">
              <w:rPr>
                <w:rFonts w:ascii="Tahoma" w:hAnsi="Tahoma" w:cs="Tahoma"/>
                <w:b/>
                <w:bCs/>
                <w:color w:val="FF0000"/>
                <w:sz w:val="20"/>
                <w:szCs w:val="20"/>
              </w:rPr>
              <w:t>Fluxo Básico - Recuperar Senha</w:t>
            </w:r>
          </w:p>
        </w:tc>
      </w:tr>
      <w:tr w:rsidR="009F6719" w:rsidRPr="009F6719" w14:paraId="00F166E2" w14:textId="77777777" w:rsidTr="531AB1A1">
        <w:trPr>
          <w:gridAfter w:val="1"/>
          <w:wAfter w:w="36" w:type="dxa"/>
          <w:trHeight w:val="600"/>
        </w:trPr>
        <w:tc>
          <w:tcPr>
            <w:tcW w:w="603"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63C30EE2" w14:textId="77777777" w:rsidR="009F6719" w:rsidRPr="009F6719" w:rsidRDefault="531AB1A1" w:rsidP="009F6719">
            <w:pPr>
              <w:suppressAutoHyphens w:val="0"/>
              <w:jc w:val="center"/>
              <w:rPr>
                <w:rFonts w:ascii="Tahoma" w:hAnsi="Tahoma" w:cs="Tahoma"/>
                <w:b/>
                <w:bCs/>
                <w:sz w:val="20"/>
                <w:szCs w:val="20"/>
                <w:lang w:eastAsia="pt-BR"/>
              </w:rPr>
            </w:pPr>
            <w:r w:rsidRPr="531AB1A1">
              <w:rPr>
                <w:rFonts w:ascii="Tahoma" w:hAnsi="Tahoma" w:cs="Tahoma"/>
                <w:b/>
                <w:bCs/>
                <w:sz w:val="20"/>
                <w:szCs w:val="20"/>
              </w:rPr>
              <w:t>ID</w:t>
            </w:r>
          </w:p>
        </w:tc>
        <w:tc>
          <w:tcPr>
            <w:tcW w:w="1034"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4D1ED6C8" w14:textId="77777777" w:rsidR="009F6719" w:rsidRPr="009F6719" w:rsidRDefault="531AB1A1" w:rsidP="009F6719">
            <w:pPr>
              <w:suppressAutoHyphens w:val="0"/>
              <w:jc w:val="center"/>
              <w:rPr>
                <w:rFonts w:ascii="Tahoma" w:hAnsi="Tahoma" w:cs="Tahoma"/>
                <w:b/>
                <w:bCs/>
                <w:sz w:val="20"/>
                <w:szCs w:val="20"/>
                <w:lang w:eastAsia="pt-BR"/>
              </w:rPr>
            </w:pPr>
            <w:r w:rsidRPr="531AB1A1">
              <w:rPr>
                <w:rFonts w:ascii="Tahoma" w:hAnsi="Tahoma" w:cs="Tahoma"/>
                <w:b/>
                <w:bCs/>
                <w:sz w:val="20"/>
                <w:szCs w:val="20"/>
              </w:rPr>
              <w:t>Passos para Execução</w:t>
            </w:r>
          </w:p>
        </w:tc>
        <w:tc>
          <w:tcPr>
            <w:tcW w:w="1605"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332298F7" w14:textId="77777777" w:rsidR="009F6719" w:rsidRPr="009F6719" w:rsidRDefault="531AB1A1" w:rsidP="009F6719">
            <w:pPr>
              <w:suppressAutoHyphens w:val="0"/>
              <w:jc w:val="center"/>
              <w:rPr>
                <w:rFonts w:ascii="Tahoma" w:hAnsi="Tahoma" w:cs="Tahoma"/>
                <w:b/>
                <w:bCs/>
                <w:sz w:val="20"/>
                <w:szCs w:val="20"/>
                <w:lang w:eastAsia="pt-BR"/>
              </w:rPr>
            </w:pPr>
            <w:r w:rsidRPr="531AB1A1">
              <w:rPr>
                <w:rFonts w:ascii="Tahoma" w:hAnsi="Tahoma" w:cs="Tahoma"/>
                <w:b/>
                <w:bCs/>
                <w:sz w:val="20"/>
                <w:szCs w:val="20"/>
              </w:rPr>
              <w:t>Dados de Entrada</w:t>
            </w:r>
          </w:p>
        </w:tc>
        <w:tc>
          <w:tcPr>
            <w:tcW w:w="1100"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5152FB32" w14:textId="77777777" w:rsidR="009F6719" w:rsidRPr="009F6719" w:rsidRDefault="531AB1A1" w:rsidP="009F6719">
            <w:pPr>
              <w:suppressAutoHyphens w:val="0"/>
              <w:jc w:val="center"/>
              <w:rPr>
                <w:rFonts w:ascii="Tahoma" w:hAnsi="Tahoma" w:cs="Tahoma"/>
                <w:b/>
                <w:bCs/>
                <w:sz w:val="20"/>
                <w:szCs w:val="20"/>
                <w:lang w:eastAsia="pt-BR"/>
              </w:rPr>
            </w:pPr>
            <w:r w:rsidRPr="531AB1A1">
              <w:rPr>
                <w:rFonts w:ascii="Tahoma" w:hAnsi="Tahoma" w:cs="Tahoma"/>
                <w:b/>
                <w:bCs/>
                <w:sz w:val="20"/>
                <w:szCs w:val="20"/>
              </w:rPr>
              <w:t>Resultado Esperado</w:t>
            </w:r>
          </w:p>
        </w:tc>
        <w:tc>
          <w:tcPr>
            <w:tcW w:w="1006"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777B813B" w14:textId="77777777" w:rsidR="009F6719" w:rsidRPr="009F6719" w:rsidRDefault="531AB1A1" w:rsidP="009F6719">
            <w:pPr>
              <w:suppressAutoHyphens w:val="0"/>
              <w:jc w:val="center"/>
              <w:rPr>
                <w:rFonts w:ascii="Tahoma" w:hAnsi="Tahoma" w:cs="Tahoma"/>
                <w:b/>
                <w:bCs/>
                <w:sz w:val="20"/>
                <w:szCs w:val="20"/>
                <w:lang w:eastAsia="pt-BR"/>
              </w:rPr>
            </w:pPr>
            <w:r w:rsidRPr="531AB1A1">
              <w:rPr>
                <w:rFonts w:ascii="Tahoma" w:hAnsi="Tahoma" w:cs="Tahoma"/>
                <w:b/>
                <w:bCs/>
                <w:sz w:val="20"/>
                <w:szCs w:val="20"/>
              </w:rPr>
              <w:t>Data Execução</w:t>
            </w:r>
          </w:p>
        </w:tc>
        <w:tc>
          <w:tcPr>
            <w:tcW w:w="1136"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5819ACFE" w14:textId="77777777" w:rsidR="009F6719" w:rsidRPr="009F6719" w:rsidRDefault="531AB1A1" w:rsidP="009F6719">
            <w:pPr>
              <w:suppressAutoHyphens w:val="0"/>
              <w:jc w:val="center"/>
              <w:rPr>
                <w:rFonts w:ascii="Tahoma" w:hAnsi="Tahoma" w:cs="Tahoma"/>
                <w:b/>
                <w:bCs/>
                <w:sz w:val="20"/>
                <w:szCs w:val="20"/>
                <w:lang w:eastAsia="pt-BR"/>
              </w:rPr>
            </w:pPr>
            <w:r w:rsidRPr="531AB1A1">
              <w:rPr>
                <w:rFonts w:ascii="Tahoma" w:hAnsi="Tahoma" w:cs="Tahoma"/>
                <w:b/>
                <w:bCs/>
                <w:sz w:val="20"/>
                <w:szCs w:val="20"/>
              </w:rPr>
              <w:t>Resultado Verificado</w:t>
            </w:r>
          </w:p>
        </w:tc>
        <w:tc>
          <w:tcPr>
            <w:tcW w:w="1360"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6C0E7027" w14:textId="77777777" w:rsidR="009F6719" w:rsidRPr="009F6719" w:rsidRDefault="531AB1A1" w:rsidP="009F6719">
            <w:pPr>
              <w:suppressAutoHyphens w:val="0"/>
              <w:jc w:val="center"/>
              <w:rPr>
                <w:rFonts w:ascii="Tahoma" w:hAnsi="Tahoma" w:cs="Tahoma"/>
                <w:b/>
                <w:bCs/>
                <w:sz w:val="20"/>
                <w:szCs w:val="20"/>
                <w:lang w:eastAsia="pt-BR"/>
              </w:rPr>
            </w:pPr>
            <w:r w:rsidRPr="531AB1A1">
              <w:rPr>
                <w:rFonts w:ascii="Tahoma" w:hAnsi="Tahoma" w:cs="Tahoma"/>
                <w:b/>
                <w:bCs/>
                <w:sz w:val="20"/>
                <w:szCs w:val="20"/>
              </w:rPr>
              <w:t>Observações</w:t>
            </w:r>
          </w:p>
        </w:tc>
      </w:tr>
      <w:tr w:rsidR="009F6719" w:rsidRPr="009F6719" w14:paraId="5AC4A7FF" w14:textId="77777777" w:rsidTr="531AB1A1">
        <w:trPr>
          <w:trHeight w:val="288"/>
        </w:trPr>
        <w:tc>
          <w:tcPr>
            <w:tcW w:w="603" w:type="dxa"/>
            <w:vMerge/>
            <w:vAlign w:val="center"/>
            <w:hideMark/>
          </w:tcPr>
          <w:p w14:paraId="48048FFE" w14:textId="77777777" w:rsidR="009F6719" w:rsidRPr="009F6719" w:rsidRDefault="009F6719" w:rsidP="009F6719">
            <w:pPr>
              <w:suppressAutoHyphens w:val="0"/>
              <w:rPr>
                <w:rFonts w:ascii="Tahoma" w:hAnsi="Tahoma" w:cs="Tahoma"/>
                <w:b/>
                <w:bCs/>
                <w:sz w:val="20"/>
                <w:szCs w:val="20"/>
                <w:lang w:eastAsia="pt-BR"/>
              </w:rPr>
            </w:pPr>
          </w:p>
        </w:tc>
        <w:tc>
          <w:tcPr>
            <w:tcW w:w="1034" w:type="dxa"/>
            <w:vMerge/>
            <w:vAlign w:val="center"/>
            <w:hideMark/>
          </w:tcPr>
          <w:p w14:paraId="7214DD56" w14:textId="77777777" w:rsidR="009F6719" w:rsidRPr="009F6719" w:rsidRDefault="009F6719" w:rsidP="009F6719">
            <w:pPr>
              <w:suppressAutoHyphens w:val="0"/>
              <w:rPr>
                <w:rFonts w:ascii="Tahoma" w:hAnsi="Tahoma" w:cs="Tahoma"/>
                <w:b/>
                <w:bCs/>
                <w:sz w:val="20"/>
                <w:szCs w:val="20"/>
                <w:lang w:eastAsia="pt-BR"/>
              </w:rPr>
            </w:pPr>
          </w:p>
        </w:tc>
        <w:tc>
          <w:tcPr>
            <w:tcW w:w="1605" w:type="dxa"/>
            <w:vMerge/>
            <w:vAlign w:val="center"/>
            <w:hideMark/>
          </w:tcPr>
          <w:p w14:paraId="257C1E49" w14:textId="77777777" w:rsidR="009F6719" w:rsidRPr="009F6719" w:rsidRDefault="009F6719" w:rsidP="009F6719">
            <w:pPr>
              <w:suppressAutoHyphens w:val="0"/>
              <w:rPr>
                <w:rFonts w:ascii="Tahoma" w:hAnsi="Tahoma" w:cs="Tahoma"/>
                <w:b/>
                <w:bCs/>
                <w:sz w:val="20"/>
                <w:szCs w:val="20"/>
                <w:lang w:eastAsia="pt-BR"/>
              </w:rPr>
            </w:pPr>
          </w:p>
        </w:tc>
        <w:tc>
          <w:tcPr>
            <w:tcW w:w="1100" w:type="dxa"/>
            <w:vMerge/>
            <w:vAlign w:val="center"/>
            <w:hideMark/>
          </w:tcPr>
          <w:p w14:paraId="25A29BAE" w14:textId="77777777" w:rsidR="009F6719" w:rsidRPr="009F6719" w:rsidRDefault="009F6719" w:rsidP="009F6719">
            <w:pPr>
              <w:suppressAutoHyphens w:val="0"/>
              <w:rPr>
                <w:rFonts w:ascii="Tahoma" w:hAnsi="Tahoma" w:cs="Tahoma"/>
                <w:b/>
                <w:bCs/>
                <w:sz w:val="20"/>
                <w:szCs w:val="20"/>
                <w:lang w:eastAsia="pt-BR"/>
              </w:rPr>
            </w:pPr>
          </w:p>
        </w:tc>
        <w:tc>
          <w:tcPr>
            <w:tcW w:w="1006" w:type="dxa"/>
            <w:vMerge/>
            <w:vAlign w:val="center"/>
            <w:hideMark/>
          </w:tcPr>
          <w:p w14:paraId="6A3B2EC9" w14:textId="77777777" w:rsidR="009F6719" w:rsidRPr="009F6719" w:rsidRDefault="009F6719" w:rsidP="009F6719">
            <w:pPr>
              <w:suppressAutoHyphens w:val="0"/>
              <w:rPr>
                <w:rFonts w:ascii="Tahoma" w:hAnsi="Tahoma" w:cs="Tahoma"/>
                <w:b/>
                <w:bCs/>
                <w:sz w:val="20"/>
                <w:szCs w:val="20"/>
                <w:lang w:eastAsia="pt-BR"/>
              </w:rPr>
            </w:pPr>
          </w:p>
        </w:tc>
        <w:tc>
          <w:tcPr>
            <w:tcW w:w="1136" w:type="dxa"/>
            <w:vMerge/>
            <w:vAlign w:val="center"/>
            <w:hideMark/>
          </w:tcPr>
          <w:p w14:paraId="7B7EC748" w14:textId="77777777" w:rsidR="009F6719" w:rsidRPr="009F6719" w:rsidRDefault="009F6719" w:rsidP="009F6719">
            <w:pPr>
              <w:suppressAutoHyphens w:val="0"/>
              <w:rPr>
                <w:rFonts w:ascii="Tahoma" w:hAnsi="Tahoma" w:cs="Tahoma"/>
                <w:b/>
                <w:bCs/>
                <w:sz w:val="20"/>
                <w:szCs w:val="20"/>
                <w:lang w:eastAsia="pt-BR"/>
              </w:rPr>
            </w:pPr>
          </w:p>
        </w:tc>
        <w:tc>
          <w:tcPr>
            <w:tcW w:w="1360" w:type="dxa"/>
            <w:vMerge/>
            <w:vAlign w:val="center"/>
            <w:hideMark/>
          </w:tcPr>
          <w:p w14:paraId="49B0156F" w14:textId="77777777" w:rsidR="009F6719" w:rsidRPr="009F6719" w:rsidRDefault="009F6719" w:rsidP="009F6719">
            <w:pPr>
              <w:suppressAutoHyphens w:val="0"/>
              <w:rPr>
                <w:rFonts w:ascii="Tahoma" w:hAnsi="Tahoma" w:cs="Tahoma"/>
                <w:b/>
                <w:bCs/>
                <w:sz w:val="20"/>
                <w:szCs w:val="20"/>
                <w:lang w:eastAsia="pt-BR"/>
              </w:rPr>
            </w:pPr>
          </w:p>
        </w:tc>
        <w:tc>
          <w:tcPr>
            <w:tcW w:w="36" w:type="dxa"/>
            <w:tcBorders>
              <w:top w:val="nil"/>
              <w:left w:val="nil"/>
              <w:bottom w:val="nil"/>
              <w:right w:val="nil"/>
            </w:tcBorders>
            <w:shd w:val="clear" w:color="auto" w:fill="auto"/>
            <w:noWrap/>
            <w:vAlign w:val="bottom"/>
            <w:hideMark/>
          </w:tcPr>
          <w:p w14:paraId="03331BF8" w14:textId="77777777" w:rsidR="009F6719" w:rsidRPr="009F6719" w:rsidRDefault="009F6719" w:rsidP="009F6719">
            <w:pPr>
              <w:suppressAutoHyphens w:val="0"/>
              <w:jc w:val="center"/>
              <w:rPr>
                <w:rFonts w:ascii="Tahoma" w:hAnsi="Tahoma" w:cs="Tahoma"/>
                <w:b/>
                <w:bCs/>
                <w:sz w:val="20"/>
                <w:szCs w:val="20"/>
                <w:lang w:eastAsia="pt-BR"/>
              </w:rPr>
            </w:pPr>
          </w:p>
        </w:tc>
      </w:tr>
      <w:tr w:rsidR="009F6719" w:rsidRPr="009F6719" w14:paraId="18D5AE1A" w14:textId="77777777" w:rsidTr="531AB1A1">
        <w:trPr>
          <w:trHeight w:val="1584"/>
        </w:trPr>
        <w:tc>
          <w:tcPr>
            <w:tcW w:w="603" w:type="dxa"/>
            <w:tcBorders>
              <w:top w:val="nil"/>
              <w:left w:val="single" w:sz="4" w:space="0" w:color="auto"/>
              <w:bottom w:val="single" w:sz="4" w:space="0" w:color="auto"/>
              <w:right w:val="single" w:sz="4" w:space="0" w:color="auto"/>
            </w:tcBorders>
            <w:shd w:val="clear" w:color="auto" w:fill="auto"/>
            <w:vAlign w:val="center"/>
            <w:hideMark/>
          </w:tcPr>
          <w:p w14:paraId="456DD69A" w14:textId="77777777" w:rsidR="009F6719" w:rsidRPr="009F6719" w:rsidRDefault="531AB1A1" w:rsidP="009F6719">
            <w:pPr>
              <w:suppressAutoHyphens w:val="0"/>
              <w:jc w:val="center"/>
              <w:rPr>
                <w:sz w:val="20"/>
                <w:szCs w:val="20"/>
                <w:lang w:eastAsia="pt-BR"/>
              </w:rPr>
            </w:pPr>
            <w:r w:rsidRPr="531AB1A1">
              <w:rPr>
                <w:sz w:val="20"/>
                <w:szCs w:val="20"/>
              </w:rPr>
              <w:t>1.1</w:t>
            </w:r>
          </w:p>
        </w:tc>
        <w:tc>
          <w:tcPr>
            <w:tcW w:w="1034" w:type="dxa"/>
            <w:tcBorders>
              <w:top w:val="nil"/>
              <w:left w:val="nil"/>
              <w:bottom w:val="single" w:sz="4" w:space="0" w:color="auto"/>
              <w:right w:val="single" w:sz="4" w:space="0" w:color="auto"/>
            </w:tcBorders>
            <w:shd w:val="clear" w:color="auto" w:fill="auto"/>
            <w:vAlign w:val="center"/>
            <w:hideMark/>
          </w:tcPr>
          <w:p w14:paraId="21CEB12E" w14:textId="36742EE6" w:rsidR="009F6719" w:rsidRPr="009F6719" w:rsidRDefault="531AB1A1" w:rsidP="009F6719">
            <w:pPr>
              <w:suppressAutoHyphens w:val="0"/>
              <w:jc w:val="center"/>
              <w:rPr>
                <w:sz w:val="20"/>
                <w:szCs w:val="20"/>
                <w:lang w:eastAsia="pt-BR"/>
              </w:rPr>
            </w:pPr>
            <w:r w:rsidRPr="531AB1A1">
              <w:rPr>
                <w:sz w:val="20"/>
                <w:szCs w:val="20"/>
              </w:rPr>
              <w:t>Usuário seleciona esqueci minha senha na tela de login</w:t>
            </w:r>
          </w:p>
        </w:tc>
        <w:tc>
          <w:tcPr>
            <w:tcW w:w="1605" w:type="dxa"/>
            <w:tcBorders>
              <w:top w:val="nil"/>
              <w:left w:val="nil"/>
              <w:bottom w:val="single" w:sz="4" w:space="0" w:color="auto"/>
              <w:right w:val="single" w:sz="4" w:space="0" w:color="auto"/>
            </w:tcBorders>
            <w:shd w:val="clear" w:color="auto" w:fill="auto"/>
            <w:vAlign w:val="center"/>
            <w:hideMark/>
          </w:tcPr>
          <w:p w14:paraId="11700662" w14:textId="77777777" w:rsidR="009F6719" w:rsidRPr="009F6719" w:rsidRDefault="531AB1A1" w:rsidP="009F6719">
            <w:pPr>
              <w:suppressAutoHyphens w:val="0"/>
              <w:jc w:val="center"/>
              <w:rPr>
                <w:sz w:val="20"/>
                <w:szCs w:val="20"/>
                <w:lang w:eastAsia="pt-BR"/>
              </w:rPr>
            </w:pPr>
            <w:r w:rsidRPr="531AB1A1">
              <w:rPr>
                <w:sz w:val="20"/>
                <w:szCs w:val="20"/>
              </w:rPr>
              <w:t> </w:t>
            </w:r>
          </w:p>
        </w:tc>
        <w:tc>
          <w:tcPr>
            <w:tcW w:w="1100" w:type="dxa"/>
            <w:tcBorders>
              <w:top w:val="nil"/>
              <w:left w:val="nil"/>
              <w:bottom w:val="single" w:sz="4" w:space="0" w:color="auto"/>
              <w:right w:val="single" w:sz="4" w:space="0" w:color="auto"/>
            </w:tcBorders>
            <w:shd w:val="clear" w:color="auto" w:fill="auto"/>
            <w:vAlign w:val="center"/>
            <w:hideMark/>
          </w:tcPr>
          <w:p w14:paraId="11B19AD2" w14:textId="77777777" w:rsidR="009F6719" w:rsidRPr="009F6719" w:rsidRDefault="531AB1A1" w:rsidP="009F6719">
            <w:pPr>
              <w:suppressAutoHyphens w:val="0"/>
              <w:jc w:val="center"/>
              <w:rPr>
                <w:sz w:val="20"/>
                <w:szCs w:val="20"/>
                <w:lang w:eastAsia="pt-BR"/>
              </w:rPr>
            </w:pPr>
            <w:r w:rsidRPr="531AB1A1">
              <w:rPr>
                <w:sz w:val="20"/>
                <w:szCs w:val="20"/>
              </w:rPr>
              <w:t>O sistema exibe tela de recuperação de senha.</w:t>
            </w:r>
          </w:p>
        </w:tc>
        <w:tc>
          <w:tcPr>
            <w:tcW w:w="1006" w:type="dxa"/>
            <w:tcBorders>
              <w:top w:val="nil"/>
              <w:left w:val="nil"/>
              <w:bottom w:val="single" w:sz="4" w:space="0" w:color="auto"/>
              <w:right w:val="single" w:sz="4" w:space="0" w:color="auto"/>
            </w:tcBorders>
            <w:shd w:val="clear" w:color="auto" w:fill="auto"/>
            <w:vAlign w:val="center"/>
            <w:hideMark/>
          </w:tcPr>
          <w:p w14:paraId="658D2D20" w14:textId="77777777" w:rsidR="009F6719" w:rsidRPr="009F6719" w:rsidRDefault="531AB1A1" w:rsidP="009F6719">
            <w:pPr>
              <w:suppressAutoHyphens w:val="0"/>
              <w:jc w:val="center"/>
              <w:rPr>
                <w:sz w:val="20"/>
                <w:szCs w:val="20"/>
                <w:lang w:eastAsia="pt-BR"/>
              </w:rPr>
            </w:pPr>
            <w:r w:rsidRPr="531AB1A1">
              <w:rPr>
                <w:sz w:val="20"/>
                <w:szCs w:val="20"/>
              </w:rPr>
              <w:t>28/out</w:t>
            </w:r>
          </w:p>
        </w:tc>
        <w:tc>
          <w:tcPr>
            <w:tcW w:w="1136" w:type="dxa"/>
            <w:tcBorders>
              <w:top w:val="nil"/>
              <w:left w:val="nil"/>
              <w:bottom w:val="single" w:sz="4" w:space="0" w:color="auto"/>
              <w:right w:val="single" w:sz="4" w:space="0" w:color="auto"/>
            </w:tcBorders>
            <w:shd w:val="clear" w:color="auto" w:fill="auto"/>
            <w:vAlign w:val="center"/>
            <w:hideMark/>
          </w:tcPr>
          <w:p w14:paraId="7408FF5C" w14:textId="77777777" w:rsidR="009F6719" w:rsidRPr="009F6719" w:rsidRDefault="531AB1A1" w:rsidP="009F6719">
            <w:pPr>
              <w:suppressAutoHyphens w:val="0"/>
              <w:jc w:val="center"/>
              <w:rPr>
                <w:sz w:val="20"/>
                <w:szCs w:val="20"/>
                <w:lang w:eastAsia="pt-BR"/>
              </w:rPr>
            </w:pPr>
            <w:r w:rsidRPr="531AB1A1">
              <w:rPr>
                <w:sz w:val="20"/>
                <w:szCs w:val="20"/>
              </w:rPr>
              <w:t>OK-Sucesso</w:t>
            </w:r>
          </w:p>
        </w:tc>
        <w:tc>
          <w:tcPr>
            <w:tcW w:w="1360" w:type="dxa"/>
            <w:tcBorders>
              <w:top w:val="nil"/>
              <w:left w:val="nil"/>
              <w:bottom w:val="single" w:sz="4" w:space="0" w:color="auto"/>
              <w:right w:val="single" w:sz="4" w:space="0" w:color="auto"/>
            </w:tcBorders>
            <w:shd w:val="clear" w:color="auto" w:fill="auto"/>
            <w:vAlign w:val="center"/>
            <w:hideMark/>
          </w:tcPr>
          <w:p w14:paraId="18396B5A" w14:textId="77777777" w:rsidR="009F6719" w:rsidRPr="009F6719" w:rsidRDefault="531AB1A1" w:rsidP="009F6719">
            <w:pPr>
              <w:suppressAutoHyphens w:val="0"/>
              <w:jc w:val="center"/>
              <w:rPr>
                <w:sz w:val="20"/>
                <w:szCs w:val="20"/>
                <w:lang w:eastAsia="pt-BR"/>
              </w:rPr>
            </w:pPr>
            <w:r w:rsidRPr="531AB1A1">
              <w:rPr>
                <w:sz w:val="20"/>
                <w:szCs w:val="20"/>
              </w:rPr>
              <w:t> </w:t>
            </w:r>
          </w:p>
        </w:tc>
        <w:tc>
          <w:tcPr>
            <w:tcW w:w="36" w:type="dxa"/>
            <w:vAlign w:val="center"/>
            <w:hideMark/>
          </w:tcPr>
          <w:p w14:paraId="6DD82A25" w14:textId="77777777" w:rsidR="009F6719" w:rsidRPr="009F6719" w:rsidRDefault="009F6719" w:rsidP="009F6719">
            <w:pPr>
              <w:suppressAutoHyphens w:val="0"/>
              <w:rPr>
                <w:sz w:val="20"/>
                <w:szCs w:val="20"/>
                <w:lang w:eastAsia="pt-BR"/>
              </w:rPr>
            </w:pPr>
          </w:p>
        </w:tc>
      </w:tr>
      <w:tr w:rsidR="009F6719" w:rsidRPr="009F6719" w14:paraId="101D809A" w14:textId="77777777" w:rsidTr="531AB1A1">
        <w:trPr>
          <w:trHeight w:val="1848"/>
        </w:trPr>
        <w:tc>
          <w:tcPr>
            <w:tcW w:w="603" w:type="dxa"/>
            <w:tcBorders>
              <w:top w:val="nil"/>
              <w:left w:val="single" w:sz="4" w:space="0" w:color="auto"/>
              <w:bottom w:val="single" w:sz="4" w:space="0" w:color="auto"/>
              <w:right w:val="single" w:sz="4" w:space="0" w:color="auto"/>
            </w:tcBorders>
            <w:shd w:val="clear" w:color="auto" w:fill="auto"/>
            <w:vAlign w:val="center"/>
            <w:hideMark/>
          </w:tcPr>
          <w:p w14:paraId="5884DB35" w14:textId="77777777" w:rsidR="009F6719" w:rsidRPr="009F6719" w:rsidRDefault="531AB1A1" w:rsidP="009F6719">
            <w:pPr>
              <w:suppressAutoHyphens w:val="0"/>
              <w:jc w:val="center"/>
              <w:rPr>
                <w:sz w:val="20"/>
                <w:szCs w:val="20"/>
                <w:lang w:eastAsia="pt-BR"/>
              </w:rPr>
            </w:pPr>
            <w:r w:rsidRPr="531AB1A1">
              <w:rPr>
                <w:sz w:val="20"/>
                <w:szCs w:val="20"/>
              </w:rPr>
              <w:t>1.2</w:t>
            </w:r>
          </w:p>
        </w:tc>
        <w:tc>
          <w:tcPr>
            <w:tcW w:w="1034" w:type="dxa"/>
            <w:tcBorders>
              <w:top w:val="nil"/>
              <w:left w:val="nil"/>
              <w:bottom w:val="single" w:sz="4" w:space="0" w:color="auto"/>
              <w:right w:val="single" w:sz="4" w:space="0" w:color="auto"/>
            </w:tcBorders>
            <w:shd w:val="clear" w:color="auto" w:fill="auto"/>
            <w:vAlign w:val="center"/>
            <w:hideMark/>
          </w:tcPr>
          <w:p w14:paraId="7BDA7032" w14:textId="58F3D136" w:rsidR="009F6719" w:rsidRPr="009F6719" w:rsidRDefault="531AB1A1" w:rsidP="009F6719">
            <w:pPr>
              <w:suppressAutoHyphens w:val="0"/>
              <w:jc w:val="center"/>
              <w:rPr>
                <w:sz w:val="20"/>
                <w:szCs w:val="20"/>
                <w:lang w:eastAsia="pt-BR"/>
              </w:rPr>
            </w:pPr>
            <w:r w:rsidRPr="531AB1A1">
              <w:rPr>
                <w:sz w:val="20"/>
                <w:szCs w:val="20"/>
              </w:rPr>
              <w:t>Usuário confirma seu e-mail</w:t>
            </w:r>
          </w:p>
        </w:tc>
        <w:tc>
          <w:tcPr>
            <w:tcW w:w="1605" w:type="dxa"/>
            <w:tcBorders>
              <w:top w:val="nil"/>
              <w:left w:val="nil"/>
              <w:bottom w:val="single" w:sz="4" w:space="0" w:color="auto"/>
              <w:right w:val="single" w:sz="4" w:space="0" w:color="auto"/>
            </w:tcBorders>
            <w:shd w:val="clear" w:color="auto" w:fill="auto"/>
            <w:vAlign w:val="center"/>
            <w:hideMark/>
          </w:tcPr>
          <w:p w14:paraId="060F163E" w14:textId="77777777" w:rsidR="009F6719" w:rsidRPr="009F6719" w:rsidRDefault="531AB1A1" w:rsidP="009F6719">
            <w:pPr>
              <w:suppressAutoHyphens w:val="0"/>
              <w:jc w:val="center"/>
              <w:rPr>
                <w:sz w:val="20"/>
                <w:szCs w:val="20"/>
                <w:lang w:eastAsia="pt-BR"/>
              </w:rPr>
            </w:pPr>
            <w:r w:rsidRPr="531AB1A1">
              <w:rPr>
                <w:sz w:val="20"/>
                <w:szCs w:val="20"/>
              </w:rPr>
              <w:t>E-mail: "Ze@email.com"</w:t>
            </w:r>
          </w:p>
        </w:tc>
        <w:tc>
          <w:tcPr>
            <w:tcW w:w="1100" w:type="dxa"/>
            <w:tcBorders>
              <w:top w:val="nil"/>
              <w:left w:val="nil"/>
              <w:bottom w:val="single" w:sz="4" w:space="0" w:color="auto"/>
              <w:right w:val="single" w:sz="4" w:space="0" w:color="auto"/>
            </w:tcBorders>
            <w:shd w:val="clear" w:color="auto" w:fill="auto"/>
            <w:vAlign w:val="center"/>
            <w:hideMark/>
          </w:tcPr>
          <w:p w14:paraId="0BD5078B" w14:textId="77777777" w:rsidR="009F6719" w:rsidRPr="009F6719" w:rsidRDefault="531AB1A1" w:rsidP="009F6719">
            <w:pPr>
              <w:suppressAutoHyphens w:val="0"/>
              <w:jc w:val="center"/>
              <w:rPr>
                <w:sz w:val="20"/>
                <w:szCs w:val="20"/>
                <w:lang w:eastAsia="pt-BR"/>
              </w:rPr>
            </w:pPr>
            <w:r w:rsidRPr="531AB1A1">
              <w:rPr>
                <w:sz w:val="20"/>
                <w:szCs w:val="20"/>
              </w:rPr>
              <w:t xml:space="preserve">O sistema valida se o </w:t>
            </w:r>
            <w:proofErr w:type="spellStart"/>
            <w:r w:rsidRPr="531AB1A1">
              <w:rPr>
                <w:sz w:val="20"/>
                <w:szCs w:val="20"/>
              </w:rPr>
              <w:t>email</w:t>
            </w:r>
            <w:proofErr w:type="spellEnd"/>
            <w:r w:rsidRPr="531AB1A1">
              <w:rPr>
                <w:sz w:val="20"/>
                <w:szCs w:val="20"/>
              </w:rPr>
              <w:t xml:space="preserve"> é cadastrado e envia o token de recuperação.</w:t>
            </w:r>
          </w:p>
        </w:tc>
        <w:tc>
          <w:tcPr>
            <w:tcW w:w="1006" w:type="dxa"/>
            <w:tcBorders>
              <w:top w:val="nil"/>
              <w:left w:val="nil"/>
              <w:bottom w:val="single" w:sz="4" w:space="0" w:color="auto"/>
              <w:right w:val="single" w:sz="4" w:space="0" w:color="auto"/>
            </w:tcBorders>
            <w:shd w:val="clear" w:color="auto" w:fill="auto"/>
            <w:vAlign w:val="center"/>
            <w:hideMark/>
          </w:tcPr>
          <w:p w14:paraId="068F09C2" w14:textId="77777777" w:rsidR="009F6719" w:rsidRPr="009F6719" w:rsidRDefault="531AB1A1" w:rsidP="009F6719">
            <w:pPr>
              <w:suppressAutoHyphens w:val="0"/>
              <w:jc w:val="center"/>
              <w:rPr>
                <w:sz w:val="20"/>
                <w:szCs w:val="20"/>
                <w:lang w:eastAsia="pt-BR"/>
              </w:rPr>
            </w:pPr>
            <w:r w:rsidRPr="531AB1A1">
              <w:rPr>
                <w:sz w:val="20"/>
                <w:szCs w:val="20"/>
              </w:rPr>
              <w:t>28/out</w:t>
            </w:r>
          </w:p>
        </w:tc>
        <w:tc>
          <w:tcPr>
            <w:tcW w:w="1136" w:type="dxa"/>
            <w:tcBorders>
              <w:top w:val="nil"/>
              <w:left w:val="nil"/>
              <w:bottom w:val="single" w:sz="4" w:space="0" w:color="auto"/>
              <w:right w:val="single" w:sz="4" w:space="0" w:color="auto"/>
            </w:tcBorders>
            <w:shd w:val="clear" w:color="auto" w:fill="auto"/>
            <w:vAlign w:val="center"/>
            <w:hideMark/>
          </w:tcPr>
          <w:p w14:paraId="38761C09" w14:textId="77777777" w:rsidR="009F6719" w:rsidRPr="009F6719" w:rsidRDefault="531AB1A1" w:rsidP="009F6719">
            <w:pPr>
              <w:suppressAutoHyphens w:val="0"/>
              <w:jc w:val="center"/>
              <w:rPr>
                <w:sz w:val="20"/>
                <w:szCs w:val="20"/>
                <w:lang w:eastAsia="pt-BR"/>
              </w:rPr>
            </w:pPr>
            <w:r w:rsidRPr="531AB1A1">
              <w:rPr>
                <w:sz w:val="20"/>
                <w:szCs w:val="20"/>
              </w:rPr>
              <w:t>OK-Sucesso</w:t>
            </w:r>
          </w:p>
        </w:tc>
        <w:tc>
          <w:tcPr>
            <w:tcW w:w="1360" w:type="dxa"/>
            <w:tcBorders>
              <w:top w:val="nil"/>
              <w:left w:val="nil"/>
              <w:bottom w:val="single" w:sz="4" w:space="0" w:color="auto"/>
              <w:right w:val="single" w:sz="4" w:space="0" w:color="auto"/>
            </w:tcBorders>
            <w:shd w:val="clear" w:color="auto" w:fill="auto"/>
            <w:vAlign w:val="center"/>
            <w:hideMark/>
          </w:tcPr>
          <w:p w14:paraId="261E66D4" w14:textId="77777777" w:rsidR="009F6719" w:rsidRPr="009F6719" w:rsidRDefault="531AB1A1" w:rsidP="009F6719">
            <w:pPr>
              <w:suppressAutoHyphens w:val="0"/>
              <w:jc w:val="center"/>
              <w:rPr>
                <w:sz w:val="20"/>
                <w:szCs w:val="20"/>
                <w:lang w:eastAsia="pt-BR"/>
              </w:rPr>
            </w:pPr>
            <w:r w:rsidRPr="531AB1A1">
              <w:rPr>
                <w:sz w:val="20"/>
                <w:szCs w:val="20"/>
              </w:rPr>
              <w:t> </w:t>
            </w:r>
          </w:p>
        </w:tc>
        <w:tc>
          <w:tcPr>
            <w:tcW w:w="36" w:type="dxa"/>
            <w:vAlign w:val="center"/>
            <w:hideMark/>
          </w:tcPr>
          <w:p w14:paraId="775B9985" w14:textId="77777777" w:rsidR="009F6719" w:rsidRPr="009F6719" w:rsidRDefault="009F6719" w:rsidP="009F6719">
            <w:pPr>
              <w:suppressAutoHyphens w:val="0"/>
              <w:rPr>
                <w:sz w:val="20"/>
                <w:szCs w:val="20"/>
                <w:lang w:eastAsia="pt-BR"/>
              </w:rPr>
            </w:pPr>
          </w:p>
        </w:tc>
      </w:tr>
      <w:tr w:rsidR="009F6719" w:rsidRPr="009F6719" w14:paraId="03995E15" w14:textId="77777777" w:rsidTr="531AB1A1">
        <w:trPr>
          <w:trHeight w:val="1584"/>
        </w:trPr>
        <w:tc>
          <w:tcPr>
            <w:tcW w:w="603" w:type="dxa"/>
            <w:tcBorders>
              <w:top w:val="nil"/>
              <w:left w:val="single" w:sz="4" w:space="0" w:color="auto"/>
              <w:bottom w:val="single" w:sz="4" w:space="0" w:color="auto"/>
              <w:right w:val="single" w:sz="4" w:space="0" w:color="auto"/>
            </w:tcBorders>
            <w:shd w:val="clear" w:color="auto" w:fill="auto"/>
            <w:vAlign w:val="center"/>
            <w:hideMark/>
          </w:tcPr>
          <w:p w14:paraId="56DB3C08" w14:textId="77777777" w:rsidR="009F6719" w:rsidRPr="009F6719" w:rsidRDefault="531AB1A1" w:rsidP="009F6719">
            <w:pPr>
              <w:suppressAutoHyphens w:val="0"/>
              <w:jc w:val="center"/>
              <w:rPr>
                <w:sz w:val="20"/>
                <w:szCs w:val="20"/>
                <w:lang w:eastAsia="pt-BR"/>
              </w:rPr>
            </w:pPr>
            <w:r w:rsidRPr="531AB1A1">
              <w:rPr>
                <w:sz w:val="20"/>
                <w:szCs w:val="20"/>
              </w:rPr>
              <w:t>1.3</w:t>
            </w:r>
          </w:p>
        </w:tc>
        <w:tc>
          <w:tcPr>
            <w:tcW w:w="1034" w:type="dxa"/>
            <w:tcBorders>
              <w:top w:val="nil"/>
              <w:left w:val="nil"/>
              <w:bottom w:val="single" w:sz="4" w:space="0" w:color="auto"/>
              <w:right w:val="single" w:sz="4" w:space="0" w:color="auto"/>
            </w:tcBorders>
            <w:shd w:val="clear" w:color="auto" w:fill="auto"/>
            <w:vAlign w:val="center"/>
            <w:hideMark/>
          </w:tcPr>
          <w:p w14:paraId="339ADF91" w14:textId="54280C97" w:rsidR="009F6719" w:rsidRPr="009F6719" w:rsidRDefault="531AB1A1" w:rsidP="009F6719">
            <w:pPr>
              <w:suppressAutoHyphens w:val="0"/>
              <w:jc w:val="center"/>
              <w:rPr>
                <w:sz w:val="20"/>
                <w:szCs w:val="20"/>
                <w:lang w:eastAsia="pt-BR"/>
              </w:rPr>
            </w:pPr>
            <w:r w:rsidRPr="531AB1A1">
              <w:rPr>
                <w:sz w:val="20"/>
                <w:szCs w:val="20"/>
              </w:rPr>
              <w:t>Usuário digita token recebido em e-mail</w:t>
            </w:r>
          </w:p>
        </w:tc>
        <w:tc>
          <w:tcPr>
            <w:tcW w:w="1605" w:type="dxa"/>
            <w:tcBorders>
              <w:top w:val="nil"/>
              <w:left w:val="nil"/>
              <w:bottom w:val="single" w:sz="4" w:space="0" w:color="auto"/>
              <w:right w:val="single" w:sz="4" w:space="0" w:color="auto"/>
            </w:tcBorders>
            <w:shd w:val="clear" w:color="auto" w:fill="auto"/>
            <w:vAlign w:val="center"/>
            <w:hideMark/>
          </w:tcPr>
          <w:p w14:paraId="577F7D4A" w14:textId="77777777" w:rsidR="009F6719" w:rsidRPr="009F6719" w:rsidRDefault="531AB1A1" w:rsidP="009F6719">
            <w:pPr>
              <w:suppressAutoHyphens w:val="0"/>
              <w:jc w:val="center"/>
              <w:rPr>
                <w:sz w:val="20"/>
                <w:szCs w:val="20"/>
                <w:lang w:eastAsia="pt-BR"/>
              </w:rPr>
            </w:pPr>
            <w:r w:rsidRPr="531AB1A1">
              <w:rPr>
                <w:sz w:val="20"/>
                <w:szCs w:val="20"/>
              </w:rPr>
              <w:t>token:"748263"</w:t>
            </w:r>
          </w:p>
        </w:tc>
        <w:tc>
          <w:tcPr>
            <w:tcW w:w="1100" w:type="dxa"/>
            <w:tcBorders>
              <w:top w:val="nil"/>
              <w:left w:val="nil"/>
              <w:bottom w:val="single" w:sz="4" w:space="0" w:color="auto"/>
              <w:right w:val="single" w:sz="4" w:space="0" w:color="auto"/>
            </w:tcBorders>
            <w:shd w:val="clear" w:color="auto" w:fill="auto"/>
            <w:vAlign w:val="center"/>
            <w:hideMark/>
          </w:tcPr>
          <w:p w14:paraId="50F661E3" w14:textId="552EE86B" w:rsidR="009F6719" w:rsidRPr="009F6719" w:rsidRDefault="531AB1A1" w:rsidP="009F6719">
            <w:pPr>
              <w:suppressAutoHyphens w:val="0"/>
              <w:jc w:val="center"/>
              <w:rPr>
                <w:sz w:val="20"/>
                <w:szCs w:val="20"/>
                <w:lang w:eastAsia="pt-BR"/>
              </w:rPr>
            </w:pPr>
            <w:r w:rsidRPr="531AB1A1">
              <w:rPr>
                <w:sz w:val="20"/>
                <w:szCs w:val="20"/>
              </w:rPr>
              <w:t>O sistema valida o token e lava usuário para alterar a senha.</w:t>
            </w:r>
          </w:p>
        </w:tc>
        <w:tc>
          <w:tcPr>
            <w:tcW w:w="1006" w:type="dxa"/>
            <w:tcBorders>
              <w:top w:val="nil"/>
              <w:left w:val="nil"/>
              <w:bottom w:val="single" w:sz="4" w:space="0" w:color="auto"/>
              <w:right w:val="single" w:sz="4" w:space="0" w:color="auto"/>
            </w:tcBorders>
            <w:shd w:val="clear" w:color="auto" w:fill="auto"/>
            <w:vAlign w:val="center"/>
            <w:hideMark/>
          </w:tcPr>
          <w:p w14:paraId="171631C9" w14:textId="77777777" w:rsidR="009F6719" w:rsidRPr="009F6719" w:rsidRDefault="531AB1A1" w:rsidP="009F6719">
            <w:pPr>
              <w:suppressAutoHyphens w:val="0"/>
              <w:jc w:val="center"/>
              <w:rPr>
                <w:sz w:val="20"/>
                <w:szCs w:val="20"/>
                <w:lang w:eastAsia="pt-BR"/>
              </w:rPr>
            </w:pPr>
            <w:r w:rsidRPr="531AB1A1">
              <w:rPr>
                <w:sz w:val="20"/>
                <w:szCs w:val="20"/>
              </w:rPr>
              <w:t>28/out</w:t>
            </w:r>
          </w:p>
        </w:tc>
        <w:tc>
          <w:tcPr>
            <w:tcW w:w="1136" w:type="dxa"/>
            <w:tcBorders>
              <w:top w:val="nil"/>
              <w:left w:val="nil"/>
              <w:bottom w:val="single" w:sz="4" w:space="0" w:color="auto"/>
              <w:right w:val="single" w:sz="4" w:space="0" w:color="auto"/>
            </w:tcBorders>
            <w:shd w:val="clear" w:color="auto" w:fill="auto"/>
            <w:vAlign w:val="center"/>
            <w:hideMark/>
          </w:tcPr>
          <w:p w14:paraId="4980AA36" w14:textId="77777777" w:rsidR="009F6719" w:rsidRPr="009F6719" w:rsidRDefault="531AB1A1" w:rsidP="009F6719">
            <w:pPr>
              <w:suppressAutoHyphens w:val="0"/>
              <w:jc w:val="center"/>
              <w:rPr>
                <w:sz w:val="20"/>
                <w:szCs w:val="20"/>
                <w:lang w:eastAsia="pt-BR"/>
              </w:rPr>
            </w:pPr>
            <w:r w:rsidRPr="531AB1A1">
              <w:rPr>
                <w:sz w:val="20"/>
                <w:szCs w:val="20"/>
              </w:rPr>
              <w:t>OK-Sucesso</w:t>
            </w:r>
          </w:p>
        </w:tc>
        <w:tc>
          <w:tcPr>
            <w:tcW w:w="1360" w:type="dxa"/>
            <w:tcBorders>
              <w:top w:val="nil"/>
              <w:left w:val="nil"/>
              <w:bottom w:val="single" w:sz="4" w:space="0" w:color="auto"/>
              <w:right w:val="single" w:sz="4" w:space="0" w:color="auto"/>
            </w:tcBorders>
            <w:shd w:val="clear" w:color="auto" w:fill="auto"/>
            <w:vAlign w:val="center"/>
            <w:hideMark/>
          </w:tcPr>
          <w:p w14:paraId="680EAA50" w14:textId="77777777" w:rsidR="009F6719" w:rsidRPr="009F6719" w:rsidRDefault="531AB1A1" w:rsidP="009F6719">
            <w:pPr>
              <w:suppressAutoHyphens w:val="0"/>
              <w:jc w:val="center"/>
              <w:rPr>
                <w:sz w:val="20"/>
                <w:szCs w:val="20"/>
                <w:lang w:eastAsia="pt-BR"/>
              </w:rPr>
            </w:pPr>
            <w:r w:rsidRPr="531AB1A1">
              <w:rPr>
                <w:sz w:val="20"/>
                <w:szCs w:val="20"/>
              </w:rPr>
              <w:t> </w:t>
            </w:r>
          </w:p>
        </w:tc>
        <w:tc>
          <w:tcPr>
            <w:tcW w:w="36" w:type="dxa"/>
            <w:vAlign w:val="center"/>
            <w:hideMark/>
          </w:tcPr>
          <w:p w14:paraId="15A8B0F5" w14:textId="77777777" w:rsidR="009F6719" w:rsidRPr="009F6719" w:rsidRDefault="009F6719" w:rsidP="009F6719">
            <w:pPr>
              <w:suppressAutoHyphens w:val="0"/>
              <w:rPr>
                <w:sz w:val="20"/>
                <w:szCs w:val="20"/>
                <w:lang w:eastAsia="pt-BR"/>
              </w:rPr>
            </w:pPr>
          </w:p>
        </w:tc>
      </w:tr>
      <w:tr w:rsidR="009F6719" w:rsidRPr="009F6719" w14:paraId="5977E1A1" w14:textId="77777777" w:rsidTr="531AB1A1">
        <w:trPr>
          <w:trHeight w:val="792"/>
        </w:trPr>
        <w:tc>
          <w:tcPr>
            <w:tcW w:w="603" w:type="dxa"/>
            <w:tcBorders>
              <w:top w:val="nil"/>
              <w:left w:val="single" w:sz="4" w:space="0" w:color="auto"/>
              <w:bottom w:val="single" w:sz="4" w:space="0" w:color="auto"/>
              <w:right w:val="single" w:sz="4" w:space="0" w:color="auto"/>
            </w:tcBorders>
            <w:shd w:val="clear" w:color="auto" w:fill="auto"/>
            <w:vAlign w:val="center"/>
            <w:hideMark/>
          </w:tcPr>
          <w:p w14:paraId="2DBAEC26" w14:textId="77777777" w:rsidR="009F6719" w:rsidRPr="009F6719" w:rsidRDefault="531AB1A1" w:rsidP="009F6719">
            <w:pPr>
              <w:suppressAutoHyphens w:val="0"/>
              <w:jc w:val="center"/>
              <w:rPr>
                <w:sz w:val="20"/>
                <w:szCs w:val="20"/>
                <w:lang w:eastAsia="pt-BR"/>
              </w:rPr>
            </w:pPr>
            <w:r w:rsidRPr="531AB1A1">
              <w:rPr>
                <w:sz w:val="20"/>
                <w:szCs w:val="20"/>
              </w:rPr>
              <w:t>1.4</w:t>
            </w:r>
          </w:p>
        </w:tc>
        <w:tc>
          <w:tcPr>
            <w:tcW w:w="1034" w:type="dxa"/>
            <w:tcBorders>
              <w:top w:val="nil"/>
              <w:left w:val="nil"/>
              <w:bottom w:val="single" w:sz="4" w:space="0" w:color="auto"/>
              <w:right w:val="single" w:sz="4" w:space="0" w:color="auto"/>
            </w:tcBorders>
            <w:shd w:val="clear" w:color="auto" w:fill="auto"/>
            <w:vAlign w:val="center"/>
            <w:hideMark/>
          </w:tcPr>
          <w:p w14:paraId="77024132" w14:textId="5BDDBC4D" w:rsidR="009F6719" w:rsidRPr="009F6719" w:rsidRDefault="531AB1A1" w:rsidP="009F6719">
            <w:pPr>
              <w:suppressAutoHyphens w:val="0"/>
              <w:jc w:val="center"/>
              <w:rPr>
                <w:sz w:val="20"/>
                <w:szCs w:val="20"/>
                <w:lang w:eastAsia="pt-BR"/>
              </w:rPr>
            </w:pPr>
            <w:r w:rsidRPr="531AB1A1">
              <w:rPr>
                <w:sz w:val="20"/>
                <w:szCs w:val="20"/>
              </w:rPr>
              <w:t>Usuário digita a nova senha</w:t>
            </w:r>
          </w:p>
        </w:tc>
        <w:tc>
          <w:tcPr>
            <w:tcW w:w="1605" w:type="dxa"/>
            <w:tcBorders>
              <w:top w:val="nil"/>
              <w:left w:val="nil"/>
              <w:bottom w:val="single" w:sz="4" w:space="0" w:color="auto"/>
              <w:right w:val="single" w:sz="4" w:space="0" w:color="auto"/>
            </w:tcBorders>
            <w:shd w:val="clear" w:color="auto" w:fill="auto"/>
            <w:vAlign w:val="center"/>
            <w:hideMark/>
          </w:tcPr>
          <w:p w14:paraId="2C8C21BD" w14:textId="77777777" w:rsidR="009F6719" w:rsidRPr="009F6719" w:rsidRDefault="531AB1A1" w:rsidP="009F6719">
            <w:pPr>
              <w:suppressAutoHyphens w:val="0"/>
              <w:jc w:val="center"/>
              <w:rPr>
                <w:sz w:val="20"/>
                <w:szCs w:val="20"/>
                <w:lang w:eastAsia="pt-BR"/>
              </w:rPr>
            </w:pPr>
            <w:r w:rsidRPr="531AB1A1">
              <w:rPr>
                <w:sz w:val="20"/>
                <w:szCs w:val="20"/>
              </w:rPr>
              <w:t xml:space="preserve">Senha: "José16$" </w:t>
            </w:r>
          </w:p>
        </w:tc>
        <w:tc>
          <w:tcPr>
            <w:tcW w:w="1100" w:type="dxa"/>
            <w:tcBorders>
              <w:top w:val="nil"/>
              <w:left w:val="nil"/>
              <w:bottom w:val="single" w:sz="4" w:space="0" w:color="auto"/>
              <w:right w:val="single" w:sz="4" w:space="0" w:color="auto"/>
            </w:tcBorders>
            <w:shd w:val="clear" w:color="auto" w:fill="auto"/>
            <w:vAlign w:val="center"/>
            <w:hideMark/>
          </w:tcPr>
          <w:p w14:paraId="16F70BD5" w14:textId="77777777" w:rsidR="009F6719" w:rsidRPr="009F6719" w:rsidRDefault="531AB1A1" w:rsidP="009F6719">
            <w:pPr>
              <w:suppressAutoHyphens w:val="0"/>
              <w:jc w:val="center"/>
              <w:rPr>
                <w:sz w:val="20"/>
                <w:szCs w:val="20"/>
                <w:lang w:eastAsia="pt-BR"/>
              </w:rPr>
            </w:pPr>
            <w:r w:rsidRPr="531AB1A1">
              <w:rPr>
                <w:sz w:val="20"/>
                <w:szCs w:val="20"/>
              </w:rPr>
              <w:t>O sistema salva a nova senha.</w:t>
            </w:r>
          </w:p>
        </w:tc>
        <w:tc>
          <w:tcPr>
            <w:tcW w:w="1006" w:type="dxa"/>
            <w:tcBorders>
              <w:top w:val="nil"/>
              <w:left w:val="nil"/>
              <w:bottom w:val="single" w:sz="4" w:space="0" w:color="auto"/>
              <w:right w:val="single" w:sz="4" w:space="0" w:color="auto"/>
            </w:tcBorders>
            <w:shd w:val="clear" w:color="auto" w:fill="auto"/>
            <w:vAlign w:val="center"/>
            <w:hideMark/>
          </w:tcPr>
          <w:p w14:paraId="1E8D9863" w14:textId="77777777" w:rsidR="009F6719" w:rsidRPr="009F6719" w:rsidRDefault="531AB1A1" w:rsidP="009F6719">
            <w:pPr>
              <w:suppressAutoHyphens w:val="0"/>
              <w:jc w:val="center"/>
              <w:rPr>
                <w:sz w:val="20"/>
                <w:szCs w:val="20"/>
                <w:lang w:eastAsia="pt-BR"/>
              </w:rPr>
            </w:pPr>
            <w:r w:rsidRPr="531AB1A1">
              <w:rPr>
                <w:sz w:val="20"/>
                <w:szCs w:val="20"/>
              </w:rPr>
              <w:t>28/out</w:t>
            </w:r>
          </w:p>
        </w:tc>
        <w:tc>
          <w:tcPr>
            <w:tcW w:w="1136" w:type="dxa"/>
            <w:tcBorders>
              <w:top w:val="nil"/>
              <w:left w:val="nil"/>
              <w:bottom w:val="single" w:sz="4" w:space="0" w:color="auto"/>
              <w:right w:val="single" w:sz="4" w:space="0" w:color="auto"/>
            </w:tcBorders>
            <w:shd w:val="clear" w:color="auto" w:fill="auto"/>
            <w:vAlign w:val="center"/>
            <w:hideMark/>
          </w:tcPr>
          <w:p w14:paraId="391BD5AC" w14:textId="77777777" w:rsidR="009F6719" w:rsidRPr="009F6719" w:rsidRDefault="531AB1A1" w:rsidP="009F6719">
            <w:pPr>
              <w:suppressAutoHyphens w:val="0"/>
              <w:jc w:val="center"/>
              <w:rPr>
                <w:sz w:val="20"/>
                <w:szCs w:val="20"/>
                <w:lang w:eastAsia="pt-BR"/>
              </w:rPr>
            </w:pPr>
            <w:r w:rsidRPr="531AB1A1">
              <w:rPr>
                <w:sz w:val="20"/>
                <w:szCs w:val="20"/>
              </w:rPr>
              <w:t>OK-Sucesso</w:t>
            </w:r>
          </w:p>
        </w:tc>
        <w:tc>
          <w:tcPr>
            <w:tcW w:w="1360" w:type="dxa"/>
            <w:tcBorders>
              <w:top w:val="nil"/>
              <w:left w:val="nil"/>
              <w:bottom w:val="single" w:sz="4" w:space="0" w:color="auto"/>
              <w:right w:val="single" w:sz="4" w:space="0" w:color="auto"/>
            </w:tcBorders>
            <w:shd w:val="clear" w:color="auto" w:fill="auto"/>
            <w:vAlign w:val="center"/>
            <w:hideMark/>
          </w:tcPr>
          <w:p w14:paraId="7BE0FACD" w14:textId="77777777" w:rsidR="009F6719" w:rsidRPr="009F6719" w:rsidRDefault="531AB1A1" w:rsidP="009F6719">
            <w:pPr>
              <w:suppressAutoHyphens w:val="0"/>
              <w:jc w:val="center"/>
              <w:rPr>
                <w:sz w:val="20"/>
                <w:szCs w:val="20"/>
                <w:lang w:eastAsia="pt-BR"/>
              </w:rPr>
            </w:pPr>
            <w:r w:rsidRPr="531AB1A1">
              <w:rPr>
                <w:sz w:val="20"/>
                <w:szCs w:val="20"/>
              </w:rPr>
              <w:t> </w:t>
            </w:r>
          </w:p>
        </w:tc>
        <w:tc>
          <w:tcPr>
            <w:tcW w:w="36" w:type="dxa"/>
            <w:vAlign w:val="center"/>
            <w:hideMark/>
          </w:tcPr>
          <w:p w14:paraId="01028A14" w14:textId="77777777" w:rsidR="009F6719" w:rsidRPr="009F6719" w:rsidRDefault="009F6719" w:rsidP="009F6719">
            <w:pPr>
              <w:suppressAutoHyphens w:val="0"/>
              <w:rPr>
                <w:sz w:val="20"/>
                <w:szCs w:val="20"/>
                <w:lang w:eastAsia="pt-BR"/>
              </w:rPr>
            </w:pPr>
          </w:p>
        </w:tc>
      </w:tr>
      <w:tr w:rsidR="009F6719" w:rsidRPr="009F6719" w14:paraId="2D508267" w14:textId="77777777" w:rsidTr="531AB1A1">
        <w:trPr>
          <w:trHeight w:val="348"/>
        </w:trPr>
        <w:tc>
          <w:tcPr>
            <w:tcW w:w="7844" w:type="dxa"/>
            <w:gridSpan w:val="7"/>
            <w:tcBorders>
              <w:top w:val="single" w:sz="4" w:space="0" w:color="auto"/>
              <w:left w:val="single" w:sz="4" w:space="0" w:color="auto"/>
              <w:bottom w:val="single" w:sz="4" w:space="0" w:color="auto"/>
              <w:right w:val="single" w:sz="4" w:space="0" w:color="000000" w:themeColor="text1"/>
            </w:tcBorders>
            <w:shd w:val="clear" w:color="auto" w:fill="FFFF99"/>
            <w:vAlign w:val="center"/>
            <w:hideMark/>
          </w:tcPr>
          <w:p w14:paraId="6717B873" w14:textId="77777777" w:rsidR="009F6719" w:rsidRPr="009F6719" w:rsidRDefault="531AB1A1" w:rsidP="009F6719">
            <w:pPr>
              <w:suppressAutoHyphens w:val="0"/>
              <w:rPr>
                <w:rFonts w:ascii="Tahoma" w:hAnsi="Tahoma" w:cs="Tahoma"/>
                <w:b/>
                <w:bCs/>
                <w:color w:val="FF0000"/>
                <w:sz w:val="20"/>
                <w:szCs w:val="20"/>
                <w:lang w:eastAsia="pt-BR"/>
              </w:rPr>
            </w:pPr>
            <w:r w:rsidRPr="531AB1A1">
              <w:rPr>
                <w:rFonts w:ascii="Tahoma" w:hAnsi="Tahoma" w:cs="Tahoma"/>
                <w:b/>
                <w:bCs/>
                <w:color w:val="FF0000"/>
                <w:sz w:val="20"/>
                <w:szCs w:val="20"/>
              </w:rPr>
              <w:t>Fluxo Alternativo - Email não cadastrado</w:t>
            </w:r>
          </w:p>
        </w:tc>
        <w:tc>
          <w:tcPr>
            <w:tcW w:w="36" w:type="dxa"/>
            <w:vAlign w:val="center"/>
            <w:hideMark/>
          </w:tcPr>
          <w:p w14:paraId="140C0CB7" w14:textId="77777777" w:rsidR="009F6719" w:rsidRPr="009F6719" w:rsidRDefault="009F6719" w:rsidP="009F6719">
            <w:pPr>
              <w:suppressAutoHyphens w:val="0"/>
              <w:rPr>
                <w:sz w:val="20"/>
                <w:szCs w:val="20"/>
                <w:lang w:eastAsia="pt-BR"/>
              </w:rPr>
            </w:pPr>
          </w:p>
        </w:tc>
      </w:tr>
      <w:tr w:rsidR="009F6719" w:rsidRPr="009F6719" w14:paraId="7C27C3EE" w14:textId="77777777" w:rsidTr="531AB1A1">
        <w:trPr>
          <w:trHeight w:val="588"/>
        </w:trPr>
        <w:tc>
          <w:tcPr>
            <w:tcW w:w="603" w:type="dxa"/>
            <w:vMerge w:val="restart"/>
            <w:tcBorders>
              <w:top w:val="nil"/>
              <w:left w:val="single" w:sz="4" w:space="0" w:color="auto"/>
              <w:bottom w:val="single" w:sz="4" w:space="0" w:color="auto"/>
              <w:right w:val="single" w:sz="4" w:space="0" w:color="auto"/>
            </w:tcBorders>
            <w:shd w:val="clear" w:color="auto" w:fill="CCFFFF"/>
            <w:vAlign w:val="center"/>
            <w:hideMark/>
          </w:tcPr>
          <w:p w14:paraId="04A76C8F" w14:textId="77777777" w:rsidR="009F6719" w:rsidRPr="009F6719" w:rsidRDefault="531AB1A1" w:rsidP="009F6719">
            <w:pPr>
              <w:suppressAutoHyphens w:val="0"/>
              <w:jc w:val="center"/>
              <w:rPr>
                <w:rFonts w:ascii="Tahoma" w:hAnsi="Tahoma" w:cs="Tahoma"/>
                <w:b/>
                <w:bCs/>
                <w:sz w:val="20"/>
                <w:szCs w:val="20"/>
                <w:lang w:eastAsia="pt-BR"/>
              </w:rPr>
            </w:pPr>
            <w:r w:rsidRPr="531AB1A1">
              <w:rPr>
                <w:rFonts w:ascii="Tahoma" w:hAnsi="Tahoma" w:cs="Tahoma"/>
                <w:b/>
                <w:bCs/>
                <w:sz w:val="20"/>
                <w:szCs w:val="20"/>
              </w:rPr>
              <w:t>ID</w:t>
            </w:r>
          </w:p>
        </w:tc>
        <w:tc>
          <w:tcPr>
            <w:tcW w:w="1034"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25FC53D6" w14:textId="77777777" w:rsidR="009F6719" w:rsidRPr="009F6719" w:rsidRDefault="531AB1A1" w:rsidP="009F6719">
            <w:pPr>
              <w:suppressAutoHyphens w:val="0"/>
              <w:jc w:val="center"/>
              <w:rPr>
                <w:rFonts w:ascii="Tahoma" w:hAnsi="Tahoma" w:cs="Tahoma"/>
                <w:b/>
                <w:bCs/>
                <w:sz w:val="20"/>
                <w:szCs w:val="20"/>
                <w:lang w:eastAsia="pt-BR"/>
              </w:rPr>
            </w:pPr>
            <w:r w:rsidRPr="531AB1A1">
              <w:rPr>
                <w:rFonts w:ascii="Tahoma" w:hAnsi="Tahoma" w:cs="Tahoma"/>
                <w:b/>
                <w:bCs/>
                <w:sz w:val="20"/>
                <w:szCs w:val="20"/>
              </w:rPr>
              <w:t>Passos para Execução</w:t>
            </w:r>
          </w:p>
        </w:tc>
        <w:tc>
          <w:tcPr>
            <w:tcW w:w="1605"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5C2900D2" w14:textId="77777777" w:rsidR="009F6719" w:rsidRPr="009F6719" w:rsidRDefault="531AB1A1" w:rsidP="009F6719">
            <w:pPr>
              <w:suppressAutoHyphens w:val="0"/>
              <w:jc w:val="center"/>
              <w:rPr>
                <w:rFonts w:ascii="Tahoma" w:hAnsi="Tahoma" w:cs="Tahoma"/>
                <w:b/>
                <w:bCs/>
                <w:sz w:val="20"/>
                <w:szCs w:val="20"/>
                <w:lang w:eastAsia="pt-BR"/>
              </w:rPr>
            </w:pPr>
            <w:r w:rsidRPr="531AB1A1">
              <w:rPr>
                <w:rFonts w:ascii="Tahoma" w:hAnsi="Tahoma" w:cs="Tahoma"/>
                <w:b/>
                <w:bCs/>
                <w:sz w:val="20"/>
                <w:szCs w:val="20"/>
              </w:rPr>
              <w:t>Dados de Entrada</w:t>
            </w:r>
          </w:p>
        </w:tc>
        <w:tc>
          <w:tcPr>
            <w:tcW w:w="1100"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2C116E74" w14:textId="77777777" w:rsidR="009F6719" w:rsidRPr="009F6719" w:rsidRDefault="531AB1A1" w:rsidP="009F6719">
            <w:pPr>
              <w:suppressAutoHyphens w:val="0"/>
              <w:jc w:val="center"/>
              <w:rPr>
                <w:rFonts w:ascii="Tahoma" w:hAnsi="Tahoma" w:cs="Tahoma"/>
                <w:b/>
                <w:bCs/>
                <w:sz w:val="20"/>
                <w:szCs w:val="20"/>
                <w:lang w:eastAsia="pt-BR"/>
              </w:rPr>
            </w:pPr>
            <w:r w:rsidRPr="531AB1A1">
              <w:rPr>
                <w:rFonts w:ascii="Tahoma" w:hAnsi="Tahoma" w:cs="Tahoma"/>
                <w:b/>
                <w:bCs/>
                <w:sz w:val="20"/>
                <w:szCs w:val="20"/>
              </w:rPr>
              <w:t>Resultado Esperado</w:t>
            </w:r>
          </w:p>
        </w:tc>
        <w:tc>
          <w:tcPr>
            <w:tcW w:w="1006" w:type="dxa"/>
            <w:vMerge w:val="restart"/>
            <w:tcBorders>
              <w:top w:val="nil"/>
              <w:left w:val="single" w:sz="4" w:space="0" w:color="auto"/>
              <w:bottom w:val="single" w:sz="4" w:space="0" w:color="auto"/>
              <w:right w:val="single" w:sz="4" w:space="0" w:color="auto"/>
            </w:tcBorders>
            <w:shd w:val="clear" w:color="auto" w:fill="CCFFFF"/>
            <w:vAlign w:val="center"/>
            <w:hideMark/>
          </w:tcPr>
          <w:p w14:paraId="33C71CC7" w14:textId="77777777" w:rsidR="009F6719" w:rsidRPr="009F6719" w:rsidRDefault="531AB1A1" w:rsidP="009F6719">
            <w:pPr>
              <w:suppressAutoHyphens w:val="0"/>
              <w:jc w:val="center"/>
              <w:rPr>
                <w:rFonts w:ascii="Tahoma" w:hAnsi="Tahoma" w:cs="Tahoma"/>
                <w:b/>
                <w:bCs/>
                <w:sz w:val="20"/>
                <w:szCs w:val="20"/>
                <w:lang w:eastAsia="pt-BR"/>
              </w:rPr>
            </w:pPr>
            <w:r w:rsidRPr="531AB1A1">
              <w:rPr>
                <w:rFonts w:ascii="Tahoma" w:hAnsi="Tahoma" w:cs="Tahoma"/>
                <w:b/>
                <w:bCs/>
                <w:sz w:val="20"/>
                <w:szCs w:val="20"/>
              </w:rPr>
              <w:t>Data Execução</w:t>
            </w:r>
          </w:p>
        </w:tc>
        <w:tc>
          <w:tcPr>
            <w:tcW w:w="1136" w:type="dxa"/>
            <w:vMerge w:val="restart"/>
            <w:tcBorders>
              <w:top w:val="nil"/>
              <w:left w:val="single" w:sz="4" w:space="0" w:color="auto"/>
              <w:bottom w:val="single" w:sz="4" w:space="0" w:color="auto"/>
              <w:right w:val="single" w:sz="4" w:space="0" w:color="auto"/>
            </w:tcBorders>
            <w:shd w:val="clear" w:color="auto" w:fill="CCFFFF"/>
            <w:vAlign w:val="center"/>
            <w:hideMark/>
          </w:tcPr>
          <w:p w14:paraId="78A7C074" w14:textId="77777777" w:rsidR="009F6719" w:rsidRPr="009F6719" w:rsidRDefault="531AB1A1" w:rsidP="009F6719">
            <w:pPr>
              <w:suppressAutoHyphens w:val="0"/>
              <w:jc w:val="center"/>
              <w:rPr>
                <w:rFonts w:ascii="Tahoma" w:hAnsi="Tahoma" w:cs="Tahoma"/>
                <w:b/>
                <w:bCs/>
                <w:sz w:val="20"/>
                <w:szCs w:val="20"/>
                <w:lang w:eastAsia="pt-BR"/>
              </w:rPr>
            </w:pPr>
            <w:r w:rsidRPr="531AB1A1">
              <w:rPr>
                <w:rFonts w:ascii="Tahoma" w:hAnsi="Tahoma" w:cs="Tahoma"/>
                <w:b/>
                <w:bCs/>
                <w:sz w:val="20"/>
                <w:szCs w:val="20"/>
              </w:rPr>
              <w:t>Resultado Verificado</w:t>
            </w:r>
          </w:p>
        </w:tc>
        <w:tc>
          <w:tcPr>
            <w:tcW w:w="1360" w:type="dxa"/>
            <w:vMerge w:val="restart"/>
            <w:tcBorders>
              <w:top w:val="nil"/>
              <w:left w:val="single" w:sz="4" w:space="0" w:color="auto"/>
              <w:bottom w:val="single" w:sz="4" w:space="0" w:color="auto"/>
              <w:right w:val="single" w:sz="4" w:space="0" w:color="auto"/>
            </w:tcBorders>
            <w:shd w:val="clear" w:color="auto" w:fill="CCFFFF"/>
            <w:vAlign w:val="center"/>
            <w:hideMark/>
          </w:tcPr>
          <w:p w14:paraId="568F0AE4" w14:textId="77777777" w:rsidR="009F6719" w:rsidRPr="009F6719" w:rsidRDefault="531AB1A1" w:rsidP="009F6719">
            <w:pPr>
              <w:suppressAutoHyphens w:val="0"/>
              <w:jc w:val="center"/>
              <w:rPr>
                <w:rFonts w:ascii="Tahoma" w:hAnsi="Tahoma" w:cs="Tahoma"/>
                <w:b/>
                <w:bCs/>
                <w:sz w:val="20"/>
                <w:szCs w:val="20"/>
                <w:lang w:eastAsia="pt-BR"/>
              </w:rPr>
            </w:pPr>
            <w:r w:rsidRPr="531AB1A1">
              <w:rPr>
                <w:rFonts w:ascii="Tahoma" w:hAnsi="Tahoma" w:cs="Tahoma"/>
                <w:b/>
                <w:bCs/>
                <w:sz w:val="20"/>
                <w:szCs w:val="20"/>
              </w:rPr>
              <w:t>Observações</w:t>
            </w:r>
          </w:p>
        </w:tc>
        <w:tc>
          <w:tcPr>
            <w:tcW w:w="36" w:type="dxa"/>
            <w:vAlign w:val="center"/>
            <w:hideMark/>
          </w:tcPr>
          <w:p w14:paraId="48A1A445" w14:textId="77777777" w:rsidR="009F6719" w:rsidRPr="009F6719" w:rsidRDefault="009F6719" w:rsidP="009F6719">
            <w:pPr>
              <w:suppressAutoHyphens w:val="0"/>
              <w:rPr>
                <w:sz w:val="20"/>
                <w:szCs w:val="20"/>
                <w:lang w:eastAsia="pt-BR"/>
              </w:rPr>
            </w:pPr>
          </w:p>
        </w:tc>
      </w:tr>
      <w:tr w:rsidR="009F6719" w:rsidRPr="009F6719" w14:paraId="2F5184B3" w14:textId="77777777" w:rsidTr="531AB1A1">
        <w:trPr>
          <w:trHeight w:val="288"/>
        </w:trPr>
        <w:tc>
          <w:tcPr>
            <w:tcW w:w="603" w:type="dxa"/>
            <w:vMerge/>
            <w:vAlign w:val="center"/>
            <w:hideMark/>
          </w:tcPr>
          <w:p w14:paraId="1C946BA3" w14:textId="77777777" w:rsidR="009F6719" w:rsidRPr="009F6719" w:rsidRDefault="009F6719" w:rsidP="009F6719">
            <w:pPr>
              <w:suppressAutoHyphens w:val="0"/>
              <w:rPr>
                <w:rFonts w:ascii="Tahoma" w:hAnsi="Tahoma" w:cs="Tahoma"/>
                <w:b/>
                <w:bCs/>
                <w:sz w:val="20"/>
                <w:szCs w:val="20"/>
                <w:lang w:eastAsia="pt-BR"/>
              </w:rPr>
            </w:pPr>
          </w:p>
        </w:tc>
        <w:tc>
          <w:tcPr>
            <w:tcW w:w="1034" w:type="dxa"/>
            <w:vMerge/>
            <w:vAlign w:val="center"/>
            <w:hideMark/>
          </w:tcPr>
          <w:p w14:paraId="04F20E88" w14:textId="77777777" w:rsidR="009F6719" w:rsidRPr="009F6719" w:rsidRDefault="009F6719" w:rsidP="009F6719">
            <w:pPr>
              <w:suppressAutoHyphens w:val="0"/>
              <w:rPr>
                <w:rFonts w:ascii="Tahoma" w:hAnsi="Tahoma" w:cs="Tahoma"/>
                <w:b/>
                <w:bCs/>
                <w:sz w:val="20"/>
                <w:szCs w:val="20"/>
                <w:lang w:eastAsia="pt-BR"/>
              </w:rPr>
            </w:pPr>
          </w:p>
        </w:tc>
        <w:tc>
          <w:tcPr>
            <w:tcW w:w="1605" w:type="dxa"/>
            <w:vMerge/>
            <w:vAlign w:val="center"/>
            <w:hideMark/>
          </w:tcPr>
          <w:p w14:paraId="5524215D" w14:textId="77777777" w:rsidR="009F6719" w:rsidRPr="009F6719" w:rsidRDefault="009F6719" w:rsidP="009F6719">
            <w:pPr>
              <w:suppressAutoHyphens w:val="0"/>
              <w:rPr>
                <w:rFonts w:ascii="Tahoma" w:hAnsi="Tahoma" w:cs="Tahoma"/>
                <w:b/>
                <w:bCs/>
                <w:sz w:val="20"/>
                <w:szCs w:val="20"/>
                <w:lang w:eastAsia="pt-BR"/>
              </w:rPr>
            </w:pPr>
          </w:p>
        </w:tc>
        <w:tc>
          <w:tcPr>
            <w:tcW w:w="1100" w:type="dxa"/>
            <w:vMerge/>
            <w:vAlign w:val="center"/>
            <w:hideMark/>
          </w:tcPr>
          <w:p w14:paraId="6620E232" w14:textId="77777777" w:rsidR="009F6719" w:rsidRPr="009F6719" w:rsidRDefault="009F6719" w:rsidP="009F6719">
            <w:pPr>
              <w:suppressAutoHyphens w:val="0"/>
              <w:rPr>
                <w:rFonts w:ascii="Tahoma" w:hAnsi="Tahoma" w:cs="Tahoma"/>
                <w:b/>
                <w:bCs/>
                <w:sz w:val="20"/>
                <w:szCs w:val="20"/>
                <w:lang w:eastAsia="pt-BR"/>
              </w:rPr>
            </w:pPr>
          </w:p>
        </w:tc>
        <w:tc>
          <w:tcPr>
            <w:tcW w:w="1006" w:type="dxa"/>
            <w:vMerge/>
            <w:vAlign w:val="center"/>
            <w:hideMark/>
          </w:tcPr>
          <w:p w14:paraId="16928A35" w14:textId="77777777" w:rsidR="009F6719" w:rsidRPr="009F6719" w:rsidRDefault="009F6719" w:rsidP="009F6719">
            <w:pPr>
              <w:suppressAutoHyphens w:val="0"/>
              <w:rPr>
                <w:rFonts w:ascii="Tahoma" w:hAnsi="Tahoma" w:cs="Tahoma"/>
                <w:b/>
                <w:bCs/>
                <w:sz w:val="20"/>
                <w:szCs w:val="20"/>
                <w:lang w:eastAsia="pt-BR"/>
              </w:rPr>
            </w:pPr>
          </w:p>
        </w:tc>
        <w:tc>
          <w:tcPr>
            <w:tcW w:w="1136" w:type="dxa"/>
            <w:vMerge/>
            <w:vAlign w:val="center"/>
            <w:hideMark/>
          </w:tcPr>
          <w:p w14:paraId="0ECCD844" w14:textId="77777777" w:rsidR="009F6719" w:rsidRPr="009F6719" w:rsidRDefault="009F6719" w:rsidP="009F6719">
            <w:pPr>
              <w:suppressAutoHyphens w:val="0"/>
              <w:rPr>
                <w:rFonts w:ascii="Tahoma" w:hAnsi="Tahoma" w:cs="Tahoma"/>
                <w:b/>
                <w:bCs/>
                <w:sz w:val="20"/>
                <w:szCs w:val="20"/>
                <w:lang w:eastAsia="pt-BR"/>
              </w:rPr>
            </w:pPr>
          </w:p>
        </w:tc>
        <w:tc>
          <w:tcPr>
            <w:tcW w:w="1360" w:type="dxa"/>
            <w:vMerge/>
            <w:vAlign w:val="center"/>
            <w:hideMark/>
          </w:tcPr>
          <w:p w14:paraId="63916757" w14:textId="77777777" w:rsidR="009F6719" w:rsidRPr="009F6719" w:rsidRDefault="009F6719" w:rsidP="009F6719">
            <w:pPr>
              <w:suppressAutoHyphens w:val="0"/>
              <w:rPr>
                <w:rFonts w:ascii="Tahoma" w:hAnsi="Tahoma" w:cs="Tahoma"/>
                <w:b/>
                <w:bCs/>
                <w:sz w:val="20"/>
                <w:szCs w:val="20"/>
                <w:lang w:eastAsia="pt-BR"/>
              </w:rPr>
            </w:pPr>
          </w:p>
        </w:tc>
        <w:tc>
          <w:tcPr>
            <w:tcW w:w="36" w:type="dxa"/>
            <w:tcBorders>
              <w:top w:val="nil"/>
              <w:left w:val="nil"/>
              <w:bottom w:val="nil"/>
              <w:right w:val="nil"/>
            </w:tcBorders>
            <w:shd w:val="clear" w:color="auto" w:fill="auto"/>
            <w:noWrap/>
            <w:vAlign w:val="bottom"/>
            <w:hideMark/>
          </w:tcPr>
          <w:p w14:paraId="5C366F1D" w14:textId="77777777" w:rsidR="009F6719" w:rsidRPr="009F6719" w:rsidRDefault="009F6719" w:rsidP="009F6719">
            <w:pPr>
              <w:suppressAutoHyphens w:val="0"/>
              <w:jc w:val="center"/>
              <w:rPr>
                <w:rFonts w:ascii="Tahoma" w:hAnsi="Tahoma" w:cs="Tahoma"/>
                <w:b/>
                <w:bCs/>
                <w:sz w:val="20"/>
                <w:szCs w:val="20"/>
                <w:lang w:eastAsia="pt-BR"/>
              </w:rPr>
            </w:pPr>
          </w:p>
        </w:tc>
      </w:tr>
      <w:tr w:rsidR="009F6719" w:rsidRPr="009F6719" w14:paraId="10862425" w14:textId="77777777" w:rsidTr="531AB1A1">
        <w:trPr>
          <w:trHeight w:val="1584"/>
        </w:trPr>
        <w:tc>
          <w:tcPr>
            <w:tcW w:w="603" w:type="dxa"/>
            <w:tcBorders>
              <w:top w:val="nil"/>
              <w:left w:val="single" w:sz="4" w:space="0" w:color="auto"/>
              <w:bottom w:val="single" w:sz="4" w:space="0" w:color="auto"/>
              <w:right w:val="single" w:sz="4" w:space="0" w:color="auto"/>
            </w:tcBorders>
            <w:shd w:val="clear" w:color="auto" w:fill="auto"/>
            <w:vAlign w:val="center"/>
            <w:hideMark/>
          </w:tcPr>
          <w:p w14:paraId="655CA6B5" w14:textId="77777777" w:rsidR="009F6719" w:rsidRPr="009F6719" w:rsidRDefault="531AB1A1" w:rsidP="009F6719">
            <w:pPr>
              <w:suppressAutoHyphens w:val="0"/>
              <w:jc w:val="center"/>
              <w:rPr>
                <w:sz w:val="20"/>
                <w:szCs w:val="20"/>
                <w:lang w:eastAsia="pt-BR"/>
              </w:rPr>
            </w:pPr>
            <w:r w:rsidRPr="531AB1A1">
              <w:rPr>
                <w:sz w:val="20"/>
                <w:szCs w:val="20"/>
              </w:rPr>
              <w:lastRenderedPageBreak/>
              <w:t>1.1</w:t>
            </w:r>
          </w:p>
        </w:tc>
        <w:tc>
          <w:tcPr>
            <w:tcW w:w="1034" w:type="dxa"/>
            <w:tcBorders>
              <w:top w:val="nil"/>
              <w:left w:val="nil"/>
              <w:bottom w:val="single" w:sz="4" w:space="0" w:color="auto"/>
              <w:right w:val="single" w:sz="4" w:space="0" w:color="auto"/>
            </w:tcBorders>
            <w:shd w:val="clear" w:color="auto" w:fill="auto"/>
            <w:vAlign w:val="center"/>
            <w:hideMark/>
          </w:tcPr>
          <w:p w14:paraId="2E746C3C" w14:textId="2D78AF63" w:rsidR="009F6719" w:rsidRPr="009F6719" w:rsidRDefault="531AB1A1" w:rsidP="009F6719">
            <w:pPr>
              <w:suppressAutoHyphens w:val="0"/>
              <w:jc w:val="center"/>
              <w:rPr>
                <w:sz w:val="20"/>
                <w:szCs w:val="20"/>
                <w:lang w:eastAsia="pt-BR"/>
              </w:rPr>
            </w:pPr>
            <w:r w:rsidRPr="531AB1A1">
              <w:rPr>
                <w:sz w:val="20"/>
                <w:szCs w:val="20"/>
              </w:rPr>
              <w:t>Usuário seleciona esqueci minha senha na tela de login</w:t>
            </w:r>
          </w:p>
        </w:tc>
        <w:tc>
          <w:tcPr>
            <w:tcW w:w="1605" w:type="dxa"/>
            <w:tcBorders>
              <w:top w:val="nil"/>
              <w:left w:val="nil"/>
              <w:bottom w:val="single" w:sz="4" w:space="0" w:color="auto"/>
              <w:right w:val="single" w:sz="4" w:space="0" w:color="auto"/>
            </w:tcBorders>
            <w:shd w:val="clear" w:color="auto" w:fill="auto"/>
            <w:vAlign w:val="center"/>
            <w:hideMark/>
          </w:tcPr>
          <w:p w14:paraId="436904A6" w14:textId="77777777" w:rsidR="009F6719" w:rsidRPr="009F6719" w:rsidRDefault="531AB1A1" w:rsidP="009F6719">
            <w:pPr>
              <w:suppressAutoHyphens w:val="0"/>
              <w:jc w:val="center"/>
              <w:rPr>
                <w:sz w:val="20"/>
                <w:szCs w:val="20"/>
                <w:lang w:eastAsia="pt-BR"/>
              </w:rPr>
            </w:pPr>
            <w:r w:rsidRPr="531AB1A1">
              <w:rPr>
                <w:sz w:val="20"/>
                <w:szCs w:val="20"/>
              </w:rPr>
              <w:t> </w:t>
            </w:r>
          </w:p>
        </w:tc>
        <w:tc>
          <w:tcPr>
            <w:tcW w:w="1100" w:type="dxa"/>
            <w:tcBorders>
              <w:top w:val="nil"/>
              <w:left w:val="nil"/>
              <w:bottom w:val="single" w:sz="4" w:space="0" w:color="auto"/>
              <w:right w:val="single" w:sz="4" w:space="0" w:color="auto"/>
            </w:tcBorders>
            <w:shd w:val="clear" w:color="auto" w:fill="auto"/>
            <w:vAlign w:val="center"/>
            <w:hideMark/>
          </w:tcPr>
          <w:p w14:paraId="2EE43FC1" w14:textId="77777777" w:rsidR="009F6719" w:rsidRPr="009F6719" w:rsidRDefault="531AB1A1" w:rsidP="009F6719">
            <w:pPr>
              <w:suppressAutoHyphens w:val="0"/>
              <w:jc w:val="center"/>
              <w:rPr>
                <w:sz w:val="20"/>
                <w:szCs w:val="20"/>
                <w:lang w:eastAsia="pt-BR"/>
              </w:rPr>
            </w:pPr>
            <w:r w:rsidRPr="531AB1A1">
              <w:rPr>
                <w:sz w:val="20"/>
                <w:szCs w:val="20"/>
              </w:rPr>
              <w:t>O sistema exibe tela de recuperação de senha.</w:t>
            </w:r>
          </w:p>
        </w:tc>
        <w:tc>
          <w:tcPr>
            <w:tcW w:w="1006" w:type="dxa"/>
            <w:tcBorders>
              <w:top w:val="nil"/>
              <w:left w:val="nil"/>
              <w:bottom w:val="single" w:sz="4" w:space="0" w:color="auto"/>
              <w:right w:val="single" w:sz="4" w:space="0" w:color="auto"/>
            </w:tcBorders>
            <w:shd w:val="clear" w:color="auto" w:fill="auto"/>
            <w:vAlign w:val="center"/>
            <w:hideMark/>
          </w:tcPr>
          <w:p w14:paraId="056E94BA" w14:textId="77777777" w:rsidR="009F6719" w:rsidRPr="009F6719" w:rsidRDefault="531AB1A1" w:rsidP="009F6719">
            <w:pPr>
              <w:suppressAutoHyphens w:val="0"/>
              <w:jc w:val="center"/>
              <w:rPr>
                <w:sz w:val="20"/>
                <w:szCs w:val="20"/>
                <w:lang w:eastAsia="pt-BR"/>
              </w:rPr>
            </w:pPr>
            <w:r w:rsidRPr="531AB1A1">
              <w:rPr>
                <w:sz w:val="20"/>
                <w:szCs w:val="20"/>
              </w:rPr>
              <w:t>28/out</w:t>
            </w:r>
          </w:p>
        </w:tc>
        <w:tc>
          <w:tcPr>
            <w:tcW w:w="1136" w:type="dxa"/>
            <w:tcBorders>
              <w:top w:val="nil"/>
              <w:left w:val="nil"/>
              <w:bottom w:val="single" w:sz="4" w:space="0" w:color="auto"/>
              <w:right w:val="single" w:sz="4" w:space="0" w:color="auto"/>
            </w:tcBorders>
            <w:shd w:val="clear" w:color="auto" w:fill="auto"/>
            <w:vAlign w:val="center"/>
            <w:hideMark/>
          </w:tcPr>
          <w:p w14:paraId="7E4C4D3A" w14:textId="77777777" w:rsidR="009F6719" w:rsidRPr="009F6719" w:rsidRDefault="531AB1A1" w:rsidP="009F6719">
            <w:pPr>
              <w:suppressAutoHyphens w:val="0"/>
              <w:jc w:val="center"/>
              <w:rPr>
                <w:sz w:val="20"/>
                <w:szCs w:val="20"/>
                <w:lang w:eastAsia="pt-BR"/>
              </w:rPr>
            </w:pPr>
            <w:r w:rsidRPr="531AB1A1">
              <w:rPr>
                <w:sz w:val="20"/>
                <w:szCs w:val="20"/>
              </w:rPr>
              <w:t>OK-Sucesso</w:t>
            </w:r>
          </w:p>
        </w:tc>
        <w:tc>
          <w:tcPr>
            <w:tcW w:w="1360" w:type="dxa"/>
            <w:tcBorders>
              <w:top w:val="nil"/>
              <w:left w:val="nil"/>
              <w:bottom w:val="single" w:sz="4" w:space="0" w:color="auto"/>
              <w:right w:val="single" w:sz="4" w:space="0" w:color="auto"/>
            </w:tcBorders>
            <w:shd w:val="clear" w:color="auto" w:fill="auto"/>
            <w:vAlign w:val="center"/>
            <w:hideMark/>
          </w:tcPr>
          <w:p w14:paraId="503BA9F9" w14:textId="77777777" w:rsidR="009F6719" w:rsidRPr="009F6719" w:rsidRDefault="531AB1A1" w:rsidP="009F6719">
            <w:pPr>
              <w:suppressAutoHyphens w:val="0"/>
              <w:jc w:val="center"/>
              <w:rPr>
                <w:sz w:val="20"/>
                <w:szCs w:val="20"/>
                <w:lang w:eastAsia="pt-BR"/>
              </w:rPr>
            </w:pPr>
            <w:r w:rsidRPr="531AB1A1">
              <w:rPr>
                <w:sz w:val="20"/>
                <w:szCs w:val="20"/>
              </w:rPr>
              <w:t> </w:t>
            </w:r>
          </w:p>
        </w:tc>
        <w:tc>
          <w:tcPr>
            <w:tcW w:w="36" w:type="dxa"/>
            <w:vAlign w:val="center"/>
            <w:hideMark/>
          </w:tcPr>
          <w:p w14:paraId="1BF491B2" w14:textId="77777777" w:rsidR="009F6719" w:rsidRPr="009F6719" w:rsidRDefault="009F6719" w:rsidP="009F6719">
            <w:pPr>
              <w:suppressAutoHyphens w:val="0"/>
              <w:rPr>
                <w:sz w:val="20"/>
                <w:szCs w:val="20"/>
                <w:lang w:eastAsia="pt-BR"/>
              </w:rPr>
            </w:pPr>
          </w:p>
        </w:tc>
      </w:tr>
      <w:tr w:rsidR="009F6719" w:rsidRPr="009F6719" w14:paraId="49AA3C86" w14:textId="77777777" w:rsidTr="531AB1A1">
        <w:trPr>
          <w:trHeight w:val="1320"/>
        </w:trPr>
        <w:tc>
          <w:tcPr>
            <w:tcW w:w="603" w:type="dxa"/>
            <w:tcBorders>
              <w:top w:val="nil"/>
              <w:left w:val="single" w:sz="4" w:space="0" w:color="auto"/>
              <w:bottom w:val="single" w:sz="4" w:space="0" w:color="auto"/>
              <w:right w:val="single" w:sz="4" w:space="0" w:color="auto"/>
            </w:tcBorders>
            <w:shd w:val="clear" w:color="auto" w:fill="auto"/>
            <w:vAlign w:val="center"/>
            <w:hideMark/>
          </w:tcPr>
          <w:p w14:paraId="0525680D" w14:textId="77777777" w:rsidR="009F6719" w:rsidRPr="009F6719" w:rsidRDefault="531AB1A1" w:rsidP="009F6719">
            <w:pPr>
              <w:suppressAutoHyphens w:val="0"/>
              <w:jc w:val="center"/>
              <w:rPr>
                <w:sz w:val="20"/>
                <w:szCs w:val="20"/>
                <w:lang w:eastAsia="pt-BR"/>
              </w:rPr>
            </w:pPr>
            <w:r w:rsidRPr="531AB1A1">
              <w:rPr>
                <w:sz w:val="20"/>
                <w:szCs w:val="20"/>
              </w:rPr>
              <w:t>1.2</w:t>
            </w:r>
          </w:p>
        </w:tc>
        <w:tc>
          <w:tcPr>
            <w:tcW w:w="1034" w:type="dxa"/>
            <w:tcBorders>
              <w:top w:val="nil"/>
              <w:left w:val="nil"/>
              <w:bottom w:val="single" w:sz="4" w:space="0" w:color="auto"/>
              <w:right w:val="single" w:sz="4" w:space="0" w:color="auto"/>
            </w:tcBorders>
            <w:shd w:val="clear" w:color="auto" w:fill="auto"/>
            <w:vAlign w:val="center"/>
            <w:hideMark/>
          </w:tcPr>
          <w:p w14:paraId="07156E94" w14:textId="6C73BE2A" w:rsidR="009F6719" w:rsidRPr="009F6719" w:rsidRDefault="531AB1A1" w:rsidP="009F6719">
            <w:pPr>
              <w:suppressAutoHyphens w:val="0"/>
              <w:jc w:val="center"/>
              <w:rPr>
                <w:sz w:val="20"/>
                <w:szCs w:val="20"/>
                <w:lang w:eastAsia="pt-BR"/>
              </w:rPr>
            </w:pPr>
            <w:r w:rsidRPr="531AB1A1">
              <w:rPr>
                <w:sz w:val="20"/>
                <w:szCs w:val="20"/>
              </w:rPr>
              <w:t>Usuário preenche e-mail não cadastrado</w:t>
            </w:r>
          </w:p>
        </w:tc>
        <w:tc>
          <w:tcPr>
            <w:tcW w:w="1605" w:type="dxa"/>
            <w:tcBorders>
              <w:top w:val="nil"/>
              <w:left w:val="nil"/>
              <w:bottom w:val="single" w:sz="4" w:space="0" w:color="auto"/>
              <w:right w:val="single" w:sz="4" w:space="0" w:color="auto"/>
            </w:tcBorders>
            <w:shd w:val="clear" w:color="auto" w:fill="auto"/>
            <w:vAlign w:val="center"/>
            <w:hideMark/>
          </w:tcPr>
          <w:p w14:paraId="5C3FCB8D" w14:textId="77777777" w:rsidR="009F6719" w:rsidRPr="009F6719" w:rsidRDefault="531AB1A1" w:rsidP="009F6719">
            <w:pPr>
              <w:suppressAutoHyphens w:val="0"/>
              <w:jc w:val="center"/>
              <w:rPr>
                <w:sz w:val="20"/>
                <w:szCs w:val="20"/>
                <w:lang w:eastAsia="pt-BR"/>
              </w:rPr>
            </w:pPr>
            <w:r w:rsidRPr="531AB1A1">
              <w:rPr>
                <w:sz w:val="20"/>
                <w:szCs w:val="20"/>
              </w:rPr>
              <w:t>E-mail: "Zezz@email.com"</w:t>
            </w:r>
          </w:p>
        </w:tc>
        <w:tc>
          <w:tcPr>
            <w:tcW w:w="1100" w:type="dxa"/>
            <w:tcBorders>
              <w:top w:val="nil"/>
              <w:left w:val="nil"/>
              <w:bottom w:val="single" w:sz="4" w:space="0" w:color="auto"/>
              <w:right w:val="single" w:sz="4" w:space="0" w:color="auto"/>
            </w:tcBorders>
            <w:shd w:val="clear" w:color="auto" w:fill="auto"/>
            <w:vAlign w:val="center"/>
            <w:hideMark/>
          </w:tcPr>
          <w:p w14:paraId="1670CB5F" w14:textId="77777777" w:rsidR="009F6719" w:rsidRPr="009F6719" w:rsidRDefault="531AB1A1" w:rsidP="009F6719">
            <w:pPr>
              <w:suppressAutoHyphens w:val="0"/>
              <w:jc w:val="center"/>
              <w:rPr>
                <w:sz w:val="20"/>
                <w:szCs w:val="20"/>
                <w:lang w:eastAsia="pt-BR"/>
              </w:rPr>
            </w:pPr>
            <w:r w:rsidRPr="531AB1A1">
              <w:rPr>
                <w:sz w:val="20"/>
                <w:szCs w:val="20"/>
              </w:rPr>
              <w:t xml:space="preserve">O sistema informa que o </w:t>
            </w:r>
            <w:proofErr w:type="spellStart"/>
            <w:r w:rsidRPr="531AB1A1">
              <w:rPr>
                <w:sz w:val="20"/>
                <w:szCs w:val="20"/>
              </w:rPr>
              <w:t>email</w:t>
            </w:r>
            <w:proofErr w:type="spellEnd"/>
            <w:r w:rsidRPr="531AB1A1">
              <w:rPr>
                <w:sz w:val="20"/>
                <w:szCs w:val="20"/>
              </w:rPr>
              <w:t xml:space="preserve"> não foi localizado.</w:t>
            </w:r>
          </w:p>
        </w:tc>
        <w:tc>
          <w:tcPr>
            <w:tcW w:w="1006" w:type="dxa"/>
            <w:tcBorders>
              <w:top w:val="nil"/>
              <w:left w:val="nil"/>
              <w:bottom w:val="single" w:sz="4" w:space="0" w:color="auto"/>
              <w:right w:val="single" w:sz="4" w:space="0" w:color="auto"/>
            </w:tcBorders>
            <w:shd w:val="clear" w:color="auto" w:fill="auto"/>
            <w:vAlign w:val="center"/>
            <w:hideMark/>
          </w:tcPr>
          <w:p w14:paraId="0036CB9D" w14:textId="77777777" w:rsidR="009F6719" w:rsidRPr="009F6719" w:rsidRDefault="531AB1A1" w:rsidP="009F6719">
            <w:pPr>
              <w:suppressAutoHyphens w:val="0"/>
              <w:jc w:val="center"/>
              <w:rPr>
                <w:sz w:val="20"/>
                <w:szCs w:val="20"/>
                <w:lang w:eastAsia="pt-BR"/>
              </w:rPr>
            </w:pPr>
            <w:r w:rsidRPr="531AB1A1">
              <w:rPr>
                <w:sz w:val="20"/>
                <w:szCs w:val="20"/>
              </w:rPr>
              <w:t>28/out</w:t>
            </w:r>
          </w:p>
        </w:tc>
        <w:tc>
          <w:tcPr>
            <w:tcW w:w="1136" w:type="dxa"/>
            <w:tcBorders>
              <w:top w:val="nil"/>
              <w:left w:val="nil"/>
              <w:bottom w:val="single" w:sz="4" w:space="0" w:color="auto"/>
              <w:right w:val="single" w:sz="4" w:space="0" w:color="auto"/>
            </w:tcBorders>
            <w:shd w:val="clear" w:color="auto" w:fill="auto"/>
            <w:vAlign w:val="center"/>
            <w:hideMark/>
          </w:tcPr>
          <w:p w14:paraId="512E002E" w14:textId="77777777" w:rsidR="009F6719" w:rsidRPr="009F6719" w:rsidRDefault="531AB1A1" w:rsidP="009F6719">
            <w:pPr>
              <w:suppressAutoHyphens w:val="0"/>
              <w:jc w:val="center"/>
              <w:rPr>
                <w:sz w:val="20"/>
                <w:szCs w:val="20"/>
                <w:lang w:eastAsia="pt-BR"/>
              </w:rPr>
            </w:pPr>
            <w:r w:rsidRPr="531AB1A1">
              <w:rPr>
                <w:sz w:val="20"/>
                <w:szCs w:val="20"/>
              </w:rPr>
              <w:t>OK-Sucesso</w:t>
            </w:r>
          </w:p>
        </w:tc>
        <w:tc>
          <w:tcPr>
            <w:tcW w:w="1360" w:type="dxa"/>
            <w:tcBorders>
              <w:top w:val="nil"/>
              <w:left w:val="nil"/>
              <w:bottom w:val="single" w:sz="4" w:space="0" w:color="auto"/>
              <w:right w:val="single" w:sz="4" w:space="0" w:color="auto"/>
            </w:tcBorders>
            <w:shd w:val="clear" w:color="auto" w:fill="auto"/>
            <w:vAlign w:val="center"/>
            <w:hideMark/>
          </w:tcPr>
          <w:p w14:paraId="6CC9BCC0" w14:textId="77777777" w:rsidR="009F6719" w:rsidRPr="009F6719" w:rsidRDefault="531AB1A1" w:rsidP="009F6719">
            <w:pPr>
              <w:suppressAutoHyphens w:val="0"/>
              <w:jc w:val="center"/>
              <w:rPr>
                <w:sz w:val="20"/>
                <w:szCs w:val="20"/>
                <w:lang w:eastAsia="pt-BR"/>
              </w:rPr>
            </w:pPr>
            <w:r w:rsidRPr="531AB1A1">
              <w:rPr>
                <w:sz w:val="20"/>
                <w:szCs w:val="20"/>
              </w:rPr>
              <w:t> </w:t>
            </w:r>
          </w:p>
        </w:tc>
        <w:tc>
          <w:tcPr>
            <w:tcW w:w="36" w:type="dxa"/>
            <w:vAlign w:val="center"/>
            <w:hideMark/>
          </w:tcPr>
          <w:p w14:paraId="125B0A63" w14:textId="77777777" w:rsidR="009F6719" w:rsidRPr="009F6719" w:rsidRDefault="009F6719" w:rsidP="009F6719">
            <w:pPr>
              <w:suppressAutoHyphens w:val="0"/>
              <w:rPr>
                <w:sz w:val="20"/>
                <w:szCs w:val="20"/>
                <w:lang w:eastAsia="pt-BR"/>
              </w:rPr>
            </w:pPr>
          </w:p>
        </w:tc>
      </w:tr>
      <w:tr w:rsidR="009F6719" w:rsidRPr="009F6719" w14:paraId="428ACB0A" w14:textId="77777777" w:rsidTr="531AB1A1">
        <w:trPr>
          <w:trHeight w:val="348"/>
        </w:trPr>
        <w:tc>
          <w:tcPr>
            <w:tcW w:w="7844" w:type="dxa"/>
            <w:gridSpan w:val="7"/>
            <w:tcBorders>
              <w:top w:val="single" w:sz="4" w:space="0" w:color="auto"/>
              <w:left w:val="single" w:sz="4" w:space="0" w:color="auto"/>
              <w:bottom w:val="single" w:sz="4" w:space="0" w:color="auto"/>
              <w:right w:val="single" w:sz="4" w:space="0" w:color="000000" w:themeColor="text1"/>
            </w:tcBorders>
            <w:shd w:val="clear" w:color="auto" w:fill="FFFF99"/>
            <w:vAlign w:val="center"/>
            <w:hideMark/>
          </w:tcPr>
          <w:p w14:paraId="22E0C23D" w14:textId="77777777" w:rsidR="009F6719" w:rsidRPr="009F6719" w:rsidRDefault="531AB1A1" w:rsidP="009F6719">
            <w:pPr>
              <w:suppressAutoHyphens w:val="0"/>
              <w:rPr>
                <w:rFonts w:ascii="Tahoma" w:hAnsi="Tahoma" w:cs="Tahoma"/>
                <w:b/>
                <w:bCs/>
                <w:color w:val="FF0000"/>
                <w:sz w:val="28"/>
                <w:szCs w:val="28"/>
                <w:lang w:eastAsia="pt-BR"/>
              </w:rPr>
            </w:pPr>
            <w:r w:rsidRPr="531AB1A1">
              <w:rPr>
                <w:rFonts w:ascii="Tahoma" w:hAnsi="Tahoma" w:cs="Tahoma"/>
                <w:b/>
                <w:bCs/>
                <w:color w:val="FF0000"/>
                <w:sz w:val="28"/>
                <w:szCs w:val="28"/>
              </w:rPr>
              <w:t>Requisitos Não funcionais</w:t>
            </w:r>
          </w:p>
        </w:tc>
        <w:tc>
          <w:tcPr>
            <w:tcW w:w="36" w:type="dxa"/>
            <w:vAlign w:val="center"/>
            <w:hideMark/>
          </w:tcPr>
          <w:p w14:paraId="238864AB" w14:textId="77777777" w:rsidR="009F6719" w:rsidRPr="009F6719" w:rsidRDefault="009F6719" w:rsidP="009F6719">
            <w:pPr>
              <w:suppressAutoHyphens w:val="0"/>
              <w:rPr>
                <w:sz w:val="20"/>
                <w:szCs w:val="20"/>
                <w:lang w:eastAsia="pt-BR"/>
              </w:rPr>
            </w:pPr>
          </w:p>
        </w:tc>
      </w:tr>
    </w:tbl>
    <w:p w14:paraId="6000CDC3" w14:textId="77777777" w:rsidR="00E42F23" w:rsidRDefault="00E42F23" w:rsidP="006129F8">
      <w:pPr>
        <w:rPr>
          <w:lang w:val="x-none"/>
        </w:rPr>
      </w:pPr>
    </w:p>
    <w:tbl>
      <w:tblPr>
        <w:tblW w:w="8120" w:type="dxa"/>
        <w:tblCellMar>
          <w:left w:w="70" w:type="dxa"/>
          <w:right w:w="70" w:type="dxa"/>
        </w:tblCellMar>
        <w:tblLook w:val="04A0" w:firstRow="1" w:lastRow="0" w:firstColumn="1" w:lastColumn="0" w:noHBand="0" w:noVBand="1"/>
      </w:tblPr>
      <w:tblGrid>
        <w:gridCol w:w="853"/>
        <w:gridCol w:w="1085"/>
        <w:gridCol w:w="1098"/>
        <w:gridCol w:w="1175"/>
        <w:gridCol w:w="1193"/>
        <w:gridCol w:w="1153"/>
        <w:gridCol w:w="1417"/>
        <w:gridCol w:w="146"/>
      </w:tblGrid>
      <w:tr w:rsidR="009F6719" w:rsidRPr="009F6719" w14:paraId="7E24A45A" w14:textId="77777777" w:rsidTr="531AB1A1">
        <w:trPr>
          <w:gridAfter w:val="1"/>
          <w:wAfter w:w="36" w:type="dxa"/>
          <w:trHeight w:val="492"/>
        </w:trPr>
        <w:tc>
          <w:tcPr>
            <w:tcW w:w="8084" w:type="dxa"/>
            <w:gridSpan w:val="7"/>
            <w:tcBorders>
              <w:top w:val="single" w:sz="4" w:space="0" w:color="auto"/>
              <w:left w:val="single" w:sz="4" w:space="0" w:color="auto"/>
              <w:bottom w:val="single" w:sz="4" w:space="0" w:color="auto"/>
              <w:right w:val="single" w:sz="4" w:space="0" w:color="000000" w:themeColor="text1"/>
            </w:tcBorders>
            <w:shd w:val="clear" w:color="auto" w:fill="CCFFFF"/>
            <w:vAlign w:val="center"/>
            <w:hideMark/>
          </w:tcPr>
          <w:p w14:paraId="3A6CE1F1" w14:textId="52591404" w:rsidR="009F6719" w:rsidRPr="009F6719" w:rsidRDefault="531AB1A1" w:rsidP="009F6719">
            <w:pPr>
              <w:suppressAutoHyphens w:val="0"/>
              <w:jc w:val="center"/>
              <w:rPr>
                <w:rFonts w:ascii="Tahoma" w:hAnsi="Tahoma" w:cs="Tahoma"/>
                <w:b/>
                <w:bCs/>
                <w:sz w:val="40"/>
                <w:szCs w:val="40"/>
                <w:lang w:eastAsia="pt-BR"/>
              </w:rPr>
            </w:pPr>
            <w:r w:rsidRPr="531AB1A1">
              <w:rPr>
                <w:rFonts w:ascii="Tahoma" w:hAnsi="Tahoma" w:cs="Tahoma"/>
                <w:b/>
                <w:bCs/>
                <w:sz w:val="40"/>
                <w:szCs w:val="40"/>
              </w:rPr>
              <w:t>Caso de Testes - Remover comentário</w:t>
            </w:r>
          </w:p>
        </w:tc>
      </w:tr>
      <w:tr w:rsidR="009F6719" w:rsidRPr="009F6719" w14:paraId="55937EC9" w14:textId="77777777" w:rsidTr="531AB1A1">
        <w:trPr>
          <w:gridAfter w:val="1"/>
          <w:wAfter w:w="36" w:type="dxa"/>
          <w:trHeight w:val="348"/>
        </w:trPr>
        <w:tc>
          <w:tcPr>
            <w:tcW w:w="8084" w:type="dxa"/>
            <w:gridSpan w:val="7"/>
            <w:tcBorders>
              <w:top w:val="single" w:sz="4" w:space="0" w:color="auto"/>
              <w:left w:val="single" w:sz="4" w:space="0" w:color="auto"/>
              <w:bottom w:val="single" w:sz="4" w:space="0" w:color="auto"/>
              <w:right w:val="single" w:sz="4" w:space="0" w:color="000000" w:themeColor="text1"/>
            </w:tcBorders>
            <w:shd w:val="clear" w:color="auto" w:fill="CCFFFF"/>
            <w:vAlign w:val="center"/>
            <w:hideMark/>
          </w:tcPr>
          <w:p w14:paraId="5EC20DAD" w14:textId="77777777" w:rsidR="009F6719" w:rsidRPr="009F6719" w:rsidRDefault="531AB1A1" w:rsidP="009F6719">
            <w:pPr>
              <w:suppressAutoHyphens w:val="0"/>
              <w:rPr>
                <w:rFonts w:ascii="Tahoma" w:hAnsi="Tahoma" w:cs="Tahoma"/>
                <w:b/>
                <w:bCs/>
                <w:color w:val="FF0000"/>
                <w:sz w:val="28"/>
                <w:szCs w:val="28"/>
                <w:lang w:eastAsia="pt-BR"/>
              </w:rPr>
            </w:pPr>
            <w:r w:rsidRPr="531AB1A1">
              <w:rPr>
                <w:rFonts w:ascii="Tahoma" w:hAnsi="Tahoma" w:cs="Tahoma"/>
                <w:b/>
                <w:bCs/>
                <w:color w:val="FF0000"/>
                <w:sz w:val="28"/>
                <w:szCs w:val="28"/>
              </w:rPr>
              <w:t>Procedimento</w:t>
            </w:r>
            <w:r w:rsidRPr="531AB1A1">
              <w:rPr>
                <w:rFonts w:ascii="Tahoma" w:hAnsi="Tahoma" w:cs="Tahoma"/>
                <w:color w:val="FF0000"/>
                <w:sz w:val="28"/>
                <w:szCs w:val="28"/>
              </w:rPr>
              <w:t>:</w:t>
            </w:r>
            <w:r w:rsidRPr="531AB1A1">
              <w:rPr>
                <w:rFonts w:ascii="Tahoma" w:hAnsi="Tahoma" w:cs="Tahoma"/>
                <w:b/>
                <w:bCs/>
                <w:color w:val="FF0000"/>
                <w:sz w:val="28"/>
                <w:szCs w:val="28"/>
              </w:rPr>
              <w:t xml:space="preserve">  Usuário logado </w:t>
            </w:r>
          </w:p>
        </w:tc>
      </w:tr>
      <w:tr w:rsidR="009F6719" w:rsidRPr="009F6719" w14:paraId="74EBC75F" w14:textId="77777777" w:rsidTr="531AB1A1">
        <w:trPr>
          <w:gridAfter w:val="1"/>
          <w:wAfter w:w="36" w:type="dxa"/>
          <w:trHeight w:val="288"/>
        </w:trPr>
        <w:tc>
          <w:tcPr>
            <w:tcW w:w="8084" w:type="dxa"/>
            <w:gridSpan w:val="7"/>
            <w:tcBorders>
              <w:top w:val="single" w:sz="4" w:space="0" w:color="auto"/>
              <w:left w:val="single" w:sz="4" w:space="0" w:color="auto"/>
              <w:bottom w:val="single" w:sz="4" w:space="0" w:color="auto"/>
              <w:right w:val="single" w:sz="4" w:space="0" w:color="000000" w:themeColor="text1"/>
            </w:tcBorders>
            <w:shd w:val="clear" w:color="auto" w:fill="FFFF99"/>
            <w:vAlign w:val="center"/>
            <w:hideMark/>
          </w:tcPr>
          <w:p w14:paraId="1673D62A" w14:textId="77777777" w:rsidR="009F6719" w:rsidRPr="009F6719" w:rsidRDefault="531AB1A1" w:rsidP="009F6719">
            <w:pPr>
              <w:suppressAutoHyphens w:val="0"/>
              <w:rPr>
                <w:rFonts w:ascii="Tahoma" w:hAnsi="Tahoma" w:cs="Tahoma"/>
                <w:b/>
                <w:bCs/>
                <w:color w:val="FF0000"/>
                <w:sz w:val="20"/>
                <w:szCs w:val="20"/>
                <w:lang w:eastAsia="pt-BR"/>
              </w:rPr>
            </w:pPr>
            <w:r w:rsidRPr="531AB1A1">
              <w:rPr>
                <w:rFonts w:ascii="Tahoma" w:hAnsi="Tahoma" w:cs="Tahoma"/>
                <w:b/>
                <w:bCs/>
                <w:color w:val="FF0000"/>
                <w:sz w:val="20"/>
                <w:szCs w:val="20"/>
              </w:rPr>
              <w:t xml:space="preserve">Fluxo Básico - Remover </w:t>
            </w:r>
            <w:proofErr w:type="spellStart"/>
            <w:r w:rsidRPr="531AB1A1">
              <w:rPr>
                <w:rFonts w:ascii="Tahoma" w:hAnsi="Tahoma" w:cs="Tahoma"/>
                <w:b/>
                <w:bCs/>
                <w:color w:val="FF0000"/>
                <w:sz w:val="20"/>
                <w:szCs w:val="20"/>
              </w:rPr>
              <w:t>comentario</w:t>
            </w:r>
            <w:proofErr w:type="spellEnd"/>
          </w:p>
        </w:tc>
      </w:tr>
      <w:tr w:rsidR="009F6719" w:rsidRPr="009F6719" w14:paraId="45BADE27" w14:textId="77777777" w:rsidTr="531AB1A1">
        <w:trPr>
          <w:gridAfter w:val="1"/>
          <w:wAfter w:w="36" w:type="dxa"/>
          <w:trHeight w:val="792"/>
        </w:trPr>
        <w:tc>
          <w:tcPr>
            <w:tcW w:w="945"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144C779C" w14:textId="77777777" w:rsidR="009F6719" w:rsidRPr="009F6719" w:rsidRDefault="531AB1A1" w:rsidP="009F6719">
            <w:pPr>
              <w:suppressAutoHyphens w:val="0"/>
              <w:jc w:val="center"/>
              <w:rPr>
                <w:rFonts w:ascii="Tahoma" w:hAnsi="Tahoma" w:cs="Tahoma"/>
                <w:b/>
                <w:bCs/>
                <w:sz w:val="20"/>
                <w:szCs w:val="20"/>
                <w:lang w:eastAsia="pt-BR"/>
              </w:rPr>
            </w:pPr>
            <w:r w:rsidRPr="531AB1A1">
              <w:rPr>
                <w:rFonts w:ascii="Tahoma" w:hAnsi="Tahoma" w:cs="Tahoma"/>
                <w:b/>
                <w:bCs/>
                <w:sz w:val="20"/>
                <w:szCs w:val="20"/>
              </w:rPr>
              <w:t>ID</w:t>
            </w:r>
          </w:p>
        </w:tc>
        <w:tc>
          <w:tcPr>
            <w:tcW w:w="1058"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549544F5" w14:textId="77777777" w:rsidR="009F6719" w:rsidRPr="009F6719" w:rsidRDefault="531AB1A1" w:rsidP="009F6719">
            <w:pPr>
              <w:suppressAutoHyphens w:val="0"/>
              <w:jc w:val="center"/>
              <w:rPr>
                <w:rFonts w:ascii="Tahoma" w:hAnsi="Tahoma" w:cs="Tahoma"/>
                <w:b/>
                <w:bCs/>
                <w:sz w:val="20"/>
                <w:szCs w:val="20"/>
                <w:lang w:eastAsia="pt-BR"/>
              </w:rPr>
            </w:pPr>
            <w:r w:rsidRPr="531AB1A1">
              <w:rPr>
                <w:rFonts w:ascii="Tahoma" w:hAnsi="Tahoma" w:cs="Tahoma"/>
                <w:b/>
                <w:bCs/>
                <w:sz w:val="20"/>
                <w:szCs w:val="20"/>
              </w:rPr>
              <w:t>Passos para Execução</w:t>
            </w:r>
          </w:p>
        </w:tc>
        <w:tc>
          <w:tcPr>
            <w:tcW w:w="1133"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7D834810" w14:textId="77777777" w:rsidR="009F6719" w:rsidRPr="009F6719" w:rsidRDefault="531AB1A1" w:rsidP="009F6719">
            <w:pPr>
              <w:suppressAutoHyphens w:val="0"/>
              <w:jc w:val="center"/>
              <w:rPr>
                <w:rFonts w:ascii="Tahoma" w:hAnsi="Tahoma" w:cs="Tahoma"/>
                <w:b/>
                <w:bCs/>
                <w:sz w:val="20"/>
                <w:szCs w:val="20"/>
                <w:lang w:eastAsia="pt-BR"/>
              </w:rPr>
            </w:pPr>
            <w:r w:rsidRPr="531AB1A1">
              <w:rPr>
                <w:rFonts w:ascii="Tahoma" w:hAnsi="Tahoma" w:cs="Tahoma"/>
                <w:b/>
                <w:bCs/>
                <w:sz w:val="20"/>
                <w:szCs w:val="20"/>
              </w:rPr>
              <w:t>Dados de Entrada</w:t>
            </w:r>
          </w:p>
        </w:tc>
        <w:tc>
          <w:tcPr>
            <w:tcW w:w="1177"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30707E95" w14:textId="77777777" w:rsidR="009F6719" w:rsidRPr="009F6719" w:rsidRDefault="531AB1A1" w:rsidP="009F6719">
            <w:pPr>
              <w:suppressAutoHyphens w:val="0"/>
              <w:jc w:val="center"/>
              <w:rPr>
                <w:rFonts w:ascii="Tahoma" w:hAnsi="Tahoma" w:cs="Tahoma"/>
                <w:b/>
                <w:bCs/>
                <w:sz w:val="20"/>
                <w:szCs w:val="20"/>
                <w:lang w:eastAsia="pt-BR"/>
              </w:rPr>
            </w:pPr>
            <w:r w:rsidRPr="531AB1A1">
              <w:rPr>
                <w:rFonts w:ascii="Tahoma" w:hAnsi="Tahoma" w:cs="Tahoma"/>
                <w:b/>
                <w:bCs/>
                <w:sz w:val="20"/>
                <w:szCs w:val="20"/>
              </w:rPr>
              <w:t>Resultado Esperado</w:t>
            </w:r>
          </w:p>
        </w:tc>
        <w:tc>
          <w:tcPr>
            <w:tcW w:w="1215"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66B4DBD7" w14:textId="77777777" w:rsidR="009F6719" w:rsidRPr="009F6719" w:rsidRDefault="531AB1A1" w:rsidP="009F6719">
            <w:pPr>
              <w:suppressAutoHyphens w:val="0"/>
              <w:jc w:val="center"/>
              <w:rPr>
                <w:rFonts w:ascii="Tahoma" w:hAnsi="Tahoma" w:cs="Tahoma"/>
                <w:b/>
                <w:bCs/>
                <w:sz w:val="20"/>
                <w:szCs w:val="20"/>
                <w:lang w:eastAsia="pt-BR"/>
              </w:rPr>
            </w:pPr>
            <w:r w:rsidRPr="531AB1A1">
              <w:rPr>
                <w:rFonts w:ascii="Tahoma" w:hAnsi="Tahoma" w:cs="Tahoma"/>
                <w:b/>
                <w:bCs/>
                <w:sz w:val="20"/>
                <w:szCs w:val="20"/>
              </w:rPr>
              <w:t>Data Execução</w:t>
            </w:r>
          </w:p>
        </w:tc>
        <w:tc>
          <w:tcPr>
            <w:tcW w:w="1138"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4362AC69" w14:textId="77777777" w:rsidR="009F6719" w:rsidRPr="009F6719" w:rsidRDefault="531AB1A1" w:rsidP="009F6719">
            <w:pPr>
              <w:suppressAutoHyphens w:val="0"/>
              <w:jc w:val="center"/>
              <w:rPr>
                <w:rFonts w:ascii="Tahoma" w:hAnsi="Tahoma" w:cs="Tahoma"/>
                <w:b/>
                <w:bCs/>
                <w:sz w:val="20"/>
                <w:szCs w:val="20"/>
                <w:lang w:eastAsia="pt-BR"/>
              </w:rPr>
            </w:pPr>
            <w:r w:rsidRPr="531AB1A1">
              <w:rPr>
                <w:rFonts w:ascii="Tahoma" w:hAnsi="Tahoma" w:cs="Tahoma"/>
                <w:b/>
                <w:bCs/>
                <w:sz w:val="20"/>
                <w:szCs w:val="20"/>
              </w:rPr>
              <w:t>Resultado Verificado</w:t>
            </w:r>
          </w:p>
        </w:tc>
        <w:tc>
          <w:tcPr>
            <w:tcW w:w="1418"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3B7D01CD" w14:textId="77777777" w:rsidR="009F6719" w:rsidRPr="009F6719" w:rsidRDefault="531AB1A1" w:rsidP="009F6719">
            <w:pPr>
              <w:suppressAutoHyphens w:val="0"/>
              <w:jc w:val="center"/>
              <w:rPr>
                <w:rFonts w:ascii="Tahoma" w:hAnsi="Tahoma" w:cs="Tahoma"/>
                <w:b/>
                <w:bCs/>
                <w:sz w:val="20"/>
                <w:szCs w:val="20"/>
                <w:lang w:eastAsia="pt-BR"/>
              </w:rPr>
            </w:pPr>
            <w:r w:rsidRPr="531AB1A1">
              <w:rPr>
                <w:rFonts w:ascii="Tahoma" w:hAnsi="Tahoma" w:cs="Tahoma"/>
                <w:b/>
                <w:bCs/>
                <w:sz w:val="20"/>
                <w:szCs w:val="20"/>
              </w:rPr>
              <w:t>Observações</w:t>
            </w:r>
          </w:p>
        </w:tc>
      </w:tr>
      <w:tr w:rsidR="009F6719" w:rsidRPr="009F6719" w14:paraId="394EC5DF" w14:textId="77777777" w:rsidTr="531AB1A1">
        <w:trPr>
          <w:trHeight w:val="288"/>
        </w:trPr>
        <w:tc>
          <w:tcPr>
            <w:tcW w:w="945" w:type="dxa"/>
            <w:vMerge/>
            <w:vAlign w:val="center"/>
            <w:hideMark/>
          </w:tcPr>
          <w:p w14:paraId="2CE95F5A" w14:textId="77777777" w:rsidR="009F6719" w:rsidRPr="009F6719" w:rsidRDefault="009F6719" w:rsidP="009F6719">
            <w:pPr>
              <w:suppressAutoHyphens w:val="0"/>
              <w:rPr>
                <w:rFonts w:ascii="Tahoma" w:hAnsi="Tahoma" w:cs="Tahoma"/>
                <w:b/>
                <w:bCs/>
                <w:sz w:val="20"/>
                <w:szCs w:val="20"/>
                <w:lang w:eastAsia="pt-BR"/>
              </w:rPr>
            </w:pPr>
          </w:p>
        </w:tc>
        <w:tc>
          <w:tcPr>
            <w:tcW w:w="1058" w:type="dxa"/>
            <w:vMerge/>
            <w:vAlign w:val="center"/>
            <w:hideMark/>
          </w:tcPr>
          <w:p w14:paraId="0FFBC9BA" w14:textId="77777777" w:rsidR="009F6719" w:rsidRPr="009F6719" w:rsidRDefault="009F6719" w:rsidP="009F6719">
            <w:pPr>
              <w:suppressAutoHyphens w:val="0"/>
              <w:rPr>
                <w:rFonts w:ascii="Tahoma" w:hAnsi="Tahoma" w:cs="Tahoma"/>
                <w:b/>
                <w:bCs/>
                <w:sz w:val="20"/>
                <w:szCs w:val="20"/>
                <w:lang w:eastAsia="pt-BR"/>
              </w:rPr>
            </w:pPr>
          </w:p>
        </w:tc>
        <w:tc>
          <w:tcPr>
            <w:tcW w:w="1133" w:type="dxa"/>
            <w:vMerge/>
            <w:vAlign w:val="center"/>
            <w:hideMark/>
          </w:tcPr>
          <w:p w14:paraId="4976A9BB" w14:textId="77777777" w:rsidR="009F6719" w:rsidRPr="009F6719" w:rsidRDefault="009F6719" w:rsidP="009F6719">
            <w:pPr>
              <w:suppressAutoHyphens w:val="0"/>
              <w:rPr>
                <w:rFonts w:ascii="Tahoma" w:hAnsi="Tahoma" w:cs="Tahoma"/>
                <w:b/>
                <w:bCs/>
                <w:sz w:val="20"/>
                <w:szCs w:val="20"/>
                <w:lang w:eastAsia="pt-BR"/>
              </w:rPr>
            </w:pPr>
          </w:p>
        </w:tc>
        <w:tc>
          <w:tcPr>
            <w:tcW w:w="1177" w:type="dxa"/>
            <w:vMerge/>
            <w:vAlign w:val="center"/>
            <w:hideMark/>
          </w:tcPr>
          <w:p w14:paraId="685A3782" w14:textId="77777777" w:rsidR="009F6719" w:rsidRPr="009F6719" w:rsidRDefault="009F6719" w:rsidP="009F6719">
            <w:pPr>
              <w:suppressAutoHyphens w:val="0"/>
              <w:rPr>
                <w:rFonts w:ascii="Tahoma" w:hAnsi="Tahoma" w:cs="Tahoma"/>
                <w:b/>
                <w:bCs/>
                <w:sz w:val="20"/>
                <w:szCs w:val="20"/>
                <w:lang w:eastAsia="pt-BR"/>
              </w:rPr>
            </w:pPr>
          </w:p>
        </w:tc>
        <w:tc>
          <w:tcPr>
            <w:tcW w:w="1215" w:type="dxa"/>
            <w:vMerge/>
            <w:vAlign w:val="center"/>
            <w:hideMark/>
          </w:tcPr>
          <w:p w14:paraId="6810687D" w14:textId="77777777" w:rsidR="009F6719" w:rsidRPr="009F6719" w:rsidRDefault="009F6719" w:rsidP="009F6719">
            <w:pPr>
              <w:suppressAutoHyphens w:val="0"/>
              <w:rPr>
                <w:rFonts w:ascii="Tahoma" w:hAnsi="Tahoma" w:cs="Tahoma"/>
                <w:b/>
                <w:bCs/>
                <w:sz w:val="20"/>
                <w:szCs w:val="20"/>
                <w:lang w:eastAsia="pt-BR"/>
              </w:rPr>
            </w:pPr>
          </w:p>
        </w:tc>
        <w:tc>
          <w:tcPr>
            <w:tcW w:w="1138" w:type="dxa"/>
            <w:vMerge/>
            <w:vAlign w:val="center"/>
            <w:hideMark/>
          </w:tcPr>
          <w:p w14:paraId="588583B0" w14:textId="77777777" w:rsidR="009F6719" w:rsidRPr="009F6719" w:rsidRDefault="009F6719" w:rsidP="009F6719">
            <w:pPr>
              <w:suppressAutoHyphens w:val="0"/>
              <w:rPr>
                <w:rFonts w:ascii="Tahoma" w:hAnsi="Tahoma" w:cs="Tahoma"/>
                <w:b/>
                <w:bCs/>
                <w:sz w:val="20"/>
                <w:szCs w:val="20"/>
                <w:lang w:eastAsia="pt-BR"/>
              </w:rPr>
            </w:pPr>
          </w:p>
        </w:tc>
        <w:tc>
          <w:tcPr>
            <w:tcW w:w="1418" w:type="dxa"/>
            <w:vMerge/>
            <w:vAlign w:val="center"/>
            <w:hideMark/>
          </w:tcPr>
          <w:p w14:paraId="1519CF95" w14:textId="77777777" w:rsidR="009F6719" w:rsidRPr="009F6719" w:rsidRDefault="009F6719" w:rsidP="009F6719">
            <w:pPr>
              <w:suppressAutoHyphens w:val="0"/>
              <w:rPr>
                <w:rFonts w:ascii="Tahoma" w:hAnsi="Tahoma" w:cs="Tahoma"/>
                <w:b/>
                <w:bCs/>
                <w:sz w:val="20"/>
                <w:szCs w:val="20"/>
                <w:lang w:eastAsia="pt-BR"/>
              </w:rPr>
            </w:pPr>
          </w:p>
        </w:tc>
        <w:tc>
          <w:tcPr>
            <w:tcW w:w="36" w:type="dxa"/>
            <w:tcBorders>
              <w:top w:val="nil"/>
              <w:left w:val="nil"/>
              <w:bottom w:val="nil"/>
              <w:right w:val="nil"/>
            </w:tcBorders>
            <w:shd w:val="clear" w:color="auto" w:fill="auto"/>
            <w:noWrap/>
            <w:vAlign w:val="bottom"/>
            <w:hideMark/>
          </w:tcPr>
          <w:p w14:paraId="1A3D3609" w14:textId="77777777" w:rsidR="009F6719" w:rsidRPr="009F6719" w:rsidRDefault="009F6719" w:rsidP="009F6719">
            <w:pPr>
              <w:suppressAutoHyphens w:val="0"/>
              <w:jc w:val="center"/>
              <w:rPr>
                <w:rFonts w:ascii="Tahoma" w:hAnsi="Tahoma" w:cs="Tahoma"/>
                <w:b/>
                <w:bCs/>
                <w:sz w:val="20"/>
                <w:szCs w:val="20"/>
                <w:lang w:eastAsia="pt-BR"/>
              </w:rPr>
            </w:pPr>
          </w:p>
        </w:tc>
      </w:tr>
      <w:tr w:rsidR="009F6719" w:rsidRPr="009F6719" w14:paraId="10F9D450" w14:textId="77777777" w:rsidTr="531AB1A1">
        <w:trPr>
          <w:trHeight w:val="2376"/>
        </w:trPr>
        <w:tc>
          <w:tcPr>
            <w:tcW w:w="945" w:type="dxa"/>
            <w:tcBorders>
              <w:top w:val="nil"/>
              <w:left w:val="single" w:sz="4" w:space="0" w:color="auto"/>
              <w:bottom w:val="single" w:sz="4" w:space="0" w:color="auto"/>
              <w:right w:val="single" w:sz="4" w:space="0" w:color="auto"/>
            </w:tcBorders>
            <w:shd w:val="clear" w:color="auto" w:fill="auto"/>
            <w:vAlign w:val="center"/>
            <w:hideMark/>
          </w:tcPr>
          <w:p w14:paraId="1E09C43F" w14:textId="77777777" w:rsidR="009F6719" w:rsidRPr="009F6719" w:rsidRDefault="531AB1A1" w:rsidP="009F6719">
            <w:pPr>
              <w:suppressAutoHyphens w:val="0"/>
              <w:jc w:val="center"/>
              <w:rPr>
                <w:sz w:val="20"/>
                <w:szCs w:val="20"/>
                <w:lang w:eastAsia="pt-BR"/>
              </w:rPr>
            </w:pPr>
            <w:r w:rsidRPr="531AB1A1">
              <w:rPr>
                <w:sz w:val="20"/>
                <w:szCs w:val="20"/>
              </w:rPr>
              <w:t>1.1</w:t>
            </w:r>
          </w:p>
        </w:tc>
        <w:tc>
          <w:tcPr>
            <w:tcW w:w="1058" w:type="dxa"/>
            <w:tcBorders>
              <w:top w:val="nil"/>
              <w:left w:val="nil"/>
              <w:bottom w:val="single" w:sz="4" w:space="0" w:color="auto"/>
              <w:right w:val="single" w:sz="4" w:space="0" w:color="auto"/>
            </w:tcBorders>
            <w:shd w:val="clear" w:color="auto" w:fill="auto"/>
            <w:vAlign w:val="center"/>
            <w:hideMark/>
          </w:tcPr>
          <w:p w14:paraId="77BA5C41" w14:textId="78432A19" w:rsidR="009F6719" w:rsidRPr="009F6719" w:rsidRDefault="531AB1A1" w:rsidP="009F6719">
            <w:pPr>
              <w:suppressAutoHyphens w:val="0"/>
              <w:jc w:val="center"/>
              <w:rPr>
                <w:sz w:val="20"/>
                <w:szCs w:val="20"/>
                <w:lang w:eastAsia="pt-BR"/>
              </w:rPr>
            </w:pPr>
            <w:r w:rsidRPr="531AB1A1">
              <w:rPr>
                <w:sz w:val="20"/>
                <w:szCs w:val="20"/>
              </w:rPr>
              <w:t>Usuário seleciona comentar em uma reclamação em que já comentou</w:t>
            </w:r>
          </w:p>
        </w:tc>
        <w:tc>
          <w:tcPr>
            <w:tcW w:w="1133" w:type="dxa"/>
            <w:tcBorders>
              <w:top w:val="nil"/>
              <w:left w:val="nil"/>
              <w:bottom w:val="single" w:sz="4" w:space="0" w:color="auto"/>
              <w:right w:val="single" w:sz="4" w:space="0" w:color="auto"/>
            </w:tcBorders>
            <w:shd w:val="clear" w:color="auto" w:fill="auto"/>
            <w:vAlign w:val="center"/>
            <w:hideMark/>
          </w:tcPr>
          <w:p w14:paraId="437232BB" w14:textId="77777777" w:rsidR="009F6719" w:rsidRPr="009F6719" w:rsidRDefault="531AB1A1" w:rsidP="009F6719">
            <w:pPr>
              <w:suppressAutoHyphens w:val="0"/>
              <w:jc w:val="center"/>
              <w:rPr>
                <w:sz w:val="20"/>
                <w:szCs w:val="20"/>
                <w:lang w:eastAsia="pt-BR"/>
              </w:rPr>
            </w:pPr>
            <w:r w:rsidRPr="531AB1A1">
              <w:rPr>
                <w:sz w:val="20"/>
                <w:szCs w:val="20"/>
              </w:rPr>
              <w:t> </w:t>
            </w:r>
          </w:p>
        </w:tc>
        <w:tc>
          <w:tcPr>
            <w:tcW w:w="1177" w:type="dxa"/>
            <w:tcBorders>
              <w:top w:val="nil"/>
              <w:left w:val="nil"/>
              <w:bottom w:val="single" w:sz="4" w:space="0" w:color="auto"/>
              <w:right w:val="single" w:sz="4" w:space="0" w:color="auto"/>
            </w:tcBorders>
            <w:shd w:val="clear" w:color="auto" w:fill="auto"/>
            <w:vAlign w:val="center"/>
            <w:hideMark/>
          </w:tcPr>
          <w:p w14:paraId="0F11195C" w14:textId="7D1B3AEF" w:rsidR="009F6719" w:rsidRPr="009F6719" w:rsidRDefault="531AB1A1" w:rsidP="009F6719">
            <w:pPr>
              <w:suppressAutoHyphens w:val="0"/>
              <w:jc w:val="center"/>
              <w:rPr>
                <w:sz w:val="20"/>
                <w:szCs w:val="20"/>
                <w:lang w:eastAsia="pt-BR"/>
              </w:rPr>
            </w:pPr>
            <w:r w:rsidRPr="531AB1A1">
              <w:rPr>
                <w:sz w:val="20"/>
                <w:szCs w:val="20"/>
              </w:rPr>
              <w:t>O sistema exibe todas as informações presentes na reclamação bem como seus comentários.</w:t>
            </w:r>
          </w:p>
        </w:tc>
        <w:tc>
          <w:tcPr>
            <w:tcW w:w="1215" w:type="dxa"/>
            <w:tcBorders>
              <w:top w:val="nil"/>
              <w:left w:val="nil"/>
              <w:bottom w:val="single" w:sz="4" w:space="0" w:color="auto"/>
              <w:right w:val="single" w:sz="4" w:space="0" w:color="auto"/>
            </w:tcBorders>
            <w:shd w:val="clear" w:color="auto" w:fill="auto"/>
            <w:vAlign w:val="center"/>
            <w:hideMark/>
          </w:tcPr>
          <w:p w14:paraId="1E06A7B4" w14:textId="77777777" w:rsidR="009F6719" w:rsidRPr="009F6719" w:rsidRDefault="531AB1A1" w:rsidP="009F6719">
            <w:pPr>
              <w:suppressAutoHyphens w:val="0"/>
              <w:jc w:val="center"/>
              <w:rPr>
                <w:sz w:val="20"/>
                <w:szCs w:val="20"/>
                <w:lang w:eastAsia="pt-BR"/>
              </w:rPr>
            </w:pPr>
            <w:r w:rsidRPr="531AB1A1">
              <w:rPr>
                <w:sz w:val="20"/>
                <w:szCs w:val="20"/>
              </w:rPr>
              <w:t>28/out</w:t>
            </w:r>
          </w:p>
        </w:tc>
        <w:tc>
          <w:tcPr>
            <w:tcW w:w="1138" w:type="dxa"/>
            <w:tcBorders>
              <w:top w:val="nil"/>
              <w:left w:val="nil"/>
              <w:bottom w:val="single" w:sz="4" w:space="0" w:color="auto"/>
              <w:right w:val="single" w:sz="4" w:space="0" w:color="auto"/>
            </w:tcBorders>
            <w:shd w:val="clear" w:color="auto" w:fill="auto"/>
            <w:vAlign w:val="center"/>
            <w:hideMark/>
          </w:tcPr>
          <w:p w14:paraId="005C7099" w14:textId="77777777" w:rsidR="009F6719" w:rsidRPr="009F6719" w:rsidRDefault="531AB1A1" w:rsidP="009F6719">
            <w:pPr>
              <w:suppressAutoHyphens w:val="0"/>
              <w:jc w:val="center"/>
              <w:rPr>
                <w:sz w:val="20"/>
                <w:szCs w:val="20"/>
                <w:lang w:eastAsia="pt-BR"/>
              </w:rPr>
            </w:pPr>
            <w:r w:rsidRPr="531AB1A1">
              <w:rPr>
                <w:sz w:val="20"/>
                <w:szCs w:val="20"/>
              </w:rPr>
              <w:t>OK-Sucesso</w:t>
            </w:r>
          </w:p>
        </w:tc>
        <w:tc>
          <w:tcPr>
            <w:tcW w:w="1418" w:type="dxa"/>
            <w:tcBorders>
              <w:top w:val="nil"/>
              <w:left w:val="nil"/>
              <w:bottom w:val="single" w:sz="4" w:space="0" w:color="auto"/>
              <w:right w:val="single" w:sz="4" w:space="0" w:color="auto"/>
            </w:tcBorders>
            <w:shd w:val="clear" w:color="auto" w:fill="auto"/>
            <w:vAlign w:val="center"/>
            <w:hideMark/>
          </w:tcPr>
          <w:p w14:paraId="755846A4" w14:textId="77777777" w:rsidR="009F6719" w:rsidRPr="009F6719" w:rsidRDefault="531AB1A1" w:rsidP="009F6719">
            <w:pPr>
              <w:suppressAutoHyphens w:val="0"/>
              <w:jc w:val="center"/>
              <w:rPr>
                <w:sz w:val="20"/>
                <w:szCs w:val="20"/>
                <w:lang w:eastAsia="pt-BR"/>
              </w:rPr>
            </w:pPr>
            <w:r w:rsidRPr="531AB1A1">
              <w:rPr>
                <w:sz w:val="20"/>
                <w:szCs w:val="20"/>
              </w:rPr>
              <w:t> </w:t>
            </w:r>
          </w:p>
        </w:tc>
        <w:tc>
          <w:tcPr>
            <w:tcW w:w="36" w:type="dxa"/>
            <w:vAlign w:val="center"/>
            <w:hideMark/>
          </w:tcPr>
          <w:p w14:paraId="569AF019" w14:textId="77777777" w:rsidR="009F6719" w:rsidRPr="009F6719" w:rsidRDefault="009F6719" w:rsidP="009F6719">
            <w:pPr>
              <w:suppressAutoHyphens w:val="0"/>
              <w:rPr>
                <w:sz w:val="20"/>
                <w:szCs w:val="20"/>
                <w:lang w:eastAsia="pt-BR"/>
              </w:rPr>
            </w:pPr>
          </w:p>
        </w:tc>
      </w:tr>
      <w:tr w:rsidR="009F6719" w:rsidRPr="009F6719" w14:paraId="5434A352" w14:textId="77777777" w:rsidTr="531AB1A1">
        <w:trPr>
          <w:trHeight w:val="1056"/>
        </w:trPr>
        <w:tc>
          <w:tcPr>
            <w:tcW w:w="945" w:type="dxa"/>
            <w:tcBorders>
              <w:top w:val="nil"/>
              <w:left w:val="single" w:sz="4" w:space="0" w:color="auto"/>
              <w:bottom w:val="single" w:sz="4" w:space="0" w:color="auto"/>
              <w:right w:val="single" w:sz="4" w:space="0" w:color="auto"/>
            </w:tcBorders>
            <w:shd w:val="clear" w:color="auto" w:fill="auto"/>
            <w:vAlign w:val="center"/>
            <w:hideMark/>
          </w:tcPr>
          <w:p w14:paraId="5B52C3BF" w14:textId="77777777" w:rsidR="009F6719" w:rsidRPr="009F6719" w:rsidRDefault="531AB1A1" w:rsidP="009F6719">
            <w:pPr>
              <w:suppressAutoHyphens w:val="0"/>
              <w:jc w:val="center"/>
              <w:rPr>
                <w:sz w:val="20"/>
                <w:szCs w:val="20"/>
                <w:lang w:eastAsia="pt-BR"/>
              </w:rPr>
            </w:pPr>
            <w:r w:rsidRPr="531AB1A1">
              <w:rPr>
                <w:sz w:val="20"/>
                <w:szCs w:val="20"/>
              </w:rPr>
              <w:t>1.2</w:t>
            </w:r>
          </w:p>
        </w:tc>
        <w:tc>
          <w:tcPr>
            <w:tcW w:w="1058" w:type="dxa"/>
            <w:tcBorders>
              <w:top w:val="nil"/>
              <w:left w:val="nil"/>
              <w:bottom w:val="single" w:sz="4" w:space="0" w:color="auto"/>
              <w:right w:val="single" w:sz="4" w:space="0" w:color="auto"/>
            </w:tcBorders>
            <w:shd w:val="clear" w:color="auto" w:fill="auto"/>
            <w:vAlign w:val="center"/>
            <w:hideMark/>
          </w:tcPr>
          <w:p w14:paraId="112C698E" w14:textId="42A19D95" w:rsidR="009F6719" w:rsidRPr="009F6719" w:rsidRDefault="531AB1A1" w:rsidP="009F6719">
            <w:pPr>
              <w:suppressAutoHyphens w:val="0"/>
              <w:jc w:val="center"/>
              <w:rPr>
                <w:sz w:val="20"/>
                <w:szCs w:val="20"/>
                <w:lang w:eastAsia="pt-BR"/>
              </w:rPr>
            </w:pPr>
            <w:r w:rsidRPr="531AB1A1">
              <w:rPr>
                <w:sz w:val="20"/>
                <w:szCs w:val="20"/>
              </w:rPr>
              <w:t>Usuário seleciona excluir comentário</w:t>
            </w:r>
          </w:p>
        </w:tc>
        <w:tc>
          <w:tcPr>
            <w:tcW w:w="1133" w:type="dxa"/>
            <w:tcBorders>
              <w:top w:val="nil"/>
              <w:left w:val="nil"/>
              <w:bottom w:val="single" w:sz="4" w:space="0" w:color="auto"/>
              <w:right w:val="single" w:sz="4" w:space="0" w:color="auto"/>
            </w:tcBorders>
            <w:shd w:val="clear" w:color="auto" w:fill="auto"/>
            <w:vAlign w:val="center"/>
            <w:hideMark/>
          </w:tcPr>
          <w:p w14:paraId="6FDA2707" w14:textId="77777777" w:rsidR="009F6719" w:rsidRPr="009F6719" w:rsidRDefault="531AB1A1" w:rsidP="009F6719">
            <w:pPr>
              <w:suppressAutoHyphens w:val="0"/>
              <w:jc w:val="center"/>
              <w:rPr>
                <w:sz w:val="20"/>
                <w:szCs w:val="20"/>
                <w:lang w:eastAsia="pt-BR"/>
              </w:rPr>
            </w:pPr>
            <w:r w:rsidRPr="531AB1A1">
              <w:rPr>
                <w:sz w:val="20"/>
                <w:szCs w:val="20"/>
              </w:rPr>
              <w:t> </w:t>
            </w:r>
          </w:p>
        </w:tc>
        <w:tc>
          <w:tcPr>
            <w:tcW w:w="1177" w:type="dxa"/>
            <w:tcBorders>
              <w:top w:val="nil"/>
              <w:left w:val="nil"/>
              <w:bottom w:val="single" w:sz="4" w:space="0" w:color="auto"/>
              <w:right w:val="single" w:sz="4" w:space="0" w:color="auto"/>
            </w:tcBorders>
            <w:shd w:val="clear" w:color="auto" w:fill="auto"/>
            <w:vAlign w:val="center"/>
            <w:hideMark/>
          </w:tcPr>
          <w:p w14:paraId="1F182B76" w14:textId="2A6F2E6E" w:rsidR="009F6719" w:rsidRPr="009F6719" w:rsidRDefault="531AB1A1" w:rsidP="009F6719">
            <w:pPr>
              <w:suppressAutoHyphens w:val="0"/>
              <w:jc w:val="center"/>
              <w:rPr>
                <w:sz w:val="20"/>
                <w:szCs w:val="20"/>
                <w:lang w:eastAsia="pt-BR"/>
              </w:rPr>
            </w:pPr>
            <w:r w:rsidRPr="531AB1A1">
              <w:rPr>
                <w:sz w:val="20"/>
                <w:szCs w:val="20"/>
              </w:rPr>
              <w:t>O sistema remove o comentário.</w:t>
            </w:r>
          </w:p>
        </w:tc>
        <w:tc>
          <w:tcPr>
            <w:tcW w:w="1215" w:type="dxa"/>
            <w:tcBorders>
              <w:top w:val="nil"/>
              <w:left w:val="nil"/>
              <w:bottom w:val="single" w:sz="4" w:space="0" w:color="auto"/>
              <w:right w:val="single" w:sz="4" w:space="0" w:color="auto"/>
            </w:tcBorders>
            <w:shd w:val="clear" w:color="auto" w:fill="auto"/>
            <w:vAlign w:val="center"/>
            <w:hideMark/>
          </w:tcPr>
          <w:p w14:paraId="7D480157" w14:textId="77777777" w:rsidR="009F6719" w:rsidRPr="009F6719" w:rsidRDefault="531AB1A1" w:rsidP="009F6719">
            <w:pPr>
              <w:suppressAutoHyphens w:val="0"/>
              <w:jc w:val="center"/>
              <w:rPr>
                <w:sz w:val="20"/>
                <w:szCs w:val="20"/>
                <w:lang w:eastAsia="pt-BR"/>
              </w:rPr>
            </w:pPr>
            <w:r w:rsidRPr="531AB1A1">
              <w:rPr>
                <w:sz w:val="20"/>
                <w:szCs w:val="20"/>
              </w:rPr>
              <w:t>28/out</w:t>
            </w:r>
          </w:p>
        </w:tc>
        <w:tc>
          <w:tcPr>
            <w:tcW w:w="1138" w:type="dxa"/>
            <w:tcBorders>
              <w:top w:val="nil"/>
              <w:left w:val="nil"/>
              <w:bottom w:val="single" w:sz="4" w:space="0" w:color="auto"/>
              <w:right w:val="single" w:sz="4" w:space="0" w:color="auto"/>
            </w:tcBorders>
            <w:shd w:val="clear" w:color="auto" w:fill="auto"/>
            <w:vAlign w:val="center"/>
            <w:hideMark/>
          </w:tcPr>
          <w:p w14:paraId="4E685EA4" w14:textId="77777777" w:rsidR="009F6719" w:rsidRPr="009F6719" w:rsidRDefault="531AB1A1" w:rsidP="009F6719">
            <w:pPr>
              <w:suppressAutoHyphens w:val="0"/>
              <w:jc w:val="center"/>
              <w:rPr>
                <w:sz w:val="20"/>
                <w:szCs w:val="20"/>
                <w:lang w:eastAsia="pt-BR"/>
              </w:rPr>
            </w:pPr>
            <w:r w:rsidRPr="531AB1A1">
              <w:rPr>
                <w:sz w:val="20"/>
                <w:szCs w:val="20"/>
              </w:rPr>
              <w:t>OK-Sucesso</w:t>
            </w:r>
          </w:p>
        </w:tc>
        <w:tc>
          <w:tcPr>
            <w:tcW w:w="1418" w:type="dxa"/>
            <w:tcBorders>
              <w:top w:val="nil"/>
              <w:left w:val="nil"/>
              <w:bottom w:val="single" w:sz="4" w:space="0" w:color="auto"/>
              <w:right w:val="single" w:sz="4" w:space="0" w:color="auto"/>
            </w:tcBorders>
            <w:shd w:val="clear" w:color="auto" w:fill="auto"/>
            <w:vAlign w:val="center"/>
            <w:hideMark/>
          </w:tcPr>
          <w:p w14:paraId="1503931F" w14:textId="77777777" w:rsidR="009F6719" w:rsidRPr="009F6719" w:rsidRDefault="531AB1A1" w:rsidP="009F6719">
            <w:pPr>
              <w:suppressAutoHyphens w:val="0"/>
              <w:jc w:val="center"/>
              <w:rPr>
                <w:sz w:val="20"/>
                <w:szCs w:val="20"/>
                <w:lang w:eastAsia="pt-BR"/>
              </w:rPr>
            </w:pPr>
            <w:r w:rsidRPr="531AB1A1">
              <w:rPr>
                <w:sz w:val="20"/>
                <w:szCs w:val="20"/>
              </w:rPr>
              <w:t> </w:t>
            </w:r>
          </w:p>
        </w:tc>
        <w:tc>
          <w:tcPr>
            <w:tcW w:w="36" w:type="dxa"/>
            <w:vAlign w:val="center"/>
            <w:hideMark/>
          </w:tcPr>
          <w:p w14:paraId="452FC20F" w14:textId="77777777" w:rsidR="009F6719" w:rsidRPr="009F6719" w:rsidRDefault="009F6719" w:rsidP="009F6719">
            <w:pPr>
              <w:suppressAutoHyphens w:val="0"/>
              <w:rPr>
                <w:sz w:val="20"/>
                <w:szCs w:val="20"/>
                <w:lang w:eastAsia="pt-BR"/>
              </w:rPr>
            </w:pPr>
          </w:p>
        </w:tc>
      </w:tr>
      <w:tr w:rsidR="009F6719" w:rsidRPr="009F6719" w14:paraId="2E0EF771" w14:textId="77777777" w:rsidTr="531AB1A1">
        <w:trPr>
          <w:trHeight w:val="348"/>
        </w:trPr>
        <w:tc>
          <w:tcPr>
            <w:tcW w:w="8084" w:type="dxa"/>
            <w:gridSpan w:val="7"/>
            <w:tcBorders>
              <w:top w:val="single" w:sz="4" w:space="0" w:color="auto"/>
              <w:left w:val="single" w:sz="4" w:space="0" w:color="auto"/>
              <w:bottom w:val="single" w:sz="4" w:space="0" w:color="auto"/>
              <w:right w:val="single" w:sz="4" w:space="0" w:color="000000" w:themeColor="text1"/>
            </w:tcBorders>
            <w:shd w:val="clear" w:color="auto" w:fill="FFFF99"/>
            <w:vAlign w:val="center"/>
            <w:hideMark/>
          </w:tcPr>
          <w:p w14:paraId="026A73E2" w14:textId="77777777" w:rsidR="009F6719" w:rsidRPr="009F6719" w:rsidRDefault="531AB1A1" w:rsidP="009F6719">
            <w:pPr>
              <w:suppressAutoHyphens w:val="0"/>
              <w:rPr>
                <w:rFonts w:ascii="Tahoma" w:hAnsi="Tahoma" w:cs="Tahoma"/>
                <w:b/>
                <w:bCs/>
                <w:color w:val="FF0000"/>
                <w:sz w:val="28"/>
                <w:szCs w:val="28"/>
                <w:lang w:eastAsia="pt-BR"/>
              </w:rPr>
            </w:pPr>
            <w:r w:rsidRPr="531AB1A1">
              <w:rPr>
                <w:rFonts w:ascii="Tahoma" w:hAnsi="Tahoma" w:cs="Tahoma"/>
                <w:b/>
                <w:bCs/>
                <w:color w:val="FF0000"/>
                <w:sz w:val="28"/>
                <w:szCs w:val="28"/>
              </w:rPr>
              <w:t>Requisitos Não funcionais</w:t>
            </w:r>
          </w:p>
        </w:tc>
        <w:tc>
          <w:tcPr>
            <w:tcW w:w="36" w:type="dxa"/>
            <w:vAlign w:val="center"/>
            <w:hideMark/>
          </w:tcPr>
          <w:p w14:paraId="48EC5894" w14:textId="77777777" w:rsidR="009F6719" w:rsidRPr="009F6719" w:rsidRDefault="009F6719" w:rsidP="009F6719">
            <w:pPr>
              <w:suppressAutoHyphens w:val="0"/>
              <w:rPr>
                <w:sz w:val="20"/>
                <w:szCs w:val="20"/>
                <w:lang w:eastAsia="pt-BR"/>
              </w:rPr>
            </w:pPr>
          </w:p>
        </w:tc>
      </w:tr>
    </w:tbl>
    <w:p w14:paraId="267ADAE1" w14:textId="77777777" w:rsidR="009F6719" w:rsidRDefault="009F6719" w:rsidP="006129F8">
      <w:pPr>
        <w:rPr>
          <w:lang w:val="x-none"/>
        </w:rPr>
      </w:pPr>
    </w:p>
    <w:tbl>
      <w:tblPr>
        <w:tblW w:w="7920" w:type="dxa"/>
        <w:tblCellMar>
          <w:left w:w="70" w:type="dxa"/>
          <w:right w:w="70" w:type="dxa"/>
        </w:tblCellMar>
        <w:tblLook w:val="04A0" w:firstRow="1" w:lastRow="0" w:firstColumn="1" w:lastColumn="0" w:noHBand="0" w:noVBand="1"/>
      </w:tblPr>
      <w:tblGrid>
        <w:gridCol w:w="805"/>
        <w:gridCol w:w="1085"/>
        <w:gridCol w:w="993"/>
        <w:gridCol w:w="1195"/>
        <w:gridCol w:w="1123"/>
        <w:gridCol w:w="1156"/>
        <w:gridCol w:w="1417"/>
        <w:gridCol w:w="146"/>
      </w:tblGrid>
      <w:tr w:rsidR="009F6719" w:rsidRPr="009F6719" w14:paraId="5DE3EDBB" w14:textId="77777777" w:rsidTr="531AB1A1">
        <w:trPr>
          <w:gridAfter w:val="1"/>
          <w:wAfter w:w="36" w:type="dxa"/>
          <w:trHeight w:val="492"/>
        </w:trPr>
        <w:tc>
          <w:tcPr>
            <w:tcW w:w="7884" w:type="dxa"/>
            <w:gridSpan w:val="7"/>
            <w:tcBorders>
              <w:top w:val="single" w:sz="4" w:space="0" w:color="auto"/>
              <w:left w:val="single" w:sz="4" w:space="0" w:color="auto"/>
              <w:bottom w:val="single" w:sz="4" w:space="0" w:color="auto"/>
              <w:right w:val="single" w:sz="4" w:space="0" w:color="000000" w:themeColor="text1"/>
            </w:tcBorders>
            <w:shd w:val="clear" w:color="auto" w:fill="CCFFFF"/>
            <w:vAlign w:val="center"/>
            <w:hideMark/>
          </w:tcPr>
          <w:p w14:paraId="1BC13390" w14:textId="77777777" w:rsidR="009F6719" w:rsidRPr="009F6719" w:rsidRDefault="531AB1A1" w:rsidP="009F6719">
            <w:pPr>
              <w:suppressAutoHyphens w:val="0"/>
              <w:jc w:val="center"/>
              <w:rPr>
                <w:rFonts w:ascii="Tahoma" w:hAnsi="Tahoma" w:cs="Tahoma"/>
                <w:b/>
                <w:bCs/>
                <w:sz w:val="40"/>
                <w:szCs w:val="40"/>
                <w:lang w:eastAsia="pt-BR"/>
              </w:rPr>
            </w:pPr>
            <w:r w:rsidRPr="531AB1A1">
              <w:rPr>
                <w:rFonts w:ascii="Tahoma" w:hAnsi="Tahoma" w:cs="Tahoma"/>
                <w:b/>
                <w:bCs/>
                <w:sz w:val="40"/>
                <w:szCs w:val="40"/>
              </w:rPr>
              <w:t>Caso de Testes - Feed Pessoal</w:t>
            </w:r>
          </w:p>
        </w:tc>
      </w:tr>
      <w:tr w:rsidR="009F6719" w:rsidRPr="009F6719" w14:paraId="5FABE051" w14:textId="77777777" w:rsidTr="531AB1A1">
        <w:trPr>
          <w:gridAfter w:val="1"/>
          <w:wAfter w:w="36" w:type="dxa"/>
          <w:trHeight w:val="348"/>
        </w:trPr>
        <w:tc>
          <w:tcPr>
            <w:tcW w:w="7884" w:type="dxa"/>
            <w:gridSpan w:val="7"/>
            <w:tcBorders>
              <w:top w:val="single" w:sz="4" w:space="0" w:color="auto"/>
              <w:left w:val="single" w:sz="4" w:space="0" w:color="auto"/>
              <w:bottom w:val="single" w:sz="4" w:space="0" w:color="auto"/>
              <w:right w:val="single" w:sz="4" w:space="0" w:color="000000" w:themeColor="text1"/>
            </w:tcBorders>
            <w:shd w:val="clear" w:color="auto" w:fill="CCFFFF"/>
            <w:vAlign w:val="center"/>
            <w:hideMark/>
          </w:tcPr>
          <w:p w14:paraId="0C2417A6" w14:textId="77777777" w:rsidR="009F6719" w:rsidRPr="009F6719" w:rsidRDefault="531AB1A1" w:rsidP="009F6719">
            <w:pPr>
              <w:suppressAutoHyphens w:val="0"/>
              <w:rPr>
                <w:rFonts w:ascii="Tahoma" w:hAnsi="Tahoma" w:cs="Tahoma"/>
                <w:b/>
                <w:bCs/>
                <w:color w:val="FF0000"/>
                <w:sz w:val="28"/>
                <w:szCs w:val="28"/>
                <w:lang w:eastAsia="pt-BR"/>
              </w:rPr>
            </w:pPr>
            <w:r w:rsidRPr="531AB1A1">
              <w:rPr>
                <w:rFonts w:ascii="Tahoma" w:hAnsi="Tahoma" w:cs="Tahoma"/>
                <w:b/>
                <w:bCs/>
                <w:color w:val="FF0000"/>
                <w:sz w:val="28"/>
                <w:szCs w:val="28"/>
              </w:rPr>
              <w:t>Procedimento</w:t>
            </w:r>
            <w:r w:rsidRPr="531AB1A1">
              <w:rPr>
                <w:rFonts w:ascii="Tahoma" w:hAnsi="Tahoma" w:cs="Tahoma"/>
                <w:color w:val="FF0000"/>
                <w:sz w:val="28"/>
                <w:szCs w:val="28"/>
              </w:rPr>
              <w:t>:</w:t>
            </w:r>
            <w:r w:rsidRPr="531AB1A1">
              <w:rPr>
                <w:rFonts w:ascii="Tahoma" w:hAnsi="Tahoma" w:cs="Tahoma"/>
                <w:b/>
                <w:bCs/>
                <w:color w:val="FF0000"/>
                <w:sz w:val="28"/>
                <w:szCs w:val="28"/>
              </w:rPr>
              <w:t xml:space="preserve">  Usuário logado </w:t>
            </w:r>
          </w:p>
        </w:tc>
      </w:tr>
      <w:tr w:rsidR="009F6719" w:rsidRPr="009F6719" w14:paraId="4F3EDB02" w14:textId="77777777" w:rsidTr="531AB1A1">
        <w:trPr>
          <w:gridAfter w:val="1"/>
          <w:wAfter w:w="36" w:type="dxa"/>
          <w:trHeight w:val="288"/>
        </w:trPr>
        <w:tc>
          <w:tcPr>
            <w:tcW w:w="7884" w:type="dxa"/>
            <w:gridSpan w:val="7"/>
            <w:tcBorders>
              <w:top w:val="single" w:sz="4" w:space="0" w:color="auto"/>
              <w:left w:val="single" w:sz="4" w:space="0" w:color="auto"/>
              <w:bottom w:val="single" w:sz="4" w:space="0" w:color="auto"/>
              <w:right w:val="single" w:sz="4" w:space="0" w:color="000000" w:themeColor="text1"/>
            </w:tcBorders>
            <w:shd w:val="clear" w:color="auto" w:fill="FFFF99"/>
            <w:vAlign w:val="center"/>
            <w:hideMark/>
          </w:tcPr>
          <w:p w14:paraId="5FC97949" w14:textId="77777777" w:rsidR="009F6719" w:rsidRPr="009F6719" w:rsidRDefault="531AB1A1" w:rsidP="009F6719">
            <w:pPr>
              <w:suppressAutoHyphens w:val="0"/>
              <w:rPr>
                <w:rFonts w:ascii="Tahoma" w:hAnsi="Tahoma" w:cs="Tahoma"/>
                <w:b/>
                <w:bCs/>
                <w:color w:val="FF0000"/>
                <w:sz w:val="20"/>
                <w:szCs w:val="20"/>
                <w:lang w:eastAsia="pt-BR"/>
              </w:rPr>
            </w:pPr>
            <w:r w:rsidRPr="531AB1A1">
              <w:rPr>
                <w:rFonts w:ascii="Tahoma" w:hAnsi="Tahoma" w:cs="Tahoma"/>
                <w:b/>
                <w:bCs/>
                <w:color w:val="FF0000"/>
                <w:sz w:val="20"/>
                <w:szCs w:val="20"/>
              </w:rPr>
              <w:t xml:space="preserve">Fluxo Básico </w:t>
            </w:r>
            <w:proofErr w:type="gramStart"/>
            <w:r w:rsidRPr="531AB1A1">
              <w:rPr>
                <w:rFonts w:ascii="Tahoma" w:hAnsi="Tahoma" w:cs="Tahoma"/>
                <w:b/>
                <w:bCs/>
                <w:color w:val="FF0000"/>
                <w:sz w:val="20"/>
                <w:szCs w:val="20"/>
              </w:rPr>
              <w:t>-  Feed</w:t>
            </w:r>
            <w:proofErr w:type="gramEnd"/>
            <w:r w:rsidRPr="531AB1A1">
              <w:rPr>
                <w:rFonts w:ascii="Tahoma" w:hAnsi="Tahoma" w:cs="Tahoma"/>
                <w:b/>
                <w:bCs/>
                <w:color w:val="FF0000"/>
                <w:sz w:val="20"/>
                <w:szCs w:val="20"/>
              </w:rPr>
              <w:t xml:space="preserve"> de Reclamações Pessoal</w:t>
            </w:r>
          </w:p>
        </w:tc>
      </w:tr>
      <w:tr w:rsidR="009F6719" w:rsidRPr="009F6719" w14:paraId="7ED9F8AE" w14:textId="77777777" w:rsidTr="531AB1A1">
        <w:trPr>
          <w:gridAfter w:val="1"/>
          <w:wAfter w:w="36" w:type="dxa"/>
          <w:trHeight w:val="792"/>
        </w:trPr>
        <w:tc>
          <w:tcPr>
            <w:tcW w:w="943"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3964AE60" w14:textId="77777777" w:rsidR="009F6719" w:rsidRPr="009F6719" w:rsidRDefault="531AB1A1" w:rsidP="009F6719">
            <w:pPr>
              <w:suppressAutoHyphens w:val="0"/>
              <w:jc w:val="center"/>
              <w:rPr>
                <w:rFonts w:ascii="Tahoma" w:hAnsi="Tahoma" w:cs="Tahoma"/>
                <w:b/>
                <w:bCs/>
                <w:sz w:val="20"/>
                <w:szCs w:val="20"/>
                <w:lang w:eastAsia="pt-BR"/>
              </w:rPr>
            </w:pPr>
            <w:r w:rsidRPr="531AB1A1">
              <w:rPr>
                <w:rFonts w:ascii="Tahoma" w:hAnsi="Tahoma" w:cs="Tahoma"/>
                <w:b/>
                <w:bCs/>
                <w:sz w:val="20"/>
                <w:szCs w:val="20"/>
              </w:rPr>
              <w:t>ID</w:t>
            </w:r>
          </w:p>
        </w:tc>
        <w:tc>
          <w:tcPr>
            <w:tcW w:w="1058"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668259C3" w14:textId="77777777" w:rsidR="009F6719" w:rsidRPr="009F6719" w:rsidRDefault="531AB1A1" w:rsidP="009F6719">
            <w:pPr>
              <w:suppressAutoHyphens w:val="0"/>
              <w:jc w:val="center"/>
              <w:rPr>
                <w:rFonts w:ascii="Tahoma" w:hAnsi="Tahoma" w:cs="Tahoma"/>
                <w:b/>
                <w:bCs/>
                <w:sz w:val="20"/>
                <w:szCs w:val="20"/>
                <w:lang w:eastAsia="pt-BR"/>
              </w:rPr>
            </w:pPr>
            <w:r w:rsidRPr="531AB1A1">
              <w:rPr>
                <w:rFonts w:ascii="Tahoma" w:hAnsi="Tahoma" w:cs="Tahoma"/>
                <w:b/>
                <w:bCs/>
                <w:sz w:val="20"/>
                <w:szCs w:val="20"/>
              </w:rPr>
              <w:t>Passos para Execução</w:t>
            </w:r>
          </w:p>
        </w:tc>
        <w:tc>
          <w:tcPr>
            <w:tcW w:w="1015"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31BA7338" w14:textId="77777777" w:rsidR="009F6719" w:rsidRPr="009F6719" w:rsidRDefault="531AB1A1" w:rsidP="009F6719">
            <w:pPr>
              <w:suppressAutoHyphens w:val="0"/>
              <w:jc w:val="center"/>
              <w:rPr>
                <w:rFonts w:ascii="Tahoma" w:hAnsi="Tahoma" w:cs="Tahoma"/>
                <w:b/>
                <w:bCs/>
                <w:sz w:val="20"/>
                <w:szCs w:val="20"/>
                <w:lang w:eastAsia="pt-BR"/>
              </w:rPr>
            </w:pPr>
            <w:r w:rsidRPr="531AB1A1">
              <w:rPr>
                <w:rFonts w:ascii="Tahoma" w:hAnsi="Tahoma" w:cs="Tahoma"/>
                <w:b/>
                <w:bCs/>
                <w:sz w:val="20"/>
                <w:szCs w:val="20"/>
              </w:rPr>
              <w:t>Dados de Entrada</w:t>
            </w:r>
          </w:p>
        </w:tc>
        <w:tc>
          <w:tcPr>
            <w:tcW w:w="1158"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58E2FBF7" w14:textId="77777777" w:rsidR="009F6719" w:rsidRPr="009F6719" w:rsidRDefault="531AB1A1" w:rsidP="009F6719">
            <w:pPr>
              <w:suppressAutoHyphens w:val="0"/>
              <w:jc w:val="center"/>
              <w:rPr>
                <w:rFonts w:ascii="Tahoma" w:hAnsi="Tahoma" w:cs="Tahoma"/>
                <w:b/>
                <w:bCs/>
                <w:sz w:val="20"/>
                <w:szCs w:val="20"/>
                <w:lang w:eastAsia="pt-BR"/>
              </w:rPr>
            </w:pPr>
            <w:r w:rsidRPr="531AB1A1">
              <w:rPr>
                <w:rFonts w:ascii="Tahoma" w:hAnsi="Tahoma" w:cs="Tahoma"/>
                <w:b/>
                <w:bCs/>
                <w:sz w:val="20"/>
                <w:szCs w:val="20"/>
              </w:rPr>
              <w:t>Resultado Esperado</w:t>
            </w:r>
          </w:p>
        </w:tc>
        <w:tc>
          <w:tcPr>
            <w:tcW w:w="1136"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16E91DA8" w14:textId="77777777" w:rsidR="009F6719" w:rsidRPr="009F6719" w:rsidRDefault="531AB1A1" w:rsidP="009F6719">
            <w:pPr>
              <w:suppressAutoHyphens w:val="0"/>
              <w:jc w:val="center"/>
              <w:rPr>
                <w:rFonts w:ascii="Tahoma" w:hAnsi="Tahoma" w:cs="Tahoma"/>
                <w:b/>
                <w:bCs/>
                <w:sz w:val="20"/>
                <w:szCs w:val="20"/>
                <w:lang w:eastAsia="pt-BR"/>
              </w:rPr>
            </w:pPr>
            <w:r w:rsidRPr="531AB1A1">
              <w:rPr>
                <w:rFonts w:ascii="Tahoma" w:hAnsi="Tahoma" w:cs="Tahoma"/>
                <w:b/>
                <w:bCs/>
                <w:sz w:val="20"/>
                <w:szCs w:val="20"/>
              </w:rPr>
              <w:t>Data Execução</w:t>
            </w:r>
          </w:p>
        </w:tc>
        <w:tc>
          <w:tcPr>
            <w:tcW w:w="1157"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0823713A" w14:textId="77777777" w:rsidR="009F6719" w:rsidRPr="009F6719" w:rsidRDefault="531AB1A1" w:rsidP="009F6719">
            <w:pPr>
              <w:suppressAutoHyphens w:val="0"/>
              <w:jc w:val="center"/>
              <w:rPr>
                <w:rFonts w:ascii="Tahoma" w:hAnsi="Tahoma" w:cs="Tahoma"/>
                <w:b/>
                <w:bCs/>
                <w:sz w:val="20"/>
                <w:szCs w:val="20"/>
                <w:lang w:eastAsia="pt-BR"/>
              </w:rPr>
            </w:pPr>
            <w:r w:rsidRPr="531AB1A1">
              <w:rPr>
                <w:rFonts w:ascii="Tahoma" w:hAnsi="Tahoma" w:cs="Tahoma"/>
                <w:b/>
                <w:bCs/>
                <w:sz w:val="20"/>
                <w:szCs w:val="20"/>
              </w:rPr>
              <w:t>Resultado Verificado</w:t>
            </w:r>
          </w:p>
        </w:tc>
        <w:tc>
          <w:tcPr>
            <w:tcW w:w="1417"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52BB8494" w14:textId="77777777" w:rsidR="009F6719" w:rsidRPr="009F6719" w:rsidRDefault="531AB1A1" w:rsidP="009F6719">
            <w:pPr>
              <w:suppressAutoHyphens w:val="0"/>
              <w:jc w:val="center"/>
              <w:rPr>
                <w:rFonts w:ascii="Tahoma" w:hAnsi="Tahoma" w:cs="Tahoma"/>
                <w:b/>
                <w:bCs/>
                <w:sz w:val="20"/>
                <w:szCs w:val="20"/>
                <w:lang w:eastAsia="pt-BR"/>
              </w:rPr>
            </w:pPr>
            <w:r w:rsidRPr="531AB1A1">
              <w:rPr>
                <w:rFonts w:ascii="Tahoma" w:hAnsi="Tahoma" w:cs="Tahoma"/>
                <w:b/>
                <w:bCs/>
                <w:sz w:val="20"/>
                <w:szCs w:val="20"/>
              </w:rPr>
              <w:t>Observações</w:t>
            </w:r>
          </w:p>
        </w:tc>
      </w:tr>
      <w:tr w:rsidR="009F6719" w:rsidRPr="009F6719" w14:paraId="676EBDD0" w14:textId="77777777" w:rsidTr="531AB1A1">
        <w:trPr>
          <w:trHeight w:val="288"/>
        </w:trPr>
        <w:tc>
          <w:tcPr>
            <w:tcW w:w="943" w:type="dxa"/>
            <w:vMerge/>
            <w:vAlign w:val="center"/>
            <w:hideMark/>
          </w:tcPr>
          <w:p w14:paraId="0B262007" w14:textId="77777777" w:rsidR="009F6719" w:rsidRPr="009F6719" w:rsidRDefault="009F6719" w:rsidP="009F6719">
            <w:pPr>
              <w:suppressAutoHyphens w:val="0"/>
              <w:rPr>
                <w:rFonts w:ascii="Tahoma" w:hAnsi="Tahoma" w:cs="Tahoma"/>
                <w:b/>
                <w:bCs/>
                <w:sz w:val="20"/>
                <w:szCs w:val="20"/>
                <w:lang w:eastAsia="pt-BR"/>
              </w:rPr>
            </w:pPr>
          </w:p>
        </w:tc>
        <w:tc>
          <w:tcPr>
            <w:tcW w:w="1058" w:type="dxa"/>
            <w:vMerge/>
            <w:vAlign w:val="center"/>
            <w:hideMark/>
          </w:tcPr>
          <w:p w14:paraId="50A766E9" w14:textId="77777777" w:rsidR="009F6719" w:rsidRPr="009F6719" w:rsidRDefault="009F6719" w:rsidP="009F6719">
            <w:pPr>
              <w:suppressAutoHyphens w:val="0"/>
              <w:rPr>
                <w:rFonts w:ascii="Tahoma" w:hAnsi="Tahoma" w:cs="Tahoma"/>
                <w:b/>
                <w:bCs/>
                <w:sz w:val="20"/>
                <w:szCs w:val="20"/>
                <w:lang w:eastAsia="pt-BR"/>
              </w:rPr>
            </w:pPr>
          </w:p>
        </w:tc>
        <w:tc>
          <w:tcPr>
            <w:tcW w:w="1015" w:type="dxa"/>
            <w:vMerge/>
            <w:vAlign w:val="center"/>
            <w:hideMark/>
          </w:tcPr>
          <w:p w14:paraId="4123E597" w14:textId="77777777" w:rsidR="009F6719" w:rsidRPr="009F6719" w:rsidRDefault="009F6719" w:rsidP="009F6719">
            <w:pPr>
              <w:suppressAutoHyphens w:val="0"/>
              <w:rPr>
                <w:rFonts w:ascii="Tahoma" w:hAnsi="Tahoma" w:cs="Tahoma"/>
                <w:b/>
                <w:bCs/>
                <w:sz w:val="20"/>
                <w:szCs w:val="20"/>
                <w:lang w:eastAsia="pt-BR"/>
              </w:rPr>
            </w:pPr>
          </w:p>
        </w:tc>
        <w:tc>
          <w:tcPr>
            <w:tcW w:w="1158" w:type="dxa"/>
            <w:vMerge/>
            <w:vAlign w:val="center"/>
            <w:hideMark/>
          </w:tcPr>
          <w:p w14:paraId="192BAFBE" w14:textId="77777777" w:rsidR="009F6719" w:rsidRPr="009F6719" w:rsidRDefault="009F6719" w:rsidP="009F6719">
            <w:pPr>
              <w:suppressAutoHyphens w:val="0"/>
              <w:rPr>
                <w:rFonts w:ascii="Tahoma" w:hAnsi="Tahoma" w:cs="Tahoma"/>
                <w:b/>
                <w:bCs/>
                <w:sz w:val="20"/>
                <w:szCs w:val="20"/>
                <w:lang w:eastAsia="pt-BR"/>
              </w:rPr>
            </w:pPr>
          </w:p>
        </w:tc>
        <w:tc>
          <w:tcPr>
            <w:tcW w:w="1136" w:type="dxa"/>
            <w:vMerge/>
            <w:vAlign w:val="center"/>
            <w:hideMark/>
          </w:tcPr>
          <w:p w14:paraId="3C01D65A" w14:textId="77777777" w:rsidR="009F6719" w:rsidRPr="009F6719" w:rsidRDefault="009F6719" w:rsidP="009F6719">
            <w:pPr>
              <w:suppressAutoHyphens w:val="0"/>
              <w:rPr>
                <w:rFonts w:ascii="Tahoma" w:hAnsi="Tahoma" w:cs="Tahoma"/>
                <w:b/>
                <w:bCs/>
                <w:sz w:val="20"/>
                <w:szCs w:val="20"/>
                <w:lang w:eastAsia="pt-BR"/>
              </w:rPr>
            </w:pPr>
          </w:p>
        </w:tc>
        <w:tc>
          <w:tcPr>
            <w:tcW w:w="1157" w:type="dxa"/>
            <w:vMerge/>
            <w:vAlign w:val="center"/>
            <w:hideMark/>
          </w:tcPr>
          <w:p w14:paraId="2D891BBB" w14:textId="77777777" w:rsidR="009F6719" w:rsidRPr="009F6719" w:rsidRDefault="009F6719" w:rsidP="009F6719">
            <w:pPr>
              <w:suppressAutoHyphens w:val="0"/>
              <w:rPr>
                <w:rFonts w:ascii="Tahoma" w:hAnsi="Tahoma" w:cs="Tahoma"/>
                <w:b/>
                <w:bCs/>
                <w:sz w:val="20"/>
                <w:szCs w:val="20"/>
                <w:lang w:eastAsia="pt-BR"/>
              </w:rPr>
            </w:pPr>
          </w:p>
        </w:tc>
        <w:tc>
          <w:tcPr>
            <w:tcW w:w="1417" w:type="dxa"/>
            <w:vMerge/>
            <w:vAlign w:val="center"/>
            <w:hideMark/>
          </w:tcPr>
          <w:p w14:paraId="7FF99106" w14:textId="77777777" w:rsidR="009F6719" w:rsidRPr="009F6719" w:rsidRDefault="009F6719" w:rsidP="009F6719">
            <w:pPr>
              <w:suppressAutoHyphens w:val="0"/>
              <w:rPr>
                <w:rFonts w:ascii="Tahoma" w:hAnsi="Tahoma" w:cs="Tahoma"/>
                <w:b/>
                <w:bCs/>
                <w:sz w:val="20"/>
                <w:szCs w:val="20"/>
                <w:lang w:eastAsia="pt-BR"/>
              </w:rPr>
            </w:pPr>
          </w:p>
        </w:tc>
        <w:tc>
          <w:tcPr>
            <w:tcW w:w="36" w:type="dxa"/>
            <w:tcBorders>
              <w:top w:val="nil"/>
              <w:left w:val="nil"/>
              <w:bottom w:val="nil"/>
              <w:right w:val="nil"/>
            </w:tcBorders>
            <w:shd w:val="clear" w:color="auto" w:fill="auto"/>
            <w:noWrap/>
            <w:vAlign w:val="bottom"/>
            <w:hideMark/>
          </w:tcPr>
          <w:p w14:paraId="243D86F2" w14:textId="77777777" w:rsidR="009F6719" w:rsidRPr="009F6719" w:rsidRDefault="009F6719" w:rsidP="009F6719">
            <w:pPr>
              <w:suppressAutoHyphens w:val="0"/>
              <w:jc w:val="center"/>
              <w:rPr>
                <w:rFonts w:ascii="Tahoma" w:hAnsi="Tahoma" w:cs="Tahoma"/>
                <w:b/>
                <w:bCs/>
                <w:sz w:val="20"/>
                <w:szCs w:val="20"/>
                <w:lang w:eastAsia="pt-BR"/>
              </w:rPr>
            </w:pPr>
          </w:p>
        </w:tc>
      </w:tr>
      <w:tr w:rsidR="009F6719" w:rsidRPr="009F6719" w14:paraId="06C8D454" w14:textId="77777777" w:rsidTr="531AB1A1">
        <w:trPr>
          <w:trHeight w:val="1584"/>
        </w:trPr>
        <w:tc>
          <w:tcPr>
            <w:tcW w:w="943" w:type="dxa"/>
            <w:tcBorders>
              <w:top w:val="nil"/>
              <w:left w:val="single" w:sz="4" w:space="0" w:color="auto"/>
              <w:bottom w:val="single" w:sz="4" w:space="0" w:color="auto"/>
              <w:right w:val="single" w:sz="4" w:space="0" w:color="auto"/>
            </w:tcBorders>
            <w:shd w:val="clear" w:color="auto" w:fill="auto"/>
            <w:vAlign w:val="center"/>
            <w:hideMark/>
          </w:tcPr>
          <w:p w14:paraId="1E74D4D8" w14:textId="77777777" w:rsidR="009F6719" w:rsidRPr="009F6719" w:rsidRDefault="531AB1A1" w:rsidP="009F6719">
            <w:pPr>
              <w:suppressAutoHyphens w:val="0"/>
              <w:jc w:val="center"/>
              <w:rPr>
                <w:sz w:val="20"/>
                <w:szCs w:val="20"/>
                <w:lang w:eastAsia="pt-BR"/>
              </w:rPr>
            </w:pPr>
            <w:r w:rsidRPr="531AB1A1">
              <w:rPr>
                <w:sz w:val="20"/>
                <w:szCs w:val="20"/>
              </w:rPr>
              <w:t>1.1</w:t>
            </w:r>
          </w:p>
        </w:tc>
        <w:tc>
          <w:tcPr>
            <w:tcW w:w="1058" w:type="dxa"/>
            <w:tcBorders>
              <w:top w:val="nil"/>
              <w:left w:val="nil"/>
              <w:bottom w:val="single" w:sz="4" w:space="0" w:color="auto"/>
              <w:right w:val="single" w:sz="4" w:space="0" w:color="auto"/>
            </w:tcBorders>
            <w:shd w:val="clear" w:color="auto" w:fill="auto"/>
            <w:vAlign w:val="center"/>
            <w:hideMark/>
          </w:tcPr>
          <w:p w14:paraId="031614C0" w14:textId="77777777" w:rsidR="009F6719" w:rsidRPr="009F6719" w:rsidRDefault="531AB1A1" w:rsidP="009F6719">
            <w:pPr>
              <w:suppressAutoHyphens w:val="0"/>
              <w:jc w:val="center"/>
              <w:rPr>
                <w:sz w:val="20"/>
                <w:szCs w:val="20"/>
                <w:lang w:eastAsia="pt-BR"/>
              </w:rPr>
            </w:pPr>
            <w:r w:rsidRPr="531AB1A1">
              <w:rPr>
                <w:sz w:val="20"/>
                <w:szCs w:val="20"/>
              </w:rPr>
              <w:t>seleciona feed pessoal</w:t>
            </w:r>
          </w:p>
        </w:tc>
        <w:tc>
          <w:tcPr>
            <w:tcW w:w="1015" w:type="dxa"/>
            <w:tcBorders>
              <w:top w:val="nil"/>
              <w:left w:val="nil"/>
              <w:bottom w:val="single" w:sz="4" w:space="0" w:color="auto"/>
              <w:right w:val="single" w:sz="4" w:space="0" w:color="auto"/>
            </w:tcBorders>
            <w:shd w:val="clear" w:color="auto" w:fill="auto"/>
            <w:vAlign w:val="center"/>
            <w:hideMark/>
          </w:tcPr>
          <w:p w14:paraId="0126B8A9" w14:textId="77777777" w:rsidR="009F6719" w:rsidRPr="009F6719" w:rsidRDefault="531AB1A1" w:rsidP="009F6719">
            <w:pPr>
              <w:suppressAutoHyphens w:val="0"/>
              <w:jc w:val="center"/>
              <w:rPr>
                <w:sz w:val="20"/>
                <w:szCs w:val="20"/>
                <w:lang w:eastAsia="pt-BR"/>
              </w:rPr>
            </w:pPr>
            <w:r w:rsidRPr="531AB1A1">
              <w:rPr>
                <w:sz w:val="20"/>
                <w:szCs w:val="20"/>
              </w:rPr>
              <w:t> </w:t>
            </w:r>
          </w:p>
        </w:tc>
        <w:tc>
          <w:tcPr>
            <w:tcW w:w="1158" w:type="dxa"/>
            <w:tcBorders>
              <w:top w:val="nil"/>
              <w:left w:val="nil"/>
              <w:bottom w:val="single" w:sz="4" w:space="0" w:color="auto"/>
              <w:right w:val="single" w:sz="4" w:space="0" w:color="auto"/>
            </w:tcBorders>
            <w:shd w:val="clear" w:color="auto" w:fill="auto"/>
            <w:vAlign w:val="center"/>
            <w:hideMark/>
          </w:tcPr>
          <w:p w14:paraId="4586D3A2" w14:textId="75CAAA5F" w:rsidR="009F6719" w:rsidRPr="009F6719" w:rsidRDefault="531AB1A1" w:rsidP="009F6719">
            <w:pPr>
              <w:suppressAutoHyphens w:val="0"/>
              <w:jc w:val="center"/>
              <w:rPr>
                <w:sz w:val="20"/>
                <w:szCs w:val="20"/>
                <w:lang w:eastAsia="pt-BR"/>
              </w:rPr>
            </w:pPr>
            <w:r w:rsidRPr="531AB1A1">
              <w:rPr>
                <w:sz w:val="20"/>
                <w:szCs w:val="20"/>
              </w:rPr>
              <w:t>O aplicativo abre o feed de Reclamações feitas pelo usuário</w:t>
            </w:r>
          </w:p>
        </w:tc>
        <w:tc>
          <w:tcPr>
            <w:tcW w:w="1136" w:type="dxa"/>
            <w:tcBorders>
              <w:top w:val="nil"/>
              <w:left w:val="nil"/>
              <w:bottom w:val="single" w:sz="4" w:space="0" w:color="auto"/>
              <w:right w:val="single" w:sz="4" w:space="0" w:color="auto"/>
            </w:tcBorders>
            <w:shd w:val="clear" w:color="auto" w:fill="auto"/>
            <w:vAlign w:val="center"/>
            <w:hideMark/>
          </w:tcPr>
          <w:p w14:paraId="6071CD14" w14:textId="77777777" w:rsidR="009F6719" w:rsidRPr="009F6719" w:rsidRDefault="531AB1A1" w:rsidP="009F6719">
            <w:pPr>
              <w:suppressAutoHyphens w:val="0"/>
              <w:jc w:val="center"/>
              <w:rPr>
                <w:sz w:val="20"/>
                <w:szCs w:val="20"/>
                <w:lang w:eastAsia="pt-BR"/>
              </w:rPr>
            </w:pPr>
            <w:r w:rsidRPr="531AB1A1">
              <w:rPr>
                <w:sz w:val="20"/>
                <w:szCs w:val="20"/>
              </w:rPr>
              <w:t>06/out</w:t>
            </w:r>
          </w:p>
        </w:tc>
        <w:tc>
          <w:tcPr>
            <w:tcW w:w="1157" w:type="dxa"/>
            <w:tcBorders>
              <w:top w:val="nil"/>
              <w:left w:val="nil"/>
              <w:bottom w:val="single" w:sz="4" w:space="0" w:color="auto"/>
              <w:right w:val="single" w:sz="4" w:space="0" w:color="auto"/>
            </w:tcBorders>
            <w:shd w:val="clear" w:color="auto" w:fill="auto"/>
            <w:vAlign w:val="center"/>
            <w:hideMark/>
          </w:tcPr>
          <w:p w14:paraId="08D56032" w14:textId="77777777" w:rsidR="009F6719" w:rsidRPr="009F6719" w:rsidRDefault="531AB1A1" w:rsidP="009F6719">
            <w:pPr>
              <w:suppressAutoHyphens w:val="0"/>
              <w:jc w:val="center"/>
              <w:rPr>
                <w:sz w:val="20"/>
                <w:szCs w:val="20"/>
                <w:lang w:eastAsia="pt-BR"/>
              </w:rPr>
            </w:pPr>
            <w:r w:rsidRPr="531AB1A1">
              <w:rPr>
                <w:sz w:val="20"/>
                <w:szCs w:val="20"/>
              </w:rPr>
              <w:t>OK-Sucesso</w:t>
            </w:r>
          </w:p>
        </w:tc>
        <w:tc>
          <w:tcPr>
            <w:tcW w:w="1417" w:type="dxa"/>
            <w:tcBorders>
              <w:top w:val="nil"/>
              <w:left w:val="nil"/>
              <w:bottom w:val="single" w:sz="4" w:space="0" w:color="auto"/>
              <w:right w:val="single" w:sz="4" w:space="0" w:color="auto"/>
            </w:tcBorders>
            <w:shd w:val="clear" w:color="auto" w:fill="auto"/>
            <w:vAlign w:val="center"/>
            <w:hideMark/>
          </w:tcPr>
          <w:p w14:paraId="7CD80F2A" w14:textId="77777777" w:rsidR="009F6719" w:rsidRPr="009F6719" w:rsidRDefault="531AB1A1" w:rsidP="009F6719">
            <w:pPr>
              <w:suppressAutoHyphens w:val="0"/>
              <w:jc w:val="center"/>
              <w:rPr>
                <w:sz w:val="20"/>
                <w:szCs w:val="20"/>
                <w:lang w:eastAsia="pt-BR"/>
              </w:rPr>
            </w:pPr>
            <w:r w:rsidRPr="531AB1A1">
              <w:rPr>
                <w:sz w:val="20"/>
                <w:szCs w:val="20"/>
              </w:rPr>
              <w:t> </w:t>
            </w:r>
          </w:p>
        </w:tc>
        <w:tc>
          <w:tcPr>
            <w:tcW w:w="36" w:type="dxa"/>
            <w:vAlign w:val="center"/>
            <w:hideMark/>
          </w:tcPr>
          <w:p w14:paraId="07CAB685" w14:textId="77777777" w:rsidR="009F6719" w:rsidRPr="009F6719" w:rsidRDefault="009F6719" w:rsidP="009F6719">
            <w:pPr>
              <w:suppressAutoHyphens w:val="0"/>
              <w:rPr>
                <w:sz w:val="20"/>
                <w:szCs w:val="20"/>
                <w:lang w:eastAsia="pt-BR"/>
              </w:rPr>
            </w:pPr>
          </w:p>
        </w:tc>
      </w:tr>
      <w:tr w:rsidR="009F6719" w:rsidRPr="009F6719" w14:paraId="6DEE6A1F" w14:textId="77777777" w:rsidTr="531AB1A1">
        <w:trPr>
          <w:trHeight w:val="348"/>
        </w:trPr>
        <w:tc>
          <w:tcPr>
            <w:tcW w:w="7884" w:type="dxa"/>
            <w:gridSpan w:val="7"/>
            <w:tcBorders>
              <w:top w:val="single" w:sz="4" w:space="0" w:color="auto"/>
              <w:left w:val="single" w:sz="4" w:space="0" w:color="auto"/>
              <w:bottom w:val="single" w:sz="4" w:space="0" w:color="auto"/>
              <w:right w:val="single" w:sz="4" w:space="0" w:color="000000" w:themeColor="text1"/>
            </w:tcBorders>
            <w:shd w:val="clear" w:color="auto" w:fill="FFFF99"/>
            <w:vAlign w:val="center"/>
            <w:hideMark/>
          </w:tcPr>
          <w:p w14:paraId="61863CFB" w14:textId="77777777" w:rsidR="009F6719" w:rsidRPr="009F6719" w:rsidRDefault="531AB1A1" w:rsidP="009F6719">
            <w:pPr>
              <w:suppressAutoHyphens w:val="0"/>
              <w:rPr>
                <w:rFonts w:ascii="Tahoma" w:hAnsi="Tahoma" w:cs="Tahoma"/>
                <w:b/>
                <w:bCs/>
                <w:color w:val="FF0000"/>
                <w:sz w:val="28"/>
                <w:szCs w:val="28"/>
                <w:lang w:eastAsia="pt-BR"/>
              </w:rPr>
            </w:pPr>
            <w:r w:rsidRPr="531AB1A1">
              <w:rPr>
                <w:rFonts w:ascii="Tahoma" w:hAnsi="Tahoma" w:cs="Tahoma"/>
                <w:b/>
                <w:bCs/>
                <w:color w:val="FF0000"/>
                <w:sz w:val="28"/>
                <w:szCs w:val="28"/>
              </w:rPr>
              <w:lastRenderedPageBreak/>
              <w:t>Requisitos Não funcionais</w:t>
            </w:r>
          </w:p>
        </w:tc>
        <w:tc>
          <w:tcPr>
            <w:tcW w:w="36" w:type="dxa"/>
            <w:vAlign w:val="center"/>
            <w:hideMark/>
          </w:tcPr>
          <w:p w14:paraId="75DE584D" w14:textId="77777777" w:rsidR="009F6719" w:rsidRPr="009F6719" w:rsidRDefault="009F6719" w:rsidP="009F6719">
            <w:pPr>
              <w:suppressAutoHyphens w:val="0"/>
              <w:rPr>
                <w:sz w:val="20"/>
                <w:szCs w:val="20"/>
                <w:lang w:eastAsia="pt-BR"/>
              </w:rPr>
            </w:pPr>
          </w:p>
        </w:tc>
      </w:tr>
    </w:tbl>
    <w:p w14:paraId="44AAB676" w14:textId="77777777" w:rsidR="009F6719" w:rsidRDefault="009F6719" w:rsidP="006129F8">
      <w:pPr>
        <w:rPr>
          <w:lang w:val="x-none"/>
        </w:rPr>
      </w:pPr>
    </w:p>
    <w:p w14:paraId="2E019377" w14:textId="77777777" w:rsidR="009F6719" w:rsidRPr="006129F8" w:rsidRDefault="009F6719" w:rsidP="006129F8">
      <w:pPr>
        <w:rPr>
          <w:lang w:val="x-none"/>
        </w:rPr>
      </w:pPr>
    </w:p>
    <w:sectPr w:rsidR="009F6719" w:rsidRPr="006129F8">
      <w:headerReference w:type="even" r:id="rId130"/>
      <w:headerReference w:type="default" r:id="rId131"/>
      <w:footerReference w:type="even" r:id="rId132"/>
      <w:footerReference w:type="default" r:id="rId133"/>
      <w:headerReference w:type="first" r:id="rId134"/>
      <w:footerReference w:type="first" r:id="rId135"/>
      <w:pgSz w:w="11906" w:h="16838"/>
      <w:pgMar w:top="1701" w:right="1134" w:bottom="1134" w:left="1701" w:header="709" w:footer="709" w:gutter="0"/>
      <w:pgNumType w:start="12"/>
      <w:cols w:space="720"/>
      <w:docGrid w:linePitch="600" w:charSpace="3276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2257D10" w14:textId="77777777" w:rsidR="00384507" w:rsidRDefault="00384507">
      <w:r>
        <w:separator/>
      </w:r>
    </w:p>
  </w:endnote>
  <w:endnote w:type="continuationSeparator" w:id="0">
    <w:p w14:paraId="482B6214" w14:textId="77777777" w:rsidR="00384507" w:rsidRDefault="00384507">
      <w:r>
        <w:continuationSeparator/>
      </w:r>
    </w:p>
  </w:endnote>
  <w:endnote w:type="continuationNotice" w:id="1">
    <w:p w14:paraId="1BB46A7D" w14:textId="77777777" w:rsidR="00384507" w:rsidRDefault="0038450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Microsoft YaHei">
    <w:panose1 w:val="020B0503020204020204"/>
    <w:charset w:val="86"/>
    <w:family w:val="swiss"/>
    <w:pitch w:val="variable"/>
    <w:sig w:usb0="80000287" w:usb1="2ACF3C50" w:usb2="00000016" w:usb3="00000000" w:csb0="0004001F" w:csb1="00000000"/>
  </w:font>
  <w:font w:name="Mangal">
    <w:panose1 w:val="00000400000000000000"/>
    <w:charset w:val="00"/>
    <w:family w:val="roman"/>
    <w:pitch w:val="variable"/>
    <w:sig w:usb0="00008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 w:name="Roboto">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020"/>
      <w:gridCol w:w="3020"/>
      <w:gridCol w:w="3020"/>
    </w:tblGrid>
    <w:tr w:rsidR="1E806E08" w14:paraId="3F79CF72" w14:textId="77777777" w:rsidTr="531AB1A1">
      <w:trPr>
        <w:trHeight w:val="300"/>
      </w:trPr>
      <w:tc>
        <w:tcPr>
          <w:tcW w:w="3020" w:type="dxa"/>
        </w:tcPr>
        <w:p w14:paraId="417F1A3C" w14:textId="5D8C8D47" w:rsidR="1E806E08" w:rsidRDefault="1E806E08" w:rsidP="1E806E08">
          <w:pPr>
            <w:pStyle w:val="Cabealho"/>
            <w:ind w:left="-115"/>
          </w:pPr>
        </w:p>
      </w:tc>
      <w:tc>
        <w:tcPr>
          <w:tcW w:w="3020" w:type="dxa"/>
        </w:tcPr>
        <w:p w14:paraId="7F9F0E66" w14:textId="398D87AF" w:rsidR="1E806E08" w:rsidRDefault="1E806E08" w:rsidP="1E806E08">
          <w:pPr>
            <w:pStyle w:val="Cabealho"/>
            <w:jc w:val="center"/>
          </w:pPr>
        </w:p>
      </w:tc>
      <w:tc>
        <w:tcPr>
          <w:tcW w:w="3020" w:type="dxa"/>
        </w:tcPr>
        <w:p w14:paraId="46DB8C7F" w14:textId="50D472D0" w:rsidR="1E806E08" w:rsidRDefault="1E806E08" w:rsidP="1E806E08">
          <w:pPr>
            <w:pStyle w:val="Cabealho"/>
            <w:ind w:right="-115"/>
            <w:jc w:val="right"/>
          </w:pPr>
        </w:p>
      </w:tc>
    </w:tr>
  </w:tbl>
  <w:p w14:paraId="131081B4" w14:textId="0158FF11" w:rsidR="1E806E08" w:rsidRDefault="1E806E08" w:rsidP="1E806E08">
    <w:pPr>
      <w:pStyle w:val="Rodap"/>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1004F19" w14:textId="77777777" w:rsidR="00824060" w:rsidRDefault="00824060"/>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6AF6883" w14:textId="77777777" w:rsidR="00824060" w:rsidRDefault="00824060">
    <w:pPr>
      <w:pStyle w:val="Rodap"/>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7C0C651" w14:textId="77777777" w:rsidR="00824060" w:rsidRDefault="00824060"/>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E029932" w14:textId="77777777" w:rsidR="00384507" w:rsidRDefault="00384507">
      <w:r>
        <w:separator/>
      </w:r>
    </w:p>
  </w:footnote>
  <w:footnote w:type="continuationSeparator" w:id="0">
    <w:p w14:paraId="5B3A919C" w14:textId="77777777" w:rsidR="00384507" w:rsidRDefault="00384507">
      <w:r>
        <w:continuationSeparator/>
      </w:r>
    </w:p>
  </w:footnote>
  <w:footnote w:type="continuationNotice" w:id="1">
    <w:p w14:paraId="6444C5E4" w14:textId="77777777" w:rsidR="00384507" w:rsidRDefault="00384507"/>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AA258D8" w14:textId="77777777" w:rsidR="00824060" w:rsidRDefault="00824060">
    <w:pPr>
      <w:pStyle w:val="Cabealho"/>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68C698B" w14:textId="77777777" w:rsidR="00824060" w:rsidRDefault="00824060"/>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9772135" w14:textId="77777777" w:rsidR="00824060" w:rsidRPr="002F6F72" w:rsidRDefault="00824060">
    <w:pPr>
      <w:pStyle w:val="Cabealho"/>
      <w:jc w:val="right"/>
      <w:rPr>
        <w:color w:val="000000" w:themeColor="text1"/>
      </w:rPr>
    </w:pPr>
    <w:r w:rsidRPr="531AB1A1">
      <w:rPr>
        <w:rFonts w:ascii="Arial" w:eastAsia="Arial" w:hAnsi="Arial" w:cs="Arial"/>
        <w:color w:val="000000" w:themeColor="text1"/>
      </w:rPr>
      <w:fldChar w:fldCharType="begin"/>
    </w:r>
    <w:r w:rsidRPr="531AB1A1">
      <w:rPr>
        <w:color w:val="000000" w:themeColor="text1"/>
      </w:rPr>
      <w:instrText xml:space="preserve"> PAGE </w:instrText>
    </w:r>
    <w:r w:rsidRPr="531AB1A1">
      <w:rPr>
        <w:color w:val="000000" w:themeColor="text1"/>
      </w:rPr>
      <w:fldChar w:fldCharType="separate"/>
    </w:r>
    <w:r w:rsidR="531AB1A1" w:rsidRPr="531AB1A1">
      <w:rPr>
        <w:rFonts w:ascii="Arial" w:eastAsia="Arial" w:hAnsi="Arial" w:cs="Arial"/>
        <w:color w:val="000000" w:themeColor="text1"/>
      </w:rPr>
      <w:t>1</w:t>
    </w:r>
    <w:r w:rsidR="531AB1A1" w:rsidRPr="531AB1A1">
      <w:rPr>
        <w:rFonts w:ascii="Arial" w:eastAsia="Arial" w:hAnsi="Arial" w:cs="Arial"/>
        <w:color w:val="000000" w:themeColor="text1"/>
      </w:rPr>
      <w:t>7</w:t>
    </w:r>
    <w:r w:rsidRPr="531AB1A1">
      <w:rPr>
        <w:rFonts w:ascii="Arial" w:eastAsia="Arial" w:hAnsi="Arial" w:cs="Arial"/>
        <w:color w:val="000000" w:themeColor="text1"/>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A939487" w14:textId="77777777" w:rsidR="00824060" w:rsidRDefault="00824060"/>
</w:hdr>
</file>

<file path=word/intelligence2.xml><?xml version="1.0" encoding="utf-8"?>
<int2:intelligence xmlns:int2="http://schemas.microsoft.com/office/intelligence/2020/intelligence" xmlns:oel="http://schemas.microsoft.com/office/2019/extlst">
  <int2:observations>
    <int2:textHash int2:hashCode="cQERZeb0EW05Q6" int2:id="EYDrHpLG">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00002"/>
    <w:multiLevelType w:val="multilevel"/>
    <w:tmpl w:val="00000002"/>
    <w:name w:val="WW8Num4"/>
    <w:lvl w:ilvl="0">
      <w:start w:val="1"/>
      <w:numFmt w:val="decimal"/>
      <w:pStyle w:val="Titulo1"/>
      <w:lvlText w:val="%1."/>
      <w:lvlJc w:val="left"/>
      <w:pPr>
        <w:tabs>
          <w:tab w:val="num" w:pos="720"/>
        </w:tabs>
        <w:ind w:left="720" w:hanging="720"/>
      </w:pPr>
      <w:rPr>
        <w:rFonts w:hint="default"/>
      </w:rPr>
    </w:lvl>
    <w:lvl w:ilvl="1">
      <w:start w:val="1"/>
      <w:numFmt w:val="decimal"/>
      <w:lvlText w:val="%1.%2."/>
      <w:lvlJc w:val="left"/>
      <w:pPr>
        <w:tabs>
          <w:tab w:val="num" w:pos="1429"/>
        </w:tabs>
        <w:ind w:left="1429" w:hanging="720"/>
      </w:pPr>
      <w:rPr>
        <w:rFonts w:hint="default"/>
      </w:rPr>
    </w:lvl>
    <w:lvl w:ilvl="2">
      <w:start w:val="1"/>
      <w:numFmt w:val="decimal"/>
      <w:lvlText w:val="%1.%2.%3."/>
      <w:lvlJc w:val="left"/>
      <w:pPr>
        <w:tabs>
          <w:tab w:val="num" w:pos="2138"/>
        </w:tabs>
        <w:ind w:left="2138" w:hanging="720"/>
      </w:pPr>
      <w:rPr>
        <w:rFonts w:ascii="Arial" w:hAnsi="Arial" w:cs="Arial" w:hint="default"/>
        <w:b/>
        <w:i w:val="0"/>
        <w:sz w:val="20"/>
      </w:rPr>
    </w:lvl>
    <w:lvl w:ilvl="3">
      <w:start w:val="1"/>
      <w:numFmt w:val="decimal"/>
      <w:lvlText w:val="%1.%2.%3.%4."/>
      <w:lvlJc w:val="left"/>
      <w:pPr>
        <w:tabs>
          <w:tab w:val="num" w:pos="3207"/>
        </w:tabs>
        <w:ind w:left="3207" w:hanging="1080"/>
      </w:pPr>
      <w:rPr>
        <w:rFonts w:hint="default"/>
      </w:rPr>
    </w:lvl>
    <w:lvl w:ilvl="4">
      <w:start w:val="1"/>
      <w:numFmt w:val="decimal"/>
      <w:lvlText w:val="%1.%2.%3.%4.%5."/>
      <w:lvlJc w:val="left"/>
      <w:pPr>
        <w:tabs>
          <w:tab w:val="num" w:pos="3916"/>
        </w:tabs>
        <w:ind w:left="3916" w:hanging="1080"/>
      </w:pPr>
      <w:rPr>
        <w:rFonts w:hint="default"/>
      </w:rPr>
    </w:lvl>
    <w:lvl w:ilvl="5">
      <w:start w:val="1"/>
      <w:numFmt w:val="decimal"/>
      <w:lvlText w:val="%1.%2.%3.%4.%5.%6."/>
      <w:lvlJc w:val="left"/>
      <w:pPr>
        <w:tabs>
          <w:tab w:val="num" w:pos="4985"/>
        </w:tabs>
        <w:ind w:left="4985" w:hanging="1440"/>
      </w:pPr>
      <w:rPr>
        <w:rFonts w:hint="default"/>
      </w:rPr>
    </w:lvl>
    <w:lvl w:ilvl="6">
      <w:start w:val="1"/>
      <w:numFmt w:val="decimal"/>
      <w:lvlText w:val="%1.%2.%3.%4.%5.%6.%7."/>
      <w:lvlJc w:val="left"/>
      <w:pPr>
        <w:tabs>
          <w:tab w:val="num" w:pos="5694"/>
        </w:tabs>
        <w:ind w:left="5694" w:hanging="1440"/>
      </w:pPr>
      <w:rPr>
        <w:rFonts w:hint="default"/>
      </w:rPr>
    </w:lvl>
    <w:lvl w:ilvl="7">
      <w:start w:val="1"/>
      <w:numFmt w:val="decimal"/>
      <w:lvlText w:val="%1.%2.%3.%4.%5.%6.%7.%8."/>
      <w:lvlJc w:val="left"/>
      <w:pPr>
        <w:tabs>
          <w:tab w:val="num" w:pos="6763"/>
        </w:tabs>
        <w:ind w:left="6763" w:hanging="1800"/>
      </w:pPr>
      <w:rPr>
        <w:rFonts w:hint="default"/>
      </w:rPr>
    </w:lvl>
    <w:lvl w:ilvl="8">
      <w:start w:val="1"/>
      <w:numFmt w:val="decimal"/>
      <w:lvlText w:val="%1.%2.%3.%4.%5.%6.%7.%8.%9."/>
      <w:lvlJc w:val="left"/>
      <w:pPr>
        <w:tabs>
          <w:tab w:val="num" w:pos="7832"/>
        </w:tabs>
        <w:ind w:left="7832" w:hanging="2160"/>
      </w:pPr>
      <w:rPr>
        <w:rFonts w:hint="default"/>
      </w:rPr>
    </w:lvl>
  </w:abstractNum>
  <w:abstractNum w:abstractNumId="1" w15:restartNumberingAfterBreak="0">
    <w:nsid w:val="05066A4B"/>
    <w:multiLevelType w:val="multilevel"/>
    <w:tmpl w:val="0722EC9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80D117E"/>
    <w:multiLevelType w:val="multilevel"/>
    <w:tmpl w:val="826E4D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25450A0"/>
    <w:multiLevelType w:val="multilevel"/>
    <w:tmpl w:val="B1AC9B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66AA19F"/>
    <w:multiLevelType w:val="hybridMultilevel"/>
    <w:tmpl w:val="FFFFFFFF"/>
    <w:lvl w:ilvl="0" w:tplc="7230100A">
      <w:start w:val="1"/>
      <w:numFmt w:val="decimal"/>
      <w:lvlText w:val="%1."/>
      <w:lvlJc w:val="left"/>
      <w:pPr>
        <w:ind w:left="720" w:hanging="360"/>
      </w:pPr>
    </w:lvl>
    <w:lvl w:ilvl="1" w:tplc="B81EDB02">
      <w:start w:val="1"/>
      <w:numFmt w:val="lowerLetter"/>
      <w:lvlText w:val="%2."/>
      <w:lvlJc w:val="left"/>
      <w:pPr>
        <w:ind w:left="1440" w:hanging="360"/>
      </w:pPr>
    </w:lvl>
    <w:lvl w:ilvl="2" w:tplc="618CBB26">
      <w:start w:val="1"/>
      <w:numFmt w:val="lowerRoman"/>
      <w:lvlText w:val="%3."/>
      <w:lvlJc w:val="right"/>
      <w:pPr>
        <w:ind w:left="2160" w:hanging="180"/>
      </w:pPr>
    </w:lvl>
    <w:lvl w:ilvl="3" w:tplc="58F4003A">
      <w:start w:val="1"/>
      <w:numFmt w:val="decimal"/>
      <w:lvlText w:val="%4."/>
      <w:lvlJc w:val="left"/>
      <w:pPr>
        <w:ind w:left="2880" w:hanging="360"/>
      </w:pPr>
    </w:lvl>
    <w:lvl w:ilvl="4" w:tplc="2820B870">
      <w:start w:val="1"/>
      <w:numFmt w:val="lowerLetter"/>
      <w:lvlText w:val="%5."/>
      <w:lvlJc w:val="left"/>
      <w:pPr>
        <w:ind w:left="3600" w:hanging="360"/>
      </w:pPr>
    </w:lvl>
    <w:lvl w:ilvl="5" w:tplc="246CAEC4">
      <w:start w:val="1"/>
      <w:numFmt w:val="lowerRoman"/>
      <w:lvlText w:val="%6."/>
      <w:lvlJc w:val="right"/>
      <w:pPr>
        <w:ind w:left="4320" w:hanging="180"/>
      </w:pPr>
    </w:lvl>
    <w:lvl w:ilvl="6" w:tplc="462ECD38">
      <w:start w:val="1"/>
      <w:numFmt w:val="decimal"/>
      <w:lvlText w:val="%7."/>
      <w:lvlJc w:val="left"/>
      <w:pPr>
        <w:ind w:left="5040" w:hanging="360"/>
      </w:pPr>
    </w:lvl>
    <w:lvl w:ilvl="7" w:tplc="5628CC8C">
      <w:start w:val="1"/>
      <w:numFmt w:val="lowerLetter"/>
      <w:lvlText w:val="%8."/>
      <w:lvlJc w:val="left"/>
      <w:pPr>
        <w:ind w:left="5760" w:hanging="360"/>
      </w:pPr>
    </w:lvl>
    <w:lvl w:ilvl="8" w:tplc="B1EC52E0">
      <w:start w:val="1"/>
      <w:numFmt w:val="lowerRoman"/>
      <w:lvlText w:val="%9."/>
      <w:lvlJc w:val="right"/>
      <w:pPr>
        <w:ind w:left="6480" w:hanging="180"/>
      </w:pPr>
    </w:lvl>
  </w:abstractNum>
  <w:abstractNum w:abstractNumId="5" w15:restartNumberingAfterBreak="0">
    <w:nsid w:val="183B3AB4"/>
    <w:multiLevelType w:val="hybridMultilevel"/>
    <w:tmpl w:val="D2E673AC"/>
    <w:lvl w:ilvl="0" w:tplc="2208E2BA">
      <w:start w:val="1"/>
      <w:numFmt w:val="decimal"/>
      <w:lvlText w:val="%1."/>
      <w:lvlJc w:val="left"/>
      <w:pPr>
        <w:ind w:left="720" w:hanging="360"/>
      </w:pPr>
      <w:rPr>
        <w:rFonts w:ascii="Arial" w:hAnsi="Arial" w:cs="Arial"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 w15:restartNumberingAfterBreak="0">
    <w:nsid w:val="19CCE2D7"/>
    <w:multiLevelType w:val="hybridMultilevel"/>
    <w:tmpl w:val="FFFFFFFF"/>
    <w:lvl w:ilvl="0" w:tplc="D480CF04">
      <w:start w:val="1"/>
      <w:numFmt w:val="decimal"/>
      <w:lvlText w:val="%1."/>
      <w:lvlJc w:val="left"/>
      <w:pPr>
        <w:ind w:left="720" w:hanging="360"/>
      </w:pPr>
    </w:lvl>
    <w:lvl w:ilvl="1" w:tplc="77963ACE">
      <w:start w:val="1"/>
      <w:numFmt w:val="lowerLetter"/>
      <w:lvlText w:val="%2."/>
      <w:lvlJc w:val="left"/>
      <w:pPr>
        <w:ind w:left="1440" w:hanging="360"/>
      </w:pPr>
    </w:lvl>
    <w:lvl w:ilvl="2" w:tplc="5A6C3ADE">
      <w:start w:val="1"/>
      <w:numFmt w:val="lowerRoman"/>
      <w:lvlText w:val="%3."/>
      <w:lvlJc w:val="right"/>
      <w:pPr>
        <w:ind w:left="2160" w:hanging="180"/>
      </w:pPr>
    </w:lvl>
    <w:lvl w:ilvl="3" w:tplc="B3707BFE">
      <w:start w:val="1"/>
      <w:numFmt w:val="decimal"/>
      <w:lvlText w:val="%4."/>
      <w:lvlJc w:val="left"/>
      <w:pPr>
        <w:ind w:left="2880" w:hanging="360"/>
      </w:pPr>
    </w:lvl>
    <w:lvl w:ilvl="4" w:tplc="217CFCCC">
      <w:start w:val="1"/>
      <w:numFmt w:val="lowerLetter"/>
      <w:lvlText w:val="%5."/>
      <w:lvlJc w:val="left"/>
      <w:pPr>
        <w:ind w:left="3600" w:hanging="360"/>
      </w:pPr>
    </w:lvl>
    <w:lvl w:ilvl="5" w:tplc="EA7A1044">
      <w:start w:val="1"/>
      <w:numFmt w:val="lowerRoman"/>
      <w:lvlText w:val="%6."/>
      <w:lvlJc w:val="right"/>
      <w:pPr>
        <w:ind w:left="4320" w:hanging="180"/>
      </w:pPr>
    </w:lvl>
    <w:lvl w:ilvl="6" w:tplc="76BC8560">
      <w:start w:val="1"/>
      <w:numFmt w:val="decimal"/>
      <w:lvlText w:val="%7."/>
      <w:lvlJc w:val="left"/>
      <w:pPr>
        <w:ind w:left="5040" w:hanging="360"/>
      </w:pPr>
    </w:lvl>
    <w:lvl w:ilvl="7" w:tplc="5C64F2EA">
      <w:start w:val="1"/>
      <w:numFmt w:val="lowerLetter"/>
      <w:lvlText w:val="%8."/>
      <w:lvlJc w:val="left"/>
      <w:pPr>
        <w:ind w:left="5760" w:hanging="360"/>
      </w:pPr>
    </w:lvl>
    <w:lvl w:ilvl="8" w:tplc="A504F790">
      <w:start w:val="1"/>
      <w:numFmt w:val="lowerRoman"/>
      <w:lvlText w:val="%9."/>
      <w:lvlJc w:val="right"/>
      <w:pPr>
        <w:ind w:left="6480" w:hanging="180"/>
      </w:pPr>
    </w:lvl>
  </w:abstractNum>
  <w:abstractNum w:abstractNumId="7" w15:restartNumberingAfterBreak="0">
    <w:nsid w:val="19D95152"/>
    <w:multiLevelType w:val="hybridMultilevel"/>
    <w:tmpl w:val="FFFFFFFF"/>
    <w:lvl w:ilvl="0" w:tplc="FA6A5E38">
      <w:start w:val="1"/>
      <w:numFmt w:val="bullet"/>
      <w:lvlText w:val="·"/>
      <w:lvlJc w:val="left"/>
      <w:pPr>
        <w:ind w:left="720" w:hanging="360"/>
      </w:pPr>
      <w:rPr>
        <w:rFonts w:ascii="Symbol" w:hAnsi="Symbol" w:hint="default"/>
      </w:rPr>
    </w:lvl>
    <w:lvl w:ilvl="1" w:tplc="F808F0E8">
      <w:start w:val="1"/>
      <w:numFmt w:val="bullet"/>
      <w:lvlText w:val="o"/>
      <w:lvlJc w:val="left"/>
      <w:pPr>
        <w:ind w:left="1440" w:hanging="360"/>
      </w:pPr>
      <w:rPr>
        <w:rFonts w:ascii="Courier New" w:hAnsi="Courier New" w:hint="default"/>
      </w:rPr>
    </w:lvl>
    <w:lvl w:ilvl="2" w:tplc="81C03FD0">
      <w:start w:val="1"/>
      <w:numFmt w:val="bullet"/>
      <w:lvlText w:val=""/>
      <w:lvlJc w:val="left"/>
      <w:pPr>
        <w:ind w:left="2160" w:hanging="360"/>
      </w:pPr>
      <w:rPr>
        <w:rFonts w:ascii="Wingdings" w:hAnsi="Wingdings" w:hint="default"/>
      </w:rPr>
    </w:lvl>
    <w:lvl w:ilvl="3" w:tplc="6A5A9E1A">
      <w:start w:val="1"/>
      <w:numFmt w:val="bullet"/>
      <w:lvlText w:val=""/>
      <w:lvlJc w:val="left"/>
      <w:pPr>
        <w:ind w:left="2880" w:hanging="360"/>
      </w:pPr>
      <w:rPr>
        <w:rFonts w:ascii="Symbol" w:hAnsi="Symbol" w:hint="default"/>
      </w:rPr>
    </w:lvl>
    <w:lvl w:ilvl="4" w:tplc="DB1C500C">
      <w:start w:val="1"/>
      <w:numFmt w:val="bullet"/>
      <w:lvlText w:val="o"/>
      <w:lvlJc w:val="left"/>
      <w:pPr>
        <w:ind w:left="3600" w:hanging="360"/>
      </w:pPr>
      <w:rPr>
        <w:rFonts w:ascii="Courier New" w:hAnsi="Courier New" w:hint="default"/>
      </w:rPr>
    </w:lvl>
    <w:lvl w:ilvl="5" w:tplc="46AA670A">
      <w:start w:val="1"/>
      <w:numFmt w:val="bullet"/>
      <w:lvlText w:val=""/>
      <w:lvlJc w:val="left"/>
      <w:pPr>
        <w:ind w:left="4320" w:hanging="360"/>
      </w:pPr>
      <w:rPr>
        <w:rFonts w:ascii="Wingdings" w:hAnsi="Wingdings" w:hint="default"/>
      </w:rPr>
    </w:lvl>
    <w:lvl w:ilvl="6" w:tplc="89840E70">
      <w:start w:val="1"/>
      <w:numFmt w:val="bullet"/>
      <w:lvlText w:val=""/>
      <w:lvlJc w:val="left"/>
      <w:pPr>
        <w:ind w:left="5040" w:hanging="360"/>
      </w:pPr>
      <w:rPr>
        <w:rFonts w:ascii="Symbol" w:hAnsi="Symbol" w:hint="default"/>
      </w:rPr>
    </w:lvl>
    <w:lvl w:ilvl="7" w:tplc="1DD6DCC4">
      <w:start w:val="1"/>
      <w:numFmt w:val="bullet"/>
      <w:lvlText w:val="o"/>
      <w:lvlJc w:val="left"/>
      <w:pPr>
        <w:ind w:left="5760" w:hanging="360"/>
      </w:pPr>
      <w:rPr>
        <w:rFonts w:ascii="Courier New" w:hAnsi="Courier New" w:hint="default"/>
      </w:rPr>
    </w:lvl>
    <w:lvl w:ilvl="8" w:tplc="FF447F96">
      <w:start w:val="1"/>
      <w:numFmt w:val="bullet"/>
      <w:lvlText w:val=""/>
      <w:lvlJc w:val="left"/>
      <w:pPr>
        <w:ind w:left="6480" w:hanging="360"/>
      </w:pPr>
      <w:rPr>
        <w:rFonts w:ascii="Wingdings" w:hAnsi="Wingdings" w:hint="default"/>
      </w:rPr>
    </w:lvl>
  </w:abstractNum>
  <w:abstractNum w:abstractNumId="8" w15:restartNumberingAfterBreak="0">
    <w:nsid w:val="1CB29508"/>
    <w:multiLevelType w:val="hybridMultilevel"/>
    <w:tmpl w:val="FFFFFFFF"/>
    <w:lvl w:ilvl="0" w:tplc="A47CCE2E">
      <w:start w:val="1"/>
      <w:numFmt w:val="decimal"/>
      <w:lvlText w:val="%1."/>
      <w:lvlJc w:val="left"/>
      <w:pPr>
        <w:ind w:left="720" w:hanging="360"/>
      </w:pPr>
    </w:lvl>
    <w:lvl w:ilvl="1" w:tplc="63CC069E">
      <w:start w:val="1"/>
      <w:numFmt w:val="lowerLetter"/>
      <w:lvlText w:val="%2."/>
      <w:lvlJc w:val="left"/>
      <w:pPr>
        <w:ind w:left="1440" w:hanging="360"/>
      </w:pPr>
    </w:lvl>
    <w:lvl w:ilvl="2" w:tplc="1F80B6FE">
      <w:start w:val="1"/>
      <w:numFmt w:val="lowerRoman"/>
      <w:lvlText w:val="%3."/>
      <w:lvlJc w:val="right"/>
      <w:pPr>
        <w:ind w:left="2160" w:hanging="180"/>
      </w:pPr>
    </w:lvl>
    <w:lvl w:ilvl="3" w:tplc="D062DA5E">
      <w:start w:val="1"/>
      <w:numFmt w:val="decimal"/>
      <w:lvlText w:val="%4."/>
      <w:lvlJc w:val="left"/>
      <w:pPr>
        <w:ind w:left="2880" w:hanging="360"/>
      </w:pPr>
    </w:lvl>
    <w:lvl w:ilvl="4" w:tplc="C820267C">
      <w:start w:val="1"/>
      <w:numFmt w:val="lowerLetter"/>
      <w:lvlText w:val="%5."/>
      <w:lvlJc w:val="left"/>
      <w:pPr>
        <w:ind w:left="3600" w:hanging="360"/>
      </w:pPr>
    </w:lvl>
    <w:lvl w:ilvl="5" w:tplc="E94EE2EC">
      <w:start w:val="1"/>
      <w:numFmt w:val="lowerRoman"/>
      <w:lvlText w:val="%6."/>
      <w:lvlJc w:val="right"/>
      <w:pPr>
        <w:ind w:left="4320" w:hanging="180"/>
      </w:pPr>
    </w:lvl>
    <w:lvl w:ilvl="6" w:tplc="122C6464">
      <w:start w:val="1"/>
      <w:numFmt w:val="decimal"/>
      <w:lvlText w:val="%7."/>
      <w:lvlJc w:val="left"/>
      <w:pPr>
        <w:ind w:left="5040" w:hanging="360"/>
      </w:pPr>
    </w:lvl>
    <w:lvl w:ilvl="7" w:tplc="F02C6128">
      <w:start w:val="1"/>
      <w:numFmt w:val="lowerLetter"/>
      <w:lvlText w:val="%8."/>
      <w:lvlJc w:val="left"/>
      <w:pPr>
        <w:ind w:left="5760" w:hanging="360"/>
      </w:pPr>
    </w:lvl>
    <w:lvl w:ilvl="8" w:tplc="CAD03788">
      <w:start w:val="1"/>
      <w:numFmt w:val="lowerRoman"/>
      <w:lvlText w:val="%9."/>
      <w:lvlJc w:val="right"/>
      <w:pPr>
        <w:ind w:left="6480" w:hanging="180"/>
      </w:pPr>
    </w:lvl>
  </w:abstractNum>
  <w:abstractNum w:abstractNumId="9" w15:restartNumberingAfterBreak="0">
    <w:nsid w:val="208C432B"/>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20A7F009"/>
    <w:multiLevelType w:val="hybridMultilevel"/>
    <w:tmpl w:val="FFFFFFFF"/>
    <w:lvl w:ilvl="0" w:tplc="12F6D4F0">
      <w:start w:val="1"/>
      <w:numFmt w:val="decimal"/>
      <w:lvlText w:val="%1."/>
      <w:lvlJc w:val="left"/>
      <w:pPr>
        <w:ind w:left="720" w:hanging="360"/>
      </w:pPr>
    </w:lvl>
    <w:lvl w:ilvl="1" w:tplc="9BC69C7A">
      <w:start w:val="1"/>
      <w:numFmt w:val="lowerLetter"/>
      <w:lvlText w:val="%2."/>
      <w:lvlJc w:val="left"/>
      <w:pPr>
        <w:ind w:left="1440" w:hanging="360"/>
      </w:pPr>
    </w:lvl>
    <w:lvl w:ilvl="2" w:tplc="8AAA3836">
      <w:start w:val="1"/>
      <w:numFmt w:val="lowerRoman"/>
      <w:lvlText w:val="%3."/>
      <w:lvlJc w:val="right"/>
      <w:pPr>
        <w:ind w:left="2160" w:hanging="180"/>
      </w:pPr>
    </w:lvl>
    <w:lvl w:ilvl="3" w:tplc="EAB0E854">
      <w:start w:val="1"/>
      <w:numFmt w:val="decimal"/>
      <w:lvlText w:val="%4."/>
      <w:lvlJc w:val="left"/>
      <w:pPr>
        <w:ind w:left="2880" w:hanging="360"/>
      </w:pPr>
    </w:lvl>
    <w:lvl w:ilvl="4" w:tplc="8EFA80CE">
      <w:start w:val="1"/>
      <w:numFmt w:val="lowerLetter"/>
      <w:lvlText w:val="%5."/>
      <w:lvlJc w:val="left"/>
      <w:pPr>
        <w:ind w:left="3600" w:hanging="360"/>
      </w:pPr>
    </w:lvl>
    <w:lvl w:ilvl="5" w:tplc="EFA4E696">
      <w:start w:val="1"/>
      <w:numFmt w:val="lowerRoman"/>
      <w:lvlText w:val="%6."/>
      <w:lvlJc w:val="right"/>
      <w:pPr>
        <w:ind w:left="4320" w:hanging="180"/>
      </w:pPr>
    </w:lvl>
    <w:lvl w:ilvl="6" w:tplc="C658BEFA">
      <w:start w:val="1"/>
      <w:numFmt w:val="decimal"/>
      <w:lvlText w:val="%7."/>
      <w:lvlJc w:val="left"/>
      <w:pPr>
        <w:ind w:left="5040" w:hanging="360"/>
      </w:pPr>
    </w:lvl>
    <w:lvl w:ilvl="7" w:tplc="2ADE1490">
      <w:start w:val="1"/>
      <w:numFmt w:val="lowerLetter"/>
      <w:lvlText w:val="%8."/>
      <w:lvlJc w:val="left"/>
      <w:pPr>
        <w:ind w:left="5760" w:hanging="360"/>
      </w:pPr>
    </w:lvl>
    <w:lvl w:ilvl="8" w:tplc="4C46787C">
      <w:start w:val="1"/>
      <w:numFmt w:val="lowerRoman"/>
      <w:lvlText w:val="%9."/>
      <w:lvlJc w:val="right"/>
      <w:pPr>
        <w:ind w:left="6480" w:hanging="180"/>
      </w:pPr>
    </w:lvl>
  </w:abstractNum>
  <w:abstractNum w:abstractNumId="11" w15:restartNumberingAfterBreak="0">
    <w:nsid w:val="20D23F39"/>
    <w:multiLevelType w:val="multilevel"/>
    <w:tmpl w:val="6D3CF8C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123991D"/>
    <w:multiLevelType w:val="hybridMultilevel"/>
    <w:tmpl w:val="FFFFFFFF"/>
    <w:lvl w:ilvl="0" w:tplc="F356DC46">
      <w:start w:val="1"/>
      <w:numFmt w:val="decimal"/>
      <w:lvlText w:val="%1."/>
      <w:lvlJc w:val="left"/>
      <w:pPr>
        <w:ind w:left="720" w:hanging="360"/>
      </w:pPr>
    </w:lvl>
    <w:lvl w:ilvl="1" w:tplc="08DC351E">
      <w:start w:val="1"/>
      <w:numFmt w:val="lowerLetter"/>
      <w:lvlText w:val="%2."/>
      <w:lvlJc w:val="left"/>
      <w:pPr>
        <w:ind w:left="1440" w:hanging="360"/>
      </w:pPr>
    </w:lvl>
    <w:lvl w:ilvl="2" w:tplc="1FCC1B6A">
      <w:start w:val="1"/>
      <w:numFmt w:val="lowerRoman"/>
      <w:lvlText w:val="%3."/>
      <w:lvlJc w:val="right"/>
      <w:pPr>
        <w:ind w:left="2160" w:hanging="180"/>
      </w:pPr>
    </w:lvl>
    <w:lvl w:ilvl="3" w:tplc="24DC56CA">
      <w:start w:val="1"/>
      <w:numFmt w:val="decimal"/>
      <w:lvlText w:val="%4."/>
      <w:lvlJc w:val="left"/>
      <w:pPr>
        <w:ind w:left="2880" w:hanging="360"/>
      </w:pPr>
    </w:lvl>
    <w:lvl w:ilvl="4" w:tplc="F0848886">
      <w:start w:val="1"/>
      <w:numFmt w:val="lowerLetter"/>
      <w:lvlText w:val="%5."/>
      <w:lvlJc w:val="left"/>
      <w:pPr>
        <w:ind w:left="3600" w:hanging="360"/>
      </w:pPr>
    </w:lvl>
    <w:lvl w:ilvl="5" w:tplc="EF82F530">
      <w:start w:val="1"/>
      <w:numFmt w:val="lowerRoman"/>
      <w:lvlText w:val="%6."/>
      <w:lvlJc w:val="right"/>
      <w:pPr>
        <w:ind w:left="4320" w:hanging="180"/>
      </w:pPr>
    </w:lvl>
    <w:lvl w:ilvl="6" w:tplc="E8104E9A">
      <w:start w:val="1"/>
      <w:numFmt w:val="decimal"/>
      <w:lvlText w:val="%7."/>
      <w:lvlJc w:val="left"/>
      <w:pPr>
        <w:ind w:left="5040" w:hanging="360"/>
      </w:pPr>
    </w:lvl>
    <w:lvl w:ilvl="7" w:tplc="03227430">
      <w:start w:val="1"/>
      <w:numFmt w:val="lowerLetter"/>
      <w:lvlText w:val="%8."/>
      <w:lvlJc w:val="left"/>
      <w:pPr>
        <w:ind w:left="5760" w:hanging="360"/>
      </w:pPr>
    </w:lvl>
    <w:lvl w:ilvl="8" w:tplc="D6ECDD0E">
      <w:start w:val="1"/>
      <w:numFmt w:val="lowerRoman"/>
      <w:lvlText w:val="%9."/>
      <w:lvlJc w:val="right"/>
      <w:pPr>
        <w:ind w:left="6480" w:hanging="180"/>
      </w:pPr>
    </w:lvl>
  </w:abstractNum>
  <w:abstractNum w:abstractNumId="13" w15:restartNumberingAfterBreak="0">
    <w:nsid w:val="2164397E"/>
    <w:multiLevelType w:val="multilevel"/>
    <w:tmpl w:val="B322A3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2873BDD"/>
    <w:multiLevelType w:val="multilevel"/>
    <w:tmpl w:val="9F9246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43665A7"/>
    <w:multiLevelType w:val="multilevel"/>
    <w:tmpl w:val="F27E6E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24D46154"/>
    <w:multiLevelType w:val="hybridMultilevel"/>
    <w:tmpl w:val="FFFFFFFF"/>
    <w:lvl w:ilvl="0" w:tplc="AA725436">
      <w:start w:val="1"/>
      <w:numFmt w:val="decimal"/>
      <w:lvlText w:val="%1."/>
      <w:lvlJc w:val="left"/>
      <w:pPr>
        <w:ind w:left="720" w:hanging="360"/>
      </w:pPr>
    </w:lvl>
    <w:lvl w:ilvl="1" w:tplc="EF94A2FE">
      <w:start w:val="1"/>
      <w:numFmt w:val="lowerLetter"/>
      <w:lvlText w:val="%2."/>
      <w:lvlJc w:val="left"/>
      <w:pPr>
        <w:ind w:left="1440" w:hanging="360"/>
      </w:pPr>
    </w:lvl>
    <w:lvl w:ilvl="2" w:tplc="7108B158">
      <w:start w:val="1"/>
      <w:numFmt w:val="lowerRoman"/>
      <w:lvlText w:val="%3."/>
      <w:lvlJc w:val="right"/>
      <w:pPr>
        <w:ind w:left="2160" w:hanging="180"/>
      </w:pPr>
    </w:lvl>
    <w:lvl w:ilvl="3" w:tplc="1AD2313A">
      <w:start w:val="1"/>
      <w:numFmt w:val="decimal"/>
      <w:lvlText w:val="%4."/>
      <w:lvlJc w:val="left"/>
      <w:pPr>
        <w:ind w:left="2880" w:hanging="360"/>
      </w:pPr>
    </w:lvl>
    <w:lvl w:ilvl="4" w:tplc="0222526A">
      <w:start w:val="1"/>
      <w:numFmt w:val="lowerLetter"/>
      <w:lvlText w:val="%5."/>
      <w:lvlJc w:val="left"/>
      <w:pPr>
        <w:ind w:left="3600" w:hanging="360"/>
      </w:pPr>
    </w:lvl>
    <w:lvl w:ilvl="5" w:tplc="2EB2AE22">
      <w:start w:val="1"/>
      <w:numFmt w:val="lowerRoman"/>
      <w:lvlText w:val="%6."/>
      <w:lvlJc w:val="right"/>
      <w:pPr>
        <w:ind w:left="4320" w:hanging="180"/>
      </w:pPr>
    </w:lvl>
    <w:lvl w:ilvl="6" w:tplc="E12CF3FA">
      <w:start w:val="1"/>
      <w:numFmt w:val="decimal"/>
      <w:lvlText w:val="%7."/>
      <w:lvlJc w:val="left"/>
      <w:pPr>
        <w:ind w:left="5040" w:hanging="360"/>
      </w:pPr>
    </w:lvl>
    <w:lvl w:ilvl="7" w:tplc="636CAA5A">
      <w:start w:val="1"/>
      <w:numFmt w:val="lowerLetter"/>
      <w:lvlText w:val="%8."/>
      <w:lvlJc w:val="left"/>
      <w:pPr>
        <w:ind w:left="5760" w:hanging="360"/>
      </w:pPr>
    </w:lvl>
    <w:lvl w:ilvl="8" w:tplc="E4402CB2">
      <w:start w:val="1"/>
      <w:numFmt w:val="lowerRoman"/>
      <w:lvlText w:val="%9."/>
      <w:lvlJc w:val="right"/>
      <w:pPr>
        <w:ind w:left="6480" w:hanging="180"/>
      </w:pPr>
    </w:lvl>
  </w:abstractNum>
  <w:abstractNum w:abstractNumId="17" w15:restartNumberingAfterBreak="0">
    <w:nsid w:val="24EB7B62"/>
    <w:multiLevelType w:val="multilevel"/>
    <w:tmpl w:val="55945EA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5334DD6"/>
    <w:multiLevelType w:val="multilevel"/>
    <w:tmpl w:val="C1CA0B7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9C09E0E"/>
    <w:multiLevelType w:val="hybridMultilevel"/>
    <w:tmpl w:val="FFFFFFFF"/>
    <w:lvl w:ilvl="0" w:tplc="8866201C">
      <w:start w:val="1"/>
      <w:numFmt w:val="bullet"/>
      <w:lvlText w:val=""/>
      <w:lvlJc w:val="left"/>
      <w:pPr>
        <w:ind w:left="720" w:hanging="360"/>
      </w:pPr>
      <w:rPr>
        <w:rFonts w:ascii="Symbol" w:hAnsi="Symbol" w:hint="default"/>
      </w:rPr>
    </w:lvl>
    <w:lvl w:ilvl="1" w:tplc="5B1803B6">
      <w:start w:val="1"/>
      <w:numFmt w:val="bullet"/>
      <w:lvlText w:val="o"/>
      <w:lvlJc w:val="left"/>
      <w:pPr>
        <w:ind w:left="1440" w:hanging="360"/>
      </w:pPr>
      <w:rPr>
        <w:rFonts w:ascii="Courier New" w:hAnsi="Courier New" w:hint="default"/>
      </w:rPr>
    </w:lvl>
    <w:lvl w:ilvl="2" w:tplc="AEC41190">
      <w:start w:val="1"/>
      <w:numFmt w:val="bullet"/>
      <w:lvlText w:val=""/>
      <w:lvlJc w:val="left"/>
      <w:pPr>
        <w:ind w:left="2160" w:hanging="360"/>
      </w:pPr>
      <w:rPr>
        <w:rFonts w:ascii="Wingdings" w:hAnsi="Wingdings" w:hint="default"/>
      </w:rPr>
    </w:lvl>
    <w:lvl w:ilvl="3" w:tplc="349E238E">
      <w:start w:val="1"/>
      <w:numFmt w:val="bullet"/>
      <w:lvlText w:val=""/>
      <w:lvlJc w:val="left"/>
      <w:pPr>
        <w:ind w:left="2880" w:hanging="360"/>
      </w:pPr>
      <w:rPr>
        <w:rFonts w:ascii="Symbol" w:hAnsi="Symbol" w:hint="default"/>
      </w:rPr>
    </w:lvl>
    <w:lvl w:ilvl="4" w:tplc="88AA606C">
      <w:start w:val="1"/>
      <w:numFmt w:val="bullet"/>
      <w:lvlText w:val="o"/>
      <w:lvlJc w:val="left"/>
      <w:pPr>
        <w:ind w:left="3600" w:hanging="360"/>
      </w:pPr>
      <w:rPr>
        <w:rFonts w:ascii="Courier New" w:hAnsi="Courier New" w:hint="default"/>
      </w:rPr>
    </w:lvl>
    <w:lvl w:ilvl="5" w:tplc="92927DA6">
      <w:start w:val="1"/>
      <w:numFmt w:val="bullet"/>
      <w:lvlText w:val=""/>
      <w:lvlJc w:val="left"/>
      <w:pPr>
        <w:ind w:left="4320" w:hanging="360"/>
      </w:pPr>
      <w:rPr>
        <w:rFonts w:ascii="Wingdings" w:hAnsi="Wingdings" w:hint="default"/>
      </w:rPr>
    </w:lvl>
    <w:lvl w:ilvl="6" w:tplc="C0027E34">
      <w:start w:val="1"/>
      <w:numFmt w:val="bullet"/>
      <w:lvlText w:val=""/>
      <w:lvlJc w:val="left"/>
      <w:pPr>
        <w:ind w:left="5040" w:hanging="360"/>
      </w:pPr>
      <w:rPr>
        <w:rFonts w:ascii="Symbol" w:hAnsi="Symbol" w:hint="default"/>
      </w:rPr>
    </w:lvl>
    <w:lvl w:ilvl="7" w:tplc="28908A4C">
      <w:start w:val="1"/>
      <w:numFmt w:val="bullet"/>
      <w:lvlText w:val="o"/>
      <w:lvlJc w:val="left"/>
      <w:pPr>
        <w:ind w:left="5760" w:hanging="360"/>
      </w:pPr>
      <w:rPr>
        <w:rFonts w:ascii="Courier New" w:hAnsi="Courier New" w:hint="default"/>
      </w:rPr>
    </w:lvl>
    <w:lvl w:ilvl="8" w:tplc="27206854">
      <w:start w:val="1"/>
      <w:numFmt w:val="bullet"/>
      <w:lvlText w:val=""/>
      <w:lvlJc w:val="left"/>
      <w:pPr>
        <w:ind w:left="6480" w:hanging="360"/>
      </w:pPr>
      <w:rPr>
        <w:rFonts w:ascii="Wingdings" w:hAnsi="Wingdings" w:hint="default"/>
      </w:rPr>
    </w:lvl>
  </w:abstractNum>
  <w:abstractNum w:abstractNumId="20" w15:restartNumberingAfterBreak="0">
    <w:nsid w:val="2E507D84"/>
    <w:multiLevelType w:val="multilevel"/>
    <w:tmpl w:val="177066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F12B442"/>
    <w:multiLevelType w:val="hybridMultilevel"/>
    <w:tmpl w:val="FFFFFFFF"/>
    <w:lvl w:ilvl="0" w:tplc="1EAAA51C">
      <w:start w:val="1"/>
      <w:numFmt w:val="bullet"/>
      <w:lvlText w:val=""/>
      <w:lvlJc w:val="left"/>
      <w:pPr>
        <w:ind w:left="720" w:hanging="360"/>
      </w:pPr>
      <w:rPr>
        <w:rFonts w:ascii="Symbol" w:hAnsi="Symbol" w:hint="default"/>
      </w:rPr>
    </w:lvl>
    <w:lvl w:ilvl="1" w:tplc="A5A8BDBE">
      <w:start w:val="1"/>
      <w:numFmt w:val="bullet"/>
      <w:lvlText w:val="·"/>
      <w:lvlJc w:val="left"/>
      <w:pPr>
        <w:ind w:left="1440" w:hanging="360"/>
      </w:pPr>
      <w:rPr>
        <w:rFonts w:ascii="Symbol" w:hAnsi="Symbol" w:hint="default"/>
      </w:rPr>
    </w:lvl>
    <w:lvl w:ilvl="2" w:tplc="9F88C420">
      <w:start w:val="1"/>
      <w:numFmt w:val="bullet"/>
      <w:lvlText w:val=""/>
      <w:lvlJc w:val="left"/>
      <w:pPr>
        <w:ind w:left="2160" w:hanging="360"/>
      </w:pPr>
      <w:rPr>
        <w:rFonts w:ascii="Wingdings" w:hAnsi="Wingdings" w:hint="default"/>
      </w:rPr>
    </w:lvl>
    <w:lvl w:ilvl="3" w:tplc="8D28BD70">
      <w:start w:val="1"/>
      <w:numFmt w:val="bullet"/>
      <w:lvlText w:val=""/>
      <w:lvlJc w:val="left"/>
      <w:pPr>
        <w:ind w:left="2880" w:hanging="360"/>
      </w:pPr>
      <w:rPr>
        <w:rFonts w:ascii="Symbol" w:hAnsi="Symbol" w:hint="default"/>
      </w:rPr>
    </w:lvl>
    <w:lvl w:ilvl="4" w:tplc="17546F76">
      <w:start w:val="1"/>
      <w:numFmt w:val="bullet"/>
      <w:lvlText w:val="o"/>
      <w:lvlJc w:val="left"/>
      <w:pPr>
        <w:ind w:left="3600" w:hanging="360"/>
      </w:pPr>
      <w:rPr>
        <w:rFonts w:ascii="Courier New" w:hAnsi="Courier New" w:hint="default"/>
      </w:rPr>
    </w:lvl>
    <w:lvl w:ilvl="5" w:tplc="81BA585E">
      <w:start w:val="1"/>
      <w:numFmt w:val="bullet"/>
      <w:lvlText w:val=""/>
      <w:lvlJc w:val="left"/>
      <w:pPr>
        <w:ind w:left="4320" w:hanging="360"/>
      </w:pPr>
      <w:rPr>
        <w:rFonts w:ascii="Wingdings" w:hAnsi="Wingdings" w:hint="default"/>
      </w:rPr>
    </w:lvl>
    <w:lvl w:ilvl="6" w:tplc="8D627024">
      <w:start w:val="1"/>
      <w:numFmt w:val="bullet"/>
      <w:lvlText w:val=""/>
      <w:lvlJc w:val="left"/>
      <w:pPr>
        <w:ind w:left="5040" w:hanging="360"/>
      </w:pPr>
      <w:rPr>
        <w:rFonts w:ascii="Symbol" w:hAnsi="Symbol" w:hint="default"/>
      </w:rPr>
    </w:lvl>
    <w:lvl w:ilvl="7" w:tplc="AA34024A">
      <w:start w:val="1"/>
      <w:numFmt w:val="bullet"/>
      <w:lvlText w:val="o"/>
      <w:lvlJc w:val="left"/>
      <w:pPr>
        <w:ind w:left="5760" w:hanging="360"/>
      </w:pPr>
      <w:rPr>
        <w:rFonts w:ascii="Courier New" w:hAnsi="Courier New" w:hint="default"/>
      </w:rPr>
    </w:lvl>
    <w:lvl w:ilvl="8" w:tplc="131A11FC">
      <w:start w:val="1"/>
      <w:numFmt w:val="bullet"/>
      <w:lvlText w:val=""/>
      <w:lvlJc w:val="left"/>
      <w:pPr>
        <w:ind w:left="6480" w:hanging="360"/>
      </w:pPr>
      <w:rPr>
        <w:rFonts w:ascii="Wingdings" w:hAnsi="Wingdings" w:hint="default"/>
      </w:rPr>
    </w:lvl>
  </w:abstractNum>
  <w:abstractNum w:abstractNumId="22" w15:restartNumberingAfterBreak="0">
    <w:nsid w:val="32D00ACE"/>
    <w:multiLevelType w:val="hybridMultilevel"/>
    <w:tmpl w:val="FFFFFFFF"/>
    <w:lvl w:ilvl="0" w:tplc="02143C4E">
      <w:start w:val="1"/>
      <w:numFmt w:val="decimal"/>
      <w:lvlText w:val="%1."/>
      <w:lvlJc w:val="left"/>
      <w:pPr>
        <w:ind w:left="720" w:hanging="360"/>
      </w:pPr>
    </w:lvl>
    <w:lvl w:ilvl="1" w:tplc="F7DA08CC">
      <w:start w:val="1"/>
      <w:numFmt w:val="lowerLetter"/>
      <w:lvlText w:val="%2."/>
      <w:lvlJc w:val="left"/>
      <w:pPr>
        <w:ind w:left="1440" w:hanging="360"/>
      </w:pPr>
    </w:lvl>
    <w:lvl w:ilvl="2" w:tplc="B8308C1A">
      <w:start w:val="1"/>
      <w:numFmt w:val="lowerRoman"/>
      <w:lvlText w:val="%3."/>
      <w:lvlJc w:val="right"/>
      <w:pPr>
        <w:ind w:left="2160" w:hanging="180"/>
      </w:pPr>
    </w:lvl>
    <w:lvl w:ilvl="3" w:tplc="4FB67BF6">
      <w:start w:val="1"/>
      <w:numFmt w:val="decimal"/>
      <w:lvlText w:val="%4."/>
      <w:lvlJc w:val="left"/>
      <w:pPr>
        <w:ind w:left="2880" w:hanging="360"/>
      </w:pPr>
    </w:lvl>
    <w:lvl w:ilvl="4" w:tplc="249CEA4C">
      <w:start w:val="1"/>
      <w:numFmt w:val="lowerLetter"/>
      <w:lvlText w:val="%5."/>
      <w:lvlJc w:val="left"/>
      <w:pPr>
        <w:ind w:left="3600" w:hanging="360"/>
      </w:pPr>
    </w:lvl>
    <w:lvl w:ilvl="5" w:tplc="FA1ED740">
      <w:start w:val="1"/>
      <w:numFmt w:val="lowerRoman"/>
      <w:lvlText w:val="%6."/>
      <w:lvlJc w:val="right"/>
      <w:pPr>
        <w:ind w:left="4320" w:hanging="180"/>
      </w:pPr>
    </w:lvl>
    <w:lvl w:ilvl="6" w:tplc="656E930C">
      <w:start w:val="1"/>
      <w:numFmt w:val="decimal"/>
      <w:lvlText w:val="%7."/>
      <w:lvlJc w:val="left"/>
      <w:pPr>
        <w:ind w:left="5040" w:hanging="360"/>
      </w:pPr>
    </w:lvl>
    <w:lvl w:ilvl="7" w:tplc="BDBE9D72">
      <w:start w:val="1"/>
      <w:numFmt w:val="lowerLetter"/>
      <w:lvlText w:val="%8."/>
      <w:lvlJc w:val="left"/>
      <w:pPr>
        <w:ind w:left="5760" w:hanging="360"/>
      </w:pPr>
    </w:lvl>
    <w:lvl w:ilvl="8" w:tplc="98DCCB34">
      <w:start w:val="1"/>
      <w:numFmt w:val="lowerRoman"/>
      <w:lvlText w:val="%9."/>
      <w:lvlJc w:val="right"/>
      <w:pPr>
        <w:ind w:left="6480" w:hanging="180"/>
      </w:pPr>
    </w:lvl>
  </w:abstractNum>
  <w:abstractNum w:abstractNumId="23" w15:restartNumberingAfterBreak="0">
    <w:nsid w:val="32EF3AE1"/>
    <w:multiLevelType w:val="hybridMultilevel"/>
    <w:tmpl w:val="FFFFFFFF"/>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24" w15:restartNumberingAfterBreak="0">
    <w:nsid w:val="344D4175"/>
    <w:multiLevelType w:val="hybridMultilevel"/>
    <w:tmpl w:val="FFFFFFFF"/>
    <w:lvl w:ilvl="0" w:tplc="CF0A3F4C">
      <w:start w:val="1"/>
      <w:numFmt w:val="decimal"/>
      <w:lvlText w:val="%1."/>
      <w:lvlJc w:val="left"/>
      <w:pPr>
        <w:ind w:left="720" w:hanging="360"/>
      </w:pPr>
    </w:lvl>
    <w:lvl w:ilvl="1" w:tplc="D772C9C0">
      <w:start w:val="1"/>
      <w:numFmt w:val="lowerLetter"/>
      <w:lvlText w:val="%2."/>
      <w:lvlJc w:val="left"/>
      <w:pPr>
        <w:ind w:left="1440" w:hanging="360"/>
      </w:pPr>
    </w:lvl>
    <w:lvl w:ilvl="2" w:tplc="51162600">
      <w:start w:val="1"/>
      <w:numFmt w:val="lowerRoman"/>
      <w:lvlText w:val="%3."/>
      <w:lvlJc w:val="right"/>
      <w:pPr>
        <w:ind w:left="2160" w:hanging="180"/>
      </w:pPr>
    </w:lvl>
    <w:lvl w:ilvl="3" w:tplc="233CFD7C">
      <w:start w:val="1"/>
      <w:numFmt w:val="decimal"/>
      <w:lvlText w:val="%4."/>
      <w:lvlJc w:val="left"/>
      <w:pPr>
        <w:ind w:left="2880" w:hanging="360"/>
      </w:pPr>
    </w:lvl>
    <w:lvl w:ilvl="4" w:tplc="4254F836">
      <w:start w:val="1"/>
      <w:numFmt w:val="lowerLetter"/>
      <w:lvlText w:val="%5."/>
      <w:lvlJc w:val="left"/>
      <w:pPr>
        <w:ind w:left="3600" w:hanging="360"/>
      </w:pPr>
    </w:lvl>
    <w:lvl w:ilvl="5" w:tplc="E1201C34">
      <w:start w:val="1"/>
      <w:numFmt w:val="lowerRoman"/>
      <w:lvlText w:val="%6."/>
      <w:lvlJc w:val="right"/>
      <w:pPr>
        <w:ind w:left="4320" w:hanging="180"/>
      </w:pPr>
    </w:lvl>
    <w:lvl w:ilvl="6" w:tplc="450C6318">
      <w:start w:val="1"/>
      <w:numFmt w:val="decimal"/>
      <w:lvlText w:val="%7."/>
      <w:lvlJc w:val="left"/>
      <w:pPr>
        <w:ind w:left="5040" w:hanging="360"/>
      </w:pPr>
    </w:lvl>
    <w:lvl w:ilvl="7" w:tplc="EAC89740">
      <w:start w:val="1"/>
      <w:numFmt w:val="lowerLetter"/>
      <w:lvlText w:val="%8."/>
      <w:lvlJc w:val="left"/>
      <w:pPr>
        <w:ind w:left="5760" w:hanging="360"/>
      </w:pPr>
    </w:lvl>
    <w:lvl w:ilvl="8" w:tplc="11B6BF18">
      <w:start w:val="1"/>
      <w:numFmt w:val="lowerRoman"/>
      <w:lvlText w:val="%9."/>
      <w:lvlJc w:val="right"/>
      <w:pPr>
        <w:ind w:left="6480" w:hanging="180"/>
      </w:pPr>
    </w:lvl>
  </w:abstractNum>
  <w:abstractNum w:abstractNumId="25" w15:restartNumberingAfterBreak="0">
    <w:nsid w:val="3C07C966"/>
    <w:multiLevelType w:val="hybridMultilevel"/>
    <w:tmpl w:val="FFFFFFFF"/>
    <w:lvl w:ilvl="0" w:tplc="0C6E5E0C">
      <w:start w:val="1"/>
      <w:numFmt w:val="bullet"/>
      <w:lvlText w:val=""/>
      <w:lvlJc w:val="left"/>
      <w:pPr>
        <w:ind w:left="720" w:hanging="360"/>
      </w:pPr>
      <w:rPr>
        <w:rFonts w:ascii="Symbol" w:hAnsi="Symbol" w:hint="default"/>
      </w:rPr>
    </w:lvl>
    <w:lvl w:ilvl="1" w:tplc="7F8CAD3C">
      <w:start w:val="1"/>
      <w:numFmt w:val="bullet"/>
      <w:lvlText w:val="·"/>
      <w:lvlJc w:val="left"/>
      <w:pPr>
        <w:ind w:left="1440" w:hanging="360"/>
      </w:pPr>
      <w:rPr>
        <w:rFonts w:ascii="Symbol" w:hAnsi="Symbol" w:hint="default"/>
      </w:rPr>
    </w:lvl>
    <w:lvl w:ilvl="2" w:tplc="4B046FC0">
      <w:start w:val="1"/>
      <w:numFmt w:val="bullet"/>
      <w:lvlText w:val=""/>
      <w:lvlJc w:val="left"/>
      <w:pPr>
        <w:ind w:left="2160" w:hanging="360"/>
      </w:pPr>
      <w:rPr>
        <w:rFonts w:ascii="Wingdings" w:hAnsi="Wingdings" w:hint="default"/>
      </w:rPr>
    </w:lvl>
    <w:lvl w:ilvl="3" w:tplc="81AE7B98">
      <w:start w:val="1"/>
      <w:numFmt w:val="bullet"/>
      <w:lvlText w:val=""/>
      <w:lvlJc w:val="left"/>
      <w:pPr>
        <w:ind w:left="2880" w:hanging="360"/>
      </w:pPr>
      <w:rPr>
        <w:rFonts w:ascii="Symbol" w:hAnsi="Symbol" w:hint="default"/>
      </w:rPr>
    </w:lvl>
    <w:lvl w:ilvl="4" w:tplc="E5605902">
      <w:start w:val="1"/>
      <w:numFmt w:val="bullet"/>
      <w:lvlText w:val="o"/>
      <w:lvlJc w:val="left"/>
      <w:pPr>
        <w:ind w:left="3600" w:hanging="360"/>
      </w:pPr>
      <w:rPr>
        <w:rFonts w:ascii="Courier New" w:hAnsi="Courier New" w:hint="default"/>
      </w:rPr>
    </w:lvl>
    <w:lvl w:ilvl="5" w:tplc="040EDDBA">
      <w:start w:val="1"/>
      <w:numFmt w:val="bullet"/>
      <w:lvlText w:val=""/>
      <w:lvlJc w:val="left"/>
      <w:pPr>
        <w:ind w:left="4320" w:hanging="360"/>
      </w:pPr>
      <w:rPr>
        <w:rFonts w:ascii="Wingdings" w:hAnsi="Wingdings" w:hint="default"/>
      </w:rPr>
    </w:lvl>
    <w:lvl w:ilvl="6" w:tplc="A432A5AE">
      <w:start w:val="1"/>
      <w:numFmt w:val="bullet"/>
      <w:lvlText w:val=""/>
      <w:lvlJc w:val="left"/>
      <w:pPr>
        <w:ind w:left="5040" w:hanging="360"/>
      </w:pPr>
      <w:rPr>
        <w:rFonts w:ascii="Symbol" w:hAnsi="Symbol" w:hint="default"/>
      </w:rPr>
    </w:lvl>
    <w:lvl w:ilvl="7" w:tplc="AB00A9A0">
      <w:start w:val="1"/>
      <w:numFmt w:val="bullet"/>
      <w:lvlText w:val="o"/>
      <w:lvlJc w:val="left"/>
      <w:pPr>
        <w:ind w:left="5760" w:hanging="360"/>
      </w:pPr>
      <w:rPr>
        <w:rFonts w:ascii="Courier New" w:hAnsi="Courier New" w:hint="default"/>
      </w:rPr>
    </w:lvl>
    <w:lvl w:ilvl="8" w:tplc="FB405E1E">
      <w:start w:val="1"/>
      <w:numFmt w:val="bullet"/>
      <w:lvlText w:val=""/>
      <w:lvlJc w:val="left"/>
      <w:pPr>
        <w:ind w:left="6480" w:hanging="360"/>
      </w:pPr>
      <w:rPr>
        <w:rFonts w:ascii="Wingdings" w:hAnsi="Wingdings" w:hint="default"/>
      </w:rPr>
    </w:lvl>
  </w:abstractNum>
  <w:abstractNum w:abstractNumId="26" w15:restartNumberingAfterBreak="0">
    <w:nsid w:val="3C276FD4"/>
    <w:multiLevelType w:val="multilevel"/>
    <w:tmpl w:val="E32A462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3C7D495C"/>
    <w:multiLevelType w:val="multilevel"/>
    <w:tmpl w:val="3A8675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3DE45A63"/>
    <w:multiLevelType w:val="hybridMultilevel"/>
    <w:tmpl w:val="FFFFFFFF"/>
    <w:lvl w:ilvl="0" w:tplc="B9849EF0">
      <w:start w:val="1"/>
      <w:numFmt w:val="decimal"/>
      <w:lvlText w:val="%1."/>
      <w:lvlJc w:val="left"/>
      <w:pPr>
        <w:ind w:left="720" w:hanging="360"/>
      </w:pPr>
    </w:lvl>
    <w:lvl w:ilvl="1" w:tplc="DB4A26B0">
      <w:start w:val="1"/>
      <w:numFmt w:val="lowerLetter"/>
      <w:lvlText w:val="%2."/>
      <w:lvlJc w:val="left"/>
      <w:pPr>
        <w:ind w:left="1440" w:hanging="360"/>
      </w:pPr>
    </w:lvl>
    <w:lvl w:ilvl="2" w:tplc="B366C82E">
      <w:start w:val="1"/>
      <w:numFmt w:val="lowerRoman"/>
      <w:lvlText w:val="%3."/>
      <w:lvlJc w:val="right"/>
      <w:pPr>
        <w:ind w:left="2160" w:hanging="180"/>
      </w:pPr>
    </w:lvl>
    <w:lvl w:ilvl="3" w:tplc="0D02702C">
      <w:start w:val="1"/>
      <w:numFmt w:val="decimal"/>
      <w:lvlText w:val="%4."/>
      <w:lvlJc w:val="left"/>
      <w:pPr>
        <w:ind w:left="2880" w:hanging="360"/>
      </w:pPr>
    </w:lvl>
    <w:lvl w:ilvl="4" w:tplc="C3B82668">
      <w:start w:val="1"/>
      <w:numFmt w:val="lowerLetter"/>
      <w:lvlText w:val="%5."/>
      <w:lvlJc w:val="left"/>
      <w:pPr>
        <w:ind w:left="3600" w:hanging="360"/>
      </w:pPr>
    </w:lvl>
    <w:lvl w:ilvl="5" w:tplc="D69E28FE">
      <w:start w:val="1"/>
      <w:numFmt w:val="lowerRoman"/>
      <w:lvlText w:val="%6."/>
      <w:lvlJc w:val="right"/>
      <w:pPr>
        <w:ind w:left="4320" w:hanging="180"/>
      </w:pPr>
    </w:lvl>
    <w:lvl w:ilvl="6" w:tplc="EF261FB2">
      <w:start w:val="1"/>
      <w:numFmt w:val="decimal"/>
      <w:lvlText w:val="%7."/>
      <w:lvlJc w:val="left"/>
      <w:pPr>
        <w:ind w:left="5040" w:hanging="360"/>
      </w:pPr>
    </w:lvl>
    <w:lvl w:ilvl="7" w:tplc="3C68F122">
      <w:start w:val="1"/>
      <w:numFmt w:val="lowerLetter"/>
      <w:lvlText w:val="%8."/>
      <w:lvlJc w:val="left"/>
      <w:pPr>
        <w:ind w:left="5760" w:hanging="360"/>
      </w:pPr>
    </w:lvl>
    <w:lvl w:ilvl="8" w:tplc="5B9E1F52">
      <w:start w:val="1"/>
      <w:numFmt w:val="lowerRoman"/>
      <w:lvlText w:val="%9."/>
      <w:lvlJc w:val="right"/>
      <w:pPr>
        <w:ind w:left="6480" w:hanging="180"/>
      </w:pPr>
    </w:lvl>
  </w:abstractNum>
  <w:abstractNum w:abstractNumId="29" w15:restartNumberingAfterBreak="0">
    <w:nsid w:val="3DF772D1"/>
    <w:multiLevelType w:val="hybridMultilevel"/>
    <w:tmpl w:val="FFFFFFFF"/>
    <w:lvl w:ilvl="0" w:tplc="573C2E94">
      <w:start w:val="1"/>
      <w:numFmt w:val="decimal"/>
      <w:lvlText w:val="%1."/>
      <w:lvlJc w:val="left"/>
      <w:pPr>
        <w:ind w:left="720" w:hanging="360"/>
      </w:pPr>
    </w:lvl>
    <w:lvl w:ilvl="1" w:tplc="4AF4082C">
      <w:start w:val="1"/>
      <w:numFmt w:val="lowerLetter"/>
      <w:lvlText w:val="%2."/>
      <w:lvlJc w:val="left"/>
      <w:pPr>
        <w:ind w:left="1440" w:hanging="360"/>
      </w:pPr>
    </w:lvl>
    <w:lvl w:ilvl="2" w:tplc="E8E89D6C">
      <w:start w:val="1"/>
      <w:numFmt w:val="lowerRoman"/>
      <w:lvlText w:val="%3."/>
      <w:lvlJc w:val="right"/>
      <w:pPr>
        <w:ind w:left="2160" w:hanging="180"/>
      </w:pPr>
    </w:lvl>
    <w:lvl w:ilvl="3" w:tplc="D526D136">
      <w:start w:val="1"/>
      <w:numFmt w:val="decimal"/>
      <w:lvlText w:val="%4."/>
      <w:lvlJc w:val="left"/>
      <w:pPr>
        <w:ind w:left="2880" w:hanging="360"/>
      </w:pPr>
    </w:lvl>
    <w:lvl w:ilvl="4" w:tplc="A9D02A46">
      <w:start w:val="1"/>
      <w:numFmt w:val="lowerLetter"/>
      <w:lvlText w:val="%5."/>
      <w:lvlJc w:val="left"/>
      <w:pPr>
        <w:ind w:left="3600" w:hanging="360"/>
      </w:pPr>
    </w:lvl>
    <w:lvl w:ilvl="5" w:tplc="197C18D2">
      <w:start w:val="1"/>
      <w:numFmt w:val="lowerRoman"/>
      <w:lvlText w:val="%6."/>
      <w:lvlJc w:val="right"/>
      <w:pPr>
        <w:ind w:left="4320" w:hanging="180"/>
      </w:pPr>
    </w:lvl>
    <w:lvl w:ilvl="6" w:tplc="A456F814">
      <w:start w:val="1"/>
      <w:numFmt w:val="decimal"/>
      <w:lvlText w:val="%7."/>
      <w:lvlJc w:val="left"/>
      <w:pPr>
        <w:ind w:left="5040" w:hanging="360"/>
      </w:pPr>
    </w:lvl>
    <w:lvl w:ilvl="7" w:tplc="D4BE2BAA">
      <w:start w:val="1"/>
      <w:numFmt w:val="lowerLetter"/>
      <w:lvlText w:val="%8."/>
      <w:lvlJc w:val="left"/>
      <w:pPr>
        <w:ind w:left="5760" w:hanging="360"/>
      </w:pPr>
    </w:lvl>
    <w:lvl w:ilvl="8" w:tplc="906C15B4">
      <w:start w:val="1"/>
      <w:numFmt w:val="lowerRoman"/>
      <w:lvlText w:val="%9."/>
      <w:lvlJc w:val="right"/>
      <w:pPr>
        <w:ind w:left="6480" w:hanging="180"/>
      </w:pPr>
    </w:lvl>
  </w:abstractNum>
  <w:abstractNum w:abstractNumId="30" w15:restartNumberingAfterBreak="0">
    <w:nsid w:val="3E7A20E6"/>
    <w:multiLevelType w:val="multilevel"/>
    <w:tmpl w:val="7F00A68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44AE0DD4"/>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32" w15:restartNumberingAfterBreak="0">
    <w:nsid w:val="45D535C3"/>
    <w:multiLevelType w:val="multilevel"/>
    <w:tmpl w:val="865261D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48AC42D6"/>
    <w:multiLevelType w:val="multilevel"/>
    <w:tmpl w:val="99D2AE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4A0F550F"/>
    <w:multiLevelType w:val="multilevel"/>
    <w:tmpl w:val="AD3088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4E8047BE"/>
    <w:multiLevelType w:val="multilevel"/>
    <w:tmpl w:val="FFFFFFFF"/>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4FA8910C"/>
    <w:multiLevelType w:val="hybridMultilevel"/>
    <w:tmpl w:val="FFFFFFFF"/>
    <w:lvl w:ilvl="0" w:tplc="94C85C40">
      <w:start w:val="1"/>
      <w:numFmt w:val="decimal"/>
      <w:lvlText w:val="%1."/>
      <w:lvlJc w:val="left"/>
      <w:pPr>
        <w:ind w:left="720" w:hanging="360"/>
      </w:pPr>
    </w:lvl>
    <w:lvl w:ilvl="1" w:tplc="99746B4E">
      <w:start w:val="1"/>
      <w:numFmt w:val="lowerLetter"/>
      <w:lvlText w:val="%2."/>
      <w:lvlJc w:val="left"/>
      <w:pPr>
        <w:ind w:left="1440" w:hanging="360"/>
      </w:pPr>
    </w:lvl>
    <w:lvl w:ilvl="2" w:tplc="EBA84DDA">
      <w:start w:val="1"/>
      <w:numFmt w:val="lowerRoman"/>
      <w:lvlText w:val="%3."/>
      <w:lvlJc w:val="right"/>
      <w:pPr>
        <w:ind w:left="2160" w:hanging="180"/>
      </w:pPr>
    </w:lvl>
    <w:lvl w:ilvl="3" w:tplc="F9084552">
      <w:start w:val="1"/>
      <w:numFmt w:val="decimal"/>
      <w:lvlText w:val="%4."/>
      <w:lvlJc w:val="left"/>
      <w:pPr>
        <w:ind w:left="2880" w:hanging="360"/>
      </w:pPr>
    </w:lvl>
    <w:lvl w:ilvl="4" w:tplc="EEB8B70C">
      <w:start w:val="1"/>
      <w:numFmt w:val="lowerLetter"/>
      <w:lvlText w:val="%5."/>
      <w:lvlJc w:val="left"/>
      <w:pPr>
        <w:ind w:left="3600" w:hanging="360"/>
      </w:pPr>
    </w:lvl>
    <w:lvl w:ilvl="5" w:tplc="DA14AEA0">
      <w:start w:val="1"/>
      <w:numFmt w:val="lowerRoman"/>
      <w:lvlText w:val="%6."/>
      <w:lvlJc w:val="right"/>
      <w:pPr>
        <w:ind w:left="4320" w:hanging="180"/>
      </w:pPr>
    </w:lvl>
    <w:lvl w:ilvl="6" w:tplc="CCAA229A">
      <w:start w:val="1"/>
      <w:numFmt w:val="decimal"/>
      <w:lvlText w:val="%7."/>
      <w:lvlJc w:val="left"/>
      <w:pPr>
        <w:ind w:left="5040" w:hanging="360"/>
      </w:pPr>
    </w:lvl>
    <w:lvl w:ilvl="7" w:tplc="E9ECA74C">
      <w:start w:val="1"/>
      <w:numFmt w:val="lowerLetter"/>
      <w:lvlText w:val="%8."/>
      <w:lvlJc w:val="left"/>
      <w:pPr>
        <w:ind w:left="5760" w:hanging="360"/>
      </w:pPr>
    </w:lvl>
    <w:lvl w:ilvl="8" w:tplc="973E97BA">
      <w:start w:val="1"/>
      <w:numFmt w:val="lowerRoman"/>
      <w:lvlText w:val="%9."/>
      <w:lvlJc w:val="right"/>
      <w:pPr>
        <w:ind w:left="6480" w:hanging="180"/>
      </w:pPr>
    </w:lvl>
  </w:abstractNum>
  <w:abstractNum w:abstractNumId="37" w15:restartNumberingAfterBreak="0">
    <w:nsid w:val="511677A8"/>
    <w:multiLevelType w:val="multilevel"/>
    <w:tmpl w:val="68DC55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53F21BC3"/>
    <w:multiLevelType w:val="hybridMultilevel"/>
    <w:tmpl w:val="FFFFFFFF"/>
    <w:lvl w:ilvl="0" w:tplc="40D48A62">
      <w:start w:val="1"/>
      <w:numFmt w:val="decimal"/>
      <w:lvlText w:val="%1."/>
      <w:lvlJc w:val="left"/>
      <w:pPr>
        <w:ind w:left="720" w:hanging="360"/>
      </w:pPr>
    </w:lvl>
    <w:lvl w:ilvl="1" w:tplc="7136A0FA">
      <w:start w:val="1"/>
      <w:numFmt w:val="lowerLetter"/>
      <w:lvlText w:val="%2."/>
      <w:lvlJc w:val="left"/>
      <w:pPr>
        <w:ind w:left="1440" w:hanging="360"/>
      </w:pPr>
    </w:lvl>
    <w:lvl w:ilvl="2" w:tplc="2A2C5DE4">
      <w:start w:val="1"/>
      <w:numFmt w:val="lowerRoman"/>
      <w:lvlText w:val="%3."/>
      <w:lvlJc w:val="right"/>
      <w:pPr>
        <w:ind w:left="2160" w:hanging="180"/>
      </w:pPr>
    </w:lvl>
    <w:lvl w:ilvl="3" w:tplc="6DA01810">
      <w:start w:val="1"/>
      <w:numFmt w:val="decimal"/>
      <w:lvlText w:val="%4."/>
      <w:lvlJc w:val="left"/>
      <w:pPr>
        <w:ind w:left="2880" w:hanging="360"/>
      </w:pPr>
    </w:lvl>
    <w:lvl w:ilvl="4" w:tplc="6DFE2312">
      <w:start w:val="1"/>
      <w:numFmt w:val="lowerLetter"/>
      <w:lvlText w:val="%5."/>
      <w:lvlJc w:val="left"/>
      <w:pPr>
        <w:ind w:left="3600" w:hanging="360"/>
      </w:pPr>
    </w:lvl>
    <w:lvl w:ilvl="5" w:tplc="D6B0B3F0">
      <w:start w:val="1"/>
      <w:numFmt w:val="lowerRoman"/>
      <w:lvlText w:val="%6."/>
      <w:lvlJc w:val="right"/>
      <w:pPr>
        <w:ind w:left="4320" w:hanging="180"/>
      </w:pPr>
    </w:lvl>
    <w:lvl w:ilvl="6" w:tplc="74EC000E">
      <w:start w:val="1"/>
      <w:numFmt w:val="decimal"/>
      <w:lvlText w:val="%7."/>
      <w:lvlJc w:val="left"/>
      <w:pPr>
        <w:ind w:left="5040" w:hanging="360"/>
      </w:pPr>
    </w:lvl>
    <w:lvl w:ilvl="7" w:tplc="686C7F60">
      <w:start w:val="1"/>
      <w:numFmt w:val="lowerLetter"/>
      <w:lvlText w:val="%8."/>
      <w:lvlJc w:val="left"/>
      <w:pPr>
        <w:ind w:left="5760" w:hanging="360"/>
      </w:pPr>
    </w:lvl>
    <w:lvl w:ilvl="8" w:tplc="0CB628A0">
      <w:start w:val="1"/>
      <w:numFmt w:val="lowerRoman"/>
      <w:lvlText w:val="%9."/>
      <w:lvlJc w:val="right"/>
      <w:pPr>
        <w:ind w:left="6480" w:hanging="180"/>
      </w:pPr>
    </w:lvl>
  </w:abstractNum>
  <w:abstractNum w:abstractNumId="39" w15:restartNumberingAfterBreak="0">
    <w:nsid w:val="574E15E7"/>
    <w:multiLevelType w:val="multilevel"/>
    <w:tmpl w:val="C81097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59C7E3F1"/>
    <w:multiLevelType w:val="hybridMultilevel"/>
    <w:tmpl w:val="FFFFFFFF"/>
    <w:lvl w:ilvl="0" w:tplc="FE2CA970">
      <w:start w:val="1"/>
      <w:numFmt w:val="decimal"/>
      <w:lvlText w:val="%1."/>
      <w:lvlJc w:val="left"/>
      <w:pPr>
        <w:ind w:left="720" w:hanging="360"/>
      </w:pPr>
    </w:lvl>
    <w:lvl w:ilvl="1" w:tplc="BAAA8954">
      <w:start w:val="1"/>
      <w:numFmt w:val="lowerLetter"/>
      <w:lvlText w:val="%2."/>
      <w:lvlJc w:val="left"/>
      <w:pPr>
        <w:ind w:left="1440" w:hanging="360"/>
      </w:pPr>
    </w:lvl>
    <w:lvl w:ilvl="2" w:tplc="D982E390">
      <w:start w:val="1"/>
      <w:numFmt w:val="lowerRoman"/>
      <w:lvlText w:val="%3."/>
      <w:lvlJc w:val="right"/>
      <w:pPr>
        <w:ind w:left="2160" w:hanging="180"/>
      </w:pPr>
    </w:lvl>
    <w:lvl w:ilvl="3" w:tplc="C07E2C56">
      <w:start w:val="1"/>
      <w:numFmt w:val="decimal"/>
      <w:lvlText w:val="%4."/>
      <w:lvlJc w:val="left"/>
      <w:pPr>
        <w:ind w:left="2880" w:hanging="360"/>
      </w:pPr>
    </w:lvl>
    <w:lvl w:ilvl="4" w:tplc="6F5A4736">
      <w:start w:val="1"/>
      <w:numFmt w:val="lowerLetter"/>
      <w:lvlText w:val="%5."/>
      <w:lvlJc w:val="left"/>
      <w:pPr>
        <w:ind w:left="3600" w:hanging="360"/>
      </w:pPr>
    </w:lvl>
    <w:lvl w:ilvl="5" w:tplc="44C6C50E">
      <w:start w:val="1"/>
      <w:numFmt w:val="lowerRoman"/>
      <w:lvlText w:val="%6."/>
      <w:lvlJc w:val="right"/>
      <w:pPr>
        <w:ind w:left="4320" w:hanging="180"/>
      </w:pPr>
    </w:lvl>
    <w:lvl w:ilvl="6" w:tplc="3028CEAC">
      <w:start w:val="1"/>
      <w:numFmt w:val="decimal"/>
      <w:lvlText w:val="%7."/>
      <w:lvlJc w:val="left"/>
      <w:pPr>
        <w:ind w:left="5040" w:hanging="360"/>
      </w:pPr>
    </w:lvl>
    <w:lvl w:ilvl="7" w:tplc="45F8A5DA">
      <w:start w:val="1"/>
      <w:numFmt w:val="lowerLetter"/>
      <w:lvlText w:val="%8."/>
      <w:lvlJc w:val="left"/>
      <w:pPr>
        <w:ind w:left="5760" w:hanging="360"/>
      </w:pPr>
    </w:lvl>
    <w:lvl w:ilvl="8" w:tplc="250803AE">
      <w:start w:val="1"/>
      <w:numFmt w:val="lowerRoman"/>
      <w:lvlText w:val="%9."/>
      <w:lvlJc w:val="right"/>
      <w:pPr>
        <w:ind w:left="6480" w:hanging="180"/>
      </w:pPr>
    </w:lvl>
  </w:abstractNum>
  <w:abstractNum w:abstractNumId="41" w15:restartNumberingAfterBreak="0">
    <w:nsid w:val="60B6FE79"/>
    <w:multiLevelType w:val="multilevel"/>
    <w:tmpl w:val="0416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42" w15:restartNumberingAfterBreak="0">
    <w:nsid w:val="61A24B60"/>
    <w:multiLevelType w:val="multilevel"/>
    <w:tmpl w:val="CE066F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65079E1A"/>
    <w:multiLevelType w:val="hybridMultilevel"/>
    <w:tmpl w:val="FFFFFFFF"/>
    <w:lvl w:ilvl="0" w:tplc="8D7C6A20">
      <w:start w:val="1"/>
      <w:numFmt w:val="decimal"/>
      <w:lvlText w:val="%1."/>
      <w:lvlJc w:val="left"/>
      <w:pPr>
        <w:ind w:left="720" w:hanging="360"/>
      </w:pPr>
    </w:lvl>
    <w:lvl w:ilvl="1" w:tplc="BE0C55DE">
      <w:start w:val="1"/>
      <w:numFmt w:val="lowerLetter"/>
      <w:lvlText w:val="%2."/>
      <w:lvlJc w:val="left"/>
      <w:pPr>
        <w:ind w:left="1440" w:hanging="360"/>
      </w:pPr>
    </w:lvl>
    <w:lvl w:ilvl="2" w:tplc="87347374">
      <w:start w:val="1"/>
      <w:numFmt w:val="lowerRoman"/>
      <w:lvlText w:val="%3."/>
      <w:lvlJc w:val="right"/>
      <w:pPr>
        <w:ind w:left="2160" w:hanging="180"/>
      </w:pPr>
    </w:lvl>
    <w:lvl w:ilvl="3" w:tplc="C2EC8B9C">
      <w:start w:val="1"/>
      <w:numFmt w:val="decimal"/>
      <w:lvlText w:val="%4."/>
      <w:lvlJc w:val="left"/>
      <w:pPr>
        <w:ind w:left="2880" w:hanging="360"/>
      </w:pPr>
    </w:lvl>
    <w:lvl w:ilvl="4" w:tplc="40AC9A7E">
      <w:start w:val="1"/>
      <w:numFmt w:val="lowerLetter"/>
      <w:lvlText w:val="%5."/>
      <w:lvlJc w:val="left"/>
      <w:pPr>
        <w:ind w:left="3600" w:hanging="360"/>
      </w:pPr>
    </w:lvl>
    <w:lvl w:ilvl="5" w:tplc="818E8752">
      <w:start w:val="1"/>
      <w:numFmt w:val="lowerRoman"/>
      <w:lvlText w:val="%6."/>
      <w:lvlJc w:val="right"/>
      <w:pPr>
        <w:ind w:left="4320" w:hanging="180"/>
      </w:pPr>
    </w:lvl>
    <w:lvl w:ilvl="6" w:tplc="F16A1E12">
      <w:start w:val="1"/>
      <w:numFmt w:val="decimal"/>
      <w:lvlText w:val="%7."/>
      <w:lvlJc w:val="left"/>
      <w:pPr>
        <w:ind w:left="5040" w:hanging="360"/>
      </w:pPr>
    </w:lvl>
    <w:lvl w:ilvl="7" w:tplc="01C43C74">
      <w:start w:val="1"/>
      <w:numFmt w:val="lowerLetter"/>
      <w:lvlText w:val="%8."/>
      <w:lvlJc w:val="left"/>
      <w:pPr>
        <w:ind w:left="5760" w:hanging="360"/>
      </w:pPr>
    </w:lvl>
    <w:lvl w:ilvl="8" w:tplc="8D02272C">
      <w:start w:val="1"/>
      <w:numFmt w:val="lowerRoman"/>
      <w:lvlText w:val="%9."/>
      <w:lvlJc w:val="right"/>
      <w:pPr>
        <w:ind w:left="6480" w:hanging="180"/>
      </w:pPr>
    </w:lvl>
  </w:abstractNum>
  <w:abstractNum w:abstractNumId="44" w15:restartNumberingAfterBreak="0">
    <w:nsid w:val="65DB4B3A"/>
    <w:multiLevelType w:val="multilevel"/>
    <w:tmpl w:val="508EB4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6773636A"/>
    <w:multiLevelType w:val="multilevel"/>
    <w:tmpl w:val="326841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6A585B15"/>
    <w:multiLevelType w:val="hybridMultilevel"/>
    <w:tmpl w:val="42925800"/>
    <w:lvl w:ilvl="0" w:tplc="508ED56E">
      <w:start w:val="1"/>
      <w:numFmt w:val="decimal"/>
      <w:lvlText w:val="%1."/>
      <w:lvlJc w:val="left"/>
      <w:pPr>
        <w:ind w:left="720" w:hanging="360"/>
      </w:pPr>
      <w:rPr>
        <w:b w:val="0"/>
        <w:bCs w:val="0"/>
      </w:rPr>
    </w:lvl>
    <w:lvl w:ilvl="1" w:tplc="828CC376">
      <w:start w:val="1"/>
      <w:numFmt w:val="lowerLetter"/>
      <w:lvlText w:val="%2."/>
      <w:lvlJc w:val="left"/>
      <w:pPr>
        <w:ind w:left="1440" w:hanging="360"/>
      </w:pPr>
    </w:lvl>
    <w:lvl w:ilvl="2" w:tplc="FD7C2C22">
      <w:start w:val="1"/>
      <w:numFmt w:val="lowerRoman"/>
      <w:lvlText w:val="%3."/>
      <w:lvlJc w:val="right"/>
      <w:pPr>
        <w:ind w:left="2160" w:hanging="180"/>
      </w:pPr>
    </w:lvl>
    <w:lvl w:ilvl="3" w:tplc="8B0CAD7E">
      <w:start w:val="1"/>
      <w:numFmt w:val="decimal"/>
      <w:lvlText w:val="%4."/>
      <w:lvlJc w:val="left"/>
      <w:pPr>
        <w:ind w:left="2880" w:hanging="360"/>
      </w:pPr>
    </w:lvl>
    <w:lvl w:ilvl="4" w:tplc="318C3D20">
      <w:start w:val="1"/>
      <w:numFmt w:val="lowerLetter"/>
      <w:lvlText w:val="%5."/>
      <w:lvlJc w:val="left"/>
      <w:pPr>
        <w:ind w:left="3600" w:hanging="360"/>
      </w:pPr>
    </w:lvl>
    <w:lvl w:ilvl="5" w:tplc="6FFA26E2">
      <w:start w:val="1"/>
      <w:numFmt w:val="lowerRoman"/>
      <w:lvlText w:val="%6."/>
      <w:lvlJc w:val="right"/>
      <w:pPr>
        <w:ind w:left="4320" w:hanging="180"/>
      </w:pPr>
    </w:lvl>
    <w:lvl w:ilvl="6" w:tplc="1CCE7156">
      <w:start w:val="1"/>
      <w:numFmt w:val="decimal"/>
      <w:lvlText w:val="%7."/>
      <w:lvlJc w:val="left"/>
      <w:pPr>
        <w:ind w:left="5040" w:hanging="360"/>
      </w:pPr>
    </w:lvl>
    <w:lvl w:ilvl="7" w:tplc="664288AA">
      <w:start w:val="1"/>
      <w:numFmt w:val="lowerLetter"/>
      <w:lvlText w:val="%8."/>
      <w:lvlJc w:val="left"/>
      <w:pPr>
        <w:ind w:left="5760" w:hanging="360"/>
      </w:pPr>
    </w:lvl>
    <w:lvl w:ilvl="8" w:tplc="56F20B86">
      <w:start w:val="1"/>
      <w:numFmt w:val="lowerRoman"/>
      <w:lvlText w:val="%9."/>
      <w:lvlJc w:val="right"/>
      <w:pPr>
        <w:ind w:left="6480" w:hanging="180"/>
      </w:pPr>
    </w:lvl>
  </w:abstractNum>
  <w:abstractNum w:abstractNumId="47" w15:restartNumberingAfterBreak="0">
    <w:nsid w:val="6BE33A87"/>
    <w:multiLevelType w:val="hybridMultilevel"/>
    <w:tmpl w:val="FD567FD8"/>
    <w:lvl w:ilvl="0" w:tplc="7848DB76">
      <w:start w:val="1"/>
      <w:numFmt w:val="decimal"/>
      <w:lvlText w:val="%1-"/>
      <w:lvlJc w:val="left"/>
      <w:pPr>
        <w:ind w:left="720" w:hanging="360"/>
      </w:pPr>
      <w:rPr>
        <w:rFonts w:ascii="Arial" w:eastAsia="Arial" w:hAnsi="Arial" w:cs="Arial"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8" w15:restartNumberingAfterBreak="0">
    <w:nsid w:val="6D912DB0"/>
    <w:multiLevelType w:val="multilevel"/>
    <w:tmpl w:val="08064FD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6F756929"/>
    <w:multiLevelType w:val="hybridMultilevel"/>
    <w:tmpl w:val="FFFFFFFF"/>
    <w:lvl w:ilvl="0" w:tplc="7220ACC2">
      <w:start w:val="1"/>
      <w:numFmt w:val="decimal"/>
      <w:lvlText w:val="%1."/>
      <w:lvlJc w:val="left"/>
      <w:pPr>
        <w:ind w:left="720" w:hanging="360"/>
      </w:pPr>
    </w:lvl>
    <w:lvl w:ilvl="1" w:tplc="1152BC58">
      <w:start w:val="1"/>
      <w:numFmt w:val="lowerLetter"/>
      <w:lvlText w:val="%2."/>
      <w:lvlJc w:val="left"/>
      <w:pPr>
        <w:ind w:left="1440" w:hanging="360"/>
      </w:pPr>
    </w:lvl>
    <w:lvl w:ilvl="2" w:tplc="FA0AE5B6">
      <w:start w:val="1"/>
      <w:numFmt w:val="lowerRoman"/>
      <w:lvlText w:val="%3."/>
      <w:lvlJc w:val="right"/>
      <w:pPr>
        <w:ind w:left="2160" w:hanging="180"/>
      </w:pPr>
    </w:lvl>
    <w:lvl w:ilvl="3" w:tplc="20AA9DFC">
      <w:start w:val="1"/>
      <w:numFmt w:val="decimal"/>
      <w:lvlText w:val="%4."/>
      <w:lvlJc w:val="left"/>
      <w:pPr>
        <w:ind w:left="2880" w:hanging="360"/>
      </w:pPr>
    </w:lvl>
    <w:lvl w:ilvl="4" w:tplc="6820335A">
      <w:start w:val="1"/>
      <w:numFmt w:val="lowerLetter"/>
      <w:lvlText w:val="%5."/>
      <w:lvlJc w:val="left"/>
      <w:pPr>
        <w:ind w:left="3600" w:hanging="360"/>
      </w:pPr>
    </w:lvl>
    <w:lvl w:ilvl="5" w:tplc="7F7EA18A">
      <w:start w:val="1"/>
      <w:numFmt w:val="lowerRoman"/>
      <w:lvlText w:val="%6."/>
      <w:lvlJc w:val="right"/>
      <w:pPr>
        <w:ind w:left="4320" w:hanging="180"/>
      </w:pPr>
    </w:lvl>
    <w:lvl w:ilvl="6" w:tplc="B3A2CD32">
      <w:start w:val="1"/>
      <w:numFmt w:val="decimal"/>
      <w:lvlText w:val="%7."/>
      <w:lvlJc w:val="left"/>
      <w:pPr>
        <w:ind w:left="5040" w:hanging="360"/>
      </w:pPr>
    </w:lvl>
    <w:lvl w:ilvl="7" w:tplc="7B54C0B6">
      <w:start w:val="1"/>
      <w:numFmt w:val="lowerLetter"/>
      <w:lvlText w:val="%8."/>
      <w:lvlJc w:val="left"/>
      <w:pPr>
        <w:ind w:left="5760" w:hanging="360"/>
      </w:pPr>
    </w:lvl>
    <w:lvl w:ilvl="8" w:tplc="78B2A4F0">
      <w:start w:val="1"/>
      <w:numFmt w:val="lowerRoman"/>
      <w:lvlText w:val="%9."/>
      <w:lvlJc w:val="right"/>
      <w:pPr>
        <w:ind w:left="6480" w:hanging="180"/>
      </w:pPr>
    </w:lvl>
  </w:abstractNum>
  <w:abstractNum w:abstractNumId="50" w15:restartNumberingAfterBreak="0">
    <w:nsid w:val="709D11A9"/>
    <w:multiLevelType w:val="multilevel"/>
    <w:tmpl w:val="56929E2A"/>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7143E5E3"/>
    <w:multiLevelType w:val="hybridMultilevel"/>
    <w:tmpl w:val="FFFFFFFF"/>
    <w:lvl w:ilvl="0" w:tplc="0EF8A77A">
      <w:start w:val="1"/>
      <w:numFmt w:val="decimal"/>
      <w:lvlText w:val="%1."/>
      <w:lvlJc w:val="left"/>
      <w:pPr>
        <w:ind w:left="720" w:hanging="360"/>
      </w:pPr>
    </w:lvl>
    <w:lvl w:ilvl="1" w:tplc="6832D25A">
      <w:start w:val="1"/>
      <w:numFmt w:val="lowerLetter"/>
      <w:lvlText w:val="%2."/>
      <w:lvlJc w:val="left"/>
      <w:pPr>
        <w:ind w:left="1440" w:hanging="360"/>
      </w:pPr>
    </w:lvl>
    <w:lvl w:ilvl="2" w:tplc="6A6ACCD2">
      <w:start w:val="1"/>
      <w:numFmt w:val="lowerRoman"/>
      <w:lvlText w:val="%3."/>
      <w:lvlJc w:val="right"/>
      <w:pPr>
        <w:ind w:left="2160" w:hanging="180"/>
      </w:pPr>
    </w:lvl>
    <w:lvl w:ilvl="3" w:tplc="10D082BA">
      <w:start w:val="1"/>
      <w:numFmt w:val="decimal"/>
      <w:lvlText w:val="%4."/>
      <w:lvlJc w:val="left"/>
      <w:pPr>
        <w:ind w:left="2880" w:hanging="360"/>
      </w:pPr>
    </w:lvl>
    <w:lvl w:ilvl="4" w:tplc="B2D2B4D4">
      <w:start w:val="1"/>
      <w:numFmt w:val="lowerLetter"/>
      <w:lvlText w:val="%5."/>
      <w:lvlJc w:val="left"/>
      <w:pPr>
        <w:ind w:left="3600" w:hanging="360"/>
      </w:pPr>
    </w:lvl>
    <w:lvl w:ilvl="5" w:tplc="C2FCB7E6">
      <w:start w:val="1"/>
      <w:numFmt w:val="lowerRoman"/>
      <w:lvlText w:val="%6."/>
      <w:lvlJc w:val="right"/>
      <w:pPr>
        <w:ind w:left="4320" w:hanging="180"/>
      </w:pPr>
    </w:lvl>
    <w:lvl w:ilvl="6" w:tplc="665C6806">
      <w:start w:val="1"/>
      <w:numFmt w:val="decimal"/>
      <w:lvlText w:val="%7."/>
      <w:lvlJc w:val="left"/>
      <w:pPr>
        <w:ind w:left="5040" w:hanging="360"/>
      </w:pPr>
    </w:lvl>
    <w:lvl w:ilvl="7" w:tplc="0DC82142">
      <w:start w:val="1"/>
      <w:numFmt w:val="lowerLetter"/>
      <w:lvlText w:val="%8."/>
      <w:lvlJc w:val="left"/>
      <w:pPr>
        <w:ind w:left="5760" w:hanging="360"/>
      </w:pPr>
    </w:lvl>
    <w:lvl w:ilvl="8" w:tplc="3A2859AC">
      <w:start w:val="1"/>
      <w:numFmt w:val="lowerRoman"/>
      <w:lvlText w:val="%9."/>
      <w:lvlJc w:val="right"/>
      <w:pPr>
        <w:ind w:left="6480" w:hanging="180"/>
      </w:pPr>
    </w:lvl>
  </w:abstractNum>
  <w:abstractNum w:abstractNumId="52" w15:restartNumberingAfterBreak="0">
    <w:nsid w:val="7169D351"/>
    <w:multiLevelType w:val="hybridMultilevel"/>
    <w:tmpl w:val="FFFFFFFF"/>
    <w:lvl w:ilvl="0" w:tplc="17A6C372">
      <w:start w:val="1"/>
      <w:numFmt w:val="decimal"/>
      <w:lvlText w:val="%1."/>
      <w:lvlJc w:val="left"/>
      <w:pPr>
        <w:ind w:left="720" w:hanging="360"/>
      </w:pPr>
    </w:lvl>
    <w:lvl w:ilvl="1" w:tplc="75F822AE">
      <w:start w:val="1"/>
      <w:numFmt w:val="lowerLetter"/>
      <w:lvlText w:val="%2."/>
      <w:lvlJc w:val="left"/>
      <w:pPr>
        <w:ind w:left="1440" w:hanging="360"/>
      </w:pPr>
    </w:lvl>
    <w:lvl w:ilvl="2" w:tplc="DC7876A2">
      <w:start w:val="1"/>
      <w:numFmt w:val="lowerRoman"/>
      <w:lvlText w:val="%3."/>
      <w:lvlJc w:val="right"/>
      <w:pPr>
        <w:ind w:left="2160" w:hanging="180"/>
      </w:pPr>
    </w:lvl>
    <w:lvl w:ilvl="3" w:tplc="7FCE7F22">
      <w:start w:val="1"/>
      <w:numFmt w:val="decimal"/>
      <w:lvlText w:val="%4."/>
      <w:lvlJc w:val="left"/>
      <w:pPr>
        <w:ind w:left="2880" w:hanging="360"/>
      </w:pPr>
    </w:lvl>
    <w:lvl w:ilvl="4" w:tplc="E3DAD854">
      <w:start w:val="1"/>
      <w:numFmt w:val="lowerLetter"/>
      <w:lvlText w:val="%5."/>
      <w:lvlJc w:val="left"/>
      <w:pPr>
        <w:ind w:left="3600" w:hanging="360"/>
      </w:pPr>
    </w:lvl>
    <w:lvl w:ilvl="5" w:tplc="C994D328">
      <w:start w:val="1"/>
      <w:numFmt w:val="lowerRoman"/>
      <w:lvlText w:val="%6."/>
      <w:lvlJc w:val="right"/>
      <w:pPr>
        <w:ind w:left="4320" w:hanging="180"/>
      </w:pPr>
    </w:lvl>
    <w:lvl w:ilvl="6" w:tplc="28F23848">
      <w:start w:val="1"/>
      <w:numFmt w:val="decimal"/>
      <w:lvlText w:val="%7."/>
      <w:lvlJc w:val="left"/>
      <w:pPr>
        <w:ind w:left="5040" w:hanging="360"/>
      </w:pPr>
    </w:lvl>
    <w:lvl w:ilvl="7" w:tplc="83CA420E">
      <w:start w:val="1"/>
      <w:numFmt w:val="lowerLetter"/>
      <w:lvlText w:val="%8."/>
      <w:lvlJc w:val="left"/>
      <w:pPr>
        <w:ind w:left="5760" w:hanging="360"/>
      </w:pPr>
    </w:lvl>
    <w:lvl w:ilvl="8" w:tplc="7CB83DE6">
      <w:start w:val="1"/>
      <w:numFmt w:val="lowerRoman"/>
      <w:lvlText w:val="%9."/>
      <w:lvlJc w:val="right"/>
      <w:pPr>
        <w:ind w:left="6480" w:hanging="180"/>
      </w:pPr>
    </w:lvl>
  </w:abstractNum>
  <w:abstractNum w:abstractNumId="53" w15:restartNumberingAfterBreak="0">
    <w:nsid w:val="718301C9"/>
    <w:multiLevelType w:val="multilevel"/>
    <w:tmpl w:val="74D8254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718AB48F"/>
    <w:multiLevelType w:val="hybridMultilevel"/>
    <w:tmpl w:val="FFFFFFFF"/>
    <w:lvl w:ilvl="0" w:tplc="E6F874F4">
      <w:start w:val="1"/>
      <w:numFmt w:val="decimal"/>
      <w:lvlText w:val="%1."/>
      <w:lvlJc w:val="left"/>
      <w:pPr>
        <w:ind w:left="720" w:hanging="360"/>
      </w:pPr>
    </w:lvl>
    <w:lvl w:ilvl="1" w:tplc="25D4996E">
      <w:start w:val="1"/>
      <w:numFmt w:val="lowerLetter"/>
      <w:lvlText w:val="%2."/>
      <w:lvlJc w:val="left"/>
      <w:pPr>
        <w:ind w:left="1440" w:hanging="360"/>
      </w:pPr>
    </w:lvl>
    <w:lvl w:ilvl="2" w:tplc="B1C20DA0">
      <w:start w:val="1"/>
      <w:numFmt w:val="lowerRoman"/>
      <w:lvlText w:val="%3."/>
      <w:lvlJc w:val="right"/>
      <w:pPr>
        <w:ind w:left="2160" w:hanging="180"/>
      </w:pPr>
    </w:lvl>
    <w:lvl w:ilvl="3" w:tplc="FBF6AF94">
      <w:start w:val="1"/>
      <w:numFmt w:val="decimal"/>
      <w:lvlText w:val="%4."/>
      <w:lvlJc w:val="left"/>
      <w:pPr>
        <w:ind w:left="2880" w:hanging="360"/>
      </w:pPr>
    </w:lvl>
    <w:lvl w:ilvl="4" w:tplc="54942B5C">
      <w:start w:val="1"/>
      <w:numFmt w:val="lowerLetter"/>
      <w:lvlText w:val="%5."/>
      <w:lvlJc w:val="left"/>
      <w:pPr>
        <w:ind w:left="3600" w:hanging="360"/>
      </w:pPr>
    </w:lvl>
    <w:lvl w:ilvl="5" w:tplc="B40E1D0C">
      <w:start w:val="1"/>
      <w:numFmt w:val="lowerRoman"/>
      <w:lvlText w:val="%6."/>
      <w:lvlJc w:val="right"/>
      <w:pPr>
        <w:ind w:left="4320" w:hanging="180"/>
      </w:pPr>
    </w:lvl>
    <w:lvl w:ilvl="6" w:tplc="BC6E5642">
      <w:start w:val="1"/>
      <w:numFmt w:val="decimal"/>
      <w:lvlText w:val="%7."/>
      <w:lvlJc w:val="left"/>
      <w:pPr>
        <w:ind w:left="5040" w:hanging="360"/>
      </w:pPr>
    </w:lvl>
    <w:lvl w:ilvl="7" w:tplc="ABB4C8E2">
      <w:start w:val="1"/>
      <w:numFmt w:val="lowerLetter"/>
      <w:lvlText w:val="%8."/>
      <w:lvlJc w:val="left"/>
      <w:pPr>
        <w:ind w:left="5760" w:hanging="360"/>
      </w:pPr>
    </w:lvl>
    <w:lvl w:ilvl="8" w:tplc="338CF9F8">
      <w:start w:val="1"/>
      <w:numFmt w:val="lowerRoman"/>
      <w:lvlText w:val="%9."/>
      <w:lvlJc w:val="right"/>
      <w:pPr>
        <w:ind w:left="6480" w:hanging="180"/>
      </w:pPr>
    </w:lvl>
  </w:abstractNum>
  <w:abstractNum w:abstractNumId="55" w15:restartNumberingAfterBreak="0">
    <w:nsid w:val="77D3B99F"/>
    <w:multiLevelType w:val="hybridMultilevel"/>
    <w:tmpl w:val="FFFFFFFF"/>
    <w:lvl w:ilvl="0" w:tplc="07CA3B50">
      <w:start w:val="1"/>
      <w:numFmt w:val="decimal"/>
      <w:lvlText w:val="%1."/>
      <w:lvlJc w:val="left"/>
      <w:pPr>
        <w:ind w:left="720" w:hanging="360"/>
      </w:pPr>
    </w:lvl>
    <w:lvl w:ilvl="1" w:tplc="F098C078">
      <w:start w:val="1"/>
      <w:numFmt w:val="lowerLetter"/>
      <w:lvlText w:val="%2."/>
      <w:lvlJc w:val="left"/>
      <w:pPr>
        <w:ind w:left="1440" w:hanging="360"/>
      </w:pPr>
    </w:lvl>
    <w:lvl w:ilvl="2" w:tplc="378EBF3E">
      <w:start w:val="1"/>
      <w:numFmt w:val="lowerRoman"/>
      <w:lvlText w:val="%3."/>
      <w:lvlJc w:val="right"/>
      <w:pPr>
        <w:ind w:left="2160" w:hanging="180"/>
      </w:pPr>
    </w:lvl>
    <w:lvl w:ilvl="3" w:tplc="6428F2B4">
      <w:start w:val="1"/>
      <w:numFmt w:val="decimal"/>
      <w:lvlText w:val="%4."/>
      <w:lvlJc w:val="left"/>
      <w:pPr>
        <w:ind w:left="2880" w:hanging="360"/>
      </w:pPr>
    </w:lvl>
    <w:lvl w:ilvl="4" w:tplc="8506CBAC">
      <w:start w:val="1"/>
      <w:numFmt w:val="lowerLetter"/>
      <w:lvlText w:val="%5."/>
      <w:lvlJc w:val="left"/>
      <w:pPr>
        <w:ind w:left="3600" w:hanging="360"/>
      </w:pPr>
    </w:lvl>
    <w:lvl w:ilvl="5" w:tplc="FFE0BEF4">
      <w:start w:val="1"/>
      <w:numFmt w:val="lowerRoman"/>
      <w:lvlText w:val="%6."/>
      <w:lvlJc w:val="right"/>
      <w:pPr>
        <w:ind w:left="4320" w:hanging="180"/>
      </w:pPr>
    </w:lvl>
    <w:lvl w:ilvl="6" w:tplc="12BE40E2">
      <w:start w:val="1"/>
      <w:numFmt w:val="decimal"/>
      <w:lvlText w:val="%7."/>
      <w:lvlJc w:val="left"/>
      <w:pPr>
        <w:ind w:left="5040" w:hanging="360"/>
      </w:pPr>
    </w:lvl>
    <w:lvl w:ilvl="7" w:tplc="68F023F0">
      <w:start w:val="1"/>
      <w:numFmt w:val="lowerLetter"/>
      <w:lvlText w:val="%8."/>
      <w:lvlJc w:val="left"/>
      <w:pPr>
        <w:ind w:left="5760" w:hanging="360"/>
      </w:pPr>
    </w:lvl>
    <w:lvl w:ilvl="8" w:tplc="F92477CC">
      <w:start w:val="1"/>
      <w:numFmt w:val="lowerRoman"/>
      <w:lvlText w:val="%9."/>
      <w:lvlJc w:val="right"/>
      <w:pPr>
        <w:ind w:left="6480" w:hanging="180"/>
      </w:pPr>
    </w:lvl>
  </w:abstractNum>
  <w:abstractNum w:abstractNumId="56" w15:restartNumberingAfterBreak="0">
    <w:nsid w:val="79A1F6C2"/>
    <w:multiLevelType w:val="hybridMultilevel"/>
    <w:tmpl w:val="FFFFFFFF"/>
    <w:lvl w:ilvl="0" w:tplc="23C6AEF6">
      <w:start w:val="1"/>
      <w:numFmt w:val="decimal"/>
      <w:lvlText w:val="%1."/>
      <w:lvlJc w:val="left"/>
      <w:pPr>
        <w:ind w:left="720" w:hanging="360"/>
      </w:pPr>
    </w:lvl>
    <w:lvl w:ilvl="1" w:tplc="90DCE880">
      <w:start w:val="1"/>
      <w:numFmt w:val="lowerLetter"/>
      <w:lvlText w:val="%2."/>
      <w:lvlJc w:val="left"/>
      <w:pPr>
        <w:ind w:left="1440" w:hanging="360"/>
      </w:pPr>
    </w:lvl>
    <w:lvl w:ilvl="2" w:tplc="F5461F00">
      <w:start w:val="1"/>
      <w:numFmt w:val="lowerRoman"/>
      <w:lvlText w:val="%3."/>
      <w:lvlJc w:val="right"/>
      <w:pPr>
        <w:ind w:left="2160" w:hanging="180"/>
      </w:pPr>
    </w:lvl>
    <w:lvl w:ilvl="3" w:tplc="A9CED268">
      <w:start w:val="1"/>
      <w:numFmt w:val="decimal"/>
      <w:lvlText w:val="%4."/>
      <w:lvlJc w:val="left"/>
      <w:pPr>
        <w:ind w:left="2880" w:hanging="360"/>
      </w:pPr>
    </w:lvl>
    <w:lvl w:ilvl="4" w:tplc="9D80BB8C">
      <w:start w:val="1"/>
      <w:numFmt w:val="lowerLetter"/>
      <w:lvlText w:val="%5."/>
      <w:lvlJc w:val="left"/>
      <w:pPr>
        <w:ind w:left="3600" w:hanging="360"/>
      </w:pPr>
    </w:lvl>
    <w:lvl w:ilvl="5" w:tplc="71066F04">
      <w:start w:val="1"/>
      <w:numFmt w:val="lowerRoman"/>
      <w:lvlText w:val="%6."/>
      <w:lvlJc w:val="right"/>
      <w:pPr>
        <w:ind w:left="4320" w:hanging="180"/>
      </w:pPr>
    </w:lvl>
    <w:lvl w:ilvl="6" w:tplc="51DE0974">
      <w:start w:val="1"/>
      <w:numFmt w:val="decimal"/>
      <w:lvlText w:val="%7."/>
      <w:lvlJc w:val="left"/>
      <w:pPr>
        <w:ind w:left="5040" w:hanging="360"/>
      </w:pPr>
    </w:lvl>
    <w:lvl w:ilvl="7" w:tplc="01D6DC22">
      <w:start w:val="1"/>
      <w:numFmt w:val="lowerLetter"/>
      <w:lvlText w:val="%8."/>
      <w:lvlJc w:val="left"/>
      <w:pPr>
        <w:ind w:left="5760" w:hanging="360"/>
      </w:pPr>
    </w:lvl>
    <w:lvl w:ilvl="8" w:tplc="C512D996">
      <w:start w:val="1"/>
      <w:numFmt w:val="lowerRoman"/>
      <w:lvlText w:val="%9."/>
      <w:lvlJc w:val="right"/>
      <w:pPr>
        <w:ind w:left="6480" w:hanging="180"/>
      </w:pPr>
    </w:lvl>
  </w:abstractNum>
  <w:abstractNum w:abstractNumId="57" w15:restartNumberingAfterBreak="0">
    <w:nsid w:val="79DC34E6"/>
    <w:multiLevelType w:val="multilevel"/>
    <w:tmpl w:val="20A835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7BA70134"/>
    <w:multiLevelType w:val="multilevel"/>
    <w:tmpl w:val="FFFFFFFF"/>
    <w:lvl w:ilvl="0">
      <w:start w:val="1"/>
      <w:numFmt w:val="bullet"/>
      <w:lvlText w:val="●"/>
      <w:lvlJc w:val="left"/>
      <w:pPr>
        <w:ind w:left="502" w:hanging="360"/>
      </w:pPr>
      <w:rPr>
        <w:u w:val="none"/>
      </w:rPr>
    </w:lvl>
    <w:lvl w:ilvl="1">
      <w:start w:val="1"/>
      <w:numFmt w:val="bullet"/>
      <w:lvlText w:val="o"/>
      <w:lvlJc w:val="left"/>
      <w:pPr>
        <w:ind w:left="1222" w:hanging="360"/>
      </w:pPr>
      <w:rPr>
        <w:u w:val="none"/>
      </w:rPr>
    </w:lvl>
    <w:lvl w:ilvl="2">
      <w:start w:val="1"/>
      <w:numFmt w:val="bullet"/>
      <w:lvlText w:val="▪"/>
      <w:lvlJc w:val="left"/>
      <w:pPr>
        <w:ind w:left="1942" w:hanging="360"/>
      </w:pPr>
      <w:rPr>
        <w:u w:val="none"/>
      </w:rPr>
    </w:lvl>
    <w:lvl w:ilvl="3">
      <w:start w:val="1"/>
      <w:numFmt w:val="bullet"/>
      <w:lvlText w:val="●"/>
      <w:lvlJc w:val="left"/>
      <w:pPr>
        <w:ind w:left="2662" w:hanging="360"/>
      </w:pPr>
      <w:rPr>
        <w:u w:val="none"/>
      </w:rPr>
    </w:lvl>
    <w:lvl w:ilvl="4">
      <w:start w:val="1"/>
      <w:numFmt w:val="bullet"/>
      <w:lvlText w:val="o"/>
      <w:lvlJc w:val="left"/>
      <w:pPr>
        <w:ind w:left="3382" w:hanging="360"/>
      </w:pPr>
      <w:rPr>
        <w:u w:val="none"/>
      </w:rPr>
    </w:lvl>
    <w:lvl w:ilvl="5">
      <w:start w:val="1"/>
      <w:numFmt w:val="bullet"/>
      <w:lvlText w:val="▪"/>
      <w:lvlJc w:val="left"/>
      <w:pPr>
        <w:ind w:left="4102" w:hanging="360"/>
      </w:pPr>
      <w:rPr>
        <w:u w:val="none"/>
      </w:rPr>
    </w:lvl>
    <w:lvl w:ilvl="6">
      <w:start w:val="1"/>
      <w:numFmt w:val="bullet"/>
      <w:lvlText w:val="●"/>
      <w:lvlJc w:val="left"/>
      <w:pPr>
        <w:ind w:left="4822" w:hanging="360"/>
      </w:pPr>
      <w:rPr>
        <w:u w:val="none"/>
      </w:rPr>
    </w:lvl>
    <w:lvl w:ilvl="7">
      <w:start w:val="1"/>
      <w:numFmt w:val="bullet"/>
      <w:lvlText w:val="o"/>
      <w:lvlJc w:val="left"/>
      <w:pPr>
        <w:ind w:left="5542" w:hanging="360"/>
      </w:pPr>
      <w:rPr>
        <w:u w:val="none"/>
      </w:rPr>
    </w:lvl>
    <w:lvl w:ilvl="8">
      <w:start w:val="1"/>
      <w:numFmt w:val="bullet"/>
      <w:lvlText w:val="▪"/>
      <w:lvlJc w:val="left"/>
      <w:pPr>
        <w:ind w:left="6262" w:hanging="360"/>
      </w:pPr>
      <w:rPr>
        <w:u w:val="none"/>
      </w:rPr>
    </w:lvl>
  </w:abstractNum>
  <w:abstractNum w:abstractNumId="59" w15:restartNumberingAfterBreak="0">
    <w:nsid w:val="7E2DE045"/>
    <w:multiLevelType w:val="hybridMultilevel"/>
    <w:tmpl w:val="FFFFFFFF"/>
    <w:lvl w:ilvl="0" w:tplc="FBDCEC0C">
      <w:start w:val="1"/>
      <w:numFmt w:val="decimal"/>
      <w:lvlText w:val="%1."/>
      <w:lvlJc w:val="left"/>
      <w:pPr>
        <w:ind w:left="720" w:hanging="360"/>
      </w:pPr>
    </w:lvl>
    <w:lvl w:ilvl="1" w:tplc="3964FE8E">
      <w:start w:val="1"/>
      <w:numFmt w:val="lowerLetter"/>
      <w:lvlText w:val="%2."/>
      <w:lvlJc w:val="left"/>
      <w:pPr>
        <w:ind w:left="1440" w:hanging="360"/>
      </w:pPr>
    </w:lvl>
    <w:lvl w:ilvl="2" w:tplc="27ECF19A">
      <w:start w:val="1"/>
      <w:numFmt w:val="lowerRoman"/>
      <w:lvlText w:val="%3."/>
      <w:lvlJc w:val="right"/>
      <w:pPr>
        <w:ind w:left="2160" w:hanging="180"/>
      </w:pPr>
    </w:lvl>
    <w:lvl w:ilvl="3" w:tplc="631EF470">
      <w:start w:val="1"/>
      <w:numFmt w:val="decimal"/>
      <w:lvlText w:val="%4."/>
      <w:lvlJc w:val="left"/>
      <w:pPr>
        <w:ind w:left="2880" w:hanging="360"/>
      </w:pPr>
    </w:lvl>
    <w:lvl w:ilvl="4" w:tplc="01D48206">
      <w:start w:val="1"/>
      <w:numFmt w:val="lowerLetter"/>
      <w:lvlText w:val="%5."/>
      <w:lvlJc w:val="left"/>
      <w:pPr>
        <w:ind w:left="3600" w:hanging="360"/>
      </w:pPr>
    </w:lvl>
    <w:lvl w:ilvl="5" w:tplc="A7CCE95C">
      <w:start w:val="1"/>
      <w:numFmt w:val="lowerRoman"/>
      <w:lvlText w:val="%6."/>
      <w:lvlJc w:val="right"/>
      <w:pPr>
        <w:ind w:left="4320" w:hanging="180"/>
      </w:pPr>
    </w:lvl>
    <w:lvl w:ilvl="6" w:tplc="1E7A78EC">
      <w:start w:val="1"/>
      <w:numFmt w:val="decimal"/>
      <w:lvlText w:val="%7."/>
      <w:lvlJc w:val="left"/>
      <w:pPr>
        <w:ind w:left="5040" w:hanging="360"/>
      </w:pPr>
    </w:lvl>
    <w:lvl w:ilvl="7" w:tplc="8160BD14">
      <w:start w:val="1"/>
      <w:numFmt w:val="lowerLetter"/>
      <w:lvlText w:val="%8."/>
      <w:lvlJc w:val="left"/>
      <w:pPr>
        <w:ind w:left="5760" w:hanging="360"/>
      </w:pPr>
    </w:lvl>
    <w:lvl w:ilvl="8" w:tplc="28720662">
      <w:start w:val="1"/>
      <w:numFmt w:val="lowerRoman"/>
      <w:lvlText w:val="%9."/>
      <w:lvlJc w:val="right"/>
      <w:pPr>
        <w:ind w:left="6480" w:hanging="180"/>
      </w:pPr>
    </w:lvl>
  </w:abstractNum>
  <w:abstractNum w:abstractNumId="60" w15:restartNumberingAfterBreak="0">
    <w:nsid w:val="7E3F03B0"/>
    <w:multiLevelType w:val="multilevel"/>
    <w:tmpl w:val="40FA2B0A"/>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449861240">
    <w:abstractNumId w:val="19"/>
  </w:num>
  <w:num w:numId="2" w16cid:durableId="1036933544">
    <w:abstractNumId w:val="12"/>
  </w:num>
  <w:num w:numId="3" w16cid:durableId="652371324">
    <w:abstractNumId w:val="51"/>
  </w:num>
  <w:num w:numId="4" w16cid:durableId="2077167432">
    <w:abstractNumId w:val="29"/>
  </w:num>
  <w:num w:numId="5" w16cid:durableId="2003653796">
    <w:abstractNumId w:val="10"/>
  </w:num>
  <w:num w:numId="6" w16cid:durableId="1388065320">
    <w:abstractNumId w:val="52"/>
  </w:num>
  <w:num w:numId="7" w16cid:durableId="611277956">
    <w:abstractNumId w:val="36"/>
  </w:num>
  <w:num w:numId="8" w16cid:durableId="156238972">
    <w:abstractNumId w:val="16"/>
  </w:num>
  <w:num w:numId="9" w16cid:durableId="501704434">
    <w:abstractNumId w:val="4"/>
  </w:num>
  <w:num w:numId="10" w16cid:durableId="574436471">
    <w:abstractNumId w:val="22"/>
  </w:num>
  <w:num w:numId="11" w16cid:durableId="1332559189">
    <w:abstractNumId w:val="56"/>
  </w:num>
  <w:num w:numId="12" w16cid:durableId="488909474">
    <w:abstractNumId w:val="55"/>
  </w:num>
  <w:num w:numId="13" w16cid:durableId="668363403">
    <w:abstractNumId w:val="7"/>
  </w:num>
  <w:num w:numId="14" w16cid:durableId="49770313">
    <w:abstractNumId w:val="49"/>
  </w:num>
  <w:num w:numId="15" w16cid:durableId="491524354">
    <w:abstractNumId w:val="28"/>
  </w:num>
  <w:num w:numId="16" w16cid:durableId="1309630623">
    <w:abstractNumId w:val="40"/>
  </w:num>
  <w:num w:numId="17" w16cid:durableId="2007976884">
    <w:abstractNumId w:val="43"/>
  </w:num>
  <w:num w:numId="18" w16cid:durableId="1851218856">
    <w:abstractNumId w:val="59"/>
  </w:num>
  <w:num w:numId="19" w16cid:durableId="2043432585">
    <w:abstractNumId w:val="54"/>
  </w:num>
  <w:num w:numId="20" w16cid:durableId="326906171">
    <w:abstractNumId w:val="24"/>
  </w:num>
  <w:num w:numId="21" w16cid:durableId="644822637">
    <w:abstractNumId w:val="38"/>
  </w:num>
  <w:num w:numId="22" w16cid:durableId="2012754346">
    <w:abstractNumId w:val="8"/>
  </w:num>
  <w:num w:numId="23" w16cid:durableId="851335667">
    <w:abstractNumId w:val="6"/>
  </w:num>
  <w:num w:numId="24" w16cid:durableId="1308826631">
    <w:abstractNumId w:val="46"/>
  </w:num>
  <w:num w:numId="25" w16cid:durableId="242878538">
    <w:abstractNumId w:val="25"/>
  </w:num>
  <w:num w:numId="26" w16cid:durableId="214045838">
    <w:abstractNumId w:val="21"/>
  </w:num>
  <w:num w:numId="27" w16cid:durableId="21976766">
    <w:abstractNumId w:val="41"/>
  </w:num>
  <w:num w:numId="28" w16cid:durableId="582763923">
    <w:abstractNumId w:val="0"/>
  </w:num>
  <w:num w:numId="29" w16cid:durableId="983895485">
    <w:abstractNumId w:val="47"/>
  </w:num>
  <w:num w:numId="30" w16cid:durableId="290131751">
    <w:abstractNumId w:val="23"/>
  </w:num>
  <w:num w:numId="31" w16cid:durableId="623734468">
    <w:abstractNumId w:val="5"/>
  </w:num>
  <w:num w:numId="32" w16cid:durableId="577441260">
    <w:abstractNumId w:val="31"/>
  </w:num>
  <w:num w:numId="33" w16cid:durableId="1504198170">
    <w:abstractNumId w:val="35"/>
  </w:num>
  <w:num w:numId="34" w16cid:durableId="961687632">
    <w:abstractNumId w:val="58"/>
  </w:num>
  <w:num w:numId="35" w16cid:durableId="1695418201">
    <w:abstractNumId w:val="9"/>
  </w:num>
  <w:num w:numId="36" w16cid:durableId="1308437918">
    <w:abstractNumId w:val="14"/>
  </w:num>
  <w:num w:numId="37" w16cid:durableId="1671172884">
    <w:abstractNumId w:val="37"/>
  </w:num>
  <w:num w:numId="38" w16cid:durableId="1893342108">
    <w:abstractNumId w:val="26"/>
  </w:num>
  <w:num w:numId="39" w16cid:durableId="31542977">
    <w:abstractNumId w:val="53"/>
  </w:num>
  <w:num w:numId="40" w16cid:durableId="343173301">
    <w:abstractNumId w:val="1"/>
  </w:num>
  <w:num w:numId="41" w16cid:durableId="1817990920">
    <w:abstractNumId w:val="11"/>
  </w:num>
  <w:num w:numId="42" w16cid:durableId="1028217691">
    <w:abstractNumId w:val="13"/>
  </w:num>
  <w:num w:numId="43" w16cid:durableId="789544072">
    <w:abstractNumId w:val="18"/>
  </w:num>
  <w:num w:numId="44" w16cid:durableId="722296732">
    <w:abstractNumId w:val="48"/>
  </w:num>
  <w:num w:numId="45" w16cid:durableId="602802199">
    <w:abstractNumId w:val="57"/>
  </w:num>
  <w:num w:numId="46" w16cid:durableId="1993869226">
    <w:abstractNumId w:val="39"/>
  </w:num>
  <w:num w:numId="47" w16cid:durableId="1288971089">
    <w:abstractNumId w:val="45"/>
  </w:num>
  <w:num w:numId="48" w16cid:durableId="1617521570">
    <w:abstractNumId w:val="15"/>
  </w:num>
  <w:num w:numId="49" w16cid:durableId="1558589504">
    <w:abstractNumId w:val="42"/>
  </w:num>
  <w:num w:numId="50" w16cid:durableId="1325427712">
    <w:abstractNumId w:val="44"/>
  </w:num>
  <w:num w:numId="51" w16cid:durableId="1839079149">
    <w:abstractNumId w:val="33"/>
  </w:num>
  <w:num w:numId="52" w16cid:durableId="1829594005">
    <w:abstractNumId w:val="34"/>
  </w:num>
  <w:num w:numId="53" w16cid:durableId="2107772765">
    <w:abstractNumId w:val="17"/>
  </w:num>
  <w:num w:numId="54" w16cid:durableId="1619486138">
    <w:abstractNumId w:val="3"/>
  </w:num>
  <w:num w:numId="55" w16cid:durableId="1675106058">
    <w:abstractNumId w:val="27"/>
  </w:num>
  <w:num w:numId="56" w16cid:durableId="1915890541">
    <w:abstractNumId w:val="30"/>
  </w:num>
  <w:num w:numId="57" w16cid:durableId="118575743">
    <w:abstractNumId w:val="2"/>
  </w:num>
  <w:num w:numId="58" w16cid:durableId="1640500268">
    <w:abstractNumId w:val="32"/>
  </w:num>
  <w:num w:numId="59" w16cid:durableId="796608916">
    <w:abstractNumId w:val="50"/>
  </w:num>
  <w:num w:numId="60" w16cid:durableId="1449004504">
    <w:abstractNumId w:val="20"/>
  </w:num>
  <w:num w:numId="61" w16cid:durableId="917254457">
    <w:abstractNumId w:val="60"/>
  </w:num>
  <w:numIdMacAtCleanup w:val="6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60"/>
  <w:displayBackgroundShape/>
  <w:embedSystemFonts/>
  <w:proofState w:spelling="clean" w:grammar="clean"/>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08"/>
  <w:hyphenationZone w:val="425"/>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characterSpacingControl w:val="doNotCompress"/>
  <w:hdrShapeDefaults>
    <o:shapedefaults v:ext="edit" spidmax="2050"/>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8597C"/>
    <w:rsid w:val="00000A44"/>
    <w:rsid w:val="00001EDA"/>
    <w:rsid w:val="00003787"/>
    <w:rsid w:val="0000555B"/>
    <w:rsid w:val="00006920"/>
    <w:rsid w:val="000079E3"/>
    <w:rsid w:val="00010528"/>
    <w:rsid w:val="000142B9"/>
    <w:rsid w:val="00014D1C"/>
    <w:rsid w:val="00015DC5"/>
    <w:rsid w:val="000163BB"/>
    <w:rsid w:val="0001707E"/>
    <w:rsid w:val="000179C8"/>
    <w:rsid w:val="0001F117"/>
    <w:rsid w:val="0002093E"/>
    <w:rsid w:val="00024A23"/>
    <w:rsid w:val="00027272"/>
    <w:rsid w:val="0003036E"/>
    <w:rsid w:val="00030E92"/>
    <w:rsid w:val="00031833"/>
    <w:rsid w:val="00031B60"/>
    <w:rsid w:val="00032792"/>
    <w:rsid w:val="00032C01"/>
    <w:rsid w:val="0003389C"/>
    <w:rsid w:val="0003460D"/>
    <w:rsid w:val="000350E5"/>
    <w:rsid w:val="000363BF"/>
    <w:rsid w:val="00036731"/>
    <w:rsid w:val="00040374"/>
    <w:rsid w:val="00040741"/>
    <w:rsid w:val="000424CD"/>
    <w:rsid w:val="000439FE"/>
    <w:rsid w:val="000447AB"/>
    <w:rsid w:val="000451D6"/>
    <w:rsid w:val="00053203"/>
    <w:rsid w:val="00054073"/>
    <w:rsid w:val="00054E7B"/>
    <w:rsid w:val="000559F7"/>
    <w:rsid w:val="0006105A"/>
    <w:rsid w:val="00061DA0"/>
    <w:rsid w:val="00064700"/>
    <w:rsid w:val="00064A7C"/>
    <w:rsid w:val="00067394"/>
    <w:rsid w:val="00072442"/>
    <w:rsid w:val="00073113"/>
    <w:rsid w:val="00074235"/>
    <w:rsid w:val="000752F4"/>
    <w:rsid w:val="00080062"/>
    <w:rsid w:val="000807AF"/>
    <w:rsid w:val="00087FA1"/>
    <w:rsid w:val="0009099F"/>
    <w:rsid w:val="000911DB"/>
    <w:rsid w:val="00091E25"/>
    <w:rsid w:val="000922D7"/>
    <w:rsid w:val="00092906"/>
    <w:rsid w:val="00097289"/>
    <w:rsid w:val="00097417"/>
    <w:rsid w:val="00097789"/>
    <w:rsid w:val="00097F02"/>
    <w:rsid w:val="000A3EC1"/>
    <w:rsid w:val="000A4212"/>
    <w:rsid w:val="000A7C35"/>
    <w:rsid w:val="000B2C5B"/>
    <w:rsid w:val="000B400F"/>
    <w:rsid w:val="000B48AD"/>
    <w:rsid w:val="000B4995"/>
    <w:rsid w:val="000B7F21"/>
    <w:rsid w:val="000C0A6F"/>
    <w:rsid w:val="000C27D9"/>
    <w:rsid w:val="000C6272"/>
    <w:rsid w:val="000C6850"/>
    <w:rsid w:val="000C6966"/>
    <w:rsid w:val="000C70BB"/>
    <w:rsid w:val="000C7FFA"/>
    <w:rsid w:val="000D0119"/>
    <w:rsid w:val="000D184F"/>
    <w:rsid w:val="000D261A"/>
    <w:rsid w:val="000D557F"/>
    <w:rsid w:val="000D6E41"/>
    <w:rsid w:val="000D76D2"/>
    <w:rsid w:val="000E0C9E"/>
    <w:rsid w:val="000E0F65"/>
    <w:rsid w:val="000E0FCB"/>
    <w:rsid w:val="000E1007"/>
    <w:rsid w:val="000E1A2F"/>
    <w:rsid w:val="000E3A53"/>
    <w:rsid w:val="000E575C"/>
    <w:rsid w:val="000E6439"/>
    <w:rsid w:val="000F0A68"/>
    <w:rsid w:val="000F380F"/>
    <w:rsid w:val="000F4183"/>
    <w:rsid w:val="000F52C8"/>
    <w:rsid w:val="00100014"/>
    <w:rsid w:val="00101842"/>
    <w:rsid w:val="00101CBD"/>
    <w:rsid w:val="00101F39"/>
    <w:rsid w:val="00104551"/>
    <w:rsid w:val="00104A41"/>
    <w:rsid w:val="00104BB3"/>
    <w:rsid w:val="0010543F"/>
    <w:rsid w:val="00105A58"/>
    <w:rsid w:val="001119D1"/>
    <w:rsid w:val="001156EE"/>
    <w:rsid w:val="00116044"/>
    <w:rsid w:val="00116AC0"/>
    <w:rsid w:val="00117E25"/>
    <w:rsid w:val="00121088"/>
    <w:rsid w:val="001220EB"/>
    <w:rsid w:val="00125D5E"/>
    <w:rsid w:val="00126A8B"/>
    <w:rsid w:val="00127998"/>
    <w:rsid w:val="0013009B"/>
    <w:rsid w:val="00132A30"/>
    <w:rsid w:val="00132A35"/>
    <w:rsid w:val="0013664D"/>
    <w:rsid w:val="00141740"/>
    <w:rsid w:val="001420C0"/>
    <w:rsid w:val="00142A6C"/>
    <w:rsid w:val="00143AA3"/>
    <w:rsid w:val="00152261"/>
    <w:rsid w:val="0015418D"/>
    <w:rsid w:val="001555A1"/>
    <w:rsid w:val="00156657"/>
    <w:rsid w:val="00161454"/>
    <w:rsid w:val="0016170A"/>
    <w:rsid w:val="0016722A"/>
    <w:rsid w:val="0017011B"/>
    <w:rsid w:val="001712DD"/>
    <w:rsid w:val="001716D8"/>
    <w:rsid w:val="00174382"/>
    <w:rsid w:val="00177F2C"/>
    <w:rsid w:val="0018084C"/>
    <w:rsid w:val="00181702"/>
    <w:rsid w:val="00182007"/>
    <w:rsid w:val="00183CFD"/>
    <w:rsid w:val="00184CE9"/>
    <w:rsid w:val="0019080B"/>
    <w:rsid w:val="00190AF7"/>
    <w:rsid w:val="0019298C"/>
    <w:rsid w:val="00197001"/>
    <w:rsid w:val="00197811"/>
    <w:rsid w:val="001A1B25"/>
    <w:rsid w:val="001A5BBA"/>
    <w:rsid w:val="001A6CC9"/>
    <w:rsid w:val="001B1E50"/>
    <w:rsid w:val="001B5F5C"/>
    <w:rsid w:val="001B67EB"/>
    <w:rsid w:val="001B6AAF"/>
    <w:rsid w:val="001C1805"/>
    <w:rsid w:val="001CE322"/>
    <w:rsid w:val="001D11A4"/>
    <w:rsid w:val="001D2EF4"/>
    <w:rsid w:val="001D3F43"/>
    <w:rsid w:val="001D41BC"/>
    <w:rsid w:val="001D4C1B"/>
    <w:rsid w:val="001D5372"/>
    <w:rsid w:val="001D733F"/>
    <w:rsid w:val="001D795D"/>
    <w:rsid w:val="001E3CD7"/>
    <w:rsid w:val="001E718C"/>
    <w:rsid w:val="001F3CBF"/>
    <w:rsid w:val="001F6F9A"/>
    <w:rsid w:val="00200BD6"/>
    <w:rsid w:val="002054CA"/>
    <w:rsid w:val="002118E7"/>
    <w:rsid w:val="00211C83"/>
    <w:rsid w:val="00212320"/>
    <w:rsid w:val="00212DD7"/>
    <w:rsid w:val="00212DFF"/>
    <w:rsid w:val="00216273"/>
    <w:rsid w:val="00217BAE"/>
    <w:rsid w:val="00223358"/>
    <w:rsid w:val="00223462"/>
    <w:rsid w:val="002239D8"/>
    <w:rsid w:val="0022569F"/>
    <w:rsid w:val="002272C3"/>
    <w:rsid w:val="00227451"/>
    <w:rsid w:val="00230F98"/>
    <w:rsid w:val="00231924"/>
    <w:rsid w:val="00231AFC"/>
    <w:rsid w:val="00234F7C"/>
    <w:rsid w:val="0023693B"/>
    <w:rsid w:val="002372BA"/>
    <w:rsid w:val="0023773B"/>
    <w:rsid w:val="00240557"/>
    <w:rsid w:val="00240C95"/>
    <w:rsid w:val="00240D66"/>
    <w:rsid w:val="002412BD"/>
    <w:rsid w:val="002449A6"/>
    <w:rsid w:val="00244C05"/>
    <w:rsid w:val="0024529E"/>
    <w:rsid w:val="00245333"/>
    <w:rsid w:val="00245CC9"/>
    <w:rsid w:val="00246779"/>
    <w:rsid w:val="00246F5A"/>
    <w:rsid w:val="002519AA"/>
    <w:rsid w:val="00252335"/>
    <w:rsid w:val="002525D6"/>
    <w:rsid w:val="00254E00"/>
    <w:rsid w:val="00254E5B"/>
    <w:rsid w:val="00255ED7"/>
    <w:rsid w:val="002572E1"/>
    <w:rsid w:val="00260328"/>
    <w:rsid w:val="0026114F"/>
    <w:rsid w:val="00261953"/>
    <w:rsid w:val="002621A7"/>
    <w:rsid w:val="002640EE"/>
    <w:rsid w:val="00264245"/>
    <w:rsid w:val="00265DA5"/>
    <w:rsid w:val="00266B7D"/>
    <w:rsid w:val="00266FA0"/>
    <w:rsid w:val="0026769B"/>
    <w:rsid w:val="0027000B"/>
    <w:rsid w:val="00271722"/>
    <w:rsid w:val="002738EE"/>
    <w:rsid w:val="0027422F"/>
    <w:rsid w:val="00274BAF"/>
    <w:rsid w:val="0027550A"/>
    <w:rsid w:val="00276E87"/>
    <w:rsid w:val="00280234"/>
    <w:rsid w:val="002806E3"/>
    <w:rsid w:val="00280E85"/>
    <w:rsid w:val="0028230D"/>
    <w:rsid w:val="002824EF"/>
    <w:rsid w:val="00285820"/>
    <w:rsid w:val="00285A85"/>
    <w:rsid w:val="00292F11"/>
    <w:rsid w:val="00293DE3"/>
    <w:rsid w:val="00294994"/>
    <w:rsid w:val="00296FEC"/>
    <w:rsid w:val="002A0737"/>
    <w:rsid w:val="002A50B2"/>
    <w:rsid w:val="002A5440"/>
    <w:rsid w:val="002A6AF2"/>
    <w:rsid w:val="002A790D"/>
    <w:rsid w:val="002B0368"/>
    <w:rsid w:val="002B21D8"/>
    <w:rsid w:val="002B2556"/>
    <w:rsid w:val="002B2A73"/>
    <w:rsid w:val="002B5614"/>
    <w:rsid w:val="002C00AE"/>
    <w:rsid w:val="002C2496"/>
    <w:rsid w:val="002C4DF7"/>
    <w:rsid w:val="002C6036"/>
    <w:rsid w:val="002D201E"/>
    <w:rsid w:val="002D27CF"/>
    <w:rsid w:val="002D2B75"/>
    <w:rsid w:val="002E3799"/>
    <w:rsid w:val="002E47C1"/>
    <w:rsid w:val="002E4E2D"/>
    <w:rsid w:val="002E55B2"/>
    <w:rsid w:val="002E68FA"/>
    <w:rsid w:val="002E6D0B"/>
    <w:rsid w:val="002E7046"/>
    <w:rsid w:val="002E70E9"/>
    <w:rsid w:val="002F2385"/>
    <w:rsid w:val="002F28C3"/>
    <w:rsid w:val="002F2990"/>
    <w:rsid w:val="002F3626"/>
    <w:rsid w:val="002F3AB1"/>
    <w:rsid w:val="002F3F7E"/>
    <w:rsid w:val="002F5E0F"/>
    <w:rsid w:val="002F6656"/>
    <w:rsid w:val="002F6F72"/>
    <w:rsid w:val="002F714E"/>
    <w:rsid w:val="00300CBF"/>
    <w:rsid w:val="00301063"/>
    <w:rsid w:val="0030210D"/>
    <w:rsid w:val="00302D8C"/>
    <w:rsid w:val="00303F33"/>
    <w:rsid w:val="003049A4"/>
    <w:rsid w:val="00306721"/>
    <w:rsid w:val="00310F4F"/>
    <w:rsid w:val="0031238E"/>
    <w:rsid w:val="0031323C"/>
    <w:rsid w:val="003174BF"/>
    <w:rsid w:val="00324B11"/>
    <w:rsid w:val="00324E9F"/>
    <w:rsid w:val="003251A6"/>
    <w:rsid w:val="00325C22"/>
    <w:rsid w:val="00327073"/>
    <w:rsid w:val="00327A7D"/>
    <w:rsid w:val="00327B6C"/>
    <w:rsid w:val="00330763"/>
    <w:rsid w:val="00336615"/>
    <w:rsid w:val="0034057D"/>
    <w:rsid w:val="0034117D"/>
    <w:rsid w:val="003413C7"/>
    <w:rsid w:val="00342932"/>
    <w:rsid w:val="003431F5"/>
    <w:rsid w:val="0034364B"/>
    <w:rsid w:val="003447AC"/>
    <w:rsid w:val="00345914"/>
    <w:rsid w:val="003479DF"/>
    <w:rsid w:val="00350882"/>
    <w:rsid w:val="003508FB"/>
    <w:rsid w:val="003526C8"/>
    <w:rsid w:val="00354308"/>
    <w:rsid w:val="00355D60"/>
    <w:rsid w:val="003606EA"/>
    <w:rsid w:val="00361A86"/>
    <w:rsid w:val="003639E3"/>
    <w:rsid w:val="00364355"/>
    <w:rsid w:val="003648D8"/>
    <w:rsid w:val="00364904"/>
    <w:rsid w:val="00365852"/>
    <w:rsid w:val="00371E8D"/>
    <w:rsid w:val="003726B8"/>
    <w:rsid w:val="00372AEF"/>
    <w:rsid w:val="003741D6"/>
    <w:rsid w:val="00374976"/>
    <w:rsid w:val="00376640"/>
    <w:rsid w:val="003808E7"/>
    <w:rsid w:val="00380918"/>
    <w:rsid w:val="00381404"/>
    <w:rsid w:val="003819CE"/>
    <w:rsid w:val="00382D2F"/>
    <w:rsid w:val="00383235"/>
    <w:rsid w:val="0038373C"/>
    <w:rsid w:val="00384507"/>
    <w:rsid w:val="00386CB0"/>
    <w:rsid w:val="00387A3C"/>
    <w:rsid w:val="00391287"/>
    <w:rsid w:val="0039174E"/>
    <w:rsid w:val="00391DD8"/>
    <w:rsid w:val="0039296C"/>
    <w:rsid w:val="00395354"/>
    <w:rsid w:val="00395EA2"/>
    <w:rsid w:val="0039F414"/>
    <w:rsid w:val="003A08EB"/>
    <w:rsid w:val="003A0BDC"/>
    <w:rsid w:val="003A12C5"/>
    <w:rsid w:val="003A20CA"/>
    <w:rsid w:val="003A4638"/>
    <w:rsid w:val="003A4EE3"/>
    <w:rsid w:val="003A60D8"/>
    <w:rsid w:val="003A6114"/>
    <w:rsid w:val="003A6E86"/>
    <w:rsid w:val="003B01D9"/>
    <w:rsid w:val="003B067E"/>
    <w:rsid w:val="003B06F6"/>
    <w:rsid w:val="003B29BF"/>
    <w:rsid w:val="003B3A3C"/>
    <w:rsid w:val="003B4EA9"/>
    <w:rsid w:val="003B779B"/>
    <w:rsid w:val="003B7E9B"/>
    <w:rsid w:val="003C454A"/>
    <w:rsid w:val="003C66CB"/>
    <w:rsid w:val="003C6BAF"/>
    <w:rsid w:val="003D3301"/>
    <w:rsid w:val="003D3EB9"/>
    <w:rsid w:val="003D5C55"/>
    <w:rsid w:val="003D5EAA"/>
    <w:rsid w:val="003D6E9F"/>
    <w:rsid w:val="003E09C6"/>
    <w:rsid w:val="003E0A31"/>
    <w:rsid w:val="003E3020"/>
    <w:rsid w:val="003E310D"/>
    <w:rsid w:val="003E3263"/>
    <w:rsid w:val="003E3F74"/>
    <w:rsid w:val="003E44BA"/>
    <w:rsid w:val="003E7152"/>
    <w:rsid w:val="003E75E1"/>
    <w:rsid w:val="003E7CA5"/>
    <w:rsid w:val="003F071A"/>
    <w:rsid w:val="003F0E9D"/>
    <w:rsid w:val="003F2A9E"/>
    <w:rsid w:val="003F2F82"/>
    <w:rsid w:val="003F2FC5"/>
    <w:rsid w:val="003F33A4"/>
    <w:rsid w:val="003F3FF1"/>
    <w:rsid w:val="003F4CAF"/>
    <w:rsid w:val="003F5635"/>
    <w:rsid w:val="003F57D0"/>
    <w:rsid w:val="003F6B4A"/>
    <w:rsid w:val="004006B1"/>
    <w:rsid w:val="00401563"/>
    <w:rsid w:val="00401734"/>
    <w:rsid w:val="00402B44"/>
    <w:rsid w:val="00402E26"/>
    <w:rsid w:val="0040301B"/>
    <w:rsid w:val="00404DA4"/>
    <w:rsid w:val="004059E1"/>
    <w:rsid w:val="00406A1E"/>
    <w:rsid w:val="00406C23"/>
    <w:rsid w:val="00407022"/>
    <w:rsid w:val="0040ACA6"/>
    <w:rsid w:val="00410E00"/>
    <w:rsid w:val="00412D97"/>
    <w:rsid w:val="00413D28"/>
    <w:rsid w:val="004200B1"/>
    <w:rsid w:val="00421812"/>
    <w:rsid w:val="004242C3"/>
    <w:rsid w:val="0042659A"/>
    <w:rsid w:val="00426EC5"/>
    <w:rsid w:val="0042D0D9"/>
    <w:rsid w:val="00430593"/>
    <w:rsid w:val="00430D76"/>
    <w:rsid w:val="00433C88"/>
    <w:rsid w:val="0043446D"/>
    <w:rsid w:val="00434A7B"/>
    <w:rsid w:val="00436095"/>
    <w:rsid w:val="004367D2"/>
    <w:rsid w:val="00436C30"/>
    <w:rsid w:val="00437431"/>
    <w:rsid w:val="004435F7"/>
    <w:rsid w:val="00446CD7"/>
    <w:rsid w:val="00447ABF"/>
    <w:rsid w:val="00447D5B"/>
    <w:rsid w:val="00450273"/>
    <w:rsid w:val="00450E19"/>
    <w:rsid w:val="0045249F"/>
    <w:rsid w:val="00452690"/>
    <w:rsid w:val="00453E47"/>
    <w:rsid w:val="00454459"/>
    <w:rsid w:val="00454FA6"/>
    <w:rsid w:val="00455F6C"/>
    <w:rsid w:val="004615FE"/>
    <w:rsid w:val="00461F4D"/>
    <w:rsid w:val="00463BEF"/>
    <w:rsid w:val="00463D32"/>
    <w:rsid w:val="00464F54"/>
    <w:rsid w:val="00465104"/>
    <w:rsid w:val="00466CCD"/>
    <w:rsid w:val="00466E77"/>
    <w:rsid w:val="004672C9"/>
    <w:rsid w:val="00467450"/>
    <w:rsid w:val="004677F6"/>
    <w:rsid w:val="00470542"/>
    <w:rsid w:val="00474209"/>
    <w:rsid w:val="00475351"/>
    <w:rsid w:val="00475597"/>
    <w:rsid w:val="00475FF4"/>
    <w:rsid w:val="0047671E"/>
    <w:rsid w:val="00481483"/>
    <w:rsid w:val="00481C5A"/>
    <w:rsid w:val="00481DF9"/>
    <w:rsid w:val="00483D54"/>
    <w:rsid w:val="00486808"/>
    <w:rsid w:val="004903A5"/>
    <w:rsid w:val="00490727"/>
    <w:rsid w:val="00490A07"/>
    <w:rsid w:val="004915DB"/>
    <w:rsid w:val="00492243"/>
    <w:rsid w:val="0049483A"/>
    <w:rsid w:val="00495D1D"/>
    <w:rsid w:val="004960EC"/>
    <w:rsid w:val="004A11A7"/>
    <w:rsid w:val="004A33AA"/>
    <w:rsid w:val="004A50CB"/>
    <w:rsid w:val="004A54E4"/>
    <w:rsid w:val="004A72A3"/>
    <w:rsid w:val="004B215E"/>
    <w:rsid w:val="004B29F3"/>
    <w:rsid w:val="004B6174"/>
    <w:rsid w:val="004B61E6"/>
    <w:rsid w:val="004B6398"/>
    <w:rsid w:val="004B7753"/>
    <w:rsid w:val="004C1BBC"/>
    <w:rsid w:val="004C2D25"/>
    <w:rsid w:val="004C3147"/>
    <w:rsid w:val="004C345C"/>
    <w:rsid w:val="004C3637"/>
    <w:rsid w:val="004C3CA5"/>
    <w:rsid w:val="004C4BFE"/>
    <w:rsid w:val="004D09B3"/>
    <w:rsid w:val="004D0F07"/>
    <w:rsid w:val="004D1520"/>
    <w:rsid w:val="004D73FF"/>
    <w:rsid w:val="004D7D68"/>
    <w:rsid w:val="004E0A68"/>
    <w:rsid w:val="004E150F"/>
    <w:rsid w:val="004E426D"/>
    <w:rsid w:val="004E4494"/>
    <w:rsid w:val="004F10F4"/>
    <w:rsid w:val="004F3ADF"/>
    <w:rsid w:val="004F5C37"/>
    <w:rsid w:val="00502C11"/>
    <w:rsid w:val="00502DE8"/>
    <w:rsid w:val="00504357"/>
    <w:rsid w:val="00506839"/>
    <w:rsid w:val="005102C8"/>
    <w:rsid w:val="00510443"/>
    <w:rsid w:val="00510A19"/>
    <w:rsid w:val="00510D49"/>
    <w:rsid w:val="005115C0"/>
    <w:rsid w:val="005126F0"/>
    <w:rsid w:val="00516359"/>
    <w:rsid w:val="00517789"/>
    <w:rsid w:val="00517C6A"/>
    <w:rsid w:val="005206E6"/>
    <w:rsid w:val="00523F8C"/>
    <w:rsid w:val="0052508F"/>
    <w:rsid w:val="0052612B"/>
    <w:rsid w:val="00527BE0"/>
    <w:rsid w:val="00527DDC"/>
    <w:rsid w:val="00532DD5"/>
    <w:rsid w:val="00535D63"/>
    <w:rsid w:val="00536F3D"/>
    <w:rsid w:val="00537F38"/>
    <w:rsid w:val="00540A32"/>
    <w:rsid w:val="0054111A"/>
    <w:rsid w:val="00541126"/>
    <w:rsid w:val="005420D3"/>
    <w:rsid w:val="00542BCE"/>
    <w:rsid w:val="005432E0"/>
    <w:rsid w:val="0054401F"/>
    <w:rsid w:val="0054553C"/>
    <w:rsid w:val="00545CAE"/>
    <w:rsid w:val="0054732E"/>
    <w:rsid w:val="005474A1"/>
    <w:rsid w:val="00547AB7"/>
    <w:rsid w:val="005511C1"/>
    <w:rsid w:val="00551DBA"/>
    <w:rsid w:val="00552E12"/>
    <w:rsid w:val="00554444"/>
    <w:rsid w:val="00554A4D"/>
    <w:rsid w:val="00555B42"/>
    <w:rsid w:val="00557369"/>
    <w:rsid w:val="00563E4C"/>
    <w:rsid w:val="00564809"/>
    <w:rsid w:val="00565A3E"/>
    <w:rsid w:val="00567461"/>
    <w:rsid w:val="00570819"/>
    <w:rsid w:val="00570C54"/>
    <w:rsid w:val="005729DC"/>
    <w:rsid w:val="00573A5B"/>
    <w:rsid w:val="00574A4D"/>
    <w:rsid w:val="00574F48"/>
    <w:rsid w:val="00576A54"/>
    <w:rsid w:val="00577F3F"/>
    <w:rsid w:val="00580041"/>
    <w:rsid w:val="0058157F"/>
    <w:rsid w:val="0058248B"/>
    <w:rsid w:val="00582BA7"/>
    <w:rsid w:val="00585776"/>
    <w:rsid w:val="00586617"/>
    <w:rsid w:val="00586A33"/>
    <w:rsid w:val="00594B1D"/>
    <w:rsid w:val="00595017"/>
    <w:rsid w:val="005953CB"/>
    <w:rsid w:val="00595F58"/>
    <w:rsid w:val="00597DB7"/>
    <w:rsid w:val="005A128C"/>
    <w:rsid w:val="005A2D1E"/>
    <w:rsid w:val="005A3282"/>
    <w:rsid w:val="005A35A6"/>
    <w:rsid w:val="005A3981"/>
    <w:rsid w:val="005A630D"/>
    <w:rsid w:val="005A7CF2"/>
    <w:rsid w:val="005A7F28"/>
    <w:rsid w:val="005B323C"/>
    <w:rsid w:val="005B4FDE"/>
    <w:rsid w:val="005B6CFF"/>
    <w:rsid w:val="005C0F29"/>
    <w:rsid w:val="005C0F93"/>
    <w:rsid w:val="005C1571"/>
    <w:rsid w:val="005C32CF"/>
    <w:rsid w:val="005C50AA"/>
    <w:rsid w:val="005C51A6"/>
    <w:rsid w:val="005C64B2"/>
    <w:rsid w:val="005C6F64"/>
    <w:rsid w:val="005D0542"/>
    <w:rsid w:val="005D18EF"/>
    <w:rsid w:val="005D262F"/>
    <w:rsid w:val="005D2727"/>
    <w:rsid w:val="005D3545"/>
    <w:rsid w:val="005D47F2"/>
    <w:rsid w:val="005D6BE7"/>
    <w:rsid w:val="005E26C3"/>
    <w:rsid w:val="005E3EF2"/>
    <w:rsid w:val="005E4905"/>
    <w:rsid w:val="005E56F5"/>
    <w:rsid w:val="005E6D22"/>
    <w:rsid w:val="005E6E03"/>
    <w:rsid w:val="005F0799"/>
    <w:rsid w:val="005F0902"/>
    <w:rsid w:val="005F0C16"/>
    <w:rsid w:val="005F195E"/>
    <w:rsid w:val="005F2210"/>
    <w:rsid w:val="005F2283"/>
    <w:rsid w:val="005F3101"/>
    <w:rsid w:val="005F3896"/>
    <w:rsid w:val="005F3F36"/>
    <w:rsid w:val="005F6679"/>
    <w:rsid w:val="005F70BA"/>
    <w:rsid w:val="00600439"/>
    <w:rsid w:val="00602C90"/>
    <w:rsid w:val="0060365F"/>
    <w:rsid w:val="00603A76"/>
    <w:rsid w:val="00603F65"/>
    <w:rsid w:val="00603F95"/>
    <w:rsid w:val="00606AE7"/>
    <w:rsid w:val="00606B9D"/>
    <w:rsid w:val="00607350"/>
    <w:rsid w:val="006129F8"/>
    <w:rsid w:val="00615907"/>
    <w:rsid w:val="0062234E"/>
    <w:rsid w:val="00623B1E"/>
    <w:rsid w:val="00623F5A"/>
    <w:rsid w:val="00626D5E"/>
    <w:rsid w:val="00630FA6"/>
    <w:rsid w:val="00631D45"/>
    <w:rsid w:val="00634C60"/>
    <w:rsid w:val="0063557D"/>
    <w:rsid w:val="0063586D"/>
    <w:rsid w:val="0063787E"/>
    <w:rsid w:val="006407F3"/>
    <w:rsid w:val="00640DF7"/>
    <w:rsid w:val="00641AF5"/>
    <w:rsid w:val="00642DE6"/>
    <w:rsid w:val="0064338D"/>
    <w:rsid w:val="006442D5"/>
    <w:rsid w:val="00645E6A"/>
    <w:rsid w:val="00650E69"/>
    <w:rsid w:val="0065397C"/>
    <w:rsid w:val="00656937"/>
    <w:rsid w:val="00657779"/>
    <w:rsid w:val="00660324"/>
    <w:rsid w:val="0066093D"/>
    <w:rsid w:val="00660CF6"/>
    <w:rsid w:val="00662503"/>
    <w:rsid w:val="0066419B"/>
    <w:rsid w:val="0066652A"/>
    <w:rsid w:val="00670BC8"/>
    <w:rsid w:val="00671576"/>
    <w:rsid w:val="00672A64"/>
    <w:rsid w:val="00672F91"/>
    <w:rsid w:val="0067478B"/>
    <w:rsid w:val="00674F93"/>
    <w:rsid w:val="00676631"/>
    <w:rsid w:val="00677085"/>
    <w:rsid w:val="006777AD"/>
    <w:rsid w:val="00680511"/>
    <w:rsid w:val="00680BDA"/>
    <w:rsid w:val="0068118C"/>
    <w:rsid w:val="0068198C"/>
    <w:rsid w:val="00682406"/>
    <w:rsid w:val="00682AA2"/>
    <w:rsid w:val="00683B01"/>
    <w:rsid w:val="00694236"/>
    <w:rsid w:val="0069507C"/>
    <w:rsid w:val="00695757"/>
    <w:rsid w:val="00696792"/>
    <w:rsid w:val="00696874"/>
    <w:rsid w:val="006978BE"/>
    <w:rsid w:val="0069F649"/>
    <w:rsid w:val="006A2AA7"/>
    <w:rsid w:val="006A2AC2"/>
    <w:rsid w:val="006A301F"/>
    <w:rsid w:val="006A3901"/>
    <w:rsid w:val="006A3ED0"/>
    <w:rsid w:val="006A56AA"/>
    <w:rsid w:val="006A667F"/>
    <w:rsid w:val="006A7EA5"/>
    <w:rsid w:val="006B0968"/>
    <w:rsid w:val="006B0AC8"/>
    <w:rsid w:val="006B0DA7"/>
    <w:rsid w:val="006B16DB"/>
    <w:rsid w:val="006B22FC"/>
    <w:rsid w:val="006B3C06"/>
    <w:rsid w:val="006B47E0"/>
    <w:rsid w:val="006B66C5"/>
    <w:rsid w:val="006C2420"/>
    <w:rsid w:val="006C32EB"/>
    <w:rsid w:val="006C3335"/>
    <w:rsid w:val="006C4A47"/>
    <w:rsid w:val="006C54D4"/>
    <w:rsid w:val="006C5615"/>
    <w:rsid w:val="006C5E4C"/>
    <w:rsid w:val="006C7BF0"/>
    <w:rsid w:val="006D06CF"/>
    <w:rsid w:val="006D2094"/>
    <w:rsid w:val="006D227F"/>
    <w:rsid w:val="006D50C6"/>
    <w:rsid w:val="006D5DE1"/>
    <w:rsid w:val="006D67B7"/>
    <w:rsid w:val="006E1147"/>
    <w:rsid w:val="006E37D6"/>
    <w:rsid w:val="006E39F4"/>
    <w:rsid w:val="006E3EB9"/>
    <w:rsid w:val="006E5CBA"/>
    <w:rsid w:val="006F132C"/>
    <w:rsid w:val="006F211A"/>
    <w:rsid w:val="006F2788"/>
    <w:rsid w:val="006F2F09"/>
    <w:rsid w:val="006F3216"/>
    <w:rsid w:val="006F3ABB"/>
    <w:rsid w:val="006F550A"/>
    <w:rsid w:val="006F7E77"/>
    <w:rsid w:val="00700B5E"/>
    <w:rsid w:val="007010E7"/>
    <w:rsid w:val="00701310"/>
    <w:rsid w:val="00701D0F"/>
    <w:rsid w:val="00702796"/>
    <w:rsid w:val="00702F82"/>
    <w:rsid w:val="007036FF"/>
    <w:rsid w:val="00705223"/>
    <w:rsid w:val="007056C8"/>
    <w:rsid w:val="00712C47"/>
    <w:rsid w:val="00717E1D"/>
    <w:rsid w:val="007207ED"/>
    <w:rsid w:val="0072163E"/>
    <w:rsid w:val="0072312D"/>
    <w:rsid w:val="00727512"/>
    <w:rsid w:val="007311A8"/>
    <w:rsid w:val="007322F8"/>
    <w:rsid w:val="0073240C"/>
    <w:rsid w:val="0073366F"/>
    <w:rsid w:val="00735446"/>
    <w:rsid w:val="00735A2D"/>
    <w:rsid w:val="00736491"/>
    <w:rsid w:val="007416D6"/>
    <w:rsid w:val="007444FA"/>
    <w:rsid w:val="00744B7E"/>
    <w:rsid w:val="00744FBA"/>
    <w:rsid w:val="007454C2"/>
    <w:rsid w:val="007504AD"/>
    <w:rsid w:val="00752A9D"/>
    <w:rsid w:val="0075360B"/>
    <w:rsid w:val="007541AD"/>
    <w:rsid w:val="007548EA"/>
    <w:rsid w:val="007566D1"/>
    <w:rsid w:val="007601E0"/>
    <w:rsid w:val="00762FAB"/>
    <w:rsid w:val="00763B5B"/>
    <w:rsid w:val="007646BE"/>
    <w:rsid w:val="00764829"/>
    <w:rsid w:val="007649C8"/>
    <w:rsid w:val="00765B9B"/>
    <w:rsid w:val="00770D6B"/>
    <w:rsid w:val="00772246"/>
    <w:rsid w:val="00772691"/>
    <w:rsid w:val="00773BE6"/>
    <w:rsid w:val="00774136"/>
    <w:rsid w:val="00775A7F"/>
    <w:rsid w:val="00776720"/>
    <w:rsid w:val="00777B71"/>
    <w:rsid w:val="0078113D"/>
    <w:rsid w:val="007821ED"/>
    <w:rsid w:val="007823A3"/>
    <w:rsid w:val="00782894"/>
    <w:rsid w:val="0078320E"/>
    <w:rsid w:val="007875B8"/>
    <w:rsid w:val="007876F0"/>
    <w:rsid w:val="00790867"/>
    <w:rsid w:val="007936F4"/>
    <w:rsid w:val="00797D1C"/>
    <w:rsid w:val="007A12A6"/>
    <w:rsid w:val="007A1942"/>
    <w:rsid w:val="007A2A7A"/>
    <w:rsid w:val="007A369E"/>
    <w:rsid w:val="007A3A39"/>
    <w:rsid w:val="007A5393"/>
    <w:rsid w:val="007A6B8A"/>
    <w:rsid w:val="007B0115"/>
    <w:rsid w:val="007B1775"/>
    <w:rsid w:val="007B2A30"/>
    <w:rsid w:val="007B4134"/>
    <w:rsid w:val="007B465B"/>
    <w:rsid w:val="007B538F"/>
    <w:rsid w:val="007B6AA1"/>
    <w:rsid w:val="007C0039"/>
    <w:rsid w:val="007C2138"/>
    <w:rsid w:val="007C2575"/>
    <w:rsid w:val="007C361E"/>
    <w:rsid w:val="007C3EB0"/>
    <w:rsid w:val="007C3FC9"/>
    <w:rsid w:val="007C5CC7"/>
    <w:rsid w:val="007D0142"/>
    <w:rsid w:val="007D08A4"/>
    <w:rsid w:val="007D229A"/>
    <w:rsid w:val="007D2F4F"/>
    <w:rsid w:val="007D5890"/>
    <w:rsid w:val="007D5F8B"/>
    <w:rsid w:val="007D6E88"/>
    <w:rsid w:val="007D6F5C"/>
    <w:rsid w:val="007E073F"/>
    <w:rsid w:val="007E10ED"/>
    <w:rsid w:val="007E30EA"/>
    <w:rsid w:val="007E468C"/>
    <w:rsid w:val="007E4D52"/>
    <w:rsid w:val="007E4DA7"/>
    <w:rsid w:val="007E5C1B"/>
    <w:rsid w:val="007E6B72"/>
    <w:rsid w:val="007E7AA8"/>
    <w:rsid w:val="007F349B"/>
    <w:rsid w:val="007F4452"/>
    <w:rsid w:val="007F48DF"/>
    <w:rsid w:val="007F6846"/>
    <w:rsid w:val="007F7DB1"/>
    <w:rsid w:val="008011CC"/>
    <w:rsid w:val="008020B0"/>
    <w:rsid w:val="00802B98"/>
    <w:rsid w:val="008030D3"/>
    <w:rsid w:val="008039E9"/>
    <w:rsid w:val="0081079D"/>
    <w:rsid w:val="0081160C"/>
    <w:rsid w:val="00811BF9"/>
    <w:rsid w:val="00813659"/>
    <w:rsid w:val="00814705"/>
    <w:rsid w:val="0081527A"/>
    <w:rsid w:val="00817235"/>
    <w:rsid w:val="0082031F"/>
    <w:rsid w:val="0082042A"/>
    <w:rsid w:val="00820795"/>
    <w:rsid w:val="008212CF"/>
    <w:rsid w:val="00823F5F"/>
    <w:rsid w:val="00824060"/>
    <w:rsid w:val="0082534F"/>
    <w:rsid w:val="008258E6"/>
    <w:rsid w:val="00825B1D"/>
    <w:rsid w:val="00825C83"/>
    <w:rsid w:val="008277CC"/>
    <w:rsid w:val="0083089A"/>
    <w:rsid w:val="008317B5"/>
    <w:rsid w:val="00832386"/>
    <w:rsid w:val="008323D9"/>
    <w:rsid w:val="00832566"/>
    <w:rsid w:val="00836917"/>
    <w:rsid w:val="008377AB"/>
    <w:rsid w:val="008405BB"/>
    <w:rsid w:val="00840B9B"/>
    <w:rsid w:val="00840F97"/>
    <w:rsid w:val="00841EF4"/>
    <w:rsid w:val="00843BEA"/>
    <w:rsid w:val="0084435C"/>
    <w:rsid w:val="00844632"/>
    <w:rsid w:val="00845868"/>
    <w:rsid w:val="00846FBE"/>
    <w:rsid w:val="00850C61"/>
    <w:rsid w:val="0085371C"/>
    <w:rsid w:val="008544A7"/>
    <w:rsid w:val="008547EE"/>
    <w:rsid w:val="00855A08"/>
    <w:rsid w:val="00856635"/>
    <w:rsid w:val="008571D3"/>
    <w:rsid w:val="008610EB"/>
    <w:rsid w:val="008617C8"/>
    <w:rsid w:val="008620CB"/>
    <w:rsid w:val="00863D0B"/>
    <w:rsid w:val="008665A7"/>
    <w:rsid w:val="0086783B"/>
    <w:rsid w:val="00867DC3"/>
    <w:rsid w:val="00871BAC"/>
    <w:rsid w:val="00871C9B"/>
    <w:rsid w:val="00873973"/>
    <w:rsid w:val="00873E26"/>
    <w:rsid w:val="00874A29"/>
    <w:rsid w:val="00875269"/>
    <w:rsid w:val="00881986"/>
    <w:rsid w:val="00883B2B"/>
    <w:rsid w:val="0089019F"/>
    <w:rsid w:val="00890E8C"/>
    <w:rsid w:val="008918D6"/>
    <w:rsid w:val="00892196"/>
    <w:rsid w:val="00892CBA"/>
    <w:rsid w:val="00896DBA"/>
    <w:rsid w:val="008A0046"/>
    <w:rsid w:val="008A2993"/>
    <w:rsid w:val="008A3C11"/>
    <w:rsid w:val="008A4DF1"/>
    <w:rsid w:val="008A5060"/>
    <w:rsid w:val="008A5306"/>
    <w:rsid w:val="008A5D99"/>
    <w:rsid w:val="008B021C"/>
    <w:rsid w:val="008B0D28"/>
    <w:rsid w:val="008B2198"/>
    <w:rsid w:val="008B2EBF"/>
    <w:rsid w:val="008B3205"/>
    <w:rsid w:val="008B3364"/>
    <w:rsid w:val="008B3D40"/>
    <w:rsid w:val="008B4C82"/>
    <w:rsid w:val="008B7DED"/>
    <w:rsid w:val="008C001F"/>
    <w:rsid w:val="008C07B5"/>
    <w:rsid w:val="008C4BC6"/>
    <w:rsid w:val="008C5B60"/>
    <w:rsid w:val="008C6990"/>
    <w:rsid w:val="008C70BA"/>
    <w:rsid w:val="008D08E2"/>
    <w:rsid w:val="008D22D2"/>
    <w:rsid w:val="008D2D15"/>
    <w:rsid w:val="008D4CDE"/>
    <w:rsid w:val="008D4D4D"/>
    <w:rsid w:val="008D5DD7"/>
    <w:rsid w:val="008D71DE"/>
    <w:rsid w:val="008D7986"/>
    <w:rsid w:val="008E0CA2"/>
    <w:rsid w:val="008E1671"/>
    <w:rsid w:val="008E31FE"/>
    <w:rsid w:val="008E356E"/>
    <w:rsid w:val="008E6456"/>
    <w:rsid w:val="008E6846"/>
    <w:rsid w:val="008E6C63"/>
    <w:rsid w:val="008F018F"/>
    <w:rsid w:val="008F06A0"/>
    <w:rsid w:val="008F337B"/>
    <w:rsid w:val="008F7950"/>
    <w:rsid w:val="008F7FCA"/>
    <w:rsid w:val="0090063B"/>
    <w:rsid w:val="00900728"/>
    <w:rsid w:val="0090184D"/>
    <w:rsid w:val="00905B02"/>
    <w:rsid w:val="009060BB"/>
    <w:rsid w:val="00911A9A"/>
    <w:rsid w:val="009125AE"/>
    <w:rsid w:val="00913CEC"/>
    <w:rsid w:val="0091526C"/>
    <w:rsid w:val="00915331"/>
    <w:rsid w:val="00916819"/>
    <w:rsid w:val="00917B13"/>
    <w:rsid w:val="0092007F"/>
    <w:rsid w:val="00924A31"/>
    <w:rsid w:val="00930301"/>
    <w:rsid w:val="0093141F"/>
    <w:rsid w:val="00932711"/>
    <w:rsid w:val="00934A47"/>
    <w:rsid w:val="00934D98"/>
    <w:rsid w:val="00935259"/>
    <w:rsid w:val="0093757D"/>
    <w:rsid w:val="009379A0"/>
    <w:rsid w:val="00940C4F"/>
    <w:rsid w:val="009414A7"/>
    <w:rsid w:val="009427C6"/>
    <w:rsid w:val="00943F8E"/>
    <w:rsid w:val="0095121A"/>
    <w:rsid w:val="00952176"/>
    <w:rsid w:val="00955E33"/>
    <w:rsid w:val="009569D7"/>
    <w:rsid w:val="009618B7"/>
    <w:rsid w:val="009623AD"/>
    <w:rsid w:val="00963334"/>
    <w:rsid w:val="009635A1"/>
    <w:rsid w:val="00963E52"/>
    <w:rsid w:val="009647BB"/>
    <w:rsid w:val="0096570F"/>
    <w:rsid w:val="00965F91"/>
    <w:rsid w:val="00966135"/>
    <w:rsid w:val="009666DD"/>
    <w:rsid w:val="00967461"/>
    <w:rsid w:val="00971A4B"/>
    <w:rsid w:val="00971BF8"/>
    <w:rsid w:val="00972B53"/>
    <w:rsid w:val="00973973"/>
    <w:rsid w:val="009756CD"/>
    <w:rsid w:val="00976B55"/>
    <w:rsid w:val="0097726A"/>
    <w:rsid w:val="00977A18"/>
    <w:rsid w:val="009800EA"/>
    <w:rsid w:val="0098113F"/>
    <w:rsid w:val="00984A32"/>
    <w:rsid w:val="00984A5A"/>
    <w:rsid w:val="00986C8D"/>
    <w:rsid w:val="00986DAB"/>
    <w:rsid w:val="00987528"/>
    <w:rsid w:val="009916AD"/>
    <w:rsid w:val="00991CCE"/>
    <w:rsid w:val="00993098"/>
    <w:rsid w:val="0099314A"/>
    <w:rsid w:val="009941BA"/>
    <w:rsid w:val="009958EF"/>
    <w:rsid w:val="009962B9"/>
    <w:rsid w:val="009976B4"/>
    <w:rsid w:val="00997D82"/>
    <w:rsid w:val="009A0798"/>
    <w:rsid w:val="009A07AB"/>
    <w:rsid w:val="009A08F3"/>
    <w:rsid w:val="009A0C9B"/>
    <w:rsid w:val="009A0DB2"/>
    <w:rsid w:val="009A3291"/>
    <w:rsid w:val="009A3546"/>
    <w:rsid w:val="009A38F8"/>
    <w:rsid w:val="009A5281"/>
    <w:rsid w:val="009A7CAB"/>
    <w:rsid w:val="009A7F1D"/>
    <w:rsid w:val="009B1F32"/>
    <w:rsid w:val="009B2CDE"/>
    <w:rsid w:val="009B4689"/>
    <w:rsid w:val="009B4B6D"/>
    <w:rsid w:val="009B4DB4"/>
    <w:rsid w:val="009B632C"/>
    <w:rsid w:val="009C133B"/>
    <w:rsid w:val="009C451C"/>
    <w:rsid w:val="009C7EC1"/>
    <w:rsid w:val="009D01E4"/>
    <w:rsid w:val="009D1B9E"/>
    <w:rsid w:val="009D20B9"/>
    <w:rsid w:val="009D5C74"/>
    <w:rsid w:val="009D7DC8"/>
    <w:rsid w:val="009E1FCC"/>
    <w:rsid w:val="009E26AE"/>
    <w:rsid w:val="009E27C8"/>
    <w:rsid w:val="009E316C"/>
    <w:rsid w:val="009E6287"/>
    <w:rsid w:val="009E7223"/>
    <w:rsid w:val="009E7A6C"/>
    <w:rsid w:val="009E7F35"/>
    <w:rsid w:val="009F004F"/>
    <w:rsid w:val="009F4F97"/>
    <w:rsid w:val="009F66BE"/>
    <w:rsid w:val="009F6719"/>
    <w:rsid w:val="009F6B94"/>
    <w:rsid w:val="00A0184D"/>
    <w:rsid w:val="00A01DAF"/>
    <w:rsid w:val="00A03B54"/>
    <w:rsid w:val="00A04E13"/>
    <w:rsid w:val="00A0526C"/>
    <w:rsid w:val="00A06E96"/>
    <w:rsid w:val="00A07C20"/>
    <w:rsid w:val="00A10740"/>
    <w:rsid w:val="00A1291B"/>
    <w:rsid w:val="00A134E1"/>
    <w:rsid w:val="00A13558"/>
    <w:rsid w:val="00A14249"/>
    <w:rsid w:val="00A1492C"/>
    <w:rsid w:val="00A15818"/>
    <w:rsid w:val="00A1BAB1"/>
    <w:rsid w:val="00A1EC1A"/>
    <w:rsid w:val="00A2034F"/>
    <w:rsid w:val="00A20472"/>
    <w:rsid w:val="00A2259D"/>
    <w:rsid w:val="00A22A8E"/>
    <w:rsid w:val="00A2335A"/>
    <w:rsid w:val="00A23611"/>
    <w:rsid w:val="00A2436F"/>
    <w:rsid w:val="00A24BE4"/>
    <w:rsid w:val="00A24D44"/>
    <w:rsid w:val="00A256CE"/>
    <w:rsid w:val="00A2652B"/>
    <w:rsid w:val="00A2758D"/>
    <w:rsid w:val="00A27B55"/>
    <w:rsid w:val="00A305F7"/>
    <w:rsid w:val="00A31612"/>
    <w:rsid w:val="00A31D0D"/>
    <w:rsid w:val="00A32F51"/>
    <w:rsid w:val="00A34413"/>
    <w:rsid w:val="00A34B03"/>
    <w:rsid w:val="00A35864"/>
    <w:rsid w:val="00A40CCA"/>
    <w:rsid w:val="00A427A9"/>
    <w:rsid w:val="00A45103"/>
    <w:rsid w:val="00A46221"/>
    <w:rsid w:val="00A463D2"/>
    <w:rsid w:val="00A474C1"/>
    <w:rsid w:val="00A47A61"/>
    <w:rsid w:val="00A51A69"/>
    <w:rsid w:val="00A51C2D"/>
    <w:rsid w:val="00A544E9"/>
    <w:rsid w:val="00A554D9"/>
    <w:rsid w:val="00A5619D"/>
    <w:rsid w:val="00A56316"/>
    <w:rsid w:val="00A56F64"/>
    <w:rsid w:val="00A60FF1"/>
    <w:rsid w:val="00A6237C"/>
    <w:rsid w:val="00A64613"/>
    <w:rsid w:val="00A6492C"/>
    <w:rsid w:val="00A65A2D"/>
    <w:rsid w:val="00A65E5D"/>
    <w:rsid w:val="00A65EA0"/>
    <w:rsid w:val="00A675B5"/>
    <w:rsid w:val="00A701A2"/>
    <w:rsid w:val="00A710C3"/>
    <w:rsid w:val="00A765A7"/>
    <w:rsid w:val="00A76E5F"/>
    <w:rsid w:val="00A776E2"/>
    <w:rsid w:val="00A77C25"/>
    <w:rsid w:val="00A7B0CB"/>
    <w:rsid w:val="00A7E87A"/>
    <w:rsid w:val="00A8117C"/>
    <w:rsid w:val="00A82F8E"/>
    <w:rsid w:val="00A839F0"/>
    <w:rsid w:val="00A84E77"/>
    <w:rsid w:val="00A8597C"/>
    <w:rsid w:val="00A861A8"/>
    <w:rsid w:val="00A8774B"/>
    <w:rsid w:val="00A87B0E"/>
    <w:rsid w:val="00A921A4"/>
    <w:rsid w:val="00A929E0"/>
    <w:rsid w:val="00A93B0B"/>
    <w:rsid w:val="00A9753F"/>
    <w:rsid w:val="00AA1BD6"/>
    <w:rsid w:val="00AA3A8C"/>
    <w:rsid w:val="00AA3D4C"/>
    <w:rsid w:val="00AA7B7E"/>
    <w:rsid w:val="00AB1041"/>
    <w:rsid w:val="00AB1C4A"/>
    <w:rsid w:val="00AB2CED"/>
    <w:rsid w:val="00AB3826"/>
    <w:rsid w:val="00AB3B59"/>
    <w:rsid w:val="00AB3CD8"/>
    <w:rsid w:val="00AB587E"/>
    <w:rsid w:val="00AB6EC9"/>
    <w:rsid w:val="00AB7667"/>
    <w:rsid w:val="00AC25B4"/>
    <w:rsid w:val="00AC335C"/>
    <w:rsid w:val="00AC4305"/>
    <w:rsid w:val="00AC47DB"/>
    <w:rsid w:val="00AC4E9C"/>
    <w:rsid w:val="00AC5D3C"/>
    <w:rsid w:val="00AD0307"/>
    <w:rsid w:val="00AD04CC"/>
    <w:rsid w:val="00AD1370"/>
    <w:rsid w:val="00AD1FA1"/>
    <w:rsid w:val="00AD2D5B"/>
    <w:rsid w:val="00AD42EC"/>
    <w:rsid w:val="00AE179D"/>
    <w:rsid w:val="00AE3671"/>
    <w:rsid w:val="00AE6206"/>
    <w:rsid w:val="00AE6392"/>
    <w:rsid w:val="00AE6932"/>
    <w:rsid w:val="00AF5308"/>
    <w:rsid w:val="00AF78C4"/>
    <w:rsid w:val="00B04E3F"/>
    <w:rsid w:val="00B04EB8"/>
    <w:rsid w:val="00B0588F"/>
    <w:rsid w:val="00B068BD"/>
    <w:rsid w:val="00B07554"/>
    <w:rsid w:val="00B10020"/>
    <w:rsid w:val="00B146C3"/>
    <w:rsid w:val="00B20B27"/>
    <w:rsid w:val="00B21C4D"/>
    <w:rsid w:val="00B22853"/>
    <w:rsid w:val="00B22F59"/>
    <w:rsid w:val="00B2392F"/>
    <w:rsid w:val="00B2464A"/>
    <w:rsid w:val="00B25204"/>
    <w:rsid w:val="00B27ACC"/>
    <w:rsid w:val="00B3317A"/>
    <w:rsid w:val="00B360CC"/>
    <w:rsid w:val="00B37511"/>
    <w:rsid w:val="00B44121"/>
    <w:rsid w:val="00B45294"/>
    <w:rsid w:val="00B45D18"/>
    <w:rsid w:val="00B46F32"/>
    <w:rsid w:val="00B472F7"/>
    <w:rsid w:val="00B47932"/>
    <w:rsid w:val="00B50490"/>
    <w:rsid w:val="00B5159C"/>
    <w:rsid w:val="00B51786"/>
    <w:rsid w:val="00B545FE"/>
    <w:rsid w:val="00B5460C"/>
    <w:rsid w:val="00B54892"/>
    <w:rsid w:val="00B575FB"/>
    <w:rsid w:val="00B60704"/>
    <w:rsid w:val="00B611C2"/>
    <w:rsid w:val="00B617D7"/>
    <w:rsid w:val="00B627ED"/>
    <w:rsid w:val="00B64C63"/>
    <w:rsid w:val="00B64D76"/>
    <w:rsid w:val="00B64E2D"/>
    <w:rsid w:val="00B65342"/>
    <w:rsid w:val="00B66C78"/>
    <w:rsid w:val="00B70ABC"/>
    <w:rsid w:val="00B70C53"/>
    <w:rsid w:val="00B72DCA"/>
    <w:rsid w:val="00B76CDB"/>
    <w:rsid w:val="00B77C55"/>
    <w:rsid w:val="00B7E732"/>
    <w:rsid w:val="00B80451"/>
    <w:rsid w:val="00B81009"/>
    <w:rsid w:val="00B824E6"/>
    <w:rsid w:val="00B83F19"/>
    <w:rsid w:val="00B83FDE"/>
    <w:rsid w:val="00B90A2C"/>
    <w:rsid w:val="00B91D35"/>
    <w:rsid w:val="00B92410"/>
    <w:rsid w:val="00B94027"/>
    <w:rsid w:val="00B95CFF"/>
    <w:rsid w:val="00B973F0"/>
    <w:rsid w:val="00B975A3"/>
    <w:rsid w:val="00B97E35"/>
    <w:rsid w:val="00BA0F4A"/>
    <w:rsid w:val="00BA1A80"/>
    <w:rsid w:val="00BA2468"/>
    <w:rsid w:val="00BA3347"/>
    <w:rsid w:val="00BA3380"/>
    <w:rsid w:val="00BA5F99"/>
    <w:rsid w:val="00BB163E"/>
    <w:rsid w:val="00BB26D9"/>
    <w:rsid w:val="00BB597D"/>
    <w:rsid w:val="00BB5FAA"/>
    <w:rsid w:val="00BB6121"/>
    <w:rsid w:val="00BB6B40"/>
    <w:rsid w:val="00BC3BF1"/>
    <w:rsid w:val="00BC5490"/>
    <w:rsid w:val="00BC7B99"/>
    <w:rsid w:val="00BD2F9B"/>
    <w:rsid w:val="00BD4346"/>
    <w:rsid w:val="00BD476A"/>
    <w:rsid w:val="00BD506B"/>
    <w:rsid w:val="00BE0D86"/>
    <w:rsid w:val="00BE112A"/>
    <w:rsid w:val="00BE283C"/>
    <w:rsid w:val="00BE2A88"/>
    <w:rsid w:val="00BE3766"/>
    <w:rsid w:val="00BE419B"/>
    <w:rsid w:val="00BE49E1"/>
    <w:rsid w:val="00BE4B17"/>
    <w:rsid w:val="00BE5832"/>
    <w:rsid w:val="00BE7763"/>
    <w:rsid w:val="00BE7DC0"/>
    <w:rsid w:val="00BE7E54"/>
    <w:rsid w:val="00BF0F9C"/>
    <w:rsid w:val="00BF2991"/>
    <w:rsid w:val="00BF2997"/>
    <w:rsid w:val="00BF4F84"/>
    <w:rsid w:val="00BF50D7"/>
    <w:rsid w:val="00BF661C"/>
    <w:rsid w:val="00BF68AE"/>
    <w:rsid w:val="00C002B6"/>
    <w:rsid w:val="00C007B3"/>
    <w:rsid w:val="00C01374"/>
    <w:rsid w:val="00C014F2"/>
    <w:rsid w:val="00C035AC"/>
    <w:rsid w:val="00C0450F"/>
    <w:rsid w:val="00C04D7A"/>
    <w:rsid w:val="00C06B7C"/>
    <w:rsid w:val="00C0BF29"/>
    <w:rsid w:val="00C1030D"/>
    <w:rsid w:val="00C1216E"/>
    <w:rsid w:val="00C12704"/>
    <w:rsid w:val="00C12C5B"/>
    <w:rsid w:val="00C14242"/>
    <w:rsid w:val="00C14BBD"/>
    <w:rsid w:val="00C15A02"/>
    <w:rsid w:val="00C15C76"/>
    <w:rsid w:val="00C18533"/>
    <w:rsid w:val="00C22155"/>
    <w:rsid w:val="00C265E8"/>
    <w:rsid w:val="00C3030C"/>
    <w:rsid w:val="00C3253C"/>
    <w:rsid w:val="00C32EB3"/>
    <w:rsid w:val="00C35D31"/>
    <w:rsid w:val="00C36FED"/>
    <w:rsid w:val="00C407D1"/>
    <w:rsid w:val="00C40DF1"/>
    <w:rsid w:val="00C4485A"/>
    <w:rsid w:val="00C4498B"/>
    <w:rsid w:val="00C44AE6"/>
    <w:rsid w:val="00C45441"/>
    <w:rsid w:val="00C45693"/>
    <w:rsid w:val="00C47256"/>
    <w:rsid w:val="00C500BB"/>
    <w:rsid w:val="00C50E5D"/>
    <w:rsid w:val="00C52A0D"/>
    <w:rsid w:val="00C52F18"/>
    <w:rsid w:val="00C5504E"/>
    <w:rsid w:val="00C56B55"/>
    <w:rsid w:val="00C607AE"/>
    <w:rsid w:val="00C60C82"/>
    <w:rsid w:val="00C61BC5"/>
    <w:rsid w:val="00C652EB"/>
    <w:rsid w:val="00C662F7"/>
    <w:rsid w:val="00C71840"/>
    <w:rsid w:val="00C71F4B"/>
    <w:rsid w:val="00C731FC"/>
    <w:rsid w:val="00C778D6"/>
    <w:rsid w:val="00C815A7"/>
    <w:rsid w:val="00C8241B"/>
    <w:rsid w:val="00C82886"/>
    <w:rsid w:val="00C83385"/>
    <w:rsid w:val="00C879B3"/>
    <w:rsid w:val="00C91054"/>
    <w:rsid w:val="00C93220"/>
    <w:rsid w:val="00C939E8"/>
    <w:rsid w:val="00CA0E60"/>
    <w:rsid w:val="00CA15C1"/>
    <w:rsid w:val="00CA26E3"/>
    <w:rsid w:val="00CA3C6E"/>
    <w:rsid w:val="00CA4736"/>
    <w:rsid w:val="00CA4888"/>
    <w:rsid w:val="00CB0B87"/>
    <w:rsid w:val="00CB1A27"/>
    <w:rsid w:val="00CB674E"/>
    <w:rsid w:val="00CB70FA"/>
    <w:rsid w:val="00CC0134"/>
    <w:rsid w:val="00CC0AC9"/>
    <w:rsid w:val="00CC3798"/>
    <w:rsid w:val="00CC4177"/>
    <w:rsid w:val="00CC5548"/>
    <w:rsid w:val="00CC6D23"/>
    <w:rsid w:val="00CC7065"/>
    <w:rsid w:val="00CD030F"/>
    <w:rsid w:val="00CD4745"/>
    <w:rsid w:val="00CD4878"/>
    <w:rsid w:val="00CD5261"/>
    <w:rsid w:val="00CD7FBC"/>
    <w:rsid w:val="00CE0116"/>
    <w:rsid w:val="00CE22C5"/>
    <w:rsid w:val="00CE236E"/>
    <w:rsid w:val="00CE74F3"/>
    <w:rsid w:val="00CE7818"/>
    <w:rsid w:val="00CF22ED"/>
    <w:rsid w:val="00CF295A"/>
    <w:rsid w:val="00CF447E"/>
    <w:rsid w:val="00CF45C6"/>
    <w:rsid w:val="00CF4709"/>
    <w:rsid w:val="00CF5AD7"/>
    <w:rsid w:val="00D0211D"/>
    <w:rsid w:val="00D03DB1"/>
    <w:rsid w:val="00D048C9"/>
    <w:rsid w:val="00D05A14"/>
    <w:rsid w:val="00D066EC"/>
    <w:rsid w:val="00D06A5E"/>
    <w:rsid w:val="00D07160"/>
    <w:rsid w:val="00D114A1"/>
    <w:rsid w:val="00D12B18"/>
    <w:rsid w:val="00D13EC6"/>
    <w:rsid w:val="00D200DF"/>
    <w:rsid w:val="00D20C8B"/>
    <w:rsid w:val="00D224B1"/>
    <w:rsid w:val="00D2346E"/>
    <w:rsid w:val="00D248B5"/>
    <w:rsid w:val="00D255E8"/>
    <w:rsid w:val="00D270D0"/>
    <w:rsid w:val="00D27429"/>
    <w:rsid w:val="00D30587"/>
    <w:rsid w:val="00D32420"/>
    <w:rsid w:val="00D33191"/>
    <w:rsid w:val="00D331AA"/>
    <w:rsid w:val="00D33854"/>
    <w:rsid w:val="00D34C2B"/>
    <w:rsid w:val="00D42876"/>
    <w:rsid w:val="00D42CA8"/>
    <w:rsid w:val="00D43CEE"/>
    <w:rsid w:val="00D46CC2"/>
    <w:rsid w:val="00D46CD6"/>
    <w:rsid w:val="00D503F6"/>
    <w:rsid w:val="00D52072"/>
    <w:rsid w:val="00D54968"/>
    <w:rsid w:val="00D54B58"/>
    <w:rsid w:val="00D54E58"/>
    <w:rsid w:val="00D551C7"/>
    <w:rsid w:val="00D57E7E"/>
    <w:rsid w:val="00D613AE"/>
    <w:rsid w:val="00D62D88"/>
    <w:rsid w:val="00D63C24"/>
    <w:rsid w:val="00D6689A"/>
    <w:rsid w:val="00D66E77"/>
    <w:rsid w:val="00D67EBA"/>
    <w:rsid w:val="00D71F34"/>
    <w:rsid w:val="00D75A83"/>
    <w:rsid w:val="00D76FA8"/>
    <w:rsid w:val="00D77218"/>
    <w:rsid w:val="00D77FCC"/>
    <w:rsid w:val="00D844C9"/>
    <w:rsid w:val="00D848BD"/>
    <w:rsid w:val="00D87875"/>
    <w:rsid w:val="00D90E56"/>
    <w:rsid w:val="00D915FC"/>
    <w:rsid w:val="00D91BAF"/>
    <w:rsid w:val="00D95EE8"/>
    <w:rsid w:val="00DA0A39"/>
    <w:rsid w:val="00DA0FCB"/>
    <w:rsid w:val="00DA2085"/>
    <w:rsid w:val="00DA3220"/>
    <w:rsid w:val="00DA6147"/>
    <w:rsid w:val="00DA723C"/>
    <w:rsid w:val="00DA7A6F"/>
    <w:rsid w:val="00DB2DA1"/>
    <w:rsid w:val="00DB4AB6"/>
    <w:rsid w:val="00DB55E6"/>
    <w:rsid w:val="00DB6398"/>
    <w:rsid w:val="00DB6727"/>
    <w:rsid w:val="00DBCF36"/>
    <w:rsid w:val="00DC29E1"/>
    <w:rsid w:val="00DC2B14"/>
    <w:rsid w:val="00DC2FB1"/>
    <w:rsid w:val="00DC31C3"/>
    <w:rsid w:val="00DC3652"/>
    <w:rsid w:val="00DC4B9C"/>
    <w:rsid w:val="00DC5707"/>
    <w:rsid w:val="00DD0147"/>
    <w:rsid w:val="00DD0805"/>
    <w:rsid w:val="00DD09F5"/>
    <w:rsid w:val="00DD11EA"/>
    <w:rsid w:val="00DD141F"/>
    <w:rsid w:val="00DD2C10"/>
    <w:rsid w:val="00DD2D96"/>
    <w:rsid w:val="00DD338A"/>
    <w:rsid w:val="00DD4EAE"/>
    <w:rsid w:val="00DD7226"/>
    <w:rsid w:val="00DE3330"/>
    <w:rsid w:val="00DE6A76"/>
    <w:rsid w:val="00DE6F82"/>
    <w:rsid w:val="00DF0167"/>
    <w:rsid w:val="00DF0C58"/>
    <w:rsid w:val="00DF0CFD"/>
    <w:rsid w:val="00DF3F61"/>
    <w:rsid w:val="00DF4F04"/>
    <w:rsid w:val="00DF52C3"/>
    <w:rsid w:val="00DF5614"/>
    <w:rsid w:val="00E01D94"/>
    <w:rsid w:val="00E02360"/>
    <w:rsid w:val="00E044C3"/>
    <w:rsid w:val="00E063BC"/>
    <w:rsid w:val="00E06647"/>
    <w:rsid w:val="00E06EDB"/>
    <w:rsid w:val="00E074DE"/>
    <w:rsid w:val="00E079A1"/>
    <w:rsid w:val="00E1204B"/>
    <w:rsid w:val="00E12B39"/>
    <w:rsid w:val="00E14D2D"/>
    <w:rsid w:val="00E16152"/>
    <w:rsid w:val="00E16858"/>
    <w:rsid w:val="00E17AB1"/>
    <w:rsid w:val="00E237E7"/>
    <w:rsid w:val="00E23C6A"/>
    <w:rsid w:val="00E23D8D"/>
    <w:rsid w:val="00E24FB9"/>
    <w:rsid w:val="00E259B3"/>
    <w:rsid w:val="00E30E00"/>
    <w:rsid w:val="00E311F4"/>
    <w:rsid w:val="00E34797"/>
    <w:rsid w:val="00E360FF"/>
    <w:rsid w:val="00E36761"/>
    <w:rsid w:val="00E37819"/>
    <w:rsid w:val="00E37C13"/>
    <w:rsid w:val="00E41582"/>
    <w:rsid w:val="00E41F97"/>
    <w:rsid w:val="00E42F17"/>
    <w:rsid w:val="00E42F23"/>
    <w:rsid w:val="00E43886"/>
    <w:rsid w:val="00E43DB4"/>
    <w:rsid w:val="00E443A5"/>
    <w:rsid w:val="00E44B77"/>
    <w:rsid w:val="00E45370"/>
    <w:rsid w:val="00E47440"/>
    <w:rsid w:val="00E5040A"/>
    <w:rsid w:val="00E51521"/>
    <w:rsid w:val="00E523E6"/>
    <w:rsid w:val="00E5455E"/>
    <w:rsid w:val="00E54C84"/>
    <w:rsid w:val="00E55C6B"/>
    <w:rsid w:val="00E618FA"/>
    <w:rsid w:val="00E61EAA"/>
    <w:rsid w:val="00E62E43"/>
    <w:rsid w:val="00E63528"/>
    <w:rsid w:val="00E6472D"/>
    <w:rsid w:val="00E65166"/>
    <w:rsid w:val="00E65BDA"/>
    <w:rsid w:val="00E70818"/>
    <w:rsid w:val="00E70F73"/>
    <w:rsid w:val="00E7417B"/>
    <w:rsid w:val="00E74240"/>
    <w:rsid w:val="00E75428"/>
    <w:rsid w:val="00E7587D"/>
    <w:rsid w:val="00E817E4"/>
    <w:rsid w:val="00E81FF9"/>
    <w:rsid w:val="00E82372"/>
    <w:rsid w:val="00E86226"/>
    <w:rsid w:val="00E86A3C"/>
    <w:rsid w:val="00E86EBB"/>
    <w:rsid w:val="00E90FF3"/>
    <w:rsid w:val="00E9565B"/>
    <w:rsid w:val="00E960DF"/>
    <w:rsid w:val="00E96605"/>
    <w:rsid w:val="00EA01D4"/>
    <w:rsid w:val="00EA0B74"/>
    <w:rsid w:val="00EA0C10"/>
    <w:rsid w:val="00EA279C"/>
    <w:rsid w:val="00EA388D"/>
    <w:rsid w:val="00EA3A05"/>
    <w:rsid w:val="00EA4C67"/>
    <w:rsid w:val="00EA756C"/>
    <w:rsid w:val="00EA7F58"/>
    <w:rsid w:val="00EB0A2B"/>
    <w:rsid w:val="00EB3F88"/>
    <w:rsid w:val="00EB6627"/>
    <w:rsid w:val="00EC01A4"/>
    <w:rsid w:val="00EC0775"/>
    <w:rsid w:val="00EC1A42"/>
    <w:rsid w:val="00EC54B7"/>
    <w:rsid w:val="00EC74B4"/>
    <w:rsid w:val="00ED1CC4"/>
    <w:rsid w:val="00ED2428"/>
    <w:rsid w:val="00ED33C7"/>
    <w:rsid w:val="00ED74E0"/>
    <w:rsid w:val="00ED7C5A"/>
    <w:rsid w:val="00EE00D7"/>
    <w:rsid w:val="00EE05D4"/>
    <w:rsid w:val="00EE1581"/>
    <w:rsid w:val="00EE21AC"/>
    <w:rsid w:val="00EE3FFC"/>
    <w:rsid w:val="00EE43D4"/>
    <w:rsid w:val="00EE5098"/>
    <w:rsid w:val="00EE6853"/>
    <w:rsid w:val="00EE6BB4"/>
    <w:rsid w:val="00EE7207"/>
    <w:rsid w:val="00EF1DCB"/>
    <w:rsid w:val="00EF2BD7"/>
    <w:rsid w:val="00EF5CD5"/>
    <w:rsid w:val="00F00F13"/>
    <w:rsid w:val="00F0104B"/>
    <w:rsid w:val="00F01127"/>
    <w:rsid w:val="00F01515"/>
    <w:rsid w:val="00F0172D"/>
    <w:rsid w:val="00F018A5"/>
    <w:rsid w:val="00F01F2A"/>
    <w:rsid w:val="00F02A43"/>
    <w:rsid w:val="00F10C5A"/>
    <w:rsid w:val="00F1325A"/>
    <w:rsid w:val="00F147A4"/>
    <w:rsid w:val="00F156B0"/>
    <w:rsid w:val="00F16DFC"/>
    <w:rsid w:val="00F16FE0"/>
    <w:rsid w:val="00F21327"/>
    <w:rsid w:val="00F22E89"/>
    <w:rsid w:val="00F234EA"/>
    <w:rsid w:val="00F23768"/>
    <w:rsid w:val="00F24716"/>
    <w:rsid w:val="00F24FEF"/>
    <w:rsid w:val="00F253F3"/>
    <w:rsid w:val="00F25E0B"/>
    <w:rsid w:val="00F264B1"/>
    <w:rsid w:val="00F268C6"/>
    <w:rsid w:val="00F27855"/>
    <w:rsid w:val="00F302AC"/>
    <w:rsid w:val="00F30F40"/>
    <w:rsid w:val="00F3106D"/>
    <w:rsid w:val="00F31407"/>
    <w:rsid w:val="00F31741"/>
    <w:rsid w:val="00F31A07"/>
    <w:rsid w:val="00F323CC"/>
    <w:rsid w:val="00F32961"/>
    <w:rsid w:val="00F33136"/>
    <w:rsid w:val="00F33E4A"/>
    <w:rsid w:val="00F33F95"/>
    <w:rsid w:val="00F35E54"/>
    <w:rsid w:val="00F367FA"/>
    <w:rsid w:val="00F421EC"/>
    <w:rsid w:val="00F43526"/>
    <w:rsid w:val="00F440EE"/>
    <w:rsid w:val="00F4449E"/>
    <w:rsid w:val="00F44EE0"/>
    <w:rsid w:val="00F504F3"/>
    <w:rsid w:val="00F52D08"/>
    <w:rsid w:val="00F558DA"/>
    <w:rsid w:val="00F57203"/>
    <w:rsid w:val="00F57BF0"/>
    <w:rsid w:val="00F62E1D"/>
    <w:rsid w:val="00F634A8"/>
    <w:rsid w:val="00F675E1"/>
    <w:rsid w:val="00F67C75"/>
    <w:rsid w:val="00F72864"/>
    <w:rsid w:val="00F74291"/>
    <w:rsid w:val="00F74D74"/>
    <w:rsid w:val="00F75B5E"/>
    <w:rsid w:val="00F76489"/>
    <w:rsid w:val="00F80B71"/>
    <w:rsid w:val="00F81BF1"/>
    <w:rsid w:val="00F82391"/>
    <w:rsid w:val="00F83E85"/>
    <w:rsid w:val="00F858AB"/>
    <w:rsid w:val="00F86A61"/>
    <w:rsid w:val="00F8721B"/>
    <w:rsid w:val="00F916C5"/>
    <w:rsid w:val="00F933E4"/>
    <w:rsid w:val="00F9355E"/>
    <w:rsid w:val="00F97B9E"/>
    <w:rsid w:val="00FA155D"/>
    <w:rsid w:val="00FA2527"/>
    <w:rsid w:val="00FA5571"/>
    <w:rsid w:val="00FA701E"/>
    <w:rsid w:val="00FB0469"/>
    <w:rsid w:val="00FB141F"/>
    <w:rsid w:val="00FB1775"/>
    <w:rsid w:val="00FB2341"/>
    <w:rsid w:val="00FB323E"/>
    <w:rsid w:val="00FB340F"/>
    <w:rsid w:val="00FB37DE"/>
    <w:rsid w:val="00FB4B11"/>
    <w:rsid w:val="00FB5E7F"/>
    <w:rsid w:val="00FB60A7"/>
    <w:rsid w:val="00FB68BC"/>
    <w:rsid w:val="00FB6927"/>
    <w:rsid w:val="00FB6FAB"/>
    <w:rsid w:val="00FB7D69"/>
    <w:rsid w:val="00FC1E78"/>
    <w:rsid w:val="00FC23B9"/>
    <w:rsid w:val="00FD1507"/>
    <w:rsid w:val="00FD1818"/>
    <w:rsid w:val="00FD235D"/>
    <w:rsid w:val="00FD30C7"/>
    <w:rsid w:val="00FD3800"/>
    <w:rsid w:val="00FD75FE"/>
    <w:rsid w:val="00FE0B6A"/>
    <w:rsid w:val="00FE2326"/>
    <w:rsid w:val="00FE36B8"/>
    <w:rsid w:val="00FE699A"/>
    <w:rsid w:val="00FE6F89"/>
    <w:rsid w:val="00FE7FBE"/>
    <w:rsid w:val="00FF139F"/>
    <w:rsid w:val="00FF19D3"/>
    <w:rsid w:val="00FF2EDB"/>
    <w:rsid w:val="00FF4EEC"/>
    <w:rsid w:val="00FF57BB"/>
    <w:rsid w:val="00FF74B5"/>
    <w:rsid w:val="01000DDD"/>
    <w:rsid w:val="0100F012"/>
    <w:rsid w:val="012189F3"/>
    <w:rsid w:val="01283331"/>
    <w:rsid w:val="0131A052"/>
    <w:rsid w:val="013B9883"/>
    <w:rsid w:val="0148BA4D"/>
    <w:rsid w:val="017B95F1"/>
    <w:rsid w:val="017CABC6"/>
    <w:rsid w:val="0199DCD8"/>
    <w:rsid w:val="019F9F4F"/>
    <w:rsid w:val="01A8C81E"/>
    <w:rsid w:val="01C30E43"/>
    <w:rsid w:val="01C9AD3D"/>
    <w:rsid w:val="01CE81E1"/>
    <w:rsid w:val="01CEDF41"/>
    <w:rsid w:val="01D303D8"/>
    <w:rsid w:val="01D714FB"/>
    <w:rsid w:val="01D84802"/>
    <w:rsid w:val="01EC04A7"/>
    <w:rsid w:val="02132757"/>
    <w:rsid w:val="02182826"/>
    <w:rsid w:val="0220E181"/>
    <w:rsid w:val="0223D375"/>
    <w:rsid w:val="0227621E"/>
    <w:rsid w:val="023F31CC"/>
    <w:rsid w:val="024C0860"/>
    <w:rsid w:val="024FB4C2"/>
    <w:rsid w:val="025816B8"/>
    <w:rsid w:val="02876217"/>
    <w:rsid w:val="028877D4"/>
    <w:rsid w:val="028D265A"/>
    <w:rsid w:val="029CB916"/>
    <w:rsid w:val="02AC4E3F"/>
    <w:rsid w:val="02C64E97"/>
    <w:rsid w:val="02D49374"/>
    <w:rsid w:val="02D86067"/>
    <w:rsid w:val="02E5736B"/>
    <w:rsid w:val="02F65528"/>
    <w:rsid w:val="02FA5776"/>
    <w:rsid w:val="02FA898C"/>
    <w:rsid w:val="030B50B4"/>
    <w:rsid w:val="031F99D7"/>
    <w:rsid w:val="03258BD2"/>
    <w:rsid w:val="034F3231"/>
    <w:rsid w:val="03534310"/>
    <w:rsid w:val="03541045"/>
    <w:rsid w:val="03614F7F"/>
    <w:rsid w:val="0365EDB1"/>
    <w:rsid w:val="03669A6A"/>
    <w:rsid w:val="037592CA"/>
    <w:rsid w:val="037BA5CC"/>
    <w:rsid w:val="037CC7CD"/>
    <w:rsid w:val="03A08A5E"/>
    <w:rsid w:val="03C7E52A"/>
    <w:rsid w:val="03CD0D5D"/>
    <w:rsid w:val="03D04E83"/>
    <w:rsid w:val="03EDD381"/>
    <w:rsid w:val="03F79F45"/>
    <w:rsid w:val="040721DB"/>
    <w:rsid w:val="04080312"/>
    <w:rsid w:val="0409AB66"/>
    <w:rsid w:val="042D6FAB"/>
    <w:rsid w:val="043909D5"/>
    <w:rsid w:val="044416A4"/>
    <w:rsid w:val="04484E2F"/>
    <w:rsid w:val="0470327A"/>
    <w:rsid w:val="0470566F"/>
    <w:rsid w:val="0491F156"/>
    <w:rsid w:val="04ABBD6D"/>
    <w:rsid w:val="04F3942F"/>
    <w:rsid w:val="04FB411E"/>
    <w:rsid w:val="050254DE"/>
    <w:rsid w:val="050CF490"/>
    <w:rsid w:val="05104AA9"/>
    <w:rsid w:val="051A24C0"/>
    <w:rsid w:val="052B82F5"/>
    <w:rsid w:val="052F8044"/>
    <w:rsid w:val="0551D72D"/>
    <w:rsid w:val="0555840C"/>
    <w:rsid w:val="05688302"/>
    <w:rsid w:val="057152A9"/>
    <w:rsid w:val="0581DD35"/>
    <w:rsid w:val="058C90F6"/>
    <w:rsid w:val="059C2847"/>
    <w:rsid w:val="059F482C"/>
    <w:rsid w:val="05B4BFA0"/>
    <w:rsid w:val="05D2A3DB"/>
    <w:rsid w:val="05F78910"/>
    <w:rsid w:val="05FA04E9"/>
    <w:rsid w:val="0602CDEC"/>
    <w:rsid w:val="061542E5"/>
    <w:rsid w:val="06156BE8"/>
    <w:rsid w:val="062460DC"/>
    <w:rsid w:val="06262042"/>
    <w:rsid w:val="06304D46"/>
    <w:rsid w:val="06337658"/>
    <w:rsid w:val="063A4437"/>
    <w:rsid w:val="0672BFE9"/>
    <w:rsid w:val="068C34B5"/>
    <w:rsid w:val="06948E5A"/>
    <w:rsid w:val="06A18F4D"/>
    <w:rsid w:val="06BEDB0D"/>
    <w:rsid w:val="06C89792"/>
    <w:rsid w:val="06F976BA"/>
    <w:rsid w:val="06FDED6A"/>
    <w:rsid w:val="06FFC1CC"/>
    <w:rsid w:val="0716E27E"/>
    <w:rsid w:val="0727A15D"/>
    <w:rsid w:val="072E7021"/>
    <w:rsid w:val="07315A79"/>
    <w:rsid w:val="07591FF1"/>
    <w:rsid w:val="07607976"/>
    <w:rsid w:val="07670A54"/>
    <w:rsid w:val="078076E3"/>
    <w:rsid w:val="07997BB0"/>
    <w:rsid w:val="07D99B04"/>
    <w:rsid w:val="07DE4E91"/>
    <w:rsid w:val="07E3E798"/>
    <w:rsid w:val="07EDB23E"/>
    <w:rsid w:val="07EDC1D0"/>
    <w:rsid w:val="07F8DAA5"/>
    <w:rsid w:val="0802149D"/>
    <w:rsid w:val="0807D2E0"/>
    <w:rsid w:val="081FB2D1"/>
    <w:rsid w:val="0821832D"/>
    <w:rsid w:val="08414507"/>
    <w:rsid w:val="0842EA19"/>
    <w:rsid w:val="0843B59B"/>
    <w:rsid w:val="084C5868"/>
    <w:rsid w:val="0852A532"/>
    <w:rsid w:val="0857DC8E"/>
    <w:rsid w:val="0871A6D9"/>
    <w:rsid w:val="08846E9C"/>
    <w:rsid w:val="088B3574"/>
    <w:rsid w:val="088BB8C9"/>
    <w:rsid w:val="08924AFD"/>
    <w:rsid w:val="08B59DDA"/>
    <w:rsid w:val="08B99343"/>
    <w:rsid w:val="08BCF779"/>
    <w:rsid w:val="08BDAC11"/>
    <w:rsid w:val="08E5618F"/>
    <w:rsid w:val="08E616D2"/>
    <w:rsid w:val="08FAD816"/>
    <w:rsid w:val="08FCAF93"/>
    <w:rsid w:val="0900AA8D"/>
    <w:rsid w:val="0921B946"/>
    <w:rsid w:val="092365B0"/>
    <w:rsid w:val="09557406"/>
    <w:rsid w:val="0965BA15"/>
    <w:rsid w:val="09699170"/>
    <w:rsid w:val="0982D1EF"/>
    <w:rsid w:val="098EEE89"/>
    <w:rsid w:val="099221D2"/>
    <w:rsid w:val="0994B994"/>
    <w:rsid w:val="09A1A443"/>
    <w:rsid w:val="09A521E1"/>
    <w:rsid w:val="09A6FF6A"/>
    <w:rsid w:val="09C3E221"/>
    <w:rsid w:val="09C7F845"/>
    <w:rsid w:val="09C90217"/>
    <w:rsid w:val="09D285D6"/>
    <w:rsid w:val="09E8C9C7"/>
    <w:rsid w:val="0A0D005A"/>
    <w:rsid w:val="0A15FF05"/>
    <w:rsid w:val="0A17344C"/>
    <w:rsid w:val="0A2E2067"/>
    <w:rsid w:val="0A3F5B13"/>
    <w:rsid w:val="0A50B6A5"/>
    <w:rsid w:val="0A64B292"/>
    <w:rsid w:val="0A6A8AEA"/>
    <w:rsid w:val="0A6E120E"/>
    <w:rsid w:val="0A707E8D"/>
    <w:rsid w:val="0A708018"/>
    <w:rsid w:val="0A894F0A"/>
    <w:rsid w:val="0A9C1987"/>
    <w:rsid w:val="0AA27F75"/>
    <w:rsid w:val="0AAC154F"/>
    <w:rsid w:val="0AB1E18A"/>
    <w:rsid w:val="0AC467A3"/>
    <w:rsid w:val="0AC4D14B"/>
    <w:rsid w:val="0ACADDE8"/>
    <w:rsid w:val="0AE2EEA0"/>
    <w:rsid w:val="0AEF1574"/>
    <w:rsid w:val="0B004E5D"/>
    <w:rsid w:val="0B0657AE"/>
    <w:rsid w:val="0B106EFF"/>
    <w:rsid w:val="0B27AD63"/>
    <w:rsid w:val="0B2A4762"/>
    <w:rsid w:val="0B2D7AFC"/>
    <w:rsid w:val="0B42B1CE"/>
    <w:rsid w:val="0B45D60A"/>
    <w:rsid w:val="0B4728C0"/>
    <w:rsid w:val="0B473404"/>
    <w:rsid w:val="0B508C0A"/>
    <w:rsid w:val="0B5A78C5"/>
    <w:rsid w:val="0B8E70A4"/>
    <w:rsid w:val="0B90C869"/>
    <w:rsid w:val="0B933339"/>
    <w:rsid w:val="0B9636B4"/>
    <w:rsid w:val="0BD5C1E5"/>
    <w:rsid w:val="0BE27CB8"/>
    <w:rsid w:val="0BFBA064"/>
    <w:rsid w:val="0C0DDD83"/>
    <w:rsid w:val="0C263D81"/>
    <w:rsid w:val="0C391CE7"/>
    <w:rsid w:val="0C482560"/>
    <w:rsid w:val="0C4AEF65"/>
    <w:rsid w:val="0C4FA6A6"/>
    <w:rsid w:val="0C5048FD"/>
    <w:rsid w:val="0C531B13"/>
    <w:rsid w:val="0C5B7A78"/>
    <w:rsid w:val="0C86C35B"/>
    <w:rsid w:val="0C86D450"/>
    <w:rsid w:val="0C8CF7FB"/>
    <w:rsid w:val="0C92B3AD"/>
    <w:rsid w:val="0C9A10BB"/>
    <w:rsid w:val="0CC7ECE4"/>
    <w:rsid w:val="0CCBFEB9"/>
    <w:rsid w:val="0CDB8032"/>
    <w:rsid w:val="0CEEAB55"/>
    <w:rsid w:val="0CF7B315"/>
    <w:rsid w:val="0D0D25A9"/>
    <w:rsid w:val="0D22ED25"/>
    <w:rsid w:val="0D24306D"/>
    <w:rsid w:val="0D30D00C"/>
    <w:rsid w:val="0D3AB963"/>
    <w:rsid w:val="0D3DAB96"/>
    <w:rsid w:val="0D4A449C"/>
    <w:rsid w:val="0D4C883C"/>
    <w:rsid w:val="0D5657F3"/>
    <w:rsid w:val="0D593B0A"/>
    <w:rsid w:val="0D5C872E"/>
    <w:rsid w:val="0D6C0D03"/>
    <w:rsid w:val="0D6CCA3A"/>
    <w:rsid w:val="0D6E8BAF"/>
    <w:rsid w:val="0D7119CB"/>
    <w:rsid w:val="0D955717"/>
    <w:rsid w:val="0DA5624E"/>
    <w:rsid w:val="0DAFD991"/>
    <w:rsid w:val="0DB04FE7"/>
    <w:rsid w:val="0DC3B521"/>
    <w:rsid w:val="0DCC0E4D"/>
    <w:rsid w:val="0DD0802D"/>
    <w:rsid w:val="0DD9384F"/>
    <w:rsid w:val="0DDBAFC6"/>
    <w:rsid w:val="0DDF478B"/>
    <w:rsid w:val="0E1A1164"/>
    <w:rsid w:val="0E233064"/>
    <w:rsid w:val="0E373669"/>
    <w:rsid w:val="0E3BC70A"/>
    <w:rsid w:val="0E5007C8"/>
    <w:rsid w:val="0E6FBAFD"/>
    <w:rsid w:val="0E8BFAD4"/>
    <w:rsid w:val="0EA0249F"/>
    <w:rsid w:val="0EA24B56"/>
    <w:rsid w:val="0EB8AFDD"/>
    <w:rsid w:val="0EE1616A"/>
    <w:rsid w:val="0EE5694C"/>
    <w:rsid w:val="0EED26FA"/>
    <w:rsid w:val="0EFC95E6"/>
    <w:rsid w:val="0F09126E"/>
    <w:rsid w:val="0F10AB9C"/>
    <w:rsid w:val="0F31A0D8"/>
    <w:rsid w:val="0F33420B"/>
    <w:rsid w:val="0F378684"/>
    <w:rsid w:val="0F37D03E"/>
    <w:rsid w:val="0F3E3549"/>
    <w:rsid w:val="0F4BC40B"/>
    <w:rsid w:val="0F5854A1"/>
    <w:rsid w:val="0F5ECC9E"/>
    <w:rsid w:val="0F62BDB2"/>
    <w:rsid w:val="0F673674"/>
    <w:rsid w:val="0F6F053B"/>
    <w:rsid w:val="0F7968F2"/>
    <w:rsid w:val="0F7BC212"/>
    <w:rsid w:val="0FB8E129"/>
    <w:rsid w:val="0FB9E7D7"/>
    <w:rsid w:val="0FC8326E"/>
    <w:rsid w:val="0FD20561"/>
    <w:rsid w:val="0FD496C8"/>
    <w:rsid w:val="0FF48D69"/>
    <w:rsid w:val="1021AD6D"/>
    <w:rsid w:val="104CF511"/>
    <w:rsid w:val="105446AA"/>
    <w:rsid w:val="106CA572"/>
    <w:rsid w:val="1078CC01"/>
    <w:rsid w:val="10AAADC2"/>
    <w:rsid w:val="10B597CF"/>
    <w:rsid w:val="10CA1198"/>
    <w:rsid w:val="10D87A14"/>
    <w:rsid w:val="10D99F2B"/>
    <w:rsid w:val="10EA1355"/>
    <w:rsid w:val="10EB0B0C"/>
    <w:rsid w:val="10F829CD"/>
    <w:rsid w:val="10FA3A43"/>
    <w:rsid w:val="10FCCD4D"/>
    <w:rsid w:val="11083DC2"/>
    <w:rsid w:val="11171633"/>
    <w:rsid w:val="111BD70C"/>
    <w:rsid w:val="112C890A"/>
    <w:rsid w:val="112FB50F"/>
    <w:rsid w:val="11454FDD"/>
    <w:rsid w:val="1148245C"/>
    <w:rsid w:val="114A6090"/>
    <w:rsid w:val="114B1B54"/>
    <w:rsid w:val="115C49F6"/>
    <w:rsid w:val="11617619"/>
    <w:rsid w:val="116B5386"/>
    <w:rsid w:val="116BEB58"/>
    <w:rsid w:val="117B7326"/>
    <w:rsid w:val="11939BCB"/>
    <w:rsid w:val="1195DCD5"/>
    <w:rsid w:val="11AFEDB3"/>
    <w:rsid w:val="11E7DB48"/>
    <w:rsid w:val="11E9596D"/>
    <w:rsid w:val="12051871"/>
    <w:rsid w:val="1221C732"/>
    <w:rsid w:val="12235610"/>
    <w:rsid w:val="122CF7F9"/>
    <w:rsid w:val="122FBCE5"/>
    <w:rsid w:val="1254B76D"/>
    <w:rsid w:val="1263A85B"/>
    <w:rsid w:val="128C4E28"/>
    <w:rsid w:val="1293674F"/>
    <w:rsid w:val="12951D3E"/>
    <w:rsid w:val="129AE720"/>
    <w:rsid w:val="129B0178"/>
    <w:rsid w:val="129C1E3E"/>
    <w:rsid w:val="12B8B0E0"/>
    <w:rsid w:val="12BE6E8D"/>
    <w:rsid w:val="12E49737"/>
    <w:rsid w:val="12EE281B"/>
    <w:rsid w:val="12F2AB26"/>
    <w:rsid w:val="132B935C"/>
    <w:rsid w:val="1339625B"/>
    <w:rsid w:val="134CCBAF"/>
    <w:rsid w:val="13511AAA"/>
    <w:rsid w:val="136D3DD2"/>
    <w:rsid w:val="13707FA0"/>
    <w:rsid w:val="139D06DB"/>
    <w:rsid w:val="13A95188"/>
    <w:rsid w:val="13B3435E"/>
    <w:rsid w:val="13D2DB93"/>
    <w:rsid w:val="13DD3EE5"/>
    <w:rsid w:val="13E15CF4"/>
    <w:rsid w:val="13F272DA"/>
    <w:rsid w:val="141045DE"/>
    <w:rsid w:val="141E5089"/>
    <w:rsid w:val="1420FA86"/>
    <w:rsid w:val="14297129"/>
    <w:rsid w:val="1440CB31"/>
    <w:rsid w:val="1469D4ED"/>
    <w:rsid w:val="146CE733"/>
    <w:rsid w:val="147FBF25"/>
    <w:rsid w:val="14832417"/>
    <w:rsid w:val="148EC7F9"/>
    <w:rsid w:val="1497FB63"/>
    <w:rsid w:val="14A3C93C"/>
    <w:rsid w:val="14A5B0E0"/>
    <w:rsid w:val="14C98CBE"/>
    <w:rsid w:val="14DA8F6A"/>
    <w:rsid w:val="14DC41C9"/>
    <w:rsid w:val="14DE79C9"/>
    <w:rsid w:val="14DF0A33"/>
    <w:rsid w:val="14E8D198"/>
    <w:rsid w:val="14EEB757"/>
    <w:rsid w:val="15017245"/>
    <w:rsid w:val="15124621"/>
    <w:rsid w:val="152CC043"/>
    <w:rsid w:val="15314A82"/>
    <w:rsid w:val="15327972"/>
    <w:rsid w:val="153B3B8A"/>
    <w:rsid w:val="153CF250"/>
    <w:rsid w:val="154368D0"/>
    <w:rsid w:val="15607D37"/>
    <w:rsid w:val="1560D8B5"/>
    <w:rsid w:val="1572DFD0"/>
    <w:rsid w:val="15752E25"/>
    <w:rsid w:val="1581BFA2"/>
    <w:rsid w:val="15A6528A"/>
    <w:rsid w:val="15C3E7C4"/>
    <w:rsid w:val="15D36337"/>
    <w:rsid w:val="15D76186"/>
    <w:rsid w:val="15DA7B9E"/>
    <w:rsid w:val="15DFC85A"/>
    <w:rsid w:val="15FED32C"/>
    <w:rsid w:val="160BE0F2"/>
    <w:rsid w:val="161B610E"/>
    <w:rsid w:val="161E2AC5"/>
    <w:rsid w:val="161EFA80"/>
    <w:rsid w:val="16273102"/>
    <w:rsid w:val="1632B1CF"/>
    <w:rsid w:val="1640709B"/>
    <w:rsid w:val="16531B3F"/>
    <w:rsid w:val="16541A9A"/>
    <w:rsid w:val="166FCEC4"/>
    <w:rsid w:val="1680B15C"/>
    <w:rsid w:val="16977C8B"/>
    <w:rsid w:val="169BE05F"/>
    <w:rsid w:val="16A2FEAA"/>
    <w:rsid w:val="16A68A7E"/>
    <w:rsid w:val="16BB1031"/>
    <w:rsid w:val="16BB728C"/>
    <w:rsid w:val="16BC5E99"/>
    <w:rsid w:val="16BFFD15"/>
    <w:rsid w:val="16E09E12"/>
    <w:rsid w:val="16E86957"/>
    <w:rsid w:val="16FA8546"/>
    <w:rsid w:val="170429FF"/>
    <w:rsid w:val="17209E4B"/>
    <w:rsid w:val="1753F9DC"/>
    <w:rsid w:val="1759D1F0"/>
    <w:rsid w:val="17609EF0"/>
    <w:rsid w:val="1767F21F"/>
    <w:rsid w:val="1779E0A0"/>
    <w:rsid w:val="17858D33"/>
    <w:rsid w:val="1792DC75"/>
    <w:rsid w:val="17A838F2"/>
    <w:rsid w:val="17B6507F"/>
    <w:rsid w:val="17BE4CA0"/>
    <w:rsid w:val="17DB315D"/>
    <w:rsid w:val="17E18B80"/>
    <w:rsid w:val="17E205EC"/>
    <w:rsid w:val="1800461E"/>
    <w:rsid w:val="182194FF"/>
    <w:rsid w:val="1824B681"/>
    <w:rsid w:val="1832BF73"/>
    <w:rsid w:val="18357626"/>
    <w:rsid w:val="1846C697"/>
    <w:rsid w:val="184D26C0"/>
    <w:rsid w:val="1852E2EA"/>
    <w:rsid w:val="185C778F"/>
    <w:rsid w:val="185DD36C"/>
    <w:rsid w:val="186E0AF0"/>
    <w:rsid w:val="188C0A52"/>
    <w:rsid w:val="18A859E9"/>
    <w:rsid w:val="18C6997D"/>
    <w:rsid w:val="18C7B093"/>
    <w:rsid w:val="18C8AB44"/>
    <w:rsid w:val="18E1E44A"/>
    <w:rsid w:val="18F636F5"/>
    <w:rsid w:val="18F731D0"/>
    <w:rsid w:val="19021BBB"/>
    <w:rsid w:val="19032812"/>
    <w:rsid w:val="1907D1AB"/>
    <w:rsid w:val="190862FA"/>
    <w:rsid w:val="1920945C"/>
    <w:rsid w:val="1921727C"/>
    <w:rsid w:val="192EBF0E"/>
    <w:rsid w:val="19336509"/>
    <w:rsid w:val="193A9476"/>
    <w:rsid w:val="193F3088"/>
    <w:rsid w:val="19401342"/>
    <w:rsid w:val="195EBFDE"/>
    <w:rsid w:val="1987B1C0"/>
    <w:rsid w:val="1991DF3E"/>
    <w:rsid w:val="19993451"/>
    <w:rsid w:val="19A74A2C"/>
    <w:rsid w:val="19D5C3CE"/>
    <w:rsid w:val="19D617D7"/>
    <w:rsid w:val="19DC9EC9"/>
    <w:rsid w:val="19E3AFC7"/>
    <w:rsid w:val="19E8A8E5"/>
    <w:rsid w:val="19F3CC52"/>
    <w:rsid w:val="19F808F5"/>
    <w:rsid w:val="1A0EBDDA"/>
    <w:rsid w:val="1A109491"/>
    <w:rsid w:val="1A40E1C4"/>
    <w:rsid w:val="1A43666C"/>
    <w:rsid w:val="1A7302C3"/>
    <w:rsid w:val="1A7BD64F"/>
    <w:rsid w:val="1A7DF7D9"/>
    <w:rsid w:val="1A88ACE7"/>
    <w:rsid w:val="1A9FECFF"/>
    <w:rsid w:val="1AAE3BA8"/>
    <w:rsid w:val="1AB6FC1E"/>
    <w:rsid w:val="1ABC91C5"/>
    <w:rsid w:val="1AE5B514"/>
    <w:rsid w:val="1B10FA91"/>
    <w:rsid w:val="1B2C7DDC"/>
    <w:rsid w:val="1B2DE530"/>
    <w:rsid w:val="1B3067CE"/>
    <w:rsid w:val="1B45EF23"/>
    <w:rsid w:val="1B5CD289"/>
    <w:rsid w:val="1B5D329D"/>
    <w:rsid w:val="1B5E3819"/>
    <w:rsid w:val="1B5FD17B"/>
    <w:rsid w:val="1B616682"/>
    <w:rsid w:val="1B728221"/>
    <w:rsid w:val="1B7F45DA"/>
    <w:rsid w:val="1B85F072"/>
    <w:rsid w:val="1B8F5950"/>
    <w:rsid w:val="1B9E4224"/>
    <w:rsid w:val="1BC1B4E4"/>
    <w:rsid w:val="1BC39CCC"/>
    <w:rsid w:val="1BDCE0F3"/>
    <w:rsid w:val="1BE0C3EE"/>
    <w:rsid w:val="1BE0E25C"/>
    <w:rsid w:val="1BF6AB7C"/>
    <w:rsid w:val="1C00C2A4"/>
    <w:rsid w:val="1C1A79E5"/>
    <w:rsid w:val="1C1C6B03"/>
    <w:rsid w:val="1C231C93"/>
    <w:rsid w:val="1C280C50"/>
    <w:rsid w:val="1C2D6BA0"/>
    <w:rsid w:val="1C392505"/>
    <w:rsid w:val="1C437837"/>
    <w:rsid w:val="1C4C583D"/>
    <w:rsid w:val="1C5A1B45"/>
    <w:rsid w:val="1C60A6AB"/>
    <w:rsid w:val="1C6E5A23"/>
    <w:rsid w:val="1C6FFD4B"/>
    <w:rsid w:val="1C7676D5"/>
    <w:rsid w:val="1C8513D2"/>
    <w:rsid w:val="1C8ECD5E"/>
    <w:rsid w:val="1C8EF722"/>
    <w:rsid w:val="1CA02393"/>
    <w:rsid w:val="1CA46114"/>
    <w:rsid w:val="1CAB0E58"/>
    <w:rsid w:val="1CC82425"/>
    <w:rsid w:val="1CCB1397"/>
    <w:rsid w:val="1CEB2B77"/>
    <w:rsid w:val="1CF55AB7"/>
    <w:rsid w:val="1D04B786"/>
    <w:rsid w:val="1D09191F"/>
    <w:rsid w:val="1D19B83E"/>
    <w:rsid w:val="1D1E6254"/>
    <w:rsid w:val="1D220D1B"/>
    <w:rsid w:val="1D2B993B"/>
    <w:rsid w:val="1D3162D5"/>
    <w:rsid w:val="1D369607"/>
    <w:rsid w:val="1D3FB03D"/>
    <w:rsid w:val="1D47B71A"/>
    <w:rsid w:val="1D5F9E75"/>
    <w:rsid w:val="1D653B6A"/>
    <w:rsid w:val="1D6A88D9"/>
    <w:rsid w:val="1D771B18"/>
    <w:rsid w:val="1D96F851"/>
    <w:rsid w:val="1D9C86BC"/>
    <w:rsid w:val="1DAD70B1"/>
    <w:rsid w:val="1DB69B82"/>
    <w:rsid w:val="1DBB9215"/>
    <w:rsid w:val="1DC59425"/>
    <w:rsid w:val="1DD20C84"/>
    <w:rsid w:val="1DDFC372"/>
    <w:rsid w:val="1DE08C87"/>
    <w:rsid w:val="1DE32DAF"/>
    <w:rsid w:val="1E019C8D"/>
    <w:rsid w:val="1E04171A"/>
    <w:rsid w:val="1E124FCF"/>
    <w:rsid w:val="1E44BE04"/>
    <w:rsid w:val="1E4B7FB1"/>
    <w:rsid w:val="1E5F2CE4"/>
    <w:rsid w:val="1E601693"/>
    <w:rsid w:val="1E75A1D8"/>
    <w:rsid w:val="1E806E08"/>
    <w:rsid w:val="1E8D4C6D"/>
    <w:rsid w:val="1E98BED4"/>
    <w:rsid w:val="1EAD8A18"/>
    <w:rsid w:val="1EADBA79"/>
    <w:rsid w:val="1EADC189"/>
    <w:rsid w:val="1ECE5040"/>
    <w:rsid w:val="1EE53A93"/>
    <w:rsid w:val="1EE64071"/>
    <w:rsid w:val="1EFE8322"/>
    <w:rsid w:val="1F01016D"/>
    <w:rsid w:val="1F01A345"/>
    <w:rsid w:val="1F0BED61"/>
    <w:rsid w:val="1F16D255"/>
    <w:rsid w:val="1F1B7BE1"/>
    <w:rsid w:val="1F2A3662"/>
    <w:rsid w:val="1F2F3F3B"/>
    <w:rsid w:val="1F48878D"/>
    <w:rsid w:val="1F59B1FD"/>
    <w:rsid w:val="1F798573"/>
    <w:rsid w:val="1F7F7040"/>
    <w:rsid w:val="1FA295DF"/>
    <w:rsid w:val="1FAFDB97"/>
    <w:rsid w:val="1FBDDC12"/>
    <w:rsid w:val="1FC069FB"/>
    <w:rsid w:val="1FCBD486"/>
    <w:rsid w:val="1FDD66C4"/>
    <w:rsid w:val="1FE5BB8E"/>
    <w:rsid w:val="1FF408FD"/>
    <w:rsid w:val="20241DF6"/>
    <w:rsid w:val="203BD655"/>
    <w:rsid w:val="2041DA9C"/>
    <w:rsid w:val="20447E2D"/>
    <w:rsid w:val="2046A16A"/>
    <w:rsid w:val="204DBE3D"/>
    <w:rsid w:val="205AD180"/>
    <w:rsid w:val="205B69F1"/>
    <w:rsid w:val="205CE133"/>
    <w:rsid w:val="205D0F42"/>
    <w:rsid w:val="20689101"/>
    <w:rsid w:val="206D5D18"/>
    <w:rsid w:val="208B2DEA"/>
    <w:rsid w:val="20A33E2D"/>
    <w:rsid w:val="20A3CA9A"/>
    <w:rsid w:val="20A58559"/>
    <w:rsid w:val="20AB9237"/>
    <w:rsid w:val="20B07E1C"/>
    <w:rsid w:val="20C59C70"/>
    <w:rsid w:val="20D2BC4E"/>
    <w:rsid w:val="20D867BF"/>
    <w:rsid w:val="20EDA1F6"/>
    <w:rsid w:val="20F14C4D"/>
    <w:rsid w:val="20F28F0A"/>
    <w:rsid w:val="20F94350"/>
    <w:rsid w:val="20FD36BA"/>
    <w:rsid w:val="2101DD6B"/>
    <w:rsid w:val="2106F5D4"/>
    <w:rsid w:val="210919A7"/>
    <w:rsid w:val="2112EF1C"/>
    <w:rsid w:val="21243DF3"/>
    <w:rsid w:val="21372F9E"/>
    <w:rsid w:val="21415DA0"/>
    <w:rsid w:val="214D7AAE"/>
    <w:rsid w:val="2150A426"/>
    <w:rsid w:val="21531B63"/>
    <w:rsid w:val="2161C47D"/>
    <w:rsid w:val="217C239D"/>
    <w:rsid w:val="21812319"/>
    <w:rsid w:val="2182025E"/>
    <w:rsid w:val="2194EC9C"/>
    <w:rsid w:val="219D4A30"/>
    <w:rsid w:val="21A064FA"/>
    <w:rsid w:val="21A127ED"/>
    <w:rsid w:val="21A37749"/>
    <w:rsid w:val="21A97744"/>
    <w:rsid w:val="21AB479F"/>
    <w:rsid w:val="21AF2554"/>
    <w:rsid w:val="21C2224B"/>
    <w:rsid w:val="21C725E9"/>
    <w:rsid w:val="21F9F460"/>
    <w:rsid w:val="22057A4C"/>
    <w:rsid w:val="220646EE"/>
    <w:rsid w:val="2206DC5D"/>
    <w:rsid w:val="22176420"/>
    <w:rsid w:val="223DD347"/>
    <w:rsid w:val="2242D03F"/>
    <w:rsid w:val="225B0FD0"/>
    <w:rsid w:val="227DA8DB"/>
    <w:rsid w:val="22ACFD84"/>
    <w:rsid w:val="22E79977"/>
    <w:rsid w:val="22EA7C49"/>
    <w:rsid w:val="22EF9E17"/>
    <w:rsid w:val="22F342A2"/>
    <w:rsid w:val="22FDCD4A"/>
    <w:rsid w:val="230DAC57"/>
    <w:rsid w:val="2311431B"/>
    <w:rsid w:val="231EFF15"/>
    <w:rsid w:val="2325C477"/>
    <w:rsid w:val="23321518"/>
    <w:rsid w:val="233F9DC7"/>
    <w:rsid w:val="234336CD"/>
    <w:rsid w:val="234E0E39"/>
    <w:rsid w:val="235DA463"/>
    <w:rsid w:val="236B0CFD"/>
    <w:rsid w:val="2371E08F"/>
    <w:rsid w:val="2398AC25"/>
    <w:rsid w:val="23AEF869"/>
    <w:rsid w:val="23B336B9"/>
    <w:rsid w:val="23C45ED0"/>
    <w:rsid w:val="23D7E54D"/>
    <w:rsid w:val="23D84749"/>
    <w:rsid w:val="23EFD3DD"/>
    <w:rsid w:val="23FF2153"/>
    <w:rsid w:val="2402A8DE"/>
    <w:rsid w:val="24031F79"/>
    <w:rsid w:val="2406E0F3"/>
    <w:rsid w:val="240C060C"/>
    <w:rsid w:val="2414F57A"/>
    <w:rsid w:val="2456F3A6"/>
    <w:rsid w:val="245C7FA1"/>
    <w:rsid w:val="24653B27"/>
    <w:rsid w:val="247C1B59"/>
    <w:rsid w:val="24956F8E"/>
    <w:rsid w:val="2495956C"/>
    <w:rsid w:val="2496A4E0"/>
    <w:rsid w:val="24B30880"/>
    <w:rsid w:val="24C127DD"/>
    <w:rsid w:val="24F8411B"/>
    <w:rsid w:val="2504B9AA"/>
    <w:rsid w:val="25161610"/>
    <w:rsid w:val="25231571"/>
    <w:rsid w:val="252C2C38"/>
    <w:rsid w:val="252C7120"/>
    <w:rsid w:val="252FB321"/>
    <w:rsid w:val="25417E05"/>
    <w:rsid w:val="254A0D1F"/>
    <w:rsid w:val="254DCD64"/>
    <w:rsid w:val="2566C459"/>
    <w:rsid w:val="256CC542"/>
    <w:rsid w:val="257A47BF"/>
    <w:rsid w:val="2581F2D2"/>
    <w:rsid w:val="258E3980"/>
    <w:rsid w:val="259B65DA"/>
    <w:rsid w:val="259FEEC6"/>
    <w:rsid w:val="25A5B0D5"/>
    <w:rsid w:val="25AC2975"/>
    <w:rsid w:val="25AD7204"/>
    <w:rsid w:val="25B22406"/>
    <w:rsid w:val="25BB44E2"/>
    <w:rsid w:val="25BC0288"/>
    <w:rsid w:val="25D8EEF9"/>
    <w:rsid w:val="25E03A1C"/>
    <w:rsid w:val="25F2B3A5"/>
    <w:rsid w:val="26014BDF"/>
    <w:rsid w:val="261CD040"/>
    <w:rsid w:val="263A53AC"/>
    <w:rsid w:val="263B59B3"/>
    <w:rsid w:val="2644BAEF"/>
    <w:rsid w:val="264D0EEF"/>
    <w:rsid w:val="264D73A8"/>
    <w:rsid w:val="265DC77A"/>
    <w:rsid w:val="26677954"/>
    <w:rsid w:val="266E3004"/>
    <w:rsid w:val="26768450"/>
    <w:rsid w:val="267BCF77"/>
    <w:rsid w:val="2688E1B4"/>
    <w:rsid w:val="2697B5DA"/>
    <w:rsid w:val="2698804D"/>
    <w:rsid w:val="269C8934"/>
    <w:rsid w:val="26A3F3CA"/>
    <w:rsid w:val="26B172E1"/>
    <w:rsid w:val="26B8467C"/>
    <w:rsid w:val="26D7C79F"/>
    <w:rsid w:val="26F2F042"/>
    <w:rsid w:val="27043AEC"/>
    <w:rsid w:val="270D4DB7"/>
    <w:rsid w:val="27142FFF"/>
    <w:rsid w:val="2727A1FE"/>
    <w:rsid w:val="272F9A1A"/>
    <w:rsid w:val="274FAA57"/>
    <w:rsid w:val="27526349"/>
    <w:rsid w:val="27543695"/>
    <w:rsid w:val="2757EFE1"/>
    <w:rsid w:val="275C93EE"/>
    <w:rsid w:val="27877F4B"/>
    <w:rsid w:val="2791B337"/>
    <w:rsid w:val="27B64BE6"/>
    <w:rsid w:val="27D7BD8E"/>
    <w:rsid w:val="27E6F374"/>
    <w:rsid w:val="27F15260"/>
    <w:rsid w:val="28169A63"/>
    <w:rsid w:val="2816B682"/>
    <w:rsid w:val="284632C7"/>
    <w:rsid w:val="28589A85"/>
    <w:rsid w:val="286F30C7"/>
    <w:rsid w:val="2873D398"/>
    <w:rsid w:val="288C2902"/>
    <w:rsid w:val="28AB4557"/>
    <w:rsid w:val="28AF840A"/>
    <w:rsid w:val="28B362E2"/>
    <w:rsid w:val="28D1D133"/>
    <w:rsid w:val="28D9B3B2"/>
    <w:rsid w:val="28EE938C"/>
    <w:rsid w:val="28F0606A"/>
    <w:rsid w:val="28F21638"/>
    <w:rsid w:val="28F810BA"/>
    <w:rsid w:val="2906C8BB"/>
    <w:rsid w:val="290EF212"/>
    <w:rsid w:val="2919392F"/>
    <w:rsid w:val="291E0B19"/>
    <w:rsid w:val="29200D68"/>
    <w:rsid w:val="294D3E67"/>
    <w:rsid w:val="29558EC1"/>
    <w:rsid w:val="2957DABB"/>
    <w:rsid w:val="29611487"/>
    <w:rsid w:val="297A3ECF"/>
    <w:rsid w:val="2982ADBD"/>
    <w:rsid w:val="298671BC"/>
    <w:rsid w:val="299155EE"/>
    <w:rsid w:val="299305AA"/>
    <w:rsid w:val="29AC7D1D"/>
    <w:rsid w:val="29B9A584"/>
    <w:rsid w:val="29BC03A8"/>
    <w:rsid w:val="29C625EE"/>
    <w:rsid w:val="29DA64FE"/>
    <w:rsid w:val="29E4EA5B"/>
    <w:rsid w:val="29EC404A"/>
    <w:rsid w:val="29EC4EB1"/>
    <w:rsid w:val="29F2C29F"/>
    <w:rsid w:val="29F9EFE9"/>
    <w:rsid w:val="2A0DEE21"/>
    <w:rsid w:val="2A1B3F98"/>
    <w:rsid w:val="2A1F78BF"/>
    <w:rsid w:val="2A208706"/>
    <w:rsid w:val="2A3CFC5E"/>
    <w:rsid w:val="2A46495A"/>
    <w:rsid w:val="2A758A71"/>
    <w:rsid w:val="2A8FC1B6"/>
    <w:rsid w:val="2A912D44"/>
    <w:rsid w:val="2A975B41"/>
    <w:rsid w:val="2AAB914D"/>
    <w:rsid w:val="2AD1217D"/>
    <w:rsid w:val="2AD462B6"/>
    <w:rsid w:val="2AF16FB1"/>
    <w:rsid w:val="2AF66407"/>
    <w:rsid w:val="2B0145D4"/>
    <w:rsid w:val="2B078865"/>
    <w:rsid w:val="2B382560"/>
    <w:rsid w:val="2B3A524C"/>
    <w:rsid w:val="2B3BC40D"/>
    <w:rsid w:val="2B3EB69F"/>
    <w:rsid w:val="2B3F0575"/>
    <w:rsid w:val="2B5C725E"/>
    <w:rsid w:val="2B62B239"/>
    <w:rsid w:val="2B69D53F"/>
    <w:rsid w:val="2B70B454"/>
    <w:rsid w:val="2B73E478"/>
    <w:rsid w:val="2B772922"/>
    <w:rsid w:val="2B781ED9"/>
    <w:rsid w:val="2B82C9C0"/>
    <w:rsid w:val="2B885507"/>
    <w:rsid w:val="2B8C8684"/>
    <w:rsid w:val="2B902995"/>
    <w:rsid w:val="2BA70E55"/>
    <w:rsid w:val="2BA8689C"/>
    <w:rsid w:val="2BCDAE99"/>
    <w:rsid w:val="2BDB658F"/>
    <w:rsid w:val="2BDFA7B3"/>
    <w:rsid w:val="2BF04655"/>
    <w:rsid w:val="2C0F556B"/>
    <w:rsid w:val="2C29D379"/>
    <w:rsid w:val="2C2B9110"/>
    <w:rsid w:val="2C2C9553"/>
    <w:rsid w:val="2C2DD9F5"/>
    <w:rsid w:val="2C379850"/>
    <w:rsid w:val="2C42C772"/>
    <w:rsid w:val="2C4F2E26"/>
    <w:rsid w:val="2C5FC7E0"/>
    <w:rsid w:val="2C6694A0"/>
    <w:rsid w:val="2C69193A"/>
    <w:rsid w:val="2C78475C"/>
    <w:rsid w:val="2C7FDB05"/>
    <w:rsid w:val="2C867CA4"/>
    <w:rsid w:val="2C984F49"/>
    <w:rsid w:val="2CACA02A"/>
    <w:rsid w:val="2CDDEF91"/>
    <w:rsid w:val="2D02CE20"/>
    <w:rsid w:val="2D0921D0"/>
    <w:rsid w:val="2D0E92C2"/>
    <w:rsid w:val="2D1E29D2"/>
    <w:rsid w:val="2D28A76F"/>
    <w:rsid w:val="2D34DDE2"/>
    <w:rsid w:val="2D385760"/>
    <w:rsid w:val="2D43240B"/>
    <w:rsid w:val="2D5323A0"/>
    <w:rsid w:val="2D66E886"/>
    <w:rsid w:val="2D762C7B"/>
    <w:rsid w:val="2D7CF6C8"/>
    <w:rsid w:val="2D85CABE"/>
    <w:rsid w:val="2D88598C"/>
    <w:rsid w:val="2D9CE34F"/>
    <w:rsid w:val="2DA93D1C"/>
    <w:rsid w:val="2DB21ADF"/>
    <w:rsid w:val="2DC223EB"/>
    <w:rsid w:val="2DC3C253"/>
    <w:rsid w:val="2DC574AF"/>
    <w:rsid w:val="2DCAD708"/>
    <w:rsid w:val="2DD20D29"/>
    <w:rsid w:val="2DE14795"/>
    <w:rsid w:val="2DE6C4A0"/>
    <w:rsid w:val="2DED6BCB"/>
    <w:rsid w:val="2DF0BC12"/>
    <w:rsid w:val="2DF5A069"/>
    <w:rsid w:val="2E0A78FD"/>
    <w:rsid w:val="2E0F320F"/>
    <w:rsid w:val="2E326C42"/>
    <w:rsid w:val="2E34D57C"/>
    <w:rsid w:val="2E501563"/>
    <w:rsid w:val="2E503D3B"/>
    <w:rsid w:val="2E5D2790"/>
    <w:rsid w:val="2E62404F"/>
    <w:rsid w:val="2EBA5751"/>
    <w:rsid w:val="2EC4E0EE"/>
    <w:rsid w:val="2EC5D68C"/>
    <w:rsid w:val="2EC803E2"/>
    <w:rsid w:val="2ED2C9B1"/>
    <w:rsid w:val="2EDA8538"/>
    <w:rsid w:val="2EEB5CDF"/>
    <w:rsid w:val="2EF2B220"/>
    <w:rsid w:val="2EF95270"/>
    <w:rsid w:val="2EFEC11D"/>
    <w:rsid w:val="2F1DBF79"/>
    <w:rsid w:val="2F39789A"/>
    <w:rsid w:val="2F4A3E8D"/>
    <w:rsid w:val="2F655DBA"/>
    <w:rsid w:val="2F735BDA"/>
    <w:rsid w:val="2F916E85"/>
    <w:rsid w:val="2F965EFB"/>
    <w:rsid w:val="2F98D659"/>
    <w:rsid w:val="2FA632F8"/>
    <w:rsid w:val="2FAA810E"/>
    <w:rsid w:val="2FB2CC4C"/>
    <w:rsid w:val="2FC866B5"/>
    <w:rsid w:val="2FCA504D"/>
    <w:rsid w:val="2FD6A226"/>
    <w:rsid w:val="2FDA1413"/>
    <w:rsid w:val="2FF581AD"/>
    <w:rsid w:val="2FFAD3C9"/>
    <w:rsid w:val="2FFCB5C8"/>
    <w:rsid w:val="30002B7E"/>
    <w:rsid w:val="30017C03"/>
    <w:rsid w:val="30034FB1"/>
    <w:rsid w:val="3007788D"/>
    <w:rsid w:val="30324480"/>
    <w:rsid w:val="3037BF89"/>
    <w:rsid w:val="303A0E95"/>
    <w:rsid w:val="304F3A01"/>
    <w:rsid w:val="3055AB27"/>
    <w:rsid w:val="3057BF7D"/>
    <w:rsid w:val="305C7A0B"/>
    <w:rsid w:val="3060F427"/>
    <w:rsid w:val="30761FA8"/>
    <w:rsid w:val="308A8130"/>
    <w:rsid w:val="30A5D8D0"/>
    <w:rsid w:val="30A61A7D"/>
    <w:rsid w:val="30AE2174"/>
    <w:rsid w:val="30B91AF1"/>
    <w:rsid w:val="30C666E7"/>
    <w:rsid w:val="30E45814"/>
    <w:rsid w:val="30EAC856"/>
    <w:rsid w:val="3108CCB9"/>
    <w:rsid w:val="31100507"/>
    <w:rsid w:val="31297888"/>
    <w:rsid w:val="313AA001"/>
    <w:rsid w:val="3140D78F"/>
    <w:rsid w:val="316C763E"/>
    <w:rsid w:val="317FFF06"/>
    <w:rsid w:val="31824B2C"/>
    <w:rsid w:val="3194F53D"/>
    <w:rsid w:val="319BA9D4"/>
    <w:rsid w:val="31A4C8D1"/>
    <w:rsid w:val="31B3C913"/>
    <w:rsid w:val="31BE1E3C"/>
    <w:rsid w:val="31D9176B"/>
    <w:rsid w:val="31EB9CB8"/>
    <w:rsid w:val="31F1C37B"/>
    <w:rsid w:val="31F64574"/>
    <w:rsid w:val="31FC6562"/>
    <w:rsid w:val="320629E9"/>
    <w:rsid w:val="3208997E"/>
    <w:rsid w:val="320E1D88"/>
    <w:rsid w:val="321094AF"/>
    <w:rsid w:val="32141F05"/>
    <w:rsid w:val="32183791"/>
    <w:rsid w:val="321C6F8A"/>
    <w:rsid w:val="321F4BAE"/>
    <w:rsid w:val="322B564B"/>
    <w:rsid w:val="3236EECF"/>
    <w:rsid w:val="323B756C"/>
    <w:rsid w:val="32480F5C"/>
    <w:rsid w:val="32490145"/>
    <w:rsid w:val="324E07F3"/>
    <w:rsid w:val="325F542E"/>
    <w:rsid w:val="326DBB16"/>
    <w:rsid w:val="326E6E00"/>
    <w:rsid w:val="32778611"/>
    <w:rsid w:val="32899322"/>
    <w:rsid w:val="328D2398"/>
    <w:rsid w:val="32B1CDDE"/>
    <w:rsid w:val="32CA6EB9"/>
    <w:rsid w:val="32CB3781"/>
    <w:rsid w:val="32D5662A"/>
    <w:rsid w:val="32DBA033"/>
    <w:rsid w:val="32F689AA"/>
    <w:rsid w:val="33096DD7"/>
    <w:rsid w:val="33101482"/>
    <w:rsid w:val="3313D0E7"/>
    <w:rsid w:val="33140B7E"/>
    <w:rsid w:val="331D06B8"/>
    <w:rsid w:val="332421E5"/>
    <w:rsid w:val="3328B89D"/>
    <w:rsid w:val="334D1793"/>
    <w:rsid w:val="3356D8DC"/>
    <w:rsid w:val="336ECB1E"/>
    <w:rsid w:val="337D3FD9"/>
    <w:rsid w:val="3388BE88"/>
    <w:rsid w:val="33A061B5"/>
    <w:rsid w:val="33C0C672"/>
    <w:rsid w:val="33C43753"/>
    <w:rsid w:val="33C69A4B"/>
    <w:rsid w:val="33D4C6FA"/>
    <w:rsid w:val="33EA1126"/>
    <w:rsid w:val="33EFAB8D"/>
    <w:rsid w:val="33FA02BD"/>
    <w:rsid w:val="340A5B61"/>
    <w:rsid w:val="34122847"/>
    <w:rsid w:val="342B5C8E"/>
    <w:rsid w:val="343EBA8E"/>
    <w:rsid w:val="343F7084"/>
    <w:rsid w:val="344542DC"/>
    <w:rsid w:val="344D6C31"/>
    <w:rsid w:val="346BDC43"/>
    <w:rsid w:val="348FBD91"/>
    <w:rsid w:val="3493B681"/>
    <w:rsid w:val="34ADA94C"/>
    <w:rsid w:val="34DAD208"/>
    <w:rsid w:val="34E03873"/>
    <w:rsid w:val="34EC45A9"/>
    <w:rsid w:val="34F09BD4"/>
    <w:rsid w:val="35003D3C"/>
    <w:rsid w:val="3501802C"/>
    <w:rsid w:val="350C322F"/>
    <w:rsid w:val="35183FB4"/>
    <w:rsid w:val="3524D9AE"/>
    <w:rsid w:val="353299AB"/>
    <w:rsid w:val="3535845A"/>
    <w:rsid w:val="35366A3C"/>
    <w:rsid w:val="353C8D8A"/>
    <w:rsid w:val="3544D6D7"/>
    <w:rsid w:val="3544EF1E"/>
    <w:rsid w:val="3552C860"/>
    <w:rsid w:val="355EE851"/>
    <w:rsid w:val="35676D13"/>
    <w:rsid w:val="357A1ABB"/>
    <w:rsid w:val="35847C22"/>
    <w:rsid w:val="359701E0"/>
    <w:rsid w:val="35A3C34B"/>
    <w:rsid w:val="35C7ACE9"/>
    <w:rsid w:val="35E65053"/>
    <w:rsid w:val="35EE27D2"/>
    <w:rsid w:val="35F20A09"/>
    <w:rsid w:val="35FFC9F8"/>
    <w:rsid w:val="36008FC4"/>
    <w:rsid w:val="360B1BBF"/>
    <w:rsid w:val="3625767F"/>
    <w:rsid w:val="362C0EBE"/>
    <w:rsid w:val="363744B6"/>
    <w:rsid w:val="363C7B3F"/>
    <w:rsid w:val="363F2912"/>
    <w:rsid w:val="36624740"/>
    <w:rsid w:val="367A9A71"/>
    <w:rsid w:val="36884DD8"/>
    <w:rsid w:val="368CBE23"/>
    <w:rsid w:val="368EDB34"/>
    <w:rsid w:val="3694E8BF"/>
    <w:rsid w:val="36A5D333"/>
    <w:rsid w:val="36C04389"/>
    <w:rsid w:val="36C20275"/>
    <w:rsid w:val="36D1F49B"/>
    <w:rsid w:val="36D2BAB0"/>
    <w:rsid w:val="36D77BD0"/>
    <w:rsid w:val="36FB8F54"/>
    <w:rsid w:val="36FF67FC"/>
    <w:rsid w:val="370DA7ED"/>
    <w:rsid w:val="3717C8EE"/>
    <w:rsid w:val="371F3AA6"/>
    <w:rsid w:val="37256F0A"/>
    <w:rsid w:val="3729A147"/>
    <w:rsid w:val="37497FD8"/>
    <w:rsid w:val="3760E655"/>
    <w:rsid w:val="376AFB99"/>
    <w:rsid w:val="3771BC02"/>
    <w:rsid w:val="3775317A"/>
    <w:rsid w:val="37779AB8"/>
    <w:rsid w:val="3780C4B9"/>
    <w:rsid w:val="3798667C"/>
    <w:rsid w:val="37A6BB38"/>
    <w:rsid w:val="37B9DE92"/>
    <w:rsid w:val="37F29C4D"/>
    <w:rsid w:val="37F48412"/>
    <w:rsid w:val="37F5027A"/>
    <w:rsid w:val="380B1E38"/>
    <w:rsid w:val="382D6A53"/>
    <w:rsid w:val="383126B3"/>
    <w:rsid w:val="3838C44A"/>
    <w:rsid w:val="384A0980"/>
    <w:rsid w:val="3850C587"/>
    <w:rsid w:val="385A1516"/>
    <w:rsid w:val="385E0422"/>
    <w:rsid w:val="38639C95"/>
    <w:rsid w:val="38775947"/>
    <w:rsid w:val="387C6ECC"/>
    <w:rsid w:val="388AAC90"/>
    <w:rsid w:val="38A1984B"/>
    <w:rsid w:val="38B0A639"/>
    <w:rsid w:val="38B90FD2"/>
    <w:rsid w:val="38CC44FB"/>
    <w:rsid w:val="38D6BE7E"/>
    <w:rsid w:val="38ED79D0"/>
    <w:rsid w:val="38EE8C48"/>
    <w:rsid w:val="38F06013"/>
    <w:rsid w:val="38F0B7B8"/>
    <w:rsid w:val="38F2E58E"/>
    <w:rsid w:val="38F34592"/>
    <w:rsid w:val="38FAFCBD"/>
    <w:rsid w:val="3900A47D"/>
    <w:rsid w:val="390C1F77"/>
    <w:rsid w:val="390C9643"/>
    <w:rsid w:val="390F0904"/>
    <w:rsid w:val="39122F80"/>
    <w:rsid w:val="391C8026"/>
    <w:rsid w:val="391E5A66"/>
    <w:rsid w:val="39214973"/>
    <w:rsid w:val="3926AB5B"/>
    <w:rsid w:val="392EA94E"/>
    <w:rsid w:val="394F4A79"/>
    <w:rsid w:val="396A01D1"/>
    <w:rsid w:val="396E381C"/>
    <w:rsid w:val="39735AB7"/>
    <w:rsid w:val="3975328E"/>
    <w:rsid w:val="398448D5"/>
    <w:rsid w:val="3986CFF2"/>
    <w:rsid w:val="398AB250"/>
    <w:rsid w:val="398C69BC"/>
    <w:rsid w:val="399022E1"/>
    <w:rsid w:val="3996A78C"/>
    <w:rsid w:val="39995941"/>
    <w:rsid w:val="399AB0B0"/>
    <w:rsid w:val="399CCF31"/>
    <w:rsid w:val="39AA7744"/>
    <w:rsid w:val="39B726C9"/>
    <w:rsid w:val="39BF9C5E"/>
    <w:rsid w:val="39C03918"/>
    <w:rsid w:val="39C0BEB5"/>
    <w:rsid w:val="39F8A085"/>
    <w:rsid w:val="3A28241A"/>
    <w:rsid w:val="3A3719DB"/>
    <w:rsid w:val="3A4400EC"/>
    <w:rsid w:val="3A5DCAEC"/>
    <w:rsid w:val="3A645AAA"/>
    <w:rsid w:val="3A6BFC30"/>
    <w:rsid w:val="3A7E61F7"/>
    <w:rsid w:val="3AA92231"/>
    <w:rsid w:val="3AADD38D"/>
    <w:rsid w:val="3AB0DA9D"/>
    <w:rsid w:val="3ACBFBD7"/>
    <w:rsid w:val="3AD18F8A"/>
    <w:rsid w:val="3AD39FC2"/>
    <w:rsid w:val="3ADF7823"/>
    <w:rsid w:val="3AF053FC"/>
    <w:rsid w:val="3AF94831"/>
    <w:rsid w:val="3AF9EDC9"/>
    <w:rsid w:val="3AFF7005"/>
    <w:rsid w:val="3B106BE0"/>
    <w:rsid w:val="3B1776B4"/>
    <w:rsid w:val="3B1E17CB"/>
    <w:rsid w:val="3B1E8B83"/>
    <w:rsid w:val="3B1F1D63"/>
    <w:rsid w:val="3B256A6C"/>
    <w:rsid w:val="3B28AFB6"/>
    <w:rsid w:val="3B413FEA"/>
    <w:rsid w:val="3B43DF53"/>
    <w:rsid w:val="3B5A0D21"/>
    <w:rsid w:val="3B6B89C8"/>
    <w:rsid w:val="3B712255"/>
    <w:rsid w:val="3B8167B5"/>
    <w:rsid w:val="3B86C68F"/>
    <w:rsid w:val="3B902A75"/>
    <w:rsid w:val="3BA1F24E"/>
    <w:rsid w:val="3BCD6096"/>
    <w:rsid w:val="3BD1CBC8"/>
    <w:rsid w:val="3BD9472B"/>
    <w:rsid w:val="3BDD57B5"/>
    <w:rsid w:val="3BE3244F"/>
    <w:rsid w:val="3BF47973"/>
    <w:rsid w:val="3C0611F0"/>
    <w:rsid w:val="3C09389B"/>
    <w:rsid w:val="3C0FDF99"/>
    <w:rsid w:val="3C1D65E6"/>
    <w:rsid w:val="3C1F5E5B"/>
    <w:rsid w:val="3C26090E"/>
    <w:rsid w:val="3C2813D8"/>
    <w:rsid w:val="3C4C770D"/>
    <w:rsid w:val="3C4DBD85"/>
    <w:rsid w:val="3C58CDA1"/>
    <w:rsid w:val="3C63BF5B"/>
    <w:rsid w:val="3C74208C"/>
    <w:rsid w:val="3C87B3AD"/>
    <w:rsid w:val="3C8A1D63"/>
    <w:rsid w:val="3C916DFC"/>
    <w:rsid w:val="3C92DC35"/>
    <w:rsid w:val="3CD97960"/>
    <w:rsid w:val="3CD9E89F"/>
    <w:rsid w:val="3CE22EDD"/>
    <w:rsid w:val="3CE63EFC"/>
    <w:rsid w:val="3CEA8A61"/>
    <w:rsid w:val="3CEEFD8E"/>
    <w:rsid w:val="3CFDA2F8"/>
    <w:rsid w:val="3D0E2C14"/>
    <w:rsid w:val="3D13543D"/>
    <w:rsid w:val="3D222DFB"/>
    <w:rsid w:val="3D39292A"/>
    <w:rsid w:val="3D42BCC1"/>
    <w:rsid w:val="3D593424"/>
    <w:rsid w:val="3D62283F"/>
    <w:rsid w:val="3D62E354"/>
    <w:rsid w:val="3D64641E"/>
    <w:rsid w:val="3D87F852"/>
    <w:rsid w:val="3D956FA7"/>
    <w:rsid w:val="3DA37A0A"/>
    <w:rsid w:val="3DA9B462"/>
    <w:rsid w:val="3DAE56E0"/>
    <w:rsid w:val="3DBC5648"/>
    <w:rsid w:val="3DC2DFBF"/>
    <w:rsid w:val="3DC8FB9C"/>
    <w:rsid w:val="3DDB5954"/>
    <w:rsid w:val="3DDCA0C5"/>
    <w:rsid w:val="3DF47C4A"/>
    <w:rsid w:val="3DFC43EB"/>
    <w:rsid w:val="3E030521"/>
    <w:rsid w:val="3E07DE97"/>
    <w:rsid w:val="3E0AAE76"/>
    <w:rsid w:val="3E0DA324"/>
    <w:rsid w:val="3E28B67B"/>
    <w:rsid w:val="3E2B4A30"/>
    <w:rsid w:val="3E2CDA33"/>
    <w:rsid w:val="3E2E2ACD"/>
    <w:rsid w:val="3E315A6F"/>
    <w:rsid w:val="3E475D38"/>
    <w:rsid w:val="3E5BE6FC"/>
    <w:rsid w:val="3E770018"/>
    <w:rsid w:val="3E7B32DE"/>
    <w:rsid w:val="3E81F759"/>
    <w:rsid w:val="3E94AD17"/>
    <w:rsid w:val="3E9A8624"/>
    <w:rsid w:val="3ECC5E91"/>
    <w:rsid w:val="3EDE5B4A"/>
    <w:rsid w:val="3EFF4860"/>
    <w:rsid w:val="3F08B527"/>
    <w:rsid w:val="3F57E496"/>
    <w:rsid w:val="3F758562"/>
    <w:rsid w:val="3F7B5C1B"/>
    <w:rsid w:val="3F7F593D"/>
    <w:rsid w:val="3F86CE8A"/>
    <w:rsid w:val="3F95BA7B"/>
    <w:rsid w:val="3FA223AC"/>
    <w:rsid w:val="3FA7C64A"/>
    <w:rsid w:val="3FC2AB92"/>
    <w:rsid w:val="3FCAFEEB"/>
    <w:rsid w:val="3FD771B9"/>
    <w:rsid w:val="3FFD68BC"/>
    <w:rsid w:val="40087619"/>
    <w:rsid w:val="400E36D4"/>
    <w:rsid w:val="402D9CE2"/>
    <w:rsid w:val="40335E95"/>
    <w:rsid w:val="4038FA40"/>
    <w:rsid w:val="4077C781"/>
    <w:rsid w:val="407AF0B3"/>
    <w:rsid w:val="407E0BF5"/>
    <w:rsid w:val="408710F5"/>
    <w:rsid w:val="408722EB"/>
    <w:rsid w:val="4099FC95"/>
    <w:rsid w:val="40BBCB91"/>
    <w:rsid w:val="40CBB46D"/>
    <w:rsid w:val="40D34A2F"/>
    <w:rsid w:val="40D64106"/>
    <w:rsid w:val="40D7CF84"/>
    <w:rsid w:val="40EA66AB"/>
    <w:rsid w:val="410060A5"/>
    <w:rsid w:val="41027726"/>
    <w:rsid w:val="410B036F"/>
    <w:rsid w:val="410BC11E"/>
    <w:rsid w:val="411BD811"/>
    <w:rsid w:val="412659D4"/>
    <w:rsid w:val="4130FC86"/>
    <w:rsid w:val="4131FA14"/>
    <w:rsid w:val="4132A28E"/>
    <w:rsid w:val="4136E57E"/>
    <w:rsid w:val="413C0FFE"/>
    <w:rsid w:val="415A9512"/>
    <w:rsid w:val="4185517D"/>
    <w:rsid w:val="418BC5A1"/>
    <w:rsid w:val="418DF076"/>
    <w:rsid w:val="4196BF1F"/>
    <w:rsid w:val="41A41E5D"/>
    <w:rsid w:val="41A6CFFE"/>
    <w:rsid w:val="41A95979"/>
    <w:rsid w:val="41A966C4"/>
    <w:rsid w:val="41B0D633"/>
    <w:rsid w:val="41C16046"/>
    <w:rsid w:val="41D4D76F"/>
    <w:rsid w:val="41F3048B"/>
    <w:rsid w:val="41F83B0E"/>
    <w:rsid w:val="42090F3F"/>
    <w:rsid w:val="421E4E15"/>
    <w:rsid w:val="42247604"/>
    <w:rsid w:val="422CE43A"/>
    <w:rsid w:val="422E1694"/>
    <w:rsid w:val="42385678"/>
    <w:rsid w:val="4248ADA7"/>
    <w:rsid w:val="426829EC"/>
    <w:rsid w:val="426AD5AD"/>
    <w:rsid w:val="4277FB8B"/>
    <w:rsid w:val="427EAF28"/>
    <w:rsid w:val="428EEDE0"/>
    <w:rsid w:val="429E8191"/>
    <w:rsid w:val="42A045A1"/>
    <w:rsid w:val="42B4B2B4"/>
    <w:rsid w:val="42B86AC5"/>
    <w:rsid w:val="42CFCD32"/>
    <w:rsid w:val="42D0A3A0"/>
    <w:rsid w:val="42EF0030"/>
    <w:rsid w:val="42FD3007"/>
    <w:rsid w:val="4306CC8C"/>
    <w:rsid w:val="43088717"/>
    <w:rsid w:val="431BC2DD"/>
    <w:rsid w:val="43406CB7"/>
    <w:rsid w:val="43716C1F"/>
    <w:rsid w:val="43845798"/>
    <w:rsid w:val="43878D17"/>
    <w:rsid w:val="43945BD1"/>
    <w:rsid w:val="4395D8E8"/>
    <w:rsid w:val="439D93BD"/>
    <w:rsid w:val="43A58CFA"/>
    <w:rsid w:val="43AA5988"/>
    <w:rsid w:val="43AD5E87"/>
    <w:rsid w:val="43BAF453"/>
    <w:rsid w:val="43BBE1DB"/>
    <w:rsid w:val="43C674F6"/>
    <w:rsid w:val="43CB51DF"/>
    <w:rsid w:val="43CDB3FC"/>
    <w:rsid w:val="43CFFAE6"/>
    <w:rsid w:val="43D6006F"/>
    <w:rsid w:val="43E66E34"/>
    <w:rsid w:val="43E89934"/>
    <w:rsid w:val="43F48EE7"/>
    <w:rsid w:val="43FB7221"/>
    <w:rsid w:val="44093893"/>
    <w:rsid w:val="440A86D0"/>
    <w:rsid w:val="44171C7D"/>
    <w:rsid w:val="44257AA9"/>
    <w:rsid w:val="443DA964"/>
    <w:rsid w:val="44578A5B"/>
    <w:rsid w:val="445F3806"/>
    <w:rsid w:val="4460575C"/>
    <w:rsid w:val="4470FD3B"/>
    <w:rsid w:val="449772FF"/>
    <w:rsid w:val="44AA841A"/>
    <w:rsid w:val="44BB6E2B"/>
    <w:rsid w:val="44C4CF03"/>
    <w:rsid w:val="44D34151"/>
    <w:rsid w:val="44D8A154"/>
    <w:rsid w:val="44DC3764"/>
    <w:rsid w:val="44DE231B"/>
    <w:rsid w:val="44DF239C"/>
    <w:rsid w:val="44F216ED"/>
    <w:rsid w:val="450E15B4"/>
    <w:rsid w:val="450EFBF2"/>
    <w:rsid w:val="4517BDE6"/>
    <w:rsid w:val="451FC352"/>
    <w:rsid w:val="4523D6E0"/>
    <w:rsid w:val="453868AF"/>
    <w:rsid w:val="45398A6F"/>
    <w:rsid w:val="453D7A78"/>
    <w:rsid w:val="454BF680"/>
    <w:rsid w:val="4553BE26"/>
    <w:rsid w:val="45541A16"/>
    <w:rsid w:val="4559F6DB"/>
    <w:rsid w:val="4569D50C"/>
    <w:rsid w:val="456EB5A5"/>
    <w:rsid w:val="45B979FF"/>
    <w:rsid w:val="45BED4E7"/>
    <w:rsid w:val="45C6A44F"/>
    <w:rsid w:val="45DDE6A1"/>
    <w:rsid w:val="45DF09D3"/>
    <w:rsid w:val="45E450D8"/>
    <w:rsid w:val="45EC0AC6"/>
    <w:rsid w:val="45F60F43"/>
    <w:rsid w:val="45F9E6BA"/>
    <w:rsid w:val="462EA555"/>
    <w:rsid w:val="46434CB0"/>
    <w:rsid w:val="4645CF3C"/>
    <w:rsid w:val="4658C962"/>
    <w:rsid w:val="465BD935"/>
    <w:rsid w:val="46647B85"/>
    <w:rsid w:val="4698B097"/>
    <w:rsid w:val="46A4281C"/>
    <w:rsid w:val="46C7A58B"/>
    <w:rsid w:val="46DD054E"/>
    <w:rsid w:val="46ED8BC2"/>
    <w:rsid w:val="46EED6FB"/>
    <w:rsid w:val="47198F64"/>
    <w:rsid w:val="47310F9C"/>
    <w:rsid w:val="473C9749"/>
    <w:rsid w:val="4741E267"/>
    <w:rsid w:val="474F962B"/>
    <w:rsid w:val="475E1C13"/>
    <w:rsid w:val="4769FC07"/>
    <w:rsid w:val="47756D34"/>
    <w:rsid w:val="4775E2AF"/>
    <w:rsid w:val="477A2B6A"/>
    <w:rsid w:val="477A9C7B"/>
    <w:rsid w:val="477FB545"/>
    <w:rsid w:val="477FF0F5"/>
    <w:rsid w:val="47816AE3"/>
    <w:rsid w:val="47878DDC"/>
    <w:rsid w:val="479FFB44"/>
    <w:rsid w:val="47A27B8A"/>
    <w:rsid w:val="47AB10DA"/>
    <w:rsid w:val="47B1AC07"/>
    <w:rsid w:val="47B54790"/>
    <w:rsid w:val="47BFA7C5"/>
    <w:rsid w:val="47C456FC"/>
    <w:rsid w:val="47C8ED47"/>
    <w:rsid w:val="47D00F36"/>
    <w:rsid w:val="47DB3936"/>
    <w:rsid w:val="47DBF181"/>
    <w:rsid w:val="47E46411"/>
    <w:rsid w:val="480566DC"/>
    <w:rsid w:val="48139E08"/>
    <w:rsid w:val="4818997E"/>
    <w:rsid w:val="4834CD9C"/>
    <w:rsid w:val="4840C27D"/>
    <w:rsid w:val="48494C01"/>
    <w:rsid w:val="484C52B0"/>
    <w:rsid w:val="4868239C"/>
    <w:rsid w:val="486EBE98"/>
    <w:rsid w:val="4870B71B"/>
    <w:rsid w:val="4871D390"/>
    <w:rsid w:val="488B397A"/>
    <w:rsid w:val="48B42410"/>
    <w:rsid w:val="48B887E1"/>
    <w:rsid w:val="48BF779B"/>
    <w:rsid w:val="48C28C99"/>
    <w:rsid w:val="48C7E5EA"/>
    <w:rsid w:val="48C87CD0"/>
    <w:rsid w:val="48D7AA9E"/>
    <w:rsid w:val="48EBFFCD"/>
    <w:rsid w:val="48F0FA66"/>
    <w:rsid w:val="48F1355D"/>
    <w:rsid w:val="48F1E5BB"/>
    <w:rsid w:val="48F89D35"/>
    <w:rsid w:val="4906C41A"/>
    <w:rsid w:val="490B15FD"/>
    <w:rsid w:val="490DEF62"/>
    <w:rsid w:val="49141B39"/>
    <w:rsid w:val="4918AFF3"/>
    <w:rsid w:val="4920B270"/>
    <w:rsid w:val="492D77CF"/>
    <w:rsid w:val="493390FD"/>
    <w:rsid w:val="493DC525"/>
    <w:rsid w:val="49A29DF6"/>
    <w:rsid w:val="49A798A3"/>
    <w:rsid w:val="49BBC429"/>
    <w:rsid w:val="49C366A7"/>
    <w:rsid w:val="49CA7E32"/>
    <w:rsid w:val="49D3AA03"/>
    <w:rsid w:val="49D5583C"/>
    <w:rsid w:val="49E0634F"/>
    <w:rsid w:val="49E44492"/>
    <w:rsid w:val="49EA3168"/>
    <w:rsid w:val="49EB1F87"/>
    <w:rsid w:val="4A03ED4C"/>
    <w:rsid w:val="4A08A261"/>
    <w:rsid w:val="4A10C282"/>
    <w:rsid w:val="4A19A313"/>
    <w:rsid w:val="4A341E3A"/>
    <w:rsid w:val="4A34D387"/>
    <w:rsid w:val="4A45A3DE"/>
    <w:rsid w:val="4A55D1B4"/>
    <w:rsid w:val="4A666C1F"/>
    <w:rsid w:val="4A7394A7"/>
    <w:rsid w:val="4A7474E6"/>
    <w:rsid w:val="4A8895D6"/>
    <w:rsid w:val="4A9179D7"/>
    <w:rsid w:val="4A990D8F"/>
    <w:rsid w:val="4A9E6299"/>
    <w:rsid w:val="4AAEECF0"/>
    <w:rsid w:val="4AB5AE47"/>
    <w:rsid w:val="4AB648A0"/>
    <w:rsid w:val="4AC632E3"/>
    <w:rsid w:val="4AD3D60D"/>
    <w:rsid w:val="4AD41039"/>
    <w:rsid w:val="4AE32421"/>
    <w:rsid w:val="4AE9255F"/>
    <w:rsid w:val="4AEBB379"/>
    <w:rsid w:val="4AF1E45D"/>
    <w:rsid w:val="4AF7D99D"/>
    <w:rsid w:val="4AFAF95A"/>
    <w:rsid w:val="4AFFC420"/>
    <w:rsid w:val="4B061FEF"/>
    <w:rsid w:val="4B0B84A2"/>
    <w:rsid w:val="4B1056F8"/>
    <w:rsid w:val="4B10CA16"/>
    <w:rsid w:val="4B1C25AE"/>
    <w:rsid w:val="4B1F0E16"/>
    <w:rsid w:val="4B211394"/>
    <w:rsid w:val="4B241B19"/>
    <w:rsid w:val="4B311C8D"/>
    <w:rsid w:val="4B32FEFA"/>
    <w:rsid w:val="4B335FFE"/>
    <w:rsid w:val="4B495E9D"/>
    <w:rsid w:val="4B4A3399"/>
    <w:rsid w:val="4B5549B1"/>
    <w:rsid w:val="4B56B727"/>
    <w:rsid w:val="4B575F90"/>
    <w:rsid w:val="4B590FA5"/>
    <w:rsid w:val="4B6FFB87"/>
    <w:rsid w:val="4B900B8D"/>
    <w:rsid w:val="4B938434"/>
    <w:rsid w:val="4B9A217D"/>
    <w:rsid w:val="4B9E86BF"/>
    <w:rsid w:val="4BA98AC8"/>
    <w:rsid w:val="4BBCAC23"/>
    <w:rsid w:val="4BD50E23"/>
    <w:rsid w:val="4BFD1771"/>
    <w:rsid w:val="4C22FD02"/>
    <w:rsid w:val="4C35E0A8"/>
    <w:rsid w:val="4C390C42"/>
    <w:rsid w:val="4C3EBE3E"/>
    <w:rsid w:val="4C48A0A5"/>
    <w:rsid w:val="4C7F3F37"/>
    <w:rsid w:val="4C7F76E2"/>
    <w:rsid w:val="4C86E185"/>
    <w:rsid w:val="4C90B41A"/>
    <w:rsid w:val="4C92F9A8"/>
    <w:rsid w:val="4CA8AD6E"/>
    <w:rsid w:val="4CB10DB1"/>
    <w:rsid w:val="4CC6DDE7"/>
    <w:rsid w:val="4CD116A1"/>
    <w:rsid w:val="4CEE4FC8"/>
    <w:rsid w:val="4CEF7FCC"/>
    <w:rsid w:val="4CF2185B"/>
    <w:rsid w:val="4D00CED2"/>
    <w:rsid w:val="4D0DF115"/>
    <w:rsid w:val="4D180F97"/>
    <w:rsid w:val="4D197B90"/>
    <w:rsid w:val="4D2253B8"/>
    <w:rsid w:val="4D2969FF"/>
    <w:rsid w:val="4D4EC98A"/>
    <w:rsid w:val="4D554E8F"/>
    <w:rsid w:val="4D60E781"/>
    <w:rsid w:val="4D613760"/>
    <w:rsid w:val="4D717827"/>
    <w:rsid w:val="4DAA77AF"/>
    <w:rsid w:val="4DAD775F"/>
    <w:rsid w:val="4DB08941"/>
    <w:rsid w:val="4DB29F39"/>
    <w:rsid w:val="4DB65A6C"/>
    <w:rsid w:val="4DB9E7D8"/>
    <w:rsid w:val="4DC23E96"/>
    <w:rsid w:val="4DE53C15"/>
    <w:rsid w:val="4DF40225"/>
    <w:rsid w:val="4DFCE828"/>
    <w:rsid w:val="4E05D8D5"/>
    <w:rsid w:val="4E080F28"/>
    <w:rsid w:val="4E12878B"/>
    <w:rsid w:val="4E1DFB1F"/>
    <w:rsid w:val="4E5017A5"/>
    <w:rsid w:val="4E51FA01"/>
    <w:rsid w:val="4E76BD7F"/>
    <w:rsid w:val="4E776B18"/>
    <w:rsid w:val="4E7FB570"/>
    <w:rsid w:val="4E92640D"/>
    <w:rsid w:val="4E9455D9"/>
    <w:rsid w:val="4EA89FAE"/>
    <w:rsid w:val="4EBA18A3"/>
    <w:rsid w:val="4ECDEB41"/>
    <w:rsid w:val="4ED268D3"/>
    <w:rsid w:val="4EE0D4AC"/>
    <w:rsid w:val="4F276903"/>
    <w:rsid w:val="4F32CD58"/>
    <w:rsid w:val="4F650FC5"/>
    <w:rsid w:val="4F699327"/>
    <w:rsid w:val="4F6CF9B9"/>
    <w:rsid w:val="4F8F0938"/>
    <w:rsid w:val="4F932C48"/>
    <w:rsid w:val="4FA74DCE"/>
    <w:rsid w:val="4FAA7191"/>
    <w:rsid w:val="4FAACABF"/>
    <w:rsid w:val="4FB095B8"/>
    <w:rsid w:val="4FB4846B"/>
    <w:rsid w:val="4FB8FC81"/>
    <w:rsid w:val="4FC4822B"/>
    <w:rsid w:val="4FD7B059"/>
    <w:rsid w:val="4FD8A57E"/>
    <w:rsid w:val="4FE3DB9C"/>
    <w:rsid w:val="4FED6C57"/>
    <w:rsid w:val="4FF6A09D"/>
    <w:rsid w:val="4FF942F4"/>
    <w:rsid w:val="5001BCE4"/>
    <w:rsid w:val="500D4CA3"/>
    <w:rsid w:val="5011E4CA"/>
    <w:rsid w:val="50184753"/>
    <w:rsid w:val="501B2C5F"/>
    <w:rsid w:val="503A9A2A"/>
    <w:rsid w:val="50422092"/>
    <w:rsid w:val="504558D8"/>
    <w:rsid w:val="50462210"/>
    <w:rsid w:val="5051D467"/>
    <w:rsid w:val="507F5BF6"/>
    <w:rsid w:val="508ACF06"/>
    <w:rsid w:val="508E7F32"/>
    <w:rsid w:val="509C7198"/>
    <w:rsid w:val="50A97F2B"/>
    <w:rsid w:val="50AD5933"/>
    <w:rsid w:val="50C5F714"/>
    <w:rsid w:val="50E2DE26"/>
    <w:rsid w:val="50E7ACE2"/>
    <w:rsid w:val="50EF1CCD"/>
    <w:rsid w:val="50F6A0D3"/>
    <w:rsid w:val="50FB739F"/>
    <w:rsid w:val="50FE2C95"/>
    <w:rsid w:val="5107C0E0"/>
    <w:rsid w:val="511FA7F2"/>
    <w:rsid w:val="5127B258"/>
    <w:rsid w:val="512C3E97"/>
    <w:rsid w:val="513A2F3B"/>
    <w:rsid w:val="513D23D8"/>
    <w:rsid w:val="5142BD6F"/>
    <w:rsid w:val="514955F7"/>
    <w:rsid w:val="51596756"/>
    <w:rsid w:val="5168822F"/>
    <w:rsid w:val="516ADD4C"/>
    <w:rsid w:val="5176DA4E"/>
    <w:rsid w:val="5181B3E6"/>
    <w:rsid w:val="5182DB2B"/>
    <w:rsid w:val="518B2CC7"/>
    <w:rsid w:val="518C51E9"/>
    <w:rsid w:val="51912D53"/>
    <w:rsid w:val="519597B1"/>
    <w:rsid w:val="5199CE1A"/>
    <w:rsid w:val="519D696E"/>
    <w:rsid w:val="51A121CD"/>
    <w:rsid w:val="51B379C2"/>
    <w:rsid w:val="51C210D7"/>
    <w:rsid w:val="51CB08DF"/>
    <w:rsid w:val="51D4C9EF"/>
    <w:rsid w:val="51DAB632"/>
    <w:rsid w:val="51ED14A8"/>
    <w:rsid w:val="51F2E539"/>
    <w:rsid w:val="51F938BA"/>
    <w:rsid w:val="520AFCCD"/>
    <w:rsid w:val="520E5310"/>
    <w:rsid w:val="52111F60"/>
    <w:rsid w:val="52252756"/>
    <w:rsid w:val="522C3939"/>
    <w:rsid w:val="5256FF40"/>
    <w:rsid w:val="528F8102"/>
    <w:rsid w:val="52998827"/>
    <w:rsid w:val="529D81BA"/>
    <w:rsid w:val="529E4FC1"/>
    <w:rsid w:val="52AA10A4"/>
    <w:rsid w:val="52B3FFD7"/>
    <w:rsid w:val="52B614FF"/>
    <w:rsid w:val="52D1D1C8"/>
    <w:rsid w:val="52F2D8C6"/>
    <w:rsid w:val="52F66933"/>
    <w:rsid w:val="53046983"/>
    <w:rsid w:val="530AC554"/>
    <w:rsid w:val="5317B0C1"/>
    <w:rsid w:val="531AB1A1"/>
    <w:rsid w:val="53321F31"/>
    <w:rsid w:val="533DFA5B"/>
    <w:rsid w:val="5346A856"/>
    <w:rsid w:val="534DEAAA"/>
    <w:rsid w:val="534E3706"/>
    <w:rsid w:val="534F9ABE"/>
    <w:rsid w:val="53550D40"/>
    <w:rsid w:val="5356BC37"/>
    <w:rsid w:val="5364A26B"/>
    <w:rsid w:val="5365C050"/>
    <w:rsid w:val="536C4A94"/>
    <w:rsid w:val="5371DC39"/>
    <w:rsid w:val="537718D7"/>
    <w:rsid w:val="5377AD11"/>
    <w:rsid w:val="5383DA23"/>
    <w:rsid w:val="5394FFEC"/>
    <w:rsid w:val="53969F26"/>
    <w:rsid w:val="53AB820E"/>
    <w:rsid w:val="53C12A88"/>
    <w:rsid w:val="53C98113"/>
    <w:rsid w:val="53D21999"/>
    <w:rsid w:val="53EC76C7"/>
    <w:rsid w:val="5401DAC5"/>
    <w:rsid w:val="540BB89A"/>
    <w:rsid w:val="541F6A26"/>
    <w:rsid w:val="5446BC9F"/>
    <w:rsid w:val="546A011E"/>
    <w:rsid w:val="5471342C"/>
    <w:rsid w:val="54888003"/>
    <w:rsid w:val="548F9E27"/>
    <w:rsid w:val="54A10551"/>
    <w:rsid w:val="54A5D64E"/>
    <w:rsid w:val="54AF8210"/>
    <w:rsid w:val="54DDDD9A"/>
    <w:rsid w:val="54E82EA5"/>
    <w:rsid w:val="54ED19F1"/>
    <w:rsid w:val="54F3E066"/>
    <w:rsid w:val="54FC0D23"/>
    <w:rsid w:val="5505E884"/>
    <w:rsid w:val="551757FC"/>
    <w:rsid w:val="55240B6E"/>
    <w:rsid w:val="55322DB9"/>
    <w:rsid w:val="55541219"/>
    <w:rsid w:val="5569E5F0"/>
    <w:rsid w:val="55ABBFA0"/>
    <w:rsid w:val="55B9F753"/>
    <w:rsid w:val="55BD9225"/>
    <w:rsid w:val="55C8234B"/>
    <w:rsid w:val="55D0088D"/>
    <w:rsid w:val="55DFC58A"/>
    <w:rsid w:val="55E048D9"/>
    <w:rsid w:val="55E825C2"/>
    <w:rsid w:val="55F42B56"/>
    <w:rsid w:val="56172225"/>
    <w:rsid w:val="561B87CD"/>
    <w:rsid w:val="561D3137"/>
    <w:rsid w:val="562AB0C6"/>
    <w:rsid w:val="56762B49"/>
    <w:rsid w:val="567976BE"/>
    <w:rsid w:val="567F622C"/>
    <w:rsid w:val="56890E23"/>
    <w:rsid w:val="56B064A3"/>
    <w:rsid w:val="56C556E6"/>
    <w:rsid w:val="56C77FC0"/>
    <w:rsid w:val="56CD788E"/>
    <w:rsid w:val="56D0969D"/>
    <w:rsid w:val="56D0E681"/>
    <w:rsid w:val="56DC0447"/>
    <w:rsid w:val="56E04337"/>
    <w:rsid w:val="56F8659A"/>
    <w:rsid w:val="57072CD6"/>
    <w:rsid w:val="5713C5DF"/>
    <w:rsid w:val="571671F0"/>
    <w:rsid w:val="57199414"/>
    <w:rsid w:val="5744C526"/>
    <w:rsid w:val="575E03A4"/>
    <w:rsid w:val="5763AE11"/>
    <w:rsid w:val="5768DA8E"/>
    <w:rsid w:val="5769DF89"/>
    <w:rsid w:val="577B807C"/>
    <w:rsid w:val="57810A95"/>
    <w:rsid w:val="5799E0C0"/>
    <w:rsid w:val="57A85888"/>
    <w:rsid w:val="57B0CE23"/>
    <w:rsid w:val="57BFF3B0"/>
    <w:rsid w:val="57C14B46"/>
    <w:rsid w:val="57C2A893"/>
    <w:rsid w:val="57D7FE7A"/>
    <w:rsid w:val="57DB18AB"/>
    <w:rsid w:val="57EC8352"/>
    <w:rsid w:val="580E1BB3"/>
    <w:rsid w:val="58389926"/>
    <w:rsid w:val="583D3F6B"/>
    <w:rsid w:val="583E4568"/>
    <w:rsid w:val="5840463C"/>
    <w:rsid w:val="584348E3"/>
    <w:rsid w:val="584A47E7"/>
    <w:rsid w:val="585008D6"/>
    <w:rsid w:val="5851538E"/>
    <w:rsid w:val="58539633"/>
    <w:rsid w:val="5857CA93"/>
    <w:rsid w:val="586195B3"/>
    <w:rsid w:val="5862FAFA"/>
    <w:rsid w:val="588E9B7E"/>
    <w:rsid w:val="589C3267"/>
    <w:rsid w:val="58D278BA"/>
    <w:rsid w:val="58D927AE"/>
    <w:rsid w:val="58DC8B4B"/>
    <w:rsid w:val="58E8BAD0"/>
    <w:rsid w:val="58FE0581"/>
    <w:rsid w:val="59047A4C"/>
    <w:rsid w:val="590621EC"/>
    <w:rsid w:val="5912B628"/>
    <w:rsid w:val="592F3CDB"/>
    <w:rsid w:val="59303BEE"/>
    <w:rsid w:val="5937684D"/>
    <w:rsid w:val="5942FA20"/>
    <w:rsid w:val="594F38AD"/>
    <w:rsid w:val="595B1244"/>
    <w:rsid w:val="595D7739"/>
    <w:rsid w:val="59861DEE"/>
    <w:rsid w:val="5988FE8B"/>
    <w:rsid w:val="59B92CFB"/>
    <w:rsid w:val="59DDE961"/>
    <w:rsid w:val="59F6EAFD"/>
    <w:rsid w:val="59FF9C99"/>
    <w:rsid w:val="5A0566C8"/>
    <w:rsid w:val="5A13D0F2"/>
    <w:rsid w:val="5A234EA2"/>
    <w:rsid w:val="5A375756"/>
    <w:rsid w:val="5A3D08B0"/>
    <w:rsid w:val="5A3D42A1"/>
    <w:rsid w:val="5A44328A"/>
    <w:rsid w:val="5A5AA5C1"/>
    <w:rsid w:val="5A5DF01A"/>
    <w:rsid w:val="5A63C0C7"/>
    <w:rsid w:val="5A6EB116"/>
    <w:rsid w:val="5A7F566A"/>
    <w:rsid w:val="5A84586E"/>
    <w:rsid w:val="5A9D78C7"/>
    <w:rsid w:val="5A9D9D33"/>
    <w:rsid w:val="5A9E466A"/>
    <w:rsid w:val="5AA1CD37"/>
    <w:rsid w:val="5AA27A60"/>
    <w:rsid w:val="5AA8A5AB"/>
    <w:rsid w:val="5AA8D28B"/>
    <w:rsid w:val="5AB3FFFB"/>
    <w:rsid w:val="5ABD0B2E"/>
    <w:rsid w:val="5ACBE069"/>
    <w:rsid w:val="5AD34F76"/>
    <w:rsid w:val="5AE68AA5"/>
    <w:rsid w:val="5AEDCC5F"/>
    <w:rsid w:val="5B06B877"/>
    <w:rsid w:val="5B0D864F"/>
    <w:rsid w:val="5B1AD6F8"/>
    <w:rsid w:val="5B1ED12F"/>
    <w:rsid w:val="5B280C71"/>
    <w:rsid w:val="5B3345CF"/>
    <w:rsid w:val="5B42E035"/>
    <w:rsid w:val="5B46F297"/>
    <w:rsid w:val="5B47D56C"/>
    <w:rsid w:val="5B52ABEF"/>
    <w:rsid w:val="5B5958AA"/>
    <w:rsid w:val="5B5EC4EB"/>
    <w:rsid w:val="5B619954"/>
    <w:rsid w:val="5B7199CF"/>
    <w:rsid w:val="5B93480F"/>
    <w:rsid w:val="5B9BC57C"/>
    <w:rsid w:val="5BA319E7"/>
    <w:rsid w:val="5BB8CC56"/>
    <w:rsid w:val="5BB95623"/>
    <w:rsid w:val="5BBE3C71"/>
    <w:rsid w:val="5BECB7B0"/>
    <w:rsid w:val="5BED1935"/>
    <w:rsid w:val="5BEF303B"/>
    <w:rsid w:val="5C02B21C"/>
    <w:rsid w:val="5C08BE7E"/>
    <w:rsid w:val="5C1909DF"/>
    <w:rsid w:val="5C19F6EB"/>
    <w:rsid w:val="5C1B48B6"/>
    <w:rsid w:val="5C27785A"/>
    <w:rsid w:val="5C2FFE25"/>
    <w:rsid w:val="5C361DD4"/>
    <w:rsid w:val="5C4F6CA3"/>
    <w:rsid w:val="5C5F429F"/>
    <w:rsid w:val="5C7685E6"/>
    <w:rsid w:val="5C98056B"/>
    <w:rsid w:val="5C9F84D8"/>
    <w:rsid w:val="5CA5235A"/>
    <w:rsid w:val="5CDF60FB"/>
    <w:rsid w:val="5CE1210A"/>
    <w:rsid w:val="5CEF0464"/>
    <w:rsid w:val="5CF4E96D"/>
    <w:rsid w:val="5D082145"/>
    <w:rsid w:val="5D0DAB66"/>
    <w:rsid w:val="5D15EBFD"/>
    <w:rsid w:val="5D282965"/>
    <w:rsid w:val="5D370A37"/>
    <w:rsid w:val="5D384477"/>
    <w:rsid w:val="5D3C36D6"/>
    <w:rsid w:val="5D470651"/>
    <w:rsid w:val="5D4D4642"/>
    <w:rsid w:val="5D5C87E3"/>
    <w:rsid w:val="5D5E1E3C"/>
    <w:rsid w:val="5D608344"/>
    <w:rsid w:val="5D694E8B"/>
    <w:rsid w:val="5D69BD8E"/>
    <w:rsid w:val="5D89B92E"/>
    <w:rsid w:val="5D9044F3"/>
    <w:rsid w:val="5D9EFF46"/>
    <w:rsid w:val="5DA426A7"/>
    <w:rsid w:val="5DACFD80"/>
    <w:rsid w:val="5DAD4F36"/>
    <w:rsid w:val="5DBE6143"/>
    <w:rsid w:val="5DC11350"/>
    <w:rsid w:val="5DCE6C4A"/>
    <w:rsid w:val="5DCEA039"/>
    <w:rsid w:val="5DDD34CA"/>
    <w:rsid w:val="5DE2B191"/>
    <w:rsid w:val="5E0142E4"/>
    <w:rsid w:val="5E0E2413"/>
    <w:rsid w:val="5E1650A9"/>
    <w:rsid w:val="5E207ACB"/>
    <w:rsid w:val="5E3417BA"/>
    <w:rsid w:val="5E3B0066"/>
    <w:rsid w:val="5E3C79E6"/>
    <w:rsid w:val="5E63897B"/>
    <w:rsid w:val="5E657F8B"/>
    <w:rsid w:val="5E704888"/>
    <w:rsid w:val="5E7C6BD9"/>
    <w:rsid w:val="5E965927"/>
    <w:rsid w:val="5E97AA3A"/>
    <w:rsid w:val="5EAC8E1A"/>
    <w:rsid w:val="5EAEA338"/>
    <w:rsid w:val="5EB85275"/>
    <w:rsid w:val="5ED7EA46"/>
    <w:rsid w:val="5EECCBA3"/>
    <w:rsid w:val="5EFD2B77"/>
    <w:rsid w:val="5F0367A3"/>
    <w:rsid w:val="5F180A63"/>
    <w:rsid w:val="5F1B4DC1"/>
    <w:rsid w:val="5F2469EB"/>
    <w:rsid w:val="5F2D9275"/>
    <w:rsid w:val="5F331238"/>
    <w:rsid w:val="5F349184"/>
    <w:rsid w:val="5F40E083"/>
    <w:rsid w:val="5F6C0171"/>
    <w:rsid w:val="5F6F46EB"/>
    <w:rsid w:val="5F7783DF"/>
    <w:rsid w:val="5F7C7AE5"/>
    <w:rsid w:val="5F81626A"/>
    <w:rsid w:val="5F8F61E2"/>
    <w:rsid w:val="5F9C4FD7"/>
    <w:rsid w:val="5FA065A6"/>
    <w:rsid w:val="5FA48403"/>
    <w:rsid w:val="5FAE5CCE"/>
    <w:rsid w:val="5FB040BB"/>
    <w:rsid w:val="5FB750D3"/>
    <w:rsid w:val="5FC3EB59"/>
    <w:rsid w:val="5FC50F87"/>
    <w:rsid w:val="5FD3D0CE"/>
    <w:rsid w:val="5FECE57D"/>
    <w:rsid w:val="5FED878D"/>
    <w:rsid w:val="5FF1DDAB"/>
    <w:rsid w:val="5FFB605C"/>
    <w:rsid w:val="5FFE0946"/>
    <w:rsid w:val="5FFE5E12"/>
    <w:rsid w:val="60017F7B"/>
    <w:rsid w:val="6001F2C1"/>
    <w:rsid w:val="60035FA3"/>
    <w:rsid w:val="6020A0C5"/>
    <w:rsid w:val="602661E5"/>
    <w:rsid w:val="60296B4A"/>
    <w:rsid w:val="6039FB47"/>
    <w:rsid w:val="60567D52"/>
    <w:rsid w:val="606E1F12"/>
    <w:rsid w:val="60862575"/>
    <w:rsid w:val="608A83CC"/>
    <w:rsid w:val="609035F5"/>
    <w:rsid w:val="60A8A17D"/>
    <w:rsid w:val="60AC11C0"/>
    <w:rsid w:val="60B792D4"/>
    <w:rsid w:val="60B8BCD7"/>
    <w:rsid w:val="60B93C5A"/>
    <w:rsid w:val="60C1BFF1"/>
    <w:rsid w:val="61074CFE"/>
    <w:rsid w:val="610C167E"/>
    <w:rsid w:val="6114B03B"/>
    <w:rsid w:val="6123EB8E"/>
    <w:rsid w:val="61408987"/>
    <w:rsid w:val="61548B46"/>
    <w:rsid w:val="6155511D"/>
    <w:rsid w:val="615ED29D"/>
    <w:rsid w:val="616CE32F"/>
    <w:rsid w:val="61877496"/>
    <w:rsid w:val="619C2B0B"/>
    <w:rsid w:val="619E38DA"/>
    <w:rsid w:val="619E6D0C"/>
    <w:rsid w:val="61AC82C5"/>
    <w:rsid w:val="61AFEAD9"/>
    <w:rsid w:val="61B9F55F"/>
    <w:rsid w:val="61CC17F1"/>
    <w:rsid w:val="61D073DD"/>
    <w:rsid w:val="61D8C625"/>
    <w:rsid w:val="61DA5EBB"/>
    <w:rsid w:val="61DDEE20"/>
    <w:rsid w:val="62125C33"/>
    <w:rsid w:val="621816E8"/>
    <w:rsid w:val="621A413F"/>
    <w:rsid w:val="6224B27E"/>
    <w:rsid w:val="622BE178"/>
    <w:rsid w:val="62384924"/>
    <w:rsid w:val="624B2EAE"/>
    <w:rsid w:val="6258079D"/>
    <w:rsid w:val="6284D1D6"/>
    <w:rsid w:val="62879F35"/>
    <w:rsid w:val="628E03DB"/>
    <w:rsid w:val="62913125"/>
    <w:rsid w:val="62BB3E08"/>
    <w:rsid w:val="62C1D0D9"/>
    <w:rsid w:val="62CAE85D"/>
    <w:rsid w:val="62D4E225"/>
    <w:rsid w:val="62DB553E"/>
    <w:rsid w:val="62DC4A65"/>
    <w:rsid w:val="62E177E4"/>
    <w:rsid w:val="62F75C26"/>
    <w:rsid w:val="631B17CD"/>
    <w:rsid w:val="632BD03E"/>
    <w:rsid w:val="636072F9"/>
    <w:rsid w:val="636C3C5E"/>
    <w:rsid w:val="636ED1BC"/>
    <w:rsid w:val="6375CD2D"/>
    <w:rsid w:val="637723D4"/>
    <w:rsid w:val="637E8DBF"/>
    <w:rsid w:val="6382CE9B"/>
    <w:rsid w:val="639076E3"/>
    <w:rsid w:val="6394ABDC"/>
    <w:rsid w:val="639939BB"/>
    <w:rsid w:val="63A33714"/>
    <w:rsid w:val="63A6C6F5"/>
    <w:rsid w:val="63AE0AF5"/>
    <w:rsid w:val="63AEB5D5"/>
    <w:rsid w:val="63B5A128"/>
    <w:rsid w:val="63B733B7"/>
    <w:rsid w:val="63BB01E6"/>
    <w:rsid w:val="63C88BDE"/>
    <w:rsid w:val="63C93B7A"/>
    <w:rsid w:val="63CB87AE"/>
    <w:rsid w:val="63D92F3A"/>
    <w:rsid w:val="63DC050B"/>
    <w:rsid w:val="63E257D0"/>
    <w:rsid w:val="63ECA11B"/>
    <w:rsid w:val="63F86D35"/>
    <w:rsid w:val="63FA042A"/>
    <w:rsid w:val="63FE2983"/>
    <w:rsid w:val="63FE762F"/>
    <w:rsid w:val="640011A1"/>
    <w:rsid w:val="64007EB6"/>
    <w:rsid w:val="6426FD81"/>
    <w:rsid w:val="64518C04"/>
    <w:rsid w:val="6454370A"/>
    <w:rsid w:val="645541DF"/>
    <w:rsid w:val="645AD453"/>
    <w:rsid w:val="645C6FC7"/>
    <w:rsid w:val="645F26B7"/>
    <w:rsid w:val="6470B1A4"/>
    <w:rsid w:val="64712047"/>
    <w:rsid w:val="647C1C92"/>
    <w:rsid w:val="647D6EA7"/>
    <w:rsid w:val="647E5206"/>
    <w:rsid w:val="64908369"/>
    <w:rsid w:val="64995D17"/>
    <w:rsid w:val="64E1EE7D"/>
    <w:rsid w:val="64E764CC"/>
    <w:rsid w:val="64EE4FA2"/>
    <w:rsid w:val="64F62D86"/>
    <w:rsid w:val="64FA99BE"/>
    <w:rsid w:val="64FDD9EF"/>
    <w:rsid w:val="6522F7B8"/>
    <w:rsid w:val="652F23E3"/>
    <w:rsid w:val="6546AA79"/>
    <w:rsid w:val="6568737D"/>
    <w:rsid w:val="6577EB1B"/>
    <w:rsid w:val="657BCB90"/>
    <w:rsid w:val="657F475F"/>
    <w:rsid w:val="65889E78"/>
    <w:rsid w:val="658D39C3"/>
    <w:rsid w:val="65902524"/>
    <w:rsid w:val="65B4E1E3"/>
    <w:rsid w:val="65B78FCB"/>
    <w:rsid w:val="65C2E2E8"/>
    <w:rsid w:val="65D002C3"/>
    <w:rsid w:val="65D2042D"/>
    <w:rsid w:val="65DE10E1"/>
    <w:rsid w:val="65E0E2FD"/>
    <w:rsid w:val="65E570F8"/>
    <w:rsid w:val="65E7B147"/>
    <w:rsid w:val="65FD7203"/>
    <w:rsid w:val="66030545"/>
    <w:rsid w:val="6608B21B"/>
    <w:rsid w:val="6611B47F"/>
    <w:rsid w:val="6624CBE6"/>
    <w:rsid w:val="66281C2F"/>
    <w:rsid w:val="664AC5D3"/>
    <w:rsid w:val="665F5A70"/>
    <w:rsid w:val="667BAAC7"/>
    <w:rsid w:val="66A88E89"/>
    <w:rsid w:val="66B21FAE"/>
    <w:rsid w:val="66B418C0"/>
    <w:rsid w:val="66CCA0BA"/>
    <w:rsid w:val="66D29B98"/>
    <w:rsid w:val="66D4A737"/>
    <w:rsid w:val="66D51E9C"/>
    <w:rsid w:val="66E274E1"/>
    <w:rsid w:val="66EF5263"/>
    <w:rsid w:val="66F04BF4"/>
    <w:rsid w:val="66F70BA0"/>
    <w:rsid w:val="66F7BD0E"/>
    <w:rsid w:val="66FDFBD0"/>
    <w:rsid w:val="66FE4CB9"/>
    <w:rsid w:val="66FEE232"/>
    <w:rsid w:val="67184CED"/>
    <w:rsid w:val="672425FA"/>
    <w:rsid w:val="6729EF03"/>
    <w:rsid w:val="6733A874"/>
    <w:rsid w:val="6734CFEE"/>
    <w:rsid w:val="6737F087"/>
    <w:rsid w:val="673ECDC5"/>
    <w:rsid w:val="673F9632"/>
    <w:rsid w:val="67450623"/>
    <w:rsid w:val="67492E6B"/>
    <w:rsid w:val="67513261"/>
    <w:rsid w:val="67596E59"/>
    <w:rsid w:val="67688A6F"/>
    <w:rsid w:val="6770C9EC"/>
    <w:rsid w:val="67A9232E"/>
    <w:rsid w:val="67B7612B"/>
    <w:rsid w:val="67BE672A"/>
    <w:rsid w:val="67D4C1FA"/>
    <w:rsid w:val="67F2E4F4"/>
    <w:rsid w:val="67F92314"/>
    <w:rsid w:val="680BE657"/>
    <w:rsid w:val="68255A86"/>
    <w:rsid w:val="6826ED78"/>
    <w:rsid w:val="68318B7F"/>
    <w:rsid w:val="683E68F9"/>
    <w:rsid w:val="684BAB37"/>
    <w:rsid w:val="685DBBC8"/>
    <w:rsid w:val="6867E16B"/>
    <w:rsid w:val="6878F306"/>
    <w:rsid w:val="6881EFD8"/>
    <w:rsid w:val="688F4ADA"/>
    <w:rsid w:val="68979400"/>
    <w:rsid w:val="68B70CB6"/>
    <w:rsid w:val="68BB01D9"/>
    <w:rsid w:val="68C70BA6"/>
    <w:rsid w:val="68C7E2E6"/>
    <w:rsid w:val="68CFDCF0"/>
    <w:rsid w:val="68D10950"/>
    <w:rsid w:val="68E3E498"/>
    <w:rsid w:val="68F2461A"/>
    <w:rsid w:val="68F60F58"/>
    <w:rsid w:val="69108C69"/>
    <w:rsid w:val="6916B105"/>
    <w:rsid w:val="691AF3A5"/>
    <w:rsid w:val="6922A833"/>
    <w:rsid w:val="6942BDA9"/>
    <w:rsid w:val="694C1F08"/>
    <w:rsid w:val="694C687D"/>
    <w:rsid w:val="694E0786"/>
    <w:rsid w:val="695095BB"/>
    <w:rsid w:val="6963D5E4"/>
    <w:rsid w:val="6965D7F9"/>
    <w:rsid w:val="6969E03F"/>
    <w:rsid w:val="696AAA5E"/>
    <w:rsid w:val="696AD7C4"/>
    <w:rsid w:val="697DF2E5"/>
    <w:rsid w:val="69820802"/>
    <w:rsid w:val="698509A8"/>
    <w:rsid w:val="698D35BA"/>
    <w:rsid w:val="69A8DBAE"/>
    <w:rsid w:val="69AADBF6"/>
    <w:rsid w:val="69DE99B7"/>
    <w:rsid w:val="6A078BBF"/>
    <w:rsid w:val="6A21D7AB"/>
    <w:rsid w:val="6A2669B6"/>
    <w:rsid w:val="6A28ED34"/>
    <w:rsid w:val="6A3E1D15"/>
    <w:rsid w:val="6A3FFF43"/>
    <w:rsid w:val="6A527CC9"/>
    <w:rsid w:val="6A54A31F"/>
    <w:rsid w:val="6A57B77F"/>
    <w:rsid w:val="6A65CC82"/>
    <w:rsid w:val="6A67EAD6"/>
    <w:rsid w:val="6AA75FA5"/>
    <w:rsid w:val="6AB9FFC6"/>
    <w:rsid w:val="6ABDED73"/>
    <w:rsid w:val="6AD1EDF4"/>
    <w:rsid w:val="6AFE4539"/>
    <w:rsid w:val="6B0CC5B9"/>
    <w:rsid w:val="6B1CEE6E"/>
    <w:rsid w:val="6B332FDA"/>
    <w:rsid w:val="6B44099E"/>
    <w:rsid w:val="6B49969B"/>
    <w:rsid w:val="6B4CBD2D"/>
    <w:rsid w:val="6B5A7E1C"/>
    <w:rsid w:val="6B6F833A"/>
    <w:rsid w:val="6B74BC55"/>
    <w:rsid w:val="6B750755"/>
    <w:rsid w:val="6B7BD58A"/>
    <w:rsid w:val="6B7F1624"/>
    <w:rsid w:val="6B83BAB5"/>
    <w:rsid w:val="6B875426"/>
    <w:rsid w:val="6B8C8020"/>
    <w:rsid w:val="6BAEB28D"/>
    <w:rsid w:val="6BB72479"/>
    <w:rsid w:val="6BC90278"/>
    <w:rsid w:val="6BCE72AB"/>
    <w:rsid w:val="6BCEB69E"/>
    <w:rsid w:val="6C0E619A"/>
    <w:rsid w:val="6C1A9115"/>
    <w:rsid w:val="6C1FCA57"/>
    <w:rsid w:val="6C35FE01"/>
    <w:rsid w:val="6C38EDD4"/>
    <w:rsid w:val="6C3B4212"/>
    <w:rsid w:val="6C3CEAAD"/>
    <w:rsid w:val="6C3E3F4B"/>
    <w:rsid w:val="6C3E949D"/>
    <w:rsid w:val="6C3F2EA1"/>
    <w:rsid w:val="6C41248F"/>
    <w:rsid w:val="6C4F356A"/>
    <w:rsid w:val="6C5E75F5"/>
    <w:rsid w:val="6C733FE0"/>
    <w:rsid w:val="6C812FE3"/>
    <w:rsid w:val="6C89A83B"/>
    <w:rsid w:val="6C8D2259"/>
    <w:rsid w:val="6CBB9FEB"/>
    <w:rsid w:val="6CBD3A36"/>
    <w:rsid w:val="6CD22079"/>
    <w:rsid w:val="6D064569"/>
    <w:rsid w:val="6D0B0418"/>
    <w:rsid w:val="6D0D3CE3"/>
    <w:rsid w:val="6D0DC016"/>
    <w:rsid w:val="6D12AF57"/>
    <w:rsid w:val="6D211D79"/>
    <w:rsid w:val="6D21FDEC"/>
    <w:rsid w:val="6D236823"/>
    <w:rsid w:val="6D3436AC"/>
    <w:rsid w:val="6D6DC6A2"/>
    <w:rsid w:val="6D717B95"/>
    <w:rsid w:val="6D74754F"/>
    <w:rsid w:val="6D875B53"/>
    <w:rsid w:val="6D9DB1BB"/>
    <w:rsid w:val="6DA37365"/>
    <w:rsid w:val="6DB84272"/>
    <w:rsid w:val="6DD660A0"/>
    <w:rsid w:val="6E055BEF"/>
    <w:rsid w:val="6E176F5F"/>
    <w:rsid w:val="6E1FA940"/>
    <w:rsid w:val="6E273C4D"/>
    <w:rsid w:val="6E2A390A"/>
    <w:rsid w:val="6E313BE0"/>
    <w:rsid w:val="6E525862"/>
    <w:rsid w:val="6E571DD0"/>
    <w:rsid w:val="6E5A5971"/>
    <w:rsid w:val="6E7DDEE4"/>
    <w:rsid w:val="6E884B46"/>
    <w:rsid w:val="6E89DFBD"/>
    <w:rsid w:val="6E957320"/>
    <w:rsid w:val="6E95CFF1"/>
    <w:rsid w:val="6E993036"/>
    <w:rsid w:val="6E9C8ED1"/>
    <w:rsid w:val="6EAD4E89"/>
    <w:rsid w:val="6EB498C4"/>
    <w:rsid w:val="6EC71724"/>
    <w:rsid w:val="6ECAC5BF"/>
    <w:rsid w:val="6ECC838B"/>
    <w:rsid w:val="6ED7CB44"/>
    <w:rsid w:val="6EDCE1A1"/>
    <w:rsid w:val="6EDD34B2"/>
    <w:rsid w:val="6EE9D5BF"/>
    <w:rsid w:val="6EFA3904"/>
    <w:rsid w:val="6EFA76BB"/>
    <w:rsid w:val="6EFD1C12"/>
    <w:rsid w:val="6EFE7727"/>
    <w:rsid w:val="6F041E5D"/>
    <w:rsid w:val="6F095D9A"/>
    <w:rsid w:val="6F1799F3"/>
    <w:rsid w:val="6F32C917"/>
    <w:rsid w:val="6F367A03"/>
    <w:rsid w:val="6F4180DC"/>
    <w:rsid w:val="6F47A2FA"/>
    <w:rsid w:val="6F4845C8"/>
    <w:rsid w:val="6F4C248B"/>
    <w:rsid w:val="6F4F562B"/>
    <w:rsid w:val="6F60D37F"/>
    <w:rsid w:val="6F689B26"/>
    <w:rsid w:val="6F6A2768"/>
    <w:rsid w:val="6F6A2A95"/>
    <w:rsid w:val="6F7EA14A"/>
    <w:rsid w:val="6FAB882B"/>
    <w:rsid w:val="6FABAE79"/>
    <w:rsid w:val="6FBB0AA4"/>
    <w:rsid w:val="6FD6E124"/>
    <w:rsid w:val="6FD8F78C"/>
    <w:rsid w:val="6FDCA222"/>
    <w:rsid w:val="6FF8F246"/>
    <w:rsid w:val="7005630D"/>
    <w:rsid w:val="700746CD"/>
    <w:rsid w:val="7008E960"/>
    <w:rsid w:val="700CCFBF"/>
    <w:rsid w:val="70233D02"/>
    <w:rsid w:val="702C9F8A"/>
    <w:rsid w:val="702F7B85"/>
    <w:rsid w:val="7030E2A6"/>
    <w:rsid w:val="703F572C"/>
    <w:rsid w:val="70433B33"/>
    <w:rsid w:val="7046E04A"/>
    <w:rsid w:val="705058BE"/>
    <w:rsid w:val="7056B5EF"/>
    <w:rsid w:val="7056BF61"/>
    <w:rsid w:val="70671FF1"/>
    <w:rsid w:val="7075F657"/>
    <w:rsid w:val="7078C01D"/>
    <w:rsid w:val="707C0045"/>
    <w:rsid w:val="707DBE03"/>
    <w:rsid w:val="708089D6"/>
    <w:rsid w:val="7082B4A4"/>
    <w:rsid w:val="708B3E84"/>
    <w:rsid w:val="70A339B3"/>
    <w:rsid w:val="70A6E15A"/>
    <w:rsid w:val="70D65AE8"/>
    <w:rsid w:val="70E57254"/>
    <w:rsid w:val="70EC319D"/>
    <w:rsid w:val="70F67C26"/>
    <w:rsid w:val="712AECF9"/>
    <w:rsid w:val="713717A7"/>
    <w:rsid w:val="71503136"/>
    <w:rsid w:val="715C1A87"/>
    <w:rsid w:val="715C2B2D"/>
    <w:rsid w:val="7166AC6F"/>
    <w:rsid w:val="7181EDD5"/>
    <w:rsid w:val="71922F52"/>
    <w:rsid w:val="7198A3CD"/>
    <w:rsid w:val="719A157F"/>
    <w:rsid w:val="71A13369"/>
    <w:rsid w:val="71A23360"/>
    <w:rsid w:val="71A345ED"/>
    <w:rsid w:val="71A80639"/>
    <w:rsid w:val="71DB0665"/>
    <w:rsid w:val="71E91918"/>
    <w:rsid w:val="71ECDB4E"/>
    <w:rsid w:val="7200D301"/>
    <w:rsid w:val="7204EAD4"/>
    <w:rsid w:val="7206F3D9"/>
    <w:rsid w:val="720B56BE"/>
    <w:rsid w:val="7212B6C8"/>
    <w:rsid w:val="722B61D9"/>
    <w:rsid w:val="7232D5B7"/>
    <w:rsid w:val="723AE4E9"/>
    <w:rsid w:val="7240D875"/>
    <w:rsid w:val="7245E728"/>
    <w:rsid w:val="725BD894"/>
    <w:rsid w:val="725DEC8F"/>
    <w:rsid w:val="726CC486"/>
    <w:rsid w:val="7270418A"/>
    <w:rsid w:val="72713BA2"/>
    <w:rsid w:val="7271E3B7"/>
    <w:rsid w:val="72726D26"/>
    <w:rsid w:val="727967BE"/>
    <w:rsid w:val="72B2FAB1"/>
    <w:rsid w:val="72B71A9B"/>
    <w:rsid w:val="72D6020D"/>
    <w:rsid w:val="72D7B0D0"/>
    <w:rsid w:val="72D9E3CA"/>
    <w:rsid w:val="72E07371"/>
    <w:rsid w:val="72EA526D"/>
    <w:rsid w:val="72EB5888"/>
    <w:rsid w:val="72F8D1B2"/>
    <w:rsid w:val="7304A041"/>
    <w:rsid w:val="731E35C9"/>
    <w:rsid w:val="732FB069"/>
    <w:rsid w:val="733BB48E"/>
    <w:rsid w:val="7348CB34"/>
    <w:rsid w:val="7360E883"/>
    <w:rsid w:val="736A3D0E"/>
    <w:rsid w:val="737620D6"/>
    <w:rsid w:val="737E5AEE"/>
    <w:rsid w:val="7397D21D"/>
    <w:rsid w:val="73AC7FE1"/>
    <w:rsid w:val="73AEDAD8"/>
    <w:rsid w:val="73B772EB"/>
    <w:rsid w:val="73C5E4FD"/>
    <w:rsid w:val="73CE8843"/>
    <w:rsid w:val="73ECCC10"/>
    <w:rsid w:val="73FABD3C"/>
    <w:rsid w:val="7402FF32"/>
    <w:rsid w:val="740697CF"/>
    <w:rsid w:val="740B6F9F"/>
    <w:rsid w:val="740E8F38"/>
    <w:rsid w:val="741B089F"/>
    <w:rsid w:val="74248DB9"/>
    <w:rsid w:val="7428BFDE"/>
    <w:rsid w:val="742FD1B0"/>
    <w:rsid w:val="74311EB5"/>
    <w:rsid w:val="743BA738"/>
    <w:rsid w:val="744132D4"/>
    <w:rsid w:val="744748B0"/>
    <w:rsid w:val="745AC6E8"/>
    <w:rsid w:val="748AE869"/>
    <w:rsid w:val="748FEFE4"/>
    <w:rsid w:val="74A14238"/>
    <w:rsid w:val="74A27B0D"/>
    <w:rsid w:val="74A43B0A"/>
    <w:rsid w:val="74A62A24"/>
    <w:rsid w:val="74AAB01A"/>
    <w:rsid w:val="74B8E623"/>
    <w:rsid w:val="74C48C8A"/>
    <w:rsid w:val="74C494ED"/>
    <w:rsid w:val="74CACBE7"/>
    <w:rsid w:val="74CFCF48"/>
    <w:rsid w:val="74D1781F"/>
    <w:rsid w:val="74D3B013"/>
    <w:rsid w:val="74D7437C"/>
    <w:rsid w:val="74DC1776"/>
    <w:rsid w:val="74E4A4C0"/>
    <w:rsid w:val="74E4CC3A"/>
    <w:rsid w:val="74E8B1CD"/>
    <w:rsid w:val="7506B4F2"/>
    <w:rsid w:val="750771DD"/>
    <w:rsid w:val="75204D2E"/>
    <w:rsid w:val="752A79E1"/>
    <w:rsid w:val="753061E1"/>
    <w:rsid w:val="755AB164"/>
    <w:rsid w:val="755E9C21"/>
    <w:rsid w:val="7569485C"/>
    <w:rsid w:val="7570B126"/>
    <w:rsid w:val="759CBA3D"/>
    <w:rsid w:val="75A46498"/>
    <w:rsid w:val="75C3F56D"/>
    <w:rsid w:val="75DD33EB"/>
    <w:rsid w:val="75DF2004"/>
    <w:rsid w:val="75EE864E"/>
    <w:rsid w:val="75F71694"/>
    <w:rsid w:val="760CDA8F"/>
    <w:rsid w:val="7618E999"/>
    <w:rsid w:val="761D7485"/>
    <w:rsid w:val="761FE25A"/>
    <w:rsid w:val="762B3C07"/>
    <w:rsid w:val="7646F306"/>
    <w:rsid w:val="764BB4AC"/>
    <w:rsid w:val="764D512A"/>
    <w:rsid w:val="7653AAE7"/>
    <w:rsid w:val="76582B43"/>
    <w:rsid w:val="765F4623"/>
    <w:rsid w:val="767EA2C4"/>
    <w:rsid w:val="768F1AFF"/>
    <w:rsid w:val="769564DE"/>
    <w:rsid w:val="769CDB06"/>
    <w:rsid w:val="76A5F024"/>
    <w:rsid w:val="76A78814"/>
    <w:rsid w:val="76A8A5A2"/>
    <w:rsid w:val="76AC2E01"/>
    <w:rsid w:val="76C67093"/>
    <w:rsid w:val="76D575DC"/>
    <w:rsid w:val="76F3C7DD"/>
    <w:rsid w:val="76FC9805"/>
    <w:rsid w:val="770A7B64"/>
    <w:rsid w:val="77243BA3"/>
    <w:rsid w:val="77267371"/>
    <w:rsid w:val="7726DC8F"/>
    <w:rsid w:val="77358716"/>
    <w:rsid w:val="773AFCFB"/>
    <w:rsid w:val="77571E19"/>
    <w:rsid w:val="775E1184"/>
    <w:rsid w:val="777B1667"/>
    <w:rsid w:val="778D0483"/>
    <w:rsid w:val="778D54D2"/>
    <w:rsid w:val="77A8D85E"/>
    <w:rsid w:val="77B027B3"/>
    <w:rsid w:val="77B15996"/>
    <w:rsid w:val="77CA9185"/>
    <w:rsid w:val="77CD582A"/>
    <w:rsid w:val="77E995B9"/>
    <w:rsid w:val="77EDD08D"/>
    <w:rsid w:val="77F5CF5E"/>
    <w:rsid w:val="77F920B4"/>
    <w:rsid w:val="78117FC8"/>
    <w:rsid w:val="781610C9"/>
    <w:rsid w:val="7819CE10"/>
    <w:rsid w:val="781E704C"/>
    <w:rsid w:val="7826ABF2"/>
    <w:rsid w:val="78372C1B"/>
    <w:rsid w:val="786FE647"/>
    <w:rsid w:val="78753865"/>
    <w:rsid w:val="7891393D"/>
    <w:rsid w:val="789C7075"/>
    <w:rsid w:val="789EE564"/>
    <w:rsid w:val="78AEC058"/>
    <w:rsid w:val="78D8B0DF"/>
    <w:rsid w:val="78E031BF"/>
    <w:rsid w:val="7905DE07"/>
    <w:rsid w:val="79073217"/>
    <w:rsid w:val="790D43AA"/>
    <w:rsid w:val="790D4DB0"/>
    <w:rsid w:val="7918655B"/>
    <w:rsid w:val="791D210E"/>
    <w:rsid w:val="7921CF91"/>
    <w:rsid w:val="795DDB0B"/>
    <w:rsid w:val="79750C18"/>
    <w:rsid w:val="7996412B"/>
    <w:rsid w:val="79CC47BA"/>
    <w:rsid w:val="79E4743F"/>
    <w:rsid w:val="79E758C9"/>
    <w:rsid w:val="79F5BAE6"/>
    <w:rsid w:val="7A0AC361"/>
    <w:rsid w:val="7A0C55EC"/>
    <w:rsid w:val="7A207E20"/>
    <w:rsid w:val="7A381BFA"/>
    <w:rsid w:val="7A6117AC"/>
    <w:rsid w:val="7A743965"/>
    <w:rsid w:val="7A799E38"/>
    <w:rsid w:val="7A7B24A9"/>
    <w:rsid w:val="7A7FD559"/>
    <w:rsid w:val="7A80E5D3"/>
    <w:rsid w:val="7A8296C5"/>
    <w:rsid w:val="7A90618B"/>
    <w:rsid w:val="7A9236C6"/>
    <w:rsid w:val="7A98435B"/>
    <w:rsid w:val="7A9AA1B5"/>
    <w:rsid w:val="7AA29380"/>
    <w:rsid w:val="7AAC698E"/>
    <w:rsid w:val="7AD37665"/>
    <w:rsid w:val="7AF8EA8A"/>
    <w:rsid w:val="7B0A2A21"/>
    <w:rsid w:val="7B1B59B5"/>
    <w:rsid w:val="7B29D205"/>
    <w:rsid w:val="7B3B12B5"/>
    <w:rsid w:val="7B3C16C2"/>
    <w:rsid w:val="7B5FEB02"/>
    <w:rsid w:val="7B73A642"/>
    <w:rsid w:val="7B7BA0AF"/>
    <w:rsid w:val="7B7C3F42"/>
    <w:rsid w:val="7B8FAC53"/>
    <w:rsid w:val="7BA37683"/>
    <w:rsid w:val="7BA7884D"/>
    <w:rsid w:val="7BBA420C"/>
    <w:rsid w:val="7BCACBF3"/>
    <w:rsid w:val="7BCB1177"/>
    <w:rsid w:val="7BD7EE77"/>
    <w:rsid w:val="7BE361FE"/>
    <w:rsid w:val="7BE45AEF"/>
    <w:rsid w:val="7BEF93E1"/>
    <w:rsid w:val="7C079E39"/>
    <w:rsid w:val="7C07D62D"/>
    <w:rsid w:val="7C0C8519"/>
    <w:rsid w:val="7C0EA2E6"/>
    <w:rsid w:val="7C20E417"/>
    <w:rsid w:val="7C235674"/>
    <w:rsid w:val="7C262129"/>
    <w:rsid w:val="7C2D5AE0"/>
    <w:rsid w:val="7C368A84"/>
    <w:rsid w:val="7C4A4315"/>
    <w:rsid w:val="7C52EFDB"/>
    <w:rsid w:val="7C59D253"/>
    <w:rsid w:val="7C65123B"/>
    <w:rsid w:val="7C69BD19"/>
    <w:rsid w:val="7C6FA995"/>
    <w:rsid w:val="7C75B9A0"/>
    <w:rsid w:val="7C7EB9A0"/>
    <w:rsid w:val="7C931C62"/>
    <w:rsid w:val="7C94B123"/>
    <w:rsid w:val="7C9A98E4"/>
    <w:rsid w:val="7CB0B41F"/>
    <w:rsid w:val="7CC41242"/>
    <w:rsid w:val="7CD2251A"/>
    <w:rsid w:val="7CE425DC"/>
    <w:rsid w:val="7CE9E0F2"/>
    <w:rsid w:val="7CFBCDBB"/>
    <w:rsid w:val="7D030059"/>
    <w:rsid w:val="7D0493DE"/>
    <w:rsid w:val="7D08D2ED"/>
    <w:rsid w:val="7D1E13BF"/>
    <w:rsid w:val="7D2550E6"/>
    <w:rsid w:val="7D2A4B8B"/>
    <w:rsid w:val="7D4F2BB8"/>
    <w:rsid w:val="7D5D9E89"/>
    <w:rsid w:val="7D6FC7B5"/>
    <w:rsid w:val="7D73FEB4"/>
    <w:rsid w:val="7D754D59"/>
    <w:rsid w:val="7D997072"/>
    <w:rsid w:val="7DAA2D7F"/>
    <w:rsid w:val="7DD859AB"/>
    <w:rsid w:val="7DEA300B"/>
    <w:rsid w:val="7DEC28C2"/>
    <w:rsid w:val="7DFABC72"/>
    <w:rsid w:val="7DFDEA7A"/>
    <w:rsid w:val="7E1D31F8"/>
    <w:rsid w:val="7E273B06"/>
    <w:rsid w:val="7E3FA4D1"/>
    <w:rsid w:val="7E4F86AD"/>
    <w:rsid w:val="7E5FD56F"/>
    <w:rsid w:val="7E63C99D"/>
    <w:rsid w:val="7E72EE5E"/>
    <w:rsid w:val="7E744823"/>
    <w:rsid w:val="7E7B42B1"/>
    <w:rsid w:val="7E800CC8"/>
    <w:rsid w:val="7E87C3F5"/>
    <w:rsid w:val="7E8CB314"/>
    <w:rsid w:val="7E9B4841"/>
    <w:rsid w:val="7EADA1A9"/>
    <w:rsid w:val="7EB4452D"/>
    <w:rsid w:val="7EC58A1F"/>
    <w:rsid w:val="7ECB1870"/>
    <w:rsid w:val="7ECD43C5"/>
    <w:rsid w:val="7EDC49DE"/>
    <w:rsid w:val="7EE50F9A"/>
    <w:rsid w:val="7EE97D55"/>
    <w:rsid w:val="7EEFB90B"/>
    <w:rsid w:val="7EF19F2F"/>
    <w:rsid w:val="7F0C4918"/>
    <w:rsid w:val="7F2EEB20"/>
    <w:rsid w:val="7F39A991"/>
    <w:rsid w:val="7F40B07C"/>
    <w:rsid w:val="7F44FCFA"/>
    <w:rsid w:val="7F50851B"/>
    <w:rsid w:val="7F66FF9F"/>
    <w:rsid w:val="7F7DB381"/>
    <w:rsid w:val="7F980C0E"/>
    <w:rsid w:val="7FA5418F"/>
    <w:rsid w:val="7FC8E4B2"/>
    <w:rsid w:val="7FD00B9F"/>
    <w:rsid w:val="7FD23DE4"/>
    <w:rsid w:val="7FD5F37B"/>
    <w:rsid w:val="7FE706A2"/>
    <w:rsid w:val="7FF102AA"/>
    <w:rsid w:val="7FF88ECA"/>
    <w:rsid w:val="7FFC7A8B"/>
  </w:rsids>
  <m:mathPr>
    <m:mathFont m:val="Cambria Math"/>
    <m:brkBin m:val="before"/>
    <m:brkBinSub m:val="--"/>
    <m:smallFrac m:val="0"/>
    <m:dispDef/>
    <m:lMargin m:val="0"/>
    <m:rMargin m:val="0"/>
    <m:defJc m:val="centerGroup"/>
    <m:wrapIndent m:val="1440"/>
    <m:intLim m:val="subSup"/>
    <m:naryLim m:val="undOvr"/>
  </m:mathPr>
  <w:themeFontLang w:val="pt-BR"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oNotEmbedSmartTags/>
  <w:decimalSymbol w:val=","/>
  <w:listSeparator w:val=";"/>
  <w14:docId w14:val="6755064F"/>
  <w15:chartTrackingRefBased/>
  <w15:docId w15:val="{60F4F834-F087-4510-87D4-9F24C9851C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pt-BR"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A3981"/>
    <w:pPr>
      <w:suppressAutoHyphens/>
    </w:pPr>
    <w:rPr>
      <w:sz w:val="24"/>
      <w:szCs w:val="24"/>
      <w:lang w:eastAsia="zh-CN"/>
    </w:rPr>
  </w:style>
  <w:style w:type="paragraph" w:styleId="Ttulo1">
    <w:name w:val="heading 1"/>
    <w:basedOn w:val="Normal"/>
    <w:next w:val="Normal"/>
    <w:qFormat/>
    <w:pPr>
      <w:keepNext/>
      <w:numPr>
        <w:numId w:val="27"/>
      </w:numPr>
      <w:spacing w:before="240" w:after="60"/>
      <w:outlineLvl w:val="0"/>
    </w:pPr>
    <w:rPr>
      <w:rFonts w:ascii="Cambria" w:hAnsi="Cambria" w:cs="Cambria"/>
      <w:b/>
      <w:bCs/>
      <w:kern w:val="2"/>
      <w:sz w:val="32"/>
      <w:szCs w:val="32"/>
      <w:lang w:val="x-none"/>
    </w:rPr>
  </w:style>
  <w:style w:type="paragraph" w:styleId="Ttulo2">
    <w:name w:val="heading 2"/>
    <w:basedOn w:val="Normal"/>
    <w:next w:val="Normal"/>
    <w:qFormat/>
    <w:pPr>
      <w:keepNext/>
      <w:numPr>
        <w:ilvl w:val="1"/>
        <w:numId w:val="27"/>
      </w:numPr>
      <w:tabs>
        <w:tab w:val="num" w:pos="0"/>
      </w:tabs>
      <w:suppressAutoHyphens w:val="0"/>
      <w:spacing w:line="360" w:lineRule="auto"/>
      <w:outlineLvl w:val="1"/>
    </w:pPr>
    <w:rPr>
      <w:rFonts w:ascii="Arial" w:hAnsi="Arial" w:cs="Arial"/>
      <w:b/>
      <w:bCs/>
      <w:iCs/>
      <w:szCs w:val="28"/>
    </w:rPr>
  </w:style>
  <w:style w:type="paragraph" w:styleId="Ttulo3">
    <w:name w:val="heading 3"/>
    <w:basedOn w:val="Normal"/>
    <w:next w:val="Corpodetexto"/>
    <w:qFormat/>
    <w:pPr>
      <w:numPr>
        <w:ilvl w:val="2"/>
        <w:numId w:val="27"/>
      </w:numPr>
      <w:tabs>
        <w:tab w:val="num" w:pos="0"/>
      </w:tabs>
      <w:spacing w:line="360" w:lineRule="auto"/>
      <w:jc w:val="both"/>
      <w:outlineLvl w:val="2"/>
    </w:pPr>
    <w:rPr>
      <w:rFonts w:ascii="Arial" w:eastAsia="SimSun" w:hAnsi="Arial" w:cs="Arial"/>
      <w:bCs/>
      <w:i/>
      <w:szCs w:val="27"/>
    </w:rPr>
  </w:style>
  <w:style w:type="paragraph" w:styleId="Ttulo4">
    <w:name w:val="heading 4"/>
    <w:basedOn w:val="Subttulo"/>
    <w:next w:val="Normal"/>
    <w:qFormat/>
    <w:pPr>
      <w:keepNext/>
      <w:numPr>
        <w:ilvl w:val="3"/>
        <w:numId w:val="27"/>
      </w:numPr>
      <w:tabs>
        <w:tab w:val="num" w:pos="0"/>
      </w:tabs>
      <w:spacing w:after="0" w:line="360" w:lineRule="auto"/>
      <w:jc w:val="left"/>
      <w:outlineLvl w:val="3"/>
    </w:pPr>
    <w:rPr>
      <w:rFonts w:ascii="Arial" w:hAnsi="Arial" w:cs="Arial"/>
      <w:bCs/>
      <w:szCs w:val="28"/>
      <w:u w:val="single"/>
      <w:lang w:val="x-none"/>
    </w:rPr>
  </w:style>
  <w:style w:type="paragraph" w:styleId="Ttulo5">
    <w:name w:val="heading 5"/>
    <w:basedOn w:val="Normal"/>
    <w:next w:val="Normal"/>
    <w:qFormat/>
    <w:pPr>
      <w:numPr>
        <w:ilvl w:val="4"/>
        <w:numId w:val="27"/>
      </w:numPr>
      <w:tabs>
        <w:tab w:val="num" w:pos="0"/>
      </w:tabs>
      <w:spacing w:before="240" w:after="60"/>
      <w:outlineLvl w:val="4"/>
    </w:pPr>
    <w:rPr>
      <w:rFonts w:ascii="Calibri" w:hAnsi="Calibri"/>
      <w:b/>
      <w:bCs/>
      <w:i/>
      <w:iCs/>
      <w:sz w:val="26"/>
      <w:szCs w:val="26"/>
    </w:rPr>
  </w:style>
  <w:style w:type="paragraph" w:styleId="Ttulo6">
    <w:name w:val="heading 6"/>
    <w:basedOn w:val="Normal"/>
    <w:next w:val="Normal"/>
    <w:qFormat/>
    <w:pPr>
      <w:numPr>
        <w:ilvl w:val="5"/>
        <w:numId w:val="27"/>
      </w:numPr>
      <w:tabs>
        <w:tab w:val="num" w:pos="0"/>
      </w:tabs>
      <w:spacing w:before="240" w:after="60"/>
      <w:outlineLvl w:val="5"/>
    </w:pPr>
    <w:rPr>
      <w:rFonts w:ascii="Calibri" w:hAnsi="Calibri"/>
      <w:b/>
      <w:bCs/>
      <w:sz w:val="22"/>
      <w:szCs w:val="22"/>
    </w:rPr>
  </w:style>
  <w:style w:type="paragraph" w:styleId="Ttulo7">
    <w:name w:val="heading 7"/>
    <w:basedOn w:val="Normal"/>
    <w:next w:val="Normal"/>
    <w:qFormat/>
    <w:pPr>
      <w:numPr>
        <w:ilvl w:val="6"/>
        <w:numId w:val="27"/>
      </w:numPr>
      <w:tabs>
        <w:tab w:val="num" w:pos="0"/>
      </w:tabs>
      <w:spacing w:before="240" w:after="60"/>
      <w:outlineLvl w:val="6"/>
    </w:pPr>
    <w:rPr>
      <w:rFonts w:ascii="Calibri" w:hAnsi="Calibri"/>
    </w:rPr>
  </w:style>
  <w:style w:type="paragraph" w:styleId="Ttulo8">
    <w:name w:val="heading 8"/>
    <w:basedOn w:val="Normal"/>
    <w:next w:val="Normal"/>
    <w:qFormat/>
    <w:pPr>
      <w:numPr>
        <w:ilvl w:val="7"/>
        <w:numId w:val="27"/>
      </w:numPr>
      <w:tabs>
        <w:tab w:val="num" w:pos="0"/>
      </w:tabs>
      <w:spacing w:before="240" w:after="60"/>
      <w:outlineLvl w:val="7"/>
    </w:pPr>
    <w:rPr>
      <w:rFonts w:ascii="Calibri" w:hAnsi="Calibri"/>
      <w:i/>
      <w:iCs/>
    </w:rPr>
  </w:style>
  <w:style w:type="paragraph" w:styleId="Ttulo9">
    <w:name w:val="heading 9"/>
    <w:basedOn w:val="Normal"/>
    <w:next w:val="Normal"/>
    <w:qFormat/>
    <w:pPr>
      <w:numPr>
        <w:ilvl w:val="8"/>
        <w:numId w:val="27"/>
      </w:numPr>
      <w:tabs>
        <w:tab w:val="num" w:pos="0"/>
      </w:tabs>
      <w:spacing w:before="240" w:after="60"/>
      <w:outlineLvl w:val="8"/>
    </w:pPr>
    <w:rPr>
      <w:rFonts w:ascii="Cambria" w:hAnsi="Cambria"/>
      <w:sz w:val="22"/>
      <w:szCs w:val="22"/>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WW8Num1z0">
    <w:name w:val="WW8Num1z0"/>
  </w:style>
  <w:style w:type="character" w:customStyle="1" w:styleId="WW8Num1z1">
    <w:name w:val="WW8Num1z1"/>
  </w:style>
  <w:style w:type="character" w:customStyle="1" w:styleId="WW8Num1z2">
    <w:name w:val="WW8Num1z2"/>
  </w:style>
  <w:style w:type="character" w:customStyle="1" w:styleId="WW8Num1z3">
    <w:name w:val="WW8Num1z3"/>
  </w:style>
  <w:style w:type="character" w:customStyle="1" w:styleId="WW8Num1z4">
    <w:name w:val="WW8Num1z4"/>
  </w:style>
  <w:style w:type="character" w:customStyle="1" w:styleId="WW8Num1z5">
    <w:name w:val="WW8Num1z5"/>
  </w:style>
  <w:style w:type="character" w:customStyle="1" w:styleId="WW8Num1z6">
    <w:name w:val="WW8Num1z6"/>
  </w:style>
  <w:style w:type="character" w:customStyle="1" w:styleId="WW8Num1z7">
    <w:name w:val="WW8Num1z7"/>
  </w:style>
  <w:style w:type="character" w:customStyle="1" w:styleId="WW8Num1z8">
    <w:name w:val="WW8Num1z8"/>
  </w:style>
  <w:style w:type="character" w:customStyle="1" w:styleId="WW8Num2z0">
    <w:name w:val="WW8Num2z0"/>
    <w:rPr>
      <w:rFonts w:ascii="Wingdings" w:hAnsi="Wingdings" w:cs="Wingdings" w:hint="default"/>
      <w:color w:val="auto"/>
      <w:lang w:eastAsia="pt-BR"/>
    </w:rPr>
  </w:style>
  <w:style w:type="character" w:customStyle="1" w:styleId="WW8Num3z0">
    <w:name w:val="WW8Num3z0"/>
  </w:style>
  <w:style w:type="character" w:customStyle="1" w:styleId="WW8Num3z1">
    <w:name w:val="WW8Num3z1"/>
  </w:style>
  <w:style w:type="character" w:customStyle="1" w:styleId="WW8Num3z2">
    <w:name w:val="WW8Num3z2"/>
  </w:style>
  <w:style w:type="character" w:customStyle="1" w:styleId="WW8Num3z3">
    <w:name w:val="WW8Num3z3"/>
  </w:style>
  <w:style w:type="character" w:customStyle="1" w:styleId="WW8Num3z4">
    <w:name w:val="WW8Num3z4"/>
  </w:style>
  <w:style w:type="character" w:customStyle="1" w:styleId="WW8Num3z5">
    <w:name w:val="WW8Num3z5"/>
  </w:style>
  <w:style w:type="character" w:customStyle="1" w:styleId="WW8Num3z6">
    <w:name w:val="WW8Num3z6"/>
  </w:style>
  <w:style w:type="character" w:customStyle="1" w:styleId="WW8Num3z7">
    <w:name w:val="WW8Num3z7"/>
  </w:style>
  <w:style w:type="character" w:customStyle="1" w:styleId="WW8Num3z8">
    <w:name w:val="WW8Num3z8"/>
  </w:style>
  <w:style w:type="character" w:customStyle="1" w:styleId="WW8Num4z0">
    <w:name w:val="WW8Num4z0"/>
    <w:rPr>
      <w:rFonts w:hint="default"/>
    </w:rPr>
  </w:style>
  <w:style w:type="character" w:customStyle="1" w:styleId="WW8Num4z2">
    <w:name w:val="WW8Num4z2"/>
    <w:rPr>
      <w:rFonts w:ascii="Arial" w:hAnsi="Arial" w:cs="Arial" w:hint="default"/>
      <w:b/>
      <w:i w:val="0"/>
      <w:sz w:val="20"/>
    </w:rPr>
  </w:style>
  <w:style w:type="character" w:customStyle="1" w:styleId="WW8Num2z1">
    <w:name w:val="WW8Num2z1"/>
    <w:rPr>
      <w:rFonts w:ascii="Courier New" w:hAnsi="Courier New" w:cs="Courier New"/>
    </w:rPr>
  </w:style>
  <w:style w:type="character" w:customStyle="1" w:styleId="WW8Num2z2">
    <w:name w:val="WW8Num2z2"/>
    <w:rPr>
      <w:rFonts w:ascii="Wingdings" w:hAnsi="Wingdings" w:cs="Wingdings"/>
    </w:rPr>
  </w:style>
  <w:style w:type="character" w:customStyle="1" w:styleId="WW8Num2z3">
    <w:name w:val="WW8Num2z3"/>
    <w:rPr>
      <w:rFonts w:ascii="Symbol" w:hAnsi="Symbol" w:cs="Symbol" w:hint="default"/>
    </w:rPr>
  </w:style>
  <w:style w:type="character" w:customStyle="1" w:styleId="WW8Num4z1">
    <w:name w:val="WW8Num4z1"/>
    <w:rPr>
      <w:rFonts w:ascii="Courier New" w:hAnsi="Courier New" w:cs="Courier New" w:hint="default"/>
    </w:rPr>
  </w:style>
  <w:style w:type="character" w:customStyle="1" w:styleId="WW8Num4z3">
    <w:name w:val="WW8Num4z3"/>
    <w:rPr>
      <w:rFonts w:ascii="Symbol" w:hAnsi="Symbol" w:cs="Symbol" w:hint="default"/>
    </w:rPr>
  </w:style>
  <w:style w:type="character" w:customStyle="1" w:styleId="WW8Num5z0">
    <w:name w:val="WW8Num5z0"/>
    <w:rPr>
      <w:rFonts w:ascii="Wingdings" w:hAnsi="Wingdings" w:cs="Wingdings" w:hint="default"/>
      <w:color w:val="auto"/>
    </w:rPr>
  </w:style>
  <w:style w:type="character" w:customStyle="1" w:styleId="WW8Num5z1">
    <w:name w:val="WW8Num5z1"/>
    <w:rPr>
      <w:rFonts w:ascii="Courier New" w:hAnsi="Courier New" w:cs="Courier New" w:hint="default"/>
    </w:rPr>
  </w:style>
  <w:style w:type="character" w:customStyle="1" w:styleId="WW8Num5z2">
    <w:name w:val="WW8Num5z2"/>
    <w:rPr>
      <w:rFonts w:ascii="Wingdings" w:hAnsi="Wingdings" w:cs="Wingdings" w:hint="default"/>
    </w:rPr>
  </w:style>
  <w:style w:type="character" w:customStyle="1" w:styleId="WW8Num5z3">
    <w:name w:val="WW8Num5z3"/>
    <w:rPr>
      <w:rFonts w:ascii="Symbol" w:hAnsi="Symbol" w:cs="Symbol" w:hint="default"/>
    </w:rPr>
  </w:style>
  <w:style w:type="character" w:customStyle="1" w:styleId="WW8Num6z0">
    <w:name w:val="WW8Num6z0"/>
    <w:rPr>
      <w:rFonts w:ascii="Wingdings" w:hAnsi="Wingdings" w:cs="Wingdings" w:hint="default"/>
      <w:color w:val="auto"/>
    </w:rPr>
  </w:style>
  <w:style w:type="character" w:customStyle="1" w:styleId="WW8Num6z1">
    <w:name w:val="WW8Num6z1"/>
    <w:rPr>
      <w:rFonts w:ascii="Courier New" w:hAnsi="Courier New" w:cs="Courier New" w:hint="default"/>
    </w:rPr>
  </w:style>
  <w:style w:type="character" w:customStyle="1" w:styleId="WW8Num6z2">
    <w:name w:val="WW8Num6z2"/>
    <w:rPr>
      <w:rFonts w:ascii="Wingdings" w:hAnsi="Wingdings" w:cs="Wingdings" w:hint="default"/>
    </w:rPr>
  </w:style>
  <w:style w:type="character" w:customStyle="1" w:styleId="WW8Num6z3">
    <w:name w:val="WW8Num6z3"/>
    <w:rPr>
      <w:rFonts w:ascii="Symbol" w:hAnsi="Symbol" w:cs="Symbol" w:hint="default"/>
    </w:rPr>
  </w:style>
  <w:style w:type="character" w:customStyle="1" w:styleId="WW8Num7z0">
    <w:name w:val="WW8Num7z0"/>
    <w:rPr>
      <w:rFonts w:ascii="Wingdings" w:hAnsi="Wingdings" w:cs="Wingdings" w:hint="default"/>
      <w:color w:val="auto"/>
    </w:rPr>
  </w:style>
  <w:style w:type="character" w:customStyle="1" w:styleId="WW8Num7z1">
    <w:name w:val="WW8Num7z1"/>
    <w:rPr>
      <w:rFonts w:ascii="Courier New" w:hAnsi="Courier New" w:cs="Courier New" w:hint="default"/>
    </w:rPr>
  </w:style>
  <w:style w:type="character" w:customStyle="1" w:styleId="WW8Num7z2">
    <w:name w:val="WW8Num7z2"/>
    <w:rPr>
      <w:rFonts w:ascii="Wingdings" w:hAnsi="Wingdings" w:cs="Wingdings" w:hint="default"/>
    </w:rPr>
  </w:style>
  <w:style w:type="character" w:customStyle="1" w:styleId="WW8Num7z3">
    <w:name w:val="WW8Num7z3"/>
    <w:rPr>
      <w:rFonts w:ascii="Symbol" w:hAnsi="Symbol" w:cs="Symbol" w:hint="default"/>
    </w:rPr>
  </w:style>
  <w:style w:type="character" w:customStyle="1" w:styleId="WW8Num8z0">
    <w:name w:val="WW8Num8z0"/>
  </w:style>
  <w:style w:type="character" w:customStyle="1" w:styleId="WW8Num8z1">
    <w:name w:val="WW8Num8z1"/>
  </w:style>
  <w:style w:type="character" w:customStyle="1" w:styleId="WW8Num8z2">
    <w:name w:val="WW8Num8z2"/>
  </w:style>
  <w:style w:type="character" w:customStyle="1" w:styleId="WW8Num8z3">
    <w:name w:val="WW8Num8z3"/>
  </w:style>
  <w:style w:type="character" w:customStyle="1" w:styleId="WW8Num8z4">
    <w:name w:val="WW8Num8z4"/>
  </w:style>
  <w:style w:type="character" w:customStyle="1" w:styleId="WW8Num8z5">
    <w:name w:val="WW8Num8z5"/>
  </w:style>
  <w:style w:type="character" w:customStyle="1" w:styleId="WW8Num8z6">
    <w:name w:val="WW8Num8z6"/>
  </w:style>
  <w:style w:type="character" w:customStyle="1" w:styleId="WW8Num8z7">
    <w:name w:val="WW8Num8z7"/>
  </w:style>
  <w:style w:type="character" w:customStyle="1" w:styleId="WW8Num8z8">
    <w:name w:val="WW8Num8z8"/>
  </w:style>
  <w:style w:type="character" w:customStyle="1" w:styleId="WW8Num9z0">
    <w:name w:val="WW8Num9z0"/>
    <w:rPr>
      <w:rFonts w:ascii="Arial" w:hAnsi="Arial" w:cs="Arial"/>
      <w:i w:val="0"/>
    </w:rPr>
  </w:style>
  <w:style w:type="character" w:customStyle="1" w:styleId="WW8Num9z1">
    <w:name w:val="WW8Num9z1"/>
  </w:style>
  <w:style w:type="character" w:customStyle="1" w:styleId="WW8Num9z2">
    <w:name w:val="WW8Num9z2"/>
  </w:style>
  <w:style w:type="character" w:customStyle="1" w:styleId="WW8Num9z3">
    <w:name w:val="WW8Num9z3"/>
  </w:style>
  <w:style w:type="character" w:customStyle="1" w:styleId="WW8Num9z4">
    <w:name w:val="WW8Num9z4"/>
  </w:style>
  <w:style w:type="character" w:customStyle="1" w:styleId="WW8Num9z5">
    <w:name w:val="WW8Num9z5"/>
  </w:style>
  <w:style w:type="character" w:customStyle="1" w:styleId="WW8Num9z6">
    <w:name w:val="WW8Num9z6"/>
  </w:style>
  <w:style w:type="character" w:customStyle="1" w:styleId="WW8Num9z7">
    <w:name w:val="WW8Num9z7"/>
  </w:style>
  <w:style w:type="character" w:customStyle="1" w:styleId="WW8Num9z8">
    <w:name w:val="WW8Num9z8"/>
  </w:style>
  <w:style w:type="character" w:customStyle="1" w:styleId="WW8Num10z0">
    <w:name w:val="WW8Num10z0"/>
    <w:rPr>
      <w:rFonts w:ascii="Wingdings" w:hAnsi="Wingdings" w:cs="Wingdings" w:hint="default"/>
      <w:color w:val="auto"/>
    </w:rPr>
  </w:style>
  <w:style w:type="character" w:customStyle="1" w:styleId="WW8Num10z1">
    <w:name w:val="WW8Num10z1"/>
    <w:rPr>
      <w:rFonts w:ascii="Courier New" w:hAnsi="Courier New" w:cs="Courier New" w:hint="default"/>
    </w:rPr>
  </w:style>
  <w:style w:type="character" w:customStyle="1" w:styleId="WW8Num10z2">
    <w:name w:val="WW8Num10z2"/>
    <w:rPr>
      <w:rFonts w:ascii="Wingdings" w:hAnsi="Wingdings" w:cs="Wingdings" w:hint="default"/>
    </w:rPr>
  </w:style>
  <w:style w:type="character" w:customStyle="1" w:styleId="WW8Num10z3">
    <w:name w:val="WW8Num10z3"/>
    <w:rPr>
      <w:rFonts w:ascii="Symbol" w:hAnsi="Symbol" w:cs="Symbol" w:hint="default"/>
    </w:rPr>
  </w:style>
  <w:style w:type="character" w:customStyle="1" w:styleId="WW8Num11z0">
    <w:name w:val="WW8Num11z0"/>
    <w:rPr>
      <w:rFonts w:ascii="Wingdings" w:hAnsi="Wingdings" w:cs="Wingdings" w:hint="default"/>
      <w:color w:val="auto"/>
    </w:rPr>
  </w:style>
  <w:style w:type="character" w:customStyle="1" w:styleId="WW8Num11z1">
    <w:name w:val="WW8Num11z1"/>
    <w:rPr>
      <w:rFonts w:ascii="Courier New" w:hAnsi="Courier New" w:cs="Courier New" w:hint="default"/>
    </w:rPr>
  </w:style>
  <w:style w:type="character" w:customStyle="1" w:styleId="WW8Num11z2">
    <w:name w:val="WW8Num11z2"/>
    <w:rPr>
      <w:rFonts w:ascii="Wingdings" w:hAnsi="Wingdings" w:cs="Wingdings" w:hint="default"/>
    </w:rPr>
  </w:style>
  <w:style w:type="character" w:customStyle="1" w:styleId="WW8Num11z3">
    <w:name w:val="WW8Num11z3"/>
    <w:rPr>
      <w:rFonts w:ascii="Symbol" w:hAnsi="Symbol" w:cs="Symbol" w:hint="default"/>
    </w:rPr>
  </w:style>
  <w:style w:type="character" w:customStyle="1" w:styleId="WW8Num12z0">
    <w:name w:val="WW8Num12z0"/>
    <w:rPr>
      <w:rFonts w:hint="default"/>
    </w:rPr>
  </w:style>
  <w:style w:type="character" w:customStyle="1" w:styleId="WW8Num12z2">
    <w:name w:val="WW8Num12z2"/>
    <w:rPr>
      <w:rFonts w:ascii="Arial" w:hAnsi="Arial" w:cs="Arial" w:hint="default"/>
      <w:b/>
      <w:i w:val="0"/>
      <w:sz w:val="20"/>
    </w:rPr>
  </w:style>
  <w:style w:type="character" w:customStyle="1" w:styleId="Fontepargpadro2">
    <w:name w:val="Fonte parág. padrão2"/>
  </w:style>
  <w:style w:type="character" w:customStyle="1" w:styleId="Fontepargpadro1">
    <w:name w:val="Fonte parág. padrão1"/>
  </w:style>
  <w:style w:type="character" w:styleId="Nmerodepgina">
    <w:name w:val="page number"/>
    <w:basedOn w:val="Fontepargpadro1"/>
  </w:style>
  <w:style w:type="character" w:customStyle="1" w:styleId="Refdecomentrio1">
    <w:name w:val="Ref. de comentário1"/>
    <w:rPr>
      <w:sz w:val="16"/>
      <w:szCs w:val="16"/>
    </w:rPr>
  </w:style>
  <w:style w:type="character" w:styleId="Hyperlink">
    <w:name w:val="Hyperlink"/>
    <w:uiPriority w:val="99"/>
    <w:rPr>
      <w:strike w:val="0"/>
      <w:dstrike w:val="0"/>
      <w:color w:val="646464"/>
      <w:u w:val="none"/>
    </w:rPr>
  </w:style>
  <w:style w:type="character" w:styleId="Forte">
    <w:name w:val="Strong"/>
    <w:qFormat/>
    <w:rPr>
      <w:b/>
      <w:bCs/>
    </w:rPr>
  </w:style>
  <w:style w:type="character" w:customStyle="1" w:styleId="style2">
    <w:name w:val="style2"/>
    <w:basedOn w:val="Fontepargpadro1"/>
  </w:style>
  <w:style w:type="character" w:customStyle="1" w:styleId="a">
    <w:name w:val="a"/>
    <w:basedOn w:val="Fontepargpadro1"/>
  </w:style>
  <w:style w:type="character" w:customStyle="1" w:styleId="CaracteresdeNotadeRodap">
    <w:name w:val="Caracteres de Nota de Rodapé"/>
    <w:rPr>
      <w:vertAlign w:val="superscript"/>
    </w:rPr>
  </w:style>
  <w:style w:type="character" w:customStyle="1" w:styleId="Caracteresdenotaderodap0">
    <w:name w:val="Caracteres de nota de rodapé"/>
    <w:rPr>
      <w:vertAlign w:val="superscript"/>
    </w:rPr>
  </w:style>
  <w:style w:type="character" w:customStyle="1" w:styleId="Caracteresdenotadefim">
    <w:name w:val="Caracteres de nota de fim"/>
    <w:rPr>
      <w:vertAlign w:val="superscript"/>
    </w:rPr>
  </w:style>
  <w:style w:type="character" w:customStyle="1" w:styleId="CaracteresdeNotadeFim0">
    <w:name w:val="Caracteres de Nota de Fim"/>
  </w:style>
  <w:style w:type="character" w:customStyle="1" w:styleId="Refdecomentrio2">
    <w:name w:val="Ref. de comentário2"/>
    <w:rPr>
      <w:sz w:val="16"/>
      <w:szCs w:val="16"/>
    </w:rPr>
  </w:style>
  <w:style w:type="character" w:customStyle="1" w:styleId="MquinadeescreverHTML1">
    <w:name w:val="Máquina de escrever HTML1"/>
    <w:rPr>
      <w:rFonts w:ascii="Courier New" w:eastAsia="Times New Roman" w:hAnsi="Courier New" w:cs="Courier New"/>
      <w:sz w:val="20"/>
      <w:szCs w:val="20"/>
    </w:rPr>
  </w:style>
  <w:style w:type="character" w:customStyle="1" w:styleId="arial2">
    <w:name w:val="arial2"/>
    <w:basedOn w:val="Fontepargpadro2"/>
  </w:style>
  <w:style w:type="character" w:customStyle="1" w:styleId="intert1">
    <w:name w:val="intert1"/>
    <w:basedOn w:val="Fontepargpadro2"/>
  </w:style>
  <w:style w:type="character" w:customStyle="1" w:styleId="link-external">
    <w:name w:val="link-external"/>
    <w:basedOn w:val="Fontepargpadro2"/>
  </w:style>
  <w:style w:type="character" w:customStyle="1" w:styleId="textosnoticias1">
    <w:name w:val="textos_noticias1"/>
    <w:rPr>
      <w:rFonts w:ascii="Arial" w:hAnsi="Arial" w:cs="Arial" w:hint="default"/>
      <w:color w:val="FFFFFF"/>
      <w:sz w:val="18"/>
      <w:szCs w:val="18"/>
    </w:rPr>
  </w:style>
  <w:style w:type="character" w:customStyle="1" w:styleId="a1">
    <w:name w:val="a1"/>
    <w:rPr>
      <w:color w:val="008000"/>
      <w:sz w:val="20"/>
      <w:szCs w:val="20"/>
    </w:rPr>
  </w:style>
  <w:style w:type="character" w:customStyle="1" w:styleId="Ttulo1Char">
    <w:name w:val="Título 1 Char"/>
    <w:rPr>
      <w:rFonts w:ascii="Cambria" w:hAnsi="Cambria" w:cs="Cambria"/>
      <w:b/>
      <w:bCs/>
      <w:kern w:val="2"/>
      <w:sz w:val="32"/>
      <w:szCs w:val="32"/>
      <w:lang w:val="x-none"/>
    </w:rPr>
  </w:style>
  <w:style w:type="character" w:customStyle="1" w:styleId="CabealhoChar">
    <w:name w:val="Cabeçalho Char"/>
    <w:rPr>
      <w:sz w:val="24"/>
      <w:szCs w:val="24"/>
    </w:rPr>
  </w:style>
  <w:style w:type="character" w:customStyle="1" w:styleId="Recuodecorpodetexto3Char">
    <w:name w:val="Recuo de corpo de texto 3 Char"/>
    <w:rPr>
      <w:sz w:val="16"/>
      <w:szCs w:val="16"/>
    </w:rPr>
  </w:style>
  <w:style w:type="character" w:customStyle="1" w:styleId="Ttulo4Char">
    <w:name w:val="Título 4 Char"/>
    <w:rPr>
      <w:rFonts w:ascii="Arial" w:hAnsi="Arial" w:cs="Arial"/>
      <w:bCs/>
      <w:sz w:val="24"/>
      <w:szCs w:val="28"/>
      <w:u w:val="single"/>
      <w:lang w:val="x-none"/>
    </w:rPr>
  </w:style>
  <w:style w:type="character" w:customStyle="1" w:styleId="Ttulo5Char">
    <w:name w:val="Título 5 Char"/>
    <w:rPr>
      <w:rFonts w:ascii="Calibri" w:hAnsi="Calibri" w:cs="Calibri"/>
      <w:b/>
      <w:bCs/>
      <w:i/>
      <w:iCs/>
      <w:sz w:val="26"/>
      <w:szCs w:val="26"/>
    </w:rPr>
  </w:style>
  <w:style w:type="character" w:customStyle="1" w:styleId="Ttulo6Char">
    <w:name w:val="Título 6 Char"/>
    <w:rPr>
      <w:rFonts w:ascii="Calibri" w:hAnsi="Calibri" w:cs="Calibri"/>
      <w:b/>
      <w:bCs/>
      <w:sz w:val="22"/>
      <w:szCs w:val="22"/>
    </w:rPr>
  </w:style>
  <w:style w:type="character" w:customStyle="1" w:styleId="Ttulo7Char">
    <w:name w:val="Título 7 Char"/>
    <w:rPr>
      <w:rFonts w:ascii="Calibri" w:hAnsi="Calibri" w:cs="Calibri"/>
      <w:sz w:val="24"/>
      <w:szCs w:val="24"/>
    </w:rPr>
  </w:style>
  <w:style w:type="character" w:customStyle="1" w:styleId="Ttulo8Char">
    <w:name w:val="Título 8 Char"/>
    <w:rPr>
      <w:rFonts w:ascii="Calibri" w:hAnsi="Calibri" w:cs="Calibri"/>
      <w:i/>
      <w:iCs/>
      <w:sz w:val="24"/>
      <w:szCs w:val="24"/>
    </w:rPr>
  </w:style>
  <w:style w:type="character" w:customStyle="1" w:styleId="Ttulo9Char">
    <w:name w:val="Título 9 Char"/>
    <w:rPr>
      <w:rFonts w:ascii="Cambria" w:hAnsi="Cambria" w:cs="Cambria"/>
      <w:sz w:val="22"/>
      <w:szCs w:val="22"/>
    </w:rPr>
  </w:style>
  <w:style w:type="character" w:customStyle="1" w:styleId="apple-converted-space">
    <w:name w:val="apple-converted-space"/>
  </w:style>
  <w:style w:type="character" w:customStyle="1" w:styleId="SubttuloChar">
    <w:name w:val="Subtítulo Char"/>
    <w:rPr>
      <w:rFonts w:ascii="Cambria" w:eastAsia="Times New Roman" w:hAnsi="Cambria" w:cs="Times New Roman"/>
      <w:sz w:val="24"/>
      <w:szCs w:val="24"/>
    </w:rPr>
  </w:style>
  <w:style w:type="character" w:customStyle="1" w:styleId="Ttulo2Char">
    <w:name w:val="Título 2 Char"/>
    <w:rPr>
      <w:rFonts w:ascii="Arial" w:hAnsi="Arial" w:cs="Arial"/>
      <w:b/>
      <w:bCs/>
      <w:iCs/>
      <w:sz w:val="24"/>
      <w:szCs w:val="28"/>
    </w:rPr>
  </w:style>
  <w:style w:type="character" w:customStyle="1" w:styleId="textoChar">
    <w:name w:val="texto Char"/>
    <w:rPr>
      <w:rFonts w:ascii="Arial" w:hAnsi="Arial" w:cs="Arial"/>
      <w:sz w:val="24"/>
      <w:szCs w:val="24"/>
    </w:rPr>
  </w:style>
  <w:style w:type="character" w:customStyle="1" w:styleId="Ttulo3Char">
    <w:name w:val="Título 3 Char"/>
    <w:rPr>
      <w:rFonts w:ascii="Arial" w:eastAsia="SimSun" w:hAnsi="Arial" w:cs="Arial"/>
      <w:bCs/>
      <w:i/>
      <w:sz w:val="24"/>
      <w:szCs w:val="27"/>
    </w:rPr>
  </w:style>
  <w:style w:type="paragraph" w:customStyle="1" w:styleId="Ttulo10">
    <w:name w:val="Título1"/>
    <w:basedOn w:val="Normal"/>
    <w:next w:val="Corpodetexto"/>
    <w:pPr>
      <w:keepNext/>
      <w:spacing w:before="240" w:after="120"/>
    </w:pPr>
    <w:rPr>
      <w:rFonts w:ascii="Arial" w:eastAsia="Microsoft YaHei" w:hAnsi="Arial" w:cs="Mangal"/>
      <w:sz w:val="28"/>
      <w:szCs w:val="28"/>
    </w:rPr>
  </w:style>
  <w:style w:type="paragraph" w:styleId="Corpodetexto">
    <w:name w:val="Body Text"/>
    <w:basedOn w:val="Normal"/>
    <w:link w:val="CorpodetextoChar"/>
    <w:pPr>
      <w:spacing w:after="120"/>
    </w:pPr>
  </w:style>
  <w:style w:type="paragraph" w:styleId="Lista">
    <w:name w:val="List"/>
    <w:basedOn w:val="Corpodetexto"/>
    <w:rPr>
      <w:rFonts w:cs="Tahoma"/>
    </w:rPr>
  </w:style>
  <w:style w:type="paragraph" w:styleId="Legenda">
    <w:name w:val="caption"/>
    <w:basedOn w:val="Normal"/>
    <w:next w:val="Normal"/>
    <w:qFormat/>
    <w:rPr>
      <w:b/>
      <w:bCs/>
      <w:sz w:val="20"/>
      <w:szCs w:val="20"/>
    </w:rPr>
  </w:style>
  <w:style w:type="paragraph" w:customStyle="1" w:styleId="ndice">
    <w:name w:val="Índice"/>
    <w:basedOn w:val="Normal"/>
    <w:pPr>
      <w:suppressLineNumbers/>
    </w:pPr>
    <w:rPr>
      <w:rFonts w:cs="Tahoma"/>
    </w:rPr>
  </w:style>
  <w:style w:type="paragraph" w:styleId="Subttulo">
    <w:name w:val="Subtitle"/>
    <w:basedOn w:val="Normal"/>
    <w:next w:val="Normal"/>
    <w:qFormat/>
    <w:pPr>
      <w:spacing w:after="60"/>
      <w:jc w:val="center"/>
    </w:pPr>
    <w:rPr>
      <w:rFonts w:ascii="Cambria" w:hAnsi="Cambria"/>
    </w:rPr>
  </w:style>
  <w:style w:type="paragraph" w:customStyle="1" w:styleId="Captulo">
    <w:name w:val="Capítulo"/>
    <w:basedOn w:val="Normal"/>
    <w:next w:val="Corpodetexto"/>
    <w:pPr>
      <w:keepNext/>
      <w:spacing w:before="240" w:after="120"/>
    </w:pPr>
    <w:rPr>
      <w:rFonts w:ascii="Arial" w:eastAsia="Arial Unicode MS" w:hAnsi="Arial" w:cs="Tahoma"/>
      <w:sz w:val="28"/>
      <w:szCs w:val="28"/>
    </w:rPr>
  </w:style>
  <w:style w:type="paragraph" w:customStyle="1" w:styleId="Legenda1">
    <w:name w:val="Legenda1"/>
    <w:basedOn w:val="Normal"/>
    <w:pPr>
      <w:suppressLineNumbers/>
      <w:spacing w:before="120" w:after="120"/>
    </w:pPr>
    <w:rPr>
      <w:rFonts w:cs="Tahoma"/>
      <w:i/>
      <w:iCs/>
    </w:rPr>
  </w:style>
  <w:style w:type="paragraph" w:styleId="Recuodecorpodetexto">
    <w:name w:val="Body Text Indent"/>
    <w:basedOn w:val="Normal"/>
    <w:link w:val="RecuodecorpodetextoChar"/>
    <w:pPr>
      <w:spacing w:before="120" w:line="360" w:lineRule="auto"/>
      <w:ind w:left="3402"/>
      <w:jc w:val="both"/>
    </w:pPr>
    <w:rPr>
      <w:bCs/>
    </w:rPr>
  </w:style>
  <w:style w:type="paragraph" w:styleId="Cabealho">
    <w:name w:val="header"/>
    <w:basedOn w:val="Normal"/>
    <w:pPr>
      <w:tabs>
        <w:tab w:val="center" w:pos="4419"/>
        <w:tab w:val="right" w:pos="8838"/>
      </w:tabs>
    </w:pPr>
    <w:rPr>
      <w:lang w:val="x-none"/>
    </w:rPr>
  </w:style>
  <w:style w:type="paragraph" w:customStyle="1" w:styleId="Recuodecorpodetexto21">
    <w:name w:val="Recuo de corpo de texto 21"/>
    <w:basedOn w:val="Normal"/>
    <w:pPr>
      <w:spacing w:before="120" w:line="360" w:lineRule="auto"/>
      <w:ind w:firstLine="709"/>
      <w:jc w:val="both"/>
    </w:pPr>
  </w:style>
  <w:style w:type="paragraph" w:customStyle="1" w:styleId="Textodecomentrio1">
    <w:name w:val="Texto de comentário1"/>
    <w:basedOn w:val="Normal"/>
    <w:rPr>
      <w:sz w:val="20"/>
      <w:szCs w:val="20"/>
    </w:rPr>
  </w:style>
  <w:style w:type="paragraph" w:customStyle="1" w:styleId="Assuntodocomentrio1">
    <w:name w:val="Assunto do comentário1"/>
    <w:basedOn w:val="Textodecomentrio1"/>
    <w:next w:val="Textodecomentrio1"/>
    <w:rPr>
      <w:b/>
      <w:bCs/>
    </w:rPr>
  </w:style>
  <w:style w:type="paragraph" w:customStyle="1" w:styleId="Textodebalo1">
    <w:name w:val="Texto de balão1"/>
    <w:basedOn w:val="Normal"/>
    <w:rPr>
      <w:rFonts w:ascii="Tahoma" w:hAnsi="Tahoma" w:cs="Tahoma"/>
      <w:sz w:val="16"/>
      <w:szCs w:val="16"/>
    </w:rPr>
  </w:style>
  <w:style w:type="paragraph" w:customStyle="1" w:styleId="Estruturadodocumento1">
    <w:name w:val="Estrutura do documento1"/>
    <w:basedOn w:val="Normal"/>
    <w:pPr>
      <w:shd w:val="clear" w:color="auto" w:fill="000080"/>
    </w:pPr>
    <w:rPr>
      <w:rFonts w:ascii="Tahoma" w:hAnsi="Tahoma" w:cs="Tahoma"/>
      <w:sz w:val="20"/>
      <w:szCs w:val="20"/>
    </w:rPr>
  </w:style>
  <w:style w:type="paragraph" w:styleId="NormalWeb">
    <w:name w:val="Normal (Web)"/>
    <w:basedOn w:val="Normal"/>
    <w:pPr>
      <w:spacing w:before="280" w:after="280"/>
    </w:pPr>
    <w:rPr>
      <w:rFonts w:eastAsia="SimSun"/>
    </w:rPr>
  </w:style>
  <w:style w:type="paragraph" w:styleId="Rodap">
    <w:name w:val="footer"/>
    <w:basedOn w:val="Normal"/>
    <w:pPr>
      <w:tabs>
        <w:tab w:val="center" w:pos="4419"/>
        <w:tab w:val="right" w:pos="8838"/>
      </w:tabs>
    </w:pPr>
  </w:style>
  <w:style w:type="paragraph" w:styleId="Sumrio1">
    <w:name w:val="toc 1"/>
    <w:basedOn w:val="Normal"/>
    <w:next w:val="Normal"/>
    <w:uiPriority w:val="39"/>
    <w:pPr>
      <w:tabs>
        <w:tab w:val="left" w:pos="0"/>
        <w:tab w:val="right" w:leader="dot" w:pos="9060"/>
      </w:tabs>
      <w:spacing w:before="120" w:after="120"/>
      <w:jc w:val="both"/>
    </w:pPr>
    <w:rPr>
      <w:b/>
      <w:bCs/>
      <w:caps/>
      <w:szCs w:val="20"/>
    </w:rPr>
  </w:style>
  <w:style w:type="paragraph" w:styleId="Textodenotaderodap">
    <w:name w:val="footnote text"/>
    <w:basedOn w:val="Normal"/>
    <w:rPr>
      <w:sz w:val="20"/>
      <w:szCs w:val="20"/>
    </w:rPr>
  </w:style>
  <w:style w:type="paragraph" w:customStyle="1" w:styleId="style1">
    <w:name w:val="style1"/>
    <w:basedOn w:val="Normal"/>
    <w:pPr>
      <w:spacing w:before="280" w:after="280"/>
    </w:pPr>
    <w:rPr>
      <w:sz w:val="18"/>
      <w:szCs w:val="18"/>
    </w:rPr>
  </w:style>
  <w:style w:type="paragraph" w:styleId="Sumrio2">
    <w:name w:val="toc 2"/>
    <w:basedOn w:val="Normal"/>
    <w:next w:val="Normal"/>
    <w:uiPriority w:val="39"/>
    <w:pPr>
      <w:ind w:left="240"/>
    </w:pPr>
    <w:rPr>
      <w:smallCaps/>
      <w:sz w:val="20"/>
      <w:szCs w:val="20"/>
    </w:rPr>
  </w:style>
  <w:style w:type="paragraph" w:styleId="Sumrio3">
    <w:name w:val="toc 3"/>
    <w:basedOn w:val="Normal"/>
    <w:next w:val="Normal"/>
    <w:uiPriority w:val="39"/>
    <w:pPr>
      <w:ind w:left="480"/>
    </w:pPr>
    <w:rPr>
      <w:i/>
      <w:iCs/>
      <w:sz w:val="20"/>
      <w:szCs w:val="20"/>
    </w:rPr>
  </w:style>
  <w:style w:type="paragraph" w:customStyle="1" w:styleId="ndicedeilustraes1">
    <w:name w:val="Índice de ilustrações1"/>
    <w:basedOn w:val="Normal"/>
    <w:next w:val="Normal"/>
    <w:rPr>
      <w:rFonts w:ascii="Arial" w:hAnsi="Arial" w:cs="Arial"/>
    </w:rPr>
  </w:style>
  <w:style w:type="paragraph" w:styleId="Sumrio4">
    <w:name w:val="toc 4"/>
    <w:basedOn w:val="ndice"/>
    <w:uiPriority w:val="39"/>
    <w:pPr>
      <w:suppressLineNumbers w:val="0"/>
      <w:ind w:left="720"/>
    </w:pPr>
    <w:rPr>
      <w:rFonts w:cs="Times New Roman"/>
      <w:sz w:val="18"/>
      <w:szCs w:val="18"/>
    </w:rPr>
  </w:style>
  <w:style w:type="paragraph" w:styleId="Sumrio5">
    <w:name w:val="toc 5"/>
    <w:basedOn w:val="ndice"/>
    <w:pPr>
      <w:suppressLineNumbers w:val="0"/>
      <w:ind w:left="960"/>
    </w:pPr>
    <w:rPr>
      <w:rFonts w:cs="Times New Roman"/>
      <w:sz w:val="18"/>
      <w:szCs w:val="18"/>
    </w:rPr>
  </w:style>
  <w:style w:type="paragraph" w:styleId="Sumrio6">
    <w:name w:val="toc 6"/>
    <w:basedOn w:val="ndice"/>
    <w:pPr>
      <w:suppressLineNumbers w:val="0"/>
      <w:ind w:left="1200"/>
    </w:pPr>
    <w:rPr>
      <w:rFonts w:cs="Times New Roman"/>
      <w:sz w:val="18"/>
      <w:szCs w:val="18"/>
    </w:rPr>
  </w:style>
  <w:style w:type="paragraph" w:styleId="Sumrio7">
    <w:name w:val="toc 7"/>
    <w:basedOn w:val="ndice"/>
    <w:pPr>
      <w:suppressLineNumbers w:val="0"/>
      <w:ind w:left="1440"/>
    </w:pPr>
    <w:rPr>
      <w:rFonts w:cs="Times New Roman"/>
      <w:sz w:val="18"/>
      <w:szCs w:val="18"/>
    </w:rPr>
  </w:style>
  <w:style w:type="paragraph" w:styleId="Sumrio8">
    <w:name w:val="toc 8"/>
    <w:basedOn w:val="ndice"/>
    <w:pPr>
      <w:suppressLineNumbers w:val="0"/>
      <w:ind w:left="1680"/>
    </w:pPr>
    <w:rPr>
      <w:rFonts w:cs="Times New Roman"/>
      <w:sz w:val="18"/>
      <w:szCs w:val="18"/>
    </w:rPr>
  </w:style>
  <w:style w:type="paragraph" w:styleId="Sumrio9">
    <w:name w:val="toc 9"/>
    <w:basedOn w:val="ndice"/>
    <w:pPr>
      <w:suppressLineNumbers w:val="0"/>
      <w:ind w:left="1920"/>
    </w:pPr>
    <w:rPr>
      <w:rFonts w:cs="Times New Roman"/>
      <w:sz w:val="18"/>
      <w:szCs w:val="18"/>
    </w:rPr>
  </w:style>
  <w:style w:type="paragraph" w:customStyle="1" w:styleId="Contedo10">
    <w:name w:val="Conteúdo 10"/>
    <w:basedOn w:val="ndice"/>
    <w:pPr>
      <w:tabs>
        <w:tab w:val="right" w:leader="dot" w:pos="9637"/>
      </w:tabs>
      <w:ind w:left="2547"/>
    </w:pPr>
  </w:style>
  <w:style w:type="paragraph" w:customStyle="1" w:styleId="Contedodoquadro">
    <w:name w:val="Conteúdo do quadro"/>
    <w:basedOn w:val="Corpodetexto"/>
  </w:style>
  <w:style w:type="paragraph" w:customStyle="1" w:styleId="Textodecomentrio2">
    <w:name w:val="Texto de comentário2"/>
    <w:basedOn w:val="Normal"/>
    <w:rPr>
      <w:sz w:val="20"/>
      <w:szCs w:val="20"/>
    </w:rPr>
  </w:style>
  <w:style w:type="paragraph" w:customStyle="1" w:styleId="Pr-formataoHTML1">
    <w:name w:val="Pré-formatação HTML1"/>
    <w:basedOn w:val="Normal"/>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pPr>
    <w:rPr>
      <w:rFonts w:ascii="Courier New" w:hAnsi="Courier New" w:cs="Courier New"/>
    </w:rPr>
  </w:style>
  <w:style w:type="paragraph" w:customStyle="1" w:styleId="whs1">
    <w:name w:val="whs1"/>
    <w:basedOn w:val="Normal"/>
    <w:pPr>
      <w:suppressAutoHyphens w:val="0"/>
      <w:spacing w:before="280" w:after="280"/>
    </w:pPr>
    <w:rPr>
      <w:rFonts w:eastAsia="SimSun"/>
    </w:rPr>
  </w:style>
  <w:style w:type="paragraph" w:customStyle="1" w:styleId="whs3">
    <w:name w:val="whs3"/>
    <w:basedOn w:val="Normal"/>
    <w:pPr>
      <w:suppressAutoHyphens w:val="0"/>
      <w:spacing w:before="280" w:after="280"/>
    </w:pPr>
    <w:rPr>
      <w:rFonts w:eastAsia="SimSun"/>
    </w:rPr>
  </w:style>
  <w:style w:type="paragraph" w:customStyle="1" w:styleId="NormalWeb1">
    <w:name w:val="Normal (Web)1"/>
    <w:basedOn w:val="Normal"/>
    <w:pPr>
      <w:suppressAutoHyphens w:val="0"/>
      <w:spacing w:before="280" w:after="280"/>
      <w:ind w:firstLine="750"/>
    </w:pPr>
  </w:style>
  <w:style w:type="paragraph" w:customStyle="1" w:styleId="paragrafoidentado">
    <w:name w:val="paragrafo_identado"/>
    <w:basedOn w:val="Normal"/>
    <w:pPr>
      <w:suppressAutoHyphens w:val="0"/>
      <w:spacing w:before="280" w:after="280"/>
    </w:pPr>
  </w:style>
  <w:style w:type="paragraph" w:customStyle="1" w:styleId="fr0">
    <w:name w:val="fr0"/>
    <w:basedOn w:val="Normal"/>
    <w:pPr>
      <w:suppressAutoHyphens w:val="0"/>
      <w:spacing w:before="280" w:after="280"/>
    </w:pPr>
  </w:style>
  <w:style w:type="paragraph" w:customStyle="1" w:styleId="fr">
    <w:name w:val="fr"/>
    <w:basedOn w:val="Normal"/>
    <w:pPr>
      <w:suppressAutoHyphens w:val="0"/>
      <w:spacing w:before="280" w:after="280"/>
    </w:pPr>
  </w:style>
  <w:style w:type="paragraph" w:customStyle="1" w:styleId="ndicedeilustraes2">
    <w:name w:val="Índice de ilustrações2"/>
    <w:basedOn w:val="Normal"/>
    <w:next w:val="Normal"/>
  </w:style>
  <w:style w:type="paragraph" w:customStyle="1" w:styleId="p1">
    <w:name w:val="p1"/>
    <w:basedOn w:val="Normal"/>
    <w:pPr>
      <w:suppressAutoHyphens w:val="0"/>
      <w:ind w:left="432"/>
      <w:jc w:val="both"/>
    </w:pPr>
    <w:rPr>
      <w:sz w:val="20"/>
      <w:szCs w:val="20"/>
      <w:lang w:val="en-US"/>
    </w:rPr>
  </w:style>
  <w:style w:type="paragraph" w:customStyle="1" w:styleId="P2">
    <w:name w:val="P2"/>
    <w:basedOn w:val="p1"/>
    <w:pPr>
      <w:spacing w:before="120"/>
      <w:ind w:left="720"/>
    </w:pPr>
    <w:rPr>
      <w:lang w:val="pt-BR"/>
    </w:rPr>
  </w:style>
  <w:style w:type="paragraph" w:customStyle="1" w:styleId="GradeMdia1-nfase21">
    <w:name w:val="Grade Média 1 - Ênfase 21"/>
    <w:basedOn w:val="Normal"/>
    <w:pPr>
      <w:suppressAutoHyphens w:val="0"/>
      <w:spacing w:after="200" w:line="276" w:lineRule="auto"/>
      <w:ind w:left="720"/>
    </w:pPr>
    <w:rPr>
      <w:rFonts w:ascii="Calibri" w:eastAsia="Calibri" w:hAnsi="Calibri" w:cs="Calibri"/>
      <w:sz w:val="22"/>
      <w:szCs w:val="22"/>
    </w:rPr>
  </w:style>
  <w:style w:type="paragraph" w:customStyle="1" w:styleId="Recuodecorpodetexto31">
    <w:name w:val="Recuo de corpo de texto 31"/>
    <w:basedOn w:val="Normal"/>
    <w:pPr>
      <w:spacing w:after="120"/>
      <w:ind w:left="283"/>
    </w:pPr>
    <w:rPr>
      <w:sz w:val="16"/>
      <w:szCs w:val="16"/>
      <w:lang w:val="x-none"/>
    </w:rPr>
  </w:style>
  <w:style w:type="paragraph" w:customStyle="1" w:styleId="Titulo2">
    <w:name w:val="Titulo 2"/>
    <w:basedOn w:val="Normal"/>
    <w:pPr>
      <w:tabs>
        <w:tab w:val="num" w:pos="720"/>
      </w:tabs>
      <w:suppressAutoHyphens w:val="0"/>
      <w:spacing w:before="720" w:after="240"/>
      <w:ind w:left="720" w:hanging="720"/>
      <w:jc w:val="both"/>
    </w:pPr>
    <w:rPr>
      <w:rFonts w:ascii="Arial" w:hAnsi="Arial" w:cs="Arial"/>
      <w:b/>
      <w:szCs w:val="20"/>
      <w:lang w:val="en-AU"/>
    </w:rPr>
  </w:style>
  <w:style w:type="paragraph" w:customStyle="1" w:styleId="Titulo1">
    <w:name w:val="Titulo 1"/>
    <w:basedOn w:val="Normal"/>
    <w:pPr>
      <w:numPr>
        <w:numId w:val="28"/>
      </w:numPr>
      <w:suppressAutoHyphens w:val="0"/>
      <w:spacing w:after="240"/>
    </w:pPr>
    <w:rPr>
      <w:rFonts w:ascii="Arial" w:hAnsi="Arial" w:cs="Arial"/>
      <w:b/>
      <w:sz w:val="28"/>
      <w:szCs w:val="20"/>
      <w:lang w:val="en-AU"/>
    </w:rPr>
  </w:style>
  <w:style w:type="paragraph" w:customStyle="1" w:styleId="Titulo3">
    <w:name w:val="Titulo 3"/>
    <w:basedOn w:val="Normal"/>
    <w:pPr>
      <w:tabs>
        <w:tab w:val="num" w:pos="720"/>
      </w:tabs>
      <w:suppressAutoHyphens w:val="0"/>
      <w:spacing w:before="120"/>
      <w:ind w:left="720" w:hanging="720"/>
      <w:jc w:val="both"/>
    </w:pPr>
    <w:rPr>
      <w:rFonts w:ascii="Arial" w:hAnsi="Arial" w:cs="Arial"/>
      <w:b/>
      <w:sz w:val="20"/>
      <w:szCs w:val="20"/>
      <w:lang w:val="en-AU" w:eastAsia="ja-JP"/>
    </w:rPr>
  </w:style>
  <w:style w:type="paragraph" w:customStyle="1" w:styleId="P10">
    <w:name w:val="P1"/>
    <w:basedOn w:val="Normal"/>
    <w:pPr>
      <w:suppressAutoHyphens w:val="0"/>
      <w:spacing w:before="120"/>
      <w:ind w:left="720"/>
      <w:jc w:val="both"/>
    </w:pPr>
    <w:rPr>
      <w:sz w:val="20"/>
      <w:szCs w:val="20"/>
    </w:rPr>
  </w:style>
  <w:style w:type="paragraph" w:customStyle="1" w:styleId="P3">
    <w:name w:val="P3"/>
    <w:basedOn w:val="P10"/>
    <w:pPr>
      <w:ind w:left="2098"/>
    </w:pPr>
  </w:style>
  <w:style w:type="paragraph" w:customStyle="1" w:styleId="Figura">
    <w:name w:val="Figura"/>
    <w:basedOn w:val="Normal"/>
    <w:pPr>
      <w:suppressAutoHyphens w:val="0"/>
      <w:spacing w:before="120" w:after="120"/>
      <w:jc w:val="center"/>
    </w:pPr>
    <w:rPr>
      <w:i/>
      <w:sz w:val="16"/>
      <w:szCs w:val="20"/>
      <w:lang w:val="en-US"/>
    </w:rPr>
  </w:style>
  <w:style w:type="paragraph" w:customStyle="1" w:styleId="TtulodaTabela">
    <w:name w:val="Título da Tabela"/>
    <w:basedOn w:val="Normal"/>
    <w:pPr>
      <w:suppressLineNumbers/>
    </w:pPr>
    <w:rPr>
      <w:b/>
      <w:bCs/>
      <w:iCs/>
      <w:szCs w:val="20"/>
    </w:rPr>
  </w:style>
  <w:style w:type="paragraph" w:customStyle="1" w:styleId="PargrafodaLista1">
    <w:name w:val="Parágrafo da Lista1"/>
    <w:basedOn w:val="Normal"/>
    <w:pPr>
      <w:ind w:left="708"/>
    </w:pPr>
  </w:style>
  <w:style w:type="paragraph" w:customStyle="1" w:styleId="texto">
    <w:name w:val="texto"/>
    <w:basedOn w:val="Normal"/>
    <w:pPr>
      <w:spacing w:line="360" w:lineRule="auto"/>
      <w:ind w:firstLine="708"/>
      <w:jc w:val="both"/>
    </w:pPr>
    <w:rPr>
      <w:rFonts w:ascii="Arial" w:hAnsi="Arial" w:cs="Arial"/>
    </w:rPr>
  </w:style>
  <w:style w:type="paragraph" w:customStyle="1" w:styleId="Contedodequadro">
    <w:name w:val="Conteúdo de quadro"/>
    <w:basedOn w:val="Corpodetexto"/>
  </w:style>
  <w:style w:type="paragraph" w:customStyle="1" w:styleId="Sumrio10">
    <w:name w:val="Sumário 10"/>
    <w:basedOn w:val="ndice"/>
    <w:pPr>
      <w:tabs>
        <w:tab w:val="right" w:leader="dot" w:pos="7091"/>
      </w:tabs>
      <w:ind w:left="2547"/>
    </w:pPr>
  </w:style>
  <w:style w:type="paragraph" w:styleId="PargrafodaLista">
    <w:name w:val="List Paragraph"/>
    <w:basedOn w:val="Normal"/>
    <w:uiPriority w:val="34"/>
    <w:qFormat/>
    <w:pPr>
      <w:ind w:left="720"/>
      <w:contextualSpacing/>
    </w:pPr>
  </w:style>
  <w:style w:type="character" w:styleId="HiperlinkVisitado">
    <w:name w:val="FollowedHyperlink"/>
    <w:basedOn w:val="Fontepargpadro"/>
    <w:uiPriority w:val="99"/>
    <w:semiHidden/>
    <w:unhideWhenUsed/>
    <w:rsid w:val="00F156B0"/>
    <w:rPr>
      <w:color w:val="954F72" w:themeColor="followedHyperlink"/>
      <w:u w:val="single"/>
    </w:rPr>
  </w:style>
  <w:style w:type="character" w:styleId="Meno">
    <w:name w:val="Mention"/>
    <w:basedOn w:val="Fontepargpadro"/>
    <w:uiPriority w:val="99"/>
    <w:unhideWhenUsed/>
    <w:rPr>
      <w:color w:val="2B579A"/>
      <w:shd w:val="clear" w:color="auto" w:fill="E6E6E6"/>
    </w:rPr>
  </w:style>
  <w:style w:type="paragraph" w:styleId="Textodecomentrio">
    <w:name w:val="annotation text"/>
    <w:basedOn w:val="Normal"/>
    <w:link w:val="TextodecomentrioChar"/>
    <w:uiPriority w:val="99"/>
    <w:unhideWhenUsed/>
    <w:rPr>
      <w:sz w:val="20"/>
      <w:szCs w:val="20"/>
    </w:rPr>
  </w:style>
  <w:style w:type="character" w:customStyle="1" w:styleId="TextodecomentrioChar">
    <w:name w:val="Texto de comentário Char"/>
    <w:basedOn w:val="Fontepargpadro"/>
    <w:link w:val="Textodecomentrio"/>
    <w:uiPriority w:val="99"/>
    <w:rPr>
      <w:lang w:eastAsia="zh-CN"/>
    </w:rPr>
  </w:style>
  <w:style w:type="character" w:styleId="Refdecomentrio">
    <w:name w:val="annotation reference"/>
    <w:basedOn w:val="Fontepargpadro"/>
    <w:uiPriority w:val="99"/>
    <w:semiHidden/>
    <w:unhideWhenUsed/>
    <w:rPr>
      <w:sz w:val="16"/>
      <w:szCs w:val="16"/>
    </w:rPr>
  </w:style>
  <w:style w:type="character" w:styleId="Refdenotadefim">
    <w:name w:val="endnote reference"/>
    <w:basedOn w:val="Fontepargpadro"/>
    <w:uiPriority w:val="99"/>
    <w:semiHidden/>
    <w:unhideWhenUsed/>
    <w:rPr>
      <w:vertAlign w:val="superscript"/>
    </w:rPr>
  </w:style>
  <w:style w:type="character" w:styleId="Refdenotaderodap">
    <w:name w:val="footnote reference"/>
    <w:basedOn w:val="Fontepargpadro"/>
    <w:uiPriority w:val="99"/>
    <w:semiHidden/>
    <w:unhideWhenUsed/>
    <w:rPr>
      <w:vertAlign w:val="superscript"/>
    </w:rPr>
  </w:style>
  <w:style w:type="paragraph" w:styleId="ndicedeilustraes">
    <w:name w:val="table of figures"/>
    <w:basedOn w:val="Normal"/>
    <w:next w:val="Normal"/>
    <w:uiPriority w:val="99"/>
    <w:unhideWhenUsed/>
    <w:rsid w:val="00765B9B"/>
  </w:style>
  <w:style w:type="character" w:customStyle="1" w:styleId="ui-provider">
    <w:name w:val="ui-provider"/>
    <w:basedOn w:val="Fontepargpadro"/>
    <w:rsid w:val="0096570F"/>
  </w:style>
  <w:style w:type="character" w:customStyle="1" w:styleId="normaltextrun">
    <w:name w:val="normaltextrun"/>
    <w:basedOn w:val="Fontepargpadro"/>
    <w:rsid w:val="007F48DF"/>
  </w:style>
  <w:style w:type="character" w:customStyle="1" w:styleId="wacimagecontainer">
    <w:name w:val="wacimagecontainer"/>
    <w:basedOn w:val="Fontepargpadro"/>
    <w:rsid w:val="00E23D8D"/>
  </w:style>
  <w:style w:type="paragraph" w:styleId="Assuntodocomentrio">
    <w:name w:val="annotation subject"/>
    <w:basedOn w:val="Textodecomentrio"/>
    <w:next w:val="Textodecomentrio"/>
    <w:link w:val="AssuntodocomentrioChar"/>
    <w:uiPriority w:val="99"/>
    <w:semiHidden/>
    <w:unhideWhenUsed/>
    <w:rsid w:val="00D71F34"/>
    <w:rPr>
      <w:b/>
      <w:bCs/>
    </w:rPr>
  </w:style>
  <w:style w:type="character" w:customStyle="1" w:styleId="AssuntodocomentrioChar">
    <w:name w:val="Assunto do comentário Char"/>
    <w:basedOn w:val="TextodecomentrioChar"/>
    <w:link w:val="Assuntodocomentrio"/>
    <w:uiPriority w:val="99"/>
    <w:semiHidden/>
    <w:rsid w:val="00D71F34"/>
    <w:rPr>
      <w:b/>
      <w:bCs/>
      <w:lang w:eastAsia="zh-CN"/>
    </w:rPr>
  </w:style>
  <w:style w:type="paragraph" w:styleId="Saudao">
    <w:name w:val="Salutation"/>
    <w:basedOn w:val="Normal"/>
    <w:next w:val="Normal"/>
    <w:link w:val="SaudaoChar"/>
    <w:uiPriority w:val="99"/>
    <w:unhideWhenUsed/>
    <w:rsid w:val="00C035AC"/>
  </w:style>
  <w:style w:type="character" w:customStyle="1" w:styleId="SaudaoChar">
    <w:name w:val="Saudação Char"/>
    <w:basedOn w:val="Fontepargpadro"/>
    <w:link w:val="Saudao"/>
    <w:uiPriority w:val="99"/>
    <w:rsid w:val="00C035AC"/>
    <w:rPr>
      <w:sz w:val="24"/>
      <w:szCs w:val="24"/>
      <w:lang w:eastAsia="zh-CN"/>
    </w:rPr>
  </w:style>
  <w:style w:type="paragraph" w:styleId="Ttulo">
    <w:name w:val="Title"/>
    <w:basedOn w:val="Normal"/>
    <w:next w:val="Normal"/>
    <w:link w:val="TtuloChar"/>
    <w:uiPriority w:val="10"/>
    <w:qFormat/>
    <w:rsid w:val="00C035AC"/>
    <w:pPr>
      <w:contextualSpacing/>
    </w:pPr>
    <w:rPr>
      <w:rFonts w:asciiTheme="majorHAnsi" w:eastAsiaTheme="majorEastAsia" w:hAnsiTheme="majorHAnsi" w:cstheme="majorBidi"/>
      <w:spacing w:val="-10"/>
      <w:kern w:val="28"/>
      <w:sz w:val="56"/>
      <w:szCs w:val="56"/>
    </w:rPr>
  </w:style>
  <w:style w:type="character" w:customStyle="1" w:styleId="TtuloChar">
    <w:name w:val="Título Char"/>
    <w:basedOn w:val="Fontepargpadro"/>
    <w:link w:val="Ttulo"/>
    <w:uiPriority w:val="10"/>
    <w:rsid w:val="00C035AC"/>
    <w:rPr>
      <w:rFonts w:asciiTheme="majorHAnsi" w:eastAsiaTheme="majorEastAsia" w:hAnsiTheme="majorHAnsi" w:cstheme="majorBidi"/>
      <w:spacing w:val="-10"/>
      <w:kern w:val="28"/>
      <w:sz w:val="56"/>
      <w:szCs w:val="56"/>
      <w:lang w:eastAsia="zh-CN"/>
    </w:rPr>
  </w:style>
  <w:style w:type="paragraph" w:styleId="Primeirorecuodecorpodetexto">
    <w:name w:val="Body Text First Indent"/>
    <w:basedOn w:val="Corpodetexto"/>
    <w:link w:val="PrimeirorecuodecorpodetextoChar"/>
    <w:uiPriority w:val="99"/>
    <w:unhideWhenUsed/>
    <w:rsid w:val="00C035AC"/>
    <w:pPr>
      <w:spacing w:after="0"/>
      <w:ind w:firstLine="360"/>
    </w:pPr>
  </w:style>
  <w:style w:type="character" w:customStyle="1" w:styleId="CorpodetextoChar">
    <w:name w:val="Corpo de texto Char"/>
    <w:basedOn w:val="Fontepargpadro"/>
    <w:link w:val="Corpodetexto"/>
    <w:rsid w:val="00C035AC"/>
    <w:rPr>
      <w:sz w:val="24"/>
      <w:szCs w:val="24"/>
      <w:lang w:eastAsia="zh-CN"/>
    </w:rPr>
  </w:style>
  <w:style w:type="character" w:customStyle="1" w:styleId="PrimeirorecuodecorpodetextoChar">
    <w:name w:val="Primeiro recuo de corpo de texto Char"/>
    <w:basedOn w:val="CorpodetextoChar"/>
    <w:link w:val="Primeirorecuodecorpodetexto"/>
    <w:uiPriority w:val="99"/>
    <w:rsid w:val="00C035AC"/>
    <w:rPr>
      <w:sz w:val="24"/>
      <w:szCs w:val="24"/>
      <w:lang w:eastAsia="zh-CN"/>
    </w:rPr>
  </w:style>
  <w:style w:type="paragraph" w:styleId="Primeirorecuodecorpodetexto2">
    <w:name w:val="Body Text First Indent 2"/>
    <w:basedOn w:val="Recuodecorpodetexto"/>
    <w:link w:val="Primeirorecuodecorpodetexto2Char"/>
    <w:uiPriority w:val="99"/>
    <w:unhideWhenUsed/>
    <w:rsid w:val="00C035AC"/>
    <w:pPr>
      <w:spacing w:before="0" w:line="240" w:lineRule="auto"/>
      <w:ind w:left="360" w:firstLine="360"/>
      <w:jc w:val="left"/>
    </w:pPr>
    <w:rPr>
      <w:bCs w:val="0"/>
    </w:rPr>
  </w:style>
  <w:style w:type="character" w:customStyle="1" w:styleId="RecuodecorpodetextoChar">
    <w:name w:val="Recuo de corpo de texto Char"/>
    <w:basedOn w:val="Fontepargpadro"/>
    <w:link w:val="Recuodecorpodetexto"/>
    <w:rsid w:val="00C035AC"/>
    <w:rPr>
      <w:bCs/>
      <w:sz w:val="24"/>
      <w:szCs w:val="24"/>
      <w:lang w:eastAsia="zh-CN"/>
    </w:rPr>
  </w:style>
  <w:style w:type="character" w:customStyle="1" w:styleId="Primeirorecuodecorpodetexto2Char">
    <w:name w:val="Primeiro recuo de corpo de texto 2 Char"/>
    <w:basedOn w:val="RecuodecorpodetextoChar"/>
    <w:link w:val="Primeirorecuodecorpodetexto2"/>
    <w:uiPriority w:val="99"/>
    <w:rsid w:val="00C035AC"/>
    <w:rPr>
      <w:bCs w:val="0"/>
      <w:sz w:val="24"/>
      <w:szCs w:val="24"/>
      <w:lang w:eastAsia="zh-CN"/>
    </w:rPr>
  </w:style>
  <w:style w:type="character" w:styleId="MenoPendente">
    <w:name w:val="Unresolved Mention"/>
    <w:basedOn w:val="Fontepargpadro"/>
    <w:uiPriority w:val="99"/>
    <w:semiHidden/>
    <w:unhideWhenUsed/>
    <w:rsid w:val="00C035AC"/>
    <w:rPr>
      <w:color w:val="605E5C"/>
      <w:shd w:val="clear" w:color="auto" w:fill="E1DFDD"/>
    </w:rPr>
  </w:style>
  <w:style w:type="paragraph" w:customStyle="1" w:styleId="msonormal0">
    <w:name w:val="msonormal"/>
    <w:basedOn w:val="Normal"/>
    <w:rsid w:val="006129F8"/>
    <w:pPr>
      <w:suppressAutoHyphens w:val="0"/>
      <w:spacing w:before="100" w:beforeAutospacing="1" w:after="100" w:afterAutospacing="1"/>
    </w:pPr>
    <w:rPr>
      <w:lang w:eastAsia="pt-BR"/>
    </w:rPr>
  </w:style>
  <w:style w:type="paragraph" w:customStyle="1" w:styleId="paragraph">
    <w:name w:val="paragraph"/>
    <w:basedOn w:val="Normal"/>
    <w:rsid w:val="006129F8"/>
    <w:pPr>
      <w:suppressAutoHyphens w:val="0"/>
      <w:spacing w:before="100" w:beforeAutospacing="1" w:after="100" w:afterAutospacing="1"/>
    </w:pPr>
    <w:rPr>
      <w:lang w:eastAsia="pt-BR"/>
    </w:rPr>
  </w:style>
  <w:style w:type="character" w:customStyle="1" w:styleId="textrun">
    <w:name w:val="textrun"/>
    <w:basedOn w:val="Fontepargpadro"/>
    <w:rsid w:val="006129F8"/>
  </w:style>
  <w:style w:type="character" w:customStyle="1" w:styleId="eop">
    <w:name w:val="eop"/>
    <w:basedOn w:val="Fontepargpadro"/>
    <w:rsid w:val="006129F8"/>
  </w:style>
  <w:style w:type="paragraph" w:styleId="Reviso">
    <w:name w:val="Revision"/>
    <w:hidden/>
    <w:uiPriority w:val="99"/>
    <w:semiHidden/>
    <w:rsid w:val="00772246"/>
    <w:rPr>
      <w:sz w:val="24"/>
      <w:szCs w:val="24"/>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91966854">
      <w:bodyDiv w:val="1"/>
      <w:marLeft w:val="0"/>
      <w:marRight w:val="0"/>
      <w:marTop w:val="0"/>
      <w:marBottom w:val="0"/>
      <w:divBdr>
        <w:top w:val="none" w:sz="0" w:space="0" w:color="auto"/>
        <w:left w:val="none" w:sz="0" w:space="0" w:color="auto"/>
        <w:bottom w:val="none" w:sz="0" w:space="0" w:color="auto"/>
        <w:right w:val="none" w:sz="0" w:space="0" w:color="auto"/>
      </w:divBdr>
      <w:divsChild>
        <w:div w:id="1973826551">
          <w:marLeft w:val="0"/>
          <w:marRight w:val="0"/>
          <w:marTop w:val="0"/>
          <w:marBottom w:val="0"/>
          <w:divBdr>
            <w:top w:val="none" w:sz="0" w:space="0" w:color="auto"/>
            <w:left w:val="none" w:sz="0" w:space="0" w:color="auto"/>
            <w:bottom w:val="none" w:sz="0" w:space="0" w:color="auto"/>
            <w:right w:val="none" w:sz="0" w:space="0" w:color="auto"/>
          </w:divBdr>
          <w:divsChild>
            <w:div w:id="1965233174">
              <w:marLeft w:val="0"/>
              <w:marRight w:val="0"/>
              <w:marTop w:val="0"/>
              <w:marBottom w:val="0"/>
              <w:divBdr>
                <w:top w:val="none" w:sz="0" w:space="0" w:color="auto"/>
                <w:left w:val="none" w:sz="0" w:space="0" w:color="auto"/>
                <w:bottom w:val="none" w:sz="0" w:space="0" w:color="auto"/>
                <w:right w:val="none" w:sz="0" w:space="0" w:color="auto"/>
              </w:divBdr>
              <w:divsChild>
                <w:div w:id="924999886">
                  <w:marLeft w:val="0"/>
                  <w:marRight w:val="0"/>
                  <w:marTop w:val="0"/>
                  <w:marBottom w:val="0"/>
                  <w:divBdr>
                    <w:top w:val="none" w:sz="0" w:space="0" w:color="auto"/>
                    <w:left w:val="none" w:sz="0" w:space="0" w:color="auto"/>
                    <w:bottom w:val="none" w:sz="0" w:space="0" w:color="auto"/>
                    <w:right w:val="none" w:sz="0" w:space="0" w:color="auto"/>
                  </w:divBdr>
                </w:div>
              </w:divsChild>
            </w:div>
            <w:div w:id="632054951">
              <w:marLeft w:val="0"/>
              <w:marRight w:val="0"/>
              <w:marTop w:val="0"/>
              <w:marBottom w:val="0"/>
              <w:divBdr>
                <w:top w:val="none" w:sz="0" w:space="0" w:color="auto"/>
                <w:left w:val="none" w:sz="0" w:space="0" w:color="auto"/>
                <w:bottom w:val="none" w:sz="0" w:space="0" w:color="auto"/>
                <w:right w:val="none" w:sz="0" w:space="0" w:color="auto"/>
              </w:divBdr>
              <w:divsChild>
                <w:div w:id="869956424">
                  <w:marLeft w:val="0"/>
                  <w:marRight w:val="0"/>
                  <w:marTop w:val="0"/>
                  <w:marBottom w:val="0"/>
                  <w:divBdr>
                    <w:top w:val="none" w:sz="0" w:space="0" w:color="auto"/>
                    <w:left w:val="none" w:sz="0" w:space="0" w:color="auto"/>
                    <w:bottom w:val="none" w:sz="0" w:space="0" w:color="auto"/>
                    <w:right w:val="none" w:sz="0" w:space="0" w:color="auto"/>
                  </w:divBdr>
                  <w:divsChild>
                    <w:div w:id="149056334">
                      <w:marLeft w:val="0"/>
                      <w:marRight w:val="0"/>
                      <w:marTop w:val="0"/>
                      <w:marBottom w:val="0"/>
                      <w:divBdr>
                        <w:top w:val="none" w:sz="0" w:space="0" w:color="auto"/>
                        <w:left w:val="none" w:sz="0" w:space="0" w:color="auto"/>
                        <w:bottom w:val="none" w:sz="0" w:space="0" w:color="auto"/>
                        <w:right w:val="none" w:sz="0" w:space="0" w:color="auto"/>
                      </w:divBdr>
                      <w:divsChild>
                        <w:div w:id="233442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7671964">
          <w:marLeft w:val="0"/>
          <w:marRight w:val="0"/>
          <w:marTop w:val="0"/>
          <w:marBottom w:val="0"/>
          <w:divBdr>
            <w:top w:val="none" w:sz="0" w:space="0" w:color="auto"/>
            <w:left w:val="none" w:sz="0" w:space="0" w:color="auto"/>
            <w:bottom w:val="none" w:sz="0" w:space="0" w:color="auto"/>
            <w:right w:val="none" w:sz="0" w:space="0" w:color="auto"/>
          </w:divBdr>
        </w:div>
      </w:divsChild>
    </w:div>
    <w:div w:id="358167558">
      <w:bodyDiv w:val="1"/>
      <w:marLeft w:val="0"/>
      <w:marRight w:val="0"/>
      <w:marTop w:val="0"/>
      <w:marBottom w:val="0"/>
      <w:divBdr>
        <w:top w:val="none" w:sz="0" w:space="0" w:color="auto"/>
        <w:left w:val="none" w:sz="0" w:space="0" w:color="auto"/>
        <w:bottom w:val="none" w:sz="0" w:space="0" w:color="auto"/>
        <w:right w:val="none" w:sz="0" w:space="0" w:color="auto"/>
      </w:divBdr>
      <w:divsChild>
        <w:div w:id="664894517">
          <w:marLeft w:val="0"/>
          <w:marRight w:val="0"/>
          <w:marTop w:val="0"/>
          <w:marBottom w:val="0"/>
          <w:divBdr>
            <w:top w:val="none" w:sz="0" w:space="0" w:color="auto"/>
            <w:left w:val="none" w:sz="0" w:space="0" w:color="auto"/>
            <w:bottom w:val="none" w:sz="0" w:space="0" w:color="auto"/>
            <w:right w:val="none" w:sz="0" w:space="0" w:color="auto"/>
          </w:divBdr>
        </w:div>
        <w:div w:id="1159887038">
          <w:marLeft w:val="0"/>
          <w:marRight w:val="0"/>
          <w:marTop w:val="0"/>
          <w:marBottom w:val="0"/>
          <w:divBdr>
            <w:top w:val="none" w:sz="0" w:space="0" w:color="auto"/>
            <w:left w:val="none" w:sz="0" w:space="0" w:color="auto"/>
            <w:bottom w:val="none" w:sz="0" w:space="0" w:color="auto"/>
            <w:right w:val="none" w:sz="0" w:space="0" w:color="auto"/>
          </w:divBdr>
        </w:div>
        <w:div w:id="1007051191">
          <w:marLeft w:val="0"/>
          <w:marRight w:val="0"/>
          <w:marTop w:val="0"/>
          <w:marBottom w:val="0"/>
          <w:divBdr>
            <w:top w:val="none" w:sz="0" w:space="0" w:color="auto"/>
            <w:left w:val="none" w:sz="0" w:space="0" w:color="auto"/>
            <w:bottom w:val="none" w:sz="0" w:space="0" w:color="auto"/>
            <w:right w:val="none" w:sz="0" w:space="0" w:color="auto"/>
          </w:divBdr>
        </w:div>
        <w:div w:id="634679242">
          <w:marLeft w:val="0"/>
          <w:marRight w:val="0"/>
          <w:marTop w:val="0"/>
          <w:marBottom w:val="0"/>
          <w:divBdr>
            <w:top w:val="none" w:sz="0" w:space="0" w:color="auto"/>
            <w:left w:val="none" w:sz="0" w:space="0" w:color="auto"/>
            <w:bottom w:val="none" w:sz="0" w:space="0" w:color="auto"/>
            <w:right w:val="none" w:sz="0" w:space="0" w:color="auto"/>
          </w:divBdr>
        </w:div>
        <w:div w:id="1933858461">
          <w:marLeft w:val="0"/>
          <w:marRight w:val="0"/>
          <w:marTop w:val="0"/>
          <w:marBottom w:val="0"/>
          <w:divBdr>
            <w:top w:val="none" w:sz="0" w:space="0" w:color="auto"/>
            <w:left w:val="none" w:sz="0" w:space="0" w:color="auto"/>
            <w:bottom w:val="none" w:sz="0" w:space="0" w:color="auto"/>
            <w:right w:val="none" w:sz="0" w:space="0" w:color="auto"/>
          </w:divBdr>
        </w:div>
        <w:div w:id="2033073450">
          <w:marLeft w:val="0"/>
          <w:marRight w:val="0"/>
          <w:marTop w:val="0"/>
          <w:marBottom w:val="0"/>
          <w:divBdr>
            <w:top w:val="none" w:sz="0" w:space="0" w:color="auto"/>
            <w:left w:val="none" w:sz="0" w:space="0" w:color="auto"/>
            <w:bottom w:val="none" w:sz="0" w:space="0" w:color="auto"/>
            <w:right w:val="none" w:sz="0" w:space="0" w:color="auto"/>
          </w:divBdr>
        </w:div>
        <w:div w:id="1031416636">
          <w:marLeft w:val="0"/>
          <w:marRight w:val="0"/>
          <w:marTop w:val="0"/>
          <w:marBottom w:val="0"/>
          <w:divBdr>
            <w:top w:val="none" w:sz="0" w:space="0" w:color="auto"/>
            <w:left w:val="none" w:sz="0" w:space="0" w:color="auto"/>
            <w:bottom w:val="none" w:sz="0" w:space="0" w:color="auto"/>
            <w:right w:val="none" w:sz="0" w:space="0" w:color="auto"/>
          </w:divBdr>
        </w:div>
        <w:div w:id="692728680">
          <w:marLeft w:val="0"/>
          <w:marRight w:val="0"/>
          <w:marTop w:val="0"/>
          <w:marBottom w:val="0"/>
          <w:divBdr>
            <w:top w:val="none" w:sz="0" w:space="0" w:color="auto"/>
            <w:left w:val="none" w:sz="0" w:space="0" w:color="auto"/>
            <w:bottom w:val="none" w:sz="0" w:space="0" w:color="auto"/>
            <w:right w:val="none" w:sz="0" w:space="0" w:color="auto"/>
          </w:divBdr>
        </w:div>
        <w:div w:id="1861578910">
          <w:marLeft w:val="0"/>
          <w:marRight w:val="0"/>
          <w:marTop w:val="0"/>
          <w:marBottom w:val="0"/>
          <w:divBdr>
            <w:top w:val="none" w:sz="0" w:space="0" w:color="auto"/>
            <w:left w:val="none" w:sz="0" w:space="0" w:color="auto"/>
            <w:bottom w:val="none" w:sz="0" w:space="0" w:color="auto"/>
            <w:right w:val="none" w:sz="0" w:space="0" w:color="auto"/>
          </w:divBdr>
        </w:div>
        <w:div w:id="219833008">
          <w:marLeft w:val="0"/>
          <w:marRight w:val="0"/>
          <w:marTop w:val="0"/>
          <w:marBottom w:val="0"/>
          <w:divBdr>
            <w:top w:val="none" w:sz="0" w:space="0" w:color="auto"/>
            <w:left w:val="none" w:sz="0" w:space="0" w:color="auto"/>
            <w:bottom w:val="none" w:sz="0" w:space="0" w:color="auto"/>
            <w:right w:val="none" w:sz="0" w:space="0" w:color="auto"/>
          </w:divBdr>
        </w:div>
        <w:div w:id="1187479290">
          <w:marLeft w:val="0"/>
          <w:marRight w:val="0"/>
          <w:marTop w:val="0"/>
          <w:marBottom w:val="0"/>
          <w:divBdr>
            <w:top w:val="none" w:sz="0" w:space="0" w:color="auto"/>
            <w:left w:val="none" w:sz="0" w:space="0" w:color="auto"/>
            <w:bottom w:val="none" w:sz="0" w:space="0" w:color="auto"/>
            <w:right w:val="none" w:sz="0" w:space="0" w:color="auto"/>
          </w:divBdr>
        </w:div>
        <w:div w:id="2024698046">
          <w:marLeft w:val="0"/>
          <w:marRight w:val="0"/>
          <w:marTop w:val="0"/>
          <w:marBottom w:val="0"/>
          <w:divBdr>
            <w:top w:val="none" w:sz="0" w:space="0" w:color="auto"/>
            <w:left w:val="none" w:sz="0" w:space="0" w:color="auto"/>
            <w:bottom w:val="none" w:sz="0" w:space="0" w:color="auto"/>
            <w:right w:val="none" w:sz="0" w:space="0" w:color="auto"/>
          </w:divBdr>
        </w:div>
        <w:div w:id="130826632">
          <w:marLeft w:val="0"/>
          <w:marRight w:val="0"/>
          <w:marTop w:val="0"/>
          <w:marBottom w:val="0"/>
          <w:divBdr>
            <w:top w:val="none" w:sz="0" w:space="0" w:color="auto"/>
            <w:left w:val="none" w:sz="0" w:space="0" w:color="auto"/>
            <w:bottom w:val="none" w:sz="0" w:space="0" w:color="auto"/>
            <w:right w:val="none" w:sz="0" w:space="0" w:color="auto"/>
          </w:divBdr>
          <w:divsChild>
            <w:div w:id="1620919154">
              <w:marLeft w:val="-75"/>
              <w:marRight w:val="0"/>
              <w:marTop w:val="30"/>
              <w:marBottom w:val="30"/>
              <w:divBdr>
                <w:top w:val="none" w:sz="0" w:space="0" w:color="auto"/>
                <w:left w:val="none" w:sz="0" w:space="0" w:color="auto"/>
                <w:bottom w:val="none" w:sz="0" w:space="0" w:color="auto"/>
                <w:right w:val="none" w:sz="0" w:space="0" w:color="auto"/>
              </w:divBdr>
              <w:divsChild>
                <w:div w:id="344671345">
                  <w:marLeft w:val="0"/>
                  <w:marRight w:val="0"/>
                  <w:marTop w:val="0"/>
                  <w:marBottom w:val="0"/>
                  <w:divBdr>
                    <w:top w:val="none" w:sz="0" w:space="0" w:color="auto"/>
                    <w:left w:val="none" w:sz="0" w:space="0" w:color="auto"/>
                    <w:bottom w:val="none" w:sz="0" w:space="0" w:color="auto"/>
                    <w:right w:val="none" w:sz="0" w:space="0" w:color="auto"/>
                  </w:divBdr>
                  <w:divsChild>
                    <w:div w:id="1265961999">
                      <w:marLeft w:val="0"/>
                      <w:marRight w:val="0"/>
                      <w:marTop w:val="0"/>
                      <w:marBottom w:val="0"/>
                      <w:divBdr>
                        <w:top w:val="none" w:sz="0" w:space="0" w:color="auto"/>
                        <w:left w:val="none" w:sz="0" w:space="0" w:color="auto"/>
                        <w:bottom w:val="none" w:sz="0" w:space="0" w:color="auto"/>
                        <w:right w:val="none" w:sz="0" w:space="0" w:color="auto"/>
                      </w:divBdr>
                    </w:div>
                  </w:divsChild>
                </w:div>
                <w:div w:id="475341824">
                  <w:marLeft w:val="0"/>
                  <w:marRight w:val="0"/>
                  <w:marTop w:val="0"/>
                  <w:marBottom w:val="0"/>
                  <w:divBdr>
                    <w:top w:val="none" w:sz="0" w:space="0" w:color="auto"/>
                    <w:left w:val="none" w:sz="0" w:space="0" w:color="auto"/>
                    <w:bottom w:val="none" w:sz="0" w:space="0" w:color="auto"/>
                    <w:right w:val="none" w:sz="0" w:space="0" w:color="auto"/>
                  </w:divBdr>
                  <w:divsChild>
                    <w:div w:id="755520775">
                      <w:marLeft w:val="0"/>
                      <w:marRight w:val="0"/>
                      <w:marTop w:val="0"/>
                      <w:marBottom w:val="0"/>
                      <w:divBdr>
                        <w:top w:val="none" w:sz="0" w:space="0" w:color="auto"/>
                        <w:left w:val="none" w:sz="0" w:space="0" w:color="auto"/>
                        <w:bottom w:val="none" w:sz="0" w:space="0" w:color="auto"/>
                        <w:right w:val="none" w:sz="0" w:space="0" w:color="auto"/>
                      </w:divBdr>
                    </w:div>
                  </w:divsChild>
                </w:div>
                <w:div w:id="1496338430">
                  <w:marLeft w:val="0"/>
                  <w:marRight w:val="0"/>
                  <w:marTop w:val="0"/>
                  <w:marBottom w:val="0"/>
                  <w:divBdr>
                    <w:top w:val="none" w:sz="0" w:space="0" w:color="auto"/>
                    <w:left w:val="none" w:sz="0" w:space="0" w:color="auto"/>
                    <w:bottom w:val="none" w:sz="0" w:space="0" w:color="auto"/>
                    <w:right w:val="none" w:sz="0" w:space="0" w:color="auto"/>
                  </w:divBdr>
                  <w:divsChild>
                    <w:div w:id="686831032">
                      <w:marLeft w:val="0"/>
                      <w:marRight w:val="0"/>
                      <w:marTop w:val="0"/>
                      <w:marBottom w:val="0"/>
                      <w:divBdr>
                        <w:top w:val="none" w:sz="0" w:space="0" w:color="auto"/>
                        <w:left w:val="none" w:sz="0" w:space="0" w:color="auto"/>
                        <w:bottom w:val="none" w:sz="0" w:space="0" w:color="auto"/>
                        <w:right w:val="none" w:sz="0" w:space="0" w:color="auto"/>
                      </w:divBdr>
                    </w:div>
                  </w:divsChild>
                </w:div>
                <w:div w:id="370151336">
                  <w:marLeft w:val="0"/>
                  <w:marRight w:val="0"/>
                  <w:marTop w:val="0"/>
                  <w:marBottom w:val="0"/>
                  <w:divBdr>
                    <w:top w:val="none" w:sz="0" w:space="0" w:color="auto"/>
                    <w:left w:val="none" w:sz="0" w:space="0" w:color="auto"/>
                    <w:bottom w:val="none" w:sz="0" w:space="0" w:color="auto"/>
                    <w:right w:val="none" w:sz="0" w:space="0" w:color="auto"/>
                  </w:divBdr>
                  <w:divsChild>
                    <w:div w:id="1905217645">
                      <w:marLeft w:val="0"/>
                      <w:marRight w:val="0"/>
                      <w:marTop w:val="0"/>
                      <w:marBottom w:val="0"/>
                      <w:divBdr>
                        <w:top w:val="none" w:sz="0" w:space="0" w:color="auto"/>
                        <w:left w:val="none" w:sz="0" w:space="0" w:color="auto"/>
                        <w:bottom w:val="none" w:sz="0" w:space="0" w:color="auto"/>
                        <w:right w:val="none" w:sz="0" w:space="0" w:color="auto"/>
                      </w:divBdr>
                    </w:div>
                  </w:divsChild>
                </w:div>
                <w:div w:id="1518812230">
                  <w:marLeft w:val="0"/>
                  <w:marRight w:val="0"/>
                  <w:marTop w:val="0"/>
                  <w:marBottom w:val="0"/>
                  <w:divBdr>
                    <w:top w:val="none" w:sz="0" w:space="0" w:color="auto"/>
                    <w:left w:val="none" w:sz="0" w:space="0" w:color="auto"/>
                    <w:bottom w:val="none" w:sz="0" w:space="0" w:color="auto"/>
                    <w:right w:val="none" w:sz="0" w:space="0" w:color="auto"/>
                  </w:divBdr>
                  <w:divsChild>
                    <w:div w:id="959653182">
                      <w:marLeft w:val="0"/>
                      <w:marRight w:val="0"/>
                      <w:marTop w:val="0"/>
                      <w:marBottom w:val="0"/>
                      <w:divBdr>
                        <w:top w:val="none" w:sz="0" w:space="0" w:color="auto"/>
                        <w:left w:val="none" w:sz="0" w:space="0" w:color="auto"/>
                        <w:bottom w:val="none" w:sz="0" w:space="0" w:color="auto"/>
                        <w:right w:val="none" w:sz="0" w:space="0" w:color="auto"/>
                      </w:divBdr>
                    </w:div>
                  </w:divsChild>
                </w:div>
                <w:div w:id="2085182830">
                  <w:marLeft w:val="0"/>
                  <w:marRight w:val="0"/>
                  <w:marTop w:val="0"/>
                  <w:marBottom w:val="0"/>
                  <w:divBdr>
                    <w:top w:val="none" w:sz="0" w:space="0" w:color="auto"/>
                    <w:left w:val="none" w:sz="0" w:space="0" w:color="auto"/>
                    <w:bottom w:val="none" w:sz="0" w:space="0" w:color="auto"/>
                    <w:right w:val="none" w:sz="0" w:space="0" w:color="auto"/>
                  </w:divBdr>
                  <w:divsChild>
                    <w:div w:id="1723023574">
                      <w:marLeft w:val="0"/>
                      <w:marRight w:val="0"/>
                      <w:marTop w:val="0"/>
                      <w:marBottom w:val="0"/>
                      <w:divBdr>
                        <w:top w:val="none" w:sz="0" w:space="0" w:color="auto"/>
                        <w:left w:val="none" w:sz="0" w:space="0" w:color="auto"/>
                        <w:bottom w:val="none" w:sz="0" w:space="0" w:color="auto"/>
                        <w:right w:val="none" w:sz="0" w:space="0" w:color="auto"/>
                      </w:divBdr>
                    </w:div>
                  </w:divsChild>
                </w:div>
                <w:div w:id="1130172355">
                  <w:marLeft w:val="0"/>
                  <w:marRight w:val="0"/>
                  <w:marTop w:val="0"/>
                  <w:marBottom w:val="0"/>
                  <w:divBdr>
                    <w:top w:val="none" w:sz="0" w:space="0" w:color="auto"/>
                    <w:left w:val="none" w:sz="0" w:space="0" w:color="auto"/>
                    <w:bottom w:val="none" w:sz="0" w:space="0" w:color="auto"/>
                    <w:right w:val="none" w:sz="0" w:space="0" w:color="auto"/>
                  </w:divBdr>
                  <w:divsChild>
                    <w:div w:id="1721707625">
                      <w:marLeft w:val="0"/>
                      <w:marRight w:val="0"/>
                      <w:marTop w:val="0"/>
                      <w:marBottom w:val="0"/>
                      <w:divBdr>
                        <w:top w:val="none" w:sz="0" w:space="0" w:color="auto"/>
                        <w:left w:val="none" w:sz="0" w:space="0" w:color="auto"/>
                        <w:bottom w:val="none" w:sz="0" w:space="0" w:color="auto"/>
                        <w:right w:val="none" w:sz="0" w:space="0" w:color="auto"/>
                      </w:divBdr>
                    </w:div>
                  </w:divsChild>
                </w:div>
                <w:div w:id="274292216">
                  <w:marLeft w:val="0"/>
                  <w:marRight w:val="0"/>
                  <w:marTop w:val="0"/>
                  <w:marBottom w:val="0"/>
                  <w:divBdr>
                    <w:top w:val="none" w:sz="0" w:space="0" w:color="auto"/>
                    <w:left w:val="none" w:sz="0" w:space="0" w:color="auto"/>
                    <w:bottom w:val="none" w:sz="0" w:space="0" w:color="auto"/>
                    <w:right w:val="none" w:sz="0" w:space="0" w:color="auto"/>
                  </w:divBdr>
                  <w:divsChild>
                    <w:div w:id="710307858">
                      <w:marLeft w:val="0"/>
                      <w:marRight w:val="0"/>
                      <w:marTop w:val="0"/>
                      <w:marBottom w:val="0"/>
                      <w:divBdr>
                        <w:top w:val="none" w:sz="0" w:space="0" w:color="auto"/>
                        <w:left w:val="none" w:sz="0" w:space="0" w:color="auto"/>
                        <w:bottom w:val="none" w:sz="0" w:space="0" w:color="auto"/>
                        <w:right w:val="none" w:sz="0" w:space="0" w:color="auto"/>
                      </w:divBdr>
                    </w:div>
                  </w:divsChild>
                </w:div>
                <w:div w:id="190145667">
                  <w:marLeft w:val="0"/>
                  <w:marRight w:val="0"/>
                  <w:marTop w:val="0"/>
                  <w:marBottom w:val="0"/>
                  <w:divBdr>
                    <w:top w:val="none" w:sz="0" w:space="0" w:color="auto"/>
                    <w:left w:val="none" w:sz="0" w:space="0" w:color="auto"/>
                    <w:bottom w:val="none" w:sz="0" w:space="0" w:color="auto"/>
                    <w:right w:val="none" w:sz="0" w:space="0" w:color="auto"/>
                  </w:divBdr>
                  <w:divsChild>
                    <w:div w:id="139227614">
                      <w:marLeft w:val="0"/>
                      <w:marRight w:val="0"/>
                      <w:marTop w:val="0"/>
                      <w:marBottom w:val="0"/>
                      <w:divBdr>
                        <w:top w:val="none" w:sz="0" w:space="0" w:color="auto"/>
                        <w:left w:val="none" w:sz="0" w:space="0" w:color="auto"/>
                        <w:bottom w:val="none" w:sz="0" w:space="0" w:color="auto"/>
                        <w:right w:val="none" w:sz="0" w:space="0" w:color="auto"/>
                      </w:divBdr>
                    </w:div>
                  </w:divsChild>
                </w:div>
                <w:div w:id="544484146">
                  <w:marLeft w:val="0"/>
                  <w:marRight w:val="0"/>
                  <w:marTop w:val="0"/>
                  <w:marBottom w:val="0"/>
                  <w:divBdr>
                    <w:top w:val="none" w:sz="0" w:space="0" w:color="auto"/>
                    <w:left w:val="none" w:sz="0" w:space="0" w:color="auto"/>
                    <w:bottom w:val="none" w:sz="0" w:space="0" w:color="auto"/>
                    <w:right w:val="none" w:sz="0" w:space="0" w:color="auto"/>
                  </w:divBdr>
                  <w:divsChild>
                    <w:div w:id="518592808">
                      <w:marLeft w:val="0"/>
                      <w:marRight w:val="0"/>
                      <w:marTop w:val="0"/>
                      <w:marBottom w:val="0"/>
                      <w:divBdr>
                        <w:top w:val="none" w:sz="0" w:space="0" w:color="auto"/>
                        <w:left w:val="none" w:sz="0" w:space="0" w:color="auto"/>
                        <w:bottom w:val="none" w:sz="0" w:space="0" w:color="auto"/>
                        <w:right w:val="none" w:sz="0" w:space="0" w:color="auto"/>
                      </w:divBdr>
                    </w:div>
                  </w:divsChild>
                </w:div>
                <w:div w:id="940457316">
                  <w:marLeft w:val="0"/>
                  <w:marRight w:val="0"/>
                  <w:marTop w:val="0"/>
                  <w:marBottom w:val="0"/>
                  <w:divBdr>
                    <w:top w:val="none" w:sz="0" w:space="0" w:color="auto"/>
                    <w:left w:val="none" w:sz="0" w:space="0" w:color="auto"/>
                    <w:bottom w:val="none" w:sz="0" w:space="0" w:color="auto"/>
                    <w:right w:val="none" w:sz="0" w:space="0" w:color="auto"/>
                  </w:divBdr>
                  <w:divsChild>
                    <w:div w:id="803356111">
                      <w:marLeft w:val="0"/>
                      <w:marRight w:val="0"/>
                      <w:marTop w:val="0"/>
                      <w:marBottom w:val="0"/>
                      <w:divBdr>
                        <w:top w:val="none" w:sz="0" w:space="0" w:color="auto"/>
                        <w:left w:val="none" w:sz="0" w:space="0" w:color="auto"/>
                        <w:bottom w:val="none" w:sz="0" w:space="0" w:color="auto"/>
                        <w:right w:val="none" w:sz="0" w:space="0" w:color="auto"/>
                      </w:divBdr>
                    </w:div>
                  </w:divsChild>
                </w:div>
                <w:div w:id="463079362">
                  <w:marLeft w:val="0"/>
                  <w:marRight w:val="0"/>
                  <w:marTop w:val="0"/>
                  <w:marBottom w:val="0"/>
                  <w:divBdr>
                    <w:top w:val="none" w:sz="0" w:space="0" w:color="auto"/>
                    <w:left w:val="none" w:sz="0" w:space="0" w:color="auto"/>
                    <w:bottom w:val="none" w:sz="0" w:space="0" w:color="auto"/>
                    <w:right w:val="none" w:sz="0" w:space="0" w:color="auto"/>
                  </w:divBdr>
                  <w:divsChild>
                    <w:div w:id="824780970">
                      <w:marLeft w:val="0"/>
                      <w:marRight w:val="0"/>
                      <w:marTop w:val="0"/>
                      <w:marBottom w:val="0"/>
                      <w:divBdr>
                        <w:top w:val="none" w:sz="0" w:space="0" w:color="auto"/>
                        <w:left w:val="none" w:sz="0" w:space="0" w:color="auto"/>
                        <w:bottom w:val="none" w:sz="0" w:space="0" w:color="auto"/>
                        <w:right w:val="none" w:sz="0" w:space="0" w:color="auto"/>
                      </w:divBdr>
                    </w:div>
                  </w:divsChild>
                </w:div>
                <w:div w:id="821505688">
                  <w:marLeft w:val="0"/>
                  <w:marRight w:val="0"/>
                  <w:marTop w:val="0"/>
                  <w:marBottom w:val="0"/>
                  <w:divBdr>
                    <w:top w:val="none" w:sz="0" w:space="0" w:color="auto"/>
                    <w:left w:val="none" w:sz="0" w:space="0" w:color="auto"/>
                    <w:bottom w:val="none" w:sz="0" w:space="0" w:color="auto"/>
                    <w:right w:val="none" w:sz="0" w:space="0" w:color="auto"/>
                  </w:divBdr>
                  <w:divsChild>
                    <w:div w:id="550188761">
                      <w:marLeft w:val="0"/>
                      <w:marRight w:val="0"/>
                      <w:marTop w:val="0"/>
                      <w:marBottom w:val="0"/>
                      <w:divBdr>
                        <w:top w:val="none" w:sz="0" w:space="0" w:color="auto"/>
                        <w:left w:val="none" w:sz="0" w:space="0" w:color="auto"/>
                        <w:bottom w:val="none" w:sz="0" w:space="0" w:color="auto"/>
                        <w:right w:val="none" w:sz="0" w:space="0" w:color="auto"/>
                      </w:divBdr>
                    </w:div>
                  </w:divsChild>
                </w:div>
                <w:div w:id="1682274814">
                  <w:marLeft w:val="0"/>
                  <w:marRight w:val="0"/>
                  <w:marTop w:val="0"/>
                  <w:marBottom w:val="0"/>
                  <w:divBdr>
                    <w:top w:val="none" w:sz="0" w:space="0" w:color="auto"/>
                    <w:left w:val="none" w:sz="0" w:space="0" w:color="auto"/>
                    <w:bottom w:val="none" w:sz="0" w:space="0" w:color="auto"/>
                    <w:right w:val="none" w:sz="0" w:space="0" w:color="auto"/>
                  </w:divBdr>
                  <w:divsChild>
                    <w:div w:id="35934526">
                      <w:marLeft w:val="0"/>
                      <w:marRight w:val="0"/>
                      <w:marTop w:val="0"/>
                      <w:marBottom w:val="0"/>
                      <w:divBdr>
                        <w:top w:val="none" w:sz="0" w:space="0" w:color="auto"/>
                        <w:left w:val="none" w:sz="0" w:space="0" w:color="auto"/>
                        <w:bottom w:val="none" w:sz="0" w:space="0" w:color="auto"/>
                        <w:right w:val="none" w:sz="0" w:space="0" w:color="auto"/>
                      </w:divBdr>
                    </w:div>
                  </w:divsChild>
                </w:div>
                <w:div w:id="1602296352">
                  <w:marLeft w:val="0"/>
                  <w:marRight w:val="0"/>
                  <w:marTop w:val="0"/>
                  <w:marBottom w:val="0"/>
                  <w:divBdr>
                    <w:top w:val="none" w:sz="0" w:space="0" w:color="auto"/>
                    <w:left w:val="none" w:sz="0" w:space="0" w:color="auto"/>
                    <w:bottom w:val="none" w:sz="0" w:space="0" w:color="auto"/>
                    <w:right w:val="none" w:sz="0" w:space="0" w:color="auto"/>
                  </w:divBdr>
                  <w:divsChild>
                    <w:div w:id="854423176">
                      <w:marLeft w:val="0"/>
                      <w:marRight w:val="0"/>
                      <w:marTop w:val="0"/>
                      <w:marBottom w:val="0"/>
                      <w:divBdr>
                        <w:top w:val="none" w:sz="0" w:space="0" w:color="auto"/>
                        <w:left w:val="none" w:sz="0" w:space="0" w:color="auto"/>
                        <w:bottom w:val="none" w:sz="0" w:space="0" w:color="auto"/>
                        <w:right w:val="none" w:sz="0" w:space="0" w:color="auto"/>
                      </w:divBdr>
                    </w:div>
                  </w:divsChild>
                </w:div>
                <w:div w:id="1995261279">
                  <w:marLeft w:val="0"/>
                  <w:marRight w:val="0"/>
                  <w:marTop w:val="0"/>
                  <w:marBottom w:val="0"/>
                  <w:divBdr>
                    <w:top w:val="none" w:sz="0" w:space="0" w:color="auto"/>
                    <w:left w:val="none" w:sz="0" w:space="0" w:color="auto"/>
                    <w:bottom w:val="none" w:sz="0" w:space="0" w:color="auto"/>
                    <w:right w:val="none" w:sz="0" w:space="0" w:color="auto"/>
                  </w:divBdr>
                  <w:divsChild>
                    <w:div w:id="1318924945">
                      <w:marLeft w:val="0"/>
                      <w:marRight w:val="0"/>
                      <w:marTop w:val="0"/>
                      <w:marBottom w:val="0"/>
                      <w:divBdr>
                        <w:top w:val="none" w:sz="0" w:space="0" w:color="auto"/>
                        <w:left w:val="none" w:sz="0" w:space="0" w:color="auto"/>
                        <w:bottom w:val="none" w:sz="0" w:space="0" w:color="auto"/>
                        <w:right w:val="none" w:sz="0" w:space="0" w:color="auto"/>
                      </w:divBdr>
                    </w:div>
                  </w:divsChild>
                </w:div>
                <w:div w:id="1491404908">
                  <w:marLeft w:val="0"/>
                  <w:marRight w:val="0"/>
                  <w:marTop w:val="0"/>
                  <w:marBottom w:val="0"/>
                  <w:divBdr>
                    <w:top w:val="none" w:sz="0" w:space="0" w:color="auto"/>
                    <w:left w:val="none" w:sz="0" w:space="0" w:color="auto"/>
                    <w:bottom w:val="none" w:sz="0" w:space="0" w:color="auto"/>
                    <w:right w:val="none" w:sz="0" w:space="0" w:color="auto"/>
                  </w:divBdr>
                  <w:divsChild>
                    <w:div w:id="2015452676">
                      <w:marLeft w:val="0"/>
                      <w:marRight w:val="0"/>
                      <w:marTop w:val="0"/>
                      <w:marBottom w:val="0"/>
                      <w:divBdr>
                        <w:top w:val="none" w:sz="0" w:space="0" w:color="auto"/>
                        <w:left w:val="none" w:sz="0" w:space="0" w:color="auto"/>
                        <w:bottom w:val="none" w:sz="0" w:space="0" w:color="auto"/>
                        <w:right w:val="none" w:sz="0" w:space="0" w:color="auto"/>
                      </w:divBdr>
                    </w:div>
                  </w:divsChild>
                </w:div>
                <w:div w:id="158083814">
                  <w:marLeft w:val="0"/>
                  <w:marRight w:val="0"/>
                  <w:marTop w:val="0"/>
                  <w:marBottom w:val="0"/>
                  <w:divBdr>
                    <w:top w:val="none" w:sz="0" w:space="0" w:color="auto"/>
                    <w:left w:val="none" w:sz="0" w:space="0" w:color="auto"/>
                    <w:bottom w:val="none" w:sz="0" w:space="0" w:color="auto"/>
                    <w:right w:val="none" w:sz="0" w:space="0" w:color="auto"/>
                  </w:divBdr>
                  <w:divsChild>
                    <w:div w:id="583078350">
                      <w:marLeft w:val="0"/>
                      <w:marRight w:val="0"/>
                      <w:marTop w:val="0"/>
                      <w:marBottom w:val="0"/>
                      <w:divBdr>
                        <w:top w:val="none" w:sz="0" w:space="0" w:color="auto"/>
                        <w:left w:val="none" w:sz="0" w:space="0" w:color="auto"/>
                        <w:bottom w:val="none" w:sz="0" w:space="0" w:color="auto"/>
                        <w:right w:val="none" w:sz="0" w:space="0" w:color="auto"/>
                      </w:divBdr>
                    </w:div>
                  </w:divsChild>
                </w:div>
                <w:div w:id="1769499951">
                  <w:marLeft w:val="0"/>
                  <w:marRight w:val="0"/>
                  <w:marTop w:val="0"/>
                  <w:marBottom w:val="0"/>
                  <w:divBdr>
                    <w:top w:val="none" w:sz="0" w:space="0" w:color="auto"/>
                    <w:left w:val="none" w:sz="0" w:space="0" w:color="auto"/>
                    <w:bottom w:val="none" w:sz="0" w:space="0" w:color="auto"/>
                    <w:right w:val="none" w:sz="0" w:space="0" w:color="auto"/>
                  </w:divBdr>
                  <w:divsChild>
                    <w:div w:id="1131899814">
                      <w:marLeft w:val="0"/>
                      <w:marRight w:val="0"/>
                      <w:marTop w:val="0"/>
                      <w:marBottom w:val="0"/>
                      <w:divBdr>
                        <w:top w:val="none" w:sz="0" w:space="0" w:color="auto"/>
                        <w:left w:val="none" w:sz="0" w:space="0" w:color="auto"/>
                        <w:bottom w:val="none" w:sz="0" w:space="0" w:color="auto"/>
                        <w:right w:val="none" w:sz="0" w:space="0" w:color="auto"/>
                      </w:divBdr>
                    </w:div>
                  </w:divsChild>
                </w:div>
                <w:div w:id="656803616">
                  <w:marLeft w:val="0"/>
                  <w:marRight w:val="0"/>
                  <w:marTop w:val="0"/>
                  <w:marBottom w:val="0"/>
                  <w:divBdr>
                    <w:top w:val="none" w:sz="0" w:space="0" w:color="auto"/>
                    <w:left w:val="none" w:sz="0" w:space="0" w:color="auto"/>
                    <w:bottom w:val="none" w:sz="0" w:space="0" w:color="auto"/>
                    <w:right w:val="none" w:sz="0" w:space="0" w:color="auto"/>
                  </w:divBdr>
                  <w:divsChild>
                    <w:div w:id="1064521214">
                      <w:marLeft w:val="0"/>
                      <w:marRight w:val="0"/>
                      <w:marTop w:val="0"/>
                      <w:marBottom w:val="0"/>
                      <w:divBdr>
                        <w:top w:val="none" w:sz="0" w:space="0" w:color="auto"/>
                        <w:left w:val="none" w:sz="0" w:space="0" w:color="auto"/>
                        <w:bottom w:val="none" w:sz="0" w:space="0" w:color="auto"/>
                        <w:right w:val="none" w:sz="0" w:space="0" w:color="auto"/>
                      </w:divBdr>
                    </w:div>
                  </w:divsChild>
                </w:div>
                <w:div w:id="641816249">
                  <w:marLeft w:val="0"/>
                  <w:marRight w:val="0"/>
                  <w:marTop w:val="0"/>
                  <w:marBottom w:val="0"/>
                  <w:divBdr>
                    <w:top w:val="none" w:sz="0" w:space="0" w:color="auto"/>
                    <w:left w:val="none" w:sz="0" w:space="0" w:color="auto"/>
                    <w:bottom w:val="none" w:sz="0" w:space="0" w:color="auto"/>
                    <w:right w:val="none" w:sz="0" w:space="0" w:color="auto"/>
                  </w:divBdr>
                  <w:divsChild>
                    <w:div w:id="1364137109">
                      <w:marLeft w:val="0"/>
                      <w:marRight w:val="0"/>
                      <w:marTop w:val="0"/>
                      <w:marBottom w:val="0"/>
                      <w:divBdr>
                        <w:top w:val="none" w:sz="0" w:space="0" w:color="auto"/>
                        <w:left w:val="none" w:sz="0" w:space="0" w:color="auto"/>
                        <w:bottom w:val="none" w:sz="0" w:space="0" w:color="auto"/>
                        <w:right w:val="none" w:sz="0" w:space="0" w:color="auto"/>
                      </w:divBdr>
                    </w:div>
                  </w:divsChild>
                </w:div>
                <w:div w:id="1197353439">
                  <w:marLeft w:val="0"/>
                  <w:marRight w:val="0"/>
                  <w:marTop w:val="0"/>
                  <w:marBottom w:val="0"/>
                  <w:divBdr>
                    <w:top w:val="none" w:sz="0" w:space="0" w:color="auto"/>
                    <w:left w:val="none" w:sz="0" w:space="0" w:color="auto"/>
                    <w:bottom w:val="none" w:sz="0" w:space="0" w:color="auto"/>
                    <w:right w:val="none" w:sz="0" w:space="0" w:color="auto"/>
                  </w:divBdr>
                  <w:divsChild>
                    <w:div w:id="559945771">
                      <w:marLeft w:val="0"/>
                      <w:marRight w:val="0"/>
                      <w:marTop w:val="0"/>
                      <w:marBottom w:val="0"/>
                      <w:divBdr>
                        <w:top w:val="none" w:sz="0" w:space="0" w:color="auto"/>
                        <w:left w:val="none" w:sz="0" w:space="0" w:color="auto"/>
                        <w:bottom w:val="none" w:sz="0" w:space="0" w:color="auto"/>
                        <w:right w:val="none" w:sz="0" w:space="0" w:color="auto"/>
                      </w:divBdr>
                    </w:div>
                  </w:divsChild>
                </w:div>
                <w:div w:id="1028337847">
                  <w:marLeft w:val="0"/>
                  <w:marRight w:val="0"/>
                  <w:marTop w:val="0"/>
                  <w:marBottom w:val="0"/>
                  <w:divBdr>
                    <w:top w:val="none" w:sz="0" w:space="0" w:color="auto"/>
                    <w:left w:val="none" w:sz="0" w:space="0" w:color="auto"/>
                    <w:bottom w:val="none" w:sz="0" w:space="0" w:color="auto"/>
                    <w:right w:val="none" w:sz="0" w:space="0" w:color="auto"/>
                  </w:divBdr>
                  <w:divsChild>
                    <w:div w:id="1632899975">
                      <w:marLeft w:val="0"/>
                      <w:marRight w:val="0"/>
                      <w:marTop w:val="0"/>
                      <w:marBottom w:val="0"/>
                      <w:divBdr>
                        <w:top w:val="none" w:sz="0" w:space="0" w:color="auto"/>
                        <w:left w:val="none" w:sz="0" w:space="0" w:color="auto"/>
                        <w:bottom w:val="none" w:sz="0" w:space="0" w:color="auto"/>
                        <w:right w:val="none" w:sz="0" w:space="0" w:color="auto"/>
                      </w:divBdr>
                    </w:div>
                  </w:divsChild>
                </w:div>
                <w:div w:id="2078160442">
                  <w:marLeft w:val="0"/>
                  <w:marRight w:val="0"/>
                  <w:marTop w:val="0"/>
                  <w:marBottom w:val="0"/>
                  <w:divBdr>
                    <w:top w:val="none" w:sz="0" w:space="0" w:color="auto"/>
                    <w:left w:val="none" w:sz="0" w:space="0" w:color="auto"/>
                    <w:bottom w:val="none" w:sz="0" w:space="0" w:color="auto"/>
                    <w:right w:val="none" w:sz="0" w:space="0" w:color="auto"/>
                  </w:divBdr>
                  <w:divsChild>
                    <w:div w:id="2056002678">
                      <w:marLeft w:val="0"/>
                      <w:marRight w:val="0"/>
                      <w:marTop w:val="0"/>
                      <w:marBottom w:val="0"/>
                      <w:divBdr>
                        <w:top w:val="none" w:sz="0" w:space="0" w:color="auto"/>
                        <w:left w:val="none" w:sz="0" w:space="0" w:color="auto"/>
                        <w:bottom w:val="none" w:sz="0" w:space="0" w:color="auto"/>
                        <w:right w:val="none" w:sz="0" w:space="0" w:color="auto"/>
                      </w:divBdr>
                    </w:div>
                  </w:divsChild>
                </w:div>
                <w:div w:id="502015482">
                  <w:marLeft w:val="0"/>
                  <w:marRight w:val="0"/>
                  <w:marTop w:val="0"/>
                  <w:marBottom w:val="0"/>
                  <w:divBdr>
                    <w:top w:val="none" w:sz="0" w:space="0" w:color="auto"/>
                    <w:left w:val="none" w:sz="0" w:space="0" w:color="auto"/>
                    <w:bottom w:val="none" w:sz="0" w:space="0" w:color="auto"/>
                    <w:right w:val="none" w:sz="0" w:space="0" w:color="auto"/>
                  </w:divBdr>
                  <w:divsChild>
                    <w:div w:id="1872766783">
                      <w:marLeft w:val="0"/>
                      <w:marRight w:val="0"/>
                      <w:marTop w:val="0"/>
                      <w:marBottom w:val="0"/>
                      <w:divBdr>
                        <w:top w:val="none" w:sz="0" w:space="0" w:color="auto"/>
                        <w:left w:val="none" w:sz="0" w:space="0" w:color="auto"/>
                        <w:bottom w:val="none" w:sz="0" w:space="0" w:color="auto"/>
                        <w:right w:val="none" w:sz="0" w:space="0" w:color="auto"/>
                      </w:divBdr>
                    </w:div>
                  </w:divsChild>
                </w:div>
                <w:div w:id="1948468738">
                  <w:marLeft w:val="0"/>
                  <w:marRight w:val="0"/>
                  <w:marTop w:val="0"/>
                  <w:marBottom w:val="0"/>
                  <w:divBdr>
                    <w:top w:val="none" w:sz="0" w:space="0" w:color="auto"/>
                    <w:left w:val="none" w:sz="0" w:space="0" w:color="auto"/>
                    <w:bottom w:val="none" w:sz="0" w:space="0" w:color="auto"/>
                    <w:right w:val="none" w:sz="0" w:space="0" w:color="auto"/>
                  </w:divBdr>
                  <w:divsChild>
                    <w:div w:id="214584705">
                      <w:marLeft w:val="0"/>
                      <w:marRight w:val="0"/>
                      <w:marTop w:val="0"/>
                      <w:marBottom w:val="0"/>
                      <w:divBdr>
                        <w:top w:val="none" w:sz="0" w:space="0" w:color="auto"/>
                        <w:left w:val="none" w:sz="0" w:space="0" w:color="auto"/>
                        <w:bottom w:val="none" w:sz="0" w:space="0" w:color="auto"/>
                        <w:right w:val="none" w:sz="0" w:space="0" w:color="auto"/>
                      </w:divBdr>
                    </w:div>
                  </w:divsChild>
                </w:div>
                <w:div w:id="1640918533">
                  <w:marLeft w:val="0"/>
                  <w:marRight w:val="0"/>
                  <w:marTop w:val="0"/>
                  <w:marBottom w:val="0"/>
                  <w:divBdr>
                    <w:top w:val="none" w:sz="0" w:space="0" w:color="auto"/>
                    <w:left w:val="none" w:sz="0" w:space="0" w:color="auto"/>
                    <w:bottom w:val="none" w:sz="0" w:space="0" w:color="auto"/>
                    <w:right w:val="none" w:sz="0" w:space="0" w:color="auto"/>
                  </w:divBdr>
                  <w:divsChild>
                    <w:div w:id="1489322178">
                      <w:marLeft w:val="0"/>
                      <w:marRight w:val="0"/>
                      <w:marTop w:val="0"/>
                      <w:marBottom w:val="0"/>
                      <w:divBdr>
                        <w:top w:val="none" w:sz="0" w:space="0" w:color="auto"/>
                        <w:left w:val="none" w:sz="0" w:space="0" w:color="auto"/>
                        <w:bottom w:val="none" w:sz="0" w:space="0" w:color="auto"/>
                        <w:right w:val="none" w:sz="0" w:space="0" w:color="auto"/>
                      </w:divBdr>
                    </w:div>
                  </w:divsChild>
                </w:div>
                <w:div w:id="1084960634">
                  <w:marLeft w:val="0"/>
                  <w:marRight w:val="0"/>
                  <w:marTop w:val="0"/>
                  <w:marBottom w:val="0"/>
                  <w:divBdr>
                    <w:top w:val="none" w:sz="0" w:space="0" w:color="auto"/>
                    <w:left w:val="none" w:sz="0" w:space="0" w:color="auto"/>
                    <w:bottom w:val="none" w:sz="0" w:space="0" w:color="auto"/>
                    <w:right w:val="none" w:sz="0" w:space="0" w:color="auto"/>
                  </w:divBdr>
                  <w:divsChild>
                    <w:div w:id="1739131379">
                      <w:marLeft w:val="0"/>
                      <w:marRight w:val="0"/>
                      <w:marTop w:val="0"/>
                      <w:marBottom w:val="0"/>
                      <w:divBdr>
                        <w:top w:val="none" w:sz="0" w:space="0" w:color="auto"/>
                        <w:left w:val="none" w:sz="0" w:space="0" w:color="auto"/>
                        <w:bottom w:val="none" w:sz="0" w:space="0" w:color="auto"/>
                        <w:right w:val="none" w:sz="0" w:space="0" w:color="auto"/>
                      </w:divBdr>
                    </w:div>
                  </w:divsChild>
                </w:div>
                <w:div w:id="1159887697">
                  <w:marLeft w:val="0"/>
                  <w:marRight w:val="0"/>
                  <w:marTop w:val="0"/>
                  <w:marBottom w:val="0"/>
                  <w:divBdr>
                    <w:top w:val="none" w:sz="0" w:space="0" w:color="auto"/>
                    <w:left w:val="none" w:sz="0" w:space="0" w:color="auto"/>
                    <w:bottom w:val="none" w:sz="0" w:space="0" w:color="auto"/>
                    <w:right w:val="none" w:sz="0" w:space="0" w:color="auto"/>
                  </w:divBdr>
                  <w:divsChild>
                    <w:div w:id="12851617">
                      <w:marLeft w:val="0"/>
                      <w:marRight w:val="0"/>
                      <w:marTop w:val="0"/>
                      <w:marBottom w:val="0"/>
                      <w:divBdr>
                        <w:top w:val="none" w:sz="0" w:space="0" w:color="auto"/>
                        <w:left w:val="none" w:sz="0" w:space="0" w:color="auto"/>
                        <w:bottom w:val="none" w:sz="0" w:space="0" w:color="auto"/>
                        <w:right w:val="none" w:sz="0" w:space="0" w:color="auto"/>
                      </w:divBdr>
                    </w:div>
                  </w:divsChild>
                </w:div>
                <w:div w:id="554044982">
                  <w:marLeft w:val="0"/>
                  <w:marRight w:val="0"/>
                  <w:marTop w:val="0"/>
                  <w:marBottom w:val="0"/>
                  <w:divBdr>
                    <w:top w:val="none" w:sz="0" w:space="0" w:color="auto"/>
                    <w:left w:val="none" w:sz="0" w:space="0" w:color="auto"/>
                    <w:bottom w:val="none" w:sz="0" w:space="0" w:color="auto"/>
                    <w:right w:val="none" w:sz="0" w:space="0" w:color="auto"/>
                  </w:divBdr>
                  <w:divsChild>
                    <w:div w:id="1977223840">
                      <w:marLeft w:val="0"/>
                      <w:marRight w:val="0"/>
                      <w:marTop w:val="0"/>
                      <w:marBottom w:val="0"/>
                      <w:divBdr>
                        <w:top w:val="none" w:sz="0" w:space="0" w:color="auto"/>
                        <w:left w:val="none" w:sz="0" w:space="0" w:color="auto"/>
                        <w:bottom w:val="none" w:sz="0" w:space="0" w:color="auto"/>
                        <w:right w:val="none" w:sz="0" w:space="0" w:color="auto"/>
                      </w:divBdr>
                    </w:div>
                  </w:divsChild>
                </w:div>
                <w:div w:id="168755794">
                  <w:marLeft w:val="0"/>
                  <w:marRight w:val="0"/>
                  <w:marTop w:val="0"/>
                  <w:marBottom w:val="0"/>
                  <w:divBdr>
                    <w:top w:val="none" w:sz="0" w:space="0" w:color="auto"/>
                    <w:left w:val="none" w:sz="0" w:space="0" w:color="auto"/>
                    <w:bottom w:val="none" w:sz="0" w:space="0" w:color="auto"/>
                    <w:right w:val="none" w:sz="0" w:space="0" w:color="auto"/>
                  </w:divBdr>
                  <w:divsChild>
                    <w:div w:id="1227688757">
                      <w:marLeft w:val="0"/>
                      <w:marRight w:val="0"/>
                      <w:marTop w:val="0"/>
                      <w:marBottom w:val="0"/>
                      <w:divBdr>
                        <w:top w:val="none" w:sz="0" w:space="0" w:color="auto"/>
                        <w:left w:val="none" w:sz="0" w:space="0" w:color="auto"/>
                        <w:bottom w:val="none" w:sz="0" w:space="0" w:color="auto"/>
                        <w:right w:val="none" w:sz="0" w:space="0" w:color="auto"/>
                      </w:divBdr>
                    </w:div>
                  </w:divsChild>
                </w:div>
                <w:div w:id="1259830657">
                  <w:marLeft w:val="0"/>
                  <w:marRight w:val="0"/>
                  <w:marTop w:val="0"/>
                  <w:marBottom w:val="0"/>
                  <w:divBdr>
                    <w:top w:val="none" w:sz="0" w:space="0" w:color="auto"/>
                    <w:left w:val="none" w:sz="0" w:space="0" w:color="auto"/>
                    <w:bottom w:val="none" w:sz="0" w:space="0" w:color="auto"/>
                    <w:right w:val="none" w:sz="0" w:space="0" w:color="auto"/>
                  </w:divBdr>
                  <w:divsChild>
                    <w:div w:id="159278809">
                      <w:marLeft w:val="0"/>
                      <w:marRight w:val="0"/>
                      <w:marTop w:val="0"/>
                      <w:marBottom w:val="0"/>
                      <w:divBdr>
                        <w:top w:val="none" w:sz="0" w:space="0" w:color="auto"/>
                        <w:left w:val="none" w:sz="0" w:space="0" w:color="auto"/>
                        <w:bottom w:val="none" w:sz="0" w:space="0" w:color="auto"/>
                        <w:right w:val="none" w:sz="0" w:space="0" w:color="auto"/>
                      </w:divBdr>
                    </w:div>
                  </w:divsChild>
                </w:div>
                <w:div w:id="1164081713">
                  <w:marLeft w:val="0"/>
                  <w:marRight w:val="0"/>
                  <w:marTop w:val="0"/>
                  <w:marBottom w:val="0"/>
                  <w:divBdr>
                    <w:top w:val="none" w:sz="0" w:space="0" w:color="auto"/>
                    <w:left w:val="none" w:sz="0" w:space="0" w:color="auto"/>
                    <w:bottom w:val="none" w:sz="0" w:space="0" w:color="auto"/>
                    <w:right w:val="none" w:sz="0" w:space="0" w:color="auto"/>
                  </w:divBdr>
                  <w:divsChild>
                    <w:div w:id="1750688987">
                      <w:marLeft w:val="0"/>
                      <w:marRight w:val="0"/>
                      <w:marTop w:val="0"/>
                      <w:marBottom w:val="0"/>
                      <w:divBdr>
                        <w:top w:val="none" w:sz="0" w:space="0" w:color="auto"/>
                        <w:left w:val="none" w:sz="0" w:space="0" w:color="auto"/>
                        <w:bottom w:val="none" w:sz="0" w:space="0" w:color="auto"/>
                        <w:right w:val="none" w:sz="0" w:space="0" w:color="auto"/>
                      </w:divBdr>
                    </w:div>
                  </w:divsChild>
                </w:div>
                <w:div w:id="1049110483">
                  <w:marLeft w:val="0"/>
                  <w:marRight w:val="0"/>
                  <w:marTop w:val="0"/>
                  <w:marBottom w:val="0"/>
                  <w:divBdr>
                    <w:top w:val="none" w:sz="0" w:space="0" w:color="auto"/>
                    <w:left w:val="none" w:sz="0" w:space="0" w:color="auto"/>
                    <w:bottom w:val="none" w:sz="0" w:space="0" w:color="auto"/>
                    <w:right w:val="none" w:sz="0" w:space="0" w:color="auto"/>
                  </w:divBdr>
                  <w:divsChild>
                    <w:div w:id="1603996491">
                      <w:marLeft w:val="0"/>
                      <w:marRight w:val="0"/>
                      <w:marTop w:val="0"/>
                      <w:marBottom w:val="0"/>
                      <w:divBdr>
                        <w:top w:val="none" w:sz="0" w:space="0" w:color="auto"/>
                        <w:left w:val="none" w:sz="0" w:space="0" w:color="auto"/>
                        <w:bottom w:val="none" w:sz="0" w:space="0" w:color="auto"/>
                        <w:right w:val="none" w:sz="0" w:space="0" w:color="auto"/>
                      </w:divBdr>
                    </w:div>
                  </w:divsChild>
                </w:div>
                <w:div w:id="630087551">
                  <w:marLeft w:val="0"/>
                  <w:marRight w:val="0"/>
                  <w:marTop w:val="0"/>
                  <w:marBottom w:val="0"/>
                  <w:divBdr>
                    <w:top w:val="none" w:sz="0" w:space="0" w:color="auto"/>
                    <w:left w:val="none" w:sz="0" w:space="0" w:color="auto"/>
                    <w:bottom w:val="none" w:sz="0" w:space="0" w:color="auto"/>
                    <w:right w:val="none" w:sz="0" w:space="0" w:color="auto"/>
                  </w:divBdr>
                  <w:divsChild>
                    <w:div w:id="1603877499">
                      <w:marLeft w:val="0"/>
                      <w:marRight w:val="0"/>
                      <w:marTop w:val="0"/>
                      <w:marBottom w:val="0"/>
                      <w:divBdr>
                        <w:top w:val="none" w:sz="0" w:space="0" w:color="auto"/>
                        <w:left w:val="none" w:sz="0" w:space="0" w:color="auto"/>
                        <w:bottom w:val="none" w:sz="0" w:space="0" w:color="auto"/>
                        <w:right w:val="none" w:sz="0" w:space="0" w:color="auto"/>
                      </w:divBdr>
                    </w:div>
                  </w:divsChild>
                </w:div>
                <w:div w:id="26875966">
                  <w:marLeft w:val="0"/>
                  <w:marRight w:val="0"/>
                  <w:marTop w:val="0"/>
                  <w:marBottom w:val="0"/>
                  <w:divBdr>
                    <w:top w:val="none" w:sz="0" w:space="0" w:color="auto"/>
                    <w:left w:val="none" w:sz="0" w:space="0" w:color="auto"/>
                    <w:bottom w:val="none" w:sz="0" w:space="0" w:color="auto"/>
                    <w:right w:val="none" w:sz="0" w:space="0" w:color="auto"/>
                  </w:divBdr>
                  <w:divsChild>
                    <w:div w:id="995886310">
                      <w:marLeft w:val="0"/>
                      <w:marRight w:val="0"/>
                      <w:marTop w:val="0"/>
                      <w:marBottom w:val="0"/>
                      <w:divBdr>
                        <w:top w:val="none" w:sz="0" w:space="0" w:color="auto"/>
                        <w:left w:val="none" w:sz="0" w:space="0" w:color="auto"/>
                        <w:bottom w:val="none" w:sz="0" w:space="0" w:color="auto"/>
                        <w:right w:val="none" w:sz="0" w:space="0" w:color="auto"/>
                      </w:divBdr>
                    </w:div>
                  </w:divsChild>
                </w:div>
                <w:div w:id="322513033">
                  <w:marLeft w:val="0"/>
                  <w:marRight w:val="0"/>
                  <w:marTop w:val="0"/>
                  <w:marBottom w:val="0"/>
                  <w:divBdr>
                    <w:top w:val="none" w:sz="0" w:space="0" w:color="auto"/>
                    <w:left w:val="none" w:sz="0" w:space="0" w:color="auto"/>
                    <w:bottom w:val="none" w:sz="0" w:space="0" w:color="auto"/>
                    <w:right w:val="none" w:sz="0" w:space="0" w:color="auto"/>
                  </w:divBdr>
                  <w:divsChild>
                    <w:div w:id="616447227">
                      <w:marLeft w:val="0"/>
                      <w:marRight w:val="0"/>
                      <w:marTop w:val="0"/>
                      <w:marBottom w:val="0"/>
                      <w:divBdr>
                        <w:top w:val="none" w:sz="0" w:space="0" w:color="auto"/>
                        <w:left w:val="none" w:sz="0" w:space="0" w:color="auto"/>
                        <w:bottom w:val="none" w:sz="0" w:space="0" w:color="auto"/>
                        <w:right w:val="none" w:sz="0" w:space="0" w:color="auto"/>
                      </w:divBdr>
                    </w:div>
                  </w:divsChild>
                </w:div>
                <w:div w:id="600143460">
                  <w:marLeft w:val="0"/>
                  <w:marRight w:val="0"/>
                  <w:marTop w:val="0"/>
                  <w:marBottom w:val="0"/>
                  <w:divBdr>
                    <w:top w:val="none" w:sz="0" w:space="0" w:color="auto"/>
                    <w:left w:val="none" w:sz="0" w:space="0" w:color="auto"/>
                    <w:bottom w:val="none" w:sz="0" w:space="0" w:color="auto"/>
                    <w:right w:val="none" w:sz="0" w:space="0" w:color="auto"/>
                  </w:divBdr>
                  <w:divsChild>
                    <w:div w:id="336461868">
                      <w:marLeft w:val="0"/>
                      <w:marRight w:val="0"/>
                      <w:marTop w:val="0"/>
                      <w:marBottom w:val="0"/>
                      <w:divBdr>
                        <w:top w:val="none" w:sz="0" w:space="0" w:color="auto"/>
                        <w:left w:val="none" w:sz="0" w:space="0" w:color="auto"/>
                        <w:bottom w:val="none" w:sz="0" w:space="0" w:color="auto"/>
                        <w:right w:val="none" w:sz="0" w:space="0" w:color="auto"/>
                      </w:divBdr>
                    </w:div>
                  </w:divsChild>
                </w:div>
                <w:div w:id="177086245">
                  <w:marLeft w:val="0"/>
                  <w:marRight w:val="0"/>
                  <w:marTop w:val="0"/>
                  <w:marBottom w:val="0"/>
                  <w:divBdr>
                    <w:top w:val="none" w:sz="0" w:space="0" w:color="auto"/>
                    <w:left w:val="none" w:sz="0" w:space="0" w:color="auto"/>
                    <w:bottom w:val="none" w:sz="0" w:space="0" w:color="auto"/>
                    <w:right w:val="none" w:sz="0" w:space="0" w:color="auto"/>
                  </w:divBdr>
                  <w:divsChild>
                    <w:div w:id="90854790">
                      <w:marLeft w:val="0"/>
                      <w:marRight w:val="0"/>
                      <w:marTop w:val="0"/>
                      <w:marBottom w:val="0"/>
                      <w:divBdr>
                        <w:top w:val="none" w:sz="0" w:space="0" w:color="auto"/>
                        <w:left w:val="none" w:sz="0" w:space="0" w:color="auto"/>
                        <w:bottom w:val="none" w:sz="0" w:space="0" w:color="auto"/>
                        <w:right w:val="none" w:sz="0" w:space="0" w:color="auto"/>
                      </w:divBdr>
                    </w:div>
                  </w:divsChild>
                </w:div>
                <w:div w:id="313530209">
                  <w:marLeft w:val="0"/>
                  <w:marRight w:val="0"/>
                  <w:marTop w:val="0"/>
                  <w:marBottom w:val="0"/>
                  <w:divBdr>
                    <w:top w:val="none" w:sz="0" w:space="0" w:color="auto"/>
                    <w:left w:val="none" w:sz="0" w:space="0" w:color="auto"/>
                    <w:bottom w:val="none" w:sz="0" w:space="0" w:color="auto"/>
                    <w:right w:val="none" w:sz="0" w:space="0" w:color="auto"/>
                  </w:divBdr>
                  <w:divsChild>
                    <w:div w:id="1830176483">
                      <w:marLeft w:val="0"/>
                      <w:marRight w:val="0"/>
                      <w:marTop w:val="0"/>
                      <w:marBottom w:val="0"/>
                      <w:divBdr>
                        <w:top w:val="none" w:sz="0" w:space="0" w:color="auto"/>
                        <w:left w:val="none" w:sz="0" w:space="0" w:color="auto"/>
                        <w:bottom w:val="none" w:sz="0" w:space="0" w:color="auto"/>
                        <w:right w:val="none" w:sz="0" w:space="0" w:color="auto"/>
                      </w:divBdr>
                    </w:div>
                  </w:divsChild>
                </w:div>
                <w:div w:id="1937713888">
                  <w:marLeft w:val="0"/>
                  <w:marRight w:val="0"/>
                  <w:marTop w:val="0"/>
                  <w:marBottom w:val="0"/>
                  <w:divBdr>
                    <w:top w:val="none" w:sz="0" w:space="0" w:color="auto"/>
                    <w:left w:val="none" w:sz="0" w:space="0" w:color="auto"/>
                    <w:bottom w:val="none" w:sz="0" w:space="0" w:color="auto"/>
                    <w:right w:val="none" w:sz="0" w:space="0" w:color="auto"/>
                  </w:divBdr>
                  <w:divsChild>
                    <w:div w:id="2018119584">
                      <w:marLeft w:val="0"/>
                      <w:marRight w:val="0"/>
                      <w:marTop w:val="0"/>
                      <w:marBottom w:val="0"/>
                      <w:divBdr>
                        <w:top w:val="none" w:sz="0" w:space="0" w:color="auto"/>
                        <w:left w:val="none" w:sz="0" w:space="0" w:color="auto"/>
                        <w:bottom w:val="none" w:sz="0" w:space="0" w:color="auto"/>
                        <w:right w:val="none" w:sz="0" w:space="0" w:color="auto"/>
                      </w:divBdr>
                    </w:div>
                  </w:divsChild>
                </w:div>
                <w:div w:id="1782843486">
                  <w:marLeft w:val="0"/>
                  <w:marRight w:val="0"/>
                  <w:marTop w:val="0"/>
                  <w:marBottom w:val="0"/>
                  <w:divBdr>
                    <w:top w:val="none" w:sz="0" w:space="0" w:color="auto"/>
                    <w:left w:val="none" w:sz="0" w:space="0" w:color="auto"/>
                    <w:bottom w:val="none" w:sz="0" w:space="0" w:color="auto"/>
                    <w:right w:val="none" w:sz="0" w:space="0" w:color="auto"/>
                  </w:divBdr>
                  <w:divsChild>
                    <w:div w:id="1609191916">
                      <w:marLeft w:val="0"/>
                      <w:marRight w:val="0"/>
                      <w:marTop w:val="0"/>
                      <w:marBottom w:val="0"/>
                      <w:divBdr>
                        <w:top w:val="none" w:sz="0" w:space="0" w:color="auto"/>
                        <w:left w:val="none" w:sz="0" w:space="0" w:color="auto"/>
                        <w:bottom w:val="none" w:sz="0" w:space="0" w:color="auto"/>
                        <w:right w:val="none" w:sz="0" w:space="0" w:color="auto"/>
                      </w:divBdr>
                    </w:div>
                  </w:divsChild>
                </w:div>
                <w:div w:id="1288005096">
                  <w:marLeft w:val="0"/>
                  <w:marRight w:val="0"/>
                  <w:marTop w:val="0"/>
                  <w:marBottom w:val="0"/>
                  <w:divBdr>
                    <w:top w:val="none" w:sz="0" w:space="0" w:color="auto"/>
                    <w:left w:val="none" w:sz="0" w:space="0" w:color="auto"/>
                    <w:bottom w:val="none" w:sz="0" w:space="0" w:color="auto"/>
                    <w:right w:val="none" w:sz="0" w:space="0" w:color="auto"/>
                  </w:divBdr>
                  <w:divsChild>
                    <w:div w:id="428695831">
                      <w:marLeft w:val="0"/>
                      <w:marRight w:val="0"/>
                      <w:marTop w:val="0"/>
                      <w:marBottom w:val="0"/>
                      <w:divBdr>
                        <w:top w:val="none" w:sz="0" w:space="0" w:color="auto"/>
                        <w:left w:val="none" w:sz="0" w:space="0" w:color="auto"/>
                        <w:bottom w:val="none" w:sz="0" w:space="0" w:color="auto"/>
                        <w:right w:val="none" w:sz="0" w:space="0" w:color="auto"/>
                      </w:divBdr>
                    </w:div>
                  </w:divsChild>
                </w:div>
                <w:div w:id="931202268">
                  <w:marLeft w:val="0"/>
                  <w:marRight w:val="0"/>
                  <w:marTop w:val="0"/>
                  <w:marBottom w:val="0"/>
                  <w:divBdr>
                    <w:top w:val="none" w:sz="0" w:space="0" w:color="auto"/>
                    <w:left w:val="none" w:sz="0" w:space="0" w:color="auto"/>
                    <w:bottom w:val="none" w:sz="0" w:space="0" w:color="auto"/>
                    <w:right w:val="none" w:sz="0" w:space="0" w:color="auto"/>
                  </w:divBdr>
                  <w:divsChild>
                    <w:div w:id="774708678">
                      <w:marLeft w:val="0"/>
                      <w:marRight w:val="0"/>
                      <w:marTop w:val="0"/>
                      <w:marBottom w:val="0"/>
                      <w:divBdr>
                        <w:top w:val="none" w:sz="0" w:space="0" w:color="auto"/>
                        <w:left w:val="none" w:sz="0" w:space="0" w:color="auto"/>
                        <w:bottom w:val="none" w:sz="0" w:space="0" w:color="auto"/>
                        <w:right w:val="none" w:sz="0" w:space="0" w:color="auto"/>
                      </w:divBdr>
                    </w:div>
                  </w:divsChild>
                </w:div>
                <w:div w:id="1758552462">
                  <w:marLeft w:val="0"/>
                  <w:marRight w:val="0"/>
                  <w:marTop w:val="0"/>
                  <w:marBottom w:val="0"/>
                  <w:divBdr>
                    <w:top w:val="none" w:sz="0" w:space="0" w:color="auto"/>
                    <w:left w:val="none" w:sz="0" w:space="0" w:color="auto"/>
                    <w:bottom w:val="none" w:sz="0" w:space="0" w:color="auto"/>
                    <w:right w:val="none" w:sz="0" w:space="0" w:color="auto"/>
                  </w:divBdr>
                  <w:divsChild>
                    <w:div w:id="1802530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5727285">
          <w:marLeft w:val="0"/>
          <w:marRight w:val="0"/>
          <w:marTop w:val="0"/>
          <w:marBottom w:val="0"/>
          <w:divBdr>
            <w:top w:val="none" w:sz="0" w:space="0" w:color="auto"/>
            <w:left w:val="none" w:sz="0" w:space="0" w:color="auto"/>
            <w:bottom w:val="none" w:sz="0" w:space="0" w:color="auto"/>
            <w:right w:val="none" w:sz="0" w:space="0" w:color="auto"/>
          </w:divBdr>
        </w:div>
        <w:div w:id="1678380413">
          <w:marLeft w:val="0"/>
          <w:marRight w:val="0"/>
          <w:marTop w:val="0"/>
          <w:marBottom w:val="0"/>
          <w:divBdr>
            <w:top w:val="none" w:sz="0" w:space="0" w:color="auto"/>
            <w:left w:val="none" w:sz="0" w:space="0" w:color="auto"/>
            <w:bottom w:val="none" w:sz="0" w:space="0" w:color="auto"/>
            <w:right w:val="none" w:sz="0" w:space="0" w:color="auto"/>
          </w:divBdr>
        </w:div>
        <w:div w:id="32268353">
          <w:marLeft w:val="0"/>
          <w:marRight w:val="0"/>
          <w:marTop w:val="0"/>
          <w:marBottom w:val="0"/>
          <w:divBdr>
            <w:top w:val="none" w:sz="0" w:space="0" w:color="auto"/>
            <w:left w:val="none" w:sz="0" w:space="0" w:color="auto"/>
            <w:bottom w:val="none" w:sz="0" w:space="0" w:color="auto"/>
            <w:right w:val="none" w:sz="0" w:space="0" w:color="auto"/>
          </w:divBdr>
        </w:div>
        <w:div w:id="1154376590">
          <w:marLeft w:val="0"/>
          <w:marRight w:val="0"/>
          <w:marTop w:val="0"/>
          <w:marBottom w:val="0"/>
          <w:divBdr>
            <w:top w:val="none" w:sz="0" w:space="0" w:color="auto"/>
            <w:left w:val="none" w:sz="0" w:space="0" w:color="auto"/>
            <w:bottom w:val="none" w:sz="0" w:space="0" w:color="auto"/>
            <w:right w:val="none" w:sz="0" w:space="0" w:color="auto"/>
          </w:divBdr>
        </w:div>
        <w:div w:id="821503675">
          <w:marLeft w:val="0"/>
          <w:marRight w:val="0"/>
          <w:marTop w:val="0"/>
          <w:marBottom w:val="0"/>
          <w:divBdr>
            <w:top w:val="none" w:sz="0" w:space="0" w:color="auto"/>
            <w:left w:val="none" w:sz="0" w:space="0" w:color="auto"/>
            <w:bottom w:val="none" w:sz="0" w:space="0" w:color="auto"/>
            <w:right w:val="none" w:sz="0" w:space="0" w:color="auto"/>
          </w:divBdr>
        </w:div>
        <w:div w:id="190798924">
          <w:marLeft w:val="0"/>
          <w:marRight w:val="0"/>
          <w:marTop w:val="0"/>
          <w:marBottom w:val="0"/>
          <w:divBdr>
            <w:top w:val="none" w:sz="0" w:space="0" w:color="auto"/>
            <w:left w:val="none" w:sz="0" w:space="0" w:color="auto"/>
            <w:bottom w:val="none" w:sz="0" w:space="0" w:color="auto"/>
            <w:right w:val="none" w:sz="0" w:space="0" w:color="auto"/>
          </w:divBdr>
        </w:div>
        <w:div w:id="17246673">
          <w:marLeft w:val="0"/>
          <w:marRight w:val="0"/>
          <w:marTop w:val="0"/>
          <w:marBottom w:val="0"/>
          <w:divBdr>
            <w:top w:val="none" w:sz="0" w:space="0" w:color="auto"/>
            <w:left w:val="none" w:sz="0" w:space="0" w:color="auto"/>
            <w:bottom w:val="none" w:sz="0" w:space="0" w:color="auto"/>
            <w:right w:val="none" w:sz="0" w:space="0" w:color="auto"/>
          </w:divBdr>
        </w:div>
        <w:div w:id="784009429">
          <w:marLeft w:val="0"/>
          <w:marRight w:val="0"/>
          <w:marTop w:val="0"/>
          <w:marBottom w:val="0"/>
          <w:divBdr>
            <w:top w:val="none" w:sz="0" w:space="0" w:color="auto"/>
            <w:left w:val="none" w:sz="0" w:space="0" w:color="auto"/>
            <w:bottom w:val="none" w:sz="0" w:space="0" w:color="auto"/>
            <w:right w:val="none" w:sz="0" w:space="0" w:color="auto"/>
          </w:divBdr>
        </w:div>
        <w:div w:id="588537880">
          <w:marLeft w:val="0"/>
          <w:marRight w:val="0"/>
          <w:marTop w:val="0"/>
          <w:marBottom w:val="0"/>
          <w:divBdr>
            <w:top w:val="none" w:sz="0" w:space="0" w:color="auto"/>
            <w:left w:val="none" w:sz="0" w:space="0" w:color="auto"/>
            <w:bottom w:val="none" w:sz="0" w:space="0" w:color="auto"/>
            <w:right w:val="none" w:sz="0" w:space="0" w:color="auto"/>
          </w:divBdr>
        </w:div>
        <w:div w:id="1865438456">
          <w:marLeft w:val="0"/>
          <w:marRight w:val="0"/>
          <w:marTop w:val="0"/>
          <w:marBottom w:val="0"/>
          <w:divBdr>
            <w:top w:val="none" w:sz="0" w:space="0" w:color="auto"/>
            <w:left w:val="none" w:sz="0" w:space="0" w:color="auto"/>
            <w:bottom w:val="none" w:sz="0" w:space="0" w:color="auto"/>
            <w:right w:val="none" w:sz="0" w:space="0" w:color="auto"/>
          </w:divBdr>
        </w:div>
        <w:div w:id="1214002869">
          <w:marLeft w:val="0"/>
          <w:marRight w:val="0"/>
          <w:marTop w:val="0"/>
          <w:marBottom w:val="0"/>
          <w:divBdr>
            <w:top w:val="none" w:sz="0" w:space="0" w:color="auto"/>
            <w:left w:val="none" w:sz="0" w:space="0" w:color="auto"/>
            <w:bottom w:val="none" w:sz="0" w:space="0" w:color="auto"/>
            <w:right w:val="none" w:sz="0" w:space="0" w:color="auto"/>
          </w:divBdr>
        </w:div>
        <w:div w:id="19937356">
          <w:marLeft w:val="0"/>
          <w:marRight w:val="0"/>
          <w:marTop w:val="0"/>
          <w:marBottom w:val="0"/>
          <w:divBdr>
            <w:top w:val="none" w:sz="0" w:space="0" w:color="auto"/>
            <w:left w:val="none" w:sz="0" w:space="0" w:color="auto"/>
            <w:bottom w:val="none" w:sz="0" w:space="0" w:color="auto"/>
            <w:right w:val="none" w:sz="0" w:space="0" w:color="auto"/>
          </w:divBdr>
        </w:div>
        <w:div w:id="748963660">
          <w:marLeft w:val="0"/>
          <w:marRight w:val="0"/>
          <w:marTop w:val="0"/>
          <w:marBottom w:val="0"/>
          <w:divBdr>
            <w:top w:val="none" w:sz="0" w:space="0" w:color="auto"/>
            <w:left w:val="none" w:sz="0" w:space="0" w:color="auto"/>
            <w:bottom w:val="none" w:sz="0" w:space="0" w:color="auto"/>
            <w:right w:val="none" w:sz="0" w:space="0" w:color="auto"/>
          </w:divBdr>
        </w:div>
        <w:div w:id="325979316">
          <w:marLeft w:val="0"/>
          <w:marRight w:val="0"/>
          <w:marTop w:val="0"/>
          <w:marBottom w:val="0"/>
          <w:divBdr>
            <w:top w:val="none" w:sz="0" w:space="0" w:color="auto"/>
            <w:left w:val="none" w:sz="0" w:space="0" w:color="auto"/>
            <w:bottom w:val="none" w:sz="0" w:space="0" w:color="auto"/>
            <w:right w:val="none" w:sz="0" w:space="0" w:color="auto"/>
          </w:divBdr>
        </w:div>
        <w:div w:id="1578900786">
          <w:marLeft w:val="0"/>
          <w:marRight w:val="0"/>
          <w:marTop w:val="0"/>
          <w:marBottom w:val="0"/>
          <w:divBdr>
            <w:top w:val="none" w:sz="0" w:space="0" w:color="auto"/>
            <w:left w:val="none" w:sz="0" w:space="0" w:color="auto"/>
            <w:bottom w:val="none" w:sz="0" w:space="0" w:color="auto"/>
            <w:right w:val="none" w:sz="0" w:space="0" w:color="auto"/>
          </w:divBdr>
        </w:div>
        <w:div w:id="183903026">
          <w:marLeft w:val="0"/>
          <w:marRight w:val="0"/>
          <w:marTop w:val="0"/>
          <w:marBottom w:val="0"/>
          <w:divBdr>
            <w:top w:val="none" w:sz="0" w:space="0" w:color="auto"/>
            <w:left w:val="none" w:sz="0" w:space="0" w:color="auto"/>
            <w:bottom w:val="none" w:sz="0" w:space="0" w:color="auto"/>
            <w:right w:val="none" w:sz="0" w:space="0" w:color="auto"/>
          </w:divBdr>
        </w:div>
        <w:div w:id="942759503">
          <w:marLeft w:val="0"/>
          <w:marRight w:val="0"/>
          <w:marTop w:val="0"/>
          <w:marBottom w:val="0"/>
          <w:divBdr>
            <w:top w:val="none" w:sz="0" w:space="0" w:color="auto"/>
            <w:left w:val="none" w:sz="0" w:space="0" w:color="auto"/>
            <w:bottom w:val="none" w:sz="0" w:space="0" w:color="auto"/>
            <w:right w:val="none" w:sz="0" w:space="0" w:color="auto"/>
          </w:divBdr>
        </w:div>
        <w:div w:id="1753772772">
          <w:marLeft w:val="0"/>
          <w:marRight w:val="0"/>
          <w:marTop w:val="0"/>
          <w:marBottom w:val="0"/>
          <w:divBdr>
            <w:top w:val="none" w:sz="0" w:space="0" w:color="auto"/>
            <w:left w:val="none" w:sz="0" w:space="0" w:color="auto"/>
            <w:bottom w:val="none" w:sz="0" w:space="0" w:color="auto"/>
            <w:right w:val="none" w:sz="0" w:space="0" w:color="auto"/>
          </w:divBdr>
        </w:div>
        <w:div w:id="97145338">
          <w:marLeft w:val="0"/>
          <w:marRight w:val="0"/>
          <w:marTop w:val="0"/>
          <w:marBottom w:val="0"/>
          <w:divBdr>
            <w:top w:val="none" w:sz="0" w:space="0" w:color="auto"/>
            <w:left w:val="none" w:sz="0" w:space="0" w:color="auto"/>
            <w:bottom w:val="none" w:sz="0" w:space="0" w:color="auto"/>
            <w:right w:val="none" w:sz="0" w:space="0" w:color="auto"/>
          </w:divBdr>
        </w:div>
        <w:div w:id="299649341">
          <w:marLeft w:val="0"/>
          <w:marRight w:val="0"/>
          <w:marTop w:val="0"/>
          <w:marBottom w:val="0"/>
          <w:divBdr>
            <w:top w:val="none" w:sz="0" w:space="0" w:color="auto"/>
            <w:left w:val="none" w:sz="0" w:space="0" w:color="auto"/>
            <w:bottom w:val="none" w:sz="0" w:space="0" w:color="auto"/>
            <w:right w:val="none" w:sz="0" w:space="0" w:color="auto"/>
          </w:divBdr>
        </w:div>
        <w:div w:id="1471093947">
          <w:marLeft w:val="0"/>
          <w:marRight w:val="0"/>
          <w:marTop w:val="0"/>
          <w:marBottom w:val="0"/>
          <w:divBdr>
            <w:top w:val="none" w:sz="0" w:space="0" w:color="auto"/>
            <w:left w:val="none" w:sz="0" w:space="0" w:color="auto"/>
            <w:bottom w:val="none" w:sz="0" w:space="0" w:color="auto"/>
            <w:right w:val="none" w:sz="0" w:space="0" w:color="auto"/>
          </w:divBdr>
        </w:div>
        <w:div w:id="903490957">
          <w:marLeft w:val="0"/>
          <w:marRight w:val="0"/>
          <w:marTop w:val="0"/>
          <w:marBottom w:val="0"/>
          <w:divBdr>
            <w:top w:val="none" w:sz="0" w:space="0" w:color="auto"/>
            <w:left w:val="none" w:sz="0" w:space="0" w:color="auto"/>
            <w:bottom w:val="none" w:sz="0" w:space="0" w:color="auto"/>
            <w:right w:val="none" w:sz="0" w:space="0" w:color="auto"/>
          </w:divBdr>
        </w:div>
        <w:div w:id="275911140">
          <w:marLeft w:val="0"/>
          <w:marRight w:val="0"/>
          <w:marTop w:val="0"/>
          <w:marBottom w:val="0"/>
          <w:divBdr>
            <w:top w:val="none" w:sz="0" w:space="0" w:color="auto"/>
            <w:left w:val="none" w:sz="0" w:space="0" w:color="auto"/>
            <w:bottom w:val="none" w:sz="0" w:space="0" w:color="auto"/>
            <w:right w:val="none" w:sz="0" w:space="0" w:color="auto"/>
          </w:divBdr>
        </w:div>
        <w:div w:id="1924145573">
          <w:marLeft w:val="0"/>
          <w:marRight w:val="0"/>
          <w:marTop w:val="0"/>
          <w:marBottom w:val="0"/>
          <w:divBdr>
            <w:top w:val="none" w:sz="0" w:space="0" w:color="auto"/>
            <w:left w:val="none" w:sz="0" w:space="0" w:color="auto"/>
            <w:bottom w:val="none" w:sz="0" w:space="0" w:color="auto"/>
            <w:right w:val="none" w:sz="0" w:space="0" w:color="auto"/>
          </w:divBdr>
        </w:div>
        <w:div w:id="843671959">
          <w:marLeft w:val="0"/>
          <w:marRight w:val="0"/>
          <w:marTop w:val="0"/>
          <w:marBottom w:val="0"/>
          <w:divBdr>
            <w:top w:val="none" w:sz="0" w:space="0" w:color="auto"/>
            <w:left w:val="none" w:sz="0" w:space="0" w:color="auto"/>
            <w:bottom w:val="none" w:sz="0" w:space="0" w:color="auto"/>
            <w:right w:val="none" w:sz="0" w:space="0" w:color="auto"/>
          </w:divBdr>
          <w:divsChild>
            <w:div w:id="1329477550">
              <w:marLeft w:val="-75"/>
              <w:marRight w:val="0"/>
              <w:marTop w:val="30"/>
              <w:marBottom w:val="30"/>
              <w:divBdr>
                <w:top w:val="none" w:sz="0" w:space="0" w:color="auto"/>
                <w:left w:val="none" w:sz="0" w:space="0" w:color="auto"/>
                <w:bottom w:val="none" w:sz="0" w:space="0" w:color="auto"/>
                <w:right w:val="none" w:sz="0" w:space="0" w:color="auto"/>
              </w:divBdr>
              <w:divsChild>
                <w:div w:id="510528845">
                  <w:marLeft w:val="0"/>
                  <w:marRight w:val="0"/>
                  <w:marTop w:val="0"/>
                  <w:marBottom w:val="0"/>
                  <w:divBdr>
                    <w:top w:val="none" w:sz="0" w:space="0" w:color="auto"/>
                    <w:left w:val="none" w:sz="0" w:space="0" w:color="auto"/>
                    <w:bottom w:val="none" w:sz="0" w:space="0" w:color="auto"/>
                    <w:right w:val="none" w:sz="0" w:space="0" w:color="auto"/>
                  </w:divBdr>
                  <w:divsChild>
                    <w:div w:id="1509176681">
                      <w:marLeft w:val="0"/>
                      <w:marRight w:val="0"/>
                      <w:marTop w:val="0"/>
                      <w:marBottom w:val="0"/>
                      <w:divBdr>
                        <w:top w:val="none" w:sz="0" w:space="0" w:color="auto"/>
                        <w:left w:val="none" w:sz="0" w:space="0" w:color="auto"/>
                        <w:bottom w:val="none" w:sz="0" w:space="0" w:color="auto"/>
                        <w:right w:val="none" w:sz="0" w:space="0" w:color="auto"/>
                      </w:divBdr>
                    </w:div>
                  </w:divsChild>
                </w:div>
                <w:div w:id="1810588142">
                  <w:marLeft w:val="0"/>
                  <w:marRight w:val="0"/>
                  <w:marTop w:val="0"/>
                  <w:marBottom w:val="0"/>
                  <w:divBdr>
                    <w:top w:val="none" w:sz="0" w:space="0" w:color="auto"/>
                    <w:left w:val="none" w:sz="0" w:space="0" w:color="auto"/>
                    <w:bottom w:val="none" w:sz="0" w:space="0" w:color="auto"/>
                    <w:right w:val="none" w:sz="0" w:space="0" w:color="auto"/>
                  </w:divBdr>
                  <w:divsChild>
                    <w:div w:id="1218009334">
                      <w:marLeft w:val="0"/>
                      <w:marRight w:val="0"/>
                      <w:marTop w:val="0"/>
                      <w:marBottom w:val="0"/>
                      <w:divBdr>
                        <w:top w:val="none" w:sz="0" w:space="0" w:color="auto"/>
                        <w:left w:val="none" w:sz="0" w:space="0" w:color="auto"/>
                        <w:bottom w:val="none" w:sz="0" w:space="0" w:color="auto"/>
                        <w:right w:val="none" w:sz="0" w:space="0" w:color="auto"/>
                      </w:divBdr>
                    </w:div>
                  </w:divsChild>
                </w:div>
                <w:div w:id="1395808979">
                  <w:marLeft w:val="0"/>
                  <w:marRight w:val="0"/>
                  <w:marTop w:val="0"/>
                  <w:marBottom w:val="0"/>
                  <w:divBdr>
                    <w:top w:val="none" w:sz="0" w:space="0" w:color="auto"/>
                    <w:left w:val="none" w:sz="0" w:space="0" w:color="auto"/>
                    <w:bottom w:val="none" w:sz="0" w:space="0" w:color="auto"/>
                    <w:right w:val="none" w:sz="0" w:space="0" w:color="auto"/>
                  </w:divBdr>
                  <w:divsChild>
                    <w:div w:id="381293124">
                      <w:marLeft w:val="0"/>
                      <w:marRight w:val="0"/>
                      <w:marTop w:val="0"/>
                      <w:marBottom w:val="0"/>
                      <w:divBdr>
                        <w:top w:val="none" w:sz="0" w:space="0" w:color="auto"/>
                        <w:left w:val="none" w:sz="0" w:space="0" w:color="auto"/>
                        <w:bottom w:val="none" w:sz="0" w:space="0" w:color="auto"/>
                        <w:right w:val="none" w:sz="0" w:space="0" w:color="auto"/>
                      </w:divBdr>
                    </w:div>
                  </w:divsChild>
                </w:div>
                <w:div w:id="616563937">
                  <w:marLeft w:val="0"/>
                  <w:marRight w:val="0"/>
                  <w:marTop w:val="0"/>
                  <w:marBottom w:val="0"/>
                  <w:divBdr>
                    <w:top w:val="none" w:sz="0" w:space="0" w:color="auto"/>
                    <w:left w:val="none" w:sz="0" w:space="0" w:color="auto"/>
                    <w:bottom w:val="none" w:sz="0" w:space="0" w:color="auto"/>
                    <w:right w:val="none" w:sz="0" w:space="0" w:color="auto"/>
                  </w:divBdr>
                  <w:divsChild>
                    <w:div w:id="1930849872">
                      <w:marLeft w:val="0"/>
                      <w:marRight w:val="0"/>
                      <w:marTop w:val="0"/>
                      <w:marBottom w:val="0"/>
                      <w:divBdr>
                        <w:top w:val="none" w:sz="0" w:space="0" w:color="auto"/>
                        <w:left w:val="none" w:sz="0" w:space="0" w:color="auto"/>
                        <w:bottom w:val="none" w:sz="0" w:space="0" w:color="auto"/>
                        <w:right w:val="none" w:sz="0" w:space="0" w:color="auto"/>
                      </w:divBdr>
                    </w:div>
                  </w:divsChild>
                </w:div>
                <w:div w:id="462966715">
                  <w:marLeft w:val="0"/>
                  <w:marRight w:val="0"/>
                  <w:marTop w:val="0"/>
                  <w:marBottom w:val="0"/>
                  <w:divBdr>
                    <w:top w:val="none" w:sz="0" w:space="0" w:color="auto"/>
                    <w:left w:val="none" w:sz="0" w:space="0" w:color="auto"/>
                    <w:bottom w:val="none" w:sz="0" w:space="0" w:color="auto"/>
                    <w:right w:val="none" w:sz="0" w:space="0" w:color="auto"/>
                  </w:divBdr>
                  <w:divsChild>
                    <w:div w:id="703019373">
                      <w:marLeft w:val="0"/>
                      <w:marRight w:val="0"/>
                      <w:marTop w:val="0"/>
                      <w:marBottom w:val="0"/>
                      <w:divBdr>
                        <w:top w:val="none" w:sz="0" w:space="0" w:color="auto"/>
                        <w:left w:val="none" w:sz="0" w:space="0" w:color="auto"/>
                        <w:bottom w:val="none" w:sz="0" w:space="0" w:color="auto"/>
                        <w:right w:val="none" w:sz="0" w:space="0" w:color="auto"/>
                      </w:divBdr>
                    </w:div>
                  </w:divsChild>
                </w:div>
                <w:div w:id="1340887392">
                  <w:marLeft w:val="0"/>
                  <w:marRight w:val="0"/>
                  <w:marTop w:val="0"/>
                  <w:marBottom w:val="0"/>
                  <w:divBdr>
                    <w:top w:val="none" w:sz="0" w:space="0" w:color="auto"/>
                    <w:left w:val="none" w:sz="0" w:space="0" w:color="auto"/>
                    <w:bottom w:val="none" w:sz="0" w:space="0" w:color="auto"/>
                    <w:right w:val="none" w:sz="0" w:space="0" w:color="auto"/>
                  </w:divBdr>
                  <w:divsChild>
                    <w:div w:id="1620914532">
                      <w:marLeft w:val="0"/>
                      <w:marRight w:val="0"/>
                      <w:marTop w:val="0"/>
                      <w:marBottom w:val="0"/>
                      <w:divBdr>
                        <w:top w:val="none" w:sz="0" w:space="0" w:color="auto"/>
                        <w:left w:val="none" w:sz="0" w:space="0" w:color="auto"/>
                        <w:bottom w:val="none" w:sz="0" w:space="0" w:color="auto"/>
                        <w:right w:val="none" w:sz="0" w:space="0" w:color="auto"/>
                      </w:divBdr>
                    </w:div>
                  </w:divsChild>
                </w:div>
                <w:div w:id="375083762">
                  <w:marLeft w:val="0"/>
                  <w:marRight w:val="0"/>
                  <w:marTop w:val="0"/>
                  <w:marBottom w:val="0"/>
                  <w:divBdr>
                    <w:top w:val="none" w:sz="0" w:space="0" w:color="auto"/>
                    <w:left w:val="none" w:sz="0" w:space="0" w:color="auto"/>
                    <w:bottom w:val="none" w:sz="0" w:space="0" w:color="auto"/>
                    <w:right w:val="none" w:sz="0" w:space="0" w:color="auto"/>
                  </w:divBdr>
                  <w:divsChild>
                    <w:div w:id="1687100455">
                      <w:marLeft w:val="0"/>
                      <w:marRight w:val="0"/>
                      <w:marTop w:val="0"/>
                      <w:marBottom w:val="0"/>
                      <w:divBdr>
                        <w:top w:val="none" w:sz="0" w:space="0" w:color="auto"/>
                        <w:left w:val="none" w:sz="0" w:space="0" w:color="auto"/>
                        <w:bottom w:val="none" w:sz="0" w:space="0" w:color="auto"/>
                        <w:right w:val="none" w:sz="0" w:space="0" w:color="auto"/>
                      </w:divBdr>
                    </w:div>
                  </w:divsChild>
                </w:div>
                <w:div w:id="224611107">
                  <w:marLeft w:val="0"/>
                  <w:marRight w:val="0"/>
                  <w:marTop w:val="0"/>
                  <w:marBottom w:val="0"/>
                  <w:divBdr>
                    <w:top w:val="none" w:sz="0" w:space="0" w:color="auto"/>
                    <w:left w:val="none" w:sz="0" w:space="0" w:color="auto"/>
                    <w:bottom w:val="none" w:sz="0" w:space="0" w:color="auto"/>
                    <w:right w:val="none" w:sz="0" w:space="0" w:color="auto"/>
                  </w:divBdr>
                  <w:divsChild>
                    <w:div w:id="844201102">
                      <w:marLeft w:val="0"/>
                      <w:marRight w:val="0"/>
                      <w:marTop w:val="0"/>
                      <w:marBottom w:val="0"/>
                      <w:divBdr>
                        <w:top w:val="none" w:sz="0" w:space="0" w:color="auto"/>
                        <w:left w:val="none" w:sz="0" w:space="0" w:color="auto"/>
                        <w:bottom w:val="none" w:sz="0" w:space="0" w:color="auto"/>
                        <w:right w:val="none" w:sz="0" w:space="0" w:color="auto"/>
                      </w:divBdr>
                    </w:div>
                  </w:divsChild>
                </w:div>
                <w:div w:id="639188959">
                  <w:marLeft w:val="0"/>
                  <w:marRight w:val="0"/>
                  <w:marTop w:val="0"/>
                  <w:marBottom w:val="0"/>
                  <w:divBdr>
                    <w:top w:val="none" w:sz="0" w:space="0" w:color="auto"/>
                    <w:left w:val="none" w:sz="0" w:space="0" w:color="auto"/>
                    <w:bottom w:val="none" w:sz="0" w:space="0" w:color="auto"/>
                    <w:right w:val="none" w:sz="0" w:space="0" w:color="auto"/>
                  </w:divBdr>
                  <w:divsChild>
                    <w:div w:id="391393668">
                      <w:marLeft w:val="0"/>
                      <w:marRight w:val="0"/>
                      <w:marTop w:val="0"/>
                      <w:marBottom w:val="0"/>
                      <w:divBdr>
                        <w:top w:val="none" w:sz="0" w:space="0" w:color="auto"/>
                        <w:left w:val="none" w:sz="0" w:space="0" w:color="auto"/>
                        <w:bottom w:val="none" w:sz="0" w:space="0" w:color="auto"/>
                        <w:right w:val="none" w:sz="0" w:space="0" w:color="auto"/>
                      </w:divBdr>
                    </w:div>
                  </w:divsChild>
                </w:div>
                <w:div w:id="1810391662">
                  <w:marLeft w:val="0"/>
                  <w:marRight w:val="0"/>
                  <w:marTop w:val="0"/>
                  <w:marBottom w:val="0"/>
                  <w:divBdr>
                    <w:top w:val="none" w:sz="0" w:space="0" w:color="auto"/>
                    <w:left w:val="none" w:sz="0" w:space="0" w:color="auto"/>
                    <w:bottom w:val="none" w:sz="0" w:space="0" w:color="auto"/>
                    <w:right w:val="none" w:sz="0" w:space="0" w:color="auto"/>
                  </w:divBdr>
                  <w:divsChild>
                    <w:div w:id="1790929170">
                      <w:marLeft w:val="0"/>
                      <w:marRight w:val="0"/>
                      <w:marTop w:val="0"/>
                      <w:marBottom w:val="0"/>
                      <w:divBdr>
                        <w:top w:val="none" w:sz="0" w:space="0" w:color="auto"/>
                        <w:left w:val="none" w:sz="0" w:space="0" w:color="auto"/>
                        <w:bottom w:val="none" w:sz="0" w:space="0" w:color="auto"/>
                        <w:right w:val="none" w:sz="0" w:space="0" w:color="auto"/>
                      </w:divBdr>
                    </w:div>
                  </w:divsChild>
                </w:div>
                <w:div w:id="2143308243">
                  <w:marLeft w:val="0"/>
                  <w:marRight w:val="0"/>
                  <w:marTop w:val="0"/>
                  <w:marBottom w:val="0"/>
                  <w:divBdr>
                    <w:top w:val="none" w:sz="0" w:space="0" w:color="auto"/>
                    <w:left w:val="none" w:sz="0" w:space="0" w:color="auto"/>
                    <w:bottom w:val="none" w:sz="0" w:space="0" w:color="auto"/>
                    <w:right w:val="none" w:sz="0" w:space="0" w:color="auto"/>
                  </w:divBdr>
                  <w:divsChild>
                    <w:div w:id="849175502">
                      <w:marLeft w:val="0"/>
                      <w:marRight w:val="0"/>
                      <w:marTop w:val="0"/>
                      <w:marBottom w:val="0"/>
                      <w:divBdr>
                        <w:top w:val="none" w:sz="0" w:space="0" w:color="auto"/>
                        <w:left w:val="none" w:sz="0" w:space="0" w:color="auto"/>
                        <w:bottom w:val="none" w:sz="0" w:space="0" w:color="auto"/>
                        <w:right w:val="none" w:sz="0" w:space="0" w:color="auto"/>
                      </w:divBdr>
                    </w:div>
                  </w:divsChild>
                </w:div>
                <w:div w:id="1887720982">
                  <w:marLeft w:val="0"/>
                  <w:marRight w:val="0"/>
                  <w:marTop w:val="0"/>
                  <w:marBottom w:val="0"/>
                  <w:divBdr>
                    <w:top w:val="none" w:sz="0" w:space="0" w:color="auto"/>
                    <w:left w:val="none" w:sz="0" w:space="0" w:color="auto"/>
                    <w:bottom w:val="none" w:sz="0" w:space="0" w:color="auto"/>
                    <w:right w:val="none" w:sz="0" w:space="0" w:color="auto"/>
                  </w:divBdr>
                  <w:divsChild>
                    <w:div w:id="1245216570">
                      <w:marLeft w:val="0"/>
                      <w:marRight w:val="0"/>
                      <w:marTop w:val="0"/>
                      <w:marBottom w:val="0"/>
                      <w:divBdr>
                        <w:top w:val="none" w:sz="0" w:space="0" w:color="auto"/>
                        <w:left w:val="none" w:sz="0" w:space="0" w:color="auto"/>
                        <w:bottom w:val="none" w:sz="0" w:space="0" w:color="auto"/>
                        <w:right w:val="none" w:sz="0" w:space="0" w:color="auto"/>
                      </w:divBdr>
                    </w:div>
                  </w:divsChild>
                </w:div>
                <w:div w:id="956563931">
                  <w:marLeft w:val="0"/>
                  <w:marRight w:val="0"/>
                  <w:marTop w:val="0"/>
                  <w:marBottom w:val="0"/>
                  <w:divBdr>
                    <w:top w:val="none" w:sz="0" w:space="0" w:color="auto"/>
                    <w:left w:val="none" w:sz="0" w:space="0" w:color="auto"/>
                    <w:bottom w:val="none" w:sz="0" w:space="0" w:color="auto"/>
                    <w:right w:val="none" w:sz="0" w:space="0" w:color="auto"/>
                  </w:divBdr>
                  <w:divsChild>
                    <w:div w:id="727460912">
                      <w:marLeft w:val="0"/>
                      <w:marRight w:val="0"/>
                      <w:marTop w:val="0"/>
                      <w:marBottom w:val="0"/>
                      <w:divBdr>
                        <w:top w:val="none" w:sz="0" w:space="0" w:color="auto"/>
                        <w:left w:val="none" w:sz="0" w:space="0" w:color="auto"/>
                        <w:bottom w:val="none" w:sz="0" w:space="0" w:color="auto"/>
                        <w:right w:val="none" w:sz="0" w:space="0" w:color="auto"/>
                      </w:divBdr>
                    </w:div>
                  </w:divsChild>
                </w:div>
                <w:div w:id="1006253326">
                  <w:marLeft w:val="0"/>
                  <w:marRight w:val="0"/>
                  <w:marTop w:val="0"/>
                  <w:marBottom w:val="0"/>
                  <w:divBdr>
                    <w:top w:val="none" w:sz="0" w:space="0" w:color="auto"/>
                    <w:left w:val="none" w:sz="0" w:space="0" w:color="auto"/>
                    <w:bottom w:val="none" w:sz="0" w:space="0" w:color="auto"/>
                    <w:right w:val="none" w:sz="0" w:space="0" w:color="auto"/>
                  </w:divBdr>
                  <w:divsChild>
                    <w:div w:id="1032002660">
                      <w:marLeft w:val="0"/>
                      <w:marRight w:val="0"/>
                      <w:marTop w:val="0"/>
                      <w:marBottom w:val="0"/>
                      <w:divBdr>
                        <w:top w:val="none" w:sz="0" w:space="0" w:color="auto"/>
                        <w:left w:val="none" w:sz="0" w:space="0" w:color="auto"/>
                        <w:bottom w:val="none" w:sz="0" w:space="0" w:color="auto"/>
                        <w:right w:val="none" w:sz="0" w:space="0" w:color="auto"/>
                      </w:divBdr>
                    </w:div>
                  </w:divsChild>
                </w:div>
                <w:div w:id="1835795567">
                  <w:marLeft w:val="0"/>
                  <w:marRight w:val="0"/>
                  <w:marTop w:val="0"/>
                  <w:marBottom w:val="0"/>
                  <w:divBdr>
                    <w:top w:val="none" w:sz="0" w:space="0" w:color="auto"/>
                    <w:left w:val="none" w:sz="0" w:space="0" w:color="auto"/>
                    <w:bottom w:val="none" w:sz="0" w:space="0" w:color="auto"/>
                    <w:right w:val="none" w:sz="0" w:space="0" w:color="auto"/>
                  </w:divBdr>
                  <w:divsChild>
                    <w:div w:id="1740711838">
                      <w:marLeft w:val="0"/>
                      <w:marRight w:val="0"/>
                      <w:marTop w:val="0"/>
                      <w:marBottom w:val="0"/>
                      <w:divBdr>
                        <w:top w:val="none" w:sz="0" w:space="0" w:color="auto"/>
                        <w:left w:val="none" w:sz="0" w:space="0" w:color="auto"/>
                        <w:bottom w:val="none" w:sz="0" w:space="0" w:color="auto"/>
                        <w:right w:val="none" w:sz="0" w:space="0" w:color="auto"/>
                      </w:divBdr>
                    </w:div>
                  </w:divsChild>
                </w:div>
                <w:div w:id="2072531244">
                  <w:marLeft w:val="0"/>
                  <w:marRight w:val="0"/>
                  <w:marTop w:val="0"/>
                  <w:marBottom w:val="0"/>
                  <w:divBdr>
                    <w:top w:val="none" w:sz="0" w:space="0" w:color="auto"/>
                    <w:left w:val="none" w:sz="0" w:space="0" w:color="auto"/>
                    <w:bottom w:val="none" w:sz="0" w:space="0" w:color="auto"/>
                    <w:right w:val="none" w:sz="0" w:space="0" w:color="auto"/>
                  </w:divBdr>
                  <w:divsChild>
                    <w:div w:id="479081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9020889">
          <w:marLeft w:val="0"/>
          <w:marRight w:val="0"/>
          <w:marTop w:val="0"/>
          <w:marBottom w:val="0"/>
          <w:divBdr>
            <w:top w:val="none" w:sz="0" w:space="0" w:color="auto"/>
            <w:left w:val="none" w:sz="0" w:space="0" w:color="auto"/>
            <w:bottom w:val="none" w:sz="0" w:space="0" w:color="auto"/>
            <w:right w:val="none" w:sz="0" w:space="0" w:color="auto"/>
          </w:divBdr>
        </w:div>
        <w:div w:id="321469948">
          <w:marLeft w:val="0"/>
          <w:marRight w:val="0"/>
          <w:marTop w:val="0"/>
          <w:marBottom w:val="0"/>
          <w:divBdr>
            <w:top w:val="none" w:sz="0" w:space="0" w:color="auto"/>
            <w:left w:val="none" w:sz="0" w:space="0" w:color="auto"/>
            <w:bottom w:val="none" w:sz="0" w:space="0" w:color="auto"/>
            <w:right w:val="none" w:sz="0" w:space="0" w:color="auto"/>
          </w:divBdr>
        </w:div>
        <w:div w:id="723218827">
          <w:marLeft w:val="0"/>
          <w:marRight w:val="0"/>
          <w:marTop w:val="0"/>
          <w:marBottom w:val="0"/>
          <w:divBdr>
            <w:top w:val="none" w:sz="0" w:space="0" w:color="auto"/>
            <w:left w:val="none" w:sz="0" w:space="0" w:color="auto"/>
            <w:bottom w:val="none" w:sz="0" w:space="0" w:color="auto"/>
            <w:right w:val="none" w:sz="0" w:space="0" w:color="auto"/>
          </w:divBdr>
          <w:divsChild>
            <w:div w:id="2138720909">
              <w:marLeft w:val="-75"/>
              <w:marRight w:val="0"/>
              <w:marTop w:val="30"/>
              <w:marBottom w:val="30"/>
              <w:divBdr>
                <w:top w:val="none" w:sz="0" w:space="0" w:color="auto"/>
                <w:left w:val="none" w:sz="0" w:space="0" w:color="auto"/>
                <w:bottom w:val="none" w:sz="0" w:space="0" w:color="auto"/>
                <w:right w:val="none" w:sz="0" w:space="0" w:color="auto"/>
              </w:divBdr>
              <w:divsChild>
                <w:div w:id="746539180">
                  <w:marLeft w:val="0"/>
                  <w:marRight w:val="0"/>
                  <w:marTop w:val="0"/>
                  <w:marBottom w:val="0"/>
                  <w:divBdr>
                    <w:top w:val="none" w:sz="0" w:space="0" w:color="auto"/>
                    <w:left w:val="none" w:sz="0" w:space="0" w:color="auto"/>
                    <w:bottom w:val="none" w:sz="0" w:space="0" w:color="auto"/>
                    <w:right w:val="none" w:sz="0" w:space="0" w:color="auto"/>
                  </w:divBdr>
                  <w:divsChild>
                    <w:div w:id="1985501124">
                      <w:marLeft w:val="0"/>
                      <w:marRight w:val="0"/>
                      <w:marTop w:val="0"/>
                      <w:marBottom w:val="0"/>
                      <w:divBdr>
                        <w:top w:val="none" w:sz="0" w:space="0" w:color="auto"/>
                        <w:left w:val="none" w:sz="0" w:space="0" w:color="auto"/>
                        <w:bottom w:val="none" w:sz="0" w:space="0" w:color="auto"/>
                        <w:right w:val="none" w:sz="0" w:space="0" w:color="auto"/>
                      </w:divBdr>
                    </w:div>
                  </w:divsChild>
                </w:div>
                <w:div w:id="301077452">
                  <w:marLeft w:val="0"/>
                  <w:marRight w:val="0"/>
                  <w:marTop w:val="0"/>
                  <w:marBottom w:val="0"/>
                  <w:divBdr>
                    <w:top w:val="none" w:sz="0" w:space="0" w:color="auto"/>
                    <w:left w:val="none" w:sz="0" w:space="0" w:color="auto"/>
                    <w:bottom w:val="none" w:sz="0" w:space="0" w:color="auto"/>
                    <w:right w:val="none" w:sz="0" w:space="0" w:color="auto"/>
                  </w:divBdr>
                  <w:divsChild>
                    <w:div w:id="207769222">
                      <w:marLeft w:val="0"/>
                      <w:marRight w:val="0"/>
                      <w:marTop w:val="0"/>
                      <w:marBottom w:val="0"/>
                      <w:divBdr>
                        <w:top w:val="none" w:sz="0" w:space="0" w:color="auto"/>
                        <w:left w:val="none" w:sz="0" w:space="0" w:color="auto"/>
                        <w:bottom w:val="none" w:sz="0" w:space="0" w:color="auto"/>
                        <w:right w:val="none" w:sz="0" w:space="0" w:color="auto"/>
                      </w:divBdr>
                    </w:div>
                  </w:divsChild>
                </w:div>
                <w:div w:id="1676230149">
                  <w:marLeft w:val="0"/>
                  <w:marRight w:val="0"/>
                  <w:marTop w:val="0"/>
                  <w:marBottom w:val="0"/>
                  <w:divBdr>
                    <w:top w:val="none" w:sz="0" w:space="0" w:color="auto"/>
                    <w:left w:val="none" w:sz="0" w:space="0" w:color="auto"/>
                    <w:bottom w:val="none" w:sz="0" w:space="0" w:color="auto"/>
                    <w:right w:val="none" w:sz="0" w:space="0" w:color="auto"/>
                  </w:divBdr>
                  <w:divsChild>
                    <w:div w:id="63533523">
                      <w:marLeft w:val="0"/>
                      <w:marRight w:val="0"/>
                      <w:marTop w:val="0"/>
                      <w:marBottom w:val="0"/>
                      <w:divBdr>
                        <w:top w:val="none" w:sz="0" w:space="0" w:color="auto"/>
                        <w:left w:val="none" w:sz="0" w:space="0" w:color="auto"/>
                        <w:bottom w:val="none" w:sz="0" w:space="0" w:color="auto"/>
                        <w:right w:val="none" w:sz="0" w:space="0" w:color="auto"/>
                      </w:divBdr>
                    </w:div>
                  </w:divsChild>
                </w:div>
                <w:div w:id="1175463936">
                  <w:marLeft w:val="0"/>
                  <w:marRight w:val="0"/>
                  <w:marTop w:val="0"/>
                  <w:marBottom w:val="0"/>
                  <w:divBdr>
                    <w:top w:val="none" w:sz="0" w:space="0" w:color="auto"/>
                    <w:left w:val="none" w:sz="0" w:space="0" w:color="auto"/>
                    <w:bottom w:val="none" w:sz="0" w:space="0" w:color="auto"/>
                    <w:right w:val="none" w:sz="0" w:space="0" w:color="auto"/>
                  </w:divBdr>
                  <w:divsChild>
                    <w:div w:id="1887139520">
                      <w:marLeft w:val="0"/>
                      <w:marRight w:val="0"/>
                      <w:marTop w:val="0"/>
                      <w:marBottom w:val="0"/>
                      <w:divBdr>
                        <w:top w:val="none" w:sz="0" w:space="0" w:color="auto"/>
                        <w:left w:val="none" w:sz="0" w:space="0" w:color="auto"/>
                        <w:bottom w:val="none" w:sz="0" w:space="0" w:color="auto"/>
                        <w:right w:val="none" w:sz="0" w:space="0" w:color="auto"/>
                      </w:divBdr>
                    </w:div>
                  </w:divsChild>
                </w:div>
                <w:div w:id="1931813641">
                  <w:marLeft w:val="0"/>
                  <w:marRight w:val="0"/>
                  <w:marTop w:val="0"/>
                  <w:marBottom w:val="0"/>
                  <w:divBdr>
                    <w:top w:val="none" w:sz="0" w:space="0" w:color="auto"/>
                    <w:left w:val="none" w:sz="0" w:space="0" w:color="auto"/>
                    <w:bottom w:val="none" w:sz="0" w:space="0" w:color="auto"/>
                    <w:right w:val="none" w:sz="0" w:space="0" w:color="auto"/>
                  </w:divBdr>
                  <w:divsChild>
                    <w:div w:id="695690800">
                      <w:marLeft w:val="0"/>
                      <w:marRight w:val="0"/>
                      <w:marTop w:val="0"/>
                      <w:marBottom w:val="0"/>
                      <w:divBdr>
                        <w:top w:val="none" w:sz="0" w:space="0" w:color="auto"/>
                        <w:left w:val="none" w:sz="0" w:space="0" w:color="auto"/>
                        <w:bottom w:val="none" w:sz="0" w:space="0" w:color="auto"/>
                        <w:right w:val="none" w:sz="0" w:space="0" w:color="auto"/>
                      </w:divBdr>
                    </w:div>
                  </w:divsChild>
                </w:div>
                <w:div w:id="488139370">
                  <w:marLeft w:val="0"/>
                  <w:marRight w:val="0"/>
                  <w:marTop w:val="0"/>
                  <w:marBottom w:val="0"/>
                  <w:divBdr>
                    <w:top w:val="none" w:sz="0" w:space="0" w:color="auto"/>
                    <w:left w:val="none" w:sz="0" w:space="0" w:color="auto"/>
                    <w:bottom w:val="none" w:sz="0" w:space="0" w:color="auto"/>
                    <w:right w:val="none" w:sz="0" w:space="0" w:color="auto"/>
                  </w:divBdr>
                  <w:divsChild>
                    <w:div w:id="306277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811765">
          <w:marLeft w:val="0"/>
          <w:marRight w:val="0"/>
          <w:marTop w:val="0"/>
          <w:marBottom w:val="0"/>
          <w:divBdr>
            <w:top w:val="none" w:sz="0" w:space="0" w:color="auto"/>
            <w:left w:val="none" w:sz="0" w:space="0" w:color="auto"/>
            <w:bottom w:val="none" w:sz="0" w:space="0" w:color="auto"/>
            <w:right w:val="none" w:sz="0" w:space="0" w:color="auto"/>
          </w:divBdr>
        </w:div>
        <w:div w:id="2078673226">
          <w:marLeft w:val="0"/>
          <w:marRight w:val="0"/>
          <w:marTop w:val="0"/>
          <w:marBottom w:val="0"/>
          <w:divBdr>
            <w:top w:val="none" w:sz="0" w:space="0" w:color="auto"/>
            <w:left w:val="none" w:sz="0" w:space="0" w:color="auto"/>
            <w:bottom w:val="none" w:sz="0" w:space="0" w:color="auto"/>
            <w:right w:val="none" w:sz="0" w:space="0" w:color="auto"/>
          </w:divBdr>
        </w:div>
        <w:div w:id="1680692708">
          <w:marLeft w:val="0"/>
          <w:marRight w:val="0"/>
          <w:marTop w:val="0"/>
          <w:marBottom w:val="0"/>
          <w:divBdr>
            <w:top w:val="none" w:sz="0" w:space="0" w:color="auto"/>
            <w:left w:val="none" w:sz="0" w:space="0" w:color="auto"/>
            <w:bottom w:val="none" w:sz="0" w:space="0" w:color="auto"/>
            <w:right w:val="none" w:sz="0" w:space="0" w:color="auto"/>
          </w:divBdr>
        </w:div>
        <w:div w:id="1379284569">
          <w:marLeft w:val="0"/>
          <w:marRight w:val="0"/>
          <w:marTop w:val="0"/>
          <w:marBottom w:val="0"/>
          <w:divBdr>
            <w:top w:val="none" w:sz="0" w:space="0" w:color="auto"/>
            <w:left w:val="none" w:sz="0" w:space="0" w:color="auto"/>
            <w:bottom w:val="none" w:sz="0" w:space="0" w:color="auto"/>
            <w:right w:val="none" w:sz="0" w:space="0" w:color="auto"/>
          </w:divBdr>
        </w:div>
        <w:div w:id="973488694">
          <w:marLeft w:val="0"/>
          <w:marRight w:val="0"/>
          <w:marTop w:val="0"/>
          <w:marBottom w:val="0"/>
          <w:divBdr>
            <w:top w:val="none" w:sz="0" w:space="0" w:color="auto"/>
            <w:left w:val="none" w:sz="0" w:space="0" w:color="auto"/>
            <w:bottom w:val="none" w:sz="0" w:space="0" w:color="auto"/>
            <w:right w:val="none" w:sz="0" w:space="0" w:color="auto"/>
          </w:divBdr>
          <w:divsChild>
            <w:div w:id="1414547592">
              <w:marLeft w:val="-75"/>
              <w:marRight w:val="0"/>
              <w:marTop w:val="30"/>
              <w:marBottom w:val="30"/>
              <w:divBdr>
                <w:top w:val="none" w:sz="0" w:space="0" w:color="auto"/>
                <w:left w:val="none" w:sz="0" w:space="0" w:color="auto"/>
                <w:bottom w:val="none" w:sz="0" w:space="0" w:color="auto"/>
                <w:right w:val="none" w:sz="0" w:space="0" w:color="auto"/>
              </w:divBdr>
              <w:divsChild>
                <w:div w:id="1765108779">
                  <w:marLeft w:val="0"/>
                  <w:marRight w:val="0"/>
                  <w:marTop w:val="0"/>
                  <w:marBottom w:val="0"/>
                  <w:divBdr>
                    <w:top w:val="none" w:sz="0" w:space="0" w:color="auto"/>
                    <w:left w:val="none" w:sz="0" w:space="0" w:color="auto"/>
                    <w:bottom w:val="none" w:sz="0" w:space="0" w:color="auto"/>
                    <w:right w:val="none" w:sz="0" w:space="0" w:color="auto"/>
                  </w:divBdr>
                  <w:divsChild>
                    <w:div w:id="510872504">
                      <w:marLeft w:val="0"/>
                      <w:marRight w:val="0"/>
                      <w:marTop w:val="0"/>
                      <w:marBottom w:val="0"/>
                      <w:divBdr>
                        <w:top w:val="none" w:sz="0" w:space="0" w:color="auto"/>
                        <w:left w:val="none" w:sz="0" w:space="0" w:color="auto"/>
                        <w:bottom w:val="none" w:sz="0" w:space="0" w:color="auto"/>
                        <w:right w:val="none" w:sz="0" w:space="0" w:color="auto"/>
                      </w:divBdr>
                    </w:div>
                  </w:divsChild>
                </w:div>
                <w:div w:id="1939822832">
                  <w:marLeft w:val="0"/>
                  <w:marRight w:val="0"/>
                  <w:marTop w:val="0"/>
                  <w:marBottom w:val="0"/>
                  <w:divBdr>
                    <w:top w:val="none" w:sz="0" w:space="0" w:color="auto"/>
                    <w:left w:val="none" w:sz="0" w:space="0" w:color="auto"/>
                    <w:bottom w:val="none" w:sz="0" w:space="0" w:color="auto"/>
                    <w:right w:val="none" w:sz="0" w:space="0" w:color="auto"/>
                  </w:divBdr>
                  <w:divsChild>
                    <w:div w:id="1334455629">
                      <w:marLeft w:val="0"/>
                      <w:marRight w:val="0"/>
                      <w:marTop w:val="0"/>
                      <w:marBottom w:val="0"/>
                      <w:divBdr>
                        <w:top w:val="none" w:sz="0" w:space="0" w:color="auto"/>
                        <w:left w:val="none" w:sz="0" w:space="0" w:color="auto"/>
                        <w:bottom w:val="none" w:sz="0" w:space="0" w:color="auto"/>
                        <w:right w:val="none" w:sz="0" w:space="0" w:color="auto"/>
                      </w:divBdr>
                    </w:div>
                  </w:divsChild>
                </w:div>
                <w:div w:id="1285499005">
                  <w:marLeft w:val="0"/>
                  <w:marRight w:val="0"/>
                  <w:marTop w:val="0"/>
                  <w:marBottom w:val="0"/>
                  <w:divBdr>
                    <w:top w:val="none" w:sz="0" w:space="0" w:color="auto"/>
                    <w:left w:val="none" w:sz="0" w:space="0" w:color="auto"/>
                    <w:bottom w:val="none" w:sz="0" w:space="0" w:color="auto"/>
                    <w:right w:val="none" w:sz="0" w:space="0" w:color="auto"/>
                  </w:divBdr>
                  <w:divsChild>
                    <w:div w:id="482625535">
                      <w:marLeft w:val="0"/>
                      <w:marRight w:val="0"/>
                      <w:marTop w:val="0"/>
                      <w:marBottom w:val="0"/>
                      <w:divBdr>
                        <w:top w:val="none" w:sz="0" w:space="0" w:color="auto"/>
                        <w:left w:val="none" w:sz="0" w:space="0" w:color="auto"/>
                        <w:bottom w:val="none" w:sz="0" w:space="0" w:color="auto"/>
                        <w:right w:val="none" w:sz="0" w:space="0" w:color="auto"/>
                      </w:divBdr>
                    </w:div>
                    <w:div w:id="770203957">
                      <w:marLeft w:val="0"/>
                      <w:marRight w:val="0"/>
                      <w:marTop w:val="0"/>
                      <w:marBottom w:val="0"/>
                      <w:divBdr>
                        <w:top w:val="none" w:sz="0" w:space="0" w:color="auto"/>
                        <w:left w:val="none" w:sz="0" w:space="0" w:color="auto"/>
                        <w:bottom w:val="none" w:sz="0" w:space="0" w:color="auto"/>
                        <w:right w:val="none" w:sz="0" w:space="0" w:color="auto"/>
                      </w:divBdr>
                    </w:div>
                  </w:divsChild>
                </w:div>
                <w:div w:id="1014651712">
                  <w:marLeft w:val="0"/>
                  <w:marRight w:val="0"/>
                  <w:marTop w:val="0"/>
                  <w:marBottom w:val="0"/>
                  <w:divBdr>
                    <w:top w:val="none" w:sz="0" w:space="0" w:color="auto"/>
                    <w:left w:val="none" w:sz="0" w:space="0" w:color="auto"/>
                    <w:bottom w:val="none" w:sz="0" w:space="0" w:color="auto"/>
                    <w:right w:val="none" w:sz="0" w:space="0" w:color="auto"/>
                  </w:divBdr>
                  <w:divsChild>
                    <w:div w:id="1686243864">
                      <w:marLeft w:val="0"/>
                      <w:marRight w:val="0"/>
                      <w:marTop w:val="0"/>
                      <w:marBottom w:val="0"/>
                      <w:divBdr>
                        <w:top w:val="none" w:sz="0" w:space="0" w:color="auto"/>
                        <w:left w:val="none" w:sz="0" w:space="0" w:color="auto"/>
                        <w:bottom w:val="none" w:sz="0" w:space="0" w:color="auto"/>
                        <w:right w:val="none" w:sz="0" w:space="0" w:color="auto"/>
                      </w:divBdr>
                    </w:div>
                  </w:divsChild>
                </w:div>
                <w:div w:id="1381905343">
                  <w:marLeft w:val="0"/>
                  <w:marRight w:val="0"/>
                  <w:marTop w:val="0"/>
                  <w:marBottom w:val="0"/>
                  <w:divBdr>
                    <w:top w:val="none" w:sz="0" w:space="0" w:color="auto"/>
                    <w:left w:val="none" w:sz="0" w:space="0" w:color="auto"/>
                    <w:bottom w:val="none" w:sz="0" w:space="0" w:color="auto"/>
                    <w:right w:val="none" w:sz="0" w:space="0" w:color="auto"/>
                  </w:divBdr>
                  <w:divsChild>
                    <w:div w:id="1229615450">
                      <w:marLeft w:val="0"/>
                      <w:marRight w:val="0"/>
                      <w:marTop w:val="0"/>
                      <w:marBottom w:val="0"/>
                      <w:divBdr>
                        <w:top w:val="none" w:sz="0" w:space="0" w:color="auto"/>
                        <w:left w:val="none" w:sz="0" w:space="0" w:color="auto"/>
                        <w:bottom w:val="none" w:sz="0" w:space="0" w:color="auto"/>
                        <w:right w:val="none" w:sz="0" w:space="0" w:color="auto"/>
                      </w:divBdr>
                    </w:div>
                    <w:div w:id="1146821276">
                      <w:marLeft w:val="0"/>
                      <w:marRight w:val="0"/>
                      <w:marTop w:val="0"/>
                      <w:marBottom w:val="0"/>
                      <w:divBdr>
                        <w:top w:val="none" w:sz="0" w:space="0" w:color="auto"/>
                        <w:left w:val="none" w:sz="0" w:space="0" w:color="auto"/>
                        <w:bottom w:val="none" w:sz="0" w:space="0" w:color="auto"/>
                        <w:right w:val="none" w:sz="0" w:space="0" w:color="auto"/>
                      </w:divBdr>
                    </w:div>
                  </w:divsChild>
                </w:div>
                <w:div w:id="1725133080">
                  <w:marLeft w:val="0"/>
                  <w:marRight w:val="0"/>
                  <w:marTop w:val="0"/>
                  <w:marBottom w:val="0"/>
                  <w:divBdr>
                    <w:top w:val="none" w:sz="0" w:space="0" w:color="auto"/>
                    <w:left w:val="none" w:sz="0" w:space="0" w:color="auto"/>
                    <w:bottom w:val="none" w:sz="0" w:space="0" w:color="auto"/>
                    <w:right w:val="none" w:sz="0" w:space="0" w:color="auto"/>
                  </w:divBdr>
                  <w:divsChild>
                    <w:div w:id="833305236">
                      <w:marLeft w:val="0"/>
                      <w:marRight w:val="0"/>
                      <w:marTop w:val="0"/>
                      <w:marBottom w:val="0"/>
                      <w:divBdr>
                        <w:top w:val="none" w:sz="0" w:space="0" w:color="auto"/>
                        <w:left w:val="none" w:sz="0" w:space="0" w:color="auto"/>
                        <w:bottom w:val="none" w:sz="0" w:space="0" w:color="auto"/>
                        <w:right w:val="none" w:sz="0" w:space="0" w:color="auto"/>
                      </w:divBdr>
                    </w:div>
                  </w:divsChild>
                </w:div>
                <w:div w:id="516164606">
                  <w:marLeft w:val="0"/>
                  <w:marRight w:val="0"/>
                  <w:marTop w:val="0"/>
                  <w:marBottom w:val="0"/>
                  <w:divBdr>
                    <w:top w:val="none" w:sz="0" w:space="0" w:color="auto"/>
                    <w:left w:val="none" w:sz="0" w:space="0" w:color="auto"/>
                    <w:bottom w:val="none" w:sz="0" w:space="0" w:color="auto"/>
                    <w:right w:val="none" w:sz="0" w:space="0" w:color="auto"/>
                  </w:divBdr>
                  <w:divsChild>
                    <w:div w:id="1032612235">
                      <w:marLeft w:val="0"/>
                      <w:marRight w:val="0"/>
                      <w:marTop w:val="0"/>
                      <w:marBottom w:val="0"/>
                      <w:divBdr>
                        <w:top w:val="none" w:sz="0" w:space="0" w:color="auto"/>
                        <w:left w:val="none" w:sz="0" w:space="0" w:color="auto"/>
                        <w:bottom w:val="none" w:sz="0" w:space="0" w:color="auto"/>
                        <w:right w:val="none" w:sz="0" w:space="0" w:color="auto"/>
                      </w:divBdr>
                    </w:div>
                  </w:divsChild>
                </w:div>
                <w:div w:id="1820002132">
                  <w:marLeft w:val="0"/>
                  <w:marRight w:val="0"/>
                  <w:marTop w:val="0"/>
                  <w:marBottom w:val="0"/>
                  <w:divBdr>
                    <w:top w:val="none" w:sz="0" w:space="0" w:color="auto"/>
                    <w:left w:val="none" w:sz="0" w:space="0" w:color="auto"/>
                    <w:bottom w:val="none" w:sz="0" w:space="0" w:color="auto"/>
                    <w:right w:val="none" w:sz="0" w:space="0" w:color="auto"/>
                  </w:divBdr>
                  <w:divsChild>
                    <w:div w:id="430975132">
                      <w:marLeft w:val="0"/>
                      <w:marRight w:val="0"/>
                      <w:marTop w:val="0"/>
                      <w:marBottom w:val="0"/>
                      <w:divBdr>
                        <w:top w:val="none" w:sz="0" w:space="0" w:color="auto"/>
                        <w:left w:val="none" w:sz="0" w:space="0" w:color="auto"/>
                        <w:bottom w:val="none" w:sz="0" w:space="0" w:color="auto"/>
                        <w:right w:val="none" w:sz="0" w:space="0" w:color="auto"/>
                      </w:divBdr>
                    </w:div>
                  </w:divsChild>
                </w:div>
                <w:div w:id="1584531429">
                  <w:marLeft w:val="0"/>
                  <w:marRight w:val="0"/>
                  <w:marTop w:val="0"/>
                  <w:marBottom w:val="0"/>
                  <w:divBdr>
                    <w:top w:val="none" w:sz="0" w:space="0" w:color="auto"/>
                    <w:left w:val="none" w:sz="0" w:space="0" w:color="auto"/>
                    <w:bottom w:val="none" w:sz="0" w:space="0" w:color="auto"/>
                    <w:right w:val="none" w:sz="0" w:space="0" w:color="auto"/>
                  </w:divBdr>
                  <w:divsChild>
                    <w:div w:id="989670128">
                      <w:marLeft w:val="0"/>
                      <w:marRight w:val="0"/>
                      <w:marTop w:val="0"/>
                      <w:marBottom w:val="0"/>
                      <w:divBdr>
                        <w:top w:val="none" w:sz="0" w:space="0" w:color="auto"/>
                        <w:left w:val="none" w:sz="0" w:space="0" w:color="auto"/>
                        <w:bottom w:val="none" w:sz="0" w:space="0" w:color="auto"/>
                        <w:right w:val="none" w:sz="0" w:space="0" w:color="auto"/>
                      </w:divBdr>
                    </w:div>
                  </w:divsChild>
                </w:div>
                <w:div w:id="1603800645">
                  <w:marLeft w:val="0"/>
                  <w:marRight w:val="0"/>
                  <w:marTop w:val="0"/>
                  <w:marBottom w:val="0"/>
                  <w:divBdr>
                    <w:top w:val="none" w:sz="0" w:space="0" w:color="auto"/>
                    <w:left w:val="none" w:sz="0" w:space="0" w:color="auto"/>
                    <w:bottom w:val="none" w:sz="0" w:space="0" w:color="auto"/>
                    <w:right w:val="none" w:sz="0" w:space="0" w:color="auto"/>
                  </w:divBdr>
                  <w:divsChild>
                    <w:div w:id="1590700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8930469">
          <w:marLeft w:val="0"/>
          <w:marRight w:val="0"/>
          <w:marTop w:val="0"/>
          <w:marBottom w:val="0"/>
          <w:divBdr>
            <w:top w:val="none" w:sz="0" w:space="0" w:color="auto"/>
            <w:left w:val="none" w:sz="0" w:space="0" w:color="auto"/>
            <w:bottom w:val="none" w:sz="0" w:space="0" w:color="auto"/>
            <w:right w:val="none" w:sz="0" w:space="0" w:color="auto"/>
          </w:divBdr>
        </w:div>
        <w:div w:id="577137541">
          <w:marLeft w:val="0"/>
          <w:marRight w:val="0"/>
          <w:marTop w:val="0"/>
          <w:marBottom w:val="0"/>
          <w:divBdr>
            <w:top w:val="none" w:sz="0" w:space="0" w:color="auto"/>
            <w:left w:val="none" w:sz="0" w:space="0" w:color="auto"/>
            <w:bottom w:val="none" w:sz="0" w:space="0" w:color="auto"/>
            <w:right w:val="none" w:sz="0" w:space="0" w:color="auto"/>
          </w:divBdr>
        </w:div>
        <w:div w:id="138116184">
          <w:marLeft w:val="0"/>
          <w:marRight w:val="0"/>
          <w:marTop w:val="0"/>
          <w:marBottom w:val="0"/>
          <w:divBdr>
            <w:top w:val="none" w:sz="0" w:space="0" w:color="auto"/>
            <w:left w:val="none" w:sz="0" w:space="0" w:color="auto"/>
            <w:bottom w:val="none" w:sz="0" w:space="0" w:color="auto"/>
            <w:right w:val="none" w:sz="0" w:space="0" w:color="auto"/>
          </w:divBdr>
        </w:div>
        <w:div w:id="1714698024">
          <w:marLeft w:val="0"/>
          <w:marRight w:val="0"/>
          <w:marTop w:val="0"/>
          <w:marBottom w:val="0"/>
          <w:divBdr>
            <w:top w:val="none" w:sz="0" w:space="0" w:color="auto"/>
            <w:left w:val="none" w:sz="0" w:space="0" w:color="auto"/>
            <w:bottom w:val="none" w:sz="0" w:space="0" w:color="auto"/>
            <w:right w:val="none" w:sz="0" w:space="0" w:color="auto"/>
          </w:divBdr>
        </w:div>
      </w:divsChild>
    </w:div>
    <w:div w:id="360086026">
      <w:bodyDiv w:val="1"/>
      <w:marLeft w:val="0"/>
      <w:marRight w:val="0"/>
      <w:marTop w:val="0"/>
      <w:marBottom w:val="0"/>
      <w:divBdr>
        <w:top w:val="none" w:sz="0" w:space="0" w:color="auto"/>
        <w:left w:val="none" w:sz="0" w:space="0" w:color="auto"/>
        <w:bottom w:val="none" w:sz="0" w:space="0" w:color="auto"/>
        <w:right w:val="none" w:sz="0" w:space="0" w:color="auto"/>
      </w:divBdr>
    </w:div>
    <w:div w:id="567880363">
      <w:bodyDiv w:val="1"/>
      <w:marLeft w:val="0"/>
      <w:marRight w:val="0"/>
      <w:marTop w:val="0"/>
      <w:marBottom w:val="0"/>
      <w:divBdr>
        <w:top w:val="none" w:sz="0" w:space="0" w:color="auto"/>
        <w:left w:val="none" w:sz="0" w:space="0" w:color="auto"/>
        <w:bottom w:val="none" w:sz="0" w:space="0" w:color="auto"/>
        <w:right w:val="none" w:sz="0" w:space="0" w:color="auto"/>
      </w:divBdr>
      <w:divsChild>
        <w:div w:id="1166480151">
          <w:marLeft w:val="0"/>
          <w:marRight w:val="0"/>
          <w:marTop w:val="0"/>
          <w:marBottom w:val="0"/>
          <w:divBdr>
            <w:top w:val="none" w:sz="0" w:space="0" w:color="auto"/>
            <w:left w:val="none" w:sz="0" w:space="0" w:color="auto"/>
            <w:bottom w:val="none" w:sz="0" w:space="0" w:color="auto"/>
            <w:right w:val="none" w:sz="0" w:space="0" w:color="auto"/>
          </w:divBdr>
        </w:div>
        <w:div w:id="2100443098">
          <w:marLeft w:val="0"/>
          <w:marRight w:val="0"/>
          <w:marTop w:val="0"/>
          <w:marBottom w:val="0"/>
          <w:divBdr>
            <w:top w:val="none" w:sz="0" w:space="0" w:color="auto"/>
            <w:left w:val="none" w:sz="0" w:space="0" w:color="auto"/>
            <w:bottom w:val="none" w:sz="0" w:space="0" w:color="auto"/>
            <w:right w:val="none" w:sz="0" w:space="0" w:color="auto"/>
          </w:divBdr>
        </w:div>
        <w:div w:id="849951261">
          <w:marLeft w:val="0"/>
          <w:marRight w:val="0"/>
          <w:marTop w:val="0"/>
          <w:marBottom w:val="0"/>
          <w:divBdr>
            <w:top w:val="none" w:sz="0" w:space="0" w:color="auto"/>
            <w:left w:val="none" w:sz="0" w:space="0" w:color="auto"/>
            <w:bottom w:val="none" w:sz="0" w:space="0" w:color="auto"/>
            <w:right w:val="none" w:sz="0" w:space="0" w:color="auto"/>
          </w:divBdr>
        </w:div>
        <w:div w:id="104464883">
          <w:marLeft w:val="0"/>
          <w:marRight w:val="0"/>
          <w:marTop w:val="0"/>
          <w:marBottom w:val="0"/>
          <w:divBdr>
            <w:top w:val="none" w:sz="0" w:space="0" w:color="auto"/>
            <w:left w:val="none" w:sz="0" w:space="0" w:color="auto"/>
            <w:bottom w:val="none" w:sz="0" w:space="0" w:color="auto"/>
            <w:right w:val="none" w:sz="0" w:space="0" w:color="auto"/>
          </w:divBdr>
        </w:div>
        <w:div w:id="1420833312">
          <w:marLeft w:val="0"/>
          <w:marRight w:val="0"/>
          <w:marTop w:val="0"/>
          <w:marBottom w:val="0"/>
          <w:divBdr>
            <w:top w:val="none" w:sz="0" w:space="0" w:color="auto"/>
            <w:left w:val="none" w:sz="0" w:space="0" w:color="auto"/>
            <w:bottom w:val="none" w:sz="0" w:space="0" w:color="auto"/>
            <w:right w:val="none" w:sz="0" w:space="0" w:color="auto"/>
          </w:divBdr>
        </w:div>
        <w:div w:id="741030908">
          <w:marLeft w:val="0"/>
          <w:marRight w:val="0"/>
          <w:marTop w:val="0"/>
          <w:marBottom w:val="0"/>
          <w:divBdr>
            <w:top w:val="none" w:sz="0" w:space="0" w:color="auto"/>
            <w:left w:val="none" w:sz="0" w:space="0" w:color="auto"/>
            <w:bottom w:val="none" w:sz="0" w:space="0" w:color="auto"/>
            <w:right w:val="none" w:sz="0" w:space="0" w:color="auto"/>
          </w:divBdr>
        </w:div>
        <w:div w:id="1744326725">
          <w:marLeft w:val="0"/>
          <w:marRight w:val="0"/>
          <w:marTop w:val="0"/>
          <w:marBottom w:val="0"/>
          <w:divBdr>
            <w:top w:val="none" w:sz="0" w:space="0" w:color="auto"/>
            <w:left w:val="none" w:sz="0" w:space="0" w:color="auto"/>
            <w:bottom w:val="none" w:sz="0" w:space="0" w:color="auto"/>
            <w:right w:val="none" w:sz="0" w:space="0" w:color="auto"/>
          </w:divBdr>
        </w:div>
        <w:div w:id="964969497">
          <w:marLeft w:val="0"/>
          <w:marRight w:val="0"/>
          <w:marTop w:val="0"/>
          <w:marBottom w:val="0"/>
          <w:divBdr>
            <w:top w:val="none" w:sz="0" w:space="0" w:color="auto"/>
            <w:left w:val="none" w:sz="0" w:space="0" w:color="auto"/>
            <w:bottom w:val="none" w:sz="0" w:space="0" w:color="auto"/>
            <w:right w:val="none" w:sz="0" w:space="0" w:color="auto"/>
          </w:divBdr>
        </w:div>
        <w:div w:id="1933733842">
          <w:marLeft w:val="0"/>
          <w:marRight w:val="0"/>
          <w:marTop w:val="0"/>
          <w:marBottom w:val="0"/>
          <w:divBdr>
            <w:top w:val="none" w:sz="0" w:space="0" w:color="auto"/>
            <w:left w:val="none" w:sz="0" w:space="0" w:color="auto"/>
            <w:bottom w:val="none" w:sz="0" w:space="0" w:color="auto"/>
            <w:right w:val="none" w:sz="0" w:space="0" w:color="auto"/>
          </w:divBdr>
        </w:div>
        <w:div w:id="22637097">
          <w:marLeft w:val="0"/>
          <w:marRight w:val="0"/>
          <w:marTop w:val="0"/>
          <w:marBottom w:val="0"/>
          <w:divBdr>
            <w:top w:val="none" w:sz="0" w:space="0" w:color="auto"/>
            <w:left w:val="none" w:sz="0" w:space="0" w:color="auto"/>
            <w:bottom w:val="none" w:sz="0" w:space="0" w:color="auto"/>
            <w:right w:val="none" w:sz="0" w:space="0" w:color="auto"/>
          </w:divBdr>
        </w:div>
        <w:div w:id="1317609589">
          <w:marLeft w:val="0"/>
          <w:marRight w:val="0"/>
          <w:marTop w:val="0"/>
          <w:marBottom w:val="0"/>
          <w:divBdr>
            <w:top w:val="none" w:sz="0" w:space="0" w:color="auto"/>
            <w:left w:val="none" w:sz="0" w:space="0" w:color="auto"/>
            <w:bottom w:val="none" w:sz="0" w:space="0" w:color="auto"/>
            <w:right w:val="none" w:sz="0" w:space="0" w:color="auto"/>
          </w:divBdr>
        </w:div>
        <w:div w:id="1188105350">
          <w:marLeft w:val="0"/>
          <w:marRight w:val="0"/>
          <w:marTop w:val="0"/>
          <w:marBottom w:val="0"/>
          <w:divBdr>
            <w:top w:val="none" w:sz="0" w:space="0" w:color="auto"/>
            <w:left w:val="none" w:sz="0" w:space="0" w:color="auto"/>
            <w:bottom w:val="none" w:sz="0" w:space="0" w:color="auto"/>
            <w:right w:val="none" w:sz="0" w:space="0" w:color="auto"/>
          </w:divBdr>
        </w:div>
        <w:div w:id="1391806298">
          <w:marLeft w:val="0"/>
          <w:marRight w:val="0"/>
          <w:marTop w:val="0"/>
          <w:marBottom w:val="0"/>
          <w:divBdr>
            <w:top w:val="none" w:sz="0" w:space="0" w:color="auto"/>
            <w:left w:val="none" w:sz="0" w:space="0" w:color="auto"/>
            <w:bottom w:val="none" w:sz="0" w:space="0" w:color="auto"/>
            <w:right w:val="none" w:sz="0" w:space="0" w:color="auto"/>
          </w:divBdr>
          <w:divsChild>
            <w:div w:id="1291982458">
              <w:marLeft w:val="-75"/>
              <w:marRight w:val="0"/>
              <w:marTop w:val="30"/>
              <w:marBottom w:val="30"/>
              <w:divBdr>
                <w:top w:val="none" w:sz="0" w:space="0" w:color="auto"/>
                <w:left w:val="none" w:sz="0" w:space="0" w:color="auto"/>
                <w:bottom w:val="none" w:sz="0" w:space="0" w:color="auto"/>
                <w:right w:val="none" w:sz="0" w:space="0" w:color="auto"/>
              </w:divBdr>
              <w:divsChild>
                <w:div w:id="603615298">
                  <w:marLeft w:val="0"/>
                  <w:marRight w:val="0"/>
                  <w:marTop w:val="0"/>
                  <w:marBottom w:val="0"/>
                  <w:divBdr>
                    <w:top w:val="none" w:sz="0" w:space="0" w:color="auto"/>
                    <w:left w:val="none" w:sz="0" w:space="0" w:color="auto"/>
                    <w:bottom w:val="none" w:sz="0" w:space="0" w:color="auto"/>
                    <w:right w:val="none" w:sz="0" w:space="0" w:color="auto"/>
                  </w:divBdr>
                  <w:divsChild>
                    <w:div w:id="1895464196">
                      <w:marLeft w:val="0"/>
                      <w:marRight w:val="0"/>
                      <w:marTop w:val="0"/>
                      <w:marBottom w:val="0"/>
                      <w:divBdr>
                        <w:top w:val="none" w:sz="0" w:space="0" w:color="auto"/>
                        <w:left w:val="none" w:sz="0" w:space="0" w:color="auto"/>
                        <w:bottom w:val="none" w:sz="0" w:space="0" w:color="auto"/>
                        <w:right w:val="none" w:sz="0" w:space="0" w:color="auto"/>
                      </w:divBdr>
                    </w:div>
                  </w:divsChild>
                </w:div>
                <w:div w:id="2099596610">
                  <w:marLeft w:val="0"/>
                  <w:marRight w:val="0"/>
                  <w:marTop w:val="0"/>
                  <w:marBottom w:val="0"/>
                  <w:divBdr>
                    <w:top w:val="none" w:sz="0" w:space="0" w:color="auto"/>
                    <w:left w:val="none" w:sz="0" w:space="0" w:color="auto"/>
                    <w:bottom w:val="none" w:sz="0" w:space="0" w:color="auto"/>
                    <w:right w:val="none" w:sz="0" w:space="0" w:color="auto"/>
                  </w:divBdr>
                  <w:divsChild>
                    <w:div w:id="1025056930">
                      <w:marLeft w:val="0"/>
                      <w:marRight w:val="0"/>
                      <w:marTop w:val="0"/>
                      <w:marBottom w:val="0"/>
                      <w:divBdr>
                        <w:top w:val="none" w:sz="0" w:space="0" w:color="auto"/>
                        <w:left w:val="none" w:sz="0" w:space="0" w:color="auto"/>
                        <w:bottom w:val="none" w:sz="0" w:space="0" w:color="auto"/>
                        <w:right w:val="none" w:sz="0" w:space="0" w:color="auto"/>
                      </w:divBdr>
                    </w:div>
                  </w:divsChild>
                </w:div>
                <w:div w:id="61604201">
                  <w:marLeft w:val="0"/>
                  <w:marRight w:val="0"/>
                  <w:marTop w:val="0"/>
                  <w:marBottom w:val="0"/>
                  <w:divBdr>
                    <w:top w:val="none" w:sz="0" w:space="0" w:color="auto"/>
                    <w:left w:val="none" w:sz="0" w:space="0" w:color="auto"/>
                    <w:bottom w:val="none" w:sz="0" w:space="0" w:color="auto"/>
                    <w:right w:val="none" w:sz="0" w:space="0" w:color="auto"/>
                  </w:divBdr>
                  <w:divsChild>
                    <w:div w:id="8676522">
                      <w:marLeft w:val="0"/>
                      <w:marRight w:val="0"/>
                      <w:marTop w:val="0"/>
                      <w:marBottom w:val="0"/>
                      <w:divBdr>
                        <w:top w:val="none" w:sz="0" w:space="0" w:color="auto"/>
                        <w:left w:val="none" w:sz="0" w:space="0" w:color="auto"/>
                        <w:bottom w:val="none" w:sz="0" w:space="0" w:color="auto"/>
                        <w:right w:val="none" w:sz="0" w:space="0" w:color="auto"/>
                      </w:divBdr>
                    </w:div>
                  </w:divsChild>
                </w:div>
                <w:div w:id="934022648">
                  <w:marLeft w:val="0"/>
                  <w:marRight w:val="0"/>
                  <w:marTop w:val="0"/>
                  <w:marBottom w:val="0"/>
                  <w:divBdr>
                    <w:top w:val="none" w:sz="0" w:space="0" w:color="auto"/>
                    <w:left w:val="none" w:sz="0" w:space="0" w:color="auto"/>
                    <w:bottom w:val="none" w:sz="0" w:space="0" w:color="auto"/>
                    <w:right w:val="none" w:sz="0" w:space="0" w:color="auto"/>
                  </w:divBdr>
                  <w:divsChild>
                    <w:div w:id="289169826">
                      <w:marLeft w:val="0"/>
                      <w:marRight w:val="0"/>
                      <w:marTop w:val="0"/>
                      <w:marBottom w:val="0"/>
                      <w:divBdr>
                        <w:top w:val="none" w:sz="0" w:space="0" w:color="auto"/>
                        <w:left w:val="none" w:sz="0" w:space="0" w:color="auto"/>
                        <w:bottom w:val="none" w:sz="0" w:space="0" w:color="auto"/>
                        <w:right w:val="none" w:sz="0" w:space="0" w:color="auto"/>
                      </w:divBdr>
                    </w:div>
                  </w:divsChild>
                </w:div>
                <w:div w:id="1481463468">
                  <w:marLeft w:val="0"/>
                  <w:marRight w:val="0"/>
                  <w:marTop w:val="0"/>
                  <w:marBottom w:val="0"/>
                  <w:divBdr>
                    <w:top w:val="none" w:sz="0" w:space="0" w:color="auto"/>
                    <w:left w:val="none" w:sz="0" w:space="0" w:color="auto"/>
                    <w:bottom w:val="none" w:sz="0" w:space="0" w:color="auto"/>
                    <w:right w:val="none" w:sz="0" w:space="0" w:color="auto"/>
                  </w:divBdr>
                  <w:divsChild>
                    <w:div w:id="1820221833">
                      <w:marLeft w:val="0"/>
                      <w:marRight w:val="0"/>
                      <w:marTop w:val="0"/>
                      <w:marBottom w:val="0"/>
                      <w:divBdr>
                        <w:top w:val="none" w:sz="0" w:space="0" w:color="auto"/>
                        <w:left w:val="none" w:sz="0" w:space="0" w:color="auto"/>
                        <w:bottom w:val="none" w:sz="0" w:space="0" w:color="auto"/>
                        <w:right w:val="none" w:sz="0" w:space="0" w:color="auto"/>
                      </w:divBdr>
                    </w:div>
                  </w:divsChild>
                </w:div>
                <w:div w:id="1586499557">
                  <w:marLeft w:val="0"/>
                  <w:marRight w:val="0"/>
                  <w:marTop w:val="0"/>
                  <w:marBottom w:val="0"/>
                  <w:divBdr>
                    <w:top w:val="none" w:sz="0" w:space="0" w:color="auto"/>
                    <w:left w:val="none" w:sz="0" w:space="0" w:color="auto"/>
                    <w:bottom w:val="none" w:sz="0" w:space="0" w:color="auto"/>
                    <w:right w:val="none" w:sz="0" w:space="0" w:color="auto"/>
                  </w:divBdr>
                  <w:divsChild>
                    <w:div w:id="889537400">
                      <w:marLeft w:val="0"/>
                      <w:marRight w:val="0"/>
                      <w:marTop w:val="0"/>
                      <w:marBottom w:val="0"/>
                      <w:divBdr>
                        <w:top w:val="none" w:sz="0" w:space="0" w:color="auto"/>
                        <w:left w:val="none" w:sz="0" w:space="0" w:color="auto"/>
                        <w:bottom w:val="none" w:sz="0" w:space="0" w:color="auto"/>
                        <w:right w:val="none" w:sz="0" w:space="0" w:color="auto"/>
                      </w:divBdr>
                    </w:div>
                  </w:divsChild>
                </w:div>
                <w:div w:id="644699789">
                  <w:marLeft w:val="0"/>
                  <w:marRight w:val="0"/>
                  <w:marTop w:val="0"/>
                  <w:marBottom w:val="0"/>
                  <w:divBdr>
                    <w:top w:val="none" w:sz="0" w:space="0" w:color="auto"/>
                    <w:left w:val="none" w:sz="0" w:space="0" w:color="auto"/>
                    <w:bottom w:val="none" w:sz="0" w:space="0" w:color="auto"/>
                    <w:right w:val="none" w:sz="0" w:space="0" w:color="auto"/>
                  </w:divBdr>
                  <w:divsChild>
                    <w:div w:id="1306622468">
                      <w:marLeft w:val="0"/>
                      <w:marRight w:val="0"/>
                      <w:marTop w:val="0"/>
                      <w:marBottom w:val="0"/>
                      <w:divBdr>
                        <w:top w:val="none" w:sz="0" w:space="0" w:color="auto"/>
                        <w:left w:val="none" w:sz="0" w:space="0" w:color="auto"/>
                        <w:bottom w:val="none" w:sz="0" w:space="0" w:color="auto"/>
                        <w:right w:val="none" w:sz="0" w:space="0" w:color="auto"/>
                      </w:divBdr>
                    </w:div>
                  </w:divsChild>
                </w:div>
                <w:div w:id="984429558">
                  <w:marLeft w:val="0"/>
                  <w:marRight w:val="0"/>
                  <w:marTop w:val="0"/>
                  <w:marBottom w:val="0"/>
                  <w:divBdr>
                    <w:top w:val="none" w:sz="0" w:space="0" w:color="auto"/>
                    <w:left w:val="none" w:sz="0" w:space="0" w:color="auto"/>
                    <w:bottom w:val="none" w:sz="0" w:space="0" w:color="auto"/>
                    <w:right w:val="none" w:sz="0" w:space="0" w:color="auto"/>
                  </w:divBdr>
                  <w:divsChild>
                    <w:div w:id="1860925617">
                      <w:marLeft w:val="0"/>
                      <w:marRight w:val="0"/>
                      <w:marTop w:val="0"/>
                      <w:marBottom w:val="0"/>
                      <w:divBdr>
                        <w:top w:val="none" w:sz="0" w:space="0" w:color="auto"/>
                        <w:left w:val="none" w:sz="0" w:space="0" w:color="auto"/>
                        <w:bottom w:val="none" w:sz="0" w:space="0" w:color="auto"/>
                        <w:right w:val="none" w:sz="0" w:space="0" w:color="auto"/>
                      </w:divBdr>
                    </w:div>
                  </w:divsChild>
                </w:div>
                <w:div w:id="1003315626">
                  <w:marLeft w:val="0"/>
                  <w:marRight w:val="0"/>
                  <w:marTop w:val="0"/>
                  <w:marBottom w:val="0"/>
                  <w:divBdr>
                    <w:top w:val="none" w:sz="0" w:space="0" w:color="auto"/>
                    <w:left w:val="none" w:sz="0" w:space="0" w:color="auto"/>
                    <w:bottom w:val="none" w:sz="0" w:space="0" w:color="auto"/>
                    <w:right w:val="none" w:sz="0" w:space="0" w:color="auto"/>
                  </w:divBdr>
                  <w:divsChild>
                    <w:div w:id="40524184">
                      <w:marLeft w:val="0"/>
                      <w:marRight w:val="0"/>
                      <w:marTop w:val="0"/>
                      <w:marBottom w:val="0"/>
                      <w:divBdr>
                        <w:top w:val="none" w:sz="0" w:space="0" w:color="auto"/>
                        <w:left w:val="none" w:sz="0" w:space="0" w:color="auto"/>
                        <w:bottom w:val="none" w:sz="0" w:space="0" w:color="auto"/>
                        <w:right w:val="none" w:sz="0" w:space="0" w:color="auto"/>
                      </w:divBdr>
                    </w:div>
                  </w:divsChild>
                </w:div>
                <w:div w:id="1376853366">
                  <w:marLeft w:val="0"/>
                  <w:marRight w:val="0"/>
                  <w:marTop w:val="0"/>
                  <w:marBottom w:val="0"/>
                  <w:divBdr>
                    <w:top w:val="none" w:sz="0" w:space="0" w:color="auto"/>
                    <w:left w:val="none" w:sz="0" w:space="0" w:color="auto"/>
                    <w:bottom w:val="none" w:sz="0" w:space="0" w:color="auto"/>
                    <w:right w:val="none" w:sz="0" w:space="0" w:color="auto"/>
                  </w:divBdr>
                  <w:divsChild>
                    <w:div w:id="1225869533">
                      <w:marLeft w:val="0"/>
                      <w:marRight w:val="0"/>
                      <w:marTop w:val="0"/>
                      <w:marBottom w:val="0"/>
                      <w:divBdr>
                        <w:top w:val="none" w:sz="0" w:space="0" w:color="auto"/>
                        <w:left w:val="none" w:sz="0" w:space="0" w:color="auto"/>
                        <w:bottom w:val="none" w:sz="0" w:space="0" w:color="auto"/>
                        <w:right w:val="none" w:sz="0" w:space="0" w:color="auto"/>
                      </w:divBdr>
                    </w:div>
                  </w:divsChild>
                </w:div>
                <w:div w:id="806312684">
                  <w:marLeft w:val="0"/>
                  <w:marRight w:val="0"/>
                  <w:marTop w:val="0"/>
                  <w:marBottom w:val="0"/>
                  <w:divBdr>
                    <w:top w:val="none" w:sz="0" w:space="0" w:color="auto"/>
                    <w:left w:val="none" w:sz="0" w:space="0" w:color="auto"/>
                    <w:bottom w:val="none" w:sz="0" w:space="0" w:color="auto"/>
                    <w:right w:val="none" w:sz="0" w:space="0" w:color="auto"/>
                  </w:divBdr>
                  <w:divsChild>
                    <w:div w:id="1254969264">
                      <w:marLeft w:val="0"/>
                      <w:marRight w:val="0"/>
                      <w:marTop w:val="0"/>
                      <w:marBottom w:val="0"/>
                      <w:divBdr>
                        <w:top w:val="none" w:sz="0" w:space="0" w:color="auto"/>
                        <w:left w:val="none" w:sz="0" w:space="0" w:color="auto"/>
                        <w:bottom w:val="none" w:sz="0" w:space="0" w:color="auto"/>
                        <w:right w:val="none" w:sz="0" w:space="0" w:color="auto"/>
                      </w:divBdr>
                    </w:div>
                  </w:divsChild>
                </w:div>
                <w:div w:id="2085057990">
                  <w:marLeft w:val="0"/>
                  <w:marRight w:val="0"/>
                  <w:marTop w:val="0"/>
                  <w:marBottom w:val="0"/>
                  <w:divBdr>
                    <w:top w:val="none" w:sz="0" w:space="0" w:color="auto"/>
                    <w:left w:val="none" w:sz="0" w:space="0" w:color="auto"/>
                    <w:bottom w:val="none" w:sz="0" w:space="0" w:color="auto"/>
                    <w:right w:val="none" w:sz="0" w:space="0" w:color="auto"/>
                  </w:divBdr>
                  <w:divsChild>
                    <w:div w:id="618999057">
                      <w:marLeft w:val="0"/>
                      <w:marRight w:val="0"/>
                      <w:marTop w:val="0"/>
                      <w:marBottom w:val="0"/>
                      <w:divBdr>
                        <w:top w:val="none" w:sz="0" w:space="0" w:color="auto"/>
                        <w:left w:val="none" w:sz="0" w:space="0" w:color="auto"/>
                        <w:bottom w:val="none" w:sz="0" w:space="0" w:color="auto"/>
                        <w:right w:val="none" w:sz="0" w:space="0" w:color="auto"/>
                      </w:divBdr>
                    </w:div>
                  </w:divsChild>
                </w:div>
                <w:div w:id="1127431350">
                  <w:marLeft w:val="0"/>
                  <w:marRight w:val="0"/>
                  <w:marTop w:val="0"/>
                  <w:marBottom w:val="0"/>
                  <w:divBdr>
                    <w:top w:val="none" w:sz="0" w:space="0" w:color="auto"/>
                    <w:left w:val="none" w:sz="0" w:space="0" w:color="auto"/>
                    <w:bottom w:val="none" w:sz="0" w:space="0" w:color="auto"/>
                    <w:right w:val="none" w:sz="0" w:space="0" w:color="auto"/>
                  </w:divBdr>
                  <w:divsChild>
                    <w:div w:id="1794903953">
                      <w:marLeft w:val="0"/>
                      <w:marRight w:val="0"/>
                      <w:marTop w:val="0"/>
                      <w:marBottom w:val="0"/>
                      <w:divBdr>
                        <w:top w:val="none" w:sz="0" w:space="0" w:color="auto"/>
                        <w:left w:val="none" w:sz="0" w:space="0" w:color="auto"/>
                        <w:bottom w:val="none" w:sz="0" w:space="0" w:color="auto"/>
                        <w:right w:val="none" w:sz="0" w:space="0" w:color="auto"/>
                      </w:divBdr>
                    </w:div>
                  </w:divsChild>
                </w:div>
                <w:div w:id="1467548446">
                  <w:marLeft w:val="0"/>
                  <w:marRight w:val="0"/>
                  <w:marTop w:val="0"/>
                  <w:marBottom w:val="0"/>
                  <w:divBdr>
                    <w:top w:val="none" w:sz="0" w:space="0" w:color="auto"/>
                    <w:left w:val="none" w:sz="0" w:space="0" w:color="auto"/>
                    <w:bottom w:val="none" w:sz="0" w:space="0" w:color="auto"/>
                    <w:right w:val="none" w:sz="0" w:space="0" w:color="auto"/>
                  </w:divBdr>
                  <w:divsChild>
                    <w:div w:id="874001644">
                      <w:marLeft w:val="0"/>
                      <w:marRight w:val="0"/>
                      <w:marTop w:val="0"/>
                      <w:marBottom w:val="0"/>
                      <w:divBdr>
                        <w:top w:val="none" w:sz="0" w:space="0" w:color="auto"/>
                        <w:left w:val="none" w:sz="0" w:space="0" w:color="auto"/>
                        <w:bottom w:val="none" w:sz="0" w:space="0" w:color="auto"/>
                        <w:right w:val="none" w:sz="0" w:space="0" w:color="auto"/>
                      </w:divBdr>
                    </w:div>
                  </w:divsChild>
                </w:div>
                <w:div w:id="506864855">
                  <w:marLeft w:val="0"/>
                  <w:marRight w:val="0"/>
                  <w:marTop w:val="0"/>
                  <w:marBottom w:val="0"/>
                  <w:divBdr>
                    <w:top w:val="none" w:sz="0" w:space="0" w:color="auto"/>
                    <w:left w:val="none" w:sz="0" w:space="0" w:color="auto"/>
                    <w:bottom w:val="none" w:sz="0" w:space="0" w:color="auto"/>
                    <w:right w:val="none" w:sz="0" w:space="0" w:color="auto"/>
                  </w:divBdr>
                  <w:divsChild>
                    <w:div w:id="516846057">
                      <w:marLeft w:val="0"/>
                      <w:marRight w:val="0"/>
                      <w:marTop w:val="0"/>
                      <w:marBottom w:val="0"/>
                      <w:divBdr>
                        <w:top w:val="none" w:sz="0" w:space="0" w:color="auto"/>
                        <w:left w:val="none" w:sz="0" w:space="0" w:color="auto"/>
                        <w:bottom w:val="none" w:sz="0" w:space="0" w:color="auto"/>
                        <w:right w:val="none" w:sz="0" w:space="0" w:color="auto"/>
                      </w:divBdr>
                    </w:div>
                  </w:divsChild>
                </w:div>
                <w:div w:id="1006975221">
                  <w:marLeft w:val="0"/>
                  <w:marRight w:val="0"/>
                  <w:marTop w:val="0"/>
                  <w:marBottom w:val="0"/>
                  <w:divBdr>
                    <w:top w:val="none" w:sz="0" w:space="0" w:color="auto"/>
                    <w:left w:val="none" w:sz="0" w:space="0" w:color="auto"/>
                    <w:bottom w:val="none" w:sz="0" w:space="0" w:color="auto"/>
                    <w:right w:val="none" w:sz="0" w:space="0" w:color="auto"/>
                  </w:divBdr>
                  <w:divsChild>
                    <w:div w:id="1380975281">
                      <w:marLeft w:val="0"/>
                      <w:marRight w:val="0"/>
                      <w:marTop w:val="0"/>
                      <w:marBottom w:val="0"/>
                      <w:divBdr>
                        <w:top w:val="none" w:sz="0" w:space="0" w:color="auto"/>
                        <w:left w:val="none" w:sz="0" w:space="0" w:color="auto"/>
                        <w:bottom w:val="none" w:sz="0" w:space="0" w:color="auto"/>
                        <w:right w:val="none" w:sz="0" w:space="0" w:color="auto"/>
                      </w:divBdr>
                    </w:div>
                  </w:divsChild>
                </w:div>
                <w:div w:id="855341981">
                  <w:marLeft w:val="0"/>
                  <w:marRight w:val="0"/>
                  <w:marTop w:val="0"/>
                  <w:marBottom w:val="0"/>
                  <w:divBdr>
                    <w:top w:val="none" w:sz="0" w:space="0" w:color="auto"/>
                    <w:left w:val="none" w:sz="0" w:space="0" w:color="auto"/>
                    <w:bottom w:val="none" w:sz="0" w:space="0" w:color="auto"/>
                    <w:right w:val="none" w:sz="0" w:space="0" w:color="auto"/>
                  </w:divBdr>
                  <w:divsChild>
                    <w:div w:id="629866510">
                      <w:marLeft w:val="0"/>
                      <w:marRight w:val="0"/>
                      <w:marTop w:val="0"/>
                      <w:marBottom w:val="0"/>
                      <w:divBdr>
                        <w:top w:val="none" w:sz="0" w:space="0" w:color="auto"/>
                        <w:left w:val="none" w:sz="0" w:space="0" w:color="auto"/>
                        <w:bottom w:val="none" w:sz="0" w:space="0" w:color="auto"/>
                        <w:right w:val="none" w:sz="0" w:space="0" w:color="auto"/>
                      </w:divBdr>
                    </w:div>
                  </w:divsChild>
                </w:div>
                <w:div w:id="1954901984">
                  <w:marLeft w:val="0"/>
                  <w:marRight w:val="0"/>
                  <w:marTop w:val="0"/>
                  <w:marBottom w:val="0"/>
                  <w:divBdr>
                    <w:top w:val="none" w:sz="0" w:space="0" w:color="auto"/>
                    <w:left w:val="none" w:sz="0" w:space="0" w:color="auto"/>
                    <w:bottom w:val="none" w:sz="0" w:space="0" w:color="auto"/>
                    <w:right w:val="none" w:sz="0" w:space="0" w:color="auto"/>
                  </w:divBdr>
                  <w:divsChild>
                    <w:div w:id="1595699594">
                      <w:marLeft w:val="0"/>
                      <w:marRight w:val="0"/>
                      <w:marTop w:val="0"/>
                      <w:marBottom w:val="0"/>
                      <w:divBdr>
                        <w:top w:val="none" w:sz="0" w:space="0" w:color="auto"/>
                        <w:left w:val="none" w:sz="0" w:space="0" w:color="auto"/>
                        <w:bottom w:val="none" w:sz="0" w:space="0" w:color="auto"/>
                        <w:right w:val="none" w:sz="0" w:space="0" w:color="auto"/>
                      </w:divBdr>
                    </w:div>
                  </w:divsChild>
                </w:div>
                <w:div w:id="77947761">
                  <w:marLeft w:val="0"/>
                  <w:marRight w:val="0"/>
                  <w:marTop w:val="0"/>
                  <w:marBottom w:val="0"/>
                  <w:divBdr>
                    <w:top w:val="none" w:sz="0" w:space="0" w:color="auto"/>
                    <w:left w:val="none" w:sz="0" w:space="0" w:color="auto"/>
                    <w:bottom w:val="none" w:sz="0" w:space="0" w:color="auto"/>
                    <w:right w:val="none" w:sz="0" w:space="0" w:color="auto"/>
                  </w:divBdr>
                  <w:divsChild>
                    <w:div w:id="419331301">
                      <w:marLeft w:val="0"/>
                      <w:marRight w:val="0"/>
                      <w:marTop w:val="0"/>
                      <w:marBottom w:val="0"/>
                      <w:divBdr>
                        <w:top w:val="none" w:sz="0" w:space="0" w:color="auto"/>
                        <w:left w:val="none" w:sz="0" w:space="0" w:color="auto"/>
                        <w:bottom w:val="none" w:sz="0" w:space="0" w:color="auto"/>
                        <w:right w:val="none" w:sz="0" w:space="0" w:color="auto"/>
                      </w:divBdr>
                    </w:div>
                  </w:divsChild>
                </w:div>
                <w:div w:id="892958422">
                  <w:marLeft w:val="0"/>
                  <w:marRight w:val="0"/>
                  <w:marTop w:val="0"/>
                  <w:marBottom w:val="0"/>
                  <w:divBdr>
                    <w:top w:val="none" w:sz="0" w:space="0" w:color="auto"/>
                    <w:left w:val="none" w:sz="0" w:space="0" w:color="auto"/>
                    <w:bottom w:val="none" w:sz="0" w:space="0" w:color="auto"/>
                    <w:right w:val="none" w:sz="0" w:space="0" w:color="auto"/>
                  </w:divBdr>
                  <w:divsChild>
                    <w:div w:id="27069822">
                      <w:marLeft w:val="0"/>
                      <w:marRight w:val="0"/>
                      <w:marTop w:val="0"/>
                      <w:marBottom w:val="0"/>
                      <w:divBdr>
                        <w:top w:val="none" w:sz="0" w:space="0" w:color="auto"/>
                        <w:left w:val="none" w:sz="0" w:space="0" w:color="auto"/>
                        <w:bottom w:val="none" w:sz="0" w:space="0" w:color="auto"/>
                        <w:right w:val="none" w:sz="0" w:space="0" w:color="auto"/>
                      </w:divBdr>
                    </w:div>
                  </w:divsChild>
                </w:div>
                <w:div w:id="413822760">
                  <w:marLeft w:val="0"/>
                  <w:marRight w:val="0"/>
                  <w:marTop w:val="0"/>
                  <w:marBottom w:val="0"/>
                  <w:divBdr>
                    <w:top w:val="none" w:sz="0" w:space="0" w:color="auto"/>
                    <w:left w:val="none" w:sz="0" w:space="0" w:color="auto"/>
                    <w:bottom w:val="none" w:sz="0" w:space="0" w:color="auto"/>
                    <w:right w:val="none" w:sz="0" w:space="0" w:color="auto"/>
                  </w:divBdr>
                  <w:divsChild>
                    <w:div w:id="575360012">
                      <w:marLeft w:val="0"/>
                      <w:marRight w:val="0"/>
                      <w:marTop w:val="0"/>
                      <w:marBottom w:val="0"/>
                      <w:divBdr>
                        <w:top w:val="none" w:sz="0" w:space="0" w:color="auto"/>
                        <w:left w:val="none" w:sz="0" w:space="0" w:color="auto"/>
                        <w:bottom w:val="none" w:sz="0" w:space="0" w:color="auto"/>
                        <w:right w:val="none" w:sz="0" w:space="0" w:color="auto"/>
                      </w:divBdr>
                    </w:div>
                  </w:divsChild>
                </w:div>
                <w:div w:id="510030597">
                  <w:marLeft w:val="0"/>
                  <w:marRight w:val="0"/>
                  <w:marTop w:val="0"/>
                  <w:marBottom w:val="0"/>
                  <w:divBdr>
                    <w:top w:val="none" w:sz="0" w:space="0" w:color="auto"/>
                    <w:left w:val="none" w:sz="0" w:space="0" w:color="auto"/>
                    <w:bottom w:val="none" w:sz="0" w:space="0" w:color="auto"/>
                    <w:right w:val="none" w:sz="0" w:space="0" w:color="auto"/>
                  </w:divBdr>
                  <w:divsChild>
                    <w:div w:id="29425741">
                      <w:marLeft w:val="0"/>
                      <w:marRight w:val="0"/>
                      <w:marTop w:val="0"/>
                      <w:marBottom w:val="0"/>
                      <w:divBdr>
                        <w:top w:val="none" w:sz="0" w:space="0" w:color="auto"/>
                        <w:left w:val="none" w:sz="0" w:space="0" w:color="auto"/>
                        <w:bottom w:val="none" w:sz="0" w:space="0" w:color="auto"/>
                        <w:right w:val="none" w:sz="0" w:space="0" w:color="auto"/>
                      </w:divBdr>
                    </w:div>
                  </w:divsChild>
                </w:div>
                <w:div w:id="1572108702">
                  <w:marLeft w:val="0"/>
                  <w:marRight w:val="0"/>
                  <w:marTop w:val="0"/>
                  <w:marBottom w:val="0"/>
                  <w:divBdr>
                    <w:top w:val="none" w:sz="0" w:space="0" w:color="auto"/>
                    <w:left w:val="none" w:sz="0" w:space="0" w:color="auto"/>
                    <w:bottom w:val="none" w:sz="0" w:space="0" w:color="auto"/>
                    <w:right w:val="none" w:sz="0" w:space="0" w:color="auto"/>
                  </w:divBdr>
                  <w:divsChild>
                    <w:div w:id="745149791">
                      <w:marLeft w:val="0"/>
                      <w:marRight w:val="0"/>
                      <w:marTop w:val="0"/>
                      <w:marBottom w:val="0"/>
                      <w:divBdr>
                        <w:top w:val="none" w:sz="0" w:space="0" w:color="auto"/>
                        <w:left w:val="none" w:sz="0" w:space="0" w:color="auto"/>
                        <w:bottom w:val="none" w:sz="0" w:space="0" w:color="auto"/>
                        <w:right w:val="none" w:sz="0" w:space="0" w:color="auto"/>
                      </w:divBdr>
                    </w:div>
                  </w:divsChild>
                </w:div>
                <w:div w:id="2092772686">
                  <w:marLeft w:val="0"/>
                  <w:marRight w:val="0"/>
                  <w:marTop w:val="0"/>
                  <w:marBottom w:val="0"/>
                  <w:divBdr>
                    <w:top w:val="none" w:sz="0" w:space="0" w:color="auto"/>
                    <w:left w:val="none" w:sz="0" w:space="0" w:color="auto"/>
                    <w:bottom w:val="none" w:sz="0" w:space="0" w:color="auto"/>
                    <w:right w:val="none" w:sz="0" w:space="0" w:color="auto"/>
                  </w:divBdr>
                  <w:divsChild>
                    <w:div w:id="1619098939">
                      <w:marLeft w:val="0"/>
                      <w:marRight w:val="0"/>
                      <w:marTop w:val="0"/>
                      <w:marBottom w:val="0"/>
                      <w:divBdr>
                        <w:top w:val="none" w:sz="0" w:space="0" w:color="auto"/>
                        <w:left w:val="none" w:sz="0" w:space="0" w:color="auto"/>
                        <w:bottom w:val="none" w:sz="0" w:space="0" w:color="auto"/>
                        <w:right w:val="none" w:sz="0" w:space="0" w:color="auto"/>
                      </w:divBdr>
                    </w:div>
                  </w:divsChild>
                </w:div>
                <w:div w:id="1499005115">
                  <w:marLeft w:val="0"/>
                  <w:marRight w:val="0"/>
                  <w:marTop w:val="0"/>
                  <w:marBottom w:val="0"/>
                  <w:divBdr>
                    <w:top w:val="none" w:sz="0" w:space="0" w:color="auto"/>
                    <w:left w:val="none" w:sz="0" w:space="0" w:color="auto"/>
                    <w:bottom w:val="none" w:sz="0" w:space="0" w:color="auto"/>
                    <w:right w:val="none" w:sz="0" w:space="0" w:color="auto"/>
                  </w:divBdr>
                  <w:divsChild>
                    <w:div w:id="622732102">
                      <w:marLeft w:val="0"/>
                      <w:marRight w:val="0"/>
                      <w:marTop w:val="0"/>
                      <w:marBottom w:val="0"/>
                      <w:divBdr>
                        <w:top w:val="none" w:sz="0" w:space="0" w:color="auto"/>
                        <w:left w:val="none" w:sz="0" w:space="0" w:color="auto"/>
                        <w:bottom w:val="none" w:sz="0" w:space="0" w:color="auto"/>
                        <w:right w:val="none" w:sz="0" w:space="0" w:color="auto"/>
                      </w:divBdr>
                    </w:div>
                  </w:divsChild>
                </w:div>
                <w:div w:id="1405029618">
                  <w:marLeft w:val="0"/>
                  <w:marRight w:val="0"/>
                  <w:marTop w:val="0"/>
                  <w:marBottom w:val="0"/>
                  <w:divBdr>
                    <w:top w:val="none" w:sz="0" w:space="0" w:color="auto"/>
                    <w:left w:val="none" w:sz="0" w:space="0" w:color="auto"/>
                    <w:bottom w:val="none" w:sz="0" w:space="0" w:color="auto"/>
                    <w:right w:val="none" w:sz="0" w:space="0" w:color="auto"/>
                  </w:divBdr>
                  <w:divsChild>
                    <w:div w:id="150292610">
                      <w:marLeft w:val="0"/>
                      <w:marRight w:val="0"/>
                      <w:marTop w:val="0"/>
                      <w:marBottom w:val="0"/>
                      <w:divBdr>
                        <w:top w:val="none" w:sz="0" w:space="0" w:color="auto"/>
                        <w:left w:val="none" w:sz="0" w:space="0" w:color="auto"/>
                        <w:bottom w:val="none" w:sz="0" w:space="0" w:color="auto"/>
                        <w:right w:val="none" w:sz="0" w:space="0" w:color="auto"/>
                      </w:divBdr>
                    </w:div>
                  </w:divsChild>
                </w:div>
                <w:div w:id="1137794827">
                  <w:marLeft w:val="0"/>
                  <w:marRight w:val="0"/>
                  <w:marTop w:val="0"/>
                  <w:marBottom w:val="0"/>
                  <w:divBdr>
                    <w:top w:val="none" w:sz="0" w:space="0" w:color="auto"/>
                    <w:left w:val="none" w:sz="0" w:space="0" w:color="auto"/>
                    <w:bottom w:val="none" w:sz="0" w:space="0" w:color="auto"/>
                    <w:right w:val="none" w:sz="0" w:space="0" w:color="auto"/>
                  </w:divBdr>
                  <w:divsChild>
                    <w:div w:id="762608387">
                      <w:marLeft w:val="0"/>
                      <w:marRight w:val="0"/>
                      <w:marTop w:val="0"/>
                      <w:marBottom w:val="0"/>
                      <w:divBdr>
                        <w:top w:val="none" w:sz="0" w:space="0" w:color="auto"/>
                        <w:left w:val="none" w:sz="0" w:space="0" w:color="auto"/>
                        <w:bottom w:val="none" w:sz="0" w:space="0" w:color="auto"/>
                        <w:right w:val="none" w:sz="0" w:space="0" w:color="auto"/>
                      </w:divBdr>
                    </w:div>
                  </w:divsChild>
                </w:div>
                <w:div w:id="3285347">
                  <w:marLeft w:val="0"/>
                  <w:marRight w:val="0"/>
                  <w:marTop w:val="0"/>
                  <w:marBottom w:val="0"/>
                  <w:divBdr>
                    <w:top w:val="none" w:sz="0" w:space="0" w:color="auto"/>
                    <w:left w:val="none" w:sz="0" w:space="0" w:color="auto"/>
                    <w:bottom w:val="none" w:sz="0" w:space="0" w:color="auto"/>
                    <w:right w:val="none" w:sz="0" w:space="0" w:color="auto"/>
                  </w:divBdr>
                  <w:divsChild>
                    <w:div w:id="1411535597">
                      <w:marLeft w:val="0"/>
                      <w:marRight w:val="0"/>
                      <w:marTop w:val="0"/>
                      <w:marBottom w:val="0"/>
                      <w:divBdr>
                        <w:top w:val="none" w:sz="0" w:space="0" w:color="auto"/>
                        <w:left w:val="none" w:sz="0" w:space="0" w:color="auto"/>
                        <w:bottom w:val="none" w:sz="0" w:space="0" w:color="auto"/>
                        <w:right w:val="none" w:sz="0" w:space="0" w:color="auto"/>
                      </w:divBdr>
                    </w:div>
                  </w:divsChild>
                </w:div>
                <w:div w:id="1288242928">
                  <w:marLeft w:val="0"/>
                  <w:marRight w:val="0"/>
                  <w:marTop w:val="0"/>
                  <w:marBottom w:val="0"/>
                  <w:divBdr>
                    <w:top w:val="none" w:sz="0" w:space="0" w:color="auto"/>
                    <w:left w:val="none" w:sz="0" w:space="0" w:color="auto"/>
                    <w:bottom w:val="none" w:sz="0" w:space="0" w:color="auto"/>
                    <w:right w:val="none" w:sz="0" w:space="0" w:color="auto"/>
                  </w:divBdr>
                  <w:divsChild>
                    <w:div w:id="1522551378">
                      <w:marLeft w:val="0"/>
                      <w:marRight w:val="0"/>
                      <w:marTop w:val="0"/>
                      <w:marBottom w:val="0"/>
                      <w:divBdr>
                        <w:top w:val="none" w:sz="0" w:space="0" w:color="auto"/>
                        <w:left w:val="none" w:sz="0" w:space="0" w:color="auto"/>
                        <w:bottom w:val="none" w:sz="0" w:space="0" w:color="auto"/>
                        <w:right w:val="none" w:sz="0" w:space="0" w:color="auto"/>
                      </w:divBdr>
                    </w:div>
                  </w:divsChild>
                </w:div>
                <w:div w:id="1475103038">
                  <w:marLeft w:val="0"/>
                  <w:marRight w:val="0"/>
                  <w:marTop w:val="0"/>
                  <w:marBottom w:val="0"/>
                  <w:divBdr>
                    <w:top w:val="none" w:sz="0" w:space="0" w:color="auto"/>
                    <w:left w:val="none" w:sz="0" w:space="0" w:color="auto"/>
                    <w:bottom w:val="none" w:sz="0" w:space="0" w:color="auto"/>
                    <w:right w:val="none" w:sz="0" w:space="0" w:color="auto"/>
                  </w:divBdr>
                  <w:divsChild>
                    <w:div w:id="803884607">
                      <w:marLeft w:val="0"/>
                      <w:marRight w:val="0"/>
                      <w:marTop w:val="0"/>
                      <w:marBottom w:val="0"/>
                      <w:divBdr>
                        <w:top w:val="none" w:sz="0" w:space="0" w:color="auto"/>
                        <w:left w:val="none" w:sz="0" w:space="0" w:color="auto"/>
                        <w:bottom w:val="none" w:sz="0" w:space="0" w:color="auto"/>
                        <w:right w:val="none" w:sz="0" w:space="0" w:color="auto"/>
                      </w:divBdr>
                    </w:div>
                  </w:divsChild>
                </w:div>
                <w:div w:id="1930963938">
                  <w:marLeft w:val="0"/>
                  <w:marRight w:val="0"/>
                  <w:marTop w:val="0"/>
                  <w:marBottom w:val="0"/>
                  <w:divBdr>
                    <w:top w:val="none" w:sz="0" w:space="0" w:color="auto"/>
                    <w:left w:val="none" w:sz="0" w:space="0" w:color="auto"/>
                    <w:bottom w:val="none" w:sz="0" w:space="0" w:color="auto"/>
                    <w:right w:val="none" w:sz="0" w:space="0" w:color="auto"/>
                  </w:divBdr>
                  <w:divsChild>
                    <w:div w:id="1971207215">
                      <w:marLeft w:val="0"/>
                      <w:marRight w:val="0"/>
                      <w:marTop w:val="0"/>
                      <w:marBottom w:val="0"/>
                      <w:divBdr>
                        <w:top w:val="none" w:sz="0" w:space="0" w:color="auto"/>
                        <w:left w:val="none" w:sz="0" w:space="0" w:color="auto"/>
                        <w:bottom w:val="none" w:sz="0" w:space="0" w:color="auto"/>
                        <w:right w:val="none" w:sz="0" w:space="0" w:color="auto"/>
                      </w:divBdr>
                    </w:div>
                  </w:divsChild>
                </w:div>
                <w:div w:id="964040968">
                  <w:marLeft w:val="0"/>
                  <w:marRight w:val="0"/>
                  <w:marTop w:val="0"/>
                  <w:marBottom w:val="0"/>
                  <w:divBdr>
                    <w:top w:val="none" w:sz="0" w:space="0" w:color="auto"/>
                    <w:left w:val="none" w:sz="0" w:space="0" w:color="auto"/>
                    <w:bottom w:val="none" w:sz="0" w:space="0" w:color="auto"/>
                    <w:right w:val="none" w:sz="0" w:space="0" w:color="auto"/>
                  </w:divBdr>
                  <w:divsChild>
                    <w:div w:id="2138448643">
                      <w:marLeft w:val="0"/>
                      <w:marRight w:val="0"/>
                      <w:marTop w:val="0"/>
                      <w:marBottom w:val="0"/>
                      <w:divBdr>
                        <w:top w:val="none" w:sz="0" w:space="0" w:color="auto"/>
                        <w:left w:val="none" w:sz="0" w:space="0" w:color="auto"/>
                        <w:bottom w:val="none" w:sz="0" w:space="0" w:color="auto"/>
                        <w:right w:val="none" w:sz="0" w:space="0" w:color="auto"/>
                      </w:divBdr>
                    </w:div>
                  </w:divsChild>
                </w:div>
                <w:div w:id="463041995">
                  <w:marLeft w:val="0"/>
                  <w:marRight w:val="0"/>
                  <w:marTop w:val="0"/>
                  <w:marBottom w:val="0"/>
                  <w:divBdr>
                    <w:top w:val="none" w:sz="0" w:space="0" w:color="auto"/>
                    <w:left w:val="none" w:sz="0" w:space="0" w:color="auto"/>
                    <w:bottom w:val="none" w:sz="0" w:space="0" w:color="auto"/>
                    <w:right w:val="none" w:sz="0" w:space="0" w:color="auto"/>
                  </w:divBdr>
                  <w:divsChild>
                    <w:div w:id="1765690080">
                      <w:marLeft w:val="0"/>
                      <w:marRight w:val="0"/>
                      <w:marTop w:val="0"/>
                      <w:marBottom w:val="0"/>
                      <w:divBdr>
                        <w:top w:val="none" w:sz="0" w:space="0" w:color="auto"/>
                        <w:left w:val="none" w:sz="0" w:space="0" w:color="auto"/>
                        <w:bottom w:val="none" w:sz="0" w:space="0" w:color="auto"/>
                        <w:right w:val="none" w:sz="0" w:space="0" w:color="auto"/>
                      </w:divBdr>
                    </w:div>
                  </w:divsChild>
                </w:div>
                <w:div w:id="983314704">
                  <w:marLeft w:val="0"/>
                  <w:marRight w:val="0"/>
                  <w:marTop w:val="0"/>
                  <w:marBottom w:val="0"/>
                  <w:divBdr>
                    <w:top w:val="none" w:sz="0" w:space="0" w:color="auto"/>
                    <w:left w:val="none" w:sz="0" w:space="0" w:color="auto"/>
                    <w:bottom w:val="none" w:sz="0" w:space="0" w:color="auto"/>
                    <w:right w:val="none" w:sz="0" w:space="0" w:color="auto"/>
                  </w:divBdr>
                  <w:divsChild>
                    <w:div w:id="581068515">
                      <w:marLeft w:val="0"/>
                      <w:marRight w:val="0"/>
                      <w:marTop w:val="0"/>
                      <w:marBottom w:val="0"/>
                      <w:divBdr>
                        <w:top w:val="none" w:sz="0" w:space="0" w:color="auto"/>
                        <w:left w:val="none" w:sz="0" w:space="0" w:color="auto"/>
                        <w:bottom w:val="none" w:sz="0" w:space="0" w:color="auto"/>
                        <w:right w:val="none" w:sz="0" w:space="0" w:color="auto"/>
                      </w:divBdr>
                    </w:div>
                  </w:divsChild>
                </w:div>
                <w:div w:id="284577648">
                  <w:marLeft w:val="0"/>
                  <w:marRight w:val="0"/>
                  <w:marTop w:val="0"/>
                  <w:marBottom w:val="0"/>
                  <w:divBdr>
                    <w:top w:val="none" w:sz="0" w:space="0" w:color="auto"/>
                    <w:left w:val="none" w:sz="0" w:space="0" w:color="auto"/>
                    <w:bottom w:val="none" w:sz="0" w:space="0" w:color="auto"/>
                    <w:right w:val="none" w:sz="0" w:space="0" w:color="auto"/>
                  </w:divBdr>
                  <w:divsChild>
                    <w:div w:id="1217205523">
                      <w:marLeft w:val="0"/>
                      <w:marRight w:val="0"/>
                      <w:marTop w:val="0"/>
                      <w:marBottom w:val="0"/>
                      <w:divBdr>
                        <w:top w:val="none" w:sz="0" w:space="0" w:color="auto"/>
                        <w:left w:val="none" w:sz="0" w:space="0" w:color="auto"/>
                        <w:bottom w:val="none" w:sz="0" w:space="0" w:color="auto"/>
                        <w:right w:val="none" w:sz="0" w:space="0" w:color="auto"/>
                      </w:divBdr>
                    </w:div>
                  </w:divsChild>
                </w:div>
                <w:div w:id="551963727">
                  <w:marLeft w:val="0"/>
                  <w:marRight w:val="0"/>
                  <w:marTop w:val="0"/>
                  <w:marBottom w:val="0"/>
                  <w:divBdr>
                    <w:top w:val="none" w:sz="0" w:space="0" w:color="auto"/>
                    <w:left w:val="none" w:sz="0" w:space="0" w:color="auto"/>
                    <w:bottom w:val="none" w:sz="0" w:space="0" w:color="auto"/>
                    <w:right w:val="none" w:sz="0" w:space="0" w:color="auto"/>
                  </w:divBdr>
                  <w:divsChild>
                    <w:div w:id="471098222">
                      <w:marLeft w:val="0"/>
                      <w:marRight w:val="0"/>
                      <w:marTop w:val="0"/>
                      <w:marBottom w:val="0"/>
                      <w:divBdr>
                        <w:top w:val="none" w:sz="0" w:space="0" w:color="auto"/>
                        <w:left w:val="none" w:sz="0" w:space="0" w:color="auto"/>
                        <w:bottom w:val="none" w:sz="0" w:space="0" w:color="auto"/>
                        <w:right w:val="none" w:sz="0" w:space="0" w:color="auto"/>
                      </w:divBdr>
                    </w:div>
                  </w:divsChild>
                </w:div>
                <w:div w:id="2059469145">
                  <w:marLeft w:val="0"/>
                  <w:marRight w:val="0"/>
                  <w:marTop w:val="0"/>
                  <w:marBottom w:val="0"/>
                  <w:divBdr>
                    <w:top w:val="none" w:sz="0" w:space="0" w:color="auto"/>
                    <w:left w:val="none" w:sz="0" w:space="0" w:color="auto"/>
                    <w:bottom w:val="none" w:sz="0" w:space="0" w:color="auto"/>
                    <w:right w:val="none" w:sz="0" w:space="0" w:color="auto"/>
                  </w:divBdr>
                  <w:divsChild>
                    <w:div w:id="1668131">
                      <w:marLeft w:val="0"/>
                      <w:marRight w:val="0"/>
                      <w:marTop w:val="0"/>
                      <w:marBottom w:val="0"/>
                      <w:divBdr>
                        <w:top w:val="none" w:sz="0" w:space="0" w:color="auto"/>
                        <w:left w:val="none" w:sz="0" w:space="0" w:color="auto"/>
                        <w:bottom w:val="none" w:sz="0" w:space="0" w:color="auto"/>
                        <w:right w:val="none" w:sz="0" w:space="0" w:color="auto"/>
                      </w:divBdr>
                    </w:div>
                  </w:divsChild>
                </w:div>
                <w:div w:id="213736305">
                  <w:marLeft w:val="0"/>
                  <w:marRight w:val="0"/>
                  <w:marTop w:val="0"/>
                  <w:marBottom w:val="0"/>
                  <w:divBdr>
                    <w:top w:val="none" w:sz="0" w:space="0" w:color="auto"/>
                    <w:left w:val="none" w:sz="0" w:space="0" w:color="auto"/>
                    <w:bottom w:val="none" w:sz="0" w:space="0" w:color="auto"/>
                    <w:right w:val="none" w:sz="0" w:space="0" w:color="auto"/>
                  </w:divBdr>
                  <w:divsChild>
                    <w:div w:id="977957399">
                      <w:marLeft w:val="0"/>
                      <w:marRight w:val="0"/>
                      <w:marTop w:val="0"/>
                      <w:marBottom w:val="0"/>
                      <w:divBdr>
                        <w:top w:val="none" w:sz="0" w:space="0" w:color="auto"/>
                        <w:left w:val="none" w:sz="0" w:space="0" w:color="auto"/>
                        <w:bottom w:val="none" w:sz="0" w:space="0" w:color="auto"/>
                        <w:right w:val="none" w:sz="0" w:space="0" w:color="auto"/>
                      </w:divBdr>
                    </w:div>
                  </w:divsChild>
                </w:div>
                <w:div w:id="1532958706">
                  <w:marLeft w:val="0"/>
                  <w:marRight w:val="0"/>
                  <w:marTop w:val="0"/>
                  <w:marBottom w:val="0"/>
                  <w:divBdr>
                    <w:top w:val="none" w:sz="0" w:space="0" w:color="auto"/>
                    <w:left w:val="none" w:sz="0" w:space="0" w:color="auto"/>
                    <w:bottom w:val="none" w:sz="0" w:space="0" w:color="auto"/>
                    <w:right w:val="none" w:sz="0" w:space="0" w:color="auto"/>
                  </w:divBdr>
                  <w:divsChild>
                    <w:div w:id="601496917">
                      <w:marLeft w:val="0"/>
                      <w:marRight w:val="0"/>
                      <w:marTop w:val="0"/>
                      <w:marBottom w:val="0"/>
                      <w:divBdr>
                        <w:top w:val="none" w:sz="0" w:space="0" w:color="auto"/>
                        <w:left w:val="none" w:sz="0" w:space="0" w:color="auto"/>
                        <w:bottom w:val="none" w:sz="0" w:space="0" w:color="auto"/>
                        <w:right w:val="none" w:sz="0" w:space="0" w:color="auto"/>
                      </w:divBdr>
                    </w:div>
                  </w:divsChild>
                </w:div>
                <w:div w:id="1149594909">
                  <w:marLeft w:val="0"/>
                  <w:marRight w:val="0"/>
                  <w:marTop w:val="0"/>
                  <w:marBottom w:val="0"/>
                  <w:divBdr>
                    <w:top w:val="none" w:sz="0" w:space="0" w:color="auto"/>
                    <w:left w:val="none" w:sz="0" w:space="0" w:color="auto"/>
                    <w:bottom w:val="none" w:sz="0" w:space="0" w:color="auto"/>
                    <w:right w:val="none" w:sz="0" w:space="0" w:color="auto"/>
                  </w:divBdr>
                  <w:divsChild>
                    <w:div w:id="880677811">
                      <w:marLeft w:val="0"/>
                      <w:marRight w:val="0"/>
                      <w:marTop w:val="0"/>
                      <w:marBottom w:val="0"/>
                      <w:divBdr>
                        <w:top w:val="none" w:sz="0" w:space="0" w:color="auto"/>
                        <w:left w:val="none" w:sz="0" w:space="0" w:color="auto"/>
                        <w:bottom w:val="none" w:sz="0" w:space="0" w:color="auto"/>
                        <w:right w:val="none" w:sz="0" w:space="0" w:color="auto"/>
                      </w:divBdr>
                    </w:div>
                  </w:divsChild>
                </w:div>
                <w:div w:id="1541893844">
                  <w:marLeft w:val="0"/>
                  <w:marRight w:val="0"/>
                  <w:marTop w:val="0"/>
                  <w:marBottom w:val="0"/>
                  <w:divBdr>
                    <w:top w:val="none" w:sz="0" w:space="0" w:color="auto"/>
                    <w:left w:val="none" w:sz="0" w:space="0" w:color="auto"/>
                    <w:bottom w:val="none" w:sz="0" w:space="0" w:color="auto"/>
                    <w:right w:val="none" w:sz="0" w:space="0" w:color="auto"/>
                  </w:divBdr>
                  <w:divsChild>
                    <w:div w:id="747701471">
                      <w:marLeft w:val="0"/>
                      <w:marRight w:val="0"/>
                      <w:marTop w:val="0"/>
                      <w:marBottom w:val="0"/>
                      <w:divBdr>
                        <w:top w:val="none" w:sz="0" w:space="0" w:color="auto"/>
                        <w:left w:val="none" w:sz="0" w:space="0" w:color="auto"/>
                        <w:bottom w:val="none" w:sz="0" w:space="0" w:color="auto"/>
                        <w:right w:val="none" w:sz="0" w:space="0" w:color="auto"/>
                      </w:divBdr>
                    </w:div>
                  </w:divsChild>
                </w:div>
                <w:div w:id="743525752">
                  <w:marLeft w:val="0"/>
                  <w:marRight w:val="0"/>
                  <w:marTop w:val="0"/>
                  <w:marBottom w:val="0"/>
                  <w:divBdr>
                    <w:top w:val="none" w:sz="0" w:space="0" w:color="auto"/>
                    <w:left w:val="none" w:sz="0" w:space="0" w:color="auto"/>
                    <w:bottom w:val="none" w:sz="0" w:space="0" w:color="auto"/>
                    <w:right w:val="none" w:sz="0" w:space="0" w:color="auto"/>
                  </w:divBdr>
                  <w:divsChild>
                    <w:div w:id="1700929779">
                      <w:marLeft w:val="0"/>
                      <w:marRight w:val="0"/>
                      <w:marTop w:val="0"/>
                      <w:marBottom w:val="0"/>
                      <w:divBdr>
                        <w:top w:val="none" w:sz="0" w:space="0" w:color="auto"/>
                        <w:left w:val="none" w:sz="0" w:space="0" w:color="auto"/>
                        <w:bottom w:val="none" w:sz="0" w:space="0" w:color="auto"/>
                        <w:right w:val="none" w:sz="0" w:space="0" w:color="auto"/>
                      </w:divBdr>
                    </w:div>
                  </w:divsChild>
                </w:div>
                <w:div w:id="781416230">
                  <w:marLeft w:val="0"/>
                  <w:marRight w:val="0"/>
                  <w:marTop w:val="0"/>
                  <w:marBottom w:val="0"/>
                  <w:divBdr>
                    <w:top w:val="none" w:sz="0" w:space="0" w:color="auto"/>
                    <w:left w:val="none" w:sz="0" w:space="0" w:color="auto"/>
                    <w:bottom w:val="none" w:sz="0" w:space="0" w:color="auto"/>
                    <w:right w:val="none" w:sz="0" w:space="0" w:color="auto"/>
                  </w:divBdr>
                  <w:divsChild>
                    <w:div w:id="634257666">
                      <w:marLeft w:val="0"/>
                      <w:marRight w:val="0"/>
                      <w:marTop w:val="0"/>
                      <w:marBottom w:val="0"/>
                      <w:divBdr>
                        <w:top w:val="none" w:sz="0" w:space="0" w:color="auto"/>
                        <w:left w:val="none" w:sz="0" w:space="0" w:color="auto"/>
                        <w:bottom w:val="none" w:sz="0" w:space="0" w:color="auto"/>
                        <w:right w:val="none" w:sz="0" w:space="0" w:color="auto"/>
                      </w:divBdr>
                    </w:div>
                  </w:divsChild>
                </w:div>
                <w:div w:id="700127393">
                  <w:marLeft w:val="0"/>
                  <w:marRight w:val="0"/>
                  <w:marTop w:val="0"/>
                  <w:marBottom w:val="0"/>
                  <w:divBdr>
                    <w:top w:val="none" w:sz="0" w:space="0" w:color="auto"/>
                    <w:left w:val="none" w:sz="0" w:space="0" w:color="auto"/>
                    <w:bottom w:val="none" w:sz="0" w:space="0" w:color="auto"/>
                    <w:right w:val="none" w:sz="0" w:space="0" w:color="auto"/>
                  </w:divBdr>
                  <w:divsChild>
                    <w:div w:id="720129124">
                      <w:marLeft w:val="0"/>
                      <w:marRight w:val="0"/>
                      <w:marTop w:val="0"/>
                      <w:marBottom w:val="0"/>
                      <w:divBdr>
                        <w:top w:val="none" w:sz="0" w:space="0" w:color="auto"/>
                        <w:left w:val="none" w:sz="0" w:space="0" w:color="auto"/>
                        <w:bottom w:val="none" w:sz="0" w:space="0" w:color="auto"/>
                        <w:right w:val="none" w:sz="0" w:space="0" w:color="auto"/>
                      </w:divBdr>
                    </w:div>
                  </w:divsChild>
                </w:div>
                <w:div w:id="135608636">
                  <w:marLeft w:val="0"/>
                  <w:marRight w:val="0"/>
                  <w:marTop w:val="0"/>
                  <w:marBottom w:val="0"/>
                  <w:divBdr>
                    <w:top w:val="none" w:sz="0" w:space="0" w:color="auto"/>
                    <w:left w:val="none" w:sz="0" w:space="0" w:color="auto"/>
                    <w:bottom w:val="none" w:sz="0" w:space="0" w:color="auto"/>
                    <w:right w:val="none" w:sz="0" w:space="0" w:color="auto"/>
                  </w:divBdr>
                  <w:divsChild>
                    <w:div w:id="2007514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2183059">
          <w:marLeft w:val="0"/>
          <w:marRight w:val="0"/>
          <w:marTop w:val="0"/>
          <w:marBottom w:val="0"/>
          <w:divBdr>
            <w:top w:val="none" w:sz="0" w:space="0" w:color="auto"/>
            <w:left w:val="none" w:sz="0" w:space="0" w:color="auto"/>
            <w:bottom w:val="none" w:sz="0" w:space="0" w:color="auto"/>
            <w:right w:val="none" w:sz="0" w:space="0" w:color="auto"/>
          </w:divBdr>
        </w:div>
        <w:div w:id="1275602653">
          <w:marLeft w:val="0"/>
          <w:marRight w:val="0"/>
          <w:marTop w:val="0"/>
          <w:marBottom w:val="0"/>
          <w:divBdr>
            <w:top w:val="none" w:sz="0" w:space="0" w:color="auto"/>
            <w:left w:val="none" w:sz="0" w:space="0" w:color="auto"/>
            <w:bottom w:val="none" w:sz="0" w:space="0" w:color="auto"/>
            <w:right w:val="none" w:sz="0" w:space="0" w:color="auto"/>
          </w:divBdr>
        </w:div>
        <w:div w:id="13073966">
          <w:marLeft w:val="0"/>
          <w:marRight w:val="0"/>
          <w:marTop w:val="0"/>
          <w:marBottom w:val="0"/>
          <w:divBdr>
            <w:top w:val="none" w:sz="0" w:space="0" w:color="auto"/>
            <w:left w:val="none" w:sz="0" w:space="0" w:color="auto"/>
            <w:bottom w:val="none" w:sz="0" w:space="0" w:color="auto"/>
            <w:right w:val="none" w:sz="0" w:space="0" w:color="auto"/>
          </w:divBdr>
        </w:div>
        <w:div w:id="1605727161">
          <w:marLeft w:val="0"/>
          <w:marRight w:val="0"/>
          <w:marTop w:val="0"/>
          <w:marBottom w:val="0"/>
          <w:divBdr>
            <w:top w:val="none" w:sz="0" w:space="0" w:color="auto"/>
            <w:left w:val="none" w:sz="0" w:space="0" w:color="auto"/>
            <w:bottom w:val="none" w:sz="0" w:space="0" w:color="auto"/>
            <w:right w:val="none" w:sz="0" w:space="0" w:color="auto"/>
          </w:divBdr>
        </w:div>
        <w:div w:id="1246183093">
          <w:marLeft w:val="0"/>
          <w:marRight w:val="0"/>
          <w:marTop w:val="0"/>
          <w:marBottom w:val="0"/>
          <w:divBdr>
            <w:top w:val="none" w:sz="0" w:space="0" w:color="auto"/>
            <w:left w:val="none" w:sz="0" w:space="0" w:color="auto"/>
            <w:bottom w:val="none" w:sz="0" w:space="0" w:color="auto"/>
            <w:right w:val="none" w:sz="0" w:space="0" w:color="auto"/>
          </w:divBdr>
        </w:div>
        <w:div w:id="1019896829">
          <w:marLeft w:val="0"/>
          <w:marRight w:val="0"/>
          <w:marTop w:val="0"/>
          <w:marBottom w:val="0"/>
          <w:divBdr>
            <w:top w:val="none" w:sz="0" w:space="0" w:color="auto"/>
            <w:left w:val="none" w:sz="0" w:space="0" w:color="auto"/>
            <w:bottom w:val="none" w:sz="0" w:space="0" w:color="auto"/>
            <w:right w:val="none" w:sz="0" w:space="0" w:color="auto"/>
          </w:divBdr>
        </w:div>
        <w:div w:id="15039485">
          <w:marLeft w:val="0"/>
          <w:marRight w:val="0"/>
          <w:marTop w:val="0"/>
          <w:marBottom w:val="0"/>
          <w:divBdr>
            <w:top w:val="none" w:sz="0" w:space="0" w:color="auto"/>
            <w:left w:val="none" w:sz="0" w:space="0" w:color="auto"/>
            <w:bottom w:val="none" w:sz="0" w:space="0" w:color="auto"/>
            <w:right w:val="none" w:sz="0" w:space="0" w:color="auto"/>
          </w:divBdr>
        </w:div>
        <w:div w:id="2039887198">
          <w:marLeft w:val="0"/>
          <w:marRight w:val="0"/>
          <w:marTop w:val="0"/>
          <w:marBottom w:val="0"/>
          <w:divBdr>
            <w:top w:val="none" w:sz="0" w:space="0" w:color="auto"/>
            <w:left w:val="none" w:sz="0" w:space="0" w:color="auto"/>
            <w:bottom w:val="none" w:sz="0" w:space="0" w:color="auto"/>
            <w:right w:val="none" w:sz="0" w:space="0" w:color="auto"/>
          </w:divBdr>
        </w:div>
        <w:div w:id="1266305941">
          <w:marLeft w:val="0"/>
          <w:marRight w:val="0"/>
          <w:marTop w:val="0"/>
          <w:marBottom w:val="0"/>
          <w:divBdr>
            <w:top w:val="none" w:sz="0" w:space="0" w:color="auto"/>
            <w:left w:val="none" w:sz="0" w:space="0" w:color="auto"/>
            <w:bottom w:val="none" w:sz="0" w:space="0" w:color="auto"/>
            <w:right w:val="none" w:sz="0" w:space="0" w:color="auto"/>
          </w:divBdr>
        </w:div>
        <w:div w:id="979770232">
          <w:marLeft w:val="0"/>
          <w:marRight w:val="0"/>
          <w:marTop w:val="0"/>
          <w:marBottom w:val="0"/>
          <w:divBdr>
            <w:top w:val="none" w:sz="0" w:space="0" w:color="auto"/>
            <w:left w:val="none" w:sz="0" w:space="0" w:color="auto"/>
            <w:bottom w:val="none" w:sz="0" w:space="0" w:color="auto"/>
            <w:right w:val="none" w:sz="0" w:space="0" w:color="auto"/>
          </w:divBdr>
        </w:div>
        <w:div w:id="766969571">
          <w:marLeft w:val="0"/>
          <w:marRight w:val="0"/>
          <w:marTop w:val="0"/>
          <w:marBottom w:val="0"/>
          <w:divBdr>
            <w:top w:val="none" w:sz="0" w:space="0" w:color="auto"/>
            <w:left w:val="none" w:sz="0" w:space="0" w:color="auto"/>
            <w:bottom w:val="none" w:sz="0" w:space="0" w:color="auto"/>
            <w:right w:val="none" w:sz="0" w:space="0" w:color="auto"/>
          </w:divBdr>
        </w:div>
        <w:div w:id="774864291">
          <w:marLeft w:val="0"/>
          <w:marRight w:val="0"/>
          <w:marTop w:val="0"/>
          <w:marBottom w:val="0"/>
          <w:divBdr>
            <w:top w:val="none" w:sz="0" w:space="0" w:color="auto"/>
            <w:left w:val="none" w:sz="0" w:space="0" w:color="auto"/>
            <w:bottom w:val="none" w:sz="0" w:space="0" w:color="auto"/>
            <w:right w:val="none" w:sz="0" w:space="0" w:color="auto"/>
          </w:divBdr>
        </w:div>
        <w:div w:id="826483514">
          <w:marLeft w:val="0"/>
          <w:marRight w:val="0"/>
          <w:marTop w:val="0"/>
          <w:marBottom w:val="0"/>
          <w:divBdr>
            <w:top w:val="none" w:sz="0" w:space="0" w:color="auto"/>
            <w:left w:val="none" w:sz="0" w:space="0" w:color="auto"/>
            <w:bottom w:val="none" w:sz="0" w:space="0" w:color="auto"/>
            <w:right w:val="none" w:sz="0" w:space="0" w:color="auto"/>
          </w:divBdr>
        </w:div>
        <w:div w:id="1646936432">
          <w:marLeft w:val="0"/>
          <w:marRight w:val="0"/>
          <w:marTop w:val="0"/>
          <w:marBottom w:val="0"/>
          <w:divBdr>
            <w:top w:val="none" w:sz="0" w:space="0" w:color="auto"/>
            <w:left w:val="none" w:sz="0" w:space="0" w:color="auto"/>
            <w:bottom w:val="none" w:sz="0" w:space="0" w:color="auto"/>
            <w:right w:val="none" w:sz="0" w:space="0" w:color="auto"/>
          </w:divBdr>
        </w:div>
        <w:div w:id="27295181">
          <w:marLeft w:val="0"/>
          <w:marRight w:val="0"/>
          <w:marTop w:val="0"/>
          <w:marBottom w:val="0"/>
          <w:divBdr>
            <w:top w:val="none" w:sz="0" w:space="0" w:color="auto"/>
            <w:left w:val="none" w:sz="0" w:space="0" w:color="auto"/>
            <w:bottom w:val="none" w:sz="0" w:space="0" w:color="auto"/>
            <w:right w:val="none" w:sz="0" w:space="0" w:color="auto"/>
          </w:divBdr>
        </w:div>
        <w:div w:id="1992364585">
          <w:marLeft w:val="0"/>
          <w:marRight w:val="0"/>
          <w:marTop w:val="0"/>
          <w:marBottom w:val="0"/>
          <w:divBdr>
            <w:top w:val="none" w:sz="0" w:space="0" w:color="auto"/>
            <w:left w:val="none" w:sz="0" w:space="0" w:color="auto"/>
            <w:bottom w:val="none" w:sz="0" w:space="0" w:color="auto"/>
            <w:right w:val="none" w:sz="0" w:space="0" w:color="auto"/>
          </w:divBdr>
        </w:div>
        <w:div w:id="1255826672">
          <w:marLeft w:val="0"/>
          <w:marRight w:val="0"/>
          <w:marTop w:val="0"/>
          <w:marBottom w:val="0"/>
          <w:divBdr>
            <w:top w:val="none" w:sz="0" w:space="0" w:color="auto"/>
            <w:left w:val="none" w:sz="0" w:space="0" w:color="auto"/>
            <w:bottom w:val="none" w:sz="0" w:space="0" w:color="auto"/>
            <w:right w:val="none" w:sz="0" w:space="0" w:color="auto"/>
          </w:divBdr>
        </w:div>
        <w:div w:id="1269578815">
          <w:marLeft w:val="0"/>
          <w:marRight w:val="0"/>
          <w:marTop w:val="0"/>
          <w:marBottom w:val="0"/>
          <w:divBdr>
            <w:top w:val="none" w:sz="0" w:space="0" w:color="auto"/>
            <w:left w:val="none" w:sz="0" w:space="0" w:color="auto"/>
            <w:bottom w:val="none" w:sz="0" w:space="0" w:color="auto"/>
            <w:right w:val="none" w:sz="0" w:space="0" w:color="auto"/>
          </w:divBdr>
        </w:div>
        <w:div w:id="1791850177">
          <w:marLeft w:val="0"/>
          <w:marRight w:val="0"/>
          <w:marTop w:val="0"/>
          <w:marBottom w:val="0"/>
          <w:divBdr>
            <w:top w:val="none" w:sz="0" w:space="0" w:color="auto"/>
            <w:left w:val="none" w:sz="0" w:space="0" w:color="auto"/>
            <w:bottom w:val="none" w:sz="0" w:space="0" w:color="auto"/>
            <w:right w:val="none" w:sz="0" w:space="0" w:color="auto"/>
          </w:divBdr>
        </w:div>
        <w:div w:id="2113747179">
          <w:marLeft w:val="0"/>
          <w:marRight w:val="0"/>
          <w:marTop w:val="0"/>
          <w:marBottom w:val="0"/>
          <w:divBdr>
            <w:top w:val="none" w:sz="0" w:space="0" w:color="auto"/>
            <w:left w:val="none" w:sz="0" w:space="0" w:color="auto"/>
            <w:bottom w:val="none" w:sz="0" w:space="0" w:color="auto"/>
            <w:right w:val="none" w:sz="0" w:space="0" w:color="auto"/>
          </w:divBdr>
        </w:div>
        <w:div w:id="416023336">
          <w:marLeft w:val="0"/>
          <w:marRight w:val="0"/>
          <w:marTop w:val="0"/>
          <w:marBottom w:val="0"/>
          <w:divBdr>
            <w:top w:val="none" w:sz="0" w:space="0" w:color="auto"/>
            <w:left w:val="none" w:sz="0" w:space="0" w:color="auto"/>
            <w:bottom w:val="none" w:sz="0" w:space="0" w:color="auto"/>
            <w:right w:val="none" w:sz="0" w:space="0" w:color="auto"/>
          </w:divBdr>
        </w:div>
        <w:div w:id="851803344">
          <w:marLeft w:val="0"/>
          <w:marRight w:val="0"/>
          <w:marTop w:val="0"/>
          <w:marBottom w:val="0"/>
          <w:divBdr>
            <w:top w:val="none" w:sz="0" w:space="0" w:color="auto"/>
            <w:left w:val="none" w:sz="0" w:space="0" w:color="auto"/>
            <w:bottom w:val="none" w:sz="0" w:space="0" w:color="auto"/>
            <w:right w:val="none" w:sz="0" w:space="0" w:color="auto"/>
          </w:divBdr>
        </w:div>
        <w:div w:id="1469591410">
          <w:marLeft w:val="0"/>
          <w:marRight w:val="0"/>
          <w:marTop w:val="0"/>
          <w:marBottom w:val="0"/>
          <w:divBdr>
            <w:top w:val="none" w:sz="0" w:space="0" w:color="auto"/>
            <w:left w:val="none" w:sz="0" w:space="0" w:color="auto"/>
            <w:bottom w:val="none" w:sz="0" w:space="0" w:color="auto"/>
            <w:right w:val="none" w:sz="0" w:space="0" w:color="auto"/>
          </w:divBdr>
        </w:div>
        <w:div w:id="1298953069">
          <w:marLeft w:val="0"/>
          <w:marRight w:val="0"/>
          <w:marTop w:val="0"/>
          <w:marBottom w:val="0"/>
          <w:divBdr>
            <w:top w:val="none" w:sz="0" w:space="0" w:color="auto"/>
            <w:left w:val="none" w:sz="0" w:space="0" w:color="auto"/>
            <w:bottom w:val="none" w:sz="0" w:space="0" w:color="auto"/>
            <w:right w:val="none" w:sz="0" w:space="0" w:color="auto"/>
          </w:divBdr>
        </w:div>
        <w:div w:id="859857042">
          <w:marLeft w:val="0"/>
          <w:marRight w:val="0"/>
          <w:marTop w:val="0"/>
          <w:marBottom w:val="0"/>
          <w:divBdr>
            <w:top w:val="none" w:sz="0" w:space="0" w:color="auto"/>
            <w:left w:val="none" w:sz="0" w:space="0" w:color="auto"/>
            <w:bottom w:val="none" w:sz="0" w:space="0" w:color="auto"/>
            <w:right w:val="none" w:sz="0" w:space="0" w:color="auto"/>
          </w:divBdr>
          <w:divsChild>
            <w:div w:id="2006663220">
              <w:marLeft w:val="-75"/>
              <w:marRight w:val="0"/>
              <w:marTop w:val="30"/>
              <w:marBottom w:val="30"/>
              <w:divBdr>
                <w:top w:val="none" w:sz="0" w:space="0" w:color="auto"/>
                <w:left w:val="none" w:sz="0" w:space="0" w:color="auto"/>
                <w:bottom w:val="none" w:sz="0" w:space="0" w:color="auto"/>
                <w:right w:val="none" w:sz="0" w:space="0" w:color="auto"/>
              </w:divBdr>
              <w:divsChild>
                <w:div w:id="2136749735">
                  <w:marLeft w:val="0"/>
                  <w:marRight w:val="0"/>
                  <w:marTop w:val="0"/>
                  <w:marBottom w:val="0"/>
                  <w:divBdr>
                    <w:top w:val="none" w:sz="0" w:space="0" w:color="auto"/>
                    <w:left w:val="none" w:sz="0" w:space="0" w:color="auto"/>
                    <w:bottom w:val="none" w:sz="0" w:space="0" w:color="auto"/>
                    <w:right w:val="none" w:sz="0" w:space="0" w:color="auto"/>
                  </w:divBdr>
                  <w:divsChild>
                    <w:div w:id="939989417">
                      <w:marLeft w:val="0"/>
                      <w:marRight w:val="0"/>
                      <w:marTop w:val="0"/>
                      <w:marBottom w:val="0"/>
                      <w:divBdr>
                        <w:top w:val="none" w:sz="0" w:space="0" w:color="auto"/>
                        <w:left w:val="none" w:sz="0" w:space="0" w:color="auto"/>
                        <w:bottom w:val="none" w:sz="0" w:space="0" w:color="auto"/>
                        <w:right w:val="none" w:sz="0" w:space="0" w:color="auto"/>
                      </w:divBdr>
                    </w:div>
                  </w:divsChild>
                </w:div>
                <w:div w:id="2056393709">
                  <w:marLeft w:val="0"/>
                  <w:marRight w:val="0"/>
                  <w:marTop w:val="0"/>
                  <w:marBottom w:val="0"/>
                  <w:divBdr>
                    <w:top w:val="none" w:sz="0" w:space="0" w:color="auto"/>
                    <w:left w:val="none" w:sz="0" w:space="0" w:color="auto"/>
                    <w:bottom w:val="none" w:sz="0" w:space="0" w:color="auto"/>
                    <w:right w:val="none" w:sz="0" w:space="0" w:color="auto"/>
                  </w:divBdr>
                  <w:divsChild>
                    <w:div w:id="751315047">
                      <w:marLeft w:val="0"/>
                      <w:marRight w:val="0"/>
                      <w:marTop w:val="0"/>
                      <w:marBottom w:val="0"/>
                      <w:divBdr>
                        <w:top w:val="none" w:sz="0" w:space="0" w:color="auto"/>
                        <w:left w:val="none" w:sz="0" w:space="0" w:color="auto"/>
                        <w:bottom w:val="none" w:sz="0" w:space="0" w:color="auto"/>
                        <w:right w:val="none" w:sz="0" w:space="0" w:color="auto"/>
                      </w:divBdr>
                    </w:div>
                  </w:divsChild>
                </w:div>
                <w:div w:id="1706905670">
                  <w:marLeft w:val="0"/>
                  <w:marRight w:val="0"/>
                  <w:marTop w:val="0"/>
                  <w:marBottom w:val="0"/>
                  <w:divBdr>
                    <w:top w:val="none" w:sz="0" w:space="0" w:color="auto"/>
                    <w:left w:val="none" w:sz="0" w:space="0" w:color="auto"/>
                    <w:bottom w:val="none" w:sz="0" w:space="0" w:color="auto"/>
                    <w:right w:val="none" w:sz="0" w:space="0" w:color="auto"/>
                  </w:divBdr>
                  <w:divsChild>
                    <w:div w:id="174078702">
                      <w:marLeft w:val="0"/>
                      <w:marRight w:val="0"/>
                      <w:marTop w:val="0"/>
                      <w:marBottom w:val="0"/>
                      <w:divBdr>
                        <w:top w:val="none" w:sz="0" w:space="0" w:color="auto"/>
                        <w:left w:val="none" w:sz="0" w:space="0" w:color="auto"/>
                        <w:bottom w:val="none" w:sz="0" w:space="0" w:color="auto"/>
                        <w:right w:val="none" w:sz="0" w:space="0" w:color="auto"/>
                      </w:divBdr>
                    </w:div>
                  </w:divsChild>
                </w:div>
                <w:div w:id="671302557">
                  <w:marLeft w:val="0"/>
                  <w:marRight w:val="0"/>
                  <w:marTop w:val="0"/>
                  <w:marBottom w:val="0"/>
                  <w:divBdr>
                    <w:top w:val="none" w:sz="0" w:space="0" w:color="auto"/>
                    <w:left w:val="none" w:sz="0" w:space="0" w:color="auto"/>
                    <w:bottom w:val="none" w:sz="0" w:space="0" w:color="auto"/>
                    <w:right w:val="none" w:sz="0" w:space="0" w:color="auto"/>
                  </w:divBdr>
                  <w:divsChild>
                    <w:div w:id="1038240821">
                      <w:marLeft w:val="0"/>
                      <w:marRight w:val="0"/>
                      <w:marTop w:val="0"/>
                      <w:marBottom w:val="0"/>
                      <w:divBdr>
                        <w:top w:val="none" w:sz="0" w:space="0" w:color="auto"/>
                        <w:left w:val="none" w:sz="0" w:space="0" w:color="auto"/>
                        <w:bottom w:val="none" w:sz="0" w:space="0" w:color="auto"/>
                        <w:right w:val="none" w:sz="0" w:space="0" w:color="auto"/>
                      </w:divBdr>
                    </w:div>
                  </w:divsChild>
                </w:div>
                <w:div w:id="302782074">
                  <w:marLeft w:val="0"/>
                  <w:marRight w:val="0"/>
                  <w:marTop w:val="0"/>
                  <w:marBottom w:val="0"/>
                  <w:divBdr>
                    <w:top w:val="none" w:sz="0" w:space="0" w:color="auto"/>
                    <w:left w:val="none" w:sz="0" w:space="0" w:color="auto"/>
                    <w:bottom w:val="none" w:sz="0" w:space="0" w:color="auto"/>
                    <w:right w:val="none" w:sz="0" w:space="0" w:color="auto"/>
                  </w:divBdr>
                  <w:divsChild>
                    <w:div w:id="1881279693">
                      <w:marLeft w:val="0"/>
                      <w:marRight w:val="0"/>
                      <w:marTop w:val="0"/>
                      <w:marBottom w:val="0"/>
                      <w:divBdr>
                        <w:top w:val="none" w:sz="0" w:space="0" w:color="auto"/>
                        <w:left w:val="none" w:sz="0" w:space="0" w:color="auto"/>
                        <w:bottom w:val="none" w:sz="0" w:space="0" w:color="auto"/>
                        <w:right w:val="none" w:sz="0" w:space="0" w:color="auto"/>
                      </w:divBdr>
                    </w:div>
                  </w:divsChild>
                </w:div>
                <w:div w:id="1956671995">
                  <w:marLeft w:val="0"/>
                  <w:marRight w:val="0"/>
                  <w:marTop w:val="0"/>
                  <w:marBottom w:val="0"/>
                  <w:divBdr>
                    <w:top w:val="none" w:sz="0" w:space="0" w:color="auto"/>
                    <w:left w:val="none" w:sz="0" w:space="0" w:color="auto"/>
                    <w:bottom w:val="none" w:sz="0" w:space="0" w:color="auto"/>
                    <w:right w:val="none" w:sz="0" w:space="0" w:color="auto"/>
                  </w:divBdr>
                  <w:divsChild>
                    <w:div w:id="1186871890">
                      <w:marLeft w:val="0"/>
                      <w:marRight w:val="0"/>
                      <w:marTop w:val="0"/>
                      <w:marBottom w:val="0"/>
                      <w:divBdr>
                        <w:top w:val="none" w:sz="0" w:space="0" w:color="auto"/>
                        <w:left w:val="none" w:sz="0" w:space="0" w:color="auto"/>
                        <w:bottom w:val="none" w:sz="0" w:space="0" w:color="auto"/>
                        <w:right w:val="none" w:sz="0" w:space="0" w:color="auto"/>
                      </w:divBdr>
                    </w:div>
                  </w:divsChild>
                </w:div>
                <w:div w:id="552159949">
                  <w:marLeft w:val="0"/>
                  <w:marRight w:val="0"/>
                  <w:marTop w:val="0"/>
                  <w:marBottom w:val="0"/>
                  <w:divBdr>
                    <w:top w:val="none" w:sz="0" w:space="0" w:color="auto"/>
                    <w:left w:val="none" w:sz="0" w:space="0" w:color="auto"/>
                    <w:bottom w:val="none" w:sz="0" w:space="0" w:color="auto"/>
                    <w:right w:val="none" w:sz="0" w:space="0" w:color="auto"/>
                  </w:divBdr>
                  <w:divsChild>
                    <w:div w:id="1288004105">
                      <w:marLeft w:val="0"/>
                      <w:marRight w:val="0"/>
                      <w:marTop w:val="0"/>
                      <w:marBottom w:val="0"/>
                      <w:divBdr>
                        <w:top w:val="none" w:sz="0" w:space="0" w:color="auto"/>
                        <w:left w:val="none" w:sz="0" w:space="0" w:color="auto"/>
                        <w:bottom w:val="none" w:sz="0" w:space="0" w:color="auto"/>
                        <w:right w:val="none" w:sz="0" w:space="0" w:color="auto"/>
                      </w:divBdr>
                    </w:div>
                  </w:divsChild>
                </w:div>
                <w:div w:id="948242474">
                  <w:marLeft w:val="0"/>
                  <w:marRight w:val="0"/>
                  <w:marTop w:val="0"/>
                  <w:marBottom w:val="0"/>
                  <w:divBdr>
                    <w:top w:val="none" w:sz="0" w:space="0" w:color="auto"/>
                    <w:left w:val="none" w:sz="0" w:space="0" w:color="auto"/>
                    <w:bottom w:val="none" w:sz="0" w:space="0" w:color="auto"/>
                    <w:right w:val="none" w:sz="0" w:space="0" w:color="auto"/>
                  </w:divBdr>
                  <w:divsChild>
                    <w:div w:id="934509982">
                      <w:marLeft w:val="0"/>
                      <w:marRight w:val="0"/>
                      <w:marTop w:val="0"/>
                      <w:marBottom w:val="0"/>
                      <w:divBdr>
                        <w:top w:val="none" w:sz="0" w:space="0" w:color="auto"/>
                        <w:left w:val="none" w:sz="0" w:space="0" w:color="auto"/>
                        <w:bottom w:val="none" w:sz="0" w:space="0" w:color="auto"/>
                        <w:right w:val="none" w:sz="0" w:space="0" w:color="auto"/>
                      </w:divBdr>
                    </w:div>
                  </w:divsChild>
                </w:div>
                <w:div w:id="1846507032">
                  <w:marLeft w:val="0"/>
                  <w:marRight w:val="0"/>
                  <w:marTop w:val="0"/>
                  <w:marBottom w:val="0"/>
                  <w:divBdr>
                    <w:top w:val="none" w:sz="0" w:space="0" w:color="auto"/>
                    <w:left w:val="none" w:sz="0" w:space="0" w:color="auto"/>
                    <w:bottom w:val="none" w:sz="0" w:space="0" w:color="auto"/>
                    <w:right w:val="none" w:sz="0" w:space="0" w:color="auto"/>
                  </w:divBdr>
                  <w:divsChild>
                    <w:div w:id="954360832">
                      <w:marLeft w:val="0"/>
                      <w:marRight w:val="0"/>
                      <w:marTop w:val="0"/>
                      <w:marBottom w:val="0"/>
                      <w:divBdr>
                        <w:top w:val="none" w:sz="0" w:space="0" w:color="auto"/>
                        <w:left w:val="none" w:sz="0" w:space="0" w:color="auto"/>
                        <w:bottom w:val="none" w:sz="0" w:space="0" w:color="auto"/>
                        <w:right w:val="none" w:sz="0" w:space="0" w:color="auto"/>
                      </w:divBdr>
                    </w:div>
                  </w:divsChild>
                </w:div>
                <w:div w:id="1250697536">
                  <w:marLeft w:val="0"/>
                  <w:marRight w:val="0"/>
                  <w:marTop w:val="0"/>
                  <w:marBottom w:val="0"/>
                  <w:divBdr>
                    <w:top w:val="none" w:sz="0" w:space="0" w:color="auto"/>
                    <w:left w:val="none" w:sz="0" w:space="0" w:color="auto"/>
                    <w:bottom w:val="none" w:sz="0" w:space="0" w:color="auto"/>
                    <w:right w:val="none" w:sz="0" w:space="0" w:color="auto"/>
                  </w:divBdr>
                  <w:divsChild>
                    <w:div w:id="426384818">
                      <w:marLeft w:val="0"/>
                      <w:marRight w:val="0"/>
                      <w:marTop w:val="0"/>
                      <w:marBottom w:val="0"/>
                      <w:divBdr>
                        <w:top w:val="none" w:sz="0" w:space="0" w:color="auto"/>
                        <w:left w:val="none" w:sz="0" w:space="0" w:color="auto"/>
                        <w:bottom w:val="none" w:sz="0" w:space="0" w:color="auto"/>
                        <w:right w:val="none" w:sz="0" w:space="0" w:color="auto"/>
                      </w:divBdr>
                    </w:div>
                  </w:divsChild>
                </w:div>
                <w:div w:id="1383558361">
                  <w:marLeft w:val="0"/>
                  <w:marRight w:val="0"/>
                  <w:marTop w:val="0"/>
                  <w:marBottom w:val="0"/>
                  <w:divBdr>
                    <w:top w:val="none" w:sz="0" w:space="0" w:color="auto"/>
                    <w:left w:val="none" w:sz="0" w:space="0" w:color="auto"/>
                    <w:bottom w:val="none" w:sz="0" w:space="0" w:color="auto"/>
                    <w:right w:val="none" w:sz="0" w:space="0" w:color="auto"/>
                  </w:divBdr>
                  <w:divsChild>
                    <w:div w:id="616330113">
                      <w:marLeft w:val="0"/>
                      <w:marRight w:val="0"/>
                      <w:marTop w:val="0"/>
                      <w:marBottom w:val="0"/>
                      <w:divBdr>
                        <w:top w:val="none" w:sz="0" w:space="0" w:color="auto"/>
                        <w:left w:val="none" w:sz="0" w:space="0" w:color="auto"/>
                        <w:bottom w:val="none" w:sz="0" w:space="0" w:color="auto"/>
                        <w:right w:val="none" w:sz="0" w:space="0" w:color="auto"/>
                      </w:divBdr>
                    </w:div>
                  </w:divsChild>
                </w:div>
                <w:div w:id="1340690749">
                  <w:marLeft w:val="0"/>
                  <w:marRight w:val="0"/>
                  <w:marTop w:val="0"/>
                  <w:marBottom w:val="0"/>
                  <w:divBdr>
                    <w:top w:val="none" w:sz="0" w:space="0" w:color="auto"/>
                    <w:left w:val="none" w:sz="0" w:space="0" w:color="auto"/>
                    <w:bottom w:val="none" w:sz="0" w:space="0" w:color="auto"/>
                    <w:right w:val="none" w:sz="0" w:space="0" w:color="auto"/>
                  </w:divBdr>
                  <w:divsChild>
                    <w:div w:id="1553350102">
                      <w:marLeft w:val="0"/>
                      <w:marRight w:val="0"/>
                      <w:marTop w:val="0"/>
                      <w:marBottom w:val="0"/>
                      <w:divBdr>
                        <w:top w:val="none" w:sz="0" w:space="0" w:color="auto"/>
                        <w:left w:val="none" w:sz="0" w:space="0" w:color="auto"/>
                        <w:bottom w:val="none" w:sz="0" w:space="0" w:color="auto"/>
                        <w:right w:val="none" w:sz="0" w:space="0" w:color="auto"/>
                      </w:divBdr>
                    </w:div>
                  </w:divsChild>
                </w:div>
                <w:div w:id="2114127999">
                  <w:marLeft w:val="0"/>
                  <w:marRight w:val="0"/>
                  <w:marTop w:val="0"/>
                  <w:marBottom w:val="0"/>
                  <w:divBdr>
                    <w:top w:val="none" w:sz="0" w:space="0" w:color="auto"/>
                    <w:left w:val="none" w:sz="0" w:space="0" w:color="auto"/>
                    <w:bottom w:val="none" w:sz="0" w:space="0" w:color="auto"/>
                    <w:right w:val="none" w:sz="0" w:space="0" w:color="auto"/>
                  </w:divBdr>
                  <w:divsChild>
                    <w:div w:id="730538076">
                      <w:marLeft w:val="0"/>
                      <w:marRight w:val="0"/>
                      <w:marTop w:val="0"/>
                      <w:marBottom w:val="0"/>
                      <w:divBdr>
                        <w:top w:val="none" w:sz="0" w:space="0" w:color="auto"/>
                        <w:left w:val="none" w:sz="0" w:space="0" w:color="auto"/>
                        <w:bottom w:val="none" w:sz="0" w:space="0" w:color="auto"/>
                        <w:right w:val="none" w:sz="0" w:space="0" w:color="auto"/>
                      </w:divBdr>
                    </w:div>
                  </w:divsChild>
                </w:div>
                <w:div w:id="1430389606">
                  <w:marLeft w:val="0"/>
                  <w:marRight w:val="0"/>
                  <w:marTop w:val="0"/>
                  <w:marBottom w:val="0"/>
                  <w:divBdr>
                    <w:top w:val="none" w:sz="0" w:space="0" w:color="auto"/>
                    <w:left w:val="none" w:sz="0" w:space="0" w:color="auto"/>
                    <w:bottom w:val="none" w:sz="0" w:space="0" w:color="auto"/>
                    <w:right w:val="none" w:sz="0" w:space="0" w:color="auto"/>
                  </w:divBdr>
                  <w:divsChild>
                    <w:div w:id="2128308330">
                      <w:marLeft w:val="0"/>
                      <w:marRight w:val="0"/>
                      <w:marTop w:val="0"/>
                      <w:marBottom w:val="0"/>
                      <w:divBdr>
                        <w:top w:val="none" w:sz="0" w:space="0" w:color="auto"/>
                        <w:left w:val="none" w:sz="0" w:space="0" w:color="auto"/>
                        <w:bottom w:val="none" w:sz="0" w:space="0" w:color="auto"/>
                        <w:right w:val="none" w:sz="0" w:space="0" w:color="auto"/>
                      </w:divBdr>
                    </w:div>
                  </w:divsChild>
                </w:div>
                <w:div w:id="718285161">
                  <w:marLeft w:val="0"/>
                  <w:marRight w:val="0"/>
                  <w:marTop w:val="0"/>
                  <w:marBottom w:val="0"/>
                  <w:divBdr>
                    <w:top w:val="none" w:sz="0" w:space="0" w:color="auto"/>
                    <w:left w:val="none" w:sz="0" w:space="0" w:color="auto"/>
                    <w:bottom w:val="none" w:sz="0" w:space="0" w:color="auto"/>
                    <w:right w:val="none" w:sz="0" w:space="0" w:color="auto"/>
                  </w:divBdr>
                  <w:divsChild>
                    <w:div w:id="1580292143">
                      <w:marLeft w:val="0"/>
                      <w:marRight w:val="0"/>
                      <w:marTop w:val="0"/>
                      <w:marBottom w:val="0"/>
                      <w:divBdr>
                        <w:top w:val="none" w:sz="0" w:space="0" w:color="auto"/>
                        <w:left w:val="none" w:sz="0" w:space="0" w:color="auto"/>
                        <w:bottom w:val="none" w:sz="0" w:space="0" w:color="auto"/>
                        <w:right w:val="none" w:sz="0" w:space="0" w:color="auto"/>
                      </w:divBdr>
                    </w:div>
                  </w:divsChild>
                </w:div>
                <w:div w:id="1631521594">
                  <w:marLeft w:val="0"/>
                  <w:marRight w:val="0"/>
                  <w:marTop w:val="0"/>
                  <w:marBottom w:val="0"/>
                  <w:divBdr>
                    <w:top w:val="none" w:sz="0" w:space="0" w:color="auto"/>
                    <w:left w:val="none" w:sz="0" w:space="0" w:color="auto"/>
                    <w:bottom w:val="none" w:sz="0" w:space="0" w:color="auto"/>
                    <w:right w:val="none" w:sz="0" w:space="0" w:color="auto"/>
                  </w:divBdr>
                  <w:divsChild>
                    <w:div w:id="755400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7745582">
          <w:marLeft w:val="0"/>
          <w:marRight w:val="0"/>
          <w:marTop w:val="0"/>
          <w:marBottom w:val="0"/>
          <w:divBdr>
            <w:top w:val="none" w:sz="0" w:space="0" w:color="auto"/>
            <w:left w:val="none" w:sz="0" w:space="0" w:color="auto"/>
            <w:bottom w:val="none" w:sz="0" w:space="0" w:color="auto"/>
            <w:right w:val="none" w:sz="0" w:space="0" w:color="auto"/>
          </w:divBdr>
        </w:div>
        <w:div w:id="235021378">
          <w:marLeft w:val="0"/>
          <w:marRight w:val="0"/>
          <w:marTop w:val="0"/>
          <w:marBottom w:val="0"/>
          <w:divBdr>
            <w:top w:val="none" w:sz="0" w:space="0" w:color="auto"/>
            <w:left w:val="none" w:sz="0" w:space="0" w:color="auto"/>
            <w:bottom w:val="none" w:sz="0" w:space="0" w:color="auto"/>
            <w:right w:val="none" w:sz="0" w:space="0" w:color="auto"/>
          </w:divBdr>
        </w:div>
        <w:div w:id="1740245472">
          <w:marLeft w:val="0"/>
          <w:marRight w:val="0"/>
          <w:marTop w:val="0"/>
          <w:marBottom w:val="0"/>
          <w:divBdr>
            <w:top w:val="none" w:sz="0" w:space="0" w:color="auto"/>
            <w:left w:val="none" w:sz="0" w:space="0" w:color="auto"/>
            <w:bottom w:val="none" w:sz="0" w:space="0" w:color="auto"/>
            <w:right w:val="none" w:sz="0" w:space="0" w:color="auto"/>
          </w:divBdr>
          <w:divsChild>
            <w:div w:id="1577668396">
              <w:marLeft w:val="-75"/>
              <w:marRight w:val="0"/>
              <w:marTop w:val="30"/>
              <w:marBottom w:val="30"/>
              <w:divBdr>
                <w:top w:val="none" w:sz="0" w:space="0" w:color="auto"/>
                <w:left w:val="none" w:sz="0" w:space="0" w:color="auto"/>
                <w:bottom w:val="none" w:sz="0" w:space="0" w:color="auto"/>
                <w:right w:val="none" w:sz="0" w:space="0" w:color="auto"/>
              </w:divBdr>
              <w:divsChild>
                <w:div w:id="1346395662">
                  <w:marLeft w:val="0"/>
                  <w:marRight w:val="0"/>
                  <w:marTop w:val="0"/>
                  <w:marBottom w:val="0"/>
                  <w:divBdr>
                    <w:top w:val="none" w:sz="0" w:space="0" w:color="auto"/>
                    <w:left w:val="none" w:sz="0" w:space="0" w:color="auto"/>
                    <w:bottom w:val="none" w:sz="0" w:space="0" w:color="auto"/>
                    <w:right w:val="none" w:sz="0" w:space="0" w:color="auto"/>
                  </w:divBdr>
                  <w:divsChild>
                    <w:div w:id="49768781">
                      <w:marLeft w:val="0"/>
                      <w:marRight w:val="0"/>
                      <w:marTop w:val="0"/>
                      <w:marBottom w:val="0"/>
                      <w:divBdr>
                        <w:top w:val="none" w:sz="0" w:space="0" w:color="auto"/>
                        <w:left w:val="none" w:sz="0" w:space="0" w:color="auto"/>
                        <w:bottom w:val="none" w:sz="0" w:space="0" w:color="auto"/>
                        <w:right w:val="none" w:sz="0" w:space="0" w:color="auto"/>
                      </w:divBdr>
                    </w:div>
                  </w:divsChild>
                </w:div>
                <w:div w:id="1592423533">
                  <w:marLeft w:val="0"/>
                  <w:marRight w:val="0"/>
                  <w:marTop w:val="0"/>
                  <w:marBottom w:val="0"/>
                  <w:divBdr>
                    <w:top w:val="none" w:sz="0" w:space="0" w:color="auto"/>
                    <w:left w:val="none" w:sz="0" w:space="0" w:color="auto"/>
                    <w:bottom w:val="none" w:sz="0" w:space="0" w:color="auto"/>
                    <w:right w:val="none" w:sz="0" w:space="0" w:color="auto"/>
                  </w:divBdr>
                  <w:divsChild>
                    <w:div w:id="1491292158">
                      <w:marLeft w:val="0"/>
                      <w:marRight w:val="0"/>
                      <w:marTop w:val="0"/>
                      <w:marBottom w:val="0"/>
                      <w:divBdr>
                        <w:top w:val="none" w:sz="0" w:space="0" w:color="auto"/>
                        <w:left w:val="none" w:sz="0" w:space="0" w:color="auto"/>
                        <w:bottom w:val="none" w:sz="0" w:space="0" w:color="auto"/>
                        <w:right w:val="none" w:sz="0" w:space="0" w:color="auto"/>
                      </w:divBdr>
                    </w:div>
                  </w:divsChild>
                </w:div>
                <w:div w:id="1883638062">
                  <w:marLeft w:val="0"/>
                  <w:marRight w:val="0"/>
                  <w:marTop w:val="0"/>
                  <w:marBottom w:val="0"/>
                  <w:divBdr>
                    <w:top w:val="none" w:sz="0" w:space="0" w:color="auto"/>
                    <w:left w:val="none" w:sz="0" w:space="0" w:color="auto"/>
                    <w:bottom w:val="none" w:sz="0" w:space="0" w:color="auto"/>
                    <w:right w:val="none" w:sz="0" w:space="0" w:color="auto"/>
                  </w:divBdr>
                  <w:divsChild>
                    <w:div w:id="871698089">
                      <w:marLeft w:val="0"/>
                      <w:marRight w:val="0"/>
                      <w:marTop w:val="0"/>
                      <w:marBottom w:val="0"/>
                      <w:divBdr>
                        <w:top w:val="none" w:sz="0" w:space="0" w:color="auto"/>
                        <w:left w:val="none" w:sz="0" w:space="0" w:color="auto"/>
                        <w:bottom w:val="none" w:sz="0" w:space="0" w:color="auto"/>
                        <w:right w:val="none" w:sz="0" w:space="0" w:color="auto"/>
                      </w:divBdr>
                    </w:div>
                  </w:divsChild>
                </w:div>
                <w:div w:id="1079182336">
                  <w:marLeft w:val="0"/>
                  <w:marRight w:val="0"/>
                  <w:marTop w:val="0"/>
                  <w:marBottom w:val="0"/>
                  <w:divBdr>
                    <w:top w:val="none" w:sz="0" w:space="0" w:color="auto"/>
                    <w:left w:val="none" w:sz="0" w:space="0" w:color="auto"/>
                    <w:bottom w:val="none" w:sz="0" w:space="0" w:color="auto"/>
                    <w:right w:val="none" w:sz="0" w:space="0" w:color="auto"/>
                  </w:divBdr>
                  <w:divsChild>
                    <w:div w:id="746149766">
                      <w:marLeft w:val="0"/>
                      <w:marRight w:val="0"/>
                      <w:marTop w:val="0"/>
                      <w:marBottom w:val="0"/>
                      <w:divBdr>
                        <w:top w:val="none" w:sz="0" w:space="0" w:color="auto"/>
                        <w:left w:val="none" w:sz="0" w:space="0" w:color="auto"/>
                        <w:bottom w:val="none" w:sz="0" w:space="0" w:color="auto"/>
                        <w:right w:val="none" w:sz="0" w:space="0" w:color="auto"/>
                      </w:divBdr>
                    </w:div>
                  </w:divsChild>
                </w:div>
                <w:div w:id="841237371">
                  <w:marLeft w:val="0"/>
                  <w:marRight w:val="0"/>
                  <w:marTop w:val="0"/>
                  <w:marBottom w:val="0"/>
                  <w:divBdr>
                    <w:top w:val="none" w:sz="0" w:space="0" w:color="auto"/>
                    <w:left w:val="none" w:sz="0" w:space="0" w:color="auto"/>
                    <w:bottom w:val="none" w:sz="0" w:space="0" w:color="auto"/>
                    <w:right w:val="none" w:sz="0" w:space="0" w:color="auto"/>
                  </w:divBdr>
                  <w:divsChild>
                    <w:div w:id="1826555712">
                      <w:marLeft w:val="0"/>
                      <w:marRight w:val="0"/>
                      <w:marTop w:val="0"/>
                      <w:marBottom w:val="0"/>
                      <w:divBdr>
                        <w:top w:val="none" w:sz="0" w:space="0" w:color="auto"/>
                        <w:left w:val="none" w:sz="0" w:space="0" w:color="auto"/>
                        <w:bottom w:val="none" w:sz="0" w:space="0" w:color="auto"/>
                        <w:right w:val="none" w:sz="0" w:space="0" w:color="auto"/>
                      </w:divBdr>
                    </w:div>
                  </w:divsChild>
                </w:div>
                <w:div w:id="1537696176">
                  <w:marLeft w:val="0"/>
                  <w:marRight w:val="0"/>
                  <w:marTop w:val="0"/>
                  <w:marBottom w:val="0"/>
                  <w:divBdr>
                    <w:top w:val="none" w:sz="0" w:space="0" w:color="auto"/>
                    <w:left w:val="none" w:sz="0" w:space="0" w:color="auto"/>
                    <w:bottom w:val="none" w:sz="0" w:space="0" w:color="auto"/>
                    <w:right w:val="none" w:sz="0" w:space="0" w:color="auto"/>
                  </w:divBdr>
                  <w:divsChild>
                    <w:div w:id="1713505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2967506">
          <w:marLeft w:val="0"/>
          <w:marRight w:val="0"/>
          <w:marTop w:val="0"/>
          <w:marBottom w:val="0"/>
          <w:divBdr>
            <w:top w:val="none" w:sz="0" w:space="0" w:color="auto"/>
            <w:left w:val="none" w:sz="0" w:space="0" w:color="auto"/>
            <w:bottom w:val="none" w:sz="0" w:space="0" w:color="auto"/>
            <w:right w:val="none" w:sz="0" w:space="0" w:color="auto"/>
          </w:divBdr>
        </w:div>
        <w:div w:id="55011799">
          <w:marLeft w:val="0"/>
          <w:marRight w:val="0"/>
          <w:marTop w:val="0"/>
          <w:marBottom w:val="0"/>
          <w:divBdr>
            <w:top w:val="none" w:sz="0" w:space="0" w:color="auto"/>
            <w:left w:val="none" w:sz="0" w:space="0" w:color="auto"/>
            <w:bottom w:val="none" w:sz="0" w:space="0" w:color="auto"/>
            <w:right w:val="none" w:sz="0" w:space="0" w:color="auto"/>
          </w:divBdr>
        </w:div>
        <w:div w:id="833649925">
          <w:marLeft w:val="0"/>
          <w:marRight w:val="0"/>
          <w:marTop w:val="0"/>
          <w:marBottom w:val="0"/>
          <w:divBdr>
            <w:top w:val="none" w:sz="0" w:space="0" w:color="auto"/>
            <w:left w:val="none" w:sz="0" w:space="0" w:color="auto"/>
            <w:bottom w:val="none" w:sz="0" w:space="0" w:color="auto"/>
            <w:right w:val="none" w:sz="0" w:space="0" w:color="auto"/>
          </w:divBdr>
        </w:div>
        <w:div w:id="1879774245">
          <w:marLeft w:val="0"/>
          <w:marRight w:val="0"/>
          <w:marTop w:val="0"/>
          <w:marBottom w:val="0"/>
          <w:divBdr>
            <w:top w:val="none" w:sz="0" w:space="0" w:color="auto"/>
            <w:left w:val="none" w:sz="0" w:space="0" w:color="auto"/>
            <w:bottom w:val="none" w:sz="0" w:space="0" w:color="auto"/>
            <w:right w:val="none" w:sz="0" w:space="0" w:color="auto"/>
          </w:divBdr>
        </w:div>
        <w:div w:id="1985236120">
          <w:marLeft w:val="0"/>
          <w:marRight w:val="0"/>
          <w:marTop w:val="0"/>
          <w:marBottom w:val="0"/>
          <w:divBdr>
            <w:top w:val="none" w:sz="0" w:space="0" w:color="auto"/>
            <w:left w:val="none" w:sz="0" w:space="0" w:color="auto"/>
            <w:bottom w:val="none" w:sz="0" w:space="0" w:color="auto"/>
            <w:right w:val="none" w:sz="0" w:space="0" w:color="auto"/>
          </w:divBdr>
          <w:divsChild>
            <w:div w:id="1454251390">
              <w:marLeft w:val="-75"/>
              <w:marRight w:val="0"/>
              <w:marTop w:val="30"/>
              <w:marBottom w:val="30"/>
              <w:divBdr>
                <w:top w:val="none" w:sz="0" w:space="0" w:color="auto"/>
                <w:left w:val="none" w:sz="0" w:space="0" w:color="auto"/>
                <w:bottom w:val="none" w:sz="0" w:space="0" w:color="auto"/>
                <w:right w:val="none" w:sz="0" w:space="0" w:color="auto"/>
              </w:divBdr>
              <w:divsChild>
                <w:div w:id="1492528268">
                  <w:marLeft w:val="0"/>
                  <w:marRight w:val="0"/>
                  <w:marTop w:val="0"/>
                  <w:marBottom w:val="0"/>
                  <w:divBdr>
                    <w:top w:val="none" w:sz="0" w:space="0" w:color="auto"/>
                    <w:left w:val="none" w:sz="0" w:space="0" w:color="auto"/>
                    <w:bottom w:val="none" w:sz="0" w:space="0" w:color="auto"/>
                    <w:right w:val="none" w:sz="0" w:space="0" w:color="auto"/>
                  </w:divBdr>
                  <w:divsChild>
                    <w:div w:id="1603025896">
                      <w:marLeft w:val="0"/>
                      <w:marRight w:val="0"/>
                      <w:marTop w:val="0"/>
                      <w:marBottom w:val="0"/>
                      <w:divBdr>
                        <w:top w:val="none" w:sz="0" w:space="0" w:color="auto"/>
                        <w:left w:val="none" w:sz="0" w:space="0" w:color="auto"/>
                        <w:bottom w:val="none" w:sz="0" w:space="0" w:color="auto"/>
                        <w:right w:val="none" w:sz="0" w:space="0" w:color="auto"/>
                      </w:divBdr>
                    </w:div>
                  </w:divsChild>
                </w:div>
                <w:div w:id="1093552263">
                  <w:marLeft w:val="0"/>
                  <w:marRight w:val="0"/>
                  <w:marTop w:val="0"/>
                  <w:marBottom w:val="0"/>
                  <w:divBdr>
                    <w:top w:val="none" w:sz="0" w:space="0" w:color="auto"/>
                    <w:left w:val="none" w:sz="0" w:space="0" w:color="auto"/>
                    <w:bottom w:val="none" w:sz="0" w:space="0" w:color="auto"/>
                    <w:right w:val="none" w:sz="0" w:space="0" w:color="auto"/>
                  </w:divBdr>
                  <w:divsChild>
                    <w:div w:id="444883613">
                      <w:marLeft w:val="0"/>
                      <w:marRight w:val="0"/>
                      <w:marTop w:val="0"/>
                      <w:marBottom w:val="0"/>
                      <w:divBdr>
                        <w:top w:val="none" w:sz="0" w:space="0" w:color="auto"/>
                        <w:left w:val="none" w:sz="0" w:space="0" w:color="auto"/>
                        <w:bottom w:val="none" w:sz="0" w:space="0" w:color="auto"/>
                        <w:right w:val="none" w:sz="0" w:space="0" w:color="auto"/>
                      </w:divBdr>
                    </w:div>
                  </w:divsChild>
                </w:div>
                <w:div w:id="1006982537">
                  <w:marLeft w:val="0"/>
                  <w:marRight w:val="0"/>
                  <w:marTop w:val="0"/>
                  <w:marBottom w:val="0"/>
                  <w:divBdr>
                    <w:top w:val="none" w:sz="0" w:space="0" w:color="auto"/>
                    <w:left w:val="none" w:sz="0" w:space="0" w:color="auto"/>
                    <w:bottom w:val="none" w:sz="0" w:space="0" w:color="auto"/>
                    <w:right w:val="none" w:sz="0" w:space="0" w:color="auto"/>
                  </w:divBdr>
                  <w:divsChild>
                    <w:div w:id="94130301">
                      <w:marLeft w:val="0"/>
                      <w:marRight w:val="0"/>
                      <w:marTop w:val="0"/>
                      <w:marBottom w:val="0"/>
                      <w:divBdr>
                        <w:top w:val="none" w:sz="0" w:space="0" w:color="auto"/>
                        <w:left w:val="none" w:sz="0" w:space="0" w:color="auto"/>
                        <w:bottom w:val="none" w:sz="0" w:space="0" w:color="auto"/>
                        <w:right w:val="none" w:sz="0" w:space="0" w:color="auto"/>
                      </w:divBdr>
                    </w:div>
                    <w:div w:id="2123376384">
                      <w:marLeft w:val="0"/>
                      <w:marRight w:val="0"/>
                      <w:marTop w:val="0"/>
                      <w:marBottom w:val="0"/>
                      <w:divBdr>
                        <w:top w:val="none" w:sz="0" w:space="0" w:color="auto"/>
                        <w:left w:val="none" w:sz="0" w:space="0" w:color="auto"/>
                        <w:bottom w:val="none" w:sz="0" w:space="0" w:color="auto"/>
                        <w:right w:val="none" w:sz="0" w:space="0" w:color="auto"/>
                      </w:divBdr>
                    </w:div>
                  </w:divsChild>
                </w:div>
                <w:div w:id="1501506060">
                  <w:marLeft w:val="0"/>
                  <w:marRight w:val="0"/>
                  <w:marTop w:val="0"/>
                  <w:marBottom w:val="0"/>
                  <w:divBdr>
                    <w:top w:val="none" w:sz="0" w:space="0" w:color="auto"/>
                    <w:left w:val="none" w:sz="0" w:space="0" w:color="auto"/>
                    <w:bottom w:val="none" w:sz="0" w:space="0" w:color="auto"/>
                    <w:right w:val="none" w:sz="0" w:space="0" w:color="auto"/>
                  </w:divBdr>
                  <w:divsChild>
                    <w:div w:id="301694357">
                      <w:marLeft w:val="0"/>
                      <w:marRight w:val="0"/>
                      <w:marTop w:val="0"/>
                      <w:marBottom w:val="0"/>
                      <w:divBdr>
                        <w:top w:val="none" w:sz="0" w:space="0" w:color="auto"/>
                        <w:left w:val="none" w:sz="0" w:space="0" w:color="auto"/>
                        <w:bottom w:val="none" w:sz="0" w:space="0" w:color="auto"/>
                        <w:right w:val="none" w:sz="0" w:space="0" w:color="auto"/>
                      </w:divBdr>
                    </w:div>
                  </w:divsChild>
                </w:div>
                <w:div w:id="473452329">
                  <w:marLeft w:val="0"/>
                  <w:marRight w:val="0"/>
                  <w:marTop w:val="0"/>
                  <w:marBottom w:val="0"/>
                  <w:divBdr>
                    <w:top w:val="none" w:sz="0" w:space="0" w:color="auto"/>
                    <w:left w:val="none" w:sz="0" w:space="0" w:color="auto"/>
                    <w:bottom w:val="none" w:sz="0" w:space="0" w:color="auto"/>
                    <w:right w:val="none" w:sz="0" w:space="0" w:color="auto"/>
                  </w:divBdr>
                  <w:divsChild>
                    <w:div w:id="507795583">
                      <w:marLeft w:val="0"/>
                      <w:marRight w:val="0"/>
                      <w:marTop w:val="0"/>
                      <w:marBottom w:val="0"/>
                      <w:divBdr>
                        <w:top w:val="none" w:sz="0" w:space="0" w:color="auto"/>
                        <w:left w:val="none" w:sz="0" w:space="0" w:color="auto"/>
                        <w:bottom w:val="none" w:sz="0" w:space="0" w:color="auto"/>
                        <w:right w:val="none" w:sz="0" w:space="0" w:color="auto"/>
                      </w:divBdr>
                    </w:div>
                    <w:div w:id="623079649">
                      <w:marLeft w:val="0"/>
                      <w:marRight w:val="0"/>
                      <w:marTop w:val="0"/>
                      <w:marBottom w:val="0"/>
                      <w:divBdr>
                        <w:top w:val="none" w:sz="0" w:space="0" w:color="auto"/>
                        <w:left w:val="none" w:sz="0" w:space="0" w:color="auto"/>
                        <w:bottom w:val="none" w:sz="0" w:space="0" w:color="auto"/>
                        <w:right w:val="none" w:sz="0" w:space="0" w:color="auto"/>
                      </w:divBdr>
                    </w:div>
                  </w:divsChild>
                </w:div>
                <w:div w:id="137571262">
                  <w:marLeft w:val="0"/>
                  <w:marRight w:val="0"/>
                  <w:marTop w:val="0"/>
                  <w:marBottom w:val="0"/>
                  <w:divBdr>
                    <w:top w:val="none" w:sz="0" w:space="0" w:color="auto"/>
                    <w:left w:val="none" w:sz="0" w:space="0" w:color="auto"/>
                    <w:bottom w:val="none" w:sz="0" w:space="0" w:color="auto"/>
                    <w:right w:val="none" w:sz="0" w:space="0" w:color="auto"/>
                  </w:divBdr>
                  <w:divsChild>
                    <w:div w:id="38283073">
                      <w:marLeft w:val="0"/>
                      <w:marRight w:val="0"/>
                      <w:marTop w:val="0"/>
                      <w:marBottom w:val="0"/>
                      <w:divBdr>
                        <w:top w:val="none" w:sz="0" w:space="0" w:color="auto"/>
                        <w:left w:val="none" w:sz="0" w:space="0" w:color="auto"/>
                        <w:bottom w:val="none" w:sz="0" w:space="0" w:color="auto"/>
                        <w:right w:val="none" w:sz="0" w:space="0" w:color="auto"/>
                      </w:divBdr>
                    </w:div>
                  </w:divsChild>
                </w:div>
                <w:div w:id="345786372">
                  <w:marLeft w:val="0"/>
                  <w:marRight w:val="0"/>
                  <w:marTop w:val="0"/>
                  <w:marBottom w:val="0"/>
                  <w:divBdr>
                    <w:top w:val="none" w:sz="0" w:space="0" w:color="auto"/>
                    <w:left w:val="none" w:sz="0" w:space="0" w:color="auto"/>
                    <w:bottom w:val="none" w:sz="0" w:space="0" w:color="auto"/>
                    <w:right w:val="none" w:sz="0" w:space="0" w:color="auto"/>
                  </w:divBdr>
                  <w:divsChild>
                    <w:div w:id="541409051">
                      <w:marLeft w:val="0"/>
                      <w:marRight w:val="0"/>
                      <w:marTop w:val="0"/>
                      <w:marBottom w:val="0"/>
                      <w:divBdr>
                        <w:top w:val="none" w:sz="0" w:space="0" w:color="auto"/>
                        <w:left w:val="none" w:sz="0" w:space="0" w:color="auto"/>
                        <w:bottom w:val="none" w:sz="0" w:space="0" w:color="auto"/>
                        <w:right w:val="none" w:sz="0" w:space="0" w:color="auto"/>
                      </w:divBdr>
                    </w:div>
                  </w:divsChild>
                </w:div>
                <w:div w:id="1938368729">
                  <w:marLeft w:val="0"/>
                  <w:marRight w:val="0"/>
                  <w:marTop w:val="0"/>
                  <w:marBottom w:val="0"/>
                  <w:divBdr>
                    <w:top w:val="none" w:sz="0" w:space="0" w:color="auto"/>
                    <w:left w:val="none" w:sz="0" w:space="0" w:color="auto"/>
                    <w:bottom w:val="none" w:sz="0" w:space="0" w:color="auto"/>
                    <w:right w:val="none" w:sz="0" w:space="0" w:color="auto"/>
                  </w:divBdr>
                  <w:divsChild>
                    <w:div w:id="1423642384">
                      <w:marLeft w:val="0"/>
                      <w:marRight w:val="0"/>
                      <w:marTop w:val="0"/>
                      <w:marBottom w:val="0"/>
                      <w:divBdr>
                        <w:top w:val="none" w:sz="0" w:space="0" w:color="auto"/>
                        <w:left w:val="none" w:sz="0" w:space="0" w:color="auto"/>
                        <w:bottom w:val="none" w:sz="0" w:space="0" w:color="auto"/>
                        <w:right w:val="none" w:sz="0" w:space="0" w:color="auto"/>
                      </w:divBdr>
                    </w:div>
                  </w:divsChild>
                </w:div>
                <w:div w:id="2049866199">
                  <w:marLeft w:val="0"/>
                  <w:marRight w:val="0"/>
                  <w:marTop w:val="0"/>
                  <w:marBottom w:val="0"/>
                  <w:divBdr>
                    <w:top w:val="none" w:sz="0" w:space="0" w:color="auto"/>
                    <w:left w:val="none" w:sz="0" w:space="0" w:color="auto"/>
                    <w:bottom w:val="none" w:sz="0" w:space="0" w:color="auto"/>
                    <w:right w:val="none" w:sz="0" w:space="0" w:color="auto"/>
                  </w:divBdr>
                  <w:divsChild>
                    <w:div w:id="515193933">
                      <w:marLeft w:val="0"/>
                      <w:marRight w:val="0"/>
                      <w:marTop w:val="0"/>
                      <w:marBottom w:val="0"/>
                      <w:divBdr>
                        <w:top w:val="none" w:sz="0" w:space="0" w:color="auto"/>
                        <w:left w:val="none" w:sz="0" w:space="0" w:color="auto"/>
                        <w:bottom w:val="none" w:sz="0" w:space="0" w:color="auto"/>
                        <w:right w:val="none" w:sz="0" w:space="0" w:color="auto"/>
                      </w:divBdr>
                    </w:div>
                  </w:divsChild>
                </w:div>
                <w:div w:id="2070612386">
                  <w:marLeft w:val="0"/>
                  <w:marRight w:val="0"/>
                  <w:marTop w:val="0"/>
                  <w:marBottom w:val="0"/>
                  <w:divBdr>
                    <w:top w:val="none" w:sz="0" w:space="0" w:color="auto"/>
                    <w:left w:val="none" w:sz="0" w:space="0" w:color="auto"/>
                    <w:bottom w:val="none" w:sz="0" w:space="0" w:color="auto"/>
                    <w:right w:val="none" w:sz="0" w:space="0" w:color="auto"/>
                  </w:divBdr>
                  <w:divsChild>
                    <w:div w:id="1420756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2807793">
          <w:marLeft w:val="0"/>
          <w:marRight w:val="0"/>
          <w:marTop w:val="0"/>
          <w:marBottom w:val="0"/>
          <w:divBdr>
            <w:top w:val="none" w:sz="0" w:space="0" w:color="auto"/>
            <w:left w:val="none" w:sz="0" w:space="0" w:color="auto"/>
            <w:bottom w:val="none" w:sz="0" w:space="0" w:color="auto"/>
            <w:right w:val="none" w:sz="0" w:space="0" w:color="auto"/>
          </w:divBdr>
        </w:div>
        <w:div w:id="1556307408">
          <w:marLeft w:val="0"/>
          <w:marRight w:val="0"/>
          <w:marTop w:val="0"/>
          <w:marBottom w:val="0"/>
          <w:divBdr>
            <w:top w:val="none" w:sz="0" w:space="0" w:color="auto"/>
            <w:left w:val="none" w:sz="0" w:space="0" w:color="auto"/>
            <w:bottom w:val="none" w:sz="0" w:space="0" w:color="auto"/>
            <w:right w:val="none" w:sz="0" w:space="0" w:color="auto"/>
          </w:divBdr>
        </w:div>
        <w:div w:id="219682571">
          <w:marLeft w:val="0"/>
          <w:marRight w:val="0"/>
          <w:marTop w:val="0"/>
          <w:marBottom w:val="0"/>
          <w:divBdr>
            <w:top w:val="none" w:sz="0" w:space="0" w:color="auto"/>
            <w:left w:val="none" w:sz="0" w:space="0" w:color="auto"/>
            <w:bottom w:val="none" w:sz="0" w:space="0" w:color="auto"/>
            <w:right w:val="none" w:sz="0" w:space="0" w:color="auto"/>
          </w:divBdr>
        </w:div>
        <w:div w:id="536744782">
          <w:marLeft w:val="0"/>
          <w:marRight w:val="0"/>
          <w:marTop w:val="0"/>
          <w:marBottom w:val="0"/>
          <w:divBdr>
            <w:top w:val="none" w:sz="0" w:space="0" w:color="auto"/>
            <w:left w:val="none" w:sz="0" w:space="0" w:color="auto"/>
            <w:bottom w:val="none" w:sz="0" w:space="0" w:color="auto"/>
            <w:right w:val="none" w:sz="0" w:space="0" w:color="auto"/>
          </w:divBdr>
        </w:div>
      </w:divsChild>
    </w:div>
    <w:div w:id="581841958">
      <w:bodyDiv w:val="1"/>
      <w:marLeft w:val="0"/>
      <w:marRight w:val="0"/>
      <w:marTop w:val="0"/>
      <w:marBottom w:val="0"/>
      <w:divBdr>
        <w:top w:val="none" w:sz="0" w:space="0" w:color="auto"/>
        <w:left w:val="none" w:sz="0" w:space="0" w:color="auto"/>
        <w:bottom w:val="none" w:sz="0" w:space="0" w:color="auto"/>
        <w:right w:val="none" w:sz="0" w:space="0" w:color="auto"/>
      </w:divBdr>
    </w:div>
    <w:div w:id="664358165">
      <w:bodyDiv w:val="1"/>
      <w:marLeft w:val="0"/>
      <w:marRight w:val="0"/>
      <w:marTop w:val="0"/>
      <w:marBottom w:val="0"/>
      <w:divBdr>
        <w:top w:val="none" w:sz="0" w:space="0" w:color="auto"/>
        <w:left w:val="none" w:sz="0" w:space="0" w:color="auto"/>
        <w:bottom w:val="none" w:sz="0" w:space="0" w:color="auto"/>
        <w:right w:val="none" w:sz="0" w:space="0" w:color="auto"/>
      </w:divBdr>
    </w:div>
    <w:div w:id="718475548">
      <w:bodyDiv w:val="1"/>
      <w:marLeft w:val="0"/>
      <w:marRight w:val="0"/>
      <w:marTop w:val="0"/>
      <w:marBottom w:val="0"/>
      <w:divBdr>
        <w:top w:val="none" w:sz="0" w:space="0" w:color="auto"/>
        <w:left w:val="none" w:sz="0" w:space="0" w:color="auto"/>
        <w:bottom w:val="none" w:sz="0" w:space="0" w:color="auto"/>
        <w:right w:val="none" w:sz="0" w:space="0" w:color="auto"/>
      </w:divBdr>
    </w:div>
    <w:div w:id="770321991">
      <w:bodyDiv w:val="1"/>
      <w:marLeft w:val="0"/>
      <w:marRight w:val="0"/>
      <w:marTop w:val="0"/>
      <w:marBottom w:val="0"/>
      <w:divBdr>
        <w:top w:val="none" w:sz="0" w:space="0" w:color="auto"/>
        <w:left w:val="none" w:sz="0" w:space="0" w:color="auto"/>
        <w:bottom w:val="none" w:sz="0" w:space="0" w:color="auto"/>
        <w:right w:val="none" w:sz="0" w:space="0" w:color="auto"/>
      </w:divBdr>
      <w:divsChild>
        <w:div w:id="661933576">
          <w:marLeft w:val="0"/>
          <w:marRight w:val="0"/>
          <w:marTop w:val="0"/>
          <w:marBottom w:val="0"/>
          <w:divBdr>
            <w:top w:val="none" w:sz="0" w:space="0" w:color="auto"/>
            <w:left w:val="none" w:sz="0" w:space="0" w:color="auto"/>
            <w:bottom w:val="none" w:sz="0" w:space="0" w:color="auto"/>
            <w:right w:val="none" w:sz="0" w:space="0" w:color="auto"/>
          </w:divBdr>
          <w:divsChild>
            <w:div w:id="1167401924">
              <w:marLeft w:val="0"/>
              <w:marRight w:val="0"/>
              <w:marTop w:val="30"/>
              <w:marBottom w:val="30"/>
              <w:divBdr>
                <w:top w:val="none" w:sz="0" w:space="0" w:color="auto"/>
                <w:left w:val="none" w:sz="0" w:space="0" w:color="auto"/>
                <w:bottom w:val="none" w:sz="0" w:space="0" w:color="auto"/>
                <w:right w:val="none" w:sz="0" w:space="0" w:color="auto"/>
              </w:divBdr>
              <w:divsChild>
                <w:div w:id="1147356993">
                  <w:marLeft w:val="0"/>
                  <w:marRight w:val="0"/>
                  <w:marTop w:val="0"/>
                  <w:marBottom w:val="0"/>
                  <w:divBdr>
                    <w:top w:val="none" w:sz="0" w:space="0" w:color="auto"/>
                    <w:left w:val="none" w:sz="0" w:space="0" w:color="auto"/>
                    <w:bottom w:val="none" w:sz="0" w:space="0" w:color="auto"/>
                    <w:right w:val="none" w:sz="0" w:space="0" w:color="auto"/>
                  </w:divBdr>
                  <w:divsChild>
                    <w:div w:id="1431508905">
                      <w:marLeft w:val="0"/>
                      <w:marRight w:val="0"/>
                      <w:marTop w:val="0"/>
                      <w:marBottom w:val="0"/>
                      <w:divBdr>
                        <w:top w:val="none" w:sz="0" w:space="0" w:color="auto"/>
                        <w:left w:val="none" w:sz="0" w:space="0" w:color="auto"/>
                        <w:bottom w:val="none" w:sz="0" w:space="0" w:color="auto"/>
                        <w:right w:val="none" w:sz="0" w:space="0" w:color="auto"/>
                      </w:divBdr>
                    </w:div>
                  </w:divsChild>
                </w:div>
                <w:div w:id="1644505498">
                  <w:marLeft w:val="0"/>
                  <w:marRight w:val="0"/>
                  <w:marTop w:val="0"/>
                  <w:marBottom w:val="0"/>
                  <w:divBdr>
                    <w:top w:val="none" w:sz="0" w:space="0" w:color="auto"/>
                    <w:left w:val="none" w:sz="0" w:space="0" w:color="auto"/>
                    <w:bottom w:val="none" w:sz="0" w:space="0" w:color="auto"/>
                    <w:right w:val="none" w:sz="0" w:space="0" w:color="auto"/>
                  </w:divBdr>
                  <w:divsChild>
                    <w:div w:id="348258867">
                      <w:marLeft w:val="0"/>
                      <w:marRight w:val="0"/>
                      <w:marTop w:val="0"/>
                      <w:marBottom w:val="0"/>
                      <w:divBdr>
                        <w:top w:val="none" w:sz="0" w:space="0" w:color="auto"/>
                        <w:left w:val="none" w:sz="0" w:space="0" w:color="auto"/>
                        <w:bottom w:val="none" w:sz="0" w:space="0" w:color="auto"/>
                        <w:right w:val="none" w:sz="0" w:space="0" w:color="auto"/>
                      </w:divBdr>
                    </w:div>
                  </w:divsChild>
                </w:div>
                <w:div w:id="1961835356">
                  <w:marLeft w:val="0"/>
                  <w:marRight w:val="0"/>
                  <w:marTop w:val="0"/>
                  <w:marBottom w:val="0"/>
                  <w:divBdr>
                    <w:top w:val="none" w:sz="0" w:space="0" w:color="auto"/>
                    <w:left w:val="none" w:sz="0" w:space="0" w:color="auto"/>
                    <w:bottom w:val="none" w:sz="0" w:space="0" w:color="auto"/>
                    <w:right w:val="none" w:sz="0" w:space="0" w:color="auto"/>
                  </w:divBdr>
                  <w:divsChild>
                    <w:div w:id="73627386">
                      <w:marLeft w:val="0"/>
                      <w:marRight w:val="0"/>
                      <w:marTop w:val="0"/>
                      <w:marBottom w:val="0"/>
                      <w:divBdr>
                        <w:top w:val="none" w:sz="0" w:space="0" w:color="auto"/>
                        <w:left w:val="none" w:sz="0" w:space="0" w:color="auto"/>
                        <w:bottom w:val="none" w:sz="0" w:space="0" w:color="auto"/>
                        <w:right w:val="none" w:sz="0" w:space="0" w:color="auto"/>
                      </w:divBdr>
                    </w:div>
                  </w:divsChild>
                </w:div>
                <w:div w:id="1033117088">
                  <w:marLeft w:val="0"/>
                  <w:marRight w:val="0"/>
                  <w:marTop w:val="0"/>
                  <w:marBottom w:val="0"/>
                  <w:divBdr>
                    <w:top w:val="none" w:sz="0" w:space="0" w:color="auto"/>
                    <w:left w:val="none" w:sz="0" w:space="0" w:color="auto"/>
                    <w:bottom w:val="none" w:sz="0" w:space="0" w:color="auto"/>
                    <w:right w:val="none" w:sz="0" w:space="0" w:color="auto"/>
                  </w:divBdr>
                  <w:divsChild>
                    <w:div w:id="1250382929">
                      <w:marLeft w:val="0"/>
                      <w:marRight w:val="0"/>
                      <w:marTop w:val="0"/>
                      <w:marBottom w:val="0"/>
                      <w:divBdr>
                        <w:top w:val="none" w:sz="0" w:space="0" w:color="auto"/>
                        <w:left w:val="none" w:sz="0" w:space="0" w:color="auto"/>
                        <w:bottom w:val="none" w:sz="0" w:space="0" w:color="auto"/>
                        <w:right w:val="none" w:sz="0" w:space="0" w:color="auto"/>
                      </w:divBdr>
                    </w:div>
                  </w:divsChild>
                </w:div>
                <w:div w:id="1775396577">
                  <w:marLeft w:val="0"/>
                  <w:marRight w:val="0"/>
                  <w:marTop w:val="0"/>
                  <w:marBottom w:val="0"/>
                  <w:divBdr>
                    <w:top w:val="none" w:sz="0" w:space="0" w:color="auto"/>
                    <w:left w:val="none" w:sz="0" w:space="0" w:color="auto"/>
                    <w:bottom w:val="none" w:sz="0" w:space="0" w:color="auto"/>
                    <w:right w:val="none" w:sz="0" w:space="0" w:color="auto"/>
                  </w:divBdr>
                  <w:divsChild>
                    <w:div w:id="371149391">
                      <w:marLeft w:val="0"/>
                      <w:marRight w:val="0"/>
                      <w:marTop w:val="0"/>
                      <w:marBottom w:val="0"/>
                      <w:divBdr>
                        <w:top w:val="none" w:sz="0" w:space="0" w:color="auto"/>
                        <w:left w:val="none" w:sz="0" w:space="0" w:color="auto"/>
                        <w:bottom w:val="none" w:sz="0" w:space="0" w:color="auto"/>
                        <w:right w:val="none" w:sz="0" w:space="0" w:color="auto"/>
                      </w:divBdr>
                    </w:div>
                  </w:divsChild>
                </w:div>
                <w:div w:id="1384020542">
                  <w:marLeft w:val="0"/>
                  <w:marRight w:val="0"/>
                  <w:marTop w:val="0"/>
                  <w:marBottom w:val="0"/>
                  <w:divBdr>
                    <w:top w:val="none" w:sz="0" w:space="0" w:color="auto"/>
                    <w:left w:val="none" w:sz="0" w:space="0" w:color="auto"/>
                    <w:bottom w:val="none" w:sz="0" w:space="0" w:color="auto"/>
                    <w:right w:val="none" w:sz="0" w:space="0" w:color="auto"/>
                  </w:divBdr>
                  <w:divsChild>
                    <w:div w:id="1556547033">
                      <w:marLeft w:val="0"/>
                      <w:marRight w:val="0"/>
                      <w:marTop w:val="0"/>
                      <w:marBottom w:val="0"/>
                      <w:divBdr>
                        <w:top w:val="none" w:sz="0" w:space="0" w:color="auto"/>
                        <w:left w:val="none" w:sz="0" w:space="0" w:color="auto"/>
                        <w:bottom w:val="none" w:sz="0" w:space="0" w:color="auto"/>
                        <w:right w:val="none" w:sz="0" w:space="0" w:color="auto"/>
                      </w:divBdr>
                    </w:div>
                  </w:divsChild>
                </w:div>
                <w:div w:id="1658847316">
                  <w:marLeft w:val="0"/>
                  <w:marRight w:val="0"/>
                  <w:marTop w:val="0"/>
                  <w:marBottom w:val="0"/>
                  <w:divBdr>
                    <w:top w:val="none" w:sz="0" w:space="0" w:color="auto"/>
                    <w:left w:val="none" w:sz="0" w:space="0" w:color="auto"/>
                    <w:bottom w:val="none" w:sz="0" w:space="0" w:color="auto"/>
                    <w:right w:val="none" w:sz="0" w:space="0" w:color="auto"/>
                  </w:divBdr>
                  <w:divsChild>
                    <w:div w:id="1120956126">
                      <w:marLeft w:val="0"/>
                      <w:marRight w:val="0"/>
                      <w:marTop w:val="0"/>
                      <w:marBottom w:val="0"/>
                      <w:divBdr>
                        <w:top w:val="none" w:sz="0" w:space="0" w:color="auto"/>
                        <w:left w:val="none" w:sz="0" w:space="0" w:color="auto"/>
                        <w:bottom w:val="none" w:sz="0" w:space="0" w:color="auto"/>
                        <w:right w:val="none" w:sz="0" w:space="0" w:color="auto"/>
                      </w:divBdr>
                    </w:div>
                  </w:divsChild>
                </w:div>
                <w:div w:id="135339422">
                  <w:marLeft w:val="0"/>
                  <w:marRight w:val="0"/>
                  <w:marTop w:val="0"/>
                  <w:marBottom w:val="0"/>
                  <w:divBdr>
                    <w:top w:val="none" w:sz="0" w:space="0" w:color="auto"/>
                    <w:left w:val="none" w:sz="0" w:space="0" w:color="auto"/>
                    <w:bottom w:val="none" w:sz="0" w:space="0" w:color="auto"/>
                    <w:right w:val="none" w:sz="0" w:space="0" w:color="auto"/>
                  </w:divBdr>
                  <w:divsChild>
                    <w:div w:id="735784887">
                      <w:marLeft w:val="0"/>
                      <w:marRight w:val="0"/>
                      <w:marTop w:val="0"/>
                      <w:marBottom w:val="0"/>
                      <w:divBdr>
                        <w:top w:val="none" w:sz="0" w:space="0" w:color="auto"/>
                        <w:left w:val="none" w:sz="0" w:space="0" w:color="auto"/>
                        <w:bottom w:val="none" w:sz="0" w:space="0" w:color="auto"/>
                        <w:right w:val="none" w:sz="0" w:space="0" w:color="auto"/>
                      </w:divBdr>
                    </w:div>
                  </w:divsChild>
                </w:div>
                <w:div w:id="2057194104">
                  <w:marLeft w:val="0"/>
                  <w:marRight w:val="0"/>
                  <w:marTop w:val="0"/>
                  <w:marBottom w:val="0"/>
                  <w:divBdr>
                    <w:top w:val="none" w:sz="0" w:space="0" w:color="auto"/>
                    <w:left w:val="none" w:sz="0" w:space="0" w:color="auto"/>
                    <w:bottom w:val="none" w:sz="0" w:space="0" w:color="auto"/>
                    <w:right w:val="none" w:sz="0" w:space="0" w:color="auto"/>
                  </w:divBdr>
                  <w:divsChild>
                    <w:div w:id="1122110992">
                      <w:marLeft w:val="0"/>
                      <w:marRight w:val="0"/>
                      <w:marTop w:val="0"/>
                      <w:marBottom w:val="0"/>
                      <w:divBdr>
                        <w:top w:val="none" w:sz="0" w:space="0" w:color="auto"/>
                        <w:left w:val="none" w:sz="0" w:space="0" w:color="auto"/>
                        <w:bottom w:val="none" w:sz="0" w:space="0" w:color="auto"/>
                        <w:right w:val="none" w:sz="0" w:space="0" w:color="auto"/>
                      </w:divBdr>
                    </w:div>
                  </w:divsChild>
                </w:div>
                <w:div w:id="2030716780">
                  <w:marLeft w:val="0"/>
                  <w:marRight w:val="0"/>
                  <w:marTop w:val="0"/>
                  <w:marBottom w:val="0"/>
                  <w:divBdr>
                    <w:top w:val="none" w:sz="0" w:space="0" w:color="auto"/>
                    <w:left w:val="none" w:sz="0" w:space="0" w:color="auto"/>
                    <w:bottom w:val="none" w:sz="0" w:space="0" w:color="auto"/>
                    <w:right w:val="none" w:sz="0" w:space="0" w:color="auto"/>
                  </w:divBdr>
                  <w:divsChild>
                    <w:div w:id="198053772">
                      <w:marLeft w:val="0"/>
                      <w:marRight w:val="0"/>
                      <w:marTop w:val="0"/>
                      <w:marBottom w:val="0"/>
                      <w:divBdr>
                        <w:top w:val="none" w:sz="0" w:space="0" w:color="auto"/>
                        <w:left w:val="none" w:sz="0" w:space="0" w:color="auto"/>
                        <w:bottom w:val="none" w:sz="0" w:space="0" w:color="auto"/>
                        <w:right w:val="none" w:sz="0" w:space="0" w:color="auto"/>
                      </w:divBdr>
                    </w:div>
                  </w:divsChild>
                </w:div>
                <w:div w:id="249047454">
                  <w:marLeft w:val="0"/>
                  <w:marRight w:val="0"/>
                  <w:marTop w:val="0"/>
                  <w:marBottom w:val="0"/>
                  <w:divBdr>
                    <w:top w:val="none" w:sz="0" w:space="0" w:color="auto"/>
                    <w:left w:val="none" w:sz="0" w:space="0" w:color="auto"/>
                    <w:bottom w:val="none" w:sz="0" w:space="0" w:color="auto"/>
                    <w:right w:val="none" w:sz="0" w:space="0" w:color="auto"/>
                  </w:divBdr>
                  <w:divsChild>
                    <w:div w:id="83037272">
                      <w:marLeft w:val="0"/>
                      <w:marRight w:val="0"/>
                      <w:marTop w:val="0"/>
                      <w:marBottom w:val="0"/>
                      <w:divBdr>
                        <w:top w:val="none" w:sz="0" w:space="0" w:color="auto"/>
                        <w:left w:val="none" w:sz="0" w:space="0" w:color="auto"/>
                        <w:bottom w:val="none" w:sz="0" w:space="0" w:color="auto"/>
                        <w:right w:val="none" w:sz="0" w:space="0" w:color="auto"/>
                      </w:divBdr>
                    </w:div>
                  </w:divsChild>
                </w:div>
                <w:div w:id="1729262618">
                  <w:marLeft w:val="0"/>
                  <w:marRight w:val="0"/>
                  <w:marTop w:val="0"/>
                  <w:marBottom w:val="0"/>
                  <w:divBdr>
                    <w:top w:val="none" w:sz="0" w:space="0" w:color="auto"/>
                    <w:left w:val="none" w:sz="0" w:space="0" w:color="auto"/>
                    <w:bottom w:val="none" w:sz="0" w:space="0" w:color="auto"/>
                    <w:right w:val="none" w:sz="0" w:space="0" w:color="auto"/>
                  </w:divBdr>
                  <w:divsChild>
                    <w:div w:id="681273871">
                      <w:marLeft w:val="0"/>
                      <w:marRight w:val="0"/>
                      <w:marTop w:val="0"/>
                      <w:marBottom w:val="0"/>
                      <w:divBdr>
                        <w:top w:val="none" w:sz="0" w:space="0" w:color="auto"/>
                        <w:left w:val="none" w:sz="0" w:space="0" w:color="auto"/>
                        <w:bottom w:val="none" w:sz="0" w:space="0" w:color="auto"/>
                        <w:right w:val="none" w:sz="0" w:space="0" w:color="auto"/>
                      </w:divBdr>
                    </w:div>
                  </w:divsChild>
                </w:div>
                <w:div w:id="1169365708">
                  <w:marLeft w:val="0"/>
                  <w:marRight w:val="0"/>
                  <w:marTop w:val="0"/>
                  <w:marBottom w:val="0"/>
                  <w:divBdr>
                    <w:top w:val="none" w:sz="0" w:space="0" w:color="auto"/>
                    <w:left w:val="none" w:sz="0" w:space="0" w:color="auto"/>
                    <w:bottom w:val="none" w:sz="0" w:space="0" w:color="auto"/>
                    <w:right w:val="none" w:sz="0" w:space="0" w:color="auto"/>
                  </w:divBdr>
                  <w:divsChild>
                    <w:div w:id="703679435">
                      <w:marLeft w:val="0"/>
                      <w:marRight w:val="0"/>
                      <w:marTop w:val="0"/>
                      <w:marBottom w:val="0"/>
                      <w:divBdr>
                        <w:top w:val="none" w:sz="0" w:space="0" w:color="auto"/>
                        <w:left w:val="none" w:sz="0" w:space="0" w:color="auto"/>
                        <w:bottom w:val="none" w:sz="0" w:space="0" w:color="auto"/>
                        <w:right w:val="none" w:sz="0" w:space="0" w:color="auto"/>
                      </w:divBdr>
                    </w:div>
                  </w:divsChild>
                </w:div>
                <w:div w:id="2126269449">
                  <w:marLeft w:val="0"/>
                  <w:marRight w:val="0"/>
                  <w:marTop w:val="0"/>
                  <w:marBottom w:val="0"/>
                  <w:divBdr>
                    <w:top w:val="none" w:sz="0" w:space="0" w:color="auto"/>
                    <w:left w:val="none" w:sz="0" w:space="0" w:color="auto"/>
                    <w:bottom w:val="none" w:sz="0" w:space="0" w:color="auto"/>
                    <w:right w:val="none" w:sz="0" w:space="0" w:color="auto"/>
                  </w:divBdr>
                  <w:divsChild>
                    <w:div w:id="613287983">
                      <w:marLeft w:val="0"/>
                      <w:marRight w:val="0"/>
                      <w:marTop w:val="0"/>
                      <w:marBottom w:val="0"/>
                      <w:divBdr>
                        <w:top w:val="none" w:sz="0" w:space="0" w:color="auto"/>
                        <w:left w:val="none" w:sz="0" w:space="0" w:color="auto"/>
                        <w:bottom w:val="none" w:sz="0" w:space="0" w:color="auto"/>
                        <w:right w:val="none" w:sz="0" w:space="0" w:color="auto"/>
                      </w:divBdr>
                    </w:div>
                  </w:divsChild>
                </w:div>
                <w:div w:id="859128141">
                  <w:marLeft w:val="0"/>
                  <w:marRight w:val="0"/>
                  <w:marTop w:val="0"/>
                  <w:marBottom w:val="0"/>
                  <w:divBdr>
                    <w:top w:val="none" w:sz="0" w:space="0" w:color="auto"/>
                    <w:left w:val="none" w:sz="0" w:space="0" w:color="auto"/>
                    <w:bottom w:val="none" w:sz="0" w:space="0" w:color="auto"/>
                    <w:right w:val="none" w:sz="0" w:space="0" w:color="auto"/>
                  </w:divBdr>
                  <w:divsChild>
                    <w:div w:id="491988886">
                      <w:marLeft w:val="0"/>
                      <w:marRight w:val="0"/>
                      <w:marTop w:val="0"/>
                      <w:marBottom w:val="0"/>
                      <w:divBdr>
                        <w:top w:val="none" w:sz="0" w:space="0" w:color="auto"/>
                        <w:left w:val="none" w:sz="0" w:space="0" w:color="auto"/>
                        <w:bottom w:val="none" w:sz="0" w:space="0" w:color="auto"/>
                        <w:right w:val="none" w:sz="0" w:space="0" w:color="auto"/>
                      </w:divBdr>
                    </w:div>
                  </w:divsChild>
                </w:div>
                <w:div w:id="1549995151">
                  <w:marLeft w:val="0"/>
                  <w:marRight w:val="0"/>
                  <w:marTop w:val="0"/>
                  <w:marBottom w:val="0"/>
                  <w:divBdr>
                    <w:top w:val="none" w:sz="0" w:space="0" w:color="auto"/>
                    <w:left w:val="none" w:sz="0" w:space="0" w:color="auto"/>
                    <w:bottom w:val="none" w:sz="0" w:space="0" w:color="auto"/>
                    <w:right w:val="none" w:sz="0" w:space="0" w:color="auto"/>
                  </w:divBdr>
                  <w:divsChild>
                    <w:div w:id="844784199">
                      <w:marLeft w:val="0"/>
                      <w:marRight w:val="0"/>
                      <w:marTop w:val="0"/>
                      <w:marBottom w:val="0"/>
                      <w:divBdr>
                        <w:top w:val="none" w:sz="0" w:space="0" w:color="auto"/>
                        <w:left w:val="none" w:sz="0" w:space="0" w:color="auto"/>
                        <w:bottom w:val="none" w:sz="0" w:space="0" w:color="auto"/>
                        <w:right w:val="none" w:sz="0" w:space="0" w:color="auto"/>
                      </w:divBdr>
                    </w:div>
                  </w:divsChild>
                </w:div>
                <w:div w:id="1825970029">
                  <w:marLeft w:val="0"/>
                  <w:marRight w:val="0"/>
                  <w:marTop w:val="0"/>
                  <w:marBottom w:val="0"/>
                  <w:divBdr>
                    <w:top w:val="none" w:sz="0" w:space="0" w:color="auto"/>
                    <w:left w:val="none" w:sz="0" w:space="0" w:color="auto"/>
                    <w:bottom w:val="none" w:sz="0" w:space="0" w:color="auto"/>
                    <w:right w:val="none" w:sz="0" w:space="0" w:color="auto"/>
                  </w:divBdr>
                  <w:divsChild>
                    <w:div w:id="1691951159">
                      <w:marLeft w:val="0"/>
                      <w:marRight w:val="0"/>
                      <w:marTop w:val="0"/>
                      <w:marBottom w:val="0"/>
                      <w:divBdr>
                        <w:top w:val="none" w:sz="0" w:space="0" w:color="auto"/>
                        <w:left w:val="none" w:sz="0" w:space="0" w:color="auto"/>
                        <w:bottom w:val="none" w:sz="0" w:space="0" w:color="auto"/>
                        <w:right w:val="none" w:sz="0" w:space="0" w:color="auto"/>
                      </w:divBdr>
                    </w:div>
                  </w:divsChild>
                </w:div>
                <w:div w:id="1840658466">
                  <w:marLeft w:val="0"/>
                  <w:marRight w:val="0"/>
                  <w:marTop w:val="0"/>
                  <w:marBottom w:val="0"/>
                  <w:divBdr>
                    <w:top w:val="none" w:sz="0" w:space="0" w:color="auto"/>
                    <w:left w:val="none" w:sz="0" w:space="0" w:color="auto"/>
                    <w:bottom w:val="none" w:sz="0" w:space="0" w:color="auto"/>
                    <w:right w:val="none" w:sz="0" w:space="0" w:color="auto"/>
                  </w:divBdr>
                  <w:divsChild>
                    <w:div w:id="993870619">
                      <w:marLeft w:val="0"/>
                      <w:marRight w:val="0"/>
                      <w:marTop w:val="0"/>
                      <w:marBottom w:val="0"/>
                      <w:divBdr>
                        <w:top w:val="none" w:sz="0" w:space="0" w:color="auto"/>
                        <w:left w:val="none" w:sz="0" w:space="0" w:color="auto"/>
                        <w:bottom w:val="none" w:sz="0" w:space="0" w:color="auto"/>
                        <w:right w:val="none" w:sz="0" w:space="0" w:color="auto"/>
                      </w:divBdr>
                    </w:div>
                  </w:divsChild>
                </w:div>
                <w:div w:id="1642036239">
                  <w:marLeft w:val="0"/>
                  <w:marRight w:val="0"/>
                  <w:marTop w:val="0"/>
                  <w:marBottom w:val="0"/>
                  <w:divBdr>
                    <w:top w:val="none" w:sz="0" w:space="0" w:color="auto"/>
                    <w:left w:val="none" w:sz="0" w:space="0" w:color="auto"/>
                    <w:bottom w:val="none" w:sz="0" w:space="0" w:color="auto"/>
                    <w:right w:val="none" w:sz="0" w:space="0" w:color="auto"/>
                  </w:divBdr>
                  <w:divsChild>
                    <w:div w:id="88089094">
                      <w:marLeft w:val="0"/>
                      <w:marRight w:val="0"/>
                      <w:marTop w:val="0"/>
                      <w:marBottom w:val="0"/>
                      <w:divBdr>
                        <w:top w:val="none" w:sz="0" w:space="0" w:color="auto"/>
                        <w:left w:val="none" w:sz="0" w:space="0" w:color="auto"/>
                        <w:bottom w:val="none" w:sz="0" w:space="0" w:color="auto"/>
                        <w:right w:val="none" w:sz="0" w:space="0" w:color="auto"/>
                      </w:divBdr>
                    </w:div>
                  </w:divsChild>
                </w:div>
                <w:div w:id="702830063">
                  <w:marLeft w:val="0"/>
                  <w:marRight w:val="0"/>
                  <w:marTop w:val="0"/>
                  <w:marBottom w:val="0"/>
                  <w:divBdr>
                    <w:top w:val="none" w:sz="0" w:space="0" w:color="auto"/>
                    <w:left w:val="none" w:sz="0" w:space="0" w:color="auto"/>
                    <w:bottom w:val="none" w:sz="0" w:space="0" w:color="auto"/>
                    <w:right w:val="none" w:sz="0" w:space="0" w:color="auto"/>
                  </w:divBdr>
                  <w:divsChild>
                    <w:div w:id="1788158796">
                      <w:marLeft w:val="0"/>
                      <w:marRight w:val="0"/>
                      <w:marTop w:val="0"/>
                      <w:marBottom w:val="0"/>
                      <w:divBdr>
                        <w:top w:val="none" w:sz="0" w:space="0" w:color="auto"/>
                        <w:left w:val="none" w:sz="0" w:space="0" w:color="auto"/>
                        <w:bottom w:val="none" w:sz="0" w:space="0" w:color="auto"/>
                        <w:right w:val="none" w:sz="0" w:space="0" w:color="auto"/>
                      </w:divBdr>
                    </w:div>
                  </w:divsChild>
                </w:div>
                <w:div w:id="1833255287">
                  <w:marLeft w:val="0"/>
                  <w:marRight w:val="0"/>
                  <w:marTop w:val="0"/>
                  <w:marBottom w:val="0"/>
                  <w:divBdr>
                    <w:top w:val="none" w:sz="0" w:space="0" w:color="auto"/>
                    <w:left w:val="none" w:sz="0" w:space="0" w:color="auto"/>
                    <w:bottom w:val="none" w:sz="0" w:space="0" w:color="auto"/>
                    <w:right w:val="none" w:sz="0" w:space="0" w:color="auto"/>
                  </w:divBdr>
                  <w:divsChild>
                    <w:div w:id="1434284827">
                      <w:marLeft w:val="0"/>
                      <w:marRight w:val="0"/>
                      <w:marTop w:val="0"/>
                      <w:marBottom w:val="0"/>
                      <w:divBdr>
                        <w:top w:val="none" w:sz="0" w:space="0" w:color="auto"/>
                        <w:left w:val="none" w:sz="0" w:space="0" w:color="auto"/>
                        <w:bottom w:val="none" w:sz="0" w:space="0" w:color="auto"/>
                        <w:right w:val="none" w:sz="0" w:space="0" w:color="auto"/>
                      </w:divBdr>
                    </w:div>
                  </w:divsChild>
                </w:div>
                <w:div w:id="1388407620">
                  <w:marLeft w:val="0"/>
                  <w:marRight w:val="0"/>
                  <w:marTop w:val="0"/>
                  <w:marBottom w:val="0"/>
                  <w:divBdr>
                    <w:top w:val="none" w:sz="0" w:space="0" w:color="auto"/>
                    <w:left w:val="none" w:sz="0" w:space="0" w:color="auto"/>
                    <w:bottom w:val="none" w:sz="0" w:space="0" w:color="auto"/>
                    <w:right w:val="none" w:sz="0" w:space="0" w:color="auto"/>
                  </w:divBdr>
                  <w:divsChild>
                    <w:div w:id="492183296">
                      <w:marLeft w:val="0"/>
                      <w:marRight w:val="0"/>
                      <w:marTop w:val="0"/>
                      <w:marBottom w:val="0"/>
                      <w:divBdr>
                        <w:top w:val="none" w:sz="0" w:space="0" w:color="auto"/>
                        <w:left w:val="none" w:sz="0" w:space="0" w:color="auto"/>
                        <w:bottom w:val="none" w:sz="0" w:space="0" w:color="auto"/>
                        <w:right w:val="none" w:sz="0" w:space="0" w:color="auto"/>
                      </w:divBdr>
                    </w:div>
                  </w:divsChild>
                </w:div>
                <w:div w:id="1801999575">
                  <w:marLeft w:val="0"/>
                  <w:marRight w:val="0"/>
                  <w:marTop w:val="0"/>
                  <w:marBottom w:val="0"/>
                  <w:divBdr>
                    <w:top w:val="none" w:sz="0" w:space="0" w:color="auto"/>
                    <w:left w:val="none" w:sz="0" w:space="0" w:color="auto"/>
                    <w:bottom w:val="none" w:sz="0" w:space="0" w:color="auto"/>
                    <w:right w:val="none" w:sz="0" w:space="0" w:color="auto"/>
                  </w:divBdr>
                  <w:divsChild>
                    <w:div w:id="1210806439">
                      <w:marLeft w:val="0"/>
                      <w:marRight w:val="0"/>
                      <w:marTop w:val="0"/>
                      <w:marBottom w:val="0"/>
                      <w:divBdr>
                        <w:top w:val="none" w:sz="0" w:space="0" w:color="auto"/>
                        <w:left w:val="none" w:sz="0" w:space="0" w:color="auto"/>
                        <w:bottom w:val="none" w:sz="0" w:space="0" w:color="auto"/>
                        <w:right w:val="none" w:sz="0" w:space="0" w:color="auto"/>
                      </w:divBdr>
                    </w:div>
                  </w:divsChild>
                </w:div>
                <w:div w:id="1217086475">
                  <w:marLeft w:val="0"/>
                  <w:marRight w:val="0"/>
                  <w:marTop w:val="0"/>
                  <w:marBottom w:val="0"/>
                  <w:divBdr>
                    <w:top w:val="none" w:sz="0" w:space="0" w:color="auto"/>
                    <w:left w:val="none" w:sz="0" w:space="0" w:color="auto"/>
                    <w:bottom w:val="none" w:sz="0" w:space="0" w:color="auto"/>
                    <w:right w:val="none" w:sz="0" w:space="0" w:color="auto"/>
                  </w:divBdr>
                  <w:divsChild>
                    <w:div w:id="1454858335">
                      <w:marLeft w:val="0"/>
                      <w:marRight w:val="0"/>
                      <w:marTop w:val="0"/>
                      <w:marBottom w:val="0"/>
                      <w:divBdr>
                        <w:top w:val="none" w:sz="0" w:space="0" w:color="auto"/>
                        <w:left w:val="none" w:sz="0" w:space="0" w:color="auto"/>
                        <w:bottom w:val="none" w:sz="0" w:space="0" w:color="auto"/>
                        <w:right w:val="none" w:sz="0" w:space="0" w:color="auto"/>
                      </w:divBdr>
                    </w:div>
                  </w:divsChild>
                </w:div>
                <w:div w:id="625698858">
                  <w:marLeft w:val="0"/>
                  <w:marRight w:val="0"/>
                  <w:marTop w:val="0"/>
                  <w:marBottom w:val="0"/>
                  <w:divBdr>
                    <w:top w:val="none" w:sz="0" w:space="0" w:color="auto"/>
                    <w:left w:val="none" w:sz="0" w:space="0" w:color="auto"/>
                    <w:bottom w:val="none" w:sz="0" w:space="0" w:color="auto"/>
                    <w:right w:val="none" w:sz="0" w:space="0" w:color="auto"/>
                  </w:divBdr>
                  <w:divsChild>
                    <w:div w:id="111825276">
                      <w:marLeft w:val="0"/>
                      <w:marRight w:val="0"/>
                      <w:marTop w:val="0"/>
                      <w:marBottom w:val="0"/>
                      <w:divBdr>
                        <w:top w:val="none" w:sz="0" w:space="0" w:color="auto"/>
                        <w:left w:val="none" w:sz="0" w:space="0" w:color="auto"/>
                        <w:bottom w:val="none" w:sz="0" w:space="0" w:color="auto"/>
                        <w:right w:val="none" w:sz="0" w:space="0" w:color="auto"/>
                      </w:divBdr>
                    </w:div>
                  </w:divsChild>
                </w:div>
                <w:div w:id="1210800892">
                  <w:marLeft w:val="0"/>
                  <w:marRight w:val="0"/>
                  <w:marTop w:val="0"/>
                  <w:marBottom w:val="0"/>
                  <w:divBdr>
                    <w:top w:val="none" w:sz="0" w:space="0" w:color="auto"/>
                    <w:left w:val="none" w:sz="0" w:space="0" w:color="auto"/>
                    <w:bottom w:val="none" w:sz="0" w:space="0" w:color="auto"/>
                    <w:right w:val="none" w:sz="0" w:space="0" w:color="auto"/>
                  </w:divBdr>
                  <w:divsChild>
                    <w:div w:id="993070026">
                      <w:marLeft w:val="0"/>
                      <w:marRight w:val="0"/>
                      <w:marTop w:val="0"/>
                      <w:marBottom w:val="0"/>
                      <w:divBdr>
                        <w:top w:val="none" w:sz="0" w:space="0" w:color="auto"/>
                        <w:left w:val="none" w:sz="0" w:space="0" w:color="auto"/>
                        <w:bottom w:val="none" w:sz="0" w:space="0" w:color="auto"/>
                        <w:right w:val="none" w:sz="0" w:space="0" w:color="auto"/>
                      </w:divBdr>
                    </w:div>
                  </w:divsChild>
                </w:div>
                <w:div w:id="1573389544">
                  <w:marLeft w:val="0"/>
                  <w:marRight w:val="0"/>
                  <w:marTop w:val="0"/>
                  <w:marBottom w:val="0"/>
                  <w:divBdr>
                    <w:top w:val="none" w:sz="0" w:space="0" w:color="auto"/>
                    <w:left w:val="none" w:sz="0" w:space="0" w:color="auto"/>
                    <w:bottom w:val="none" w:sz="0" w:space="0" w:color="auto"/>
                    <w:right w:val="none" w:sz="0" w:space="0" w:color="auto"/>
                  </w:divBdr>
                  <w:divsChild>
                    <w:div w:id="707805024">
                      <w:marLeft w:val="0"/>
                      <w:marRight w:val="0"/>
                      <w:marTop w:val="0"/>
                      <w:marBottom w:val="0"/>
                      <w:divBdr>
                        <w:top w:val="none" w:sz="0" w:space="0" w:color="auto"/>
                        <w:left w:val="none" w:sz="0" w:space="0" w:color="auto"/>
                        <w:bottom w:val="none" w:sz="0" w:space="0" w:color="auto"/>
                        <w:right w:val="none" w:sz="0" w:space="0" w:color="auto"/>
                      </w:divBdr>
                    </w:div>
                  </w:divsChild>
                </w:div>
                <w:div w:id="158884222">
                  <w:marLeft w:val="0"/>
                  <w:marRight w:val="0"/>
                  <w:marTop w:val="0"/>
                  <w:marBottom w:val="0"/>
                  <w:divBdr>
                    <w:top w:val="none" w:sz="0" w:space="0" w:color="auto"/>
                    <w:left w:val="none" w:sz="0" w:space="0" w:color="auto"/>
                    <w:bottom w:val="none" w:sz="0" w:space="0" w:color="auto"/>
                    <w:right w:val="none" w:sz="0" w:space="0" w:color="auto"/>
                  </w:divBdr>
                  <w:divsChild>
                    <w:div w:id="1063721529">
                      <w:marLeft w:val="0"/>
                      <w:marRight w:val="0"/>
                      <w:marTop w:val="0"/>
                      <w:marBottom w:val="0"/>
                      <w:divBdr>
                        <w:top w:val="none" w:sz="0" w:space="0" w:color="auto"/>
                        <w:left w:val="none" w:sz="0" w:space="0" w:color="auto"/>
                        <w:bottom w:val="none" w:sz="0" w:space="0" w:color="auto"/>
                        <w:right w:val="none" w:sz="0" w:space="0" w:color="auto"/>
                      </w:divBdr>
                    </w:div>
                  </w:divsChild>
                </w:div>
                <w:div w:id="1940945282">
                  <w:marLeft w:val="0"/>
                  <w:marRight w:val="0"/>
                  <w:marTop w:val="0"/>
                  <w:marBottom w:val="0"/>
                  <w:divBdr>
                    <w:top w:val="none" w:sz="0" w:space="0" w:color="auto"/>
                    <w:left w:val="none" w:sz="0" w:space="0" w:color="auto"/>
                    <w:bottom w:val="none" w:sz="0" w:space="0" w:color="auto"/>
                    <w:right w:val="none" w:sz="0" w:space="0" w:color="auto"/>
                  </w:divBdr>
                  <w:divsChild>
                    <w:div w:id="835414090">
                      <w:marLeft w:val="0"/>
                      <w:marRight w:val="0"/>
                      <w:marTop w:val="0"/>
                      <w:marBottom w:val="0"/>
                      <w:divBdr>
                        <w:top w:val="none" w:sz="0" w:space="0" w:color="auto"/>
                        <w:left w:val="none" w:sz="0" w:space="0" w:color="auto"/>
                        <w:bottom w:val="none" w:sz="0" w:space="0" w:color="auto"/>
                        <w:right w:val="none" w:sz="0" w:space="0" w:color="auto"/>
                      </w:divBdr>
                    </w:div>
                  </w:divsChild>
                </w:div>
                <w:div w:id="2024428721">
                  <w:marLeft w:val="0"/>
                  <w:marRight w:val="0"/>
                  <w:marTop w:val="0"/>
                  <w:marBottom w:val="0"/>
                  <w:divBdr>
                    <w:top w:val="none" w:sz="0" w:space="0" w:color="auto"/>
                    <w:left w:val="none" w:sz="0" w:space="0" w:color="auto"/>
                    <w:bottom w:val="none" w:sz="0" w:space="0" w:color="auto"/>
                    <w:right w:val="none" w:sz="0" w:space="0" w:color="auto"/>
                  </w:divBdr>
                  <w:divsChild>
                    <w:div w:id="338194793">
                      <w:marLeft w:val="0"/>
                      <w:marRight w:val="0"/>
                      <w:marTop w:val="0"/>
                      <w:marBottom w:val="0"/>
                      <w:divBdr>
                        <w:top w:val="none" w:sz="0" w:space="0" w:color="auto"/>
                        <w:left w:val="none" w:sz="0" w:space="0" w:color="auto"/>
                        <w:bottom w:val="none" w:sz="0" w:space="0" w:color="auto"/>
                        <w:right w:val="none" w:sz="0" w:space="0" w:color="auto"/>
                      </w:divBdr>
                    </w:div>
                  </w:divsChild>
                </w:div>
                <w:div w:id="1756318648">
                  <w:marLeft w:val="0"/>
                  <w:marRight w:val="0"/>
                  <w:marTop w:val="0"/>
                  <w:marBottom w:val="0"/>
                  <w:divBdr>
                    <w:top w:val="none" w:sz="0" w:space="0" w:color="auto"/>
                    <w:left w:val="none" w:sz="0" w:space="0" w:color="auto"/>
                    <w:bottom w:val="none" w:sz="0" w:space="0" w:color="auto"/>
                    <w:right w:val="none" w:sz="0" w:space="0" w:color="auto"/>
                  </w:divBdr>
                  <w:divsChild>
                    <w:div w:id="452019271">
                      <w:marLeft w:val="0"/>
                      <w:marRight w:val="0"/>
                      <w:marTop w:val="0"/>
                      <w:marBottom w:val="0"/>
                      <w:divBdr>
                        <w:top w:val="none" w:sz="0" w:space="0" w:color="auto"/>
                        <w:left w:val="none" w:sz="0" w:space="0" w:color="auto"/>
                        <w:bottom w:val="none" w:sz="0" w:space="0" w:color="auto"/>
                        <w:right w:val="none" w:sz="0" w:space="0" w:color="auto"/>
                      </w:divBdr>
                    </w:div>
                  </w:divsChild>
                </w:div>
                <w:div w:id="1444226828">
                  <w:marLeft w:val="0"/>
                  <w:marRight w:val="0"/>
                  <w:marTop w:val="0"/>
                  <w:marBottom w:val="0"/>
                  <w:divBdr>
                    <w:top w:val="none" w:sz="0" w:space="0" w:color="auto"/>
                    <w:left w:val="none" w:sz="0" w:space="0" w:color="auto"/>
                    <w:bottom w:val="none" w:sz="0" w:space="0" w:color="auto"/>
                    <w:right w:val="none" w:sz="0" w:space="0" w:color="auto"/>
                  </w:divBdr>
                  <w:divsChild>
                    <w:div w:id="1864131797">
                      <w:marLeft w:val="0"/>
                      <w:marRight w:val="0"/>
                      <w:marTop w:val="0"/>
                      <w:marBottom w:val="0"/>
                      <w:divBdr>
                        <w:top w:val="none" w:sz="0" w:space="0" w:color="auto"/>
                        <w:left w:val="none" w:sz="0" w:space="0" w:color="auto"/>
                        <w:bottom w:val="none" w:sz="0" w:space="0" w:color="auto"/>
                        <w:right w:val="none" w:sz="0" w:space="0" w:color="auto"/>
                      </w:divBdr>
                    </w:div>
                  </w:divsChild>
                </w:div>
                <w:div w:id="1315261601">
                  <w:marLeft w:val="0"/>
                  <w:marRight w:val="0"/>
                  <w:marTop w:val="0"/>
                  <w:marBottom w:val="0"/>
                  <w:divBdr>
                    <w:top w:val="none" w:sz="0" w:space="0" w:color="auto"/>
                    <w:left w:val="none" w:sz="0" w:space="0" w:color="auto"/>
                    <w:bottom w:val="none" w:sz="0" w:space="0" w:color="auto"/>
                    <w:right w:val="none" w:sz="0" w:space="0" w:color="auto"/>
                  </w:divBdr>
                  <w:divsChild>
                    <w:div w:id="2024819449">
                      <w:marLeft w:val="0"/>
                      <w:marRight w:val="0"/>
                      <w:marTop w:val="0"/>
                      <w:marBottom w:val="0"/>
                      <w:divBdr>
                        <w:top w:val="none" w:sz="0" w:space="0" w:color="auto"/>
                        <w:left w:val="none" w:sz="0" w:space="0" w:color="auto"/>
                        <w:bottom w:val="none" w:sz="0" w:space="0" w:color="auto"/>
                        <w:right w:val="none" w:sz="0" w:space="0" w:color="auto"/>
                      </w:divBdr>
                    </w:div>
                  </w:divsChild>
                </w:div>
                <w:div w:id="577324089">
                  <w:marLeft w:val="0"/>
                  <w:marRight w:val="0"/>
                  <w:marTop w:val="0"/>
                  <w:marBottom w:val="0"/>
                  <w:divBdr>
                    <w:top w:val="none" w:sz="0" w:space="0" w:color="auto"/>
                    <w:left w:val="none" w:sz="0" w:space="0" w:color="auto"/>
                    <w:bottom w:val="none" w:sz="0" w:space="0" w:color="auto"/>
                    <w:right w:val="none" w:sz="0" w:space="0" w:color="auto"/>
                  </w:divBdr>
                  <w:divsChild>
                    <w:div w:id="1631129138">
                      <w:marLeft w:val="0"/>
                      <w:marRight w:val="0"/>
                      <w:marTop w:val="0"/>
                      <w:marBottom w:val="0"/>
                      <w:divBdr>
                        <w:top w:val="none" w:sz="0" w:space="0" w:color="auto"/>
                        <w:left w:val="none" w:sz="0" w:space="0" w:color="auto"/>
                        <w:bottom w:val="none" w:sz="0" w:space="0" w:color="auto"/>
                        <w:right w:val="none" w:sz="0" w:space="0" w:color="auto"/>
                      </w:divBdr>
                    </w:div>
                  </w:divsChild>
                </w:div>
                <w:div w:id="132718039">
                  <w:marLeft w:val="0"/>
                  <w:marRight w:val="0"/>
                  <w:marTop w:val="0"/>
                  <w:marBottom w:val="0"/>
                  <w:divBdr>
                    <w:top w:val="none" w:sz="0" w:space="0" w:color="auto"/>
                    <w:left w:val="none" w:sz="0" w:space="0" w:color="auto"/>
                    <w:bottom w:val="none" w:sz="0" w:space="0" w:color="auto"/>
                    <w:right w:val="none" w:sz="0" w:space="0" w:color="auto"/>
                  </w:divBdr>
                  <w:divsChild>
                    <w:div w:id="1550533016">
                      <w:marLeft w:val="0"/>
                      <w:marRight w:val="0"/>
                      <w:marTop w:val="0"/>
                      <w:marBottom w:val="0"/>
                      <w:divBdr>
                        <w:top w:val="none" w:sz="0" w:space="0" w:color="auto"/>
                        <w:left w:val="none" w:sz="0" w:space="0" w:color="auto"/>
                        <w:bottom w:val="none" w:sz="0" w:space="0" w:color="auto"/>
                        <w:right w:val="none" w:sz="0" w:space="0" w:color="auto"/>
                      </w:divBdr>
                    </w:div>
                  </w:divsChild>
                </w:div>
                <w:div w:id="1730226491">
                  <w:marLeft w:val="0"/>
                  <w:marRight w:val="0"/>
                  <w:marTop w:val="0"/>
                  <w:marBottom w:val="0"/>
                  <w:divBdr>
                    <w:top w:val="none" w:sz="0" w:space="0" w:color="auto"/>
                    <w:left w:val="none" w:sz="0" w:space="0" w:color="auto"/>
                    <w:bottom w:val="none" w:sz="0" w:space="0" w:color="auto"/>
                    <w:right w:val="none" w:sz="0" w:space="0" w:color="auto"/>
                  </w:divBdr>
                  <w:divsChild>
                    <w:div w:id="1623222615">
                      <w:marLeft w:val="0"/>
                      <w:marRight w:val="0"/>
                      <w:marTop w:val="0"/>
                      <w:marBottom w:val="0"/>
                      <w:divBdr>
                        <w:top w:val="none" w:sz="0" w:space="0" w:color="auto"/>
                        <w:left w:val="none" w:sz="0" w:space="0" w:color="auto"/>
                        <w:bottom w:val="none" w:sz="0" w:space="0" w:color="auto"/>
                        <w:right w:val="none" w:sz="0" w:space="0" w:color="auto"/>
                      </w:divBdr>
                    </w:div>
                  </w:divsChild>
                </w:div>
                <w:div w:id="171914497">
                  <w:marLeft w:val="0"/>
                  <w:marRight w:val="0"/>
                  <w:marTop w:val="0"/>
                  <w:marBottom w:val="0"/>
                  <w:divBdr>
                    <w:top w:val="none" w:sz="0" w:space="0" w:color="auto"/>
                    <w:left w:val="none" w:sz="0" w:space="0" w:color="auto"/>
                    <w:bottom w:val="none" w:sz="0" w:space="0" w:color="auto"/>
                    <w:right w:val="none" w:sz="0" w:space="0" w:color="auto"/>
                  </w:divBdr>
                  <w:divsChild>
                    <w:div w:id="1638291422">
                      <w:marLeft w:val="0"/>
                      <w:marRight w:val="0"/>
                      <w:marTop w:val="0"/>
                      <w:marBottom w:val="0"/>
                      <w:divBdr>
                        <w:top w:val="none" w:sz="0" w:space="0" w:color="auto"/>
                        <w:left w:val="none" w:sz="0" w:space="0" w:color="auto"/>
                        <w:bottom w:val="none" w:sz="0" w:space="0" w:color="auto"/>
                        <w:right w:val="none" w:sz="0" w:space="0" w:color="auto"/>
                      </w:divBdr>
                    </w:div>
                  </w:divsChild>
                </w:div>
                <w:div w:id="1141387793">
                  <w:marLeft w:val="0"/>
                  <w:marRight w:val="0"/>
                  <w:marTop w:val="0"/>
                  <w:marBottom w:val="0"/>
                  <w:divBdr>
                    <w:top w:val="none" w:sz="0" w:space="0" w:color="auto"/>
                    <w:left w:val="none" w:sz="0" w:space="0" w:color="auto"/>
                    <w:bottom w:val="none" w:sz="0" w:space="0" w:color="auto"/>
                    <w:right w:val="none" w:sz="0" w:space="0" w:color="auto"/>
                  </w:divBdr>
                  <w:divsChild>
                    <w:div w:id="2080858524">
                      <w:marLeft w:val="0"/>
                      <w:marRight w:val="0"/>
                      <w:marTop w:val="0"/>
                      <w:marBottom w:val="0"/>
                      <w:divBdr>
                        <w:top w:val="none" w:sz="0" w:space="0" w:color="auto"/>
                        <w:left w:val="none" w:sz="0" w:space="0" w:color="auto"/>
                        <w:bottom w:val="none" w:sz="0" w:space="0" w:color="auto"/>
                        <w:right w:val="none" w:sz="0" w:space="0" w:color="auto"/>
                      </w:divBdr>
                    </w:div>
                  </w:divsChild>
                </w:div>
                <w:div w:id="2033417450">
                  <w:marLeft w:val="0"/>
                  <w:marRight w:val="0"/>
                  <w:marTop w:val="0"/>
                  <w:marBottom w:val="0"/>
                  <w:divBdr>
                    <w:top w:val="none" w:sz="0" w:space="0" w:color="auto"/>
                    <w:left w:val="none" w:sz="0" w:space="0" w:color="auto"/>
                    <w:bottom w:val="none" w:sz="0" w:space="0" w:color="auto"/>
                    <w:right w:val="none" w:sz="0" w:space="0" w:color="auto"/>
                  </w:divBdr>
                  <w:divsChild>
                    <w:div w:id="1486239170">
                      <w:marLeft w:val="0"/>
                      <w:marRight w:val="0"/>
                      <w:marTop w:val="0"/>
                      <w:marBottom w:val="0"/>
                      <w:divBdr>
                        <w:top w:val="none" w:sz="0" w:space="0" w:color="auto"/>
                        <w:left w:val="none" w:sz="0" w:space="0" w:color="auto"/>
                        <w:bottom w:val="none" w:sz="0" w:space="0" w:color="auto"/>
                        <w:right w:val="none" w:sz="0" w:space="0" w:color="auto"/>
                      </w:divBdr>
                    </w:div>
                  </w:divsChild>
                </w:div>
                <w:div w:id="1080298175">
                  <w:marLeft w:val="0"/>
                  <w:marRight w:val="0"/>
                  <w:marTop w:val="0"/>
                  <w:marBottom w:val="0"/>
                  <w:divBdr>
                    <w:top w:val="none" w:sz="0" w:space="0" w:color="auto"/>
                    <w:left w:val="none" w:sz="0" w:space="0" w:color="auto"/>
                    <w:bottom w:val="none" w:sz="0" w:space="0" w:color="auto"/>
                    <w:right w:val="none" w:sz="0" w:space="0" w:color="auto"/>
                  </w:divBdr>
                  <w:divsChild>
                    <w:div w:id="1544832280">
                      <w:marLeft w:val="0"/>
                      <w:marRight w:val="0"/>
                      <w:marTop w:val="0"/>
                      <w:marBottom w:val="0"/>
                      <w:divBdr>
                        <w:top w:val="none" w:sz="0" w:space="0" w:color="auto"/>
                        <w:left w:val="none" w:sz="0" w:space="0" w:color="auto"/>
                        <w:bottom w:val="none" w:sz="0" w:space="0" w:color="auto"/>
                        <w:right w:val="none" w:sz="0" w:space="0" w:color="auto"/>
                      </w:divBdr>
                    </w:div>
                  </w:divsChild>
                </w:div>
                <w:div w:id="1295137855">
                  <w:marLeft w:val="0"/>
                  <w:marRight w:val="0"/>
                  <w:marTop w:val="0"/>
                  <w:marBottom w:val="0"/>
                  <w:divBdr>
                    <w:top w:val="none" w:sz="0" w:space="0" w:color="auto"/>
                    <w:left w:val="none" w:sz="0" w:space="0" w:color="auto"/>
                    <w:bottom w:val="none" w:sz="0" w:space="0" w:color="auto"/>
                    <w:right w:val="none" w:sz="0" w:space="0" w:color="auto"/>
                  </w:divBdr>
                  <w:divsChild>
                    <w:div w:id="1401246688">
                      <w:marLeft w:val="0"/>
                      <w:marRight w:val="0"/>
                      <w:marTop w:val="0"/>
                      <w:marBottom w:val="0"/>
                      <w:divBdr>
                        <w:top w:val="none" w:sz="0" w:space="0" w:color="auto"/>
                        <w:left w:val="none" w:sz="0" w:space="0" w:color="auto"/>
                        <w:bottom w:val="none" w:sz="0" w:space="0" w:color="auto"/>
                        <w:right w:val="none" w:sz="0" w:space="0" w:color="auto"/>
                      </w:divBdr>
                    </w:div>
                  </w:divsChild>
                </w:div>
                <w:div w:id="2015036241">
                  <w:marLeft w:val="0"/>
                  <w:marRight w:val="0"/>
                  <w:marTop w:val="0"/>
                  <w:marBottom w:val="0"/>
                  <w:divBdr>
                    <w:top w:val="none" w:sz="0" w:space="0" w:color="auto"/>
                    <w:left w:val="none" w:sz="0" w:space="0" w:color="auto"/>
                    <w:bottom w:val="none" w:sz="0" w:space="0" w:color="auto"/>
                    <w:right w:val="none" w:sz="0" w:space="0" w:color="auto"/>
                  </w:divBdr>
                  <w:divsChild>
                    <w:div w:id="1352611757">
                      <w:marLeft w:val="0"/>
                      <w:marRight w:val="0"/>
                      <w:marTop w:val="0"/>
                      <w:marBottom w:val="0"/>
                      <w:divBdr>
                        <w:top w:val="none" w:sz="0" w:space="0" w:color="auto"/>
                        <w:left w:val="none" w:sz="0" w:space="0" w:color="auto"/>
                        <w:bottom w:val="none" w:sz="0" w:space="0" w:color="auto"/>
                        <w:right w:val="none" w:sz="0" w:space="0" w:color="auto"/>
                      </w:divBdr>
                    </w:div>
                  </w:divsChild>
                </w:div>
                <w:div w:id="1967082153">
                  <w:marLeft w:val="0"/>
                  <w:marRight w:val="0"/>
                  <w:marTop w:val="0"/>
                  <w:marBottom w:val="0"/>
                  <w:divBdr>
                    <w:top w:val="none" w:sz="0" w:space="0" w:color="auto"/>
                    <w:left w:val="none" w:sz="0" w:space="0" w:color="auto"/>
                    <w:bottom w:val="none" w:sz="0" w:space="0" w:color="auto"/>
                    <w:right w:val="none" w:sz="0" w:space="0" w:color="auto"/>
                  </w:divBdr>
                  <w:divsChild>
                    <w:div w:id="843935922">
                      <w:marLeft w:val="0"/>
                      <w:marRight w:val="0"/>
                      <w:marTop w:val="0"/>
                      <w:marBottom w:val="0"/>
                      <w:divBdr>
                        <w:top w:val="none" w:sz="0" w:space="0" w:color="auto"/>
                        <w:left w:val="none" w:sz="0" w:space="0" w:color="auto"/>
                        <w:bottom w:val="none" w:sz="0" w:space="0" w:color="auto"/>
                        <w:right w:val="none" w:sz="0" w:space="0" w:color="auto"/>
                      </w:divBdr>
                    </w:div>
                  </w:divsChild>
                </w:div>
                <w:div w:id="1679381887">
                  <w:marLeft w:val="0"/>
                  <w:marRight w:val="0"/>
                  <w:marTop w:val="0"/>
                  <w:marBottom w:val="0"/>
                  <w:divBdr>
                    <w:top w:val="none" w:sz="0" w:space="0" w:color="auto"/>
                    <w:left w:val="none" w:sz="0" w:space="0" w:color="auto"/>
                    <w:bottom w:val="none" w:sz="0" w:space="0" w:color="auto"/>
                    <w:right w:val="none" w:sz="0" w:space="0" w:color="auto"/>
                  </w:divBdr>
                  <w:divsChild>
                    <w:div w:id="1536577801">
                      <w:marLeft w:val="0"/>
                      <w:marRight w:val="0"/>
                      <w:marTop w:val="0"/>
                      <w:marBottom w:val="0"/>
                      <w:divBdr>
                        <w:top w:val="none" w:sz="0" w:space="0" w:color="auto"/>
                        <w:left w:val="none" w:sz="0" w:space="0" w:color="auto"/>
                        <w:bottom w:val="none" w:sz="0" w:space="0" w:color="auto"/>
                        <w:right w:val="none" w:sz="0" w:space="0" w:color="auto"/>
                      </w:divBdr>
                    </w:div>
                  </w:divsChild>
                </w:div>
                <w:div w:id="312609444">
                  <w:marLeft w:val="0"/>
                  <w:marRight w:val="0"/>
                  <w:marTop w:val="0"/>
                  <w:marBottom w:val="0"/>
                  <w:divBdr>
                    <w:top w:val="none" w:sz="0" w:space="0" w:color="auto"/>
                    <w:left w:val="none" w:sz="0" w:space="0" w:color="auto"/>
                    <w:bottom w:val="none" w:sz="0" w:space="0" w:color="auto"/>
                    <w:right w:val="none" w:sz="0" w:space="0" w:color="auto"/>
                  </w:divBdr>
                  <w:divsChild>
                    <w:div w:id="333607047">
                      <w:marLeft w:val="0"/>
                      <w:marRight w:val="0"/>
                      <w:marTop w:val="0"/>
                      <w:marBottom w:val="0"/>
                      <w:divBdr>
                        <w:top w:val="none" w:sz="0" w:space="0" w:color="auto"/>
                        <w:left w:val="none" w:sz="0" w:space="0" w:color="auto"/>
                        <w:bottom w:val="none" w:sz="0" w:space="0" w:color="auto"/>
                        <w:right w:val="none" w:sz="0" w:space="0" w:color="auto"/>
                      </w:divBdr>
                    </w:div>
                  </w:divsChild>
                </w:div>
                <w:div w:id="1140925251">
                  <w:marLeft w:val="0"/>
                  <w:marRight w:val="0"/>
                  <w:marTop w:val="0"/>
                  <w:marBottom w:val="0"/>
                  <w:divBdr>
                    <w:top w:val="none" w:sz="0" w:space="0" w:color="auto"/>
                    <w:left w:val="none" w:sz="0" w:space="0" w:color="auto"/>
                    <w:bottom w:val="none" w:sz="0" w:space="0" w:color="auto"/>
                    <w:right w:val="none" w:sz="0" w:space="0" w:color="auto"/>
                  </w:divBdr>
                  <w:divsChild>
                    <w:div w:id="1375352397">
                      <w:marLeft w:val="0"/>
                      <w:marRight w:val="0"/>
                      <w:marTop w:val="0"/>
                      <w:marBottom w:val="0"/>
                      <w:divBdr>
                        <w:top w:val="none" w:sz="0" w:space="0" w:color="auto"/>
                        <w:left w:val="none" w:sz="0" w:space="0" w:color="auto"/>
                        <w:bottom w:val="none" w:sz="0" w:space="0" w:color="auto"/>
                        <w:right w:val="none" w:sz="0" w:space="0" w:color="auto"/>
                      </w:divBdr>
                    </w:div>
                  </w:divsChild>
                </w:div>
                <w:div w:id="1305043340">
                  <w:marLeft w:val="0"/>
                  <w:marRight w:val="0"/>
                  <w:marTop w:val="0"/>
                  <w:marBottom w:val="0"/>
                  <w:divBdr>
                    <w:top w:val="none" w:sz="0" w:space="0" w:color="auto"/>
                    <w:left w:val="none" w:sz="0" w:space="0" w:color="auto"/>
                    <w:bottom w:val="none" w:sz="0" w:space="0" w:color="auto"/>
                    <w:right w:val="none" w:sz="0" w:space="0" w:color="auto"/>
                  </w:divBdr>
                  <w:divsChild>
                    <w:div w:id="1196307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9465664">
          <w:marLeft w:val="0"/>
          <w:marRight w:val="0"/>
          <w:marTop w:val="0"/>
          <w:marBottom w:val="0"/>
          <w:divBdr>
            <w:top w:val="none" w:sz="0" w:space="0" w:color="auto"/>
            <w:left w:val="none" w:sz="0" w:space="0" w:color="auto"/>
            <w:bottom w:val="none" w:sz="0" w:space="0" w:color="auto"/>
            <w:right w:val="none" w:sz="0" w:space="0" w:color="auto"/>
          </w:divBdr>
        </w:div>
        <w:div w:id="745566627">
          <w:marLeft w:val="0"/>
          <w:marRight w:val="0"/>
          <w:marTop w:val="0"/>
          <w:marBottom w:val="0"/>
          <w:divBdr>
            <w:top w:val="none" w:sz="0" w:space="0" w:color="auto"/>
            <w:left w:val="none" w:sz="0" w:space="0" w:color="auto"/>
            <w:bottom w:val="none" w:sz="0" w:space="0" w:color="auto"/>
            <w:right w:val="none" w:sz="0" w:space="0" w:color="auto"/>
          </w:divBdr>
        </w:div>
        <w:div w:id="1021665012">
          <w:marLeft w:val="0"/>
          <w:marRight w:val="0"/>
          <w:marTop w:val="0"/>
          <w:marBottom w:val="0"/>
          <w:divBdr>
            <w:top w:val="none" w:sz="0" w:space="0" w:color="auto"/>
            <w:left w:val="none" w:sz="0" w:space="0" w:color="auto"/>
            <w:bottom w:val="none" w:sz="0" w:space="0" w:color="auto"/>
            <w:right w:val="none" w:sz="0" w:space="0" w:color="auto"/>
          </w:divBdr>
          <w:divsChild>
            <w:div w:id="2018462280">
              <w:marLeft w:val="0"/>
              <w:marRight w:val="0"/>
              <w:marTop w:val="30"/>
              <w:marBottom w:val="30"/>
              <w:divBdr>
                <w:top w:val="none" w:sz="0" w:space="0" w:color="auto"/>
                <w:left w:val="none" w:sz="0" w:space="0" w:color="auto"/>
                <w:bottom w:val="none" w:sz="0" w:space="0" w:color="auto"/>
                <w:right w:val="none" w:sz="0" w:space="0" w:color="auto"/>
              </w:divBdr>
              <w:divsChild>
                <w:div w:id="1704859857">
                  <w:marLeft w:val="0"/>
                  <w:marRight w:val="0"/>
                  <w:marTop w:val="0"/>
                  <w:marBottom w:val="0"/>
                  <w:divBdr>
                    <w:top w:val="none" w:sz="0" w:space="0" w:color="auto"/>
                    <w:left w:val="none" w:sz="0" w:space="0" w:color="auto"/>
                    <w:bottom w:val="none" w:sz="0" w:space="0" w:color="auto"/>
                    <w:right w:val="none" w:sz="0" w:space="0" w:color="auto"/>
                  </w:divBdr>
                  <w:divsChild>
                    <w:div w:id="755325827">
                      <w:marLeft w:val="0"/>
                      <w:marRight w:val="0"/>
                      <w:marTop w:val="0"/>
                      <w:marBottom w:val="0"/>
                      <w:divBdr>
                        <w:top w:val="none" w:sz="0" w:space="0" w:color="auto"/>
                        <w:left w:val="none" w:sz="0" w:space="0" w:color="auto"/>
                        <w:bottom w:val="none" w:sz="0" w:space="0" w:color="auto"/>
                        <w:right w:val="none" w:sz="0" w:space="0" w:color="auto"/>
                      </w:divBdr>
                    </w:div>
                  </w:divsChild>
                </w:div>
                <w:div w:id="800148035">
                  <w:marLeft w:val="0"/>
                  <w:marRight w:val="0"/>
                  <w:marTop w:val="0"/>
                  <w:marBottom w:val="0"/>
                  <w:divBdr>
                    <w:top w:val="none" w:sz="0" w:space="0" w:color="auto"/>
                    <w:left w:val="none" w:sz="0" w:space="0" w:color="auto"/>
                    <w:bottom w:val="none" w:sz="0" w:space="0" w:color="auto"/>
                    <w:right w:val="none" w:sz="0" w:space="0" w:color="auto"/>
                  </w:divBdr>
                  <w:divsChild>
                    <w:div w:id="271405546">
                      <w:marLeft w:val="0"/>
                      <w:marRight w:val="0"/>
                      <w:marTop w:val="0"/>
                      <w:marBottom w:val="0"/>
                      <w:divBdr>
                        <w:top w:val="none" w:sz="0" w:space="0" w:color="auto"/>
                        <w:left w:val="none" w:sz="0" w:space="0" w:color="auto"/>
                        <w:bottom w:val="none" w:sz="0" w:space="0" w:color="auto"/>
                        <w:right w:val="none" w:sz="0" w:space="0" w:color="auto"/>
                      </w:divBdr>
                    </w:div>
                  </w:divsChild>
                </w:div>
                <w:div w:id="1673025001">
                  <w:marLeft w:val="0"/>
                  <w:marRight w:val="0"/>
                  <w:marTop w:val="0"/>
                  <w:marBottom w:val="0"/>
                  <w:divBdr>
                    <w:top w:val="none" w:sz="0" w:space="0" w:color="auto"/>
                    <w:left w:val="none" w:sz="0" w:space="0" w:color="auto"/>
                    <w:bottom w:val="none" w:sz="0" w:space="0" w:color="auto"/>
                    <w:right w:val="none" w:sz="0" w:space="0" w:color="auto"/>
                  </w:divBdr>
                  <w:divsChild>
                    <w:div w:id="17973065">
                      <w:marLeft w:val="0"/>
                      <w:marRight w:val="0"/>
                      <w:marTop w:val="0"/>
                      <w:marBottom w:val="0"/>
                      <w:divBdr>
                        <w:top w:val="none" w:sz="0" w:space="0" w:color="auto"/>
                        <w:left w:val="none" w:sz="0" w:space="0" w:color="auto"/>
                        <w:bottom w:val="none" w:sz="0" w:space="0" w:color="auto"/>
                        <w:right w:val="none" w:sz="0" w:space="0" w:color="auto"/>
                      </w:divBdr>
                    </w:div>
                  </w:divsChild>
                </w:div>
                <w:div w:id="1550216440">
                  <w:marLeft w:val="0"/>
                  <w:marRight w:val="0"/>
                  <w:marTop w:val="0"/>
                  <w:marBottom w:val="0"/>
                  <w:divBdr>
                    <w:top w:val="none" w:sz="0" w:space="0" w:color="auto"/>
                    <w:left w:val="none" w:sz="0" w:space="0" w:color="auto"/>
                    <w:bottom w:val="none" w:sz="0" w:space="0" w:color="auto"/>
                    <w:right w:val="none" w:sz="0" w:space="0" w:color="auto"/>
                  </w:divBdr>
                  <w:divsChild>
                    <w:div w:id="1975403994">
                      <w:marLeft w:val="0"/>
                      <w:marRight w:val="0"/>
                      <w:marTop w:val="0"/>
                      <w:marBottom w:val="0"/>
                      <w:divBdr>
                        <w:top w:val="none" w:sz="0" w:space="0" w:color="auto"/>
                        <w:left w:val="none" w:sz="0" w:space="0" w:color="auto"/>
                        <w:bottom w:val="none" w:sz="0" w:space="0" w:color="auto"/>
                        <w:right w:val="none" w:sz="0" w:space="0" w:color="auto"/>
                      </w:divBdr>
                    </w:div>
                  </w:divsChild>
                </w:div>
                <w:div w:id="995838974">
                  <w:marLeft w:val="0"/>
                  <w:marRight w:val="0"/>
                  <w:marTop w:val="0"/>
                  <w:marBottom w:val="0"/>
                  <w:divBdr>
                    <w:top w:val="none" w:sz="0" w:space="0" w:color="auto"/>
                    <w:left w:val="none" w:sz="0" w:space="0" w:color="auto"/>
                    <w:bottom w:val="none" w:sz="0" w:space="0" w:color="auto"/>
                    <w:right w:val="none" w:sz="0" w:space="0" w:color="auto"/>
                  </w:divBdr>
                  <w:divsChild>
                    <w:div w:id="486672379">
                      <w:marLeft w:val="0"/>
                      <w:marRight w:val="0"/>
                      <w:marTop w:val="0"/>
                      <w:marBottom w:val="0"/>
                      <w:divBdr>
                        <w:top w:val="none" w:sz="0" w:space="0" w:color="auto"/>
                        <w:left w:val="none" w:sz="0" w:space="0" w:color="auto"/>
                        <w:bottom w:val="none" w:sz="0" w:space="0" w:color="auto"/>
                        <w:right w:val="none" w:sz="0" w:space="0" w:color="auto"/>
                      </w:divBdr>
                    </w:div>
                  </w:divsChild>
                </w:div>
                <w:div w:id="2062436394">
                  <w:marLeft w:val="0"/>
                  <w:marRight w:val="0"/>
                  <w:marTop w:val="0"/>
                  <w:marBottom w:val="0"/>
                  <w:divBdr>
                    <w:top w:val="none" w:sz="0" w:space="0" w:color="auto"/>
                    <w:left w:val="none" w:sz="0" w:space="0" w:color="auto"/>
                    <w:bottom w:val="none" w:sz="0" w:space="0" w:color="auto"/>
                    <w:right w:val="none" w:sz="0" w:space="0" w:color="auto"/>
                  </w:divBdr>
                  <w:divsChild>
                    <w:div w:id="2061124703">
                      <w:marLeft w:val="0"/>
                      <w:marRight w:val="0"/>
                      <w:marTop w:val="0"/>
                      <w:marBottom w:val="0"/>
                      <w:divBdr>
                        <w:top w:val="none" w:sz="0" w:space="0" w:color="auto"/>
                        <w:left w:val="none" w:sz="0" w:space="0" w:color="auto"/>
                        <w:bottom w:val="none" w:sz="0" w:space="0" w:color="auto"/>
                        <w:right w:val="none" w:sz="0" w:space="0" w:color="auto"/>
                      </w:divBdr>
                    </w:div>
                  </w:divsChild>
                </w:div>
                <w:div w:id="170725425">
                  <w:marLeft w:val="0"/>
                  <w:marRight w:val="0"/>
                  <w:marTop w:val="0"/>
                  <w:marBottom w:val="0"/>
                  <w:divBdr>
                    <w:top w:val="none" w:sz="0" w:space="0" w:color="auto"/>
                    <w:left w:val="none" w:sz="0" w:space="0" w:color="auto"/>
                    <w:bottom w:val="none" w:sz="0" w:space="0" w:color="auto"/>
                    <w:right w:val="none" w:sz="0" w:space="0" w:color="auto"/>
                  </w:divBdr>
                  <w:divsChild>
                    <w:div w:id="215624974">
                      <w:marLeft w:val="0"/>
                      <w:marRight w:val="0"/>
                      <w:marTop w:val="0"/>
                      <w:marBottom w:val="0"/>
                      <w:divBdr>
                        <w:top w:val="none" w:sz="0" w:space="0" w:color="auto"/>
                        <w:left w:val="none" w:sz="0" w:space="0" w:color="auto"/>
                        <w:bottom w:val="none" w:sz="0" w:space="0" w:color="auto"/>
                        <w:right w:val="none" w:sz="0" w:space="0" w:color="auto"/>
                      </w:divBdr>
                    </w:div>
                  </w:divsChild>
                </w:div>
                <w:div w:id="1343583808">
                  <w:marLeft w:val="0"/>
                  <w:marRight w:val="0"/>
                  <w:marTop w:val="0"/>
                  <w:marBottom w:val="0"/>
                  <w:divBdr>
                    <w:top w:val="none" w:sz="0" w:space="0" w:color="auto"/>
                    <w:left w:val="none" w:sz="0" w:space="0" w:color="auto"/>
                    <w:bottom w:val="none" w:sz="0" w:space="0" w:color="auto"/>
                    <w:right w:val="none" w:sz="0" w:space="0" w:color="auto"/>
                  </w:divBdr>
                  <w:divsChild>
                    <w:div w:id="948972766">
                      <w:marLeft w:val="0"/>
                      <w:marRight w:val="0"/>
                      <w:marTop w:val="0"/>
                      <w:marBottom w:val="0"/>
                      <w:divBdr>
                        <w:top w:val="none" w:sz="0" w:space="0" w:color="auto"/>
                        <w:left w:val="none" w:sz="0" w:space="0" w:color="auto"/>
                        <w:bottom w:val="none" w:sz="0" w:space="0" w:color="auto"/>
                        <w:right w:val="none" w:sz="0" w:space="0" w:color="auto"/>
                      </w:divBdr>
                    </w:div>
                  </w:divsChild>
                </w:div>
                <w:div w:id="1578786483">
                  <w:marLeft w:val="0"/>
                  <w:marRight w:val="0"/>
                  <w:marTop w:val="0"/>
                  <w:marBottom w:val="0"/>
                  <w:divBdr>
                    <w:top w:val="none" w:sz="0" w:space="0" w:color="auto"/>
                    <w:left w:val="none" w:sz="0" w:space="0" w:color="auto"/>
                    <w:bottom w:val="none" w:sz="0" w:space="0" w:color="auto"/>
                    <w:right w:val="none" w:sz="0" w:space="0" w:color="auto"/>
                  </w:divBdr>
                  <w:divsChild>
                    <w:div w:id="455368089">
                      <w:marLeft w:val="0"/>
                      <w:marRight w:val="0"/>
                      <w:marTop w:val="0"/>
                      <w:marBottom w:val="0"/>
                      <w:divBdr>
                        <w:top w:val="none" w:sz="0" w:space="0" w:color="auto"/>
                        <w:left w:val="none" w:sz="0" w:space="0" w:color="auto"/>
                        <w:bottom w:val="none" w:sz="0" w:space="0" w:color="auto"/>
                        <w:right w:val="none" w:sz="0" w:space="0" w:color="auto"/>
                      </w:divBdr>
                    </w:div>
                  </w:divsChild>
                </w:div>
                <w:div w:id="1515798289">
                  <w:marLeft w:val="0"/>
                  <w:marRight w:val="0"/>
                  <w:marTop w:val="0"/>
                  <w:marBottom w:val="0"/>
                  <w:divBdr>
                    <w:top w:val="none" w:sz="0" w:space="0" w:color="auto"/>
                    <w:left w:val="none" w:sz="0" w:space="0" w:color="auto"/>
                    <w:bottom w:val="none" w:sz="0" w:space="0" w:color="auto"/>
                    <w:right w:val="none" w:sz="0" w:space="0" w:color="auto"/>
                  </w:divBdr>
                  <w:divsChild>
                    <w:div w:id="228883464">
                      <w:marLeft w:val="0"/>
                      <w:marRight w:val="0"/>
                      <w:marTop w:val="0"/>
                      <w:marBottom w:val="0"/>
                      <w:divBdr>
                        <w:top w:val="none" w:sz="0" w:space="0" w:color="auto"/>
                        <w:left w:val="none" w:sz="0" w:space="0" w:color="auto"/>
                        <w:bottom w:val="none" w:sz="0" w:space="0" w:color="auto"/>
                        <w:right w:val="none" w:sz="0" w:space="0" w:color="auto"/>
                      </w:divBdr>
                    </w:div>
                  </w:divsChild>
                </w:div>
                <w:div w:id="491259073">
                  <w:marLeft w:val="0"/>
                  <w:marRight w:val="0"/>
                  <w:marTop w:val="0"/>
                  <w:marBottom w:val="0"/>
                  <w:divBdr>
                    <w:top w:val="none" w:sz="0" w:space="0" w:color="auto"/>
                    <w:left w:val="none" w:sz="0" w:space="0" w:color="auto"/>
                    <w:bottom w:val="none" w:sz="0" w:space="0" w:color="auto"/>
                    <w:right w:val="none" w:sz="0" w:space="0" w:color="auto"/>
                  </w:divBdr>
                  <w:divsChild>
                    <w:div w:id="424763182">
                      <w:marLeft w:val="0"/>
                      <w:marRight w:val="0"/>
                      <w:marTop w:val="0"/>
                      <w:marBottom w:val="0"/>
                      <w:divBdr>
                        <w:top w:val="none" w:sz="0" w:space="0" w:color="auto"/>
                        <w:left w:val="none" w:sz="0" w:space="0" w:color="auto"/>
                        <w:bottom w:val="none" w:sz="0" w:space="0" w:color="auto"/>
                        <w:right w:val="none" w:sz="0" w:space="0" w:color="auto"/>
                      </w:divBdr>
                    </w:div>
                  </w:divsChild>
                </w:div>
                <w:div w:id="22558206">
                  <w:marLeft w:val="0"/>
                  <w:marRight w:val="0"/>
                  <w:marTop w:val="0"/>
                  <w:marBottom w:val="0"/>
                  <w:divBdr>
                    <w:top w:val="none" w:sz="0" w:space="0" w:color="auto"/>
                    <w:left w:val="none" w:sz="0" w:space="0" w:color="auto"/>
                    <w:bottom w:val="none" w:sz="0" w:space="0" w:color="auto"/>
                    <w:right w:val="none" w:sz="0" w:space="0" w:color="auto"/>
                  </w:divBdr>
                  <w:divsChild>
                    <w:div w:id="1867600568">
                      <w:marLeft w:val="0"/>
                      <w:marRight w:val="0"/>
                      <w:marTop w:val="0"/>
                      <w:marBottom w:val="0"/>
                      <w:divBdr>
                        <w:top w:val="none" w:sz="0" w:space="0" w:color="auto"/>
                        <w:left w:val="none" w:sz="0" w:space="0" w:color="auto"/>
                        <w:bottom w:val="none" w:sz="0" w:space="0" w:color="auto"/>
                        <w:right w:val="none" w:sz="0" w:space="0" w:color="auto"/>
                      </w:divBdr>
                    </w:div>
                  </w:divsChild>
                </w:div>
                <w:div w:id="1084381793">
                  <w:marLeft w:val="0"/>
                  <w:marRight w:val="0"/>
                  <w:marTop w:val="0"/>
                  <w:marBottom w:val="0"/>
                  <w:divBdr>
                    <w:top w:val="none" w:sz="0" w:space="0" w:color="auto"/>
                    <w:left w:val="none" w:sz="0" w:space="0" w:color="auto"/>
                    <w:bottom w:val="none" w:sz="0" w:space="0" w:color="auto"/>
                    <w:right w:val="none" w:sz="0" w:space="0" w:color="auto"/>
                  </w:divBdr>
                  <w:divsChild>
                    <w:div w:id="1850486459">
                      <w:marLeft w:val="0"/>
                      <w:marRight w:val="0"/>
                      <w:marTop w:val="0"/>
                      <w:marBottom w:val="0"/>
                      <w:divBdr>
                        <w:top w:val="none" w:sz="0" w:space="0" w:color="auto"/>
                        <w:left w:val="none" w:sz="0" w:space="0" w:color="auto"/>
                        <w:bottom w:val="none" w:sz="0" w:space="0" w:color="auto"/>
                        <w:right w:val="none" w:sz="0" w:space="0" w:color="auto"/>
                      </w:divBdr>
                    </w:div>
                  </w:divsChild>
                </w:div>
                <w:div w:id="541668703">
                  <w:marLeft w:val="0"/>
                  <w:marRight w:val="0"/>
                  <w:marTop w:val="0"/>
                  <w:marBottom w:val="0"/>
                  <w:divBdr>
                    <w:top w:val="none" w:sz="0" w:space="0" w:color="auto"/>
                    <w:left w:val="none" w:sz="0" w:space="0" w:color="auto"/>
                    <w:bottom w:val="none" w:sz="0" w:space="0" w:color="auto"/>
                    <w:right w:val="none" w:sz="0" w:space="0" w:color="auto"/>
                  </w:divBdr>
                  <w:divsChild>
                    <w:div w:id="1587379883">
                      <w:marLeft w:val="0"/>
                      <w:marRight w:val="0"/>
                      <w:marTop w:val="0"/>
                      <w:marBottom w:val="0"/>
                      <w:divBdr>
                        <w:top w:val="none" w:sz="0" w:space="0" w:color="auto"/>
                        <w:left w:val="none" w:sz="0" w:space="0" w:color="auto"/>
                        <w:bottom w:val="none" w:sz="0" w:space="0" w:color="auto"/>
                        <w:right w:val="none" w:sz="0" w:space="0" w:color="auto"/>
                      </w:divBdr>
                    </w:div>
                  </w:divsChild>
                </w:div>
                <w:div w:id="360477483">
                  <w:marLeft w:val="0"/>
                  <w:marRight w:val="0"/>
                  <w:marTop w:val="0"/>
                  <w:marBottom w:val="0"/>
                  <w:divBdr>
                    <w:top w:val="none" w:sz="0" w:space="0" w:color="auto"/>
                    <w:left w:val="none" w:sz="0" w:space="0" w:color="auto"/>
                    <w:bottom w:val="none" w:sz="0" w:space="0" w:color="auto"/>
                    <w:right w:val="none" w:sz="0" w:space="0" w:color="auto"/>
                  </w:divBdr>
                  <w:divsChild>
                    <w:div w:id="488984939">
                      <w:marLeft w:val="0"/>
                      <w:marRight w:val="0"/>
                      <w:marTop w:val="0"/>
                      <w:marBottom w:val="0"/>
                      <w:divBdr>
                        <w:top w:val="none" w:sz="0" w:space="0" w:color="auto"/>
                        <w:left w:val="none" w:sz="0" w:space="0" w:color="auto"/>
                        <w:bottom w:val="none" w:sz="0" w:space="0" w:color="auto"/>
                        <w:right w:val="none" w:sz="0" w:space="0" w:color="auto"/>
                      </w:divBdr>
                    </w:div>
                  </w:divsChild>
                </w:div>
                <w:div w:id="886573412">
                  <w:marLeft w:val="0"/>
                  <w:marRight w:val="0"/>
                  <w:marTop w:val="0"/>
                  <w:marBottom w:val="0"/>
                  <w:divBdr>
                    <w:top w:val="none" w:sz="0" w:space="0" w:color="auto"/>
                    <w:left w:val="none" w:sz="0" w:space="0" w:color="auto"/>
                    <w:bottom w:val="none" w:sz="0" w:space="0" w:color="auto"/>
                    <w:right w:val="none" w:sz="0" w:space="0" w:color="auto"/>
                  </w:divBdr>
                  <w:divsChild>
                    <w:div w:id="1720664684">
                      <w:marLeft w:val="0"/>
                      <w:marRight w:val="0"/>
                      <w:marTop w:val="0"/>
                      <w:marBottom w:val="0"/>
                      <w:divBdr>
                        <w:top w:val="none" w:sz="0" w:space="0" w:color="auto"/>
                        <w:left w:val="none" w:sz="0" w:space="0" w:color="auto"/>
                        <w:bottom w:val="none" w:sz="0" w:space="0" w:color="auto"/>
                        <w:right w:val="none" w:sz="0" w:space="0" w:color="auto"/>
                      </w:divBdr>
                    </w:div>
                  </w:divsChild>
                </w:div>
                <w:div w:id="342897183">
                  <w:marLeft w:val="0"/>
                  <w:marRight w:val="0"/>
                  <w:marTop w:val="0"/>
                  <w:marBottom w:val="0"/>
                  <w:divBdr>
                    <w:top w:val="none" w:sz="0" w:space="0" w:color="auto"/>
                    <w:left w:val="none" w:sz="0" w:space="0" w:color="auto"/>
                    <w:bottom w:val="none" w:sz="0" w:space="0" w:color="auto"/>
                    <w:right w:val="none" w:sz="0" w:space="0" w:color="auto"/>
                  </w:divBdr>
                  <w:divsChild>
                    <w:div w:id="985820775">
                      <w:marLeft w:val="0"/>
                      <w:marRight w:val="0"/>
                      <w:marTop w:val="0"/>
                      <w:marBottom w:val="0"/>
                      <w:divBdr>
                        <w:top w:val="none" w:sz="0" w:space="0" w:color="auto"/>
                        <w:left w:val="none" w:sz="0" w:space="0" w:color="auto"/>
                        <w:bottom w:val="none" w:sz="0" w:space="0" w:color="auto"/>
                        <w:right w:val="none" w:sz="0" w:space="0" w:color="auto"/>
                      </w:divBdr>
                    </w:div>
                  </w:divsChild>
                </w:div>
                <w:div w:id="432168627">
                  <w:marLeft w:val="0"/>
                  <w:marRight w:val="0"/>
                  <w:marTop w:val="0"/>
                  <w:marBottom w:val="0"/>
                  <w:divBdr>
                    <w:top w:val="none" w:sz="0" w:space="0" w:color="auto"/>
                    <w:left w:val="none" w:sz="0" w:space="0" w:color="auto"/>
                    <w:bottom w:val="none" w:sz="0" w:space="0" w:color="auto"/>
                    <w:right w:val="none" w:sz="0" w:space="0" w:color="auto"/>
                  </w:divBdr>
                  <w:divsChild>
                    <w:div w:id="1772815481">
                      <w:marLeft w:val="0"/>
                      <w:marRight w:val="0"/>
                      <w:marTop w:val="0"/>
                      <w:marBottom w:val="0"/>
                      <w:divBdr>
                        <w:top w:val="none" w:sz="0" w:space="0" w:color="auto"/>
                        <w:left w:val="none" w:sz="0" w:space="0" w:color="auto"/>
                        <w:bottom w:val="none" w:sz="0" w:space="0" w:color="auto"/>
                        <w:right w:val="none" w:sz="0" w:space="0" w:color="auto"/>
                      </w:divBdr>
                    </w:div>
                  </w:divsChild>
                </w:div>
                <w:div w:id="278724681">
                  <w:marLeft w:val="0"/>
                  <w:marRight w:val="0"/>
                  <w:marTop w:val="0"/>
                  <w:marBottom w:val="0"/>
                  <w:divBdr>
                    <w:top w:val="none" w:sz="0" w:space="0" w:color="auto"/>
                    <w:left w:val="none" w:sz="0" w:space="0" w:color="auto"/>
                    <w:bottom w:val="none" w:sz="0" w:space="0" w:color="auto"/>
                    <w:right w:val="none" w:sz="0" w:space="0" w:color="auto"/>
                  </w:divBdr>
                  <w:divsChild>
                    <w:div w:id="236788962">
                      <w:marLeft w:val="0"/>
                      <w:marRight w:val="0"/>
                      <w:marTop w:val="0"/>
                      <w:marBottom w:val="0"/>
                      <w:divBdr>
                        <w:top w:val="none" w:sz="0" w:space="0" w:color="auto"/>
                        <w:left w:val="none" w:sz="0" w:space="0" w:color="auto"/>
                        <w:bottom w:val="none" w:sz="0" w:space="0" w:color="auto"/>
                        <w:right w:val="none" w:sz="0" w:space="0" w:color="auto"/>
                      </w:divBdr>
                    </w:div>
                  </w:divsChild>
                </w:div>
                <w:div w:id="2120105880">
                  <w:marLeft w:val="0"/>
                  <w:marRight w:val="0"/>
                  <w:marTop w:val="0"/>
                  <w:marBottom w:val="0"/>
                  <w:divBdr>
                    <w:top w:val="none" w:sz="0" w:space="0" w:color="auto"/>
                    <w:left w:val="none" w:sz="0" w:space="0" w:color="auto"/>
                    <w:bottom w:val="none" w:sz="0" w:space="0" w:color="auto"/>
                    <w:right w:val="none" w:sz="0" w:space="0" w:color="auto"/>
                  </w:divBdr>
                  <w:divsChild>
                    <w:div w:id="1783258826">
                      <w:marLeft w:val="0"/>
                      <w:marRight w:val="0"/>
                      <w:marTop w:val="0"/>
                      <w:marBottom w:val="0"/>
                      <w:divBdr>
                        <w:top w:val="none" w:sz="0" w:space="0" w:color="auto"/>
                        <w:left w:val="none" w:sz="0" w:space="0" w:color="auto"/>
                        <w:bottom w:val="none" w:sz="0" w:space="0" w:color="auto"/>
                        <w:right w:val="none" w:sz="0" w:space="0" w:color="auto"/>
                      </w:divBdr>
                    </w:div>
                  </w:divsChild>
                </w:div>
                <w:div w:id="1485665403">
                  <w:marLeft w:val="0"/>
                  <w:marRight w:val="0"/>
                  <w:marTop w:val="0"/>
                  <w:marBottom w:val="0"/>
                  <w:divBdr>
                    <w:top w:val="none" w:sz="0" w:space="0" w:color="auto"/>
                    <w:left w:val="none" w:sz="0" w:space="0" w:color="auto"/>
                    <w:bottom w:val="none" w:sz="0" w:space="0" w:color="auto"/>
                    <w:right w:val="none" w:sz="0" w:space="0" w:color="auto"/>
                  </w:divBdr>
                  <w:divsChild>
                    <w:div w:id="1104887588">
                      <w:marLeft w:val="0"/>
                      <w:marRight w:val="0"/>
                      <w:marTop w:val="0"/>
                      <w:marBottom w:val="0"/>
                      <w:divBdr>
                        <w:top w:val="none" w:sz="0" w:space="0" w:color="auto"/>
                        <w:left w:val="none" w:sz="0" w:space="0" w:color="auto"/>
                        <w:bottom w:val="none" w:sz="0" w:space="0" w:color="auto"/>
                        <w:right w:val="none" w:sz="0" w:space="0" w:color="auto"/>
                      </w:divBdr>
                    </w:div>
                  </w:divsChild>
                </w:div>
                <w:div w:id="1875998014">
                  <w:marLeft w:val="0"/>
                  <w:marRight w:val="0"/>
                  <w:marTop w:val="0"/>
                  <w:marBottom w:val="0"/>
                  <w:divBdr>
                    <w:top w:val="none" w:sz="0" w:space="0" w:color="auto"/>
                    <w:left w:val="none" w:sz="0" w:space="0" w:color="auto"/>
                    <w:bottom w:val="none" w:sz="0" w:space="0" w:color="auto"/>
                    <w:right w:val="none" w:sz="0" w:space="0" w:color="auto"/>
                  </w:divBdr>
                  <w:divsChild>
                    <w:div w:id="1069381323">
                      <w:marLeft w:val="0"/>
                      <w:marRight w:val="0"/>
                      <w:marTop w:val="0"/>
                      <w:marBottom w:val="0"/>
                      <w:divBdr>
                        <w:top w:val="none" w:sz="0" w:space="0" w:color="auto"/>
                        <w:left w:val="none" w:sz="0" w:space="0" w:color="auto"/>
                        <w:bottom w:val="none" w:sz="0" w:space="0" w:color="auto"/>
                        <w:right w:val="none" w:sz="0" w:space="0" w:color="auto"/>
                      </w:divBdr>
                    </w:div>
                  </w:divsChild>
                </w:div>
                <w:div w:id="1218325099">
                  <w:marLeft w:val="0"/>
                  <w:marRight w:val="0"/>
                  <w:marTop w:val="0"/>
                  <w:marBottom w:val="0"/>
                  <w:divBdr>
                    <w:top w:val="none" w:sz="0" w:space="0" w:color="auto"/>
                    <w:left w:val="none" w:sz="0" w:space="0" w:color="auto"/>
                    <w:bottom w:val="none" w:sz="0" w:space="0" w:color="auto"/>
                    <w:right w:val="none" w:sz="0" w:space="0" w:color="auto"/>
                  </w:divBdr>
                  <w:divsChild>
                    <w:div w:id="94205131">
                      <w:marLeft w:val="0"/>
                      <w:marRight w:val="0"/>
                      <w:marTop w:val="0"/>
                      <w:marBottom w:val="0"/>
                      <w:divBdr>
                        <w:top w:val="none" w:sz="0" w:space="0" w:color="auto"/>
                        <w:left w:val="none" w:sz="0" w:space="0" w:color="auto"/>
                        <w:bottom w:val="none" w:sz="0" w:space="0" w:color="auto"/>
                        <w:right w:val="none" w:sz="0" w:space="0" w:color="auto"/>
                      </w:divBdr>
                    </w:div>
                  </w:divsChild>
                </w:div>
                <w:div w:id="804547348">
                  <w:marLeft w:val="0"/>
                  <w:marRight w:val="0"/>
                  <w:marTop w:val="0"/>
                  <w:marBottom w:val="0"/>
                  <w:divBdr>
                    <w:top w:val="none" w:sz="0" w:space="0" w:color="auto"/>
                    <w:left w:val="none" w:sz="0" w:space="0" w:color="auto"/>
                    <w:bottom w:val="none" w:sz="0" w:space="0" w:color="auto"/>
                    <w:right w:val="none" w:sz="0" w:space="0" w:color="auto"/>
                  </w:divBdr>
                  <w:divsChild>
                    <w:div w:id="1634093369">
                      <w:marLeft w:val="0"/>
                      <w:marRight w:val="0"/>
                      <w:marTop w:val="0"/>
                      <w:marBottom w:val="0"/>
                      <w:divBdr>
                        <w:top w:val="none" w:sz="0" w:space="0" w:color="auto"/>
                        <w:left w:val="none" w:sz="0" w:space="0" w:color="auto"/>
                        <w:bottom w:val="none" w:sz="0" w:space="0" w:color="auto"/>
                        <w:right w:val="none" w:sz="0" w:space="0" w:color="auto"/>
                      </w:divBdr>
                    </w:div>
                  </w:divsChild>
                </w:div>
                <w:div w:id="2105373553">
                  <w:marLeft w:val="0"/>
                  <w:marRight w:val="0"/>
                  <w:marTop w:val="0"/>
                  <w:marBottom w:val="0"/>
                  <w:divBdr>
                    <w:top w:val="none" w:sz="0" w:space="0" w:color="auto"/>
                    <w:left w:val="none" w:sz="0" w:space="0" w:color="auto"/>
                    <w:bottom w:val="none" w:sz="0" w:space="0" w:color="auto"/>
                    <w:right w:val="none" w:sz="0" w:space="0" w:color="auto"/>
                  </w:divBdr>
                  <w:divsChild>
                    <w:div w:id="156270581">
                      <w:marLeft w:val="0"/>
                      <w:marRight w:val="0"/>
                      <w:marTop w:val="0"/>
                      <w:marBottom w:val="0"/>
                      <w:divBdr>
                        <w:top w:val="none" w:sz="0" w:space="0" w:color="auto"/>
                        <w:left w:val="none" w:sz="0" w:space="0" w:color="auto"/>
                        <w:bottom w:val="none" w:sz="0" w:space="0" w:color="auto"/>
                        <w:right w:val="none" w:sz="0" w:space="0" w:color="auto"/>
                      </w:divBdr>
                    </w:div>
                  </w:divsChild>
                </w:div>
                <w:div w:id="2034646769">
                  <w:marLeft w:val="0"/>
                  <w:marRight w:val="0"/>
                  <w:marTop w:val="0"/>
                  <w:marBottom w:val="0"/>
                  <w:divBdr>
                    <w:top w:val="none" w:sz="0" w:space="0" w:color="auto"/>
                    <w:left w:val="none" w:sz="0" w:space="0" w:color="auto"/>
                    <w:bottom w:val="none" w:sz="0" w:space="0" w:color="auto"/>
                    <w:right w:val="none" w:sz="0" w:space="0" w:color="auto"/>
                  </w:divBdr>
                  <w:divsChild>
                    <w:div w:id="1666860857">
                      <w:marLeft w:val="0"/>
                      <w:marRight w:val="0"/>
                      <w:marTop w:val="0"/>
                      <w:marBottom w:val="0"/>
                      <w:divBdr>
                        <w:top w:val="none" w:sz="0" w:space="0" w:color="auto"/>
                        <w:left w:val="none" w:sz="0" w:space="0" w:color="auto"/>
                        <w:bottom w:val="none" w:sz="0" w:space="0" w:color="auto"/>
                        <w:right w:val="none" w:sz="0" w:space="0" w:color="auto"/>
                      </w:divBdr>
                    </w:div>
                  </w:divsChild>
                </w:div>
                <w:div w:id="1043018730">
                  <w:marLeft w:val="0"/>
                  <w:marRight w:val="0"/>
                  <w:marTop w:val="0"/>
                  <w:marBottom w:val="0"/>
                  <w:divBdr>
                    <w:top w:val="none" w:sz="0" w:space="0" w:color="auto"/>
                    <w:left w:val="none" w:sz="0" w:space="0" w:color="auto"/>
                    <w:bottom w:val="none" w:sz="0" w:space="0" w:color="auto"/>
                    <w:right w:val="none" w:sz="0" w:space="0" w:color="auto"/>
                  </w:divBdr>
                  <w:divsChild>
                    <w:div w:id="949119592">
                      <w:marLeft w:val="0"/>
                      <w:marRight w:val="0"/>
                      <w:marTop w:val="0"/>
                      <w:marBottom w:val="0"/>
                      <w:divBdr>
                        <w:top w:val="none" w:sz="0" w:space="0" w:color="auto"/>
                        <w:left w:val="none" w:sz="0" w:space="0" w:color="auto"/>
                        <w:bottom w:val="none" w:sz="0" w:space="0" w:color="auto"/>
                        <w:right w:val="none" w:sz="0" w:space="0" w:color="auto"/>
                      </w:divBdr>
                    </w:div>
                  </w:divsChild>
                </w:div>
                <w:div w:id="1615747431">
                  <w:marLeft w:val="0"/>
                  <w:marRight w:val="0"/>
                  <w:marTop w:val="0"/>
                  <w:marBottom w:val="0"/>
                  <w:divBdr>
                    <w:top w:val="none" w:sz="0" w:space="0" w:color="auto"/>
                    <w:left w:val="none" w:sz="0" w:space="0" w:color="auto"/>
                    <w:bottom w:val="none" w:sz="0" w:space="0" w:color="auto"/>
                    <w:right w:val="none" w:sz="0" w:space="0" w:color="auto"/>
                  </w:divBdr>
                  <w:divsChild>
                    <w:div w:id="714278645">
                      <w:marLeft w:val="0"/>
                      <w:marRight w:val="0"/>
                      <w:marTop w:val="0"/>
                      <w:marBottom w:val="0"/>
                      <w:divBdr>
                        <w:top w:val="none" w:sz="0" w:space="0" w:color="auto"/>
                        <w:left w:val="none" w:sz="0" w:space="0" w:color="auto"/>
                        <w:bottom w:val="none" w:sz="0" w:space="0" w:color="auto"/>
                        <w:right w:val="none" w:sz="0" w:space="0" w:color="auto"/>
                      </w:divBdr>
                    </w:div>
                  </w:divsChild>
                </w:div>
                <w:div w:id="1437096648">
                  <w:marLeft w:val="0"/>
                  <w:marRight w:val="0"/>
                  <w:marTop w:val="0"/>
                  <w:marBottom w:val="0"/>
                  <w:divBdr>
                    <w:top w:val="none" w:sz="0" w:space="0" w:color="auto"/>
                    <w:left w:val="none" w:sz="0" w:space="0" w:color="auto"/>
                    <w:bottom w:val="none" w:sz="0" w:space="0" w:color="auto"/>
                    <w:right w:val="none" w:sz="0" w:space="0" w:color="auto"/>
                  </w:divBdr>
                  <w:divsChild>
                    <w:div w:id="1879971003">
                      <w:marLeft w:val="0"/>
                      <w:marRight w:val="0"/>
                      <w:marTop w:val="0"/>
                      <w:marBottom w:val="0"/>
                      <w:divBdr>
                        <w:top w:val="none" w:sz="0" w:space="0" w:color="auto"/>
                        <w:left w:val="none" w:sz="0" w:space="0" w:color="auto"/>
                        <w:bottom w:val="none" w:sz="0" w:space="0" w:color="auto"/>
                        <w:right w:val="none" w:sz="0" w:space="0" w:color="auto"/>
                      </w:divBdr>
                    </w:div>
                  </w:divsChild>
                </w:div>
                <w:div w:id="595795531">
                  <w:marLeft w:val="0"/>
                  <w:marRight w:val="0"/>
                  <w:marTop w:val="0"/>
                  <w:marBottom w:val="0"/>
                  <w:divBdr>
                    <w:top w:val="none" w:sz="0" w:space="0" w:color="auto"/>
                    <w:left w:val="none" w:sz="0" w:space="0" w:color="auto"/>
                    <w:bottom w:val="none" w:sz="0" w:space="0" w:color="auto"/>
                    <w:right w:val="none" w:sz="0" w:space="0" w:color="auto"/>
                  </w:divBdr>
                  <w:divsChild>
                    <w:div w:id="1608587223">
                      <w:marLeft w:val="0"/>
                      <w:marRight w:val="0"/>
                      <w:marTop w:val="0"/>
                      <w:marBottom w:val="0"/>
                      <w:divBdr>
                        <w:top w:val="none" w:sz="0" w:space="0" w:color="auto"/>
                        <w:left w:val="none" w:sz="0" w:space="0" w:color="auto"/>
                        <w:bottom w:val="none" w:sz="0" w:space="0" w:color="auto"/>
                        <w:right w:val="none" w:sz="0" w:space="0" w:color="auto"/>
                      </w:divBdr>
                    </w:div>
                  </w:divsChild>
                </w:div>
                <w:div w:id="1930850341">
                  <w:marLeft w:val="0"/>
                  <w:marRight w:val="0"/>
                  <w:marTop w:val="0"/>
                  <w:marBottom w:val="0"/>
                  <w:divBdr>
                    <w:top w:val="none" w:sz="0" w:space="0" w:color="auto"/>
                    <w:left w:val="none" w:sz="0" w:space="0" w:color="auto"/>
                    <w:bottom w:val="none" w:sz="0" w:space="0" w:color="auto"/>
                    <w:right w:val="none" w:sz="0" w:space="0" w:color="auto"/>
                  </w:divBdr>
                  <w:divsChild>
                    <w:div w:id="1065181544">
                      <w:marLeft w:val="0"/>
                      <w:marRight w:val="0"/>
                      <w:marTop w:val="0"/>
                      <w:marBottom w:val="0"/>
                      <w:divBdr>
                        <w:top w:val="none" w:sz="0" w:space="0" w:color="auto"/>
                        <w:left w:val="none" w:sz="0" w:space="0" w:color="auto"/>
                        <w:bottom w:val="none" w:sz="0" w:space="0" w:color="auto"/>
                        <w:right w:val="none" w:sz="0" w:space="0" w:color="auto"/>
                      </w:divBdr>
                    </w:div>
                  </w:divsChild>
                </w:div>
                <w:div w:id="1102073027">
                  <w:marLeft w:val="0"/>
                  <w:marRight w:val="0"/>
                  <w:marTop w:val="0"/>
                  <w:marBottom w:val="0"/>
                  <w:divBdr>
                    <w:top w:val="none" w:sz="0" w:space="0" w:color="auto"/>
                    <w:left w:val="none" w:sz="0" w:space="0" w:color="auto"/>
                    <w:bottom w:val="none" w:sz="0" w:space="0" w:color="auto"/>
                    <w:right w:val="none" w:sz="0" w:space="0" w:color="auto"/>
                  </w:divBdr>
                  <w:divsChild>
                    <w:div w:id="1885557284">
                      <w:marLeft w:val="0"/>
                      <w:marRight w:val="0"/>
                      <w:marTop w:val="0"/>
                      <w:marBottom w:val="0"/>
                      <w:divBdr>
                        <w:top w:val="none" w:sz="0" w:space="0" w:color="auto"/>
                        <w:left w:val="none" w:sz="0" w:space="0" w:color="auto"/>
                        <w:bottom w:val="none" w:sz="0" w:space="0" w:color="auto"/>
                        <w:right w:val="none" w:sz="0" w:space="0" w:color="auto"/>
                      </w:divBdr>
                    </w:div>
                  </w:divsChild>
                </w:div>
                <w:div w:id="987440936">
                  <w:marLeft w:val="0"/>
                  <w:marRight w:val="0"/>
                  <w:marTop w:val="0"/>
                  <w:marBottom w:val="0"/>
                  <w:divBdr>
                    <w:top w:val="none" w:sz="0" w:space="0" w:color="auto"/>
                    <w:left w:val="none" w:sz="0" w:space="0" w:color="auto"/>
                    <w:bottom w:val="none" w:sz="0" w:space="0" w:color="auto"/>
                    <w:right w:val="none" w:sz="0" w:space="0" w:color="auto"/>
                  </w:divBdr>
                  <w:divsChild>
                    <w:div w:id="1950745398">
                      <w:marLeft w:val="0"/>
                      <w:marRight w:val="0"/>
                      <w:marTop w:val="0"/>
                      <w:marBottom w:val="0"/>
                      <w:divBdr>
                        <w:top w:val="none" w:sz="0" w:space="0" w:color="auto"/>
                        <w:left w:val="none" w:sz="0" w:space="0" w:color="auto"/>
                        <w:bottom w:val="none" w:sz="0" w:space="0" w:color="auto"/>
                        <w:right w:val="none" w:sz="0" w:space="0" w:color="auto"/>
                      </w:divBdr>
                    </w:div>
                  </w:divsChild>
                </w:div>
                <w:div w:id="1429815145">
                  <w:marLeft w:val="0"/>
                  <w:marRight w:val="0"/>
                  <w:marTop w:val="0"/>
                  <w:marBottom w:val="0"/>
                  <w:divBdr>
                    <w:top w:val="none" w:sz="0" w:space="0" w:color="auto"/>
                    <w:left w:val="none" w:sz="0" w:space="0" w:color="auto"/>
                    <w:bottom w:val="none" w:sz="0" w:space="0" w:color="auto"/>
                    <w:right w:val="none" w:sz="0" w:space="0" w:color="auto"/>
                  </w:divBdr>
                  <w:divsChild>
                    <w:div w:id="1319731104">
                      <w:marLeft w:val="0"/>
                      <w:marRight w:val="0"/>
                      <w:marTop w:val="0"/>
                      <w:marBottom w:val="0"/>
                      <w:divBdr>
                        <w:top w:val="none" w:sz="0" w:space="0" w:color="auto"/>
                        <w:left w:val="none" w:sz="0" w:space="0" w:color="auto"/>
                        <w:bottom w:val="none" w:sz="0" w:space="0" w:color="auto"/>
                        <w:right w:val="none" w:sz="0" w:space="0" w:color="auto"/>
                      </w:divBdr>
                    </w:div>
                  </w:divsChild>
                </w:div>
                <w:div w:id="774137528">
                  <w:marLeft w:val="0"/>
                  <w:marRight w:val="0"/>
                  <w:marTop w:val="0"/>
                  <w:marBottom w:val="0"/>
                  <w:divBdr>
                    <w:top w:val="none" w:sz="0" w:space="0" w:color="auto"/>
                    <w:left w:val="none" w:sz="0" w:space="0" w:color="auto"/>
                    <w:bottom w:val="none" w:sz="0" w:space="0" w:color="auto"/>
                    <w:right w:val="none" w:sz="0" w:space="0" w:color="auto"/>
                  </w:divBdr>
                  <w:divsChild>
                    <w:div w:id="1097597256">
                      <w:marLeft w:val="0"/>
                      <w:marRight w:val="0"/>
                      <w:marTop w:val="0"/>
                      <w:marBottom w:val="0"/>
                      <w:divBdr>
                        <w:top w:val="none" w:sz="0" w:space="0" w:color="auto"/>
                        <w:left w:val="none" w:sz="0" w:space="0" w:color="auto"/>
                        <w:bottom w:val="none" w:sz="0" w:space="0" w:color="auto"/>
                        <w:right w:val="none" w:sz="0" w:space="0" w:color="auto"/>
                      </w:divBdr>
                    </w:div>
                  </w:divsChild>
                </w:div>
                <w:div w:id="665323972">
                  <w:marLeft w:val="0"/>
                  <w:marRight w:val="0"/>
                  <w:marTop w:val="0"/>
                  <w:marBottom w:val="0"/>
                  <w:divBdr>
                    <w:top w:val="none" w:sz="0" w:space="0" w:color="auto"/>
                    <w:left w:val="none" w:sz="0" w:space="0" w:color="auto"/>
                    <w:bottom w:val="none" w:sz="0" w:space="0" w:color="auto"/>
                    <w:right w:val="none" w:sz="0" w:space="0" w:color="auto"/>
                  </w:divBdr>
                  <w:divsChild>
                    <w:div w:id="1480875926">
                      <w:marLeft w:val="0"/>
                      <w:marRight w:val="0"/>
                      <w:marTop w:val="0"/>
                      <w:marBottom w:val="0"/>
                      <w:divBdr>
                        <w:top w:val="none" w:sz="0" w:space="0" w:color="auto"/>
                        <w:left w:val="none" w:sz="0" w:space="0" w:color="auto"/>
                        <w:bottom w:val="none" w:sz="0" w:space="0" w:color="auto"/>
                        <w:right w:val="none" w:sz="0" w:space="0" w:color="auto"/>
                      </w:divBdr>
                    </w:div>
                  </w:divsChild>
                </w:div>
                <w:div w:id="1244101344">
                  <w:marLeft w:val="0"/>
                  <w:marRight w:val="0"/>
                  <w:marTop w:val="0"/>
                  <w:marBottom w:val="0"/>
                  <w:divBdr>
                    <w:top w:val="none" w:sz="0" w:space="0" w:color="auto"/>
                    <w:left w:val="none" w:sz="0" w:space="0" w:color="auto"/>
                    <w:bottom w:val="none" w:sz="0" w:space="0" w:color="auto"/>
                    <w:right w:val="none" w:sz="0" w:space="0" w:color="auto"/>
                  </w:divBdr>
                  <w:divsChild>
                    <w:div w:id="556942746">
                      <w:marLeft w:val="0"/>
                      <w:marRight w:val="0"/>
                      <w:marTop w:val="0"/>
                      <w:marBottom w:val="0"/>
                      <w:divBdr>
                        <w:top w:val="none" w:sz="0" w:space="0" w:color="auto"/>
                        <w:left w:val="none" w:sz="0" w:space="0" w:color="auto"/>
                        <w:bottom w:val="none" w:sz="0" w:space="0" w:color="auto"/>
                        <w:right w:val="none" w:sz="0" w:space="0" w:color="auto"/>
                      </w:divBdr>
                    </w:div>
                  </w:divsChild>
                </w:div>
                <w:div w:id="1117062699">
                  <w:marLeft w:val="0"/>
                  <w:marRight w:val="0"/>
                  <w:marTop w:val="0"/>
                  <w:marBottom w:val="0"/>
                  <w:divBdr>
                    <w:top w:val="none" w:sz="0" w:space="0" w:color="auto"/>
                    <w:left w:val="none" w:sz="0" w:space="0" w:color="auto"/>
                    <w:bottom w:val="none" w:sz="0" w:space="0" w:color="auto"/>
                    <w:right w:val="none" w:sz="0" w:space="0" w:color="auto"/>
                  </w:divBdr>
                  <w:divsChild>
                    <w:div w:id="186457015">
                      <w:marLeft w:val="0"/>
                      <w:marRight w:val="0"/>
                      <w:marTop w:val="0"/>
                      <w:marBottom w:val="0"/>
                      <w:divBdr>
                        <w:top w:val="none" w:sz="0" w:space="0" w:color="auto"/>
                        <w:left w:val="none" w:sz="0" w:space="0" w:color="auto"/>
                        <w:bottom w:val="none" w:sz="0" w:space="0" w:color="auto"/>
                        <w:right w:val="none" w:sz="0" w:space="0" w:color="auto"/>
                      </w:divBdr>
                    </w:div>
                  </w:divsChild>
                </w:div>
                <w:div w:id="709689784">
                  <w:marLeft w:val="0"/>
                  <w:marRight w:val="0"/>
                  <w:marTop w:val="0"/>
                  <w:marBottom w:val="0"/>
                  <w:divBdr>
                    <w:top w:val="none" w:sz="0" w:space="0" w:color="auto"/>
                    <w:left w:val="none" w:sz="0" w:space="0" w:color="auto"/>
                    <w:bottom w:val="none" w:sz="0" w:space="0" w:color="auto"/>
                    <w:right w:val="none" w:sz="0" w:space="0" w:color="auto"/>
                  </w:divBdr>
                  <w:divsChild>
                    <w:div w:id="882449801">
                      <w:marLeft w:val="0"/>
                      <w:marRight w:val="0"/>
                      <w:marTop w:val="0"/>
                      <w:marBottom w:val="0"/>
                      <w:divBdr>
                        <w:top w:val="none" w:sz="0" w:space="0" w:color="auto"/>
                        <w:left w:val="none" w:sz="0" w:space="0" w:color="auto"/>
                        <w:bottom w:val="none" w:sz="0" w:space="0" w:color="auto"/>
                        <w:right w:val="none" w:sz="0" w:space="0" w:color="auto"/>
                      </w:divBdr>
                    </w:div>
                  </w:divsChild>
                </w:div>
                <w:div w:id="1118062344">
                  <w:marLeft w:val="0"/>
                  <w:marRight w:val="0"/>
                  <w:marTop w:val="0"/>
                  <w:marBottom w:val="0"/>
                  <w:divBdr>
                    <w:top w:val="none" w:sz="0" w:space="0" w:color="auto"/>
                    <w:left w:val="none" w:sz="0" w:space="0" w:color="auto"/>
                    <w:bottom w:val="none" w:sz="0" w:space="0" w:color="auto"/>
                    <w:right w:val="none" w:sz="0" w:space="0" w:color="auto"/>
                  </w:divBdr>
                  <w:divsChild>
                    <w:div w:id="1814786224">
                      <w:marLeft w:val="0"/>
                      <w:marRight w:val="0"/>
                      <w:marTop w:val="0"/>
                      <w:marBottom w:val="0"/>
                      <w:divBdr>
                        <w:top w:val="none" w:sz="0" w:space="0" w:color="auto"/>
                        <w:left w:val="none" w:sz="0" w:space="0" w:color="auto"/>
                        <w:bottom w:val="none" w:sz="0" w:space="0" w:color="auto"/>
                        <w:right w:val="none" w:sz="0" w:space="0" w:color="auto"/>
                      </w:divBdr>
                    </w:div>
                  </w:divsChild>
                </w:div>
                <w:div w:id="1692952093">
                  <w:marLeft w:val="0"/>
                  <w:marRight w:val="0"/>
                  <w:marTop w:val="0"/>
                  <w:marBottom w:val="0"/>
                  <w:divBdr>
                    <w:top w:val="none" w:sz="0" w:space="0" w:color="auto"/>
                    <w:left w:val="none" w:sz="0" w:space="0" w:color="auto"/>
                    <w:bottom w:val="none" w:sz="0" w:space="0" w:color="auto"/>
                    <w:right w:val="none" w:sz="0" w:space="0" w:color="auto"/>
                  </w:divBdr>
                  <w:divsChild>
                    <w:div w:id="318116891">
                      <w:marLeft w:val="0"/>
                      <w:marRight w:val="0"/>
                      <w:marTop w:val="0"/>
                      <w:marBottom w:val="0"/>
                      <w:divBdr>
                        <w:top w:val="none" w:sz="0" w:space="0" w:color="auto"/>
                        <w:left w:val="none" w:sz="0" w:space="0" w:color="auto"/>
                        <w:bottom w:val="none" w:sz="0" w:space="0" w:color="auto"/>
                        <w:right w:val="none" w:sz="0" w:space="0" w:color="auto"/>
                      </w:divBdr>
                    </w:div>
                  </w:divsChild>
                </w:div>
                <w:div w:id="959997049">
                  <w:marLeft w:val="0"/>
                  <w:marRight w:val="0"/>
                  <w:marTop w:val="0"/>
                  <w:marBottom w:val="0"/>
                  <w:divBdr>
                    <w:top w:val="none" w:sz="0" w:space="0" w:color="auto"/>
                    <w:left w:val="none" w:sz="0" w:space="0" w:color="auto"/>
                    <w:bottom w:val="none" w:sz="0" w:space="0" w:color="auto"/>
                    <w:right w:val="none" w:sz="0" w:space="0" w:color="auto"/>
                  </w:divBdr>
                  <w:divsChild>
                    <w:div w:id="103817106">
                      <w:marLeft w:val="0"/>
                      <w:marRight w:val="0"/>
                      <w:marTop w:val="0"/>
                      <w:marBottom w:val="0"/>
                      <w:divBdr>
                        <w:top w:val="none" w:sz="0" w:space="0" w:color="auto"/>
                        <w:left w:val="none" w:sz="0" w:space="0" w:color="auto"/>
                        <w:bottom w:val="none" w:sz="0" w:space="0" w:color="auto"/>
                        <w:right w:val="none" w:sz="0" w:space="0" w:color="auto"/>
                      </w:divBdr>
                    </w:div>
                  </w:divsChild>
                </w:div>
                <w:div w:id="836921233">
                  <w:marLeft w:val="0"/>
                  <w:marRight w:val="0"/>
                  <w:marTop w:val="0"/>
                  <w:marBottom w:val="0"/>
                  <w:divBdr>
                    <w:top w:val="none" w:sz="0" w:space="0" w:color="auto"/>
                    <w:left w:val="none" w:sz="0" w:space="0" w:color="auto"/>
                    <w:bottom w:val="none" w:sz="0" w:space="0" w:color="auto"/>
                    <w:right w:val="none" w:sz="0" w:space="0" w:color="auto"/>
                  </w:divBdr>
                  <w:divsChild>
                    <w:div w:id="604314924">
                      <w:marLeft w:val="0"/>
                      <w:marRight w:val="0"/>
                      <w:marTop w:val="0"/>
                      <w:marBottom w:val="0"/>
                      <w:divBdr>
                        <w:top w:val="none" w:sz="0" w:space="0" w:color="auto"/>
                        <w:left w:val="none" w:sz="0" w:space="0" w:color="auto"/>
                        <w:bottom w:val="none" w:sz="0" w:space="0" w:color="auto"/>
                        <w:right w:val="none" w:sz="0" w:space="0" w:color="auto"/>
                      </w:divBdr>
                    </w:div>
                  </w:divsChild>
                </w:div>
                <w:div w:id="803889240">
                  <w:marLeft w:val="0"/>
                  <w:marRight w:val="0"/>
                  <w:marTop w:val="0"/>
                  <w:marBottom w:val="0"/>
                  <w:divBdr>
                    <w:top w:val="none" w:sz="0" w:space="0" w:color="auto"/>
                    <w:left w:val="none" w:sz="0" w:space="0" w:color="auto"/>
                    <w:bottom w:val="none" w:sz="0" w:space="0" w:color="auto"/>
                    <w:right w:val="none" w:sz="0" w:space="0" w:color="auto"/>
                  </w:divBdr>
                  <w:divsChild>
                    <w:div w:id="1308783005">
                      <w:marLeft w:val="0"/>
                      <w:marRight w:val="0"/>
                      <w:marTop w:val="0"/>
                      <w:marBottom w:val="0"/>
                      <w:divBdr>
                        <w:top w:val="none" w:sz="0" w:space="0" w:color="auto"/>
                        <w:left w:val="none" w:sz="0" w:space="0" w:color="auto"/>
                        <w:bottom w:val="none" w:sz="0" w:space="0" w:color="auto"/>
                        <w:right w:val="none" w:sz="0" w:space="0" w:color="auto"/>
                      </w:divBdr>
                    </w:div>
                  </w:divsChild>
                </w:div>
                <w:div w:id="2122912444">
                  <w:marLeft w:val="0"/>
                  <w:marRight w:val="0"/>
                  <w:marTop w:val="0"/>
                  <w:marBottom w:val="0"/>
                  <w:divBdr>
                    <w:top w:val="none" w:sz="0" w:space="0" w:color="auto"/>
                    <w:left w:val="none" w:sz="0" w:space="0" w:color="auto"/>
                    <w:bottom w:val="none" w:sz="0" w:space="0" w:color="auto"/>
                    <w:right w:val="none" w:sz="0" w:space="0" w:color="auto"/>
                  </w:divBdr>
                  <w:divsChild>
                    <w:div w:id="772751671">
                      <w:marLeft w:val="0"/>
                      <w:marRight w:val="0"/>
                      <w:marTop w:val="0"/>
                      <w:marBottom w:val="0"/>
                      <w:divBdr>
                        <w:top w:val="none" w:sz="0" w:space="0" w:color="auto"/>
                        <w:left w:val="none" w:sz="0" w:space="0" w:color="auto"/>
                        <w:bottom w:val="none" w:sz="0" w:space="0" w:color="auto"/>
                        <w:right w:val="none" w:sz="0" w:space="0" w:color="auto"/>
                      </w:divBdr>
                    </w:div>
                  </w:divsChild>
                </w:div>
                <w:div w:id="1814831830">
                  <w:marLeft w:val="0"/>
                  <w:marRight w:val="0"/>
                  <w:marTop w:val="0"/>
                  <w:marBottom w:val="0"/>
                  <w:divBdr>
                    <w:top w:val="none" w:sz="0" w:space="0" w:color="auto"/>
                    <w:left w:val="none" w:sz="0" w:space="0" w:color="auto"/>
                    <w:bottom w:val="none" w:sz="0" w:space="0" w:color="auto"/>
                    <w:right w:val="none" w:sz="0" w:space="0" w:color="auto"/>
                  </w:divBdr>
                  <w:divsChild>
                    <w:div w:id="1114013424">
                      <w:marLeft w:val="0"/>
                      <w:marRight w:val="0"/>
                      <w:marTop w:val="0"/>
                      <w:marBottom w:val="0"/>
                      <w:divBdr>
                        <w:top w:val="none" w:sz="0" w:space="0" w:color="auto"/>
                        <w:left w:val="none" w:sz="0" w:space="0" w:color="auto"/>
                        <w:bottom w:val="none" w:sz="0" w:space="0" w:color="auto"/>
                        <w:right w:val="none" w:sz="0" w:space="0" w:color="auto"/>
                      </w:divBdr>
                    </w:div>
                  </w:divsChild>
                </w:div>
                <w:div w:id="1199777537">
                  <w:marLeft w:val="0"/>
                  <w:marRight w:val="0"/>
                  <w:marTop w:val="0"/>
                  <w:marBottom w:val="0"/>
                  <w:divBdr>
                    <w:top w:val="none" w:sz="0" w:space="0" w:color="auto"/>
                    <w:left w:val="none" w:sz="0" w:space="0" w:color="auto"/>
                    <w:bottom w:val="none" w:sz="0" w:space="0" w:color="auto"/>
                    <w:right w:val="none" w:sz="0" w:space="0" w:color="auto"/>
                  </w:divBdr>
                  <w:divsChild>
                    <w:div w:id="1797067572">
                      <w:marLeft w:val="0"/>
                      <w:marRight w:val="0"/>
                      <w:marTop w:val="0"/>
                      <w:marBottom w:val="0"/>
                      <w:divBdr>
                        <w:top w:val="none" w:sz="0" w:space="0" w:color="auto"/>
                        <w:left w:val="none" w:sz="0" w:space="0" w:color="auto"/>
                        <w:bottom w:val="none" w:sz="0" w:space="0" w:color="auto"/>
                        <w:right w:val="none" w:sz="0" w:space="0" w:color="auto"/>
                      </w:divBdr>
                    </w:div>
                  </w:divsChild>
                </w:div>
                <w:div w:id="1469514983">
                  <w:marLeft w:val="0"/>
                  <w:marRight w:val="0"/>
                  <w:marTop w:val="0"/>
                  <w:marBottom w:val="0"/>
                  <w:divBdr>
                    <w:top w:val="none" w:sz="0" w:space="0" w:color="auto"/>
                    <w:left w:val="none" w:sz="0" w:space="0" w:color="auto"/>
                    <w:bottom w:val="none" w:sz="0" w:space="0" w:color="auto"/>
                    <w:right w:val="none" w:sz="0" w:space="0" w:color="auto"/>
                  </w:divBdr>
                  <w:divsChild>
                    <w:div w:id="1712875609">
                      <w:marLeft w:val="0"/>
                      <w:marRight w:val="0"/>
                      <w:marTop w:val="0"/>
                      <w:marBottom w:val="0"/>
                      <w:divBdr>
                        <w:top w:val="none" w:sz="0" w:space="0" w:color="auto"/>
                        <w:left w:val="none" w:sz="0" w:space="0" w:color="auto"/>
                        <w:bottom w:val="none" w:sz="0" w:space="0" w:color="auto"/>
                        <w:right w:val="none" w:sz="0" w:space="0" w:color="auto"/>
                      </w:divBdr>
                    </w:div>
                  </w:divsChild>
                </w:div>
                <w:div w:id="92286689">
                  <w:marLeft w:val="0"/>
                  <w:marRight w:val="0"/>
                  <w:marTop w:val="0"/>
                  <w:marBottom w:val="0"/>
                  <w:divBdr>
                    <w:top w:val="none" w:sz="0" w:space="0" w:color="auto"/>
                    <w:left w:val="none" w:sz="0" w:space="0" w:color="auto"/>
                    <w:bottom w:val="none" w:sz="0" w:space="0" w:color="auto"/>
                    <w:right w:val="none" w:sz="0" w:space="0" w:color="auto"/>
                  </w:divBdr>
                  <w:divsChild>
                    <w:div w:id="382292137">
                      <w:marLeft w:val="0"/>
                      <w:marRight w:val="0"/>
                      <w:marTop w:val="0"/>
                      <w:marBottom w:val="0"/>
                      <w:divBdr>
                        <w:top w:val="none" w:sz="0" w:space="0" w:color="auto"/>
                        <w:left w:val="none" w:sz="0" w:space="0" w:color="auto"/>
                        <w:bottom w:val="none" w:sz="0" w:space="0" w:color="auto"/>
                        <w:right w:val="none" w:sz="0" w:space="0" w:color="auto"/>
                      </w:divBdr>
                    </w:div>
                  </w:divsChild>
                </w:div>
                <w:div w:id="1861507278">
                  <w:marLeft w:val="0"/>
                  <w:marRight w:val="0"/>
                  <w:marTop w:val="0"/>
                  <w:marBottom w:val="0"/>
                  <w:divBdr>
                    <w:top w:val="none" w:sz="0" w:space="0" w:color="auto"/>
                    <w:left w:val="none" w:sz="0" w:space="0" w:color="auto"/>
                    <w:bottom w:val="none" w:sz="0" w:space="0" w:color="auto"/>
                    <w:right w:val="none" w:sz="0" w:space="0" w:color="auto"/>
                  </w:divBdr>
                  <w:divsChild>
                    <w:div w:id="180125501">
                      <w:marLeft w:val="0"/>
                      <w:marRight w:val="0"/>
                      <w:marTop w:val="0"/>
                      <w:marBottom w:val="0"/>
                      <w:divBdr>
                        <w:top w:val="none" w:sz="0" w:space="0" w:color="auto"/>
                        <w:left w:val="none" w:sz="0" w:space="0" w:color="auto"/>
                        <w:bottom w:val="none" w:sz="0" w:space="0" w:color="auto"/>
                        <w:right w:val="none" w:sz="0" w:space="0" w:color="auto"/>
                      </w:divBdr>
                    </w:div>
                  </w:divsChild>
                </w:div>
                <w:div w:id="805397134">
                  <w:marLeft w:val="0"/>
                  <w:marRight w:val="0"/>
                  <w:marTop w:val="0"/>
                  <w:marBottom w:val="0"/>
                  <w:divBdr>
                    <w:top w:val="none" w:sz="0" w:space="0" w:color="auto"/>
                    <w:left w:val="none" w:sz="0" w:space="0" w:color="auto"/>
                    <w:bottom w:val="none" w:sz="0" w:space="0" w:color="auto"/>
                    <w:right w:val="none" w:sz="0" w:space="0" w:color="auto"/>
                  </w:divBdr>
                  <w:divsChild>
                    <w:div w:id="1870022962">
                      <w:marLeft w:val="0"/>
                      <w:marRight w:val="0"/>
                      <w:marTop w:val="0"/>
                      <w:marBottom w:val="0"/>
                      <w:divBdr>
                        <w:top w:val="none" w:sz="0" w:space="0" w:color="auto"/>
                        <w:left w:val="none" w:sz="0" w:space="0" w:color="auto"/>
                        <w:bottom w:val="none" w:sz="0" w:space="0" w:color="auto"/>
                        <w:right w:val="none" w:sz="0" w:space="0" w:color="auto"/>
                      </w:divBdr>
                    </w:div>
                  </w:divsChild>
                </w:div>
                <w:div w:id="1869175172">
                  <w:marLeft w:val="0"/>
                  <w:marRight w:val="0"/>
                  <w:marTop w:val="0"/>
                  <w:marBottom w:val="0"/>
                  <w:divBdr>
                    <w:top w:val="none" w:sz="0" w:space="0" w:color="auto"/>
                    <w:left w:val="none" w:sz="0" w:space="0" w:color="auto"/>
                    <w:bottom w:val="none" w:sz="0" w:space="0" w:color="auto"/>
                    <w:right w:val="none" w:sz="0" w:space="0" w:color="auto"/>
                  </w:divBdr>
                  <w:divsChild>
                    <w:div w:id="406459997">
                      <w:marLeft w:val="0"/>
                      <w:marRight w:val="0"/>
                      <w:marTop w:val="0"/>
                      <w:marBottom w:val="0"/>
                      <w:divBdr>
                        <w:top w:val="none" w:sz="0" w:space="0" w:color="auto"/>
                        <w:left w:val="none" w:sz="0" w:space="0" w:color="auto"/>
                        <w:bottom w:val="none" w:sz="0" w:space="0" w:color="auto"/>
                        <w:right w:val="none" w:sz="0" w:space="0" w:color="auto"/>
                      </w:divBdr>
                    </w:div>
                  </w:divsChild>
                </w:div>
                <w:div w:id="1691028349">
                  <w:marLeft w:val="0"/>
                  <w:marRight w:val="0"/>
                  <w:marTop w:val="0"/>
                  <w:marBottom w:val="0"/>
                  <w:divBdr>
                    <w:top w:val="none" w:sz="0" w:space="0" w:color="auto"/>
                    <w:left w:val="none" w:sz="0" w:space="0" w:color="auto"/>
                    <w:bottom w:val="none" w:sz="0" w:space="0" w:color="auto"/>
                    <w:right w:val="none" w:sz="0" w:space="0" w:color="auto"/>
                  </w:divBdr>
                  <w:divsChild>
                    <w:div w:id="931469716">
                      <w:marLeft w:val="0"/>
                      <w:marRight w:val="0"/>
                      <w:marTop w:val="0"/>
                      <w:marBottom w:val="0"/>
                      <w:divBdr>
                        <w:top w:val="none" w:sz="0" w:space="0" w:color="auto"/>
                        <w:left w:val="none" w:sz="0" w:space="0" w:color="auto"/>
                        <w:bottom w:val="none" w:sz="0" w:space="0" w:color="auto"/>
                        <w:right w:val="none" w:sz="0" w:space="0" w:color="auto"/>
                      </w:divBdr>
                    </w:div>
                  </w:divsChild>
                </w:div>
                <w:div w:id="797067518">
                  <w:marLeft w:val="0"/>
                  <w:marRight w:val="0"/>
                  <w:marTop w:val="0"/>
                  <w:marBottom w:val="0"/>
                  <w:divBdr>
                    <w:top w:val="none" w:sz="0" w:space="0" w:color="auto"/>
                    <w:left w:val="none" w:sz="0" w:space="0" w:color="auto"/>
                    <w:bottom w:val="none" w:sz="0" w:space="0" w:color="auto"/>
                    <w:right w:val="none" w:sz="0" w:space="0" w:color="auto"/>
                  </w:divBdr>
                  <w:divsChild>
                    <w:div w:id="1462454632">
                      <w:marLeft w:val="0"/>
                      <w:marRight w:val="0"/>
                      <w:marTop w:val="0"/>
                      <w:marBottom w:val="0"/>
                      <w:divBdr>
                        <w:top w:val="none" w:sz="0" w:space="0" w:color="auto"/>
                        <w:left w:val="none" w:sz="0" w:space="0" w:color="auto"/>
                        <w:bottom w:val="none" w:sz="0" w:space="0" w:color="auto"/>
                        <w:right w:val="none" w:sz="0" w:space="0" w:color="auto"/>
                      </w:divBdr>
                    </w:div>
                  </w:divsChild>
                </w:div>
                <w:div w:id="1231500212">
                  <w:marLeft w:val="0"/>
                  <w:marRight w:val="0"/>
                  <w:marTop w:val="0"/>
                  <w:marBottom w:val="0"/>
                  <w:divBdr>
                    <w:top w:val="none" w:sz="0" w:space="0" w:color="auto"/>
                    <w:left w:val="none" w:sz="0" w:space="0" w:color="auto"/>
                    <w:bottom w:val="none" w:sz="0" w:space="0" w:color="auto"/>
                    <w:right w:val="none" w:sz="0" w:space="0" w:color="auto"/>
                  </w:divBdr>
                  <w:divsChild>
                    <w:div w:id="1605379904">
                      <w:marLeft w:val="0"/>
                      <w:marRight w:val="0"/>
                      <w:marTop w:val="0"/>
                      <w:marBottom w:val="0"/>
                      <w:divBdr>
                        <w:top w:val="none" w:sz="0" w:space="0" w:color="auto"/>
                        <w:left w:val="none" w:sz="0" w:space="0" w:color="auto"/>
                        <w:bottom w:val="none" w:sz="0" w:space="0" w:color="auto"/>
                        <w:right w:val="none" w:sz="0" w:space="0" w:color="auto"/>
                      </w:divBdr>
                    </w:div>
                  </w:divsChild>
                </w:div>
                <w:div w:id="693578263">
                  <w:marLeft w:val="0"/>
                  <w:marRight w:val="0"/>
                  <w:marTop w:val="0"/>
                  <w:marBottom w:val="0"/>
                  <w:divBdr>
                    <w:top w:val="none" w:sz="0" w:space="0" w:color="auto"/>
                    <w:left w:val="none" w:sz="0" w:space="0" w:color="auto"/>
                    <w:bottom w:val="none" w:sz="0" w:space="0" w:color="auto"/>
                    <w:right w:val="none" w:sz="0" w:space="0" w:color="auto"/>
                  </w:divBdr>
                  <w:divsChild>
                    <w:div w:id="108277507">
                      <w:marLeft w:val="0"/>
                      <w:marRight w:val="0"/>
                      <w:marTop w:val="0"/>
                      <w:marBottom w:val="0"/>
                      <w:divBdr>
                        <w:top w:val="none" w:sz="0" w:space="0" w:color="auto"/>
                        <w:left w:val="none" w:sz="0" w:space="0" w:color="auto"/>
                        <w:bottom w:val="none" w:sz="0" w:space="0" w:color="auto"/>
                        <w:right w:val="none" w:sz="0" w:space="0" w:color="auto"/>
                      </w:divBdr>
                    </w:div>
                  </w:divsChild>
                </w:div>
                <w:div w:id="341203365">
                  <w:marLeft w:val="0"/>
                  <w:marRight w:val="0"/>
                  <w:marTop w:val="0"/>
                  <w:marBottom w:val="0"/>
                  <w:divBdr>
                    <w:top w:val="none" w:sz="0" w:space="0" w:color="auto"/>
                    <w:left w:val="none" w:sz="0" w:space="0" w:color="auto"/>
                    <w:bottom w:val="none" w:sz="0" w:space="0" w:color="auto"/>
                    <w:right w:val="none" w:sz="0" w:space="0" w:color="auto"/>
                  </w:divBdr>
                  <w:divsChild>
                    <w:div w:id="1357580299">
                      <w:marLeft w:val="0"/>
                      <w:marRight w:val="0"/>
                      <w:marTop w:val="0"/>
                      <w:marBottom w:val="0"/>
                      <w:divBdr>
                        <w:top w:val="none" w:sz="0" w:space="0" w:color="auto"/>
                        <w:left w:val="none" w:sz="0" w:space="0" w:color="auto"/>
                        <w:bottom w:val="none" w:sz="0" w:space="0" w:color="auto"/>
                        <w:right w:val="none" w:sz="0" w:space="0" w:color="auto"/>
                      </w:divBdr>
                    </w:div>
                  </w:divsChild>
                </w:div>
                <w:div w:id="454762347">
                  <w:marLeft w:val="0"/>
                  <w:marRight w:val="0"/>
                  <w:marTop w:val="0"/>
                  <w:marBottom w:val="0"/>
                  <w:divBdr>
                    <w:top w:val="none" w:sz="0" w:space="0" w:color="auto"/>
                    <w:left w:val="none" w:sz="0" w:space="0" w:color="auto"/>
                    <w:bottom w:val="none" w:sz="0" w:space="0" w:color="auto"/>
                    <w:right w:val="none" w:sz="0" w:space="0" w:color="auto"/>
                  </w:divBdr>
                  <w:divsChild>
                    <w:div w:id="729882373">
                      <w:marLeft w:val="0"/>
                      <w:marRight w:val="0"/>
                      <w:marTop w:val="0"/>
                      <w:marBottom w:val="0"/>
                      <w:divBdr>
                        <w:top w:val="none" w:sz="0" w:space="0" w:color="auto"/>
                        <w:left w:val="none" w:sz="0" w:space="0" w:color="auto"/>
                        <w:bottom w:val="none" w:sz="0" w:space="0" w:color="auto"/>
                        <w:right w:val="none" w:sz="0" w:space="0" w:color="auto"/>
                      </w:divBdr>
                    </w:div>
                  </w:divsChild>
                </w:div>
                <w:div w:id="611520103">
                  <w:marLeft w:val="0"/>
                  <w:marRight w:val="0"/>
                  <w:marTop w:val="0"/>
                  <w:marBottom w:val="0"/>
                  <w:divBdr>
                    <w:top w:val="none" w:sz="0" w:space="0" w:color="auto"/>
                    <w:left w:val="none" w:sz="0" w:space="0" w:color="auto"/>
                    <w:bottom w:val="none" w:sz="0" w:space="0" w:color="auto"/>
                    <w:right w:val="none" w:sz="0" w:space="0" w:color="auto"/>
                  </w:divBdr>
                  <w:divsChild>
                    <w:div w:id="1579828870">
                      <w:marLeft w:val="0"/>
                      <w:marRight w:val="0"/>
                      <w:marTop w:val="0"/>
                      <w:marBottom w:val="0"/>
                      <w:divBdr>
                        <w:top w:val="none" w:sz="0" w:space="0" w:color="auto"/>
                        <w:left w:val="none" w:sz="0" w:space="0" w:color="auto"/>
                        <w:bottom w:val="none" w:sz="0" w:space="0" w:color="auto"/>
                        <w:right w:val="none" w:sz="0" w:space="0" w:color="auto"/>
                      </w:divBdr>
                    </w:div>
                  </w:divsChild>
                </w:div>
                <w:div w:id="1235967433">
                  <w:marLeft w:val="0"/>
                  <w:marRight w:val="0"/>
                  <w:marTop w:val="0"/>
                  <w:marBottom w:val="0"/>
                  <w:divBdr>
                    <w:top w:val="none" w:sz="0" w:space="0" w:color="auto"/>
                    <w:left w:val="none" w:sz="0" w:space="0" w:color="auto"/>
                    <w:bottom w:val="none" w:sz="0" w:space="0" w:color="auto"/>
                    <w:right w:val="none" w:sz="0" w:space="0" w:color="auto"/>
                  </w:divBdr>
                  <w:divsChild>
                    <w:div w:id="255406262">
                      <w:marLeft w:val="0"/>
                      <w:marRight w:val="0"/>
                      <w:marTop w:val="0"/>
                      <w:marBottom w:val="0"/>
                      <w:divBdr>
                        <w:top w:val="none" w:sz="0" w:space="0" w:color="auto"/>
                        <w:left w:val="none" w:sz="0" w:space="0" w:color="auto"/>
                        <w:bottom w:val="none" w:sz="0" w:space="0" w:color="auto"/>
                        <w:right w:val="none" w:sz="0" w:space="0" w:color="auto"/>
                      </w:divBdr>
                    </w:div>
                  </w:divsChild>
                </w:div>
                <w:div w:id="1600679369">
                  <w:marLeft w:val="0"/>
                  <w:marRight w:val="0"/>
                  <w:marTop w:val="0"/>
                  <w:marBottom w:val="0"/>
                  <w:divBdr>
                    <w:top w:val="none" w:sz="0" w:space="0" w:color="auto"/>
                    <w:left w:val="none" w:sz="0" w:space="0" w:color="auto"/>
                    <w:bottom w:val="none" w:sz="0" w:space="0" w:color="auto"/>
                    <w:right w:val="none" w:sz="0" w:space="0" w:color="auto"/>
                  </w:divBdr>
                  <w:divsChild>
                    <w:div w:id="13921350">
                      <w:marLeft w:val="0"/>
                      <w:marRight w:val="0"/>
                      <w:marTop w:val="0"/>
                      <w:marBottom w:val="0"/>
                      <w:divBdr>
                        <w:top w:val="none" w:sz="0" w:space="0" w:color="auto"/>
                        <w:left w:val="none" w:sz="0" w:space="0" w:color="auto"/>
                        <w:bottom w:val="none" w:sz="0" w:space="0" w:color="auto"/>
                        <w:right w:val="none" w:sz="0" w:space="0" w:color="auto"/>
                      </w:divBdr>
                    </w:div>
                  </w:divsChild>
                </w:div>
                <w:div w:id="597491797">
                  <w:marLeft w:val="0"/>
                  <w:marRight w:val="0"/>
                  <w:marTop w:val="0"/>
                  <w:marBottom w:val="0"/>
                  <w:divBdr>
                    <w:top w:val="none" w:sz="0" w:space="0" w:color="auto"/>
                    <w:left w:val="none" w:sz="0" w:space="0" w:color="auto"/>
                    <w:bottom w:val="none" w:sz="0" w:space="0" w:color="auto"/>
                    <w:right w:val="none" w:sz="0" w:space="0" w:color="auto"/>
                  </w:divBdr>
                  <w:divsChild>
                    <w:div w:id="1838955799">
                      <w:marLeft w:val="0"/>
                      <w:marRight w:val="0"/>
                      <w:marTop w:val="0"/>
                      <w:marBottom w:val="0"/>
                      <w:divBdr>
                        <w:top w:val="none" w:sz="0" w:space="0" w:color="auto"/>
                        <w:left w:val="none" w:sz="0" w:space="0" w:color="auto"/>
                        <w:bottom w:val="none" w:sz="0" w:space="0" w:color="auto"/>
                        <w:right w:val="none" w:sz="0" w:space="0" w:color="auto"/>
                      </w:divBdr>
                    </w:div>
                  </w:divsChild>
                </w:div>
                <w:div w:id="1652561110">
                  <w:marLeft w:val="0"/>
                  <w:marRight w:val="0"/>
                  <w:marTop w:val="0"/>
                  <w:marBottom w:val="0"/>
                  <w:divBdr>
                    <w:top w:val="none" w:sz="0" w:space="0" w:color="auto"/>
                    <w:left w:val="none" w:sz="0" w:space="0" w:color="auto"/>
                    <w:bottom w:val="none" w:sz="0" w:space="0" w:color="auto"/>
                    <w:right w:val="none" w:sz="0" w:space="0" w:color="auto"/>
                  </w:divBdr>
                  <w:divsChild>
                    <w:div w:id="902837648">
                      <w:marLeft w:val="0"/>
                      <w:marRight w:val="0"/>
                      <w:marTop w:val="0"/>
                      <w:marBottom w:val="0"/>
                      <w:divBdr>
                        <w:top w:val="none" w:sz="0" w:space="0" w:color="auto"/>
                        <w:left w:val="none" w:sz="0" w:space="0" w:color="auto"/>
                        <w:bottom w:val="none" w:sz="0" w:space="0" w:color="auto"/>
                        <w:right w:val="none" w:sz="0" w:space="0" w:color="auto"/>
                      </w:divBdr>
                    </w:div>
                  </w:divsChild>
                </w:div>
                <w:div w:id="629745771">
                  <w:marLeft w:val="0"/>
                  <w:marRight w:val="0"/>
                  <w:marTop w:val="0"/>
                  <w:marBottom w:val="0"/>
                  <w:divBdr>
                    <w:top w:val="none" w:sz="0" w:space="0" w:color="auto"/>
                    <w:left w:val="none" w:sz="0" w:space="0" w:color="auto"/>
                    <w:bottom w:val="none" w:sz="0" w:space="0" w:color="auto"/>
                    <w:right w:val="none" w:sz="0" w:space="0" w:color="auto"/>
                  </w:divBdr>
                  <w:divsChild>
                    <w:div w:id="1861969237">
                      <w:marLeft w:val="0"/>
                      <w:marRight w:val="0"/>
                      <w:marTop w:val="0"/>
                      <w:marBottom w:val="0"/>
                      <w:divBdr>
                        <w:top w:val="none" w:sz="0" w:space="0" w:color="auto"/>
                        <w:left w:val="none" w:sz="0" w:space="0" w:color="auto"/>
                        <w:bottom w:val="none" w:sz="0" w:space="0" w:color="auto"/>
                        <w:right w:val="none" w:sz="0" w:space="0" w:color="auto"/>
                      </w:divBdr>
                    </w:div>
                  </w:divsChild>
                </w:div>
                <w:div w:id="1785688108">
                  <w:marLeft w:val="0"/>
                  <w:marRight w:val="0"/>
                  <w:marTop w:val="0"/>
                  <w:marBottom w:val="0"/>
                  <w:divBdr>
                    <w:top w:val="none" w:sz="0" w:space="0" w:color="auto"/>
                    <w:left w:val="none" w:sz="0" w:space="0" w:color="auto"/>
                    <w:bottom w:val="none" w:sz="0" w:space="0" w:color="auto"/>
                    <w:right w:val="none" w:sz="0" w:space="0" w:color="auto"/>
                  </w:divBdr>
                  <w:divsChild>
                    <w:div w:id="558251395">
                      <w:marLeft w:val="0"/>
                      <w:marRight w:val="0"/>
                      <w:marTop w:val="0"/>
                      <w:marBottom w:val="0"/>
                      <w:divBdr>
                        <w:top w:val="none" w:sz="0" w:space="0" w:color="auto"/>
                        <w:left w:val="none" w:sz="0" w:space="0" w:color="auto"/>
                        <w:bottom w:val="none" w:sz="0" w:space="0" w:color="auto"/>
                        <w:right w:val="none" w:sz="0" w:space="0" w:color="auto"/>
                      </w:divBdr>
                    </w:div>
                  </w:divsChild>
                </w:div>
                <w:div w:id="447698940">
                  <w:marLeft w:val="0"/>
                  <w:marRight w:val="0"/>
                  <w:marTop w:val="0"/>
                  <w:marBottom w:val="0"/>
                  <w:divBdr>
                    <w:top w:val="none" w:sz="0" w:space="0" w:color="auto"/>
                    <w:left w:val="none" w:sz="0" w:space="0" w:color="auto"/>
                    <w:bottom w:val="none" w:sz="0" w:space="0" w:color="auto"/>
                    <w:right w:val="none" w:sz="0" w:space="0" w:color="auto"/>
                  </w:divBdr>
                  <w:divsChild>
                    <w:div w:id="2061241492">
                      <w:marLeft w:val="0"/>
                      <w:marRight w:val="0"/>
                      <w:marTop w:val="0"/>
                      <w:marBottom w:val="0"/>
                      <w:divBdr>
                        <w:top w:val="none" w:sz="0" w:space="0" w:color="auto"/>
                        <w:left w:val="none" w:sz="0" w:space="0" w:color="auto"/>
                        <w:bottom w:val="none" w:sz="0" w:space="0" w:color="auto"/>
                        <w:right w:val="none" w:sz="0" w:space="0" w:color="auto"/>
                      </w:divBdr>
                    </w:div>
                  </w:divsChild>
                </w:div>
                <w:div w:id="2076317247">
                  <w:marLeft w:val="0"/>
                  <w:marRight w:val="0"/>
                  <w:marTop w:val="0"/>
                  <w:marBottom w:val="0"/>
                  <w:divBdr>
                    <w:top w:val="none" w:sz="0" w:space="0" w:color="auto"/>
                    <w:left w:val="none" w:sz="0" w:space="0" w:color="auto"/>
                    <w:bottom w:val="none" w:sz="0" w:space="0" w:color="auto"/>
                    <w:right w:val="none" w:sz="0" w:space="0" w:color="auto"/>
                  </w:divBdr>
                  <w:divsChild>
                    <w:div w:id="1920165545">
                      <w:marLeft w:val="0"/>
                      <w:marRight w:val="0"/>
                      <w:marTop w:val="0"/>
                      <w:marBottom w:val="0"/>
                      <w:divBdr>
                        <w:top w:val="none" w:sz="0" w:space="0" w:color="auto"/>
                        <w:left w:val="none" w:sz="0" w:space="0" w:color="auto"/>
                        <w:bottom w:val="none" w:sz="0" w:space="0" w:color="auto"/>
                        <w:right w:val="none" w:sz="0" w:space="0" w:color="auto"/>
                      </w:divBdr>
                    </w:div>
                  </w:divsChild>
                </w:div>
                <w:div w:id="911155783">
                  <w:marLeft w:val="0"/>
                  <w:marRight w:val="0"/>
                  <w:marTop w:val="0"/>
                  <w:marBottom w:val="0"/>
                  <w:divBdr>
                    <w:top w:val="none" w:sz="0" w:space="0" w:color="auto"/>
                    <w:left w:val="none" w:sz="0" w:space="0" w:color="auto"/>
                    <w:bottom w:val="none" w:sz="0" w:space="0" w:color="auto"/>
                    <w:right w:val="none" w:sz="0" w:space="0" w:color="auto"/>
                  </w:divBdr>
                  <w:divsChild>
                    <w:div w:id="32386486">
                      <w:marLeft w:val="0"/>
                      <w:marRight w:val="0"/>
                      <w:marTop w:val="0"/>
                      <w:marBottom w:val="0"/>
                      <w:divBdr>
                        <w:top w:val="none" w:sz="0" w:space="0" w:color="auto"/>
                        <w:left w:val="none" w:sz="0" w:space="0" w:color="auto"/>
                        <w:bottom w:val="none" w:sz="0" w:space="0" w:color="auto"/>
                        <w:right w:val="none" w:sz="0" w:space="0" w:color="auto"/>
                      </w:divBdr>
                    </w:div>
                  </w:divsChild>
                </w:div>
                <w:div w:id="1385061182">
                  <w:marLeft w:val="0"/>
                  <w:marRight w:val="0"/>
                  <w:marTop w:val="0"/>
                  <w:marBottom w:val="0"/>
                  <w:divBdr>
                    <w:top w:val="none" w:sz="0" w:space="0" w:color="auto"/>
                    <w:left w:val="none" w:sz="0" w:space="0" w:color="auto"/>
                    <w:bottom w:val="none" w:sz="0" w:space="0" w:color="auto"/>
                    <w:right w:val="none" w:sz="0" w:space="0" w:color="auto"/>
                  </w:divBdr>
                  <w:divsChild>
                    <w:div w:id="32315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9795890">
          <w:marLeft w:val="0"/>
          <w:marRight w:val="0"/>
          <w:marTop w:val="0"/>
          <w:marBottom w:val="0"/>
          <w:divBdr>
            <w:top w:val="none" w:sz="0" w:space="0" w:color="auto"/>
            <w:left w:val="none" w:sz="0" w:space="0" w:color="auto"/>
            <w:bottom w:val="none" w:sz="0" w:space="0" w:color="auto"/>
            <w:right w:val="none" w:sz="0" w:space="0" w:color="auto"/>
          </w:divBdr>
        </w:div>
        <w:div w:id="1248536599">
          <w:marLeft w:val="0"/>
          <w:marRight w:val="0"/>
          <w:marTop w:val="0"/>
          <w:marBottom w:val="0"/>
          <w:divBdr>
            <w:top w:val="none" w:sz="0" w:space="0" w:color="auto"/>
            <w:left w:val="none" w:sz="0" w:space="0" w:color="auto"/>
            <w:bottom w:val="none" w:sz="0" w:space="0" w:color="auto"/>
            <w:right w:val="none" w:sz="0" w:space="0" w:color="auto"/>
          </w:divBdr>
        </w:div>
        <w:div w:id="1806582316">
          <w:marLeft w:val="0"/>
          <w:marRight w:val="0"/>
          <w:marTop w:val="0"/>
          <w:marBottom w:val="0"/>
          <w:divBdr>
            <w:top w:val="none" w:sz="0" w:space="0" w:color="auto"/>
            <w:left w:val="none" w:sz="0" w:space="0" w:color="auto"/>
            <w:bottom w:val="none" w:sz="0" w:space="0" w:color="auto"/>
            <w:right w:val="none" w:sz="0" w:space="0" w:color="auto"/>
          </w:divBdr>
          <w:divsChild>
            <w:div w:id="125899143">
              <w:marLeft w:val="0"/>
              <w:marRight w:val="0"/>
              <w:marTop w:val="30"/>
              <w:marBottom w:val="30"/>
              <w:divBdr>
                <w:top w:val="none" w:sz="0" w:space="0" w:color="auto"/>
                <w:left w:val="none" w:sz="0" w:space="0" w:color="auto"/>
                <w:bottom w:val="none" w:sz="0" w:space="0" w:color="auto"/>
                <w:right w:val="none" w:sz="0" w:space="0" w:color="auto"/>
              </w:divBdr>
              <w:divsChild>
                <w:div w:id="1794983967">
                  <w:marLeft w:val="0"/>
                  <w:marRight w:val="0"/>
                  <w:marTop w:val="0"/>
                  <w:marBottom w:val="0"/>
                  <w:divBdr>
                    <w:top w:val="none" w:sz="0" w:space="0" w:color="auto"/>
                    <w:left w:val="none" w:sz="0" w:space="0" w:color="auto"/>
                    <w:bottom w:val="none" w:sz="0" w:space="0" w:color="auto"/>
                    <w:right w:val="none" w:sz="0" w:space="0" w:color="auto"/>
                  </w:divBdr>
                  <w:divsChild>
                    <w:div w:id="236205700">
                      <w:marLeft w:val="0"/>
                      <w:marRight w:val="0"/>
                      <w:marTop w:val="0"/>
                      <w:marBottom w:val="0"/>
                      <w:divBdr>
                        <w:top w:val="none" w:sz="0" w:space="0" w:color="auto"/>
                        <w:left w:val="none" w:sz="0" w:space="0" w:color="auto"/>
                        <w:bottom w:val="none" w:sz="0" w:space="0" w:color="auto"/>
                        <w:right w:val="none" w:sz="0" w:space="0" w:color="auto"/>
                      </w:divBdr>
                    </w:div>
                  </w:divsChild>
                </w:div>
                <w:div w:id="459736108">
                  <w:marLeft w:val="0"/>
                  <w:marRight w:val="0"/>
                  <w:marTop w:val="0"/>
                  <w:marBottom w:val="0"/>
                  <w:divBdr>
                    <w:top w:val="none" w:sz="0" w:space="0" w:color="auto"/>
                    <w:left w:val="none" w:sz="0" w:space="0" w:color="auto"/>
                    <w:bottom w:val="none" w:sz="0" w:space="0" w:color="auto"/>
                    <w:right w:val="none" w:sz="0" w:space="0" w:color="auto"/>
                  </w:divBdr>
                  <w:divsChild>
                    <w:div w:id="1921064956">
                      <w:marLeft w:val="0"/>
                      <w:marRight w:val="0"/>
                      <w:marTop w:val="0"/>
                      <w:marBottom w:val="0"/>
                      <w:divBdr>
                        <w:top w:val="none" w:sz="0" w:space="0" w:color="auto"/>
                        <w:left w:val="none" w:sz="0" w:space="0" w:color="auto"/>
                        <w:bottom w:val="none" w:sz="0" w:space="0" w:color="auto"/>
                        <w:right w:val="none" w:sz="0" w:space="0" w:color="auto"/>
                      </w:divBdr>
                    </w:div>
                  </w:divsChild>
                </w:div>
                <w:div w:id="820464886">
                  <w:marLeft w:val="0"/>
                  <w:marRight w:val="0"/>
                  <w:marTop w:val="0"/>
                  <w:marBottom w:val="0"/>
                  <w:divBdr>
                    <w:top w:val="none" w:sz="0" w:space="0" w:color="auto"/>
                    <w:left w:val="none" w:sz="0" w:space="0" w:color="auto"/>
                    <w:bottom w:val="none" w:sz="0" w:space="0" w:color="auto"/>
                    <w:right w:val="none" w:sz="0" w:space="0" w:color="auto"/>
                  </w:divBdr>
                  <w:divsChild>
                    <w:div w:id="88738217">
                      <w:marLeft w:val="0"/>
                      <w:marRight w:val="0"/>
                      <w:marTop w:val="0"/>
                      <w:marBottom w:val="0"/>
                      <w:divBdr>
                        <w:top w:val="none" w:sz="0" w:space="0" w:color="auto"/>
                        <w:left w:val="none" w:sz="0" w:space="0" w:color="auto"/>
                        <w:bottom w:val="none" w:sz="0" w:space="0" w:color="auto"/>
                        <w:right w:val="none" w:sz="0" w:space="0" w:color="auto"/>
                      </w:divBdr>
                    </w:div>
                  </w:divsChild>
                </w:div>
                <w:div w:id="1420365482">
                  <w:marLeft w:val="0"/>
                  <w:marRight w:val="0"/>
                  <w:marTop w:val="0"/>
                  <w:marBottom w:val="0"/>
                  <w:divBdr>
                    <w:top w:val="none" w:sz="0" w:space="0" w:color="auto"/>
                    <w:left w:val="none" w:sz="0" w:space="0" w:color="auto"/>
                    <w:bottom w:val="none" w:sz="0" w:space="0" w:color="auto"/>
                    <w:right w:val="none" w:sz="0" w:space="0" w:color="auto"/>
                  </w:divBdr>
                  <w:divsChild>
                    <w:div w:id="417554381">
                      <w:marLeft w:val="0"/>
                      <w:marRight w:val="0"/>
                      <w:marTop w:val="0"/>
                      <w:marBottom w:val="0"/>
                      <w:divBdr>
                        <w:top w:val="none" w:sz="0" w:space="0" w:color="auto"/>
                        <w:left w:val="none" w:sz="0" w:space="0" w:color="auto"/>
                        <w:bottom w:val="none" w:sz="0" w:space="0" w:color="auto"/>
                        <w:right w:val="none" w:sz="0" w:space="0" w:color="auto"/>
                      </w:divBdr>
                    </w:div>
                  </w:divsChild>
                </w:div>
                <w:div w:id="1843160316">
                  <w:marLeft w:val="0"/>
                  <w:marRight w:val="0"/>
                  <w:marTop w:val="0"/>
                  <w:marBottom w:val="0"/>
                  <w:divBdr>
                    <w:top w:val="none" w:sz="0" w:space="0" w:color="auto"/>
                    <w:left w:val="none" w:sz="0" w:space="0" w:color="auto"/>
                    <w:bottom w:val="none" w:sz="0" w:space="0" w:color="auto"/>
                    <w:right w:val="none" w:sz="0" w:space="0" w:color="auto"/>
                  </w:divBdr>
                  <w:divsChild>
                    <w:div w:id="488516881">
                      <w:marLeft w:val="0"/>
                      <w:marRight w:val="0"/>
                      <w:marTop w:val="0"/>
                      <w:marBottom w:val="0"/>
                      <w:divBdr>
                        <w:top w:val="none" w:sz="0" w:space="0" w:color="auto"/>
                        <w:left w:val="none" w:sz="0" w:space="0" w:color="auto"/>
                        <w:bottom w:val="none" w:sz="0" w:space="0" w:color="auto"/>
                        <w:right w:val="none" w:sz="0" w:space="0" w:color="auto"/>
                      </w:divBdr>
                    </w:div>
                  </w:divsChild>
                </w:div>
                <w:div w:id="1334409968">
                  <w:marLeft w:val="0"/>
                  <w:marRight w:val="0"/>
                  <w:marTop w:val="0"/>
                  <w:marBottom w:val="0"/>
                  <w:divBdr>
                    <w:top w:val="none" w:sz="0" w:space="0" w:color="auto"/>
                    <w:left w:val="none" w:sz="0" w:space="0" w:color="auto"/>
                    <w:bottom w:val="none" w:sz="0" w:space="0" w:color="auto"/>
                    <w:right w:val="none" w:sz="0" w:space="0" w:color="auto"/>
                  </w:divBdr>
                  <w:divsChild>
                    <w:div w:id="963341632">
                      <w:marLeft w:val="0"/>
                      <w:marRight w:val="0"/>
                      <w:marTop w:val="0"/>
                      <w:marBottom w:val="0"/>
                      <w:divBdr>
                        <w:top w:val="none" w:sz="0" w:space="0" w:color="auto"/>
                        <w:left w:val="none" w:sz="0" w:space="0" w:color="auto"/>
                        <w:bottom w:val="none" w:sz="0" w:space="0" w:color="auto"/>
                        <w:right w:val="none" w:sz="0" w:space="0" w:color="auto"/>
                      </w:divBdr>
                    </w:div>
                  </w:divsChild>
                </w:div>
                <w:div w:id="640695645">
                  <w:marLeft w:val="0"/>
                  <w:marRight w:val="0"/>
                  <w:marTop w:val="0"/>
                  <w:marBottom w:val="0"/>
                  <w:divBdr>
                    <w:top w:val="none" w:sz="0" w:space="0" w:color="auto"/>
                    <w:left w:val="none" w:sz="0" w:space="0" w:color="auto"/>
                    <w:bottom w:val="none" w:sz="0" w:space="0" w:color="auto"/>
                    <w:right w:val="none" w:sz="0" w:space="0" w:color="auto"/>
                  </w:divBdr>
                  <w:divsChild>
                    <w:div w:id="2141336527">
                      <w:marLeft w:val="0"/>
                      <w:marRight w:val="0"/>
                      <w:marTop w:val="0"/>
                      <w:marBottom w:val="0"/>
                      <w:divBdr>
                        <w:top w:val="none" w:sz="0" w:space="0" w:color="auto"/>
                        <w:left w:val="none" w:sz="0" w:space="0" w:color="auto"/>
                        <w:bottom w:val="none" w:sz="0" w:space="0" w:color="auto"/>
                        <w:right w:val="none" w:sz="0" w:space="0" w:color="auto"/>
                      </w:divBdr>
                    </w:div>
                  </w:divsChild>
                </w:div>
                <w:div w:id="769666030">
                  <w:marLeft w:val="0"/>
                  <w:marRight w:val="0"/>
                  <w:marTop w:val="0"/>
                  <w:marBottom w:val="0"/>
                  <w:divBdr>
                    <w:top w:val="none" w:sz="0" w:space="0" w:color="auto"/>
                    <w:left w:val="none" w:sz="0" w:space="0" w:color="auto"/>
                    <w:bottom w:val="none" w:sz="0" w:space="0" w:color="auto"/>
                    <w:right w:val="none" w:sz="0" w:space="0" w:color="auto"/>
                  </w:divBdr>
                  <w:divsChild>
                    <w:div w:id="878977731">
                      <w:marLeft w:val="0"/>
                      <w:marRight w:val="0"/>
                      <w:marTop w:val="0"/>
                      <w:marBottom w:val="0"/>
                      <w:divBdr>
                        <w:top w:val="none" w:sz="0" w:space="0" w:color="auto"/>
                        <w:left w:val="none" w:sz="0" w:space="0" w:color="auto"/>
                        <w:bottom w:val="none" w:sz="0" w:space="0" w:color="auto"/>
                        <w:right w:val="none" w:sz="0" w:space="0" w:color="auto"/>
                      </w:divBdr>
                    </w:div>
                  </w:divsChild>
                </w:div>
                <w:div w:id="845555322">
                  <w:marLeft w:val="0"/>
                  <w:marRight w:val="0"/>
                  <w:marTop w:val="0"/>
                  <w:marBottom w:val="0"/>
                  <w:divBdr>
                    <w:top w:val="none" w:sz="0" w:space="0" w:color="auto"/>
                    <w:left w:val="none" w:sz="0" w:space="0" w:color="auto"/>
                    <w:bottom w:val="none" w:sz="0" w:space="0" w:color="auto"/>
                    <w:right w:val="none" w:sz="0" w:space="0" w:color="auto"/>
                  </w:divBdr>
                  <w:divsChild>
                    <w:div w:id="1547569694">
                      <w:marLeft w:val="0"/>
                      <w:marRight w:val="0"/>
                      <w:marTop w:val="0"/>
                      <w:marBottom w:val="0"/>
                      <w:divBdr>
                        <w:top w:val="none" w:sz="0" w:space="0" w:color="auto"/>
                        <w:left w:val="none" w:sz="0" w:space="0" w:color="auto"/>
                        <w:bottom w:val="none" w:sz="0" w:space="0" w:color="auto"/>
                        <w:right w:val="none" w:sz="0" w:space="0" w:color="auto"/>
                      </w:divBdr>
                    </w:div>
                  </w:divsChild>
                </w:div>
                <w:div w:id="80108506">
                  <w:marLeft w:val="0"/>
                  <w:marRight w:val="0"/>
                  <w:marTop w:val="0"/>
                  <w:marBottom w:val="0"/>
                  <w:divBdr>
                    <w:top w:val="none" w:sz="0" w:space="0" w:color="auto"/>
                    <w:left w:val="none" w:sz="0" w:space="0" w:color="auto"/>
                    <w:bottom w:val="none" w:sz="0" w:space="0" w:color="auto"/>
                    <w:right w:val="none" w:sz="0" w:space="0" w:color="auto"/>
                  </w:divBdr>
                  <w:divsChild>
                    <w:div w:id="876508335">
                      <w:marLeft w:val="0"/>
                      <w:marRight w:val="0"/>
                      <w:marTop w:val="0"/>
                      <w:marBottom w:val="0"/>
                      <w:divBdr>
                        <w:top w:val="none" w:sz="0" w:space="0" w:color="auto"/>
                        <w:left w:val="none" w:sz="0" w:space="0" w:color="auto"/>
                        <w:bottom w:val="none" w:sz="0" w:space="0" w:color="auto"/>
                        <w:right w:val="none" w:sz="0" w:space="0" w:color="auto"/>
                      </w:divBdr>
                    </w:div>
                  </w:divsChild>
                </w:div>
                <w:div w:id="1008748570">
                  <w:marLeft w:val="0"/>
                  <w:marRight w:val="0"/>
                  <w:marTop w:val="0"/>
                  <w:marBottom w:val="0"/>
                  <w:divBdr>
                    <w:top w:val="none" w:sz="0" w:space="0" w:color="auto"/>
                    <w:left w:val="none" w:sz="0" w:space="0" w:color="auto"/>
                    <w:bottom w:val="none" w:sz="0" w:space="0" w:color="auto"/>
                    <w:right w:val="none" w:sz="0" w:space="0" w:color="auto"/>
                  </w:divBdr>
                  <w:divsChild>
                    <w:div w:id="1616017705">
                      <w:marLeft w:val="0"/>
                      <w:marRight w:val="0"/>
                      <w:marTop w:val="0"/>
                      <w:marBottom w:val="0"/>
                      <w:divBdr>
                        <w:top w:val="none" w:sz="0" w:space="0" w:color="auto"/>
                        <w:left w:val="none" w:sz="0" w:space="0" w:color="auto"/>
                        <w:bottom w:val="none" w:sz="0" w:space="0" w:color="auto"/>
                        <w:right w:val="none" w:sz="0" w:space="0" w:color="auto"/>
                      </w:divBdr>
                    </w:div>
                  </w:divsChild>
                </w:div>
                <w:div w:id="1009874339">
                  <w:marLeft w:val="0"/>
                  <w:marRight w:val="0"/>
                  <w:marTop w:val="0"/>
                  <w:marBottom w:val="0"/>
                  <w:divBdr>
                    <w:top w:val="none" w:sz="0" w:space="0" w:color="auto"/>
                    <w:left w:val="none" w:sz="0" w:space="0" w:color="auto"/>
                    <w:bottom w:val="none" w:sz="0" w:space="0" w:color="auto"/>
                    <w:right w:val="none" w:sz="0" w:space="0" w:color="auto"/>
                  </w:divBdr>
                  <w:divsChild>
                    <w:div w:id="772365156">
                      <w:marLeft w:val="0"/>
                      <w:marRight w:val="0"/>
                      <w:marTop w:val="0"/>
                      <w:marBottom w:val="0"/>
                      <w:divBdr>
                        <w:top w:val="none" w:sz="0" w:space="0" w:color="auto"/>
                        <w:left w:val="none" w:sz="0" w:space="0" w:color="auto"/>
                        <w:bottom w:val="none" w:sz="0" w:space="0" w:color="auto"/>
                        <w:right w:val="none" w:sz="0" w:space="0" w:color="auto"/>
                      </w:divBdr>
                    </w:div>
                  </w:divsChild>
                </w:div>
                <w:div w:id="448090924">
                  <w:marLeft w:val="0"/>
                  <w:marRight w:val="0"/>
                  <w:marTop w:val="0"/>
                  <w:marBottom w:val="0"/>
                  <w:divBdr>
                    <w:top w:val="none" w:sz="0" w:space="0" w:color="auto"/>
                    <w:left w:val="none" w:sz="0" w:space="0" w:color="auto"/>
                    <w:bottom w:val="none" w:sz="0" w:space="0" w:color="auto"/>
                    <w:right w:val="none" w:sz="0" w:space="0" w:color="auto"/>
                  </w:divBdr>
                  <w:divsChild>
                    <w:div w:id="519128833">
                      <w:marLeft w:val="0"/>
                      <w:marRight w:val="0"/>
                      <w:marTop w:val="0"/>
                      <w:marBottom w:val="0"/>
                      <w:divBdr>
                        <w:top w:val="none" w:sz="0" w:space="0" w:color="auto"/>
                        <w:left w:val="none" w:sz="0" w:space="0" w:color="auto"/>
                        <w:bottom w:val="none" w:sz="0" w:space="0" w:color="auto"/>
                        <w:right w:val="none" w:sz="0" w:space="0" w:color="auto"/>
                      </w:divBdr>
                    </w:div>
                  </w:divsChild>
                </w:div>
                <w:div w:id="1364401293">
                  <w:marLeft w:val="0"/>
                  <w:marRight w:val="0"/>
                  <w:marTop w:val="0"/>
                  <w:marBottom w:val="0"/>
                  <w:divBdr>
                    <w:top w:val="none" w:sz="0" w:space="0" w:color="auto"/>
                    <w:left w:val="none" w:sz="0" w:space="0" w:color="auto"/>
                    <w:bottom w:val="none" w:sz="0" w:space="0" w:color="auto"/>
                    <w:right w:val="none" w:sz="0" w:space="0" w:color="auto"/>
                  </w:divBdr>
                  <w:divsChild>
                    <w:div w:id="1571503280">
                      <w:marLeft w:val="0"/>
                      <w:marRight w:val="0"/>
                      <w:marTop w:val="0"/>
                      <w:marBottom w:val="0"/>
                      <w:divBdr>
                        <w:top w:val="none" w:sz="0" w:space="0" w:color="auto"/>
                        <w:left w:val="none" w:sz="0" w:space="0" w:color="auto"/>
                        <w:bottom w:val="none" w:sz="0" w:space="0" w:color="auto"/>
                        <w:right w:val="none" w:sz="0" w:space="0" w:color="auto"/>
                      </w:divBdr>
                    </w:div>
                  </w:divsChild>
                </w:div>
                <w:div w:id="1651056332">
                  <w:marLeft w:val="0"/>
                  <w:marRight w:val="0"/>
                  <w:marTop w:val="0"/>
                  <w:marBottom w:val="0"/>
                  <w:divBdr>
                    <w:top w:val="none" w:sz="0" w:space="0" w:color="auto"/>
                    <w:left w:val="none" w:sz="0" w:space="0" w:color="auto"/>
                    <w:bottom w:val="none" w:sz="0" w:space="0" w:color="auto"/>
                    <w:right w:val="none" w:sz="0" w:space="0" w:color="auto"/>
                  </w:divBdr>
                  <w:divsChild>
                    <w:div w:id="1825927986">
                      <w:marLeft w:val="0"/>
                      <w:marRight w:val="0"/>
                      <w:marTop w:val="0"/>
                      <w:marBottom w:val="0"/>
                      <w:divBdr>
                        <w:top w:val="none" w:sz="0" w:space="0" w:color="auto"/>
                        <w:left w:val="none" w:sz="0" w:space="0" w:color="auto"/>
                        <w:bottom w:val="none" w:sz="0" w:space="0" w:color="auto"/>
                        <w:right w:val="none" w:sz="0" w:space="0" w:color="auto"/>
                      </w:divBdr>
                    </w:div>
                  </w:divsChild>
                </w:div>
                <w:div w:id="1728187259">
                  <w:marLeft w:val="0"/>
                  <w:marRight w:val="0"/>
                  <w:marTop w:val="0"/>
                  <w:marBottom w:val="0"/>
                  <w:divBdr>
                    <w:top w:val="none" w:sz="0" w:space="0" w:color="auto"/>
                    <w:left w:val="none" w:sz="0" w:space="0" w:color="auto"/>
                    <w:bottom w:val="none" w:sz="0" w:space="0" w:color="auto"/>
                    <w:right w:val="none" w:sz="0" w:space="0" w:color="auto"/>
                  </w:divBdr>
                  <w:divsChild>
                    <w:div w:id="355035820">
                      <w:marLeft w:val="0"/>
                      <w:marRight w:val="0"/>
                      <w:marTop w:val="0"/>
                      <w:marBottom w:val="0"/>
                      <w:divBdr>
                        <w:top w:val="none" w:sz="0" w:space="0" w:color="auto"/>
                        <w:left w:val="none" w:sz="0" w:space="0" w:color="auto"/>
                        <w:bottom w:val="none" w:sz="0" w:space="0" w:color="auto"/>
                        <w:right w:val="none" w:sz="0" w:space="0" w:color="auto"/>
                      </w:divBdr>
                    </w:div>
                  </w:divsChild>
                </w:div>
                <w:div w:id="772550900">
                  <w:marLeft w:val="0"/>
                  <w:marRight w:val="0"/>
                  <w:marTop w:val="0"/>
                  <w:marBottom w:val="0"/>
                  <w:divBdr>
                    <w:top w:val="none" w:sz="0" w:space="0" w:color="auto"/>
                    <w:left w:val="none" w:sz="0" w:space="0" w:color="auto"/>
                    <w:bottom w:val="none" w:sz="0" w:space="0" w:color="auto"/>
                    <w:right w:val="none" w:sz="0" w:space="0" w:color="auto"/>
                  </w:divBdr>
                  <w:divsChild>
                    <w:div w:id="163861284">
                      <w:marLeft w:val="0"/>
                      <w:marRight w:val="0"/>
                      <w:marTop w:val="0"/>
                      <w:marBottom w:val="0"/>
                      <w:divBdr>
                        <w:top w:val="none" w:sz="0" w:space="0" w:color="auto"/>
                        <w:left w:val="none" w:sz="0" w:space="0" w:color="auto"/>
                        <w:bottom w:val="none" w:sz="0" w:space="0" w:color="auto"/>
                        <w:right w:val="none" w:sz="0" w:space="0" w:color="auto"/>
                      </w:divBdr>
                    </w:div>
                  </w:divsChild>
                </w:div>
                <w:div w:id="364870455">
                  <w:marLeft w:val="0"/>
                  <w:marRight w:val="0"/>
                  <w:marTop w:val="0"/>
                  <w:marBottom w:val="0"/>
                  <w:divBdr>
                    <w:top w:val="none" w:sz="0" w:space="0" w:color="auto"/>
                    <w:left w:val="none" w:sz="0" w:space="0" w:color="auto"/>
                    <w:bottom w:val="none" w:sz="0" w:space="0" w:color="auto"/>
                    <w:right w:val="none" w:sz="0" w:space="0" w:color="auto"/>
                  </w:divBdr>
                  <w:divsChild>
                    <w:div w:id="381486551">
                      <w:marLeft w:val="0"/>
                      <w:marRight w:val="0"/>
                      <w:marTop w:val="0"/>
                      <w:marBottom w:val="0"/>
                      <w:divBdr>
                        <w:top w:val="none" w:sz="0" w:space="0" w:color="auto"/>
                        <w:left w:val="none" w:sz="0" w:space="0" w:color="auto"/>
                        <w:bottom w:val="none" w:sz="0" w:space="0" w:color="auto"/>
                        <w:right w:val="none" w:sz="0" w:space="0" w:color="auto"/>
                      </w:divBdr>
                    </w:div>
                  </w:divsChild>
                </w:div>
                <w:div w:id="425928346">
                  <w:marLeft w:val="0"/>
                  <w:marRight w:val="0"/>
                  <w:marTop w:val="0"/>
                  <w:marBottom w:val="0"/>
                  <w:divBdr>
                    <w:top w:val="none" w:sz="0" w:space="0" w:color="auto"/>
                    <w:left w:val="none" w:sz="0" w:space="0" w:color="auto"/>
                    <w:bottom w:val="none" w:sz="0" w:space="0" w:color="auto"/>
                    <w:right w:val="none" w:sz="0" w:space="0" w:color="auto"/>
                  </w:divBdr>
                  <w:divsChild>
                    <w:div w:id="620499650">
                      <w:marLeft w:val="0"/>
                      <w:marRight w:val="0"/>
                      <w:marTop w:val="0"/>
                      <w:marBottom w:val="0"/>
                      <w:divBdr>
                        <w:top w:val="none" w:sz="0" w:space="0" w:color="auto"/>
                        <w:left w:val="none" w:sz="0" w:space="0" w:color="auto"/>
                        <w:bottom w:val="none" w:sz="0" w:space="0" w:color="auto"/>
                        <w:right w:val="none" w:sz="0" w:space="0" w:color="auto"/>
                      </w:divBdr>
                    </w:div>
                  </w:divsChild>
                </w:div>
                <w:div w:id="289751373">
                  <w:marLeft w:val="0"/>
                  <w:marRight w:val="0"/>
                  <w:marTop w:val="0"/>
                  <w:marBottom w:val="0"/>
                  <w:divBdr>
                    <w:top w:val="none" w:sz="0" w:space="0" w:color="auto"/>
                    <w:left w:val="none" w:sz="0" w:space="0" w:color="auto"/>
                    <w:bottom w:val="none" w:sz="0" w:space="0" w:color="auto"/>
                    <w:right w:val="none" w:sz="0" w:space="0" w:color="auto"/>
                  </w:divBdr>
                  <w:divsChild>
                    <w:div w:id="1808543247">
                      <w:marLeft w:val="0"/>
                      <w:marRight w:val="0"/>
                      <w:marTop w:val="0"/>
                      <w:marBottom w:val="0"/>
                      <w:divBdr>
                        <w:top w:val="none" w:sz="0" w:space="0" w:color="auto"/>
                        <w:left w:val="none" w:sz="0" w:space="0" w:color="auto"/>
                        <w:bottom w:val="none" w:sz="0" w:space="0" w:color="auto"/>
                        <w:right w:val="none" w:sz="0" w:space="0" w:color="auto"/>
                      </w:divBdr>
                    </w:div>
                  </w:divsChild>
                </w:div>
                <w:div w:id="1363900922">
                  <w:marLeft w:val="0"/>
                  <w:marRight w:val="0"/>
                  <w:marTop w:val="0"/>
                  <w:marBottom w:val="0"/>
                  <w:divBdr>
                    <w:top w:val="none" w:sz="0" w:space="0" w:color="auto"/>
                    <w:left w:val="none" w:sz="0" w:space="0" w:color="auto"/>
                    <w:bottom w:val="none" w:sz="0" w:space="0" w:color="auto"/>
                    <w:right w:val="none" w:sz="0" w:space="0" w:color="auto"/>
                  </w:divBdr>
                  <w:divsChild>
                    <w:div w:id="1142308830">
                      <w:marLeft w:val="0"/>
                      <w:marRight w:val="0"/>
                      <w:marTop w:val="0"/>
                      <w:marBottom w:val="0"/>
                      <w:divBdr>
                        <w:top w:val="none" w:sz="0" w:space="0" w:color="auto"/>
                        <w:left w:val="none" w:sz="0" w:space="0" w:color="auto"/>
                        <w:bottom w:val="none" w:sz="0" w:space="0" w:color="auto"/>
                        <w:right w:val="none" w:sz="0" w:space="0" w:color="auto"/>
                      </w:divBdr>
                    </w:div>
                  </w:divsChild>
                </w:div>
                <w:div w:id="290139760">
                  <w:marLeft w:val="0"/>
                  <w:marRight w:val="0"/>
                  <w:marTop w:val="0"/>
                  <w:marBottom w:val="0"/>
                  <w:divBdr>
                    <w:top w:val="none" w:sz="0" w:space="0" w:color="auto"/>
                    <w:left w:val="none" w:sz="0" w:space="0" w:color="auto"/>
                    <w:bottom w:val="none" w:sz="0" w:space="0" w:color="auto"/>
                    <w:right w:val="none" w:sz="0" w:space="0" w:color="auto"/>
                  </w:divBdr>
                  <w:divsChild>
                    <w:div w:id="388303469">
                      <w:marLeft w:val="0"/>
                      <w:marRight w:val="0"/>
                      <w:marTop w:val="0"/>
                      <w:marBottom w:val="0"/>
                      <w:divBdr>
                        <w:top w:val="none" w:sz="0" w:space="0" w:color="auto"/>
                        <w:left w:val="none" w:sz="0" w:space="0" w:color="auto"/>
                        <w:bottom w:val="none" w:sz="0" w:space="0" w:color="auto"/>
                        <w:right w:val="none" w:sz="0" w:space="0" w:color="auto"/>
                      </w:divBdr>
                    </w:div>
                  </w:divsChild>
                </w:div>
                <w:div w:id="931401994">
                  <w:marLeft w:val="0"/>
                  <w:marRight w:val="0"/>
                  <w:marTop w:val="0"/>
                  <w:marBottom w:val="0"/>
                  <w:divBdr>
                    <w:top w:val="none" w:sz="0" w:space="0" w:color="auto"/>
                    <w:left w:val="none" w:sz="0" w:space="0" w:color="auto"/>
                    <w:bottom w:val="none" w:sz="0" w:space="0" w:color="auto"/>
                    <w:right w:val="none" w:sz="0" w:space="0" w:color="auto"/>
                  </w:divBdr>
                  <w:divsChild>
                    <w:div w:id="468671172">
                      <w:marLeft w:val="0"/>
                      <w:marRight w:val="0"/>
                      <w:marTop w:val="0"/>
                      <w:marBottom w:val="0"/>
                      <w:divBdr>
                        <w:top w:val="none" w:sz="0" w:space="0" w:color="auto"/>
                        <w:left w:val="none" w:sz="0" w:space="0" w:color="auto"/>
                        <w:bottom w:val="none" w:sz="0" w:space="0" w:color="auto"/>
                        <w:right w:val="none" w:sz="0" w:space="0" w:color="auto"/>
                      </w:divBdr>
                    </w:div>
                  </w:divsChild>
                </w:div>
                <w:div w:id="897280073">
                  <w:marLeft w:val="0"/>
                  <w:marRight w:val="0"/>
                  <w:marTop w:val="0"/>
                  <w:marBottom w:val="0"/>
                  <w:divBdr>
                    <w:top w:val="none" w:sz="0" w:space="0" w:color="auto"/>
                    <w:left w:val="none" w:sz="0" w:space="0" w:color="auto"/>
                    <w:bottom w:val="none" w:sz="0" w:space="0" w:color="auto"/>
                    <w:right w:val="none" w:sz="0" w:space="0" w:color="auto"/>
                  </w:divBdr>
                  <w:divsChild>
                    <w:div w:id="653876779">
                      <w:marLeft w:val="0"/>
                      <w:marRight w:val="0"/>
                      <w:marTop w:val="0"/>
                      <w:marBottom w:val="0"/>
                      <w:divBdr>
                        <w:top w:val="none" w:sz="0" w:space="0" w:color="auto"/>
                        <w:left w:val="none" w:sz="0" w:space="0" w:color="auto"/>
                        <w:bottom w:val="none" w:sz="0" w:space="0" w:color="auto"/>
                        <w:right w:val="none" w:sz="0" w:space="0" w:color="auto"/>
                      </w:divBdr>
                    </w:div>
                  </w:divsChild>
                </w:div>
                <w:div w:id="1156535358">
                  <w:marLeft w:val="0"/>
                  <w:marRight w:val="0"/>
                  <w:marTop w:val="0"/>
                  <w:marBottom w:val="0"/>
                  <w:divBdr>
                    <w:top w:val="none" w:sz="0" w:space="0" w:color="auto"/>
                    <w:left w:val="none" w:sz="0" w:space="0" w:color="auto"/>
                    <w:bottom w:val="none" w:sz="0" w:space="0" w:color="auto"/>
                    <w:right w:val="none" w:sz="0" w:space="0" w:color="auto"/>
                  </w:divBdr>
                  <w:divsChild>
                    <w:div w:id="1831679919">
                      <w:marLeft w:val="0"/>
                      <w:marRight w:val="0"/>
                      <w:marTop w:val="0"/>
                      <w:marBottom w:val="0"/>
                      <w:divBdr>
                        <w:top w:val="none" w:sz="0" w:space="0" w:color="auto"/>
                        <w:left w:val="none" w:sz="0" w:space="0" w:color="auto"/>
                        <w:bottom w:val="none" w:sz="0" w:space="0" w:color="auto"/>
                        <w:right w:val="none" w:sz="0" w:space="0" w:color="auto"/>
                      </w:divBdr>
                    </w:div>
                  </w:divsChild>
                </w:div>
                <w:div w:id="1785347174">
                  <w:marLeft w:val="0"/>
                  <w:marRight w:val="0"/>
                  <w:marTop w:val="0"/>
                  <w:marBottom w:val="0"/>
                  <w:divBdr>
                    <w:top w:val="none" w:sz="0" w:space="0" w:color="auto"/>
                    <w:left w:val="none" w:sz="0" w:space="0" w:color="auto"/>
                    <w:bottom w:val="none" w:sz="0" w:space="0" w:color="auto"/>
                    <w:right w:val="none" w:sz="0" w:space="0" w:color="auto"/>
                  </w:divBdr>
                  <w:divsChild>
                    <w:div w:id="1807235803">
                      <w:marLeft w:val="0"/>
                      <w:marRight w:val="0"/>
                      <w:marTop w:val="0"/>
                      <w:marBottom w:val="0"/>
                      <w:divBdr>
                        <w:top w:val="none" w:sz="0" w:space="0" w:color="auto"/>
                        <w:left w:val="none" w:sz="0" w:space="0" w:color="auto"/>
                        <w:bottom w:val="none" w:sz="0" w:space="0" w:color="auto"/>
                        <w:right w:val="none" w:sz="0" w:space="0" w:color="auto"/>
                      </w:divBdr>
                    </w:div>
                  </w:divsChild>
                </w:div>
                <w:div w:id="1257788331">
                  <w:marLeft w:val="0"/>
                  <w:marRight w:val="0"/>
                  <w:marTop w:val="0"/>
                  <w:marBottom w:val="0"/>
                  <w:divBdr>
                    <w:top w:val="none" w:sz="0" w:space="0" w:color="auto"/>
                    <w:left w:val="none" w:sz="0" w:space="0" w:color="auto"/>
                    <w:bottom w:val="none" w:sz="0" w:space="0" w:color="auto"/>
                    <w:right w:val="none" w:sz="0" w:space="0" w:color="auto"/>
                  </w:divBdr>
                  <w:divsChild>
                    <w:div w:id="981664783">
                      <w:marLeft w:val="0"/>
                      <w:marRight w:val="0"/>
                      <w:marTop w:val="0"/>
                      <w:marBottom w:val="0"/>
                      <w:divBdr>
                        <w:top w:val="none" w:sz="0" w:space="0" w:color="auto"/>
                        <w:left w:val="none" w:sz="0" w:space="0" w:color="auto"/>
                        <w:bottom w:val="none" w:sz="0" w:space="0" w:color="auto"/>
                        <w:right w:val="none" w:sz="0" w:space="0" w:color="auto"/>
                      </w:divBdr>
                    </w:div>
                  </w:divsChild>
                </w:div>
                <w:div w:id="1743717981">
                  <w:marLeft w:val="0"/>
                  <w:marRight w:val="0"/>
                  <w:marTop w:val="0"/>
                  <w:marBottom w:val="0"/>
                  <w:divBdr>
                    <w:top w:val="none" w:sz="0" w:space="0" w:color="auto"/>
                    <w:left w:val="none" w:sz="0" w:space="0" w:color="auto"/>
                    <w:bottom w:val="none" w:sz="0" w:space="0" w:color="auto"/>
                    <w:right w:val="none" w:sz="0" w:space="0" w:color="auto"/>
                  </w:divBdr>
                  <w:divsChild>
                    <w:div w:id="1910531335">
                      <w:marLeft w:val="0"/>
                      <w:marRight w:val="0"/>
                      <w:marTop w:val="0"/>
                      <w:marBottom w:val="0"/>
                      <w:divBdr>
                        <w:top w:val="none" w:sz="0" w:space="0" w:color="auto"/>
                        <w:left w:val="none" w:sz="0" w:space="0" w:color="auto"/>
                        <w:bottom w:val="none" w:sz="0" w:space="0" w:color="auto"/>
                        <w:right w:val="none" w:sz="0" w:space="0" w:color="auto"/>
                      </w:divBdr>
                    </w:div>
                  </w:divsChild>
                </w:div>
                <w:div w:id="1253972785">
                  <w:marLeft w:val="0"/>
                  <w:marRight w:val="0"/>
                  <w:marTop w:val="0"/>
                  <w:marBottom w:val="0"/>
                  <w:divBdr>
                    <w:top w:val="none" w:sz="0" w:space="0" w:color="auto"/>
                    <w:left w:val="none" w:sz="0" w:space="0" w:color="auto"/>
                    <w:bottom w:val="none" w:sz="0" w:space="0" w:color="auto"/>
                    <w:right w:val="none" w:sz="0" w:space="0" w:color="auto"/>
                  </w:divBdr>
                  <w:divsChild>
                    <w:div w:id="627055746">
                      <w:marLeft w:val="0"/>
                      <w:marRight w:val="0"/>
                      <w:marTop w:val="0"/>
                      <w:marBottom w:val="0"/>
                      <w:divBdr>
                        <w:top w:val="none" w:sz="0" w:space="0" w:color="auto"/>
                        <w:left w:val="none" w:sz="0" w:space="0" w:color="auto"/>
                        <w:bottom w:val="none" w:sz="0" w:space="0" w:color="auto"/>
                        <w:right w:val="none" w:sz="0" w:space="0" w:color="auto"/>
                      </w:divBdr>
                    </w:div>
                  </w:divsChild>
                </w:div>
                <w:div w:id="1778792293">
                  <w:marLeft w:val="0"/>
                  <w:marRight w:val="0"/>
                  <w:marTop w:val="0"/>
                  <w:marBottom w:val="0"/>
                  <w:divBdr>
                    <w:top w:val="none" w:sz="0" w:space="0" w:color="auto"/>
                    <w:left w:val="none" w:sz="0" w:space="0" w:color="auto"/>
                    <w:bottom w:val="none" w:sz="0" w:space="0" w:color="auto"/>
                    <w:right w:val="none" w:sz="0" w:space="0" w:color="auto"/>
                  </w:divBdr>
                  <w:divsChild>
                    <w:div w:id="1240598791">
                      <w:marLeft w:val="0"/>
                      <w:marRight w:val="0"/>
                      <w:marTop w:val="0"/>
                      <w:marBottom w:val="0"/>
                      <w:divBdr>
                        <w:top w:val="none" w:sz="0" w:space="0" w:color="auto"/>
                        <w:left w:val="none" w:sz="0" w:space="0" w:color="auto"/>
                        <w:bottom w:val="none" w:sz="0" w:space="0" w:color="auto"/>
                        <w:right w:val="none" w:sz="0" w:space="0" w:color="auto"/>
                      </w:divBdr>
                    </w:div>
                  </w:divsChild>
                </w:div>
                <w:div w:id="1431465117">
                  <w:marLeft w:val="0"/>
                  <w:marRight w:val="0"/>
                  <w:marTop w:val="0"/>
                  <w:marBottom w:val="0"/>
                  <w:divBdr>
                    <w:top w:val="none" w:sz="0" w:space="0" w:color="auto"/>
                    <w:left w:val="none" w:sz="0" w:space="0" w:color="auto"/>
                    <w:bottom w:val="none" w:sz="0" w:space="0" w:color="auto"/>
                    <w:right w:val="none" w:sz="0" w:space="0" w:color="auto"/>
                  </w:divBdr>
                  <w:divsChild>
                    <w:div w:id="933174650">
                      <w:marLeft w:val="0"/>
                      <w:marRight w:val="0"/>
                      <w:marTop w:val="0"/>
                      <w:marBottom w:val="0"/>
                      <w:divBdr>
                        <w:top w:val="none" w:sz="0" w:space="0" w:color="auto"/>
                        <w:left w:val="none" w:sz="0" w:space="0" w:color="auto"/>
                        <w:bottom w:val="none" w:sz="0" w:space="0" w:color="auto"/>
                        <w:right w:val="none" w:sz="0" w:space="0" w:color="auto"/>
                      </w:divBdr>
                    </w:div>
                  </w:divsChild>
                </w:div>
                <w:div w:id="1923417392">
                  <w:marLeft w:val="0"/>
                  <w:marRight w:val="0"/>
                  <w:marTop w:val="0"/>
                  <w:marBottom w:val="0"/>
                  <w:divBdr>
                    <w:top w:val="none" w:sz="0" w:space="0" w:color="auto"/>
                    <w:left w:val="none" w:sz="0" w:space="0" w:color="auto"/>
                    <w:bottom w:val="none" w:sz="0" w:space="0" w:color="auto"/>
                    <w:right w:val="none" w:sz="0" w:space="0" w:color="auto"/>
                  </w:divBdr>
                  <w:divsChild>
                    <w:div w:id="1878815468">
                      <w:marLeft w:val="0"/>
                      <w:marRight w:val="0"/>
                      <w:marTop w:val="0"/>
                      <w:marBottom w:val="0"/>
                      <w:divBdr>
                        <w:top w:val="none" w:sz="0" w:space="0" w:color="auto"/>
                        <w:left w:val="none" w:sz="0" w:space="0" w:color="auto"/>
                        <w:bottom w:val="none" w:sz="0" w:space="0" w:color="auto"/>
                        <w:right w:val="none" w:sz="0" w:space="0" w:color="auto"/>
                      </w:divBdr>
                    </w:div>
                  </w:divsChild>
                </w:div>
                <w:div w:id="168179017">
                  <w:marLeft w:val="0"/>
                  <w:marRight w:val="0"/>
                  <w:marTop w:val="0"/>
                  <w:marBottom w:val="0"/>
                  <w:divBdr>
                    <w:top w:val="none" w:sz="0" w:space="0" w:color="auto"/>
                    <w:left w:val="none" w:sz="0" w:space="0" w:color="auto"/>
                    <w:bottom w:val="none" w:sz="0" w:space="0" w:color="auto"/>
                    <w:right w:val="none" w:sz="0" w:space="0" w:color="auto"/>
                  </w:divBdr>
                  <w:divsChild>
                    <w:div w:id="2104184060">
                      <w:marLeft w:val="0"/>
                      <w:marRight w:val="0"/>
                      <w:marTop w:val="0"/>
                      <w:marBottom w:val="0"/>
                      <w:divBdr>
                        <w:top w:val="none" w:sz="0" w:space="0" w:color="auto"/>
                        <w:left w:val="none" w:sz="0" w:space="0" w:color="auto"/>
                        <w:bottom w:val="none" w:sz="0" w:space="0" w:color="auto"/>
                        <w:right w:val="none" w:sz="0" w:space="0" w:color="auto"/>
                      </w:divBdr>
                    </w:div>
                  </w:divsChild>
                </w:div>
                <w:div w:id="1056244846">
                  <w:marLeft w:val="0"/>
                  <w:marRight w:val="0"/>
                  <w:marTop w:val="0"/>
                  <w:marBottom w:val="0"/>
                  <w:divBdr>
                    <w:top w:val="none" w:sz="0" w:space="0" w:color="auto"/>
                    <w:left w:val="none" w:sz="0" w:space="0" w:color="auto"/>
                    <w:bottom w:val="none" w:sz="0" w:space="0" w:color="auto"/>
                    <w:right w:val="none" w:sz="0" w:space="0" w:color="auto"/>
                  </w:divBdr>
                  <w:divsChild>
                    <w:div w:id="1184901071">
                      <w:marLeft w:val="0"/>
                      <w:marRight w:val="0"/>
                      <w:marTop w:val="0"/>
                      <w:marBottom w:val="0"/>
                      <w:divBdr>
                        <w:top w:val="none" w:sz="0" w:space="0" w:color="auto"/>
                        <w:left w:val="none" w:sz="0" w:space="0" w:color="auto"/>
                        <w:bottom w:val="none" w:sz="0" w:space="0" w:color="auto"/>
                        <w:right w:val="none" w:sz="0" w:space="0" w:color="auto"/>
                      </w:divBdr>
                    </w:div>
                  </w:divsChild>
                </w:div>
                <w:div w:id="2038847321">
                  <w:marLeft w:val="0"/>
                  <w:marRight w:val="0"/>
                  <w:marTop w:val="0"/>
                  <w:marBottom w:val="0"/>
                  <w:divBdr>
                    <w:top w:val="none" w:sz="0" w:space="0" w:color="auto"/>
                    <w:left w:val="none" w:sz="0" w:space="0" w:color="auto"/>
                    <w:bottom w:val="none" w:sz="0" w:space="0" w:color="auto"/>
                    <w:right w:val="none" w:sz="0" w:space="0" w:color="auto"/>
                  </w:divBdr>
                  <w:divsChild>
                    <w:div w:id="71244838">
                      <w:marLeft w:val="0"/>
                      <w:marRight w:val="0"/>
                      <w:marTop w:val="0"/>
                      <w:marBottom w:val="0"/>
                      <w:divBdr>
                        <w:top w:val="none" w:sz="0" w:space="0" w:color="auto"/>
                        <w:left w:val="none" w:sz="0" w:space="0" w:color="auto"/>
                        <w:bottom w:val="none" w:sz="0" w:space="0" w:color="auto"/>
                        <w:right w:val="none" w:sz="0" w:space="0" w:color="auto"/>
                      </w:divBdr>
                    </w:div>
                  </w:divsChild>
                </w:div>
                <w:div w:id="1627806960">
                  <w:marLeft w:val="0"/>
                  <w:marRight w:val="0"/>
                  <w:marTop w:val="0"/>
                  <w:marBottom w:val="0"/>
                  <w:divBdr>
                    <w:top w:val="none" w:sz="0" w:space="0" w:color="auto"/>
                    <w:left w:val="none" w:sz="0" w:space="0" w:color="auto"/>
                    <w:bottom w:val="none" w:sz="0" w:space="0" w:color="auto"/>
                    <w:right w:val="none" w:sz="0" w:space="0" w:color="auto"/>
                  </w:divBdr>
                  <w:divsChild>
                    <w:div w:id="330255711">
                      <w:marLeft w:val="0"/>
                      <w:marRight w:val="0"/>
                      <w:marTop w:val="0"/>
                      <w:marBottom w:val="0"/>
                      <w:divBdr>
                        <w:top w:val="none" w:sz="0" w:space="0" w:color="auto"/>
                        <w:left w:val="none" w:sz="0" w:space="0" w:color="auto"/>
                        <w:bottom w:val="none" w:sz="0" w:space="0" w:color="auto"/>
                        <w:right w:val="none" w:sz="0" w:space="0" w:color="auto"/>
                      </w:divBdr>
                    </w:div>
                  </w:divsChild>
                </w:div>
                <w:div w:id="1483961736">
                  <w:marLeft w:val="0"/>
                  <w:marRight w:val="0"/>
                  <w:marTop w:val="0"/>
                  <w:marBottom w:val="0"/>
                  <w:divBdr>
                    <w:top w:val="none" w:sz="0" w:space="0" w:color="auto"/>
                    <w:left w:val="none" w:sz="0" w:space="0" w:color="auto"/>
                    <w:bottom w:val="none" w:sz="0" w:space="0" w:color="auto"/>
                    <w:right w:val="none" w:sz="0" w:space="0" w:color="auto"/>
                  </w:divBdr>
                  <w:divsChild>
                    <w:div w:id="58671601">
                      <w:marLeft w:val="0"/>
                      <w:marRight w:val="0"/>
                      <w:marTop w:val="0"/>
                      <w:marBottom w:val="0"/>
                      <w:divBdr>
                        <w:top w:val="none" w:sz="0" w:space="0" w:color="auto"/>
                        <w:left w:val="none" w:sz="0" w:space="0" w:color="auto"/>
                        <w:bottom w:val="none" w:sz="0" w:space="0" w:color="auto"/>
                        <w:right w:val="none" w:sz="0" w:space="0" w:color="auto"/>
                      </w:divBdr>
                    </w:div>
                  </w:divsChild>
                </w:div>
                <w:div w:id="1129668172">
                  <w:marLeft w:val="0"/>
                  <w:marRight w:val="0"/>
                  <w:marTop w:val="0"/>
                  <w:marBottom w:val="0"/>
                  <w:divBdr>
                    <w:top w:val="none" w:sz="0" w:space="0" w:color="auto"/>
                    <w:left w:val="none" w:sz="0" w:space="0" w:color="auto"/>
                    <w:bottom w:val="none" w:sz="0" w:space="0" w:color="auto"/>
                    <w:right w:val="none" w:sz="0" w:space="0" w:color="auto"/>
                  </w:divBdr>
                  <w:divsChild>
                    <w:div w:id="196084000">
                      <w:marLeft w:val="0"/>
                      <w:marRight w:val="0"/>
                      <w:marTop w:val="0"/>
                      <w:marBottom w:val="0"/>
                      <w:divBdr>
                        <w:top w:val="none" w:sz="0" w:space="0" w:color="auto"/>
                        <w:left w:val="none" w:sz="0" w:space="0" w:color="auto"/>
                        <w:bottom w:val="none" w:sz="0" w:space="0" w:color="auto"/>
                        <w:right w:val="none" w:sz="0" w:space="0" w:color="auto"/>
                      </w:divBdr>
                    </w:div>
                  </w:divsChild>
                </w:div>
                <w:div w:id="1776822061">
                  <w:marLeft w:val="0"/>
                  <w:marRight w:val="0"/>
                  <w:marTop w:val="0"/>
                  <w:marBottom w:val="0"/>
                  <w:divBdr>
                    <w:top w:val="none" w:sz="0" w:space="0" w:color="auto"/>
                    <w:left w:val="none" w:sz="0" w:space="0" w:color="auto"/>
                    <w:bottom w:val="none" w:sz="0" w:space="0" w:color="auto"/>
                    <w:right w:val="none" w:sz="0" w:space="0" w:color="auto"/>
                  </w:divBdr>
                  <w:divsChild>
                    <w:div w:id="611402853">
                      <w:marLeft w:val="0"/>
                      <w:marRight w:val="0"/>
                      <w:marTop w:val="0"/>
                      <w:marBottom w:val="0"/>
                      <w:divBdr>
                        <w:top w:val="none" w:sz="0" w:space="0" w:color="auto"/>
                        <w:left w:val="none" w:sz="0" w:space="0" w:color="auto"/>
                        <w:bottom w:val="none" w:sz="0" w:space="0" w:color="auto"/>
                        <w:right w:val="none" w:sz="0" w:space="0" w:color="auto"/>
                      </w:divBdr>
                    </w:div>
                  </w:divsChild>
                </w:div>
                <w:div w:id="1964652534">
                  <w:marLeft w:val="0"/>
                  <w:marRight w:val="0"/>
                  <w:marTop w:val="0"/>
                  <w:marBottom w:val="0"/>
                  <w:divBdr>
                    <w:top w:val="none" w:sz="0" w:space="0" w:color="auto"/>
                    <w:left w:val="none" w:sz="0" w:space="0" w:color="auto"/>
                    <w:bottom w:val="none" w:sz="0" w:space="0" w:color="auto"/>
                    <w:right w:val="none" w:sz="0" w:space="0" w:color="auto"/>
                  </w:divBdr>
                  <w:divsChild>
                    <w:div w:id="1829860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8334144">
          <w:marLeft w:val="0"/>
          <w:marRight w:val="0"/>
          <w:marTop w:val="0"/>
          <w:marBottom w:val="0"/>
          <w:divBdr>
            <w:top w:val="none" w:sz="0" w:space="0" w:color="auto"/>
            <w:left w:val="none" w:sz="0" w:space="0" w:color="auto"/>
            <w:bottom w:val="none" w:sz="0" w:space="0" w:color="auto"/>
            <w:right w:val="none" w:sz="0" w:space="0" w:color="auto"/>
          </w:divBdr>
        </w:div>
        <w:div w:id="63258847">
          <w:marLeft w:val="0"/>
          <w:marRight w:val="0"/>
          <w:marTop w:val="0"/>
          <w:marBottom w:val="0"/>
          <w:divBdr>
            <w:top w:val="none" w:sz="0" w:space="0" w:color="auto"/>
            <w:left w:val="none" w:sz="0" w:space="0" w:color="auto"/>
            <w:bottom w:val="none" w:sz="0" w:space="0" w:color="auto"/>
            <w:right w:val="none" w:sz="0" w:space="0" w:color="auto"/>
          </w:divBdr>
        </w:div>
        <w:div w:id="1991903355">
          <w:marLeft w:val="0"/>
          <w:marRight w:val="0"/>
          <w:marTop w:val="0"/>
          <w:marBottom w:val="0"/>
          <w:divBdr>
            <w:top w:val="none" w:sz="0" w:space="0" w:color="auto"/>
            <w:left w:val="none" w:sz="0" w:space="0" w:color="auto"/>
            <w:bottom w:val="none" w:sz="0" w:space="0" w:color="auto"/>
            <w:right w:val="none" w:sz="0" w:space="0" w:color="auto"/>
          </w:divBdr>
          <w:divsChild>
            <w:div w:id="1845850857">
              <w:marLeft w:val="0"/>
              <w:marRight w:val="0"/>
              <w:marTop w:val="30"/>
              <w:marBottom w:val="30"/>
              <w:divBdr>
                <w:top w:val="none" w:sz="0" w:space="0" w:color="auto"/>
                <w:left w:val="none" w:sz="0" w:space="0" w:color="auto"/>
                <w:bottom w:val="none" w:sz="0" w:space="0" w:color="auto"/>
                <w:right w:val="none" w:sz="0" w:space="0" w:color="auto"/>
              </w:divBdr>
              <w:divsChild>
                <w:div w:id="273826252">
                  <w:marLeft w:val="0"/>
                  <w:marRight w:val="0"/>
                  <w:marTop w:val="0"/>
                  <w:marBottom w:val="0"/>
                  <w:divBdr>
                    <w:top w:val="none" w:sz="0" w:space="0" w:color="auto"/>
                    <w:left w:val="none" w:sz="0" w:space="0" w:color="auto"/>
                    <w:bottom w:val="none" w:sz="0" w:space="0" w:color="auto"/>
                    <w:right w:val="none" w:sz="0" w:space="0" w:color="auto"/>
                  </w:divBdr>
                  <w:divsChild>
                    <w:div w:id="1043408699">
                      <w:marLeft w:val="0"/>
                      <w:marRight w:val="0"/>
                      <w:marTop w:val="0"/>
                      <w:marBottom w:val="0"/>
                      <w:divBdr>
                        <w:top w:val="none" w:sz="0" w:space="0" w:color="auto"/>
                        <w:left w:val="none" w:sz="0" w:space="0" w:color="auto"/>
                        <w:bottom w:val="none" w:sz="0" w:space="0" w:color="auto"/>
                        <w:right w:val="none" w:sz="0" w:space="0" w:color="auto"/>
                      </w:divBdr>
                    </w:div>
                  </w:divsChild>
                </w:div>
                <w:div w:id="1442803468">
                  <w:marLeft w:val="0"/>
                  <w:marRight w:val="0"/>
                  <w:marTop w:val="0"/>
                  <w:marBottom w:val="0"/>
                  <w:divBdr>
                    <w:top w:val="none" w:sz="0" w:space="0" w:color="auto"/>
                    <w:left w:val="none" w:sz="0" w:space="0" w:color="auto"/>
                    <w:bottom w:val="none" w:sz="0" w:space="0" w:color="auto"/>
                    <w:right w:val="none" w:sz="0" w:space="0" w:color="auto"/>
                  </w:divBdr>
                  <w:divsChild>
                    <w:div w:id="1008750379">
                      <w:marLeft w:val="0"/>
                      <w:marRight w:val="0"/>
                      <w:marTop w:val="0"/>
                      <w:marBottom w:val="0"/>
                      <w:divBdr>
                        <w:top w:val="none" w:sz="0" w:space="0" w:color="auto"/>
                        <w:left w:val="none" w:sz="0" w:space="0" w:color="auto"/>
                        <w:bottom w:val="none" w:sz="0" w:space="0" w:color="auto"/>
                        <w:right w:val="none" w:sz="0" w:space="0" w:color="auto"/>
                      </w:divBdr>
                    </w:div>
                  </w:divsChild>
                </w:div>
                <w:div w:id="1154024720">
                  <w:marLeft w:val="0"/>
                  <w:marRight w:val="0"/>
                  <w:marTop w:val="0"/>
                  <w:marBottom w:val="0"/>
                  <w:divBdr>
                    <w:top w:val="none" w:sz="0" w:space="0" w:color="auto"/>
                    <w:left w:val="none" w:sz="0" w:space="0" w:color="auto"/>
                    <w:bottom w:val="none" w:sz="0" w:space="0" w:color="auto"/>
                    <w:right w:val="none" w:sz="0" w:space="0" w:color="auto"/>
                  </w:divBdr>
                  <w:divsChild>
                    <w:div w:id="1194882021">
                      <w:marLeft w:val="0"/>
                      <w:marRight w:val="0"/>
                      <w:marTop w:val="0"/>
                      <w:marBottom w:val="0"/>
                      <w:divBdr>
                        <w:top w:val="none" w:sz="0" w:space="0" w:color="auto"/>
                        <w:left w:val="none" w:sz="0" w:space="0" w:color="auto"/>
                        <w:bottom w:val="none" w:sz="0" w:space="0" w:color="auto"/>
                        <w:right w:val="none" w:sz="0" w:space="0" w:color="auto"/>
                      </w:divBdr>
                    </w:div>
                  </w:divsChild>
                </w:div>
                <w:div w:id="96369877">
                  <w:marLeft w:val="0"/>
                  <w:marRight w:val="0"/>
                  <w:marTop w:val="0"/>
                  <w:marBottom w:val="0"/>
                  <w:divBdr>
                    <w:top w:val="none" w:sz="0" w:space="0" w:color="auto"/>
                    <w:left w:val="none" w:sz="0" w:space="0" w:color="auto"/>
                    <w:bottom w:val="none" w:sz="0" w:space="0" w:color="auto"/>
                    <w:right w:val="none" w:sz="0" w:space="0" w:color="auto"/>
                  </w:divBdr>
                  <w:divsChild>
                    <w:div w:id="1057122215">
                      <w:marLeft w:val="0"/>
                      <w:marRight w:val="0"/>
                      <w:marTop w:val="0"/>
                      <w:marBottom w:val="0"/>
                      <w:divBdr>
                        <w:top w:val="none" w:sz="0" w:space="0" w:color="auto"/>
                        <w:left w:val="none" w:sz="0" w:space="0" w:color="auto"/>
                        <w:bottom w:val="none" w:sz="0" w:space="0" w:color="auto"/>
                        <w:right w:val="none" w:sz="0" w:space="0" w:color="auto"/>
                      </w:divBdr>
                    </w:div>
                  </w:divsChild>
                </w:div>
                <w:div w:id="398328168">
                  <w:marLeft w:val="0"/>
                  <w:marRight w:val="0"/>
                  <w:marTop w:val="0"/>
                  <w:marBottom w:val="0"/>
                  <w:divBdr>
                    <w:top w:val="none" w:sz="0" w:space="0" w:color="auto"/>
                    <w:left w:val="none" w:sz="0" w:space="0" w:color="auto"/>
                    <w:bottom w:val="none" w:sz="0" w:space="0" w:color="auto"/>
                    <w:right w:val="none" w:sz="0" w:space="0" w:color="auto"/>
                  </w:divBdr>
                  <w:divsChild>
                    <w:div w:id="339166337">
                      <w:marLeft w:val="0"/>
                      <w:marRight w:val="0"/>
                      <w:marTop w:val="0"/>
                      <w:marBottom w:val="0"/>
                      <w:divBdr>
                        <w:top w:val="none" w:sz="0" w:space="0" w:color="auto"/>
                        <w:left w:val="none" w:sz="0" w:space="0" w:color="auto"/>
                        <w:bottom w:val="none" w:sz="0" w:space="0" w:color="auto"/>
                        <w:right w:val="none" w:sz="0" w:space="0" w:color="auto"/>
                      </w:divBdr>
                    </w:div>
                  </w:divsChild>
                </w:div>
                <w:div w:id="60949598">
                  <w:marLeft w:val="0"/>
                  <w:marRight w:val="0"/>
                  <w:marTop w:val="0"/>
                  <w:marBottom w:val="0"/>
                  <w:divBdr>
                    <w:top w:val="none" w:sz="0" w:space="0" w:color="auto"/>
                    <w:left w:val="none" w:sz="0" w:space="0" w:color="auto"/>
                    <w:bottom w:val="none" w:sz="0" w:space="0" w:color="auto"/>
                    <w:right w:val="none" w:sz="0" w:space="0" w:color="auto"/>
                  </w:divBdr>
                  <w:divsChild>
                    <w:div w:id="1809664515">
                      <w:marLeft w:val="0"/>
                      <w:marRight w:val="0"/>
                      <w:marTop w:val="0"/>
                      <w:marBottom w:val="0"/>
                      <w:divBdr>
                        <w:top w:val="none" w:sz="0" w:space="0" w:color="auto"/>
                        <w:left w:val="none" w:sz="0" w:space="0" w:color="auto"/>
                        <w:bottom w:val="none" w:sz="0" w:space="0" w:color="auto"/>
                        <w:right w:val="none" w:sz="0" w:space="0" w:color="auto"/>
                      </w:divBdr>
                    </w:div>
                  </w:divsChild>
                </w:div>
                <w:div w:id="460929478">
                  <w:marLeft w:val="0"/>
                  <w:marRight w:val="0"/>
                  <w:marTop w:val="0"/>
                  <w:marBottom w:val="0"/>
                  <w:divBdr>
                    <w:top w:val="none" w:sz="0" w:space="0" w:color="auto"/>
                    <w:left w:val="none" w:sz="0" w:space="0" w:color="auto"/>
                    <w:bottom w:val="none" w:sz="0" w:space="0" w:color="auto"/>
                    <w:right w:val="none" w:sz="0" w:space="0" w:color="auto"/>
                  </w:divBdr>
                  <w:divsChild>
                    <w:div w:id="386296029">
                      <w:marLeft w:val="0"/>
                      <w:marRight w:val="0"/>
                      <w:marTop w:val="0"/>
                      <w:marBottom w:val="0"/>
                      <w:divBdr>
                        <w:top w:val="none" w:sz="0" w:space="0" w:color="auto"/>
                        <w:left w:val="none" w:sz="0" w:space="0" w:color="auto"/>
                        <w:bottom w:val="none" w:sz="0" w:space="0" w:color="auto"/>
                        <w:right w:val="none" w:sz="0" w:space="0" w:color="auto"/>
                      </w:divBdr>
                    </w:div>
                  </w:divsChild>
                </w:div>
                <w:div w:id="1181820086">
                  <w:marLeft w:val="0"/>
                  <w:marRight w:val="0"/>
                  <w:marTop w:val="0"/>
                  <w:marBottom w:val="0"/>
                  <w:divBdr>
                    <w:top w:val="none" w:sz="0" w:space="0" w:color="auto"/>
                    <w:left w:val="none" w:sz="0" w:space="0" w:color="auto"/>
                    <w:bottom w:val="none" w:sz="0" w:space="0" w:color="auto"/>
                    <w:right w:val="none" w:sz="0" w:space="0" w:color="auto"/>
                  </w:divBdr>
                  <w:divsChild>
                    <w:div w:id="1867064201">
                      <w:marLeft w:val="0"/>
                      <w:marRight w:val="0"/>
                      <w:marTop w:val="0"/>
                      <w:marBottom w:val="0"/>
                      <w:divBdr>
                        <w:top w:val="none" w:sz="0" w:space="0" w:color="auto"/>
                        <w:left w:val="none" w:sz="0" w:space="0" w:color="auto"/>
                        <w:bottom w:val="none" w:sz="0" w:space="0" w:color="auto"/>
                        <w:right w:val="none" w:sz="0" w:space="0" w:color="auto"/>
                      </w:divBdr>
                    </w:div>
                  </w:divsChild>
                </w:div>
                <w:div w:id="267347024">
                  <w:marLeft w:val="0"/>
                  <w:marRight w:val="0"/>
                  <w:marTop w:val="0"/>
                  <w:marBottom w:val="0"/>
                  <w:divBdr>
                    <w:top w:val="none" w:sz="0" w:space="0" w:color="auto"/>
                    <w:left w:val="none" w:sz="0" w:space="0" w:color="auto"/>
                    <w:bottom w:val="none" w:sz="0" w:space="0" w:color="auto"/>
                    <w:right w:val="none" w:sz="0" w:space="0" w:color="auto"/>
                  </w:divBdr>
                  <w:divsChild>
                    <w:div w:id="2138528888">
                      <w:marLeft w:val="0"/>
                      <w:marRight w:val="0"/>
                      <w:marTop w:val="0"/>
                      <w:marBottom w:val="0"/>
                      <w:divBdr>
                        <w:top w:val="none" w:sz="0" w:space="0" w:color="auto"/>
                        <w:left w:val="none" w:sz="0" w:space="0" w:color="auto"/>
                        <w:bottom w:val="none" w:sz="0" w:space="0" w:color="auto"/>
                        <w:right w:val="none" w:sz="0" w:space="0" w:color="auto"/>
                      </w:divBdr>
                    </w:div>
                  </w:divsChild>
                </w:div>
                <w:div w:id="2062170806">
                  <w:marLeft w:val="0"/>
                  <w:marRight w:val="0"/>
                  <w:marTop w:val="0"/>
                  <w:marBottom w:val="0"/>
                  <w:divBdr>
                    <w:top w:val="none" w:sz="0" w:space="0" w:color="auto"/>
                    <w:left w:val="none" w:sz="0" w:space="0" w:color="auto"/>
                    <w:bottom w:val="none" w:sz="0" w:space="0" w:color="auto"/>
                    <w:right w:val="none" w:sz="0" w:space="0" w:color="auto"/>
                  </w:divBdr>
                  <w:divsChild>
                    <w:div w:id="1834487322">
                      <w:marLeft w:val="0"/>
                      <w:marRight w:val="0"/>
                      <w:marTop w:val="0"/>
                      <w:marBottom w:val="0"/>
                      <w:divBdr>
                        <w:top w:val="none" w:sz="0" w:space="0" w:color="auto"/>
                        <w:left w:val="none" w:sz="0" w:space="0" w:color="auto"/>
                        <w:bottom w:val="none" w:sz="0" w:space="0" w:color="auto"/>
                        <w:right w:val="none" w:sz="0" w:space="0" w:color="auto"/>
                      </w:divBdr>
                    </w:div>
                  </w:divsChild>
                </w:div>
                <w:div w:id="1742869336">
                  <w:marLeft w:val="0"/>
                  <w:marRight w:val="0"/>
                  <w:marTop w:val="0"/>
                  <w:marBottom w:val="0"/>
                  <w:divBdr>
                    <w:top w:val="none" w:sz="0" w:space="0" w:color="auto"/>
                    <w:left w:val="none" w:sz="0" w:space="0" w:color="auto"/>
                    <w:bottom w:val="none" w:sz="0" w:space="0" w:color="auto"/>
                    <w:right w:val="none" w:sz="0" w:space="0" w:color="auto"/>
                  </w:divBdr>
                  <w:divsChild>
                    <w:div w:id="2020308075">
                      <w:marLeft w:val="0"/>
                      <w:marRight w:val="0"/>
                      <w:marTop w:val="0"/>
                      <w:marBottom w:val="0"/>
                      <w:divBdr>
                        <w:top w:val="none" w:sz="0" w:space="0" w:color="auto"/>
                        <w:left w:val="none" w:sz="0" w:space="0" w:color="auto"/>
                        <w:bottom w:val="none" w:sz="0" w:space="0" w:color="auto"/>
                        <w:right w:val="none" w:sz="0" w:space="0" w:color="auto"/>
                      </w:divBdr>
                    </w:div>
                  </w:divsChild>
                </w:div>
                <w:div w:id="18900065">
                  <w:marLeft w:val="0"/>
                  <w:marRight w:val="0"/>
                  <w:marTop w:val="0"/>
                  <w:marBottom w:val="0"/>
                  <w:divBdr>
                    <w:top w:val="none" w:sz="0" w:space="0" w:color="auto"/>
                    <w:left w:val="none" w:sz="0" w:space="0" w:color="auto"/>
                    <w:bottom w:val="none" w:sz="0" w:space="0" w:color="auto"/>
                    <w:right w:val="none" w:sz="0" w:space="0" w:color="auto"/>
                  </w:divBdr>
                  <w:divsChild>
                    <w:div w:id="450706146">
                      <w:marLeft w:val="0"/>
                      <w:marRight w:val="0"/>
                      <w:marTop w:val="0"/>
                      <w:marBottom w:val="0"/>
                      <w:divBdr>
                        <w:top w:val="none" w:sz="0" w:space="0" w:color="auto"/>
                        <w:left w:val="none" w:sz="0" w:space="0" w:color="auto"/>
                        <w:bottom w:val="none" w:sz="0" w:space="0" w:color="auto"/>
                        <w:right w:val="none" w:sz="0" w:space="0" w:color="auto"/>
                      </w:divBdr>
                    </w:div>
                  </w:divsChild>
                </w:div>
                <w:div w:id="2125803321">
                  <w:marLeft w:val="0"/>
                  <w:marRight w:val="0"/>
                  <w:marTop w:val="0"/>
                  <w:marBottom w:val="0"/>
                  <w:divBdr>
                    <w:top w:val="none" w:sz="0" w:space="0" w:color="auto"/>
                    <w:left w:val="none" w:sz="0" w:space="0" w:color="auto"/>
                    <w:bottom w:val="none" w:sz="0" w:space="0" w:color="auto"/>
                    <w:right w:val="none" w:sz="0" w:space="0" w:color="auto"/>
                  </w:divBdr>
                  <w:divsChild>
                    <w:div w:id="286664156">
                      <w:marLeft w:val="0"/>
                      <w:marRight w:val="0"/>
                      <w:marTop w:val="0"/>
                      <w:marBottom w:val="0"/>
                      <w:divBdr>
                        <w:top w:val="none" w:sz="0" w:space="0" w:color="auto"/>
                        <w:left w:val="none" w:sz="0" w:space="0" w:color="auto"/>
                        <w:bottom w:val="none" w:sz="0" w:space="0" w:color="auto"/>
                        <w:right w:val="none" w:sz="0" w:space="0" w:color="auto"/>
                      </w:divBdr>
                    </w:div>
                  </w:divsChild>
                </w:div>
                <w:div w:id="416942097">
                  <w:marLeft w:val="0"/>
                  <w:marRight w:val="0"/>
                  <w:marTop w:val="0"/>
                  <w:marBottom w:val="0"/>
                  <w:divBdr>
                    <w:top w:val="none" w:sz="0" w:space="0" w:color="auto"/>
                    <w:left w:val="none" w:sz="0" w:space="0" w:color="auto"/>
                    <w:bottom w:val="none" w:sz="0" w:space="0" w:color="auto"/>
                    <w:right w:val="none" w:sz="0" w:space="0" w:color="auto"/>
                  </w:divBdr>
                  <w:divsChild>
                    <w:div w:id="898250122">
                      <w:marLeft w:val="0"/>
                      <w:marRight w:val="0"/>
                      <w:marTop w:val="0"/>
                      <w:marBottom w:val="0"/>
                      <w:divBdr>
                        <w:top w:val="none" w:sz="0" w:space="0" w:color="auto"/>
                        <w:left w:val="none" w:sz="0" w:space="0" w:color="auto"/>
                        <w:bottom w:val="none" w:sz="0" w:space="0" w:color="auto"/>
                        <w:right w:val="none" w:sz="0" w:space="0" w:color="auto"/>
                      </w:divBdr>
                    </w:div>
                  </w:divsChild>
                </w:div>
                <w:div w:id="1082991640">
                  <w:marLeft w:val="0"/>
                  <w:marRight w:val="0"/>
                  <w:marTop w:val="0"/>
                  <w:marBottom w:val="0"/>
                  <w:divBdr>
                    <w:top w:val="none" w:sz="0" w:space="0" w:color="auto"/>
                    <w:left w:val="none" w:sz="0" w:space="0" w:color="auto"/>
                    <w:bottom w:val="none" w:sz="0" w:space="0" w:color="auto"/>
                    <w:right w:val="none" w:sz="0" w:space="0" w:color="auto"/>
                  </w:divBdr>
                  <w:divsChild>
                    <w:div w:id="1957982998">
                      <w:marLeft w:val="0"/>
                      <w:marRight w:val="0"/>
                      <w:marTop w:val="0"/>
                      <w:marBottom w:val="0"/>
                      <w:divBdr>
                        <w:top w:val="none" w:sz="0" w:space="0" w:color="auto"/>
                        <w:left w:val="none" w:sz="0" w:space="0" w:color="auto"/>
                        <w:bottom w:val="none" w:sz="0" w:space="0" w:color="auto"/>
                        <w:right w:val="none" w:sz="0" w:space="0" w:color="auto"/>
                      </w:divBdr>
                    </w:div>
                  </w:divsChild>
                </w:div>
                <w:div w:id="536698108">
                  <w:marLeft w:val="0"/>
                  <w:marRight w:val="0"/>
                  <w:marTop w:val="0"/>
                  <w:marBottom w:val="0"/>
                  <w:divBdr>
                    <w:top w:val="none" w:sz="0" w:space="0" w:color="auto"/>
                    <w:left w:val="none" w:sz="0" w:space="0" w:color="auto"/>
                    <w:bottom w:val="none" w:sz="0" w:space="0" w:color="auto"/>
                    <w:right w:val="none" w:sz="0" w:space="0" w:color="auto"/>
                  </w:divBdr>
                  <w:divsChild>
                    <w:div w:id="918246747">
                      <w:marLeft w:val="0"/>
                      <w:marRight w:val="0"/>
                      <w:marTop w:val="0"/>
                      <w:marBottom w:val="0"/>
                      <w:divBdr>
                        <w:top w:val="none" w:sz="0" w:space="0" w:color="auto"/>
                        <w:left w:val="none" w:sz="0" w:space="0" w:color="auto"/>
                        <w:bottom w:val="none" w:sz="0" w:space="0" w:color="auto"/>
                        <w:right w:val="none" w:sz="0" w:space="0" w:color="auto"/>
                      </w:divBdr>
                    </w:div>
                  </w:divsChild>
                </w:div>
                <w:div w:id="424618605">
                  <w:marLeft w:val="0"/>
                  <w:marRight w:val="0"/>
                  <w:marTop w:val="0"/>
                  <w:marBottom w:val="0"/>
                  <w:divBdr>
                    <w:top w:val="none" w:sz="0" w:space="0" w:color="auto"/>
                    <w:left w:val="none" w:sz="0" w:space="0" w:color="auto"/>
                    <w:bottom w:val="none" w:sz="0" w:space="0" w:color="auto"/>
                    <w:right w:val="none" w:sz="0" w:space="0" w:color="auto"/>
                  </w:divBdr>
                  <w:divsChild>
                    <w:div w:id="1697466410">
                      <w:marLeft w:val="0"/>
                      <w:marRight w:val="0"/>
                      <w:marTop w:val="0"/>
                      <w:marBottom w:val="0"/>
                      <w:divBdr>
                        <w:top w:val="none" w:sz="0" w:space="0" w:color="auto"/>
                        <w:left w:val="none" w:sz="0" w:space="0" w:color="auto"/>
                        <w:bottom w:val="none" w:sz="0" w:space="0" w:color="auto"/>
                        <w:right w:val="none" w:sz="0" w:space="0" w:color="auto"/>
                      </w:divBdr>
                    </w:div>
                  </w:divsChild>
                </w:div>
                <w:div w:id="187065335">
                  <w:marLeft w:val="0"/>
                  <w:marRight w:val="0"/>
                  <w:marTop w:val="0"/>
                  <w:marBottom w:val="0"/>
                  <w:divBdr>
                    <w:top w:val="none" w:sz="0" w:space="0" w:color="auto"/>
                    <w:left w:val="none" w:sz="0" w:space="0" w:color="auto"/>
                    <w:bottom w:val="none" w:sz="0" w:space="0" w:color="auto"/>
                    <w:right w:val="none" w:sz="0" w:space="0" w:color="auto"/>
                  </w:divBdr>
                  <w:divsChild>
                    <w:div w:id="515078720">
                      <w:marLeft w:val="0"/>
                      <w:marRight w:val="0"/>
                      <w:marTop w:val="0"/>
                      <w:marBottom w:val="0"/>
                      <w:divBdr>
                        <w:top w:val="none" w:sz="0" w:space="0" w:color="auto"/>
                        <w:left w:val="none" w:sz="0" w:space="0" w:color="auto"/>
                        <w:bottom w:val="none" w:sz="0" w:space="0" w:color="auto"/>
                        <w:right w:val="none" w:sz="0" w:space="0" w:color="auto"/>
                      </w:divBdr>
                    </w:div>
                  </w:divsChild>
                </w:div>
                <w:div w:id="325523773">
                  <w:marLeft w:val="0"/>
                  <w:marRight w:val="0"/>
                  <w:marTop w:val="0"/>
                  <w:marBottom w:val="0"/>
                  <w:divBdr>
                    <w:top w:val="none" w:sz="0" w:space="0" w:color="auto"/>
                    <w:left w:val="none" w:sz="0" w:space="0" w:color="auto"/>
                    <w:bottom w:val="none" w:sz="0" w:space="0" w:color="auto"/>
                    <w:right w:val="none" w:sz="0" w:space="0" w:color="auto"/>
                  </w:divBdr>
                  <w:divsChild>
                    <w:div w:id="515582015">
                      <w:marLeft w:val="0"/>
                      <w:marRight w:val="0"/>
                      <w:marTop w:val="0"/>
                      <w:marBottom w:val="0"/>
                      <w:divBdr>
                        <w:top w:val="none" w:sz="0" w:space="0" w:color="auto"/>
                        <w:left w:val="none" w:sz="0" w:space="0" w:color="auto"/>
                        <w:bottom w:val="none" w:sz="0" w:space="0" w:color="auto"/>
                        <w:right w:val="none" w:sz="0" w:space="0" w:color="auto"/>
                      </w:divBdr>
                    </w:div>
                  </w:divsChild>
                </w:div>
                <w:div w:id="1491212193">
                  <w:marLeft w:val="0"/>
                  <w:marRight w:val="0"/>
                  <w:marTop w:val="0"/>
                  <w:marBottom w:val="0"/>
                  <w:divBdr>
                    <w:top w:val="none" w:sz="0" w:space="0" w:color="auto"/>
                    <w:left w:val="none" w:sz="0" w:space="0" w:color="auto"/>
                    <w:bottom w:val="none" w:sz="0" w:space="0" w:color="auto"/>
                    <w:right w:val="none" w:sz="0" w:space="0" w:color="auto"/>
                  </w:divBdr>
                  <w:divsChild>
                    <w:div w:id="1515725455">
                      <w:marLeft w:val="0"/>
                      <w:marRight w:val="0"/>
                      <w:marTop w:val="0"/>
                      <w:marBottom w:val="0"/>
                      <w:divBdr>
                        <w:top w:val="none" w:sz="0" w:space="0" w:color="auto"/>
                        <w:left w:val="none" w:sz="0" w:space="0" w:color="auto"/>
                        <w:bottom w:val="none" w:sz="0" w:space="0" w:color="auto"/>
                        <w:right w:val="none" w:sz="0" w:space="0" w:color="auto"/>
                      </w:divBdr>
                    </w:div>
                  </w:divsChild>
                </w:div>
                <w:div w:id="857277982">
                  <w:marLeft w:val="0"/>
                  <w:marRight w:val="0"/>
                  <w:marTop w:val="0"/>
                  <w:marBottom w:val="0"/>
                  <w:divBdr>
                    <w:top w:val="none" w:sz="0" w:space="0" w:color="auto"/>
                    <w:left w:val="none" w:sz="0" w:space="0" w:color="auto"/>
                    <w:bottom w:val="none" w:sz="0" w:space="0" w:color="auto"/>
                    <w:right w:val="none" w:sz="0" w:space="0" w:color="auto"/>
                  </w:divBdr>
                  <w:divsChild>
                    <w:div w:id="110829855">
                      <w:marLeft w:val="0"/>
                      <w:marRight w:val="0"/>
                      <w:marTop w:val="0"/>
                      <w:marBottom w:val="0"/>
                      <w:divBdr>
                        <w:top w:val="none" w:sz="0" w:space="0" w:color="auto"/>
                        <w:left w:val="none" w:sz="0" w:space="0" w:color="auto"/>
                        <w:bottom w:val="none" w:sz="0" w:space="0" w:color="auto"/>
                        <w:right w:val="none" w:sz="0" w:space="0" w:color="auto"/>
                      </w:divBdr>
                    </w:div>
                  </w:divsChild>
                </w:div>
                <w:div w:id="566691152">
                  <w:marLeft w:val="0"/>
                  <w:marRight w:val="0"/>
                  <w:marTop w:val="0"/>
                  <w:marBottom w:val="0"/>
                  <w:divBdr>
                    <w:top w:val="none" w:sz="0" w:space="0" w:color="auto"/>
                    <w:left w:val="none" w:sz="0" w:space="0" w:color="auto"/>
                    <w:bottom w:val="none" w:sz="0" w:space="0" w:color="auto"/>
                    <w:right w:val="none" w:sz="0" w:space="0" w:color="auto"/>
                  </w:divBdr>
                  <w:divsChild>
                    <w:div w:id="757678829">
                      <w:marLeft w:val="0"/>
                      <w:marRight w:val="0"/>
                      <w:marTop w:val="0"/>
                      <w:marBottom w:val="0"/>
                      <w:divBdr>
                        <w:top w:val="none" w:sz="0" w:space="0" w:color="auto"/>
                        <w:left w:val="none" w:sz="0" w:space="0" w:color="auto"/>
                        <w:bottom w:val="none" w:sz="0" w:space="0" w:color="auto"/>
                        <w:right w:val="none" w:sz="0" w:space="0" w:color="auto"/>
                      </w:divBdr>
                    </w:div>
                  </w:divsChild>
                </w:div>
                <w:div w:id="172961745">
                  <w:marLeft w:val="0"/>
                  <w:marRight w:val="0"/>
                  <w:marTop w:val="0"/>
                  <w:marBottom w:val="0"/>
                  <w:divBdr>
                    <w:top w:val="none" w:sz="0" w:space="0" w:color="auto"/>
                    <w:left w:val="none" w:sz="0" w:space="0" w:color="auto"/>
                    <w:bottom w:val="none" w:sz="0" w:space="0" w:color="auto"/>
                    <w:right w:val="none" w:sz="0" w:space="0" w:color="auto"/>
                  </w:divBdr>
                  <w:divsChild>
                    <w:div w:id="1152647472">
                      <w:marLeft w:val="0"/>
                      <w:marRight w:val="0"/>
                      <w:marTop w:val="0"/>
                      <w:marBottom w:val="0"/>
                      <w:divBdr>
                        <w:top w:val="none" w:sz="0" w:space="0" w:color="auto"/>
                        <w:left w:val="none" w:sz="0" w:space="0" w:color="auto"/>
                        <w:bottom w:val="none" w:sz="0" w:space="0" w:color="auto"/>
                        <w:right w:val="none" w:sz="0" w:space="0" w:color="auto"/>
                      </w:divBdr>
                    </w:div>
                  </w:divsChild>
                </w:div>
                <w:div w:id="1998805379">
                  <w:marLeft w:val="0"/>
                  <w:marRight w:val="0"/>
                  <w:marTop w:val="0"/>
                  <w:marBottom w:val="0"/>
                  <w:divBdr>
                    <w:top w:val="none" w:sz="0" w:space="0" w:color="auto"/>
                    <w:left w:val="none" w:sz="0" w:space="0" w:color="auto"/>
                    <w:bottom w:val="none" w:sz="0" w:space="0" w:color="auto"/>
                    <w:right w:val="none" w:sz="0" w:space="0" w:color="auto"/>
                  </w:divBdr>
                  <w:divsChild>
                    <w:div w:id="76707531">
                      <w:marLeft w:val="0"/>
                      <w:marRight w:val="0"/>
                      <w:marTop w:val="0"/>
                      <w:marBottom w:val="0"/>
                      <w:divBdr>
                        <w:top w:val="none" w:sz="0" w:space="0" w:color="auto"/>
                        <w:left w:val="none" w:sz="0" w:space="0" w:color="auto"/>
                        <w:bottom w:val="none" w:sz="0" w:space="0" w:color="auto"/>
                        <w:right w:val="none" w:sz="0" w:space="0" w:color="auto"/>
                      </w:divBdr>
                    </w:div>
                  </w:divsChild>
                </w:div>
                <w:div w:id="15279314">
                  <w:marLeft w:val="0"/>
                  <w:marRight w:val="0"/>
                  <w:marTop w:val="0"/>
                  <w:marBottom w:val="0"/>
                  <w:divBdr>
                    <w:top w:val="none" w:sz="0" w:space="0" w:color="auto"/>
                    <w:left w:val="none" w:sz="0" w:space="0" w:color="auto"/>
                    <w:bottom w:val="none" w:sz="0" w:space="0" w:color="auto"/>
                    <w:right w:val="none" w:sz="0" w:space="0" w:color="auto"/>
                  </w:divBdr>
                  <w:divsChild>
                    <w:div w:id="398602410">
                      <w:marLeft w:val="0"/>
                      <w:marRight w:val="0"/>
                      <w:marTop w:val="0"/>
                      <w:marBottom w:val="0"/>
                      <w:divBdr>
                        <w:top w:val="none" w:sz="0" w:space="0" w:color="auto"/>
                        <w:left w:val="none" w:sz="0" w:space="0" w:color="auto"/>
                        <w:bottom w:val="none" w:sz="0" w:space="0" w:color="auto"/>
                        <w:right w:val="none" w:sz="0" w:space="0" w:color="auto"/>
                      </w:divBdr>
                    </w:div>
                  </w:divsChild>
                </w:div>
                <w:div w:id="982540723">
                  <w:marLeft w:val="0"/>
                  <w:marRight w:val="0"/>
                  <w:marTop w:val="0"/>
                  <w:marBottom w:val="0"/>
                  <w:divBdr>
                    <w:top w:val="none" w:sz="0" w:space="0" w:color="auto"/>
                    <w:left w:val="none" w:sz="0" w:space="0" w:color="auto"/>
                    <w:bottom w:val="none" w:sz="0" w:space="0" w:color="auto"/>
                    <w:right w:val="none" w:sz="0" w:space="0" w:color="auto"/>
                  </w:divBdr>
                  <w:divsChild>
                    <w:div w:id="341981500">
                      <w:marLeft w:val="0"/>
                      <w:marRight w:val="0"/>
                      <w:marTop w:val="0"/>
                      <w:marBottom w:val="0"/>
                      <w:divBdr>
                        <w:top w:val="none" w:sz="0" w:space="0" w:color="auto"/>
                        <w:left w:val="none" w:sz="0" w:space="0" w:color="auto"/>
                        <w:bottom w:val="none" w:sz="0" w:space="0" w:color="auto"/>
                        <w:right w:val="none" w:sz="0" w:space="0" w:color="auto"/>
                      </w:divBdr>
                    </w:div>
                  </w:divsChild>
                </w:div>
                <w:div w:id="622616701">
                  <w:marLeft w:val="0"/>
                  <w:marRight w:val="0"/>
                  <w:marTop w:val="0"/>
                  <w:marBottom w:val="0"/>
                  <w:divBdr>
                    <w:top w:val="none" w:sz="0" w:space="0" w:color="auto"/>
                    <w:left w:val="none" w:sz="0" w:space="0" w:color="auto"/>
                    <w:bottom w:val="none" w:sz="0" w:space="0" w:color="auto"/>
                    <w:right w:val="none" w:sz="0" w:space="0" w:color="auto"/>
                  </w:divBdr>
                  <w:divsChild>
                    <w:div w:id="1179345427">
                      <w:marLeft w:val="0"/>
                      <w:marRight w:val="0"/>
                      <w:marTop w:val="0"/>
                      <w:marBottom w:val="0"/>
                      <w:divBdr>
                        <w:top w:val="none" w:sz="0" w:space="0" w:color="auto"/>
                        <w:left w:val="none" w:sz="0" w:space="0" w:color="auto"/>
                        <w:bottom w:val="none" w:sz="0" w:space="0" w:color="auto"/>
                        <w:right w:val="none" w:sz="0" w:space="0" w:color="auto"/>
                      </w:divBdr>
                    </w:div>
                  </w:divsChild>
                </w:div>
                <w:div w:id="1408531293">
                  <w:marLeft w:val="0"/>
                  <w:marRight w:val="0"/>
                  <w:marTop w:val="0"/>
                  <w:marBottom w:val="0"/>
                  <w:divBdr>
                    <w:top w:val="none" w:sz="0" w:space="0" w:color="auto"/>
                    <w:left w:val="none" w:sz="0" w:space="0" w:color="auto"/>
                    <w:bottom w:val="none" w:sz="0" w:space="0" w:color="auto"/>
                    <w:right w:val="none" w:sz="0" w:space="0" w:color="auto"/>
                  </w:divBdr>
                  <w:divsChild>
                    <w:div w:id="1152408511">
                      <w:marLeft w:val="0"/>
                      <w:marRight w:val="0"/>
                      <w:marTop w:val="0"/>
                      <w:marBottom w:val="0"/>
                      <w:divBdr>
                        <w:top w:val="none" w:sz="0" w:space="0" w:color="auto"/>
                        <w:left w:val="none" w:sz="0" w:space="0" w:color="auto"/>
                        <w:bottom w:val="none" w:sz="0" w:space="0" w:color="auto"/>
                        <w:right w:val="none" w:sz="0" w:space="0" w:color="auto"/>
                      </w:divBdr>
                    </w:div>
                  </w:divsChild>
                </w:div>
                <w:div w:id="1596867533">
                  <w:marLeft w:val="0"/>
                  <w:marRight w:val="0"/>
                  <w:marTop w:val="0"/>
                  <w:marBottom w:val="0"/>
                  <w:divBdr>
                    <w:top w:val="none" w:sz="0" w:space="0" w:color="auto"/>
                    <w:left w:val="none" w:sz="0" w:space="0" w:color="auto"/>
                    <w:bottom w:val="none" w:sz="0" w:space="0" w:color="auto"/>
                    <w:right w:val="none" w:sz="0" w:space="0" w:color="auto"/>
                  </w:divBdr>
                  <w:divsChild>
                    <w:div w:id="1551766428">
                      <w:marLeft w:val="0"/>
                      <w:marRight w:val="0"/>
                      <w:marTop w:val="0"/>
                      <w:marBottom w:val="0"/>
                      <w:divBdr>
                        <w:top w:val="none" w:sz="0" w:space="0" w:color="auto"/>
                        <w:left w:val="none" w:sz="0" w:space="0" w:color="auto"/>
                        <w:bottom w:val="none" w:sz="0" w:space="0" w:color="auto"/>
                        <w:right w:val="none" w:sz="0" w:space="0" w:color="auto"/>
                      </w:divBdr>
                    </w:div>
                  </w:divsChild>
                </w:div>
                <w:div w:id="1131052670">
                  <w:marLeft w:val="0"/>
                  <w:marRight w:val="0"/>
                  <w:marTop w:val="0"/>
                  <w:marBottom w:val="0"/>
                  <w:divBdr>
                    <w:top w:val="none" w:sz="0" w:space="0" w:color="auto"/>
                    <w:left w:val="none" w:sz="0" w:space="0" w:color="auto"/>
                    <w:bottom w:val="none" w:sz="0" w:space="0" w:color="auto"/>
                    <w:right w:val="none" w:sz="0" w:space="0" w:color="auto"/>
                  </w:divBdr>
                  <w:divsChild>
                    <w:div w:id="417025601">
                      <w:marLeft w:val="0"/>
                      <w:marRight w:val="0"/>
                      <w:marTop w:val="0"/>
                      <w:marBottom w:val="0"/>
                      <w:divBdr>
                        <w:top w:val="none" w:sz="0" w:space="0" w:color="auto"/>
                        <w:left w:val="none" w:sz="0" w:space="0" w:color="auto"/>
                        <w:bottom w:val="none" w:sz="0" w:space="0" w:color="auto"/>
                        <w:right w:val="none" w:sz="0" w:space="0" w:color="auto"/>
                      </w:divBdr>
                    </w:div>
                  </w:divsChild>
                </w:div>
                <w:div w:id="34626222">
                  <w:marLeft w:val="0"/>
                  <w:marRight w:val="0"/>
                  <w:marTop w:val="0"/>
                  <w:marBottom w:val="0"/>
                  <w:divBdr>
                    <w:top w:val="none" w:sz="0" w:space="0" w:color="auto"/>
                    <w:left w:val="none" w:sz="0" w:space="0" w:color="auto"/>
                    <w:bottom w:val="none" w:sz="0" w:space="0" w:color="auto"/>
                    <w:right w:val="none" w:sz="0" w:space="0" w:color="auto"/>
                  </w:divBdr>
                  <w:divsChild>
                    <w:div w:id="1194535789">
                      <w:marLeft w:val="0"/>
                      <w:marRight w:val="0"/>
                      <w:marTop w:val="0"/>
                      <w:marBottom w:val="0"/>
                      <w:divBdr>
                        <w:top w:val="none" w:sz="0" w:space="0" w:color="auto"/>
                        <w:left w:val="none" w:sz="0" w:space="0" w:color="auto"/>
                        <w:bottom w:val="none" w:sz="0" w:space="0" w:color="auto"/>
                        <w:right w:val="none" w:sz="0" w:space="0" w:color="auto"/>
                      </w:divBdr>
                    </w:div>
                  </w:divsChild>
                </w:div>
                <w:div w:id="335890465">
                  <w:marLeft w:val="0"/>
                  <w:marRight w:val="0"/>
                  <w:marTop w:val="0"/>
                  <w:marBottom w:val="0"/>
                  <w:divBdr>
                    <w:top w:val="none" w:sz="0" w:space="0" w:color="auto"/>
                    <w:left w:val="none" w:sz="0" w:space="0" w:color="auto"/>
                    <w:bottom w:val="none" w:sz="0" w:space="0" w:color="auto"/>
                    <w:right w:val="none" w:sz="0" w:space="0" w:color="auto"/>
                  </w:divBdr>
                  <w:divsChild>
                    <w:div w:id="1819684718">
                      <w:marLeft w:val="0"/>
                      <w:marRight w:val="0"/>
                      <w:marTop w:val="0"/>
                      <w:marBottom w:val="0"/>
                      <w:divBdr>
                        <w:top w:val="none" w:sz="0" w:space="0" w:color="auto"/>
                        <w:left w:val="none" w:sz="0" w:space="0" w:color="auto"/>
                        <w:bottom w:val="none" w:sz="0" w:space="0" w:color="auto"/>
                        <w:right w:val="none" w:sz="0" w:space="0" w:color="auto"/>
                      </w:divBdr>
                    </w:div>
                  </w:divsChild>
                </w:div>
                <w:div w:id="503476774">
                  <w:marLeft w:val="0"/>
                  <w:marRight w:val="0"/>
                  <w:marTop w:val="0"/>
                  <w:marBottom w:val="0"/>
                  <w:divBdr>
                    <w:top w:val="none" w:sz="0" w:space="0" w:color="auto"/>
                    <w:left w:val="none" w:sz="0" w:space="0" w:color="auto"/>
                    <w:bottom w:val="none" w:sz="0" w:space="0" w:color="auto"/>
                    <w:right w:val="none" w:sz="0" w:space="0" w:color="auto"/>
                  </w:divBdr>
                  <w:divsChild>
                    <w:div w:id="638921315">
                      <w:marLeft w:val="0"/>
                      <w:marRight w:val="0"/>
                      <w:marTop w:val="0"/>
                      <w:marBottom w:val="0"/>
                      <w:divBdr>
                        <w:top w:val="none" w:sz="0" w:space="0" w:color="auto"/>
                        <w:left w:val="none" w:sz="0" w:space="0" w:color="auto"/>
                        <w:bottom w:val="none" w:sz="0" w:space="0" w:color="auto"/>
                        <w:right w:val="none" w:sz="0" w:space="0" w:color="auto"/>
                      </w:divBdr>
                    </w:div>
                  </w:divsChild>
                </w:div>
                <w:div w:id="1968462717">
                  <w:marLeft w:val="0"/>
                  <w:marRight w:val="0"/>
                  <w:marTop w:val="0"/>
                  <w:marBottom w:val="0"/>
                  <w:divBdr>
                    <w:top w:val="none" w:sz="0" w:space="0" w:color="auto"/>
                    <w:left w:val="none" w:sz="0" w:space="0" w:color="auto"/>
                    <w:bottom w:val="none" w:sz="0" w:space="0" w:color="auto"/>
                    <w:right w:val="none" w:sz="0" w:space="0" w:color="auto"/>
                  </w:divBdr>
                  <w:divsChild>
                    <w:div w:id="1164393402">
                      <w:marLeft w:val="0"/>
                      <w:marRight w:val="0"/>
                      <w:marTop w:val="0"/>
                      <w:marBottom w:val="0"/>
                      <w:divBdr>
                        <w:top w:val="none" w:sz="0" w:space="0" w:color="auto"/>
                        <w:left w:val="none" w:sz="0" w:space="0" w:color="auto"/>
                        <w:bottom w:val="none" w:sz="0" w:space="0" w:color="auto"/>
                        <w:right w:val="none" w:sz="0" w:space="0" w:color="auto"/>
                      </w:divBdr>
                    </w:div>
                  </w:divsChild>
                </w:div>
                <w:div w:id="1652825588">
                  <w:marLeft w:val="0"/>
                  <w:marRight w:val="0"/>
                  <w:marTop w:val="0"/>
                  <w:marBottom w:val="0"/>
                  <w:divBdr>
                    <w:top w:val="none" w:sz="0" w:space="0" w:color="auto"/>
                    <w:left w:val="none" w:sz="0" w:space="0" w:color="auto"/>
                    <w:bottom w:val="none" w:sz="0" w:space="0" w:color="auto"/>
                    <w:right w:val="none" w:sz="0" w:space="0" w:color="auto"/>
                  </w:divBdr>
                  <w:divsChild>
                    <w:div w:id="1598443475">
                      <w:marLeft w:val="0"/>
                      <w:marRight w:val="0"/>
                      <w:marTop w:val="0"/>
                      <w:marBottom w:val="0"/>
                      <w:divBdr>
                        <w:top w:val="none" w:sz="0" w:space="0" w:color="auto"/>
                        <w:left w:val="none" w:sz="0" w:space="0" w:color="auto"/>
                        <w:bottom w:val="none" w:sz="0" w:space="0" w:color="auto"/>
                        <w:right w:val="none" w:sz="0" w:space="0" w:color="auto"/>
                      </w:divBdr>
                    </w:div>
                  </w:divsChild>
                </w:div>
                <w:div w:id="2096398061">
                  <w:marLeft w:val="0"/>
                  <w:marRight w:val="0"/>
                  <w:marTop w:val="0"/>
                  <w:marBottom w:val="0"/>
                  <w:divBdr>
                    <w:top w:val="none" w:sz="0" w:space="0" w:color="auto"/>
                    <w:left w:val="none" w:sz="0" w:space="0" w:color="auto"/>
                    <w:bottom w:val="none" w:sz="0" w:space="0" w:color="auto"/>
                    <w:right w:val="none" w:sz="0" w:space="0" w:color="auto"/>
                  </w:divBdr>
                  <w:divsChild>
                    <w:div w:id="739986737">
                      <w:marLeft w:val="0"/>
                      <w:marRight w:val="0"/>
                      <w:marTop w:val="0"/>
                      <w:marBottom w:val="0"/>
                      <w:divBdr>
                        <w:top w:val="none" w:sz="0" w:space="0" w:color="auto"/>
                        <w:left w:val="none" w:sz="0" w:space="0" w:color="auto"/>
                        <w:bottom w:val="none" w:sz="0" w:space="0" w:color="auto"/>
                        <w:right w:val="none" w:sz="0" w:space="0" w:color="auto"/>
                      </w:divBdr>
                    </w:div>
                  </w:divsChild>
                </w:div>
                <w:div w:id="345789106">
                  <w:marLeft w:val="0"/>
                  <w:marRight w:val="0"/>
                  <w:marTop w:val="0"/>
                  <w:marBottom w:val="0"/>
                  <w:divBdr>
                    <w:top w:val="none" w:sz="0" w:space="0" w:color="auto"/>
                    <w:left w:val="none" w:sz="0" w:space="0" w:color="auto"/>
                    <w:bottom w:val="none" w:sz="0" w:space="0" w:color="auto"/>
                    <w:right w:val="none" w:sz="0" w:space="0" w:color="auto"/>
                  </w:divBdr>
                  <w:divsChild>
                    <w:div w:id="32463318">
                      <w:marLeft w:val="0"/>
                      <w:marRight w:val="0"/>
                      <w:marTop w:val="0"/>
                      <w:marBottom w:val="0"/>
                      <w:divBdr>
                        <w:top w:val="none" w:sz="0" w:space="0" w:color="auto"/>
                        <w:left w:val="none" w:sz="0" w:space="0" w:color="auto"/>
                        <w:bottom w:val="none" w:sz="0" w:space="0" w:color="auto"/>
                        <w:right w:val="none" w:sz="0" w:space="0" w:color="auto"/>
                      </w:divBdr>
                    </w:div>
                  </w:divsChild>
                </w:div>
                <w:div w:id="440078034">
                  <w:marLeft w:val="0"/>
                  <w:marRight w:val="0"/>
                  <w:marTop w:val="0"/>
                  <w:marBottom w:val="0"/>
                  <w:divBdr>
                    <w:top w:val="none" w:sz="0" w:space="0" w:color="auto"/>
                    <w:left w:val="none" w:sz="0" w:space="0" w:color="auto"/>
                    <w:bottom w:val="none" w:sz="0" w:space="0" w:color="auto"/>
                    <w:right w:val="none" w:sz="0" w:space="0" w:color="auto"/>
                  </w:divBdr>
                  <w:divsChild>
                    <w:div w:id="525414437">
                      <w:marLeft w:val="0"/>
                      <w:marRight w:val="0"/>
                      <w:marTop w:val="0"/>
                      <w:marBottom w:val="0"/>
                      <w:divBdr>
                        <w:top w:val="none" w:sz="0" w:space="0" w:color="auto"/>
                        <w:left w:val="none" w:sz="0" w:space="0" w:color="auto"/>
                        <w:bottom w:val="none" w:sz="0" w:space="0" w:color="auto"/>
                        <w:right w:val="none" w:sz="0" w:space="0" w:color="auto"/>
                      </w:divBdr>
                    </w:div>
                  </w:divsChild>
                </w:div>
                <w:div w:id="503011388">
                  <w:marLeft w:val="0"/>
                  <w:marRight w:val="0"/>
                  <w:marTop w:val="0"/>
                  <w:marBottom w:val="0"/>
                  <w:divBdr>
                    <w:top w:val="none" w:sz="0" w:space="0" w:color="auto"/>
                    <w:left w:val="none" w:sz="0" w:space="0" w:color="auto"/>
                    <w:bottom w:val="none" w:sz="0" w:space="0" w:color="auto"/>
                    <w:right w:val="none" w:sz="0" w:space="0" w:color="auto"/>
                  </w:divBdr>
                  <w:divsChild>
                    <w:div w:id="166289499">
                      <w:marLeft w:val="0"/>
                      <w:marRight w:val="0"/>
                      <w:marTop w:val="0"/>
                      <w:marBottom w:val="0"/>
                      <w:divBdr>
                        <w:top w:val="none" w:sz="0" w:space="0" w:color="auto"/>
                        <w:left w:val="none" w:sz="0" w:space="0" w:color="auto"/>
                        <w:bottom w:val="none" w:sz="0" w:space="0" w:color="auto"/>
                        <w:right w:val="none" w:sz="0" w:space="0" w:color="auto"/>
                      </w:divBdr>
                    </w:div>
                  </w:divsChild>
                </w:div>
                <w:div w:id="892958702">
                  <w:marLeft w:val="0"/>
                  <w:marRight w:val="0"/>
                  <w:marTop w:val="0"/>
                  <w:marBottom w:val="0"/>
                  <w:divBdr>
                    <w:top w:val="none" w:sz="0" w:space="0" w:color="auto"/>
                    <w:left w:val="none" w:sz="0" w:space="0" w:color="auto"/>
                    <w:bottom w:val="none" w:sz="0" w:space="0" w:color="auto"/>
                    <w:right w:val="none" w:sz="0" w:space="0" w:color="auto"/>
                  </w:divBdr>
                  <w:divsChild>
                    <w:div w:id="466630044">
                      <w:marLeft w:val="0"/>
                      <w:marRight w:val="0"/>
                      <w:marTop w:val="0"/>
                      <w:marBottom w:val="0"/>
                      <w:divBdr>
                        <w:top w:val="none" w:sz="0" w:space="0" w:color="auto"/>
                        <w:left w:val="none" w:sz="0" w:space="0" w:color="auto"/>
                        <w:bottom w:val="none" w:sz="0" w:space="0" w:color="auto"/>
                        <w:right w:val="none" w:sz="0" w:space="0" w:color="auto"/>
                      </w:divBdr>
                    </w:div>
                  </w:divsChild>
                </w:div>
                <w:div w:id="540367852">
                  <w:marLeft w:val="0"/>
                  <w:marRight w:val="0"/>
                  <w:marTop w:val="0"/>
                  <w:marBottom w:val="0"/>
                  <w:divBdr>
                    <w:top w:val="none" w:sz="0" w:space="0" w:color="auto"/>
                    <w:left w:val="none" w:sz="0" w:space="0" w:color="auto"/>
                    <w:bottom w:val="none" w:sz="0" w:space="0" w:color="auto"/>
                    <w:right w:val="none" w:sz="0" w:space="0" w:color="auto"/>
                  </w:divBdr>
                  <w:divsChild>
                    <w:div w:id="9449409">
                      <w:marLeft w:val="0"/>
                      <w:marRight w:val="0"/>
                      <w:marTop w:val="0"/>
                      <w:marBottom w:val="0"/>
                      <w:divBdr>
                        <w:top w:val="none" w:sz="0" w:space="0" w:color="auto"/>
                        <w:left w:val="none" w:sz="0" w:space="0" w:color="auto"/>
                        <w:bottom w:val="none" w:sz="0" w:space="0" w:color="auto"/>
                        <w:right w:val="none" w:sz="0" w:space="0" w:color="auto"/>
                      </w:divBdr>
                    </w:div>
                  </w:divsChild>
                </w:div>
                <w:div w:id="692420297">
                  <w:marLeft w:val="0"/>
                  <w:marRight w:val="0"/>
                  <w:marTop w:val="0"/>
                  <w:marBottom w:val="0"/>
                  <w:divBdr>
                    <w:top w:val="none" w:sz="0" w:space="0" w:color="auto"/>
                    <w:left w:val="none" w:sz="0" w:space="0" w:color="auto"/>
                    <w:bottom w:val="none" w:sz="0" w:space="0" w:color="auto"/>
                    <w:right w:val="none" w:sz="0" w:space="0" w:color="auto"/>
                  </w:divBdr>
                  <w:divsChild>
                    <w:div w:id="468935451">
                      <w:marLeft w:val="0"/>
                      <w:marRight w:val="0"/>
                      <w:marTop w:val="0"/>
                      <w:marBottom w:val="0"/>
                      <w:divBdr>
                        <w:top w:val="none" w:sz="0" w:space="0" w:color="auto"/>
                        <w:left w:val="none" w:sz="0" w:space="0" w:color="auto"/>
                        <w:bottom w:val="none" w:sz="0" w:space="0" w:color="auto"/>
                        <w:right w:val="none" w:sz="0" w:space="0" w:color="auto"/>
                      </w:divBdr>
                    </w:div>
                  </w:divsChild>
                </w:div>
                <w:div w:id="725496036">
                  <w:marLeft w:val="0"/>
                  <w:marRight w:val="0"/>
                  <w:marTop w:val="0"/>
                  <w:marBottom w:val="0"/>
                  <w:divBdr>
                    <w:top w:val="none" w:sz="0" w:space="0" w:color="auto"/>
                    <w:left w:val="none" w:sz="0" w:space="0" w:color="auto"/>
                    <w:bottom w:val="none" w:sz="0" w:space="0" w:color="auto"/>
                    <w:right w:val="none" w:sz="0" w:space="0" w:color="auto"/>
                  </w:divBdr>
                  <w:divsChild>
                    <w:div w:id="448940028">
                      <w:marLeft w:val="0"/>
                      <w:marRight w:val="0"/>
                      <w:marTop w:val="0"/>
                      <w:marBottom w:val="0"/>
                      <w:divBdr>
                        <w:top w:val="none" w:sz="0" w:space="0" w:color="auto"/>
                        <w:left w:val="none" w:sz="0" w:space="0" w:color="auto"/>
                        <w:bottom w:val="none" w:sz="0" w:space="0" w:color="auto"/>
                        <w:right w:val="none" w:sz="0" w:space="0" w:color="auto"/>
                      </w:divBdr>
                    </w:div>
                  </w:divsChild>
                </w:div>
                <w:div w:id="701977484">
                  <w:marLeft w:val="0"/>
                  <w:marRight w:val="0"/>
                  <w:marTop w:val="0"/>
                  <w:marBottom w:val="0"/>
                  <w:divBdr>
                    <w:top w:val="none" w:sz="0" w:space="0" w:color="auto"/>
                    <w:left w:val="none" w:sz="0" w:space="0" w:color="auto"/>
                    <w:bottom w:val="none" w:sz="0" w:space="0" w:color="auto"/>
                    <w:right w:val="none" w:sz="0" w:space="0" w:color="auto"/>
                  </w:divBdr>
                  <w:divsChild>
                    <w:div w:id="1129129451">
                      <w:marLeft w:val="0"/>
                      <w:marRight w:val="0"/>
                      <w:marTop w:val="0"/>
                      <w:marBottom w:val="0"/>
                      <w:divBdr>
                        <w:top w:val="none" w:sz="0" w:space="0" w:color="auto"/>
                        <w:left w:val="none" w:sz="0" w:space="0" w:color="auto"/>
                        <w:bottom w:val="none" w:sz="0" w:space="0" w:color="auto"/>
                        <w:right w:val="none" w:sz="0" w:space="0" w:color="auto"/>
                      </w:divBdr>
                    </w:div>
                  </w:divsChild>
                </w:div>
                <w:div w:id="1231187235">
                  <w:marLeft w:val="0"/>
                  <w:marRight w:val="0"/>
                  <w:marTop w:val="0"/>
                  <w:marBottom w:val="0"/>
                  <w:divBdr>
                    <w:top w:val="none" w:sz="0" w:space="0" w:color="auto"/>
                    <w:left w:val="none" w:sz="0" w:space="0" w:color="auto"/>
                    <w:bottom w:val="none" w:sz="0" w:space="0" w:color="auto"/>
                    <w:right w:val="none" w:sz="0" w:space="0" w:color="auto"/>
                  </w:divBdr>
                  <w:divsChild>
                    <w:div w:id="892429564">
                      <w:marLeft w:val="0"/>
                      <w:marRight w:val="0"/>
                      <w:marTop w:val="0"/>
                      <w:marBottom w:val="0"/>
                      <w:divBdr>
                        <w:top w:val="none" w:sz="0" w:space="0" w:color="auto"/>
                        <w:left w:val="none" w:sz="0" w:space="0" w:color="auto"/>
                        <w:bottom w:val="none" w:sz="0" w:space="0" w:color="auto"/>
                        <w:right w:val="none" w:sz="0" w:space="0" w:color="auto"/>
                      </w:divBdr>
                    </w:div>
                  </w:divsChild>
                </w:div>
                <w:div w:id="1019426688">
                  <w:marLeft w:val="0"/>
                  <w:marRight w:val="0"/>
                  <w:marTop w:val="0"/>
                  <w:marBottom w:val="0"/>
                  <w:divBdr>
                    <w:top w:val="none" w:sz="0" w:space="0" w:color="auto"/>
                    <w:left w:val="none" w:sz="0" w:space="0" w:color="auto"/>
                    <w:bottom w:val="none" w:sz="0" w:space="0" w:color="auto"/>
                    <w:right w:val="none" w:sz="0" w:space="0" w:color="auto"/>
                  </w:divBdr>
                  <w:divsChild>
                    <w:div w:id="1880778487">
                      <w:marLeft w:val="0"/>
                      <w:marRight w:val="0"/>
                      <w:marTop w:val="0"/>
                      <w:marBottom w:val="0"/>
                      <w:divBdr>
                        <w:top w:val="none" w:sz="0" w:space="0" w:color="auto"/>
                        <w:left w:val="none" w:sz="0" w:space="0" w:color="auto"/>
                        <w:bottom w:val="none" w:sz="0" w:space="0" w:color="auto"/>
                        <w:right w:val="none" w:sz="0" w:space="0" w:color="auto"/>
                      </w:divBdr>
                    </w:div>
                  </w:divsChild>
                </w:div>
                <w:div w:id="13659063">
                  <w:marLeft w:val="0"/>
                  <w:marRight w:val="0"/>
                  <w:marTop w:val="0"/>
                  <w:marBottom w:val="0"/>
                  <w:divBdr>
                    <w:top w:val="none" w:sz="0" w:space="0" w:color="auto"/>
                    <w:left w:val="none" w:sz="0" w:space="0" w:color="auto"/>
                    <w:bottom w:val="none" w:sz="0" w:space="0" w:color="auto"/>
                    <w:right w:val="none" w:sz="0" w:space="0" w:color="auto"/>
                  </w:divBdr>
                  <w:divsChild>
                    <w:div w:id="1152523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2921777">
          <w:marLeft w:val="0"/>
          <w:marRight w:val="0"/>
          <w:marTop w:val="0"/>
          <w:marBottom w:val="0"/>
          <w:divBdr>
            <w:top w:val="none" w:sz="0" w:space="0" w:color="auto"/>
            <w:left w:val="none" w:sz="0" w:space="0" w:color="auto"/>
            <w:bottom w:val="none" w:sz="0" w:space="0" w:color="auto"/>
            <w:right w:val="none" w:sz="0" w:space="0" w:color="auto"/>
          </w:divBdr>
        </w:div>
        <w:div w:id="1249382799">
          <w:marLeft w:val="0"/>
          <w:marRight w:val="0"/>
          <w:marTop w:val="0"/>
          <w:marBottom w:val="0"/>
          <w:divBdr>
            <w:top w:val="none" w:sz="0" w:space="0" w:color="auto"/>
            <w:left w:val="none" w:sz="0" w:space="0" w:color="auto"/>
            <w:bottom w:val="none" w:sz="0" w:space="0" w:color="auto"/>
            <w:right w:val="none" w:sz="0" w:space="0" w:color="auto"/>
          </w:divBdr>
        </w:div>
        <w:div w:id="1155878142">
          <w:marLeft w:val="0"/>
          <w:marRight w:val="0"/>
          <w:marTop w:val="0"/>
          <w:marBottom w:val="0"/>
          <w:divBdr>
            <w:top w:val="none" w:sz="0" w:space="0" w:color="auto"/>
            <w:left w:val="none" w:sz="0" w:space="0" w:color="auto"/>
            <w:bottom w:val="none" w:sz="0" w:space="0" w:color="auto"/>
            <w:right w:val="none" w:sz="0" w:space="0" w:color="auto"/>
          </w:divBdr>
          <w:divsChild>
            <w:div w:id="1798447668">
              <w:marLeft w:val="0"/>
              <w:marRight w:val="0"/>
              <w:marTop w:val="30"/>
              <w:marBottom w:val="30"/>
              <w:divBdr>
                <w:top w:val="none" w:sz="0" w:space="0" w:color="auto"/>
                <w:left w:val="none" w:sz="0" w:space="0" w:color="auto"/>
                <w:bottom w:val="none" w:sz="0" w:space="0" w:color="auto"/>
                <w:right w:val="none" w:sz="0" w:space="0" w:color="auto"/>
              </w:divBdr>
              <w:divsChild>
                <w:div w:id="680132729">
                  <w:marLeft w:val="0"/>
                  <w:marRight w:val="0"/>
                  <w:marTop w:val="0"/>
                  <w:marBottom w:val="0"/>
                  <w:divBdr>
                    <w:top w:val="none" w:sz="0" w:space="0" w:color="auto"/>
                    <w:left w:val="none" w:sz="0" w:space="0" w:color="auto"/>
                    <w:bottom w:val="none" w:sz="0" w:space="0" w:color="auto"/>
                    <w:right w:val="none" w:sz="0" w:space="0" w:color="auto"/>
                  </w:divBdr>
                  <w:divsChild>
                    <w:div w:id="382752645">
                      <w:marLeft w:val="0"/>
                      <w:marRight w:val="0"/>
                      <w:marTop w:val="0"/>
                      <w:marBottom w:val="0"/>
                      <w:divBdr>
                        <w:top w:val="none" w:sz="0" w:space="0" w:color="auto"/>
                        <w:left w:val="none" w:sz="0" w:space="0" w:color="auto"/>
                        <w:bottom w:val="none" w:sz="0" w:space="0" w:color="auto"/>
                        <w:right w:val="none" w:sz="0" w:space="0" w:color="auto"/>
                      </w:divBdr>
                    </w:div>
                  </w:divsChild>
                </w:div>
                <w:div w:id="1075398220">
                  <w:marLeft w:val="0"/>
                  <w:marRight w:val="0"/>
                  <w:marTop w:val="0"/>
                  <w:marBottom w:val="0"/>
                  <w:divBdr>
                    <w:top w:val="none" w:sz="0" w:space="0" w:color="auto"/>
                    <w:left w:val="none" w:sz="0" w:space="0" w:color="auto"/>
                    <w:bottom w:val="none" w:sz="0" w:space="0" w:color="auto"/>
                    <w:right w:val="none" w:sz="0" w:space="0" w:color="auto"/>
                  </w:divBdr>
                  <w:divsChild>
                    <w:div w:id="941306131">
                      <w:marLeft w:val="0"/>
                      <w:marRight w:val="0"/>
                      <w:marTop w:val="0"/>
                      <w:marBottom w:val="0"/>
                      <w:divBdr>
                        <w:top w:val="none" w:sz="0" w:space="0" w:color="auto"/>
                        <w:left w:val="none" w:sz="0" w:space="0" w:color="auto"/>
                        <w:bottom w:val="none" w:sz="0" w:space="0" w:color="auto"/>
                        <w:right w:val="none" w:sz="0" w:space="0" w:color="auto"/>
                      </w:divBdr>
                    </w:div>
                  </w:divsChild>
                </w:div>
                <w:div w:id="2038388698">
                  <w:marLeft w:val="0"/>
                  <w:marRight w:val="0"/>
                  <w:marTop w:val="0"/>
                  <w:marBottom w:val="0"/>
                  <w:divBdr>
                    <w:top w:val="none" w:sz="0" w:space="0" w:color="auto"/>
                    <w:left w:val="none" w:sz="0" w:space="0" w:color="auto"/>
                    <w:bottom w:val="none" w:sz="0" w:space="0" w:color="auto"/>
                    <w:right w:val="none" w:sz="0" w:space="0" w:color="auto"/>
                  </w:divBdr>
                  <w:divsChild>
                    <w:div w:id="1658146441">
                      <w:marLeft w:val="0"/>
                      <w:marRight w:val="0"/>
                      <w:marTop w:val="0"/>
                      <w:marBottom w:val="0"/>
                      <w:divBdr>
                        <w:top w:val="none" w:sz="0" w:space="0" w:color="auto"/>
                        <w:left w:val="none" w:sz="0" w:space="0" w:color="auto"/>
                        <w:bottom w:val="none" w:sz="0" w:space="0" w:color="auto"/>
                        <w:right w:val="none" w:sz="0" w:space="0" w:color="auto"/>
                      </w:divBdr>
                    </w:div>
                  </w:divsChild>
                </w:div>
                <w:div w:id="1301038842">
                  <w:marLeft w:val="0"/>
                  <w:marRight w:val="0"/>
                  <w:marTop w:val="0"/>
                  <w:marBottom w:val="0"/>
                  <w:divBdr>
                    <w:top w:val="none" w:sz="0" w:space="0" w:color="auto"/>
                    <w:left w:val="none" w:sz="0" w:space="0" w:color="auto"/>
                    <w:bottom w:val="none" w:sz="0" w:space="0" w:color="auto"/>
                    <w:right w:val="none" w:sz="0" w:space="0" w:color="auto"/>
                  </w:divBdr>
                  <w:divsChild>
                    <w:div w:id="1487553916">
                      <w:marLeft w:val="0"/>
                      <w:marRight w:val="0"/>
                      <w:marTop w:val="0"/>
                      <w:marBottom w:val="0"/>
                      <w:divBdr>
                        <w:top w:val="none" w:sz="0" w:space="0" w:color="auto"/>
                        <w:left w:val="none" w:sz="0" w:space="0" w:color="auto"/>
                        <w:bottom w:val="none" w:sz="0" w:space="0" w:color="auto"/>
                        <w:right w:val="none" w:sz="0" w:space="0" w:color="auto"/>
                      </w:divBdr>
                    </w:div>
                  </w:divsChild>
                </w:div>
                <w:div w:id="485633919">
                  <w:marLeft w:val="0"/>
                  <w:marRight w:val="0"/>
                  <w:marTop w:val="0"/>
                  <w:marBottom w:val="0"/>
                  <w:divBdr>
                    <w:top w:val="none" w:sz="0" w:space="0" w:color="auto"/>
                    <w:left w:val="none" w:sz="0" w:space="0" w:color="auto"/>
                    <w:bottom w:val="none" w:sz="0" w:space="0" w:color="auto"/>
                    <w:right w:val="none" w:sz="0" w:space="0" w:color="auto"/>
                  </w:divBdr>
                  <w:divsChild>
                    <w:div w:id="218784859">
                      <w:marLeft w:val="0"/>
                      <w:marRight w:val="0"/>
                      <w:marTop w:val="0"/>
                      <w:marBottom w:val="0"/>
                      <w:divBdr>
                        <w:top w:val="none" w:sz="0" w:space="0" w:color="auto"/>
                        <w:left w:val="none" w:sz="0" w:space="0" w:color="auto"/>
                        <w:bottom w:val="none" w:sz="0" w:space="0" w:color="auto"/>
                        <w:right w:val="none" w:sz="0" w:space="0" w:color="auto"/>
                      </w:divBdr>
                    </w:div>
                  </w:divsChild>
                </w:div>
                <w:div w:id="890307079">
                  <w:marLeft w:val="0"/>
                  <w:marRight w:val="0"/>
                  <w:marTop w:val="0"/>
                  <w:marBottom w:val="0"/>
                  <w:divBdr>
                    <w:top w:val="none" w:sz="0" w:space="0" w:color="auto"/>
                    <w:left w:val="none" w:sz="0" w:space="0" w:color="auto"/>
                    <w:bottom w:val="none" w:sz="0" w:space="0" w:color="auto"/>
                    <w:right w:val="none" w:sz="0" w:space="0" w:color="auto"/>
                  </w:divBdr>
                  <w:divsChild>
                    <w:div w:id="624852128">
                      <w:marLeft w:val="0"/>
                      <w:marRight w:val="0"/>
                      <w:marTop w:val="0"/>
                      <w:marBottom w:val="0"/>
                      <w:divBdr>
                        <w:top w:val="none" w:sz="0" w:space="0" w:color="auto"/>
                        <w:left w:val="none" w:sz="0" w:space="0" w:color="auto"/>
                        <w:bottom w:val="none" w:sz="0" w:space="0" w:color="auto"/>
                        <w:right w:val="none" w:sz="0" w:space="0" w:color="auto"/>
                      </w:divBdr>
                    </w:div>
                  </w:divsChild>
                </w:div>
                <w:div w:id="1842305983">
                  <w:marLeft w:val="0"/>
                  <w:marRight w:val="0"/>
                  <w:marTop w:val="0"/>
                  <w:marBottom w:val="0"/>
                  <w:divBdr>
                    <w:top w:val="none" w:sz="0" w:space="0" w:color="auto"/>
                    <w:left w:val="none" w:sz="0" w:space="0" w:color="auto"/>
                    <w:bottom w:val="none" w:sz="0" w:space="0" w:color="auto"/>
                    <w:right w:val="none" w:sz="0" w:space="0" w:color="auto"/>
                  </w:divBdr>
                  <w:divsChild>
                    <w:div w:id="1434090581">
                      <w:marLeft w:val="0"/>
                      <w:marRight w:val="0"/>
                      <w:marTop w:val="0"/>
                      <w:marBottom w:val="0"/>
                      <w:divBdr>
                        <w:top w:val="none" w:sz="0" w:space="0" w:color="auto"/>
                        <w:left w:val="none" w:sz="0" w:space="0" w:color="auto"/>
                        <w:bottom w:val="none" w:sz="0" w:space="0" w:color="auto"/>
                        <w:right w:val="none" w:sz="0" w:space="0" w:color="auto"/>
                      </w:divBdr>
                    </w:div>
                  </w:divsChild>
                </w:div>
                <w:div w:id="564729245">
                  <w:marLeft w:val="0"/>
                  <w:marRight w:val="0"/>
                  <w:marTop w:val="0"/>
                  <w:marBottom w:val="0"/>
                  <w:divBdr>
                    <w:top w:val="none" w:sz="0" w:space="0" w:color="auto"/>
                    <w:left w:val="none" w:sz="0" w:space="0" w:color="auto"/>
                    <w:bottom w:val="none" w:sz="0" w:space="0" w:color="auto"/>
                    <w:right w:val="none" w:sz="0" w:space="0" w:color="auto"/>
                  </w:divBdr>
                  <w:divsChild>
                    <w:div w:id="1565992293">
                      <w:marLeft w:val="0"/>
                      <w:marRight w:val="0"/>
                      <w:marTop w:val="0"/>
                      <w:marBottom w:val="0"/>
                      <w:divBdr>
                        <w:top w:val="none" w:sz="0" w:space="0" w:color="auto"/>
                        <w:left w:val="none" w:sz="0" w:space="0" w:color="auto"/>
                        <w:bottom w:val="none" w:sz="0" w:space="0" w:color="auto"/>
                        <w:right w:val="none" w:sz="0" w:space="0" w:color="auto"/>
                      </w:divBdr>
                    </w:div>
                  </w:divsChild>
                </w:div>
                <w:div w:id="133715170">
                  <w:marLeft w:val="0"/>
                  <w:marRight w:val="0"/>
                  <w:marTop w:val="0"/>
                  <w:marBottom w:val="0"/>
                  <w:divBdr>
                    <w:top w:val="none" w:sz="0" w:space="0" w:color="auto"/>
                    <w:left w:val="none" w:sz="0" w:space="0" w:color="auto"/>
                    <w:bottom w:val="none" w:sz="0" w:space="0" w:color="auto"/>
                    <w:right w:val="none" w:sz="0" w:space="0" w:color="auto"/>
                  </w:divBdr>
                  <w:divsChild>
                    <w:div w:id="690492187">
                      <w:marLeft w:val="0"/>
                      <w:marRight w:val="0"/>
                      <w:marTop w:val="0"/>
                      <w:marBottom w:val="0"/>
                      <w:divBdr>
                        <w:top w:val="none" w:sz="0" w:space="0" w:color="auto"/>
                        <w:left w:val="none" w:sz="0" w:space="0" w:color="auto"/>
                        <w:bottom w:val="none" w:sz="0" w:space="0" w:color="auto"/>
                        <w:right w:val="none" w:sz="0" w:space="0" w:color="auto"/>
                      </w:divBdr>
                    </w:div>
                  </w:divsChild>
                </w:div>
                <w:div w:id="58989085">
                  <w:marLeft w:val="0"/>
                  <w:marRight w:val="0"/>
                  <w:marTop w:val="0"/>
                  <w:marBottom w:val="0"/>
                  <w:divBdr>
                    <w:top w:val="none" w:sz="0" w:space="0" w:color="auto"/>
                    <w:left w:val="none" w:sz="0" w:space="0" w:color="auto"/>
                    <w:bottom w:val="none" w:sz="0" w:space="0" w:color="auto"/>
                    <w:right w:val="none" w:sz="0" w:space="0" w:color="auto"/>
                  </w:divBdr>
                  <w:divsChild>
                    <w:div w:id="2067873519">
                      <w:marLeft w:val="0"/>
                      <w:marRight w:val="0"/>
                      <w:marTop w:val="0"/>
                      <w:marBottom w:val="0"/>
                      <w:divBdr>
                        <w:top w:val="none" w:sz="0" w:space="0" w:color="auto"/>
                        <w:left w:val="none" w:sz="0" w:space="0" w:color="auto"/>
                        <w:bottom w:val="none" w:sz="0" w:space="0" w:color="auto"/>
                        <w:right w:val="none" w:sz="0" w:space="0" w:color="auto"/>
                      </w:divBdr>
                    </w:div>
                  </w:divsChild>
                </w:div>
                <w:div w:id="1732072681">
                  <w:marLeft w:val="0"/>
                  <w:marRight w:val="0"/>
                  <w:marTop w:val="0"/>
                  <w:marBottom w:val="0"/>
                  <w:divBdr>
                    <w:top w:val="none" w:sz="0" w:space="0" w:color="auto"/>
                    <w:left w:val="none" w:sz="0" w:space="0" w:color="auto"/>
                    <w:bottom w:val="none" w:sz="0" w:space="0" w:color="auto"/>
                    <w:right w:val="none" w:sz="0" w:space="0" w:color="auto"/>
                  </w:divBdr>
                  <w:divsChild>
                    <w:div w:id="1429737979">
                      <w:marLeft w:val="0"/>
                      <w:marRight w:val="0"/>
                      <w:marTop w:val="0"/>
                      <w:marBottom w:val="0"/>
                      <w:divBdr>
                        <w:top w:val="none" w:sz="0" w:space="0" w:color="auto"/>
                        <w:left w:val="none" w:sz="0" w:space="0" w:color="auto"/>
                        <w:bottom w:val="none" w:sz="0" w:space="0" w:color="auto"/>
                        <w:right w:val="none" w:sz="0" w:space="0" w:color="auto"/>
                      </w:divBdr>
                    </w:div>
                  </w:divsChild>
                </w:div>
                <w:div w:id="768046205">
                  <w:marLeft w:val="0"/>
                  <w:marRight w:val="0"/>
                  <w:marTop w:val="0"/>
                  <w:marBottom w:val="0"/>
                  <w:divBdr>
                    <w:top w:val="none" w:sz="0" w:space="0" w:color="auto"/>
                    <w:left w:val="none" w:sz="0" w:space="0" w:color="auto"/>
                    <w:bottom w:val="none" w:sz="0" w:space="0" w:color="auto"/>
                    <w:right w:val="none" w:sz="0" w:space="0" w:color="auto"/>
                  </w:divBdr>
                  <w:divsChild>
                    <w:div w:id="5789356">
                      <w:marLeft w:val="0"/>
                      <w:marRight w:val="0"/>
                      <w:marTop w:val="0"/>
                      <w:marBottom w:val="0"/>
                      <w:divBdr>
                        <w:top w:val="none" w:sz="0" w:space="0" w:color="auto"/>
                        <w:left w:val="none" w:sz="0" w:space="0" w:color="auto"/>
                        <w:bottom w:val="none" w:sz="0" w:space="0" w:color="auto"/>
                        <w:right w:val="none" w:sz="0" w:space="0" w:color="auto"/>
                      </w:divBdr>
                    </w:div>
                  </w:divsChild>
                </w:div>
                <w:div w:id="1330719139">
                  <w:marLeft w:val="0"/>
                  <w:marRight w:val="0"/>
                  <w:marTop w:val="0"/>
                  <w:marBottom w:val="0"/>
                  <w:divBdr>
                    <w:top w:val="none" w:sz="0" w:space="0" w:color="auto"/>
                    <w:left w:val="none" w:sz="0" w:space="0" w:color="auto"/>
                    <w:bottom w:val="none" w:sz="0" w:space="0" w:color="auto"/>
                    <w:right w:val="none" w:sz="0" w:space="0" w:color="auto"/>
                  </w:divBdr>
                  <w:divsChild>
                    <w:div w:id="302202453">
                      <w:marLeft w:val="0"/>
                      <w:marRight w:val="0"/>
                      <w:marTop w:val="0"/>
                      <w:marBottom w:val="0"/>
                      <w:divBdr>
                        <w:top w:val="none" w:sz="0" w:space="0" w:color="auto"/>
                        <w:left w:val="none" w:sz="0" w:space="0" w:color="auto"/>
                        <w:bottom w:val="none" w:sz="0" w:space="0" w:color="auto"/>
                        <w:right w:val="none" w:sz="0" w:space="0" w:color="auto"/>
                      </w:divBdr>
                    </w:div>
                  </w:divsChild>
                </w:div>
                <w:div w:id="583874713">
                  <w:marLeft w:val="0"/>
                  <w:marRight w:val="0"/>
                  <w:marTop w:val="0"/>
                  <w:marBottom w:val="0"/>
                  <w:divBdr>
                    <w:top w:val="none" w:sz="0" w:space="0" w:color="auto"/>
                    <w:left w:val="none" w:sz="0" w:space="0" w:color="auto"/>
                    <w:bottom w:val="none" w:sz="0" w:space="0" w:color="auto"/>
                    <w:right w:val="none" w:sz="0" w:space="0" w:color="auto"/>
                  </w:divBdr>
                  <w:divsChild>
                    <w:div w:id="1775009194">
                      <w:marLeft w:val="0"/>
                      <w:marRight w:val="0"/>
                      <w:marTop w:val="0"/>
                      <w:marBottom w:val="0"/>
                      <w:divBdr>
                        <w:top w:val="none" w:sz="0" w:space="0" w:color="auto"/>
                        <w:left w:val="none" w:sz="0" w:space="0" w:color="auto"/>
                        <w:bottom w:val="none" w:sz="0" w:space="0" w:color="auto"/>
                        <w:right w:val="none" w:sz="0" w:space="0" w:color="auto"/>
                      </w:divBdr>
                    </w:div>
                  </w:divsChild>
                </w:div>
                <w:div w:id="1127510362">
                  <w:marLeft w:val="0"/>
                  <w:marRight w:val="0"/>
                  <w:marTop w:val="0"/>
                  <w:marBottom w:val="0"/>
                  <w:divBdr>
                    <w:top w:val="none" w:sz="0" w:space="0" w:color="auto"/>
                    <w:left w:val="none" w:sz="0" w:space="0" w:color="auto"/>
                    <w:bottom w:val="none" w:sz="0" w:space="0" w:color="auto"/>
                    <w:right w:val="none" w:sz="0" w:space="0" w:color="auto"/>
                  </w:divBdr>
                  <w:divsChild>
                    <w:div w:id="1823232578">
                      <w:marLeft w:val="0"/>
                      <w:marRight w:val="0"/>
                      <w:marTop w:val="0"/>
                      <w:marBottom w:val="0"/>
                      <w:divBdr>
                        <w:top w:val="none" w:sz="0" w:space="0" w:color="auto"/>
                        <w:left w:val="none" w:sz="0" w:space="0" w:color="auto"/>
                        <w:bottom w:val="none" w:sz="0" w:space="0" w:color="auto"/>
                        <w:right w:val="none" w:sz="0" w:space="0" w:color="auto"/>
                      </w:divBdr>
                    </w:div>
                  </w:divsChild>
                </w:div>
                <w:div w:id="1718969502">
                  <w:marLeft w:val="0"/>
                  <w:marRight w:val="0"/>
                  <w:marTop w:val="0"/>
                  <w:marBottom w:val="0"/>
                  <w:divBdr>
                    <w:top w:val="none" w:sz="0" w:space="0" w:color="auto"/>
                    <w:left w:val="none" w:sz="0" w:space="0" w:color="auto"/>
                    <w:bottom w:val="none" w:sz="0" w:space="0" w:color="auto"/>
                    <w:right w:val="none" w:sz="0" w:space="0" w:color="auto"/>
                  </w:divBdr>
                  <w:divsChild>
                    <w:div w:id="915045037">
                      <w:marLeft w:val="0"/>
                      <w:marRight w:val="0"/>
                      <w:marTop w:val="0"/>
                      <w:marBottom w:val="0"/>
                      <w:divBdr>
                        <w:top w:val="none" w:sz="0" w:space="0" w:color="auto"/>
                        <w:left w:val="none" w:sz="0" w:space="0" w:color="auto"/>
                        <w:bottom w:val="none" w:sz="0" w:space="0" w:color="auto"/>
                        <w:right w:val="none" w:sz="0" w:space="0" w:color="auto"/>
                      </w:divBdr>
                    </w:div>
                  </w:divsChild>
                </w:div>
                <w:div w:id="1085418129">
                  <w:marLeft w:val="0"/>
                  <w:marRight w:val="0"/>
                  <w:marTop w:val="0"/>
                  <w:marBottom w:val="0"/>
                  <w:divBdr>
                    <w:top w:val="none" w:sz="0" w:space="0" w:color="auto"/>
                    <w:left w:val="none" w:sz="0" w:space="0" w:color="auto"/>
                    <w:bottom w:val="none" w:sz="0" w:space="0" w:color="auto"/>
                    <w:right w:val="none" w:sz="0" w:space="0" w:color="auto"/>
                  </w:divBdr>
                  <w:divsChild>
                    <w:div w:id="391126677">
                      <w:marLeft w:val="0"/>
                      <w:marRight w:val="0"/>
                      <w:marTop w:val="0"/>
                      <w:marBottom w:val="0"/>
                      <w:divBdr>
                        <w:top w:val="none" w:sz="0" w:space="0" w:color="auto"/>
                        <w:left w:val="none" w:sz="0" w:space="0" w:color="auto"/>
                        <w:bottom w:val="none" w:sz="0" w:space="0" w:color="auto"/>
                        <w:right w:val="none" w:sz="0" w:space="0" w:color="auto"/>
                      </w:divBdr>
                    </w:div>
                  </w:divsChild>
                </w:div>
                <w:div w:id="491919825">
                  <w:marLeft w:val="0"/>
                  <w:marRight w:val="0"/>
                  <w:marTop w:val="0"/>
                  <w:marBottom w:val="0"/>
                  <w:divBdr>
                    <w:top w:val="none" w:sz="0" w:space="0" w:color="auto"/>
                    <w:left w:val="none" w:sz="0" w:space="0" w:color="auto"/>
                    <w:bottom w:val="none" w:sz="0" w:space="0" w:color="auto"/>
                    <w:right w:val="none" w:sz="0" w:space="0" w:color="auto"/>
                  </w:divBdr>
                  <w:divsChild>
                    <w:div w:id="423376407">
                      <w:marLeft w:val="0"/>
                      <w:marRight w:val="0"/>
                      <w:marTop w:val="0"/>
                      <w:marBottom w:val="0"/>
                      <w:divBdr>
                        <w:top w:val="none" w:sz="0" w:space="0" w:color="auto"/>
                        <w:left w:val="none" w:sz="0" w:space="0" w:color="auto"/>
                        <w:bottom w:val="none" w:sz="0" w:space="0" w:color="auto"/>
                        <w:right w:val="none" w:sz="0" w:space="0" w:color="auto"/>
                      </w:divBdr>
                    </w:div>
                  </w:divsChild>
                </w:div>
                <w:div w:id="924413885">
                  <w:marLeft w:val="0"/>
                  <w:marRight w:val="0"/>
                  <w:marTop w:val="0"/>
                  <w:marBottom w:val="0"/>
                  <w:divBdr>
                    <w:top w:val="none" w:sz="0" w:space="0" w:color="auto"/>
                    <w:left w:val="none" w:sz="0" w:space="0" w:color="auto"/>
                    <w:bottom w:val="none" w:sz="0" w:space="0" w:color="auto"/>
                    <w:right w:val="none" w:sz="0" w:space="0" w:color="auto"/>
                  </w:divBdr>
                  <w:divsChild>
                    <w:div w:id="2147358976">
                      <w:marLeft w:val="0"/>
                      <w:marRight w:val="0"/>
                      <w:marTop w:val="0"/>
                      <w:marBottom w:val="0"/>
                      <w:divBdr>
                        <w:top w:val="none" w:sz="0" w:space="0" w:color="auto"/>
                        <w:left w:val="none" w:sz="0" w:space="0" w:color="auto"/>
                        <w:bottom w:val="none" w:sz="0" w:space="0" w:color="auto"/>
                        <w:right w:val="none" w:sz="0" w:space="0" w:color="auto"/>
                      </w:divBdr>
                    </w:div>
                  </w:divsChild>
                </w:div>
                <w:div w:id="1503931744">
                  <w:marLeft w:val="0"/>
                  <w:marRight w:val="0"/>
                  <w:marTop w:val="0"/>
                  <w:marBottom w:val="0"/>
                  <w:divBdr>
                    <w:top w:val="none" w:sz="0" w:space="0" w:color="auto"/>
                    <w:left w:val="none" w:sz="0" w:space="0" w:color="auto"/>
                    <w:bottom w:val="none" w:sz="0" w:space="0" w:color="auto"/>
                    <w:right w:val="none" w:sz="0" w:space="0" w:color="auto"/>
                  </w:divBdr>
                  <w:divsChild>
                    <w:div w:id="1388264191">
                      <w:marLeft w:val="0"/>
                      <w:marRight w:val="0"/>
                      <w:marTop w:val="0"/>
                      <w:marBottom w:val="0"/>
                      <w:divBdr>
                        <w:top w:val="none" w:sz="0" w:space="0" w:color="auto"/>
                        <w:left w:val="none" w:sz="0" w:space="0" w:color="auto"/>
                        <w:bottom w:val="none" w:sz="0" w:space="0" w:color="auto"/>
                        <w:right w:val="none" w:sz="0" w:space="0" w:color="auto"/>
                      </w:divBdr>
                    </w:div>
                  </w:divsChild>
                </w:div>
                <w:div w:id="1821918102">
                  <w:marLeft w:val="0"/>
                  <w:marRight w:val="0"/>
                  <w:marTop w:val="0"/>
                  <w:marBottom w:val="0"/>
                  <w:divBdr>
                    <w:top w:val="none" w:sz="0" w:space="0" w:color="auto"/>
                    <w:left w:val="none" w:sz="0" w:space="0" w:color="auto"/>
                    <w:bottom w:val="none" w:sz="0" w:space="0" w:color="auto"/>
                    <w:right w:val="none" w:sz="0" w:space="0" w:color="auto"/>
                  </w:divBdr>
                  <w:divsChild>
                    <w:div w:id="1213542933">
                      <w:marLeft w:val="0"/>
                      <w:marRight w:val="0"/>
                      <w:marTop w:val="0"/>
                      <w:marBottom w:val="0"/>
                      <w:divBdr>
                        <w:top w:val="none" w:sz="0" w:space="0" w:color="auto"/>
                        <w:left w:val="none" w:sz="0" w:space="0" w:color="auto"/>
                        <w:bottom w:val="none" w:sz="0" w:space="0" w:color="auto"/>
                        <w:right w:val="none" w:sz="0" w:space="0" w:color="auto"/>
                      </w:divBdr>
                    </w:div>
                  </w:divsChild>
                </w:div>
                <w:div w:id="1697543359">
                  <w:marLeft w:val="0"/>
                  <w:marRight w:val="0"/>
                  <w:marTop w:val="0"/>
                  <w:marBottom w:val="0"/>
                  <w:divBdr>
                    <w:top w:val="none" w:sz="0" w:space="0" w:color="auto"/>
                    <w:left w:val="none" w:sz="0" w:space="0" w:color="auto"/>
                    <w:bottom w:val="none" w:sz="0" w:space="0" w:color="auto"/>
                    <w:right w:val="none" w:sz="0" w:space="0" w:color="auto"/>
                  </w:divBdr>
                  <w:divsChild>
                    <w:div w:id="2027713260">
                      <w:marLeft w:val="0"/>
                      <w:marRight w:val="0"/>
                      <w:marTop w:val="0"/>
                      <w:marBottom w:val="0"/>
                      <w:divBdr>
                        <w:top w:val="none" w:sz="0" w:space="0" w:color="auto"/>
                        <w:left w:val="none" w:sz="0" w:space="0" w:color="auto"/>
                        <w:bottom w:val="none" w:sz="0" w:space="0" w:color="auto"/>
                        <w:right w:val="none" w:sz="0" w:space="0" w:color="auto"/>
                      </w:divBdr>
                    </w:div>
                  </w:divsChild>
                </w:div>
                <w:div w:id="1734738367">
                  <w:marLeft w:val="0"/>
                  <w:marRight w:val="0"/>
                  <w:marTop w:val="0"/>
                  <w:marBottom w:val="0"/>
                  <w:divBdr>
                    <w:top w:val="none" w:sz="0" w:space="0" w:color="auto"/>
                    <w:left w:val="none" w:sz="0" w:space="0" w:color="auto"/>
                    <w:bottom w:val="none" w:sz="0" w:space="0" w:color="auto"/>
                    <w:right w:val="none" w:sz="0" w:space="0" w:color="auto"/>
                  </w:divBdr>
                  <w:divsChild>
                    <w:div w:id="1596788853">
                      <w:marLeft w:val="0"/>
                      <w:marRight w:val="0"/>
                      <w:marTop w:val="0"/>
                      <w:marBottom w:val="0"/>
                      <w:divBdr>
                        <w:top w:val="none" w:sz="0" w:space="0" w:color="auto"/>
                        <w:left w:val="none" w:sz="0" w:space="0" w:color="auto"/>
                        <w:bottom w:val="none" w:sz="0" w:space="0" w:color="auto"/>
                        <w:right w:val="none" w:sz="0" w:space="0" w:color="auto"/>
                      </w:divBdr>
                    </w:div>
                  </w:divsChild>
                </w:div>
                <w:div w:id="1591935371">
                  <w:marLeft w:val="0"/>
                  <w:marRight w:val="0"/>
                  <w:marTop w:val="0"/>
                  <w:marBottom w:val="0"/>
                  <w:divBdr>
                    <w:top w:val="none" w:sz="0" w:space="0" w:color="auto"/>
                    <w:left w:val="none" w:sz="0" w:space="0" w:color="auto"/>
                    <w:bottom w:val="none" w:sz="0" w:space="0" w:color="auto"/>
                    <w:right w:val="none" w:sz="0" w:space="0" w:color="auto"/>
                  </w:divBdr>
                  <w:divsChild>
                    <w:div w:id="236788727">
                      <w:marLeft w:val="0"/>
                      <w:marRight w:val="0"/>
                      <w:marTop w:val="0"/>
                      <w:marBottom w:val="0"/>
                      <w:divBdr>
                        <w:top w:val="none" w:sz="0" w:space="0" w:color="auto"/>
                        <w:left w:val="none" w:sz="0" w:space="0" w:color="auto"/>
                        <w:bottom w:val="none" w:sz="0" w:space="0" w:color="auto"/>
                        <w:right w:val="none" w:sz="0" w:space="0" w:color="auto"/>
                      </w:divBdr>
                    </w:div>
                  </w:divsChild>
                </w:div>
                <w:div w:id="1956599753">
                  <w:marLeft w:val="0"/>
                  <w:marRight w:val="0"/>
                  <w:marTop w:val="0"/>
                  <w:marBottom w:val="0"/>
                  <w:divBdr>
                    <w:top w:val="none" w:sz="0" w:space="0" w:color="auto"/>
                    <w:left w:val="none" w:sz="0" w:space="0" w:color="auto"/>
                    <w:bottom w:val="none" w:sz="0" w:space="0" w:color="auto"/>
                    <w:right w:val="none" w:sz="0" w:space="0" w:color="auto"/>
                  </w:divBdr>
                  <w:divsChild>
                    <w:div w:id="886724520">
                      <w:marLeft w:val="0"/>
                      <w:marRight w:val="0"/>
                      <w:marTop w:val="0"/>
                      <w:marBottom w:val="0"/>
                      <w:divBdr>
                        <w:top w:val="none" w:sz="0" w:space="0" w:color="auto"/>
                        <w:left w:val="none" w:sz="0" w:space="0" w:color="auto"/>
                        <w:bottom w:val="none" w:sz="0" w:space="0" w:color="auto"/>
                        <w:right w:val="none" w:sz="0" w:space="0" w:color="auto"/>
                      </w:divBdr>
                    </w:div>
                  </w:divsChild>
                </w:div>
                <w:div w:id="1748308281">
                  <w:marLeft w:val="0"/>
                  <w:marRight w:val="0"/>
                  <w:marTop w:val="0"/>
                  <w:marBottom w:val="0"/>
                  <w:divBdr>
                    <w:top w:val="none" w:sz="0" w:space="0" w:color="auto"/>
                    <w:left w:val="none" w:sz="0" w:space="0" w:color="auto"/>
                    <w:bottom w:val="none" w:sz="0" w:space="0" w:color="auto"/>
                    <w:right w:val="none" w:sz="0" w:space="0" w:color="auto"/>
                  </w:divBdr>
                  <w:divsChild>
                    <w:div w:id="1332872128">
                      <w:marLeft w:val="0"/>
                      <w:marRight w:val="0"/>
                      <w:marTop w:val="0"/>
                      <w:marBottom w:val="0"/>
                      <w:divBdr>
                        <w:top w:val="none" w:sz="0" w:space="0" w:color="auto"/>
                        <w:left w:val="none" w:sz="0" w:space="0" w:color="auto"/>
                        <w:bottom w:val="none" w:sz="0" w:space="0" w:color="auto"/>
                        <w:right w:val="none" w:sz="0" w:space="0" w:color="auto"/>
                      </w:divBdr>
                    </w:div>
                  </w:divsChild>
                </w:div>
                <w:div w:id="229539601">
                  <w:marLeft w:val="0"/>
                  <w:marRight w:val="0"/>
                  <w:marTop w:val="0"/>
                  <w:marBottom w:val="0"/>
                  <w:divBdr>
                    <w:top w:val="none" w:sz="0" w:space="0" w:color="auto"/>
                    <w:left w:val="none" w:sz="0" w:space="0" w:color="auto"/>
                    <w:bottom w:val="none" w:sz="0" w:space="0" w:color="auto"/>
                    <w:right w:val="none" w:sz="0" w:space="0" w:color="auto"/>
                  </w:divBdr>
                  <w:divsChild>
                    <w:div w:id="1256749241">
                      <w:marLeft w:val="0"/>
                      <w:marRight w:val="0"/>
                      <w:marTop w:val="0"/>
                      <w:marBottom w:val="0"/>
                      <w:divBdr>
                        <w:top w:val="none" w:sz="0" w:space="0" w:color="auto"/>
                        <w:left w:val="none" w:sz="0" w:space="0" w:color="auto"/>
                        <w:bottom w:val="none" w:sz="0" w:space="0" w:color="auto"/>
                        <w:right w:val="none" w:sz="0" w:space="0" w:color="auto"/>
                      </w:divBdr>
                    </w:div>
                  </w:divsChild>
                </w:div>
                <w:div w:id="175652731">
                  <w:marLeft w:val="0"/>
                  <w:marRight w:val="0"/>
                  <w:marTop w:val="0"/>
                  <w:marBottom w:val="0"/>
                  <w:divBdr>
                    <w:top w:val="none" w:sz="0" w:space="0" w:color="auto"/>
                    <w:left w:val="none" w:sz="0" w:space="0" w:color="auto"/>
                    <w:bottom w:val="none" w:sz="0" w:space="0" w:color="auto"/>
                    <w:right w:val="none" w:sz="0" w:space="0" w:color="auto"/>
                  </w:divBdr>
                  <w:divsChild>
                    <w:div w:id="1358696179">
                      <w:marLeft w:val="0"/>
                      <w:marRight w:val="0"/>
                      <w:marTop w:val="0"/>
                      <w:marBottom w:val="0"/>
                      <w:divBdr>
                        <w:top w:val="none" w:sz="0" w:space="0" w:color="auto"/>
                        <w:left w:val="none" w:sz="0" w:space="0" w:color="auto"/>
                        <w:bottom w:val="none" w:sz="0" w:space="0" w:color="auto"/>
                        <w:right w:val="none" w:sz="0" w:space="0" w:color="auto"/>
                      </w:divBdr>
                    </w:div>
                  </w:divsChild>
                </w:div>
                <w:div w:id="274488111">
                  <w:marLeft w:val="0"/>
                  <w:marRight w:val="0"/>
                  <w:marTop w:val="0"/>
                  <w:marBottom w:val="0"/>
                  <w:divBdr>
                    <w:top w:val="none" w:sz="0" w:space="0" w:color="auto"/>
                    <w:left w:val="none" w:sz="0" w:space="0" w:color="auto"/>
                    <w:bottom w:val="none" w:sz="0" w:space="0" w:color="auto"/>
                    <w:right w:val="none" w:sz="0" w:space="0" w:color="auto"/>
                  </w:divBdr>
                  <w:divsChild>
                    <w:div w:id="1712269469">
                      <w:marLeft w:val="0"/>
                      <w:marRight w:val="0"/>
                      <w:marTop w:val="0"/>
                      <w:marBottom w:val="0"/>
                      <w:divBdr>
                        <w:top w:val="none" w:sz="0" w:space="0" w:color="auto"/>
                        <w:left w:val="none" w:sz="0" w:space="0" w:color="auto"/>
                        <w:bottom w:val="none" w:sz="0" w:space="0" w:color="auto"/>
                        <w:right w:val="none" w:sz="0" w:space="0" w:color="auto"/>
                      </w:divBdr>
                    </w:div>
                  </w:divsChild>
                </w:div>
                <w:div w:id="89010698">
                  <w:marLeft w:val="0"/>
                  <w:marRight w:val="0"/>
                  <w:marTop w:val="0"/>
                  <w:marBottom w:val="0"/>
                  <w:divBdr>
                    <w:top w:val="none" w:sz="0" w:space="0" w:color="auto"/>
                    <w:left w:val="none" w:sz="0" w:space="0" w:color="auto"/>
                    <w:bottom w:val="none" w:sz="0" w:space="0" w:color="auto"/>
                    <w:right w:val="none" w:sz="0" w:space="0" w:color="auto"/>
                  </w:divBdr>
                  <w:divsChild>
                    <w:div w:id="827790574">
                      <w:marLeft w:val="0"/>
                      <w:marRight w:val="0"/>
                      <w:marTop w:val="0"/>
                      <w:marBottom w:val="0"/>
                      <w:divBdr>
                        <w:top w:val="none" w:sz="0" w:space="0" w:color="auto"/>
                        <w:left w:val="none" w:sz="0" w:space="0" w:color="auto"/>
                        <w:bottom w:val="none" w:sz="0" w:space="0" w:color="auto"/>
                        <w:right w:val="none" w:sz="0" w:space="0" w:color="auto"/>
                      </w:divBdr>
                    </w:div>
                  </w:divsChild>
                </w:div>
                <w:div w:id="996302826">
                  <w:marLeft w:val="0"/>
                  <w:marRight w:val="0"/>
                  <w:marTop w:val="0"/>
                  <w:marBottom w:val="0"/>
                  <w:divBdr>
                    <w:top w:val="none" w:sz="0" w:space="0" w:color="auto"/>
                    <w:left w:val="none" w:sz="0" w:space="0" w:color="auto"/>
                    <w:bottom w:val="none" w:sz="0" w:space="0" w:color="auto"/>
                    <w:right w:val="none" w:sz="0" w:space="0" w:color="auto"/>
                  </w:divBdr>
                  <w:divsChild>
                    <w:div w:id="906107981">
                      <w:marLeft w:val="0"/>
                      <w:marRight w:val="0"/>
                      <w:marTop w:val="0"/>
                      <w:marBottom w:val="0"/>
                      <w:divBdr>
                        <w:top w:val="none" w:sz="0" w:space="0" w:color="auto"/>
                        <w:left w:val="none" w:sz="0" w:space="0" w:color="auto"/>
                        <w:bottom w:val="none" w:sz="0" w:space="0" w:color="auto"/>
                        <w:right w:val="none" w:sz="0" w:space="0" w:color="auto"/>
                      </w:divBdr>
                    </w:div>
                  </w:divsChild>
                </w:div>
                <w:div w:id="1358315606">
                  <w:marLeft w:val="0"/>
                  <w:marRight w:val="0"/>
                  <w:marTop w:val="0"/>
                  <w:marBottom w:val="0"/>
                  <w:divBdr>
                    <w:top w:val="none" w:sz="0" w:space="0" w:color="auto"/>
                    <w:left w:val="none" w:sz="0" w:space="0" w:color="auto"/>
                    <w:bottom w:val="none" w:sz="0" w:space="0" w:color="auto"/>
                    <w:right w:val="none" w:sz="0" w:space="0" w:color="auto"/>
                  </w:divBdr>
                  <w:divsChild>
                    <w:div w:id="809129585">
                      <w:marLeft w:val="0"/>
                      <w:marRight w:val="0"/>
                      <w:marTop w:val="0"/>
                      <w:marBottom w:val="0"/>
                      <w:divBdr>
                        <w:top w:val="none" w:sz="0" w:space="0" w:color="auto"/>
                        <w:left w:val="none" w:sz="0" w:space="0" w:color="auto"/>
                        <w:bottom w:val="none" w:sz="0" w:space="0" w:color="auto"/>
                        <w:right w:val="none" w:sz="0" w:space="0" w:color="auto"/>
                      </w:divBdr>
                    </w:div>
                  </w:divsChild>
                </w:div>
                <w:div w:id="221141078">
                  <w:marLeft w:val="0"/>
                  <w:marRight w:val="0"/>
                  <w:marTop w:val="0"/>
                  <w:marBottom w:val="0"/>
                  <w:divBdr>
                    <w:top w:val="none" w:sz="0" w:space="0" w:color="auto"/>
                    <w:left w:val="none" w:sz="0" w:space="0" w:color="auto"/>
                    <w:bottom w:val="none" w:sz="0" w:space="0" w:color="auto"/>
                    <w:right w:val="none" w:sz="0" w:space="0" w:color="auto"/>
                  </w:divBdr>
                  <w:divsChild>
                    <w:div w:id="1151025460">
                      <w:marLeft w:val="0"/>
                      <w:marRight w:val="0"/>
                      <w:marTop w:val="0"/>
                      <w:marBottom w:val="0"/>
                      <w:divBdr>
                        <w:top w:val="none" w:sz="0" w:space="0" w:color="auto"/>
                        <w:left w:val="none" w:sz="0" w:space="0" w:color="auto"/>
                        <w:bottom w:val="none" w:sz="0" w:space="0" w:color="auto"/>
                        <w:right w:val="none" w:sz="0" w:space="0" w:color="auto"/>
                      </w:divBdr>
                    </w:div>
                  </w:divsChild>
                </w:div>
                <w:div w:id="1954897450">
                  <w:marLeft w:val="0"/>
                  <w:marRight w:val="0"/>
                  <w:marTop w:val="0"/>
                  <w:marBottom w:val="0"/>
                  <w:divBdr>
                    <w:top w:val="none" w:sz="0" w:space="0" w:color="auto"/>
                    <w:left w:val="none" w:sz="0" w:space="0" w:color="auto"/>
                    <w:bottom w:val="none" w:sz="0" w:space="0" w:color="auto"/>
                    <w:right w:val="none" w:sz="0" w:space="0" w:color="auto"/>
                  </w:divBdr>
                  <w:divsChild>
                    <w:div w:id="148331049">
                      <w:marLeft w:val="0"/>
                      <w:marRight w:val="0"/>
                      <w:marTop w:val="0"/>
                      <w:marBottom w:val="0"/>
                      <w:divBdr>
                        <w:top w:val="none" w:sz="0" w:space="0" w:color="auto"/>
                        <w:left w:val="none" w:sz="0" w:space="0" w:color="auto"/>
                        <w:bottom w:val="none" w:sz="0" w:space="0" w:color="auto"/>
                        <w:right w:val="none" w:sz="0" w:space="0" w:color="auto"/>
                      </w:divBdr>
                    </w:div>
                  </w:divsChild>
                </w:div>
                <w:div w:id="840044705">
                  <w:marLeft w:val="0"/>
                  <w:marRight w:val="0"/>
                  <w:marTop w:val="0"/>
                  <w:marBottom w:val="0"/>
                  <w:divBdr>
                    <w:top w:val="none" w:sz="0" w:space="0" w:color="auto"/>
                    <w:left w:val="none" w:sz="0" w:space="0" w:color="auto"/>
                    <w:bottom w:val="none" w:sz="0" w:space="0" w:color="auto"/>
                    <w:right w:val="none" w:sz="0" w:space="0" w:color="auto"/>
                  </w:divBdr>
                  <w:divsChild>
                    <w:div w:id="599996401">
                      <w:marLeft w:val="0"/>
                      <w:marRight w:val="0"/>
                      <w:marTop w:val="0"/>
                      <w:marBottom w:val="0"/>
                      <w:divBdr>
                        <w:top w:val="none" w:sz="0" w:space="0" w:color="auto"/>
                        <w:left w:val="none" w:sz="0" w:space="0" w:color="auto"/>
                        <w:bottom w:val="none" w:sz="0" w:space="0" w:color="auto"/>
                        <w:right w:val="none" w:sz="0" w:space="0" w:color="auto"/>
                      </w:divBdr>
                    </w:div>
                  </w:divsChild>
                </w:div>
                <w:div w:id="1654748818">
                  <w:marLeft w:val="0"/>
                  <w:marRight w:val="0"/>
                  <w:marTop w:val="0"/>
                  <w:marBottom w:val="0"/>
                  <w:divBdr>
                    <w:top w:val="none" w:sz="0" w:space="0" w:color="auto"/>
                    <w:left w:val="none" w:sz="0" w:space="0" w:color="auto"/>
                    <w:bottom w:val="none" w:sz="0" w:space="0" w:color="auto"/>
                    <w:right w:val="none" w:sz="0" w:space="0" w:color="auto"/>
                  </w:divBdr>
                  <w:divsChild>
                    <w:div w:id="242836803">
                      <w:marLeft w:val="0"/>
                      <w:marRight w:val="0"/>
                      <w:marTop w:val="0"/>
                      <w:marBottom w:val="0"/>
                      <w:divBdr>
                        <w:top w:val="none" w:sz="0" w:space="0" w:color="auto"/>
                        <w:left w:val="none" w:sz="0" w:space="0" w:color="auto"/>
                        <w:bottom w:val="none" w:sz="0" w:space="0" w:color="auto"/>
                        <w:right w:val="none" w:sz="0" w:space="0" w:color="auto"/>
                      </w:divBdr>
                    </w:div>
                  </w:divsChild>
                </w:div>
                <w:div w:id="514077193">
                  <w:marLeft w:val="0"/>
                  <w:marRight w:val="0"/>
                  <w:marTop w:val="0"/>
                  <w:marBottom w:val="0"/>
                  <w:divBdr>
                    <w:top w:val="none" w:sz="0" w:space="0" w:color="auto"/>
                    <w:left w:val="none" w:sz="0" w:space="0" w:color="auto"/>
                    <w:bottom w:val="none" w:sz="0" w:space="0" w:color="auto"/>
                    <w:right w:val="none" w:sz="0" w:space="0" w:color="auto"/>
                  </w:divBdr>
                  <w:divsChild>
                    <w:div w:id="1565069591">
                      <w:marLeft w:val="0"/>
                      <w:marRight w:val="0"/>
                      <w:marTop w:val="0"/>
                      <w:marBottom w:val="0"/>
                      <w:divBdr>
                        <w:top w:val="none" w:sz="0" w:space="0" w:color="auto"/>
                        <w:left w:val="none" w:sz="0" w:space="0" w:color="auto"/>
                        <w:bottom w:val="none" w:sz="0" w:space="0" w:color="auto"/>
                        <w:right w:val="none" w:sz="0" w:space="0" w:color="auto"/>
                      </w:divBdr>
                    </w:div>
                  </w:divsChild>
                </w:div>
                <w:div w:id="1523787445">
                  <w:marLeft w:val="0"/>
                  <w:marRight w:val="0"/>
                  <w:marTop w:val="0"/>
                  <w:marBottom w:val="0"/>
                  <w:divBdr>
                    <w:top w:val="none" w:sz="0" w:space="0" w:color="auto"/>
                    <w:left w:val="none" w:sz="0" w:space="0" w:color="auto"/>
                    <w:bottom w:val="none" w:sz="0" w:space="0" w:color="auto"/>
                    <w:right w:val="none" w:sz="0" w:space="0" w:color="auto"/>
                  </w:divBdr>
                  <w:divsChild>
                    <w:div w:id="534121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0674162">
          <w:marLeft w:val="0"/>
          <w:marRight w:val="0"/>
          <w:marTop w:val="0"/>
          <w:marBottom w:val="0"/>
          <w:divBdr>
            <w:top w:val="none" w:sz="0" w:space="0" w:color="auto"/>
            <w:left w:val="none" w:sz="0" w:space="0" w:color="auto"/>
            <w:bottom w:val="none" w:sz="0" w:space="0" w:color="auto"/>
            <w:right w:val="none" w:sz="0" w:space="0" w:color="auto"/>
          </w:divBdr>
        </w:div>
        <w:div w:id="1722897232">
          <w:marLeft w:val="0"/>
          <w:marRight w:val="0"/>
          <w:marTop w:val="0"/>
          <w:marBottom w:val="0"/>
          <w:divBdr>
            <w:top w:val="none" w:sz="0" w:space="0" w:color="auto"/>
            <w:left w:val="none" w:sz="0" w:space="0" w:color="auto"/>
            <w:bottom w:val="none" w:sz="0" w:space="0" w:color="auto"/>
            <w:right w:val="none" w:sz="0" w:space="0" w:color="auto"/>
          </w:divBdr>
        </w:div>
        <w:div w:id="725687541">
          <w:marLeft w:val="0"/>
          <w:marRight w:val="0"/>
          <w:marTop w:val="0"/>
          <w:marBottom w:val="0"/>
          <w:divBdr>
            <w:top w:val="none" w:sz="0" w:space="0" w:color="auto"/>
            <w:left w:val="none" w:sz="0" w:space="0" w:color="auto"/>
            <w:bottom w:val="none" w:sz="0" w:space="0" w:color="auto"/>
            <w:right w:val="none" w:sz="0" w:space="0" w:color="auto"/>
          </w:divBdr>
          <w:divsChild>
            <w:div w:id="1017662340">
              <w:marLeft w:val="0"/>
              <w:marRight w:val="0"/>
              <w:marTop w:val="30"/>
              <w:marBottom w:val="30"/>
              <w:divBdr>
                <w:top w:val="none" w:sz="0" w:space="0" w:color="auto"/>
                <w:left w:val="none" w:sz="0" w:space="0" w:color="auto"/>
                <w:bottom w:val="none" w:sz="0" w:space="0" w:color="auto"/>
                <w:right w:val="none" w:sz="0" w:space="0" w:color="auto"/>
              </w:divBdr>
              <w:divsChild>
                <w:div w:id="2070153442">
                  <w:marLeft w:val="0"/>
                  <w:marRight w:val="0"/>
                  <w:marTop w:val="0"/>
                  <w:marBottom w:val="0"/>
                  <w:divBdr>
                    <w:top w:val="none" w:sz="0" w:space="0" w:color="auto"/>
                    <w:left w:val="none" w:sz="0" w:space="0" w:color="auto"/>
                    <w:bottom w:val="none" w:sz="0" w:space="0" w:color="auto"/>
                    <w:right w:val="none" w:sz="0" w:space="0" w:color="auto"/>
                  </w:divBdr>
                  <w:divsChild>
                    <w:div w:id="934285026">
                      <w:marLeft w:val="0"/>
                      <w:marRight w:val="0"/>
                      <w:marTop w:val="0"/>
                      <w:marBottom w:val="0"/>
                      <w:divBdr>
                        <w:top w:val="none" w:sz="0" w:space="0" w:color="auto"/>
                        <w:left w:val="none" w:sz="0" w:space="0" w:color="auto"/>
                        <w:bottom w:val="none" w:sz="0" w:space="0" w:color="auto"/>
                        <w:right w:val="none" w:sz="0" w:space="0" w:color="auto"/>
                      </w:divBdr>
                    </w:div>
                  </w:divsChild>
                </w:div>
                <w:div w:id="2005737673">
                  <w:marLeft w:val="0"/>
                  <w:marRight w:val="0"/>
                  <w:marTop w:val="0"/>
                  <w:marBottom w:val="0"/>
                  <w:divBdr>
                    <w:top w:val="none" w:sz="0" w:space="0" w:color="auto"/>
                    <w:left w:val="none" w:sz="0" w:space="0" w:color="auto"/>
                    <w:bottom w:val="none" w:sz="0" w:space="0" w:color="auto"/>
                    <w:right w:val="none" w:sz="0" w:space="0" w:color="auto"/>
                  </w:divBdr>
                  <w:divsChild>
                    <w:div w:id="1666009576">
                      <w:marLeft w:val="0"/>
                      <w:marRight w:val="0"/>
                      <w:marTop w:val="0"/>
                      <w:marBottom w:val="0"/>
                      <w:divBdr>
                        <w:top w:val="none" w:sz="0" w:space="0" w:color="auto"/>
                        <w:left w:val="none" w:sz="0" w:space="0" w:color="auto"/>
                        <w:bottom w:val="none" w:sz="0" w:space="0" w:color="auto"/>
                        <w:right w:val="none" w:sz="0" w:space="0" w:color="auto"/>
                      </w:divBdr>
                    </w:div>
                  </w:divsChild>
                </w:div>
                <w:div w:id="35593065">
                  <w:marLeft w:val="0"/>
                  <w:marRight w:val="0"/>
                  <w:marTop w:val="0"/>
                  <w:marBottom w:val="0"/>
                  <w:divBdr>
                    <w:top w:val="none" w:sz="0" w:space="0" w:color="auto"/>
                    <w:left w:val="none" w:sz="0" w:space="0" w:color="auto"/>
                    <w:bottom w:val="none" w:sz="0" w:space="0" w:color="auto"/>
                    <w:right w:val="none" w:sz="0" w:space="0" w:color="auto"/>
                  </w:divBdr>
                  <w:divsChild>
                    <w:div w:id="1413432231">
                      <w:marLeft w:val="0"/>
                      <w:marRight w:val="0"/>
                      <w:marTop w:val="0"/>
                      <w:marBottom w:val="0"/>
                      <w:divBdr>
                        <w:top w:val="none" w:sz="0" w:space="0" w:color="auto"/>
                        <w:left w:val="none" w:sz="0" w:space="0" w:color="auto"/>
                        <w:bottom w:val="none" w:sz="0" w:space="0" w:color="auto"/>
                        <w:right w:val="none" w:sz="0" w:space="0" w:color="auto"/>
                      </w:divBdr>
                    </w:div>
                  </w:divsChild>
                </w:div>
                <w:div w:id="1652365043">
                  <w:marLeft w:val="0"/>
                  <w:marRight w:val="0"/>
                  <w:marTop w:val="0"/>
                  <w:marBottom w:val="0"/>
                  <w:divBdr>
                    <w:top w:val="none" w:sz="0" w:space="0" w:color="auto"/>
                    <w:left w:val="none" w:sz="0" w:space="0" w:color="auto"/>
                    <w:bottom w:val="none" w:sz="0" w:space="0" w:color="auto"/>
                    <w:right w:val="none" w:sz="0" w:space="0" w:color="auto"/>
                  </w:divBdr>
                  <w:divsChild>
                    <w:div w:id="578439362">
                      <w:marLeft w:val="0"/>
                      <w:marRight w:val="0"/>
                      <w:marTop w:val="0"/>
                      <w:marBottom w:val="0"/>
                      <w:divBdr>
                        <w:top w:val="none" w:sz="0" w:space="0" w:color="auto"/>
                        <w:left w:val="none" w:sz="0" w:space="0" w:color="auto"/>
                        <w:bottom w:val="none" w:sz="0" w:space="0" w:color="auto"/>
                        <w:right w:val="none" w:sz="0" w:space="0" w:color="auto"/>
                      </w:divBdr>
                    </w:div>
                  </w:divsChild>
                </w:div>
                <w:div w:id="1399651">
                  <w:marLeft w:val="0"/>
                  <w:marRight w:val="0"/>
                  <w:marTop w:val="0"/>
                  <w:marBottom w:val="0"/>
                  <w:divBdr>
                    <w:top w:val="none" w:sz="0" w:space="0" w:color="auto"/>
                    <w:left w:val="none" w:sz="0" w:space="0" w:color="auto"/>
                    <w:bottom w:val="none" w:sz="0" w:space="0" w:color="auto"/>
                    <w:right w:val="none" w:sz="0" w:space="0" w:color="auto"/>
                  </w:divBdr>
                  <w:divsChild>
                    <w:div w:id="2141339712">
                      <w:marLeft w:val="0"/>
                      <w:marRight w:val="0"/>
                      <w:marTop w:val="0"/>
                      <w:marBottom w:val="0"/>
                      <w:divBdr>
                        <w:top w:val="none" w:sz="0" w:space="0" w:color="auto"/>
                        <w:left w:val="none" w:sz="0" w:space="0" w:color="auto"/>
                        <w:bottom w:val="none" w:sz="0" w:space="0" w:color="auto"/>
                        <w:right w:val="none" w:sz="0" w:space="0" w:color="auto"/>
                      </w:divBdr>
                    </w:div>
                  </w:divsChild>
                </w:div>
                <w:div w:id="2001543047">
                  <w:marLeft w:val="0"/>
                  <w:marRight w:val="0"/>
                  <w:marTop w:val="0"/>
                  <w:marBottom w:val="0"/>
                  <w:divBdr>
                    <w:top w:val="none" w:sz="0" w:space="0" w:color="auto"/>
                    <w:left w:val="none" w:sz="0" w:space="0" w:color="auto"/>
                    <w:bottom w:val="none" w:sz="0" w:space="0" w:color="auto"/>
                    <w:right w:val="none" w:sz="0" w:space="0" w:color="auto"/>
                  </w:divBdr>
                  <w:divsChild>
                    <w:div w:id="225378337">
                      <w:marLeft w:val="0"/>
                      <w:marRight w:val="0"/>
                      <w:marTop w:val="0"/>
                      <w:marBottom w:val="0"/>
                      <w:divBdr>
                        <w:top w:val="none" w:sz="0" w:space="0" w:color="auto"/>
                        <w:left w:val="none" w:sz="0" w:space="0" w:color="auto"/>
                        <w:bottom w:val="none" w:sz="0" w:space="0" w:color="auto"/>
                        <w:right w:val="none" w:sz="0" w:space="0" w:color="auto"/>
                      </w:divBdr>
                    </w:div>
                  </w:divsChild>
                </w:div>
                <w:div w:id="1247492996">
                  <w:marLeft w:val="0"/>
                  <w:marRight w:val="0"/>
                  <w:marTop w:val="0"/>
                  <w:marBottom w:val="0"/>
                  <w:divBdr>
                    <w:top w:val="none" w:sz="0" w:space="0" w:color="auto"/>
                    <w:left w:val="none" w:sz="0" w:space="0" w:color="auto"/>
                    <w:bottom w:val="none" w:sz="0" w:space="0" w:color="auto"/>
                    <w:right w:val="none" w:sz="0" w:space="0" w:color="auto"/>
                  </w:divBdr>
                  <w:divsChild>
                    <w:div w:id="369307570">
                      <w:marLeft w:val="0"/>
                      <w:marRight w:val="0"/>
                      <w:marTop w:val="0"/>
                      <w:marBottom w:val="0"/>
                      <w:divBdr>
                        <w:top w:val="none" w:sz="0" w:space="0" w:color="auto"/>
                        <w:left w:val="none" w:sz="0" w:space="0" w:color="auto"/>
                        <w:bottom w:val="none" w:sz="0" w:space="0" w:color="auto"/>
                        <w:right w:val="none" w:sz="0" w:space="0" w:color="auto"/>
                      </w:divBdr>
                    </w:div>
                  </w:divsChild>
                </w:div>
                <w:div w:id="796878539">
                  <w:marLeft w:val="0"/>
                  <w:marRight w:val="0"/>
                  <w:marTop w:val="0"/>
                  <w:marBottom w:val="0"/>
                  <w:divBdr>
                    <w:top w:val="none" w:sz="0" w:space="0" w:color="auto"/>
                    <w:left w:val="none" w:sz="0" w:space="0" w:color="auto"/>
                    <w:bottom w:val="none" w:sz="0" w:space="0" w:color="auto"/>
                    <w:right w:val="none" w:sz="0" w:space="0" w:color="auto"/>
                  </w:divBdr>
                  <w:divsChild>
                    <w:div w:id="1599831223">
                      <w:marLeft w:val="0"/>
                      <w:marRight w:val="0"/>
                      <w:marTop w:val="0"/>
                      <w:marBottom w:val="0"/>
                      <w:divBdr>
                        <w:top w:val="none" w:sz="0" w:space="0" w:color="auto"/>
                        <w:left w:val="none" w:sz="0" w:space="0" w:color="auto"/>
                        <w:bottom w:val="none" w:sz="0" w:space="0" w:color="auto"/>
                        <w:right w:val="none" w:sz="0" w:space="0" w:color="auto"/>
                      </w:divBdr>
                    </w:div>
                  </w:divsChild>
                </w:div>
                <w:div w:id="1741247049">
                  <w:marLeft w:val="0"/>
                  <w:marRight w:val="0"/>
                  <w:marTop w:val="0"/>
                  <w:marBottom w:val="0"/>
                  <w:divBdr>
                    <w:top w:val="none" w:sz="0" w:space="0" w:color="auto"/>
                    <w:left w:val="none" w:sz="0" w:space="0" w:color="auto"/>
                    <w:bottom w:val="none" w:sz="0" w:space="0" w:color="auto"/>
                    <w:right w:val="none" w:sz="0" w:space="0" w:color="auto"/>
                  </w:divBdr>
                  <w:divsChild>
                    <w:div w:id="365565169">
                      <w:marLeft w:val="0"/>
                      <w:marRight w:val="0"/>
                      <w:marTop w:val="0"/>
                      <w:marBottom w:val="0"/>
                      <w:divBdr>
                        <w:top w:val="none" w:sz="0" w:space="0" w:color="auto"/>
                        <w:left w:val="none" w:sz="0" w:space="0" w:color="auto"/>
                        <w:bottom w:val="none" w:sz="0" w:space="0" w:color="auto"/>
                        <w:right w:val="none" w:sz="0" w:space="0" w:color="auto"/>
                      </w:divBdr>
                    </w:div>
                  </w:divsChild>
                </w:div>
                <w:div w:id="1730687586">
                  <w:marLeft w:val="0"/>
                  <w:marRight w:val="0"/>
                  <w:marTop w:val="0"/>
                  <w:marBottom w:val="0"/>
                  <w:divBdr>
                    <w:top w:val="none" w:sz="0" w:space="0" w:color="auto"/>
                    <w:left w:val="none" w:sz="0" w:space="0" w:color="auto"/>
                    <w:bottom w:val="none" w:sz="0" w:space="0" w:color="auto"/>
                    <w:right w:val="none" w:sz="0" w:space="0" w:color="auto"/>
                  </w:divBdr>
                  <w:divsChild>
                    <w:div w:id="1617449772">
                      <w:marLeft w:val="0"/>
                      <w:marRight w:val="0"/>
                      <w:marTop w:val="0"/>
                      <w:marBottom w:val="0"/>
                      <w:divBdr>
                        <w:top w:val="none" w:sz="0" w:space="0" w:color="auto"/>
                        <w:left w:val="none" w:sz="0" w:space="0" w:color="auto"/>
                        <w:bottom w:val="none" w:sz="0" w:space="0" w:color="auto"/>
                        <w:right w:val="none" w:sz="0" w:space="0" w:color="auto"/>
                      </w:divBdr>
                    </w:div>
                  </w:divsChild>
                </w:div>
                <w:div w:id="1211267151">
                  <w:marLeft w:val="0"/>
                  <w:marRight w:val="0"/>
                  <w:marTop w:val="0"/>
                  <w:marBottom w:val="0"/>
                  <w:divBdr>
                    <w:top w:val="none" w:sz="0" w:space="0" w:color="auto"/>
                    <w:left w:val="none" w:sz="0" w:space="0" w:color="auto"/>
                    <w:bottom w:val="none" w:sz="0" w:space="0" w:color="auto"/>
                    <w:right w:val="none" w:sz="0" w:space="0" w:color="auto"/>
                  </w:divBdr>
                  <w:divsChild>
                    <w:div w:id="8485588">
                      <w:marLeft w:val="0"/>
                      <w:marRight w:val="0"/>
                      <w:marTop w:val="0"/>
                      <w:marBottom w:val="0"/>
                      <w:divBdr>
                        <w:top w:val="none" w:sz="0" w:space="0" w:color="auto"/>
                        <w:left w:val="none" w:sz="0" w:space="0" w:color="auto"/>
                        <w:bottom w:val="none" w:sz="0" w:space="0" w:color="auto"/>
                        <w:right w:val="none" w:sz="0" w:space="0" w:color="auto"/>
                      </w:divBdr>
                    </w:div>
                  </w:divsChild>
                </w:div>
                <w:div w:id="223609913">
                  <w:marLeft w:val="0"/>
                  <w:marRight w:val="0"/>
                  <w:marTop w:val="0"/>
                  <w:marBottom w:val="0"/>
                  <w:divBdr>
                    <w:top w:val="none" w:sz="0" w:space="0" w:color="auto"/>
                    <w:left w:val="none" w:sz="0" w:space="0" w:color="auto"/>
                    <w:bottom w:val="none" w:sz="0" w:space="0" w:color="auto"/>
                    <w:right w:val="none" w:sz="0" w:space="0" w:color="auto"/>
                  </w:divBdr>
                  <w:divsChild>
                    <w:div w:id="350686516">
                      <w:marLeft w:val="0"/>
                      <w:marRight w:val="0"/>
                      <w:marTop w:val="0"/>
                      <w:marBottom w:val="0"/>
                      <w:divBdr>
                        <w:top w:val="none" w:sz="0" w:space="0" w:color="auto"/>
                        <w:left w:val="none" w:sz="0" w:space="0" w:color="auto"/>
                        <w:bottom w:val="none" w:sz="0" w:space="0" w:color="auto"/>
                        <w:right w:val="none" w:sz="0" w:space="0" w:color="auto"/>
                      </w:divBdr>
                    </w:div>
                  </w:divsChild>
                </w:div>
                <w:div w:id="1963995280">
                  <w:marLeft w:val="0"/>
                  <w:marRight w:val="0"/>
                  <w:marTop w:val="0"/>
                  <w:marBottom w:val="0"/>
                  <w:divBdr>
                    <w:top w:val="none" w:sz="0" w:space="0" w:color="auto"/>
                    <w:left w:val="none" w:sz="0" w:space="0" w:color="auto"/>
                    <w:bottom w:val="none" w:sz="0" w:space="0" w:color="auto"/>
                    <w:right w:val="none" w:sz="0" w:space="0" w:color="auto"/>
                  </w:divBdr>
                  <w:divsChild>
                    <w:div w:id="1998143168">
                      <w:marLeft w:val="0"/>
                      <w:marRight w:val="0"/>
                      <w:marTop w:val="0"/>
                      <w:marBottom w:val="0"/>
                      <w:divBdr>
                        <w:top w:val="none" w:sz="0" w:space="0" w:color="auto"/>
                        <w:left w:val="none" w:sz="0" w:space="0" w:color="auto"/>
                        <w:bottom w:val="none" w:sz="0" w:space="0" w:color="auto"/>
                        <w:right w:val="none" w:sz="0" w:space="0" w:color="auto"/>
                      </w:divBdr>
                    </w:div>
                  </w:divsChild>
                </w:div>
                <w:div w:id="1357926093">
                  <w:marLeft w:val="0"/>
                  <w:marRight w:val="0"/>
                  <w:marTop w:val="0"/>
                  <w:marBottom w:val="0"/>
                  <w:divBdr>
                    <w:top w:val="none" w:sz="0" w:space="0" w:color="auto"/>
                    <w:left w:val="none" w:sz="0" w:space="0" w:color="auto"/>
                    <w:bottom w:val="none" w:sz="0" w:space="0" w:color="auto"/>
                    <w:right w:val="none" w:sz="0" w:space="0" w:color="auto"/>
                  </w:divBdr>
                  <w:divsChild>
                    <w:div w:id="141968614">
                      <w:marLeft w:val="0"/>
                      <w:marRight w:val="0"/>
                      <w:marTop w:val="0"/>
                      <w:marBottom w:val="0"/>
                      <w:divBdr>
                        <w:top w:val="none" w:sz="0" w:space="0" w:color="auto"/>
                        <w:left w:val="none" w:sz="0" w:space="0" w:color="auto"/>
                        <w:bottom w:val="none" w:sz="0" w:space="0" w:color="auto"/>
                        <w:right w:val="none" w:sz="0" w:space="0" w:color="auto"/>
                      </w:divBdr>
                    </w:div>
                  </w:divsChild>
                </w:div>
                <w:div w:id="527790979">
                  <w:marLeft w:val="0"/>
                  <w:marRight w:val="0"/>
                  <w:marTop w:val="0"/>
                  <w:marBottom w:val="0"/>
                  <w:divBdr>
                    <w:top w:val="none" w:sz="0" w:space="0" w:color="auto"/>
                    <w:left w:val="none" w:sz="0" w:space="0" w:color="auto"/>
                    <w:bottom w:val="none" w:sz="0" w:space="0" w:color="auto"/>
                    <w:right w:val="none" w:sz="0" w:space="0" w:color="auto"/>
                  </w:divBdr>
                  <w:divsChild>
                    <w:div w:id="761219555">
                      <w:marLeft w:val="0"/>
                      <w:marRight w:val="0"/>
                      <w:marTop w:val="0"/>
                      <w:marBottom w:val="0"/>
                      <w:divBdr>
                        <w:top w:val="none" w:sz="0" w:space="0" w:color="auto"/>
                        <w:left w:val="none" w:sz="0" w:space="0" w:color="auto"/>
                        <w:bottom w:val="none" w:sz="0" w:space="0" w:color="auto"/>
                        <w:right w:val="none" w:sz="0" w:space="0" w:color="auto"/>
                      </w:divBdr>
                    </w:div>
                  </w:divsChild>
                </w:div>
                <w:div w:id="1763717777">
                  <w:marLeft w:val="0"/>
                  <w:marRight w:val="0"/>
                  <w:marTop w:val="0"/>
                  <w:marBottom w:val="0"/>
                  <w:divBdr>
                    <w:top w:val="none" w:sz="0" w:space="0" w:color="auto"/>
                    <w:left w:val="none" w:sz="0" w:space="0" w:color="auto"/>
                    <w:bottom w:val="none" w:sz="0" w:space="0" w:color="auto"/>
                    <w:right w:val="none" w:sz="0" w:space="0" w:color="auto"/>
                  </w:divBdr>
                  <w:divsChild>
                    <w:div w:id="346714022">
                      <w:marLeft w:val="0"/>
                      <w:marRight w:val="0"/>
                      <w:marTop w:val="0"/>
                      <w:marBottom w:val="0"/>
                      <w:divBdr>
                        <w:top w:val="none" w:sz="0" w:space="0" w:color="auto"/>
                        <w:left w:val="none" w:sz="0" w:space="0" w:color="auto"/>
                        <w:bottom w:val="none" w:sz="0" w:space="0" w:color="auto"/>
                        <w:right w:val="none" w:sz="0" w:space="0" w:color="auto"/>
                      </w:divBdr>
                    </w:div>
                  </w:divsChild>
                </w:div>
                <w:div w:id="606471925">
                  <w:marLeft w:val="0"/>
                  <w:marRight w:val="0"/>
                  <w:marTop w:val="0"/>
                  <w:marBottom w:val="0"/>
                  <w:divBdr>
                    <w:top w:val="none" w:sz="0" w:space="0" w:color="auto"/>
                    <w:left w:val="none" w:sz="0" w:space="0" w:color="auto"/>
                    <w:bottom w:val="none" w:sz="0" w:space="0" w:color="auto"/>
                    <w:right w:val="none" w:sz="0" w:space="0" w:color="auto"/>
                  </w:divBdr>
                  <w:divsChild>
                    <w:div w:id="1977367590">
                      <w:marLeft w:val="0"/>
                      <w:marRight w:val="0"/>
                      <w:marTop w:val="0"/>
                      <w:marBottom w:val="0"/>
                      <w:divBdr>
                        <w:top w:val="none" w:sz="0" w:space="0" w:color="auto"/>
                        <w:left w:val="none" w:sz="0" w:space="0" w:color="auto"/>
                        <w:bottom w:val="none" w:sz="0" w:space="0" w:color="auto"/>
                        <w:right w:val="none" w:sz="0" w:space="0" w:color="auto"/>
                      </w:divBdr>
                    </w:div>
                  </w:divsChild>
                </w:div>
                <w:div w:id="878660884">
                  <w:marLeft w:val="0"/>
                  <w:marRight w:val="0"/>
                  <w:marTop w:val="0"/>
                  <w:marBottom w:val="0"/>
                  <w:divBdr>
                    <w:top w:val="none" w:sz="0" w:space="0" w:color="auto"/>
                    <w:left w:val="none" w:sz="0" w:space="0" w:color="auto"/>
                    <w:bottom w:val="none" w:sz="0" w:space="0" w:color="auto"/>
                    <w:right w:val="none" w:sz="0" w:space="0" w:color="auto"/>
                  </w:divBdr>
                  <w:divsChild>
                    <w:div w:id="1695422644">
                      <w:marLeft w:val="0"/>
                      <w:marRight w:val="0"/>
                      <w:marTop w:val="0"/>
                      <w:marBottom w:val="0"/>
                      <w:divBdr>
                        <w:top w:val="none" w:sz="0" w:space="0" w:color="auto"/>
                        <w:left w:val="none" w:sz="0" w:space="0" w:color="auto"/>
                        <w:bottom w:val="none" w:sz="0" w:space="0" w:color="auto"/>
                        <w:right w:val="none" w:sz="0" w:space="0" w:color="auto"/>
                      </w:divBdr>
                    </w:div>
                  </w:divsChild>
                </w:div>
                <w:div w:id="375589156">
                  <w:marLeft w:val="0"/>
                  <w:marRight w:val="0"/>
                  <w:marTop w:val="0"/>
                  <w:marBottom w:val="0"/>
                  <w:divBdr>
                    <w:top w:val="none" w:sz="0" w:space="0" w:color="auto"/>
                    <w:left w:val="none" w:sz="0" w:space="0" w:color="auto"/>
                    <w:bottom w:val="none" w:sz="0" w:space="0" w:color="auto"/>
                    <w:right w:val="none" w:sz="0" w:space="0" w:color="auto"/>
                  </w:divBdr>
                  <w:divsChild>
                    <w:div w:id="425730161">
                      <w:marLeft w:val="0"/>
                      <w:marRight w:val="0"/>
                      <w:marTop w:val="0"/>
                      <w:marBottom w:val="0"/>
                      <w:divBdr>
                        <w:top w:val="none" w:sz="0" w:space="0" w:color="auto"/>
                        <w:left w:val="none" w:sz="0" w:space="0" w:color="auto"/>
                        <w:bottom w:val="none" w:sz="0" w:space="0" w:color="auto"/>
                        <w:right w:val="none" w:sz="0" w:space="0" w:color="auto"/>
                      </w:divBdr>
                    </w:div>
                  </w:divsChild>
                </w:div>
                <w:div w:id="1014266212">
                  <w:marLeft w:val="0"/>
                  <w:marRight w:val="0"/>
                  <w:marTop w:val="0"/>
                  <w:marBottom w:val="0"/>
                  <w:divBdr>
                    <w:top w:val="none" w:sz="0" w:space="0" w:color="auto"/>
                    <w:left w:val="none" w:sz="0" w:space="0" w:color="auto"/>
                    <w:bottom w:val="none" w:sz="0" w:space="0" w:color="auto"/>
                    <w:right w:val="none" w:sz="0" w:space="0" w:color="auto"/>
                  </w:divBdr>
                  <w:divsChild>
                    <w:div w:id="1021904751">
                      <w:marLeft w:val="0"/>
                      <w:marRight w:val="0"/>
                      <w:marTop w:val="0"/>
                      <w:marBottom w:val="0"/>
                      <w:divBdr>
                        <w:top w:val="none" w:sz="0" w:space="0" w:color="auto"/>
                        <w:left w:val="none" w:sz="0" w:space="0" w:color="auto"/>
                        <w:bottom w:val="none" w:sz="0" w:space="0" w:color="auto"/>
                        <w:right w:val="none" w:sz="0" w:space="0" w:color="auto"/>
                      </w:divBdr>
                    </w:div>
                  </w:divsChild>
                </w:div>
                <w:div w:id="841894778">
                  <w:marLeft w:val="0"/>
                  <w:marRight w:val="0"/>
                  <w:marTop w:val="0"/>
                  <w:marBottom w:val="0"/>
                  <w:divBdr>
                    <w:top w:val="none" w:sz="0" w:space="0" w:color="auto"/>
                    <w:left w:val="none" w:sz="0" w:space="0" w:color="auto"/>
                    <w:bottom w:val="none" w:sz="0" w:space="0" w:color="auto"/>
                    <w:right w:val="none" w:sz="0" w:space="0" w:color="auto"/>
                  </w:divBdr>
                  <w:divsChild>
                    <w:div w:id="807405937">
                      <w:marLeft w:val="0"/>
                      <w:marRight w:val="0"/>
                      <w:marTop w:val="0"/>
                      <w:marBottom w:val="0"/>
                      <w:divBdr>
                        <w:top w:val="none" w:sz="0" w:space="0" w:color="auto"/>
                        <w:left w:val="none" w:sz="0" w:space="0" w:color="auto"/>
                        <w:bottom w:val="none" w:sz="0" w:space="0" w:color="auto"/>
                        <w:right w:val="none" w:sz="0" w:space="0" w:color="auto"/>
                      </w:divBdr>
                    </w:div>
                  </w:divsChild>
                </w:div>
                <w:div w:id="548734721">
                  <w:marLeft w:val="0"/>
                  <w:marRight w:val="0"/>
                  <w:marTop w:val="0"/>
                  <w:marBottom w:val="0"/>
                  <w:divBdr>
                    <w:top w:val="none" w:sz="0" w:space="0" w:color="auto"/>
                    <w:left w:val="none" w:sz="0" w:space="0" w:color="auto"/>
                    <w:bottom w:val="none" w:sz="0" w:space="0" w:color="auto"/>
                    <w:right w:val="none" w:sz="0" w:space="0" w:color="auto"/>
                  </w:divBdr>
                  <w:divsChild>
                    <w:div w:id="570425625">
                      <w:marLeft w:val="0"/>
                      <w:marRight w:val="0"/>
                      <w:marTop w:val="0"/>
                      <w:marBottom w:val="0"/>
                      <w:divBdr>
                        <w:top w:val="none" w:sz="0" w:space="0" w:color="auto"/>
                        <w:left w:val="none" w:sz="0" w:space="0" w:color="auto"/>
                        <w:bottom w:val="none" w:sz="0" w:space="0" w:color="auto"/>
                        <w:right w:val="none" w:sz="0" w:space="0" w:color="auto"/>
                      </w:divBdr>
                    </w:div>
                  </w:divsChild>
                </w:div>
                <w:div w:id="1912230647">
                  <w:marLeft w:val="0"/>
                  <w:marRight w:val="0"/>
                  <w:marTop w:val="0"/>
                  <w:marBottom w:val="0"/>
                  <w:divBdr>
                    <w:top w:val="none" w:sz="0" w:space="0" w:color="auto"/>
                    <w:left w:val="none" w:sz="0" w:space="0" w:color="auto"/>
                    <w:bottom w:val="none" w:sz="0" w:space="0" w:color="auto"/>
                    <w:right w:val="none" w:sz="0" w:space="0" w:color="auto"/>
                  </w:divBdr>
                  <w:divsChild>
                    <w:div w:id="1081485551">
                      <w:marLeft w:val="0"/>
                      <w:marRight w:val="0"/>
                      <w:marTop w:val="0"/>
                      <w:marBottom w:val="0"/>
                      <w:divBdr>
                        <w:top w:val="none" w:sz="0" w:space="0" w:color="auto"/>
                        <w:left w:val="none" w:sz="0" w:space="0" w:color="auto"/>
                        <w:bottom w:val="none" w:sz="0" w:space="0" w:color="auto"/>
                        <w:right w:val="none" w:sz="0" w:space="0" w:color="auto"/>
                      </w:divBdr>
                    </w:div>
                  </w:divsChild>
                </w:div>
                <w:div w:id="1865173736">
                  <w:marLeft w:val="0"/>
                  <w:marRight w:val="0"/>
                  <w:marTop w:val="0"/>
                  <w:marBottom w:val="0"/>
                  <w:divBdr>
                    <w:top w:val="none" w:sz="0" w:space="0" w:color="auto"/>
                    <w:left w:val="none" w:sz="0" w:space="0" w:color="auto"/>
                    <w:bottom w:val="none" w:sz="0" w:space="0" w:color="auto"/>
                    <w:right w:val="none" w:sz="0" w:space="0" w:color="auto"/>
                  </w:divBdr>
                  <w:divsChild>
                    <w:div w:id="1743605338">
                      <w:marLeft w:val="0"/>
                      <w:marRight w:val="0"/>
                      <w:marTop w:val="0"/>
                      <w:marBottom w:val="0"/>
                      <w:divBdr>
                        <w:top w:val="none" w:sz="0" w:space="0" w:color="auto"/>
                        <w:left w:val="none" w:sz="0" w:space="0" w:color="auto"/>
                        <w:bottom w:val="none" w:sz="0" w:space="0" w:color="auto"/>
                        <w:right w:val="none" w:sz="0" w:space="0" w:color="auto"/>
                      </w:divBdr>
                    </w:div>
                  </w:divsChild>
                </w:div>
                <w:div w:id="1491679223">
                  <w:marLeft w:val="0"/>
                  <w:marRight w:val="0"/>
                  <w:marTop w:val="0"/>
                  <w:marBottom w:val="0"/>
                  <w:divBdr>
                    <w:top w:val="none" w:sz="0" w:space="0" w:color="auto"/>
                    <w:left w:val="none" w:sz="0" w:space="0" w:color="auto"/>
                    <w:bottom w:val="none" w:sz="0" w:space="0" w:color="auto"/>
                    <w:right w:val="none" w:sz="0" w:space="0" w:color="auto"/>
                  </w:divBdr>
                  <w:divsChild>
                    <w:div w:id="951936603">
                      <w:marLeft w:val="0"/>
                      <w:marRight w:val="0"/>
                      <w:marTop w:val="0"/>
                      <w:marBottom w:val="0"/>
                      <w:divBdr>
                        <w:top w:val="none" w:sz="0" w:space="0" w:color="auto"/>
                        <w:left w:val="none" w:sz="0" w:space="0" w:color="auto"/>
                        <w:bottom w:val="none" w:sz="0" w:space="0" w:color="auto"/>
                        <w:right w:val="none" w:sz="0" w:space="0" w:color="auto"/>
                      </w:divBdr>
                    </w:div>
                  </w:divsChild>
                </w:div>
                <w:div w:id="1892418210">
                  <w:marLeft w:val="0"/>
                  <w:marRight w:val="0"/>
                  <w:marTop w:val="0"/>
                  <w:marBottom w:val="0"/>
                  <w:divBdr>
                    <w:top w:val="none" w:sz="0" w:space="0" w:color="auto"/>
                    <w:left w:val="none" w:sz="0" w:space="0" w:color="auto"/>
                    <w:bottom w:val="none" w:sz="0" w:space="0" w:color="auto"/>
                    <w:right w:val="none" w:sz="0" w:space="0" w:color="auto"/>
                  </w:divBdr>
                  <w:divsChild>
                    <w:div w:id="210271087">
                      <w:marLeft w:val="0"/>
                      <w:marRight w:val="0"/>
                      <w:marTop w:val="0"/>
                      <w:marBottom w:val="0"/>
                      <w:divBdr>
                        <w:top w:val="none" w:sz="0" w:space="0" w:color="auto"/>
                        <w:left w:val="none" w:sz="0" w:space="0" w:color="auto"/>
                        <w:bottom w:val="none" w:sz="0" w:space="0" w:color="auto"/>
                        <w:right w:val="none" w:sz="0" w:space="0" w:color="auto"/>
                      </w:divBdr>
                    </w:div>
                  </w:divsChild>
                </w:div>
                <w:div w:id="847522061">
                  <w:marLeft w:val="0"/>
                  <w:marRight w:val="0"/>
                  <w:marTop w:val="0"/>
                  <w:marBottom w:val="0"/>
                  <w:divBdr>
                    <w:top w:val="none" w:sz="0" w:space="0" w:color="auto"/>
                    <w:left w:val="none" w:sz="0" w:space="0" w:color="auto"/>
                    <w:bottom w:val="none" w:sz="0" w:space="0" w:color="auto"/>
                    <w:right w:val="none" w:sz="0" w:space="0" w:color="auto"/>
                  </w:divBdr>
                  <w:divsChild>
                    <w:div w:id="50161085">
                      <w:marLeft w:val="0"/>
                      <w:marRight w:val="0"/>
                      <w:marTop w:val="0"/>
                      <w:marBottom w:val="0"/>
                      <w:divBdr>
                        <w:top w:val="none" w:sz="0" w:space="0" w:color="auto"/>
                        <w:left w:val="none" w:sz="0" w:space="0" w:color="auto"/>
                        <w:bottom w:val="none" w:sz="0" w:space="0" w:color="auto"/>
                        <w:right w:val="none" w:sz="0" w:space="0" w:color="auto"/>
                      </w:divBdr>
                    </w:div>
                  </w:divsChild>
                </w:div>
                <w:div w:id="601382489">
                  <w:marLeft w:val="0"/>
                  <w:marRight w:val="0"/>
                  <w:marTop w:val="0"/>
                  <w:marBottom w:val="0"/>
                  <w:divBdr>
                    <w:top w:val="none" w:sz="0" w:space="0" w:color="auto"/>
                    <w:left w:val="none" w:sz="0" w:space="0" w:color="auto"/>
                    <w:bottom w:val="none" w:sz="0" w:space="0" w:color="auto"/>
                    <w:right w:val="none" w:sz="0" w:space="0" w:color="auto"/>
                  </w:divBdr>
                  <w:divsChild>
                    <w:div w:id="1925530336">
                      <w:marLeft w:val="0"/>
                      <w:marRight w:val="0"/>
                      <w:marTop w:val="0"/>
                      <w:marBottom w:val="0"/>
                      <w:divBdr>
                        <w:top w:val="none" w:sz="0" w:space="0" w:color="auto"/>
                        <w:left w:val="none" w:sz="0" w:space="0" w:color="auto"/>
                        <w:bottom w:val="none" w:sz="0" w:space="0" w:color="auto"/>
                        <w:right w:val="none" w:sz="0" w:space="0" w:color="auto"/>
                      </w:divBdr>
                    </w:div>
                  </w:divsChild>
                </w:div>
                <w:div w:id="1089278737">
                  <w:marLeft w:val="0"/>
                  <w:marRight w:val="0"/>
                  <w:marTop w:val="0"/>
                  <w:marBottom w:val="0"/>
                  <w:divBdr>
                    <w:top w:val="none" w:sz="0" w:space="0" w:color="auto"/>
                    <w:left w:val="none" w:sz="0" w:space="0" w:color="auto"/>
                    <w:bottom w:val="none" w:sz="0" w:space="0" w:color="auto"/>
                    <w:right w:val="none" w:sz="0" w:space="0" w:color="auto"/>
                  </w:divBdr>
                  <w:divsChild>
                    <w:div w:id="510678270">
                      <w:marLeft w:val="0"/>
                      <w:marRight w:val="0"/>
                      <w:marTop w:val="0"/>
                      <w:marBottom w:val="0"/>
                      <w:divBdr>
                        <w:top w:val="none" w:sz="0" w:space="0" w:color="auto"/>
                        <w:left w:val="none" w:sz="0" w:space="0" w:color="auto"/>
                        <w:bottom w:val="none" w:sz="0" w:space="0" w:color="auto"/>
                        <w:right w:val="none" w:sz="0" w:space="0" w:color="auto"/>
                      </w:divBdr>
                    </w:div>
                  </w:divsChild>
                </w:div>
                <w:div w:id="1701121318">
                  <w:marLeft w:val="0"/>
                  <w:marRight w:val="0"/>
                  <w:marTop w:val="0"/>
                  <w:marBottom w:val="0"/>
                  <w:divBdr>
                    <w:top w:val="none" w:sz="0" w:space="0" w:color="auto"/>
                    <w:left w:val="none" w:sz="0" w:space="0" w:color="auto"/>
                    <w:bottom w:val="none" w:sz="0" w:space="0" w:color="auto"/>
                    <w:right w:val="none" w:sz="0" w:space="0" w:color="auto"/>
                  </w:divBdr>
                  <w:divsChild>
                    <w:div w:id="1866214459">
                      <w:marLeft w:val="0"/>
                      <w:marRight w:val="0"/>
                      <w:marTop w:val="0"/>
                      <w:marBottom w:val="0"/>
                      <w:divBdr>
                        <w:top w:val="none" w:sz="0" w:space="0" w:color="auto"/>
                        <w:left w:val="none" w:sz="0" w:space="0" w:color="auto"/>
                        <w:bottom w:val="none" w:sz="0" w:space="0" w:color="auto"/>
                        <w:right w:val="none" w:sz="0" w:space="0" w:color="auto"/>
                      </w:divBdr>
                    </w:div>
                  </w:divsChild>
                </w:div>
                <w:div w:id="1246112883">
                  <w:marLeft w:val="0"/>
                  <w:marRight w:val="0"/>
                  <w:marTop w:val="0"/>
                  <w:marBottom w:val="0"/>
                  <w:divBdr>
                    <w:top w:val="none" w:sz="0" w:space="0" w:color="auto"/>
                    <w:left w:val="none" w:sz="0" w:space="0" w:color="auto"/>
                    <w:bottom w:val="none" w:sz="0" w:space="0" w:color="auto"/>
                    <w:right w:val="none" w:sz="0" w:space="0" w:color="auto"/>
                  </w:divBdr>
                  <w:divsChild>
                    <w:div w:id="1689673383">
                      <w:marLeft w:val="0"/>
                      <w:marRight w:val="0"/>
                      <w:marTop w:val="0"/>
                      <w:marBottom w:val="0"/>
                      <w:divBdr>
                        <w:top w:val="none" w:sz="0" w:space="0" w:color="auto"/>
                        <w:left w:val="none" w:sz="0" w:space="0" w:color="auto"/>
                        <w:bottom w:val="none" w:sz="0" w:space="0" w:color="auto"/>
                        <w:right w:val="none" w:sz="0" w:space="0" w:color="auto"/>
                      </w:divBdr>
                    </w:div>
                  </w:divsChild>
                </w:div>
                <w:div w:id="1455753020">
                  <w:marLeft w:val="0"/>
                  <w:marRight w:val="0"/>
                  <w:marTop w:val="0"/>
                  <w:marBottom w:val="0"/>
                  <w:divBdr>
                    <w:top w:val="none" w:sz="0" w:space="0" w:color="auto"/>
                    <w:left w:val="none" w:sz="0" w:space="0" w:color="auto"/>
                    <w:bottom w:val="none" w:sz="0" w:space="0" w:color="auto"/>
                    <w:right w:val="none" w:sz="0" w:space="0" w:color="auto"/>
                  </w:divBdr>
                  <w:divsChild>
                    <w:div w:id="1108891233">
                      <w:marLeft w:val="0"/>
                      <w:marRight w:val="0"/>
                      <w:marTop w:val="0"/>
                      <w:marBottom w:val="0"/>
                      <w:divBdr>
                        <w:top w:val="none" w:sz="0" w:space="0" w:color="auto"/>
                        <w:left w:val="none" w:sz="0" w:space="0" w:color="auto"/>
                        <w:bottom w:val="none" w:sz="0" w:space="0" w:color="auto"/>
                        <w:right w:val="none" w:sz="0" w:space="0" w:color="auto"/>
                      </w:divBdr>
                    </w:div>
                  </w:divsChild>
                </w:div>
                <w:div w:id="263541302">
                  <w:marLeft w:val="0"/>
                  <w:marRight w:val="0"/>
                  <w:marTop w:val="0"/>
                  <w:marBottom w:val="0"/>
                  <w:divBdr>
                    <w:top w:val="none" w:sz="0" w:space="0" w:color="auto"/>
                    <w:left w:val="none" w:sz="0" w:space="0" w:color="auto"/>
                    <w:bottom w:val="none" w:sz="0" w:space="0" w:color="auto"/>
                    <w:right w:val="none" w:sz="0" w:space="0" w:color="auto"/>
                  </w:divBdr>
                  <w:divsChild>
                    <w:div w:id="116023153">
                      <w:marLeft w:val="0"/>
                      <w:marRight w:val="0"/>
                      <w:marTop w:val="0"/>
                      <w:marBottom w:val="0"/>
                      <w:divBdr>
                        <w:top w:val="none" w:sz="0" w:space="0" w:color="auto"/>
                        <w:left w:val="none" w:sz="0" w:space="0" w:color="auto"/>
                        <w:bottom w:val="none" w:sz="0" w:space="0" w:color="auto"/>
                        <w:right w:val="none" w:sz="0" w:space="0" w:color="auto"/>
                      </w:divBdr>
                    </w:div>
                  </w:divsChild>
                </w:div>
                <w:div w:id="616982209">
                  <w:marLeft w:val="0"/>
                  <w:marRight w:val="0"/>
                  <w:marTop w:val="0"/>
                  <w:marBottom w:val="0"/>
                  <w:divBdr>
                    <w:top w:val="none" w:sz="0" w:space="0" w:color="auto"/>
                    <w:left w:val="none" w:sz="0" w:space="0" w:color="auto"/>
                    <w:bottom w:val="none" w:sz="0" w:space="0" w:color="auto"/>
                    <w:right w:val="none" w:sz="0" w:space="0" w:color="auto"/>
                  </w:divBdr>
                  <w:divsChild>
                    <w:div w:id="1921673611">
                      <w:marLeft w:val="0"/>
                      <w:marRight w:val="0"/>
                      <w:marTop w:val="0"/>
                      <w:marBottom w:val="0"/>
                      <w:divBdr>
                        <w:top w:val="none" w:sz="0" w:space="0" w:color="auto"/>
                        <w:left w:val="none" w:sz="0" w:space="0" w:color="auto"/>
                        <w:bottom w:val="none" w:sz="0" w:space="0" w:color="auto"/>
                        <w:right w:val="none" w:sz="0" w:space="0" w:color="auto"/>
                      </w:divBdr>
                    </w:div>
                  </w:divsChild>
                </w:div>
                <w:div w:id="1639458040">
                  <w:marLeft w:val="0"/>
                  <w:marRight w:val="0"/>
                  <w:marTop w:val="0"/>
                  <w:marBottom w:val="0"/>
                  <w:divBdr>
                    <w:top w:val="none" w:sz="0" w:space="0" w:color="auto"/>
                    <w:left w:val="none" w:sz="0" w:space="0" w:color="auto"/>
                    <w:bottom w:val="none" w:sz="0" w:space="0" w:color="auto"/>
                    <w:right w:val="none" w:sz="0" w:space="0" w:color="auto"/>
                  </w:divBdr>
                  <w:divsChild>
                    <w:div w:id="868957237">
                      <w:marLeft w:val="0"/>
                      <w:marRight w:val="0"/>
                      <w:marTop w:val="0"/>
                      <w:marBottom w:val="0"/>
                      <w:divBdr>
                        <w:top w:val="none" w:sz="0" w:space="0" w:color="auto"/>
                        <w:left w:val="none" w:sz="0" w:space="0" w:color="auto"/>
                        <w:bottom w:val="none" w:sz="0" w:space="0" w:color="auto"/>
                        <w:right w:val="none" w:sz="0" w:space="0" w:color="auto"/>
                      </w:divBdr>
                    </w:div>
                  </w:divsChild>
                </w:div>
                <w:div w:id="1002390840">
                  <w:marLeft w:val="0"/>
                  <w:marRight w:val="0"/>
                  <w:marTop w:val="0"/>
                  <w:marBottom w:val="0"/>
                  <w:divBdr>
                    <w:top w:val="none" w:sz="0" w:space="0" w:color="auto"/>
                    <w:left w:val="none" w:sz="0" w:space="0" w:color="auto"/>
                    <w:bottom w:val="none" w:sz="0" w:space="0" w:color="auto"/>
                    <w:right w:val="none" w:sz="0" w:space="0" w:color="auto"/>
                  </w:divBdr>
                  <w:divsChild>
                    <w:div w:id="1078135597">
                      <w:marLeft w:val="0"/>
                      <w:marRight w:val="0"/>
                      <w:marTop w:val="0"/>
                      <w:marBottom w:val="0"/>
                      <w:divBdr>
                        <w:top w:val="none" w:sz="0" w:space="0" w:color="auto"/>
                        <w:left w:val="none" w:sz="0" w:space="0" w:color="auto"/>
                        <w:bottom w:val="none" w:sz="0" w:space="0" w:color="auto"/>
                        <w:right w:val="none" w:sz="0" w:space="0" w:color="auto"/>
                      </w:divBdr>
                    </w:div>
                  </w:divsChild>
                </w:div>
                <w:div w:id="2036154821">
                  <w:marLeft w:val="0"/>
                  <w:marRight w:val="0"/>
                  <w:marTop w:val="0"/>
                  <w:marBottom w:val="0"/>
                  <w:divBdr>
                    <w:top w:val="none" w:sz="0" w:space="0" w:color="auto"/>
                    <w:left w:val="none" w:sz="0" w:space="0" w:color="auto"/>
                    <w:bottom w:val="none" w:sz="0" w:space="0" w:color="auto"/>
                    <w:right w:val="none" w:sz="0" w:space="0" w:color="auto"/>
                  </w:divBdr>
                  <w:divsChild>
                    <w:div w:id="299919484">
                      <w:marLeft w:val="0"/>
                      <w:marRight w:val="0"/>
                      <w:marTop w:val="0"/>
                      <w:marBottom w:val="0"/>
                      <w:divBdr>
                        <w:top w:val="none" w:sz="0" w:space="0" w:color="auto"/>
                        <w:left w:val="none" w:sz="0" w:space="0" w:color="auto"/>
                        <w:bottom w:val="none" w:sz="0" w:space="0" w:color="auto"/>
                        <w:right w:val="none" w:sz="0" w:space="0" w:color="auto"/>
                      </w:divBdr>
                    </w:div>
                  </w:divsChild>
                </w:div>
                <w:div w:id="738017046">
                  <w:marLeft w:val="0"/>
                  <w:marRight w:val="0"/>
                  <w:marTop w:val="0"/>
                  <w:marBottom w:val="0"/>
                  <w:divBdr>
                    <w:top w:val="none" w:sz="0" w:space="0" w:color="auto"/>
                    <w:left w:val="none" w:sz="0" w:space="0" w:color="auto"/>
                    <w:bottom w:val="none" w:sz="0" w:space="0" w:color="auto"/>
                    <w:right w:val="none" w:sz="0" w:space="0" w:color="auto"/>
                  </w:divBdr>
                  <w:divsChild>
                    <w:div w:id="1306549339">
                      <w:marLeft w:val="0"/>
                      <w:marRight w:val="0"/>
                      <w:marTop w:val="0"/>
                      <w:marBottom w:val="0"/>
                      <w:divBdr>
                        <w:top w:val="none" w:sz="0" w:space="0" w:color="auto"/>
                        <w:left w:val="none" w:sz="0" w:space="0" w:color="auto"/>
                        <w:bottom w:val="none" w:sz="0" w:space="0" w:color="auto"/>
                        <w:right w:val="none" w:sz="0" w:space="0" w:color="auto"/>
                      </w:divBdr>
                    </w:div>
                  </w:divsChild>
                </w:div>
                <w:div w:id="1510868130">
                  <w:marLeft w:val="0"/>
                  <w:marRight w:val="0"/>
                  <w:marTop w:val="0"/>
                  <w:marBottom w:val="0"/>
                  <w:divBdr>
                    <w:top w:val="none" w:sz="0" w:space="0" w:color="auto"/>
                    <w:left w:val="none" w:sz="0" w:space="0" w:color="auto"/>
                    <w:bottom w:val="none" w:sz="0" w:space="0" w:color="auto"/>
                    <w:right w:val="none" w:sz="0" w:space="0" w:color="auto"/>
                  </w:divBdr>
                  <w:divsChild>
                    <w:div w:id="1524516901">
                      <w:marLeft w:val="0"/>
                      <w:marRight w:val="0"/>
                      <w:marTop w:val="0"/>
                      <w:marBottom w:val="0"/>
                      <w:divBdr>
                        <w:top w:val="none" w:sz="0" w:space="0" w:color="auto"/>
                        <w:left w:val="none" w:sz="0" w:space="0" w:color="auto"/>
                        <w:bottom w:val="none" w:sz="0" w:space="0" w:color="auto"/>
                        <w:right w:val="none" w:sz="0" w:space="0" w:color="auto"/>
                      </w:divBdr>
                    </w:div>
                  </w:divsChild>
                </w:div>
                <w:div w:id="1701860575">
                  <w:marLeft w:val="0"/>
                  <w:marRight w:val="0"/>
                  <w:marTop w:val="0"/>
                  <w:marBottom w:val="0"/>
                  <w:divBdr>
                    <w:top w:val="none" w:sz="0" w:space="0" w:color="auto"/>
                    <w:left w:val="none" w:sz="0" w:space="0" w:color="auto"/>
                    <w:bottom w:val="none" w:sz="0" w:space="0" w:color="auto"/>
                    <w:right w:val="none" w:sz="0" w:space="0" w:color="auto"/>
                  </w:divBdr>
                  <w:divsChild>
                    <w:div w:id="826436191">
                      <w:marLeft w:val="0"/>
                      <w:marRight w:val="0"/>
                      <w:marTop w:val="0"/>
                      <w:marBottom w:val="0"/>
                      <w:divBdr>
                        <w:top w:val="none" w:sz="0" w:space="0" w:color="auto"/>
                        <w:left w:val="none" w:sz="0" w:space="0" w:color="auto"/>
                        <w:bottom w:val="none" w:sz="0" w:space="0" w:color="auto"/>
                        <w:right w:val="none" w:sz="0" w:space="0" w:color="auto"/>
                      </w:divBdr>
                    </w:div>
                  </w:divsChild>
                </w:div>
                <w:div w:id="800462971">
                  <w:marLeft w:val="0"/>
                  <w:marRight w:val="0"/>
                  <w:marTop w:val="0"/>
                  <w:marBottom w:val="0"/>
                  <w:divBdr>
                    <w:top w:val="none" w:sz="0" w:space="0" w:color="auto"/>
                    <w:left w:val="none" w:sz="0" w:space="0" w:color="auto"/>
                    <w:bottom w:val="none" w:sz="0" w:space="0" w:color="auto"/>
                    <w:right w:val="none" w:sz="0" w:space="0" w:color="auto"/>
                  </w:divBdr>
                  <w:divsChild>
                    <w:div w:id="137765268">
                      <w:marLeft w:val="0"/>
                      <w:marRight w:val="0"/>
                      <w:marTop w:val="0"/>
                      <w:marBottom w:val="0"/>
                      <w:divBdr>
                        <w:top w:val="none" w:sz="0" w:space="0" w:color="auto"/>
                        <w:left w:val="none" w:sz="0" w:space="0" w:color="auto"/>
                        <w:bottom w:val="none" w:sz="0" w:space="0" w:color="auto"/>
                        <w:right w:val="none" w:sz="0" w:space="0" w:color="auto"/>
                      </w:divBdr>
                    </w:div>
                  </w:divsChild>
                </w:div>
                <w:div w:id="1726029046">
                  <w:marLeft w:val="0"/>
                  <w:marRight w:val="0"/>
                  <w:marTop w:val="0"/>
                  <w:marBottom w:val="0"/>
                  <w:divBdr>
                    <w:top w:val="none" w:sz="0" w:space="0" w:color="auto"/>
                    <w:left w:val="none" w:sz="0" w:space="0" w:color="auto"/>
                    <w:bottom w:val="none" w:sz="0" w:space="0" w:color="auto"/>
                    <w:right w:val="none" w:sz="0" w:space="0" w:color="auto"/>
                  </w:divBdr>
                  <w:divsChild>
                    <w:div w:id="1190755333">
                      <w:marLeft w:val="0"/>
                      <w:marRight w:val="0"/>
                      <w:marTop w:val="0"/>
                      <w:marBottom w:val="0"/>
                      <w:divBdr>
                        <w:top w:val="none" w:sz="0" w:space="0" w:color="auto"/>
                        <w:left w:val="none" w:sz="0" w:space="0" w:color="auto"/>
                        <w:bottom w:val="none" w:sz="0" w:space="0" w:color="auto"/>
                        <w:right w:val="none" w:sz="0" w:space="0" w:color="auto"/>
                      </w:divBdr>
                    </w:div>
                  </w:divsChild>
                </w:div>
                <w:div w:id="41683188">
                  <w:marLeft w:val="0"/>
                  <w:marRight w:val="0"/>
                  <w:marTop w:val="0"/>
                  <w:marBottom w:val="0"/>
                  <w:divBdr>
                    <w:top w:val="none" w:sz="0" w:space="0" w:color="auto"/>
                    <w:left w:val="none" w:sz="0" w:space="0" w:color="auto"/>
                    <w:bottom w:val="none" w:sz="0" w:space="0" w:color="auto"/>
                    <w:right w:val="none" w:sz="0" w:space="0" w:color="auto"/>
                  </w:divBdr>
                  <w:divsChild>
                    <w:div w:id="596795375">
                      <w:marLeft w:val="0"/>
                      <w:marRight w:val="0"/>
                      <w:marTop w:val="0"/>
                      <w:marBottom w:val="0"/>
                      <w:divBdr>
                        <w:top w:val="none" w:sz="0" w:space="0" w:color="auto"/>
                        <w:left w:val="none" w:sz="0" w:space="0" w:color="auto"/>
                        <w:bottom w:val="none" w:sz="0" w:space="0" w:color="auto"/>
                        <w:right w:val="none" w:sz="0" w:space="0" w:color="auto"/>
                      </w:divBdr>
                    </w:div>
                  </w:divsChild>
                </w:div>
                <w:div w:id="1267349512">
                  <w:marLeft w:val="0"/>
                  <w:marRight w:val="0"/>
                  <w:marTop w:val="0"/>
                  <w:marBottom w:val="0"/>
                  <w:divBdr>
                    <w:top w:val="none" w:sz="0" w:space="0" w:color="auto"/>
                    <w:left w:val="none" w:sz="0" w:space="0" w:color="auto"/>
                    <w:bottom w:val="none" w:sz="0" w:space="0" w:color="auto"/>
                    <w:right w:val="none" w:sz="0" w:space="0" w:color="auto"/>
                  </w:divBdr>
                  <w:divsChild>
                    <w:div w:id="235864803">
                      <w:marLeft w:val="0"/>
                      <w:marRight w:val="0"/>
                      <w:marTop w:val="0"/>
                      <w:marBottom w:val="0"/>
                      <w:divBdr>
                        <w:top w:val="none" w:sz="0" w:space="0" w:color="auto"/>
                        <w:left w:val="none" w:sz="0" w:space="0" w:color="auto"/>
                        <w:bottom w:val="none" w:sz="0" w:space="0" w:color="auto"/>
                        <w:right w:val="none" w:sz="0" w:space="0" w:color="auto"/>
                      </w:divBdr>
                    </w:div>
                  </w:divsChild>
                </w:div>
                <w:div w:id="28728914">
                  <w:marLeft w:val="0"/>
                  <w:marRight w:val="0"/>
                  <w:marTop w:val="0"/>
                  <w:marBottom w:val="0"/>
                  <w:divBdr>
                    <w:top w:val="none" w:sz="0" w:space="0" w:color="auto"/>
                    <w:left w:val="none" w:sz="0" w:space="0" w:color="auto"/>
                    <w:bottom w:val="none" w:sz="0" w:space="0" w:color="auto"/>
                    <w:right w:val="none" w:sz="0" w:space="0" w:color="auto"/>
                  </w:divBdr>
                  <w:divsChild>
                    <w:div w:id="481627087">
                      <w:marLeft w:val="0"/>
                      <w:marRight w:val="0"/>
                      <w:marTop w:val="0"/>
                      <w:marBottom w:val="0"/>
                      <w:divBdr>
                        <w:top w:val="none" w:sz="0" w:space="0" w:color="auto"/>
                        <w:left w:val="none" w:sz="0" w:space="0" w:color="auto"/>
                        <w:bottom w:val="none" w:sz="0" w:space="0" w:color="auto"/>
                        <w:right w:val="none" w:sz="0" w:space="0" w:color="auto"/>
                      </w:divBdr>
                    </w:div>
                  </w:divsChild>
                </w:div>
                <w:div w:id="1316488259">
                  <w:marLeft w:val="0"/>
                  <w:marRight w:val="0"/>
                  <w:marTop w:val="0"/>
                  <w:marBottom w:val="0"/>
                  <w:divBdr>
                    <w:top w:val="none" w:sz="0" w:space="0" w:color="auto"/>
                    <w:left w:val="none" w:sz="0" w:space="0" w:color="auto"/>
                    <w:bottom w:val="none" w:sz="0" w:space="0" w:color="auto"/>
                    <w:right w:val="none" w:sz="0" w:space="0" w:color="auto"/>
                  </w:divBdr>
                  <w:divsChild>
                    <w:div w:id="193352145">
                      <w:marLeft w:val="0"/>
                      <w:marRight w:val="0"/>
                      <w:marTop w:val="0"/>
                      <w:marBottom w:val="0"/>
                      <w:divBdr>
                        <w:top w:val="none" w:sz="0" w:space="0" w:color="auto"/>
                        <w:left w:val="none" w:sz="0" w:space="0" w:color="auto"/>
                        <w:bottom w:val="none" w:sz="0" w:space="0" w:color="auto"/>
                        <w:right w:val="none" w:sz="0" w:space="0" w:color="auto"/>
                      </w:divBdr>
                    </w:div>
                  </w:divsChild>
                </w:div>
                <w:div w:id="1192886737">
                  <w:marLeft w:val="0"/>
                  <w:marRight w:val="0"/>
                  <w:marTop w:val="0"/>
                  <w:marBottom w:val="0"/>
                  <w:divBdr>
                    <w:top w:val="none" w:sz="0" w:space="0" w:color="auto"/>
                    <w:left w:val="none" w:sz="0" w:space="0" w:color="auto"/>
                    <w:bottom w:val="none" w:sz="0" w:space="0" w:color="auto"/>
                    <w:right w:val="none" w:sz="0" w:space="0" w:color="auto"/>
                  </w:divBdr>
                  <w:divsChild>
                    <w:div w:id="318194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0280347">
          <w:marLeft w:val="0"/>
          <w:marRight w:val="0"/>
          <w:marTop w:val="0"/>
          <w:marBottom w:val="0"/>
          <w:divBdr>
            <w:top w:val="none" w:sz="0" w:space="0" w:color="auto"/>
            <w:left w:val="none" w:sz="0" w:space="0" w:color="auto"/>
            <w:bottom w:val="none" w:sz="0" w:space="0" w:color="auto"/>
            <w:right w:val="none" w:sz="0" w:space="0" w:color="auto"/>
          </w:divBdr>
        </w:div>
        <w:div w:id="465241972">
          <w:marLeft w:val="0"/>
          <w:marRight w:val="0"/>
          <w:marTop w:val="0"/>
          <w:marBottom w:val="0"/>
          <w:divBdr>
            <w:top w:val="none" w:sz="0" w:space="0" w:color="auto"/>
            <w:left w:val="none" w:sz="0" w:space="0" w:color="auto"/>
            <w:bottom w:val="none" w:sz="0" w:space="0" w:color="auto"/>
            <w:right w:val="none" w:sz="0" w:space="0" w:color="auto"/>
          </w:divBdr>
        </w:div>
        <w:div w:id="889927550">
          <w:marLeft w:val="0"/>
          <w:marRight w:val="0"/>
          <w:marTop w:val="0"/>
          <w:marBottom w:val="0"/>
          <w:divBdr>
            <w:top w:val="none" w:sz="0" w:space="0" w:color="auto"/>
            <w:left w:val="none" w:sz="0" w:space="0" w:color="auto"/>
            <w:bottom w:val="none" w:sz="0" w:space="0" w:color="auto"/>
            <w:right w:val="none" w:sz="0" w:space="0" w:color="auto"/>
          </w:divBdr>
          <w:divsChild>
            <w:div w:id="1934361782">
              <w:marLeft w:val="0"/>
              <w:marRight w:val="0"/>
              <w:marTop w:val="30"/>
              <w:marBottom w:val="30"/>
              <w:divBdr>
                <w:top w:val="none" w:sz="0" w:space="0" w:color="auto"/>
                <w:left w:val="none" w:sz="0" w:space="0" w:color="auto"/>
                <w:bottom w:val="none" w:sz="0" w:space="0" w:color="auto"/>
                <w:right w:val="none" w:sz="0" w:space="0" w:color="auto"/>
              </w:divBdr>
              <w:divsChild>
                <w:div w:id="1926840322">
                  <w:marLeft w:val="0"/>
                  <w:marRight w:val="0"/>
                  <w:marTop w:val="0"/>
                  <w:marBottom w:val="0"/>
                  <w:divBdr>
                    <w:top w:val="none" w:sz="0" w:space="0" w:color="auto"/>
                    <w:left w:val="none" w:sz="0" w:space="0" w:color="auto"/>
                    <w:bottom w:val="none" w:sz="0" w:space="0" w:color="auto"/>
                    <w:right w:val="none" w:sz="0" w:space="0" w:color="auto"/>
                  </w:divBdr>
                  <w:divsChild>
                    <w:div w:id="48234796">
                      <w:marLeft w:val="0"/>
                      <w:marRight w:val="0"/>
                      <w:marTop w:val="0"/>
                      <w:marBottom w:val="0"/>
                      <w:divBdr>
                        <w:top w:val="none" w:sz="0" w:space="0" w:color="auto"/>
                        <w:left w:val="none" w:sz="0" w:space="0" w:color="auto"/>
                        <w:bottom w:val="none" w:sz="0" w:space="0" w:color="auto"/>
                        <w:right w:val="none" w:sz="0" w:space="0" w:color="auto"/>
                      </w:divBdr>
                    </w:div>
                  </w:divsChild>
                </w:div>
                <w:div w:id="125587955">
                  <w:marLeft w:val="0"/>
                  <w:marRight w:val="0"/>
                  <w:marTop w:val="0"/>
                  <w:marBottom w:val="0"/>
                  <w:divBdr>
                    <w:top w:val="none" w:sz="0" w:space="0" w:color="auto"/>
                    <w:left w:val="none" w:sz="0" w:space="0" w:color="auto"/>
                    <w:bottom w:val="none" w:sz="0" w:space="0" w:color="auto"/>
                    <w:right w:val="none" w:sz="0" w:space="0" w:color="auto"/>
                  </w:divBdr>
                  <w:divsChild>
                    <w:div w:id="927693706">
                      <w:marLeft w:val="0"/>
                      <w:marRight w:val="0"/>
                      <w:marTop w:val="0"/>
                      <w:marBottom w:val="0"/>
                      <w:divBdr>
                        <w:top w:val="none" w:sz="0" w:space="0" w:color="auto"/>
                        <w:left w:val="none" w:sz="0" w:space="0" w:color="auto"/>
                        <w:bottom w:val="none" w:sz="0" w:space="0" w:color="auto"/>
                        <w:right w:val="none" w:sz="0" w:space="0" w:color="auto"/>
                      </w:divBdr>
                    </w:div>
                  </w:divsChild>
                </w:div>
                <w:div w:id="1825851473">
                  <w:marLeft w:val="0"/>
                  <w:marRight w:val="0"/>
                  <w:marTop w:val="0"/>
                  <w:marBottom w:val="0"/>
                  <w:divBdr>
                    <w:top w:val="none" w:sz="0" w:space="0" w:color="auto"/>
                    <w:left w:val="none" w:sz="0" w:space="0" w:color="auto"/>
                    <w:bottom w:val="none" w:sz="0" w:space="0" w:color="auto"/>
                    <w:right w:val="none" w:sz="0" w:space="0" w:color="auto"/>
                  </w:divBdr>
                  <w:divsChild>
                    <w:div w:id="1828860380">
                      <w:marLeft w:val="0"/>
                      <w:marRight w:val="0"/>
                      <w:marTop w:val="0"/>
                      <w:marBottom w:val="0"/>
                      <w:divBdr>
                        <w:top w:val="none" w:sz="0" w:space="0" w:color="auto"/>
                        <w:left w:val="none" w:sz="0" w:space="0" w:color="auto"/>
                        <w:bottom w:val="none" w:sz="0" w:space="0" w:color="auto"/>
                        <w:right w:val="none" w:sz="0" w:space="0" w:color="auto"/>
                      </w:divBdr>
                    </w:div>
                  </w:divsChild>
                </w:div>
                <w:div w:id="927933087">
                  <w:marLeft w:val="0"/>
                  <w:marRight w:val="0"/>
                  <w:marTop w:val="0"/>
                  <w:marBottom w:val="0"/>
                  <w:divBdr>
                    <w:top w:val="none" w:sz="0" w:space="0" w:color="auto"/>
                    <w:left w:val="none" w:sz="0" w:space="0" w:color="auto"/>
                    <w:bottom w:val="none" w:sz="0" w:space="0" w:color="auto"/>
                    <w:right w:val="none" w:sz="0" w:space="0" w:color="auto"/>
                  </w:divBdr>
                  <w:divsChild>
                    <w:div w:id="1797336419">
                      <w:marLeft w:val="0"/>
                      <w:marRight w:val="0"/>
                      <w:marTop w:val="0"/>
                      <w:marBottom w:val="0"/>
                      <w:divBdr>
                        <w:top w:val="none" w:sz="0" w:space="0" w:color="auto"/>
                        <w:left w:val="none" w:sz="0" w:space="0" w:color="auto"/>
                        <w:bottom w:val="none" w:sz="0" w:space="0" w:color="auto"/>
                        <w:right w:val="none" w:sz="0" w:space="0" w:color="auto"/>
                      </w:divBdr>
                    </w:div>
                  </w:divsChild>
                </w:div>
                <w:div w:id="212351971">
                  <w:marLeft w:val="0"/>
                  <w:marRight w:val="0"/>
                  <w:marTop w:val="0"/>
                  <w:marBottom w:val="0"/>
                  <w:divBdr>
                    <w:top w:val="none" w:sz="0" w:space="0" w:color="auto"/>
                    <w:left w:val="none" w:sz="0" w:space="0" w:color="auto"/>
                    <w:bottom w:val="none" w:sz="0" w:space="0" w:color="auto"/>
                    <w:right w:val="none" w:sz="0" w:space="0" w:color="auto"/>
                  </w:divBdr>
                  <w:divsChild>
                    <w:div w:id="1209147041">
                      <w:marLeft w:val="0"/>
                      <w:marRight w:val="0"/>
                      <w:marTop w:val="0"/>
                      <w:marBottom w:val="0"/>
                      <w:divBdr>
                        <w:top w:val="none" w:sz="0" w:space="0" w:color="auto"/>
                        <w:left w:val="none" w:sz="0" w:space="0" w:color="auto"/>
                        <w:bottom w:val="none" w:sz="0" w:space="0" w:color="auto"/>
                        <w:right w:val="none" w:sz="0" w:space="0" w:color="auto"/>
                      </w:divBdr>
                    </w:div>
                  </w:divsChild>
                </w:div>
                <w:div w:id="1725178230">
                  <w:marLeft w:val="0"/>
                  <w:marRight w:val="0"/>
                  <w:marTop w:val="0"/>
                  <w:marBottom w:val="0"/>
                  <w:divBdr>
                    <w:top w:val="none" w:sz="0" w:space="0" w:color="auto"/>
                    <w:left w:val="none" w:sz="0" w:space="0" w:color="auto"/>
                    <w:bottom w:val="none" w:sz="0" w:space="0" w:color="auto"/>
                    <w:right w:val="none" w:sz="0" w:space="0" w:color="auto"/>
                  </w:divBdr>
                  <w:divsChild>
                    <w:div w:id="380449334">
                      <w:marLeft w:val="0"/>
                      <w:marRight w:val="0"/>
                      <w:marTop w:val="0"/>
                      <w:marBottom w:val="0"/>
                      <w:divBdr>
                        <w:top w:val="none" w:sz="0" w:space="0" w:color="auto"/>
                        <w:left w:val="none" w:sz="0" w:space="0" w:color="auto"/>
                        <w:bottom w:val="none" w:sz="0" w:space="0" w:color="auto"/>
                        <w:right w:val="none" w:sz="0" w:space="0" w:color="auto"/>
                      </w:divBdr>
                    </w:div>
                  </w:divsChild>
                </w:div>
                <w:div w:id="37630109">
                  <w:marLeft w:val="0"/>
                  <w:marRight w:val="0"/>
                  <w:marTop w:val="0"/>
                  <w:marBottom w:val="0"/>
                  <w:divBdr>
                    <w:top w:val="none" w:sz="0" w:space="0" w:color="auto"/>
                    <w:left w:val="none" w:sz="0" w:space="0" w:color="auto"/>
                    <w:bottom w:val="none" w:sz="0" w:space="0" w:color="auto"/>
                    <w:right w:val="none" w:sz="0" w:space="0" w:color="auto"/>
                  </w:divBdr>
                  <w:divsChild>
                    <w:div w:id="1181241920">
                      <w:marLeft w:val="0"/>
                      <w:marRight w:val="0"/>
                      <w:marTop w:val="0"/>
                      <w:marBottom w:val="0"/>
                      <w:divBdr>
                        <w:top w:val="none" w:sz="0" w:space="0" w:color="auto"/>
                        <w:left w:val="none" w:sz="0" w:space="0" w:color="auto"/>
                        <w:bottom w:val="none" w:sz="0" w:space="0" w:color="auto"/>
                        <w:right w:val="none" w:sz="0" w:space="0" w:color="auto"/>
                      </w:divBdr>
                    </w:div>
                  </w:divsChild>
                </w:div>
                <w:div w:id="558519529">
                  <w:marLeft w:val="0"/>
                  <w:marRight w:val="0"/>
                  <w:marTop w:val="0"/>
                  <w:marBottom w:val="0"/>
                  <w:divBdr>
                    <w:top w:val="none" w:sz="0" w:space="0" w:color="auto"/>
                    <w:left w:val="none" w:sz="0" w:space="0" w:color="auto"/>
                    <w:bottom w:val="none" w:sz="0" w:space="0" w:color="auto"/>
                    <w:right w:val="none" w:sz="0" w:space="0" w:color="auto"/>
                  </w:divBdr>
                  <w:divsChild>
                    <w:div w:id="372506915">
                      <w:marLeft w:val="0"/>
                      <w:marRight w:val="0"/>
                      <w:marTop w:val="0"/>
                      <w:marBottom w:val="0"/>
                      <w:divBdr>
                        <w:top w:val="none" w:sz="0" w:space="0" w:color="auto"/>
                        <w:left w:val="none" w:sz="0" w:space="0" w:color="auto"/>
                        <w:bottom w:val="none" w:sz="0" w:space="0" w:color="auto"/>
                        <w:right w:val="none" w:sz="0" w:space="0" w:color="auto"/>
                      </w:divBdr>
                    </w:div>
                  </w:divsChild>
                </w:div>
                <w:div w:id="801725300">
                  <w:marLeft w:val="0"/>
                  <w:marRight w:val="0"/>
                  <w:marTop w:val="0"/>
                  <w:marBottom w:val="0"/>
                  <w:divBdr>
                    <w:top w:val="none" w:sz="0" w:space="0" w:color="auto"/>
                    <w:left w:val="none" w:sz="0" w:space="0" w:color="auto"/>
                    <w:bottom w:val="none" w:sz="0" w:space="0" w:color="auto"/>
                    <w:right w:val="none" w:sz="0" w:space="0" w:color="auto"/>
                  </w:divBdr>
                  <w:divsChild>
                    <w:div w:id="517547445">
                      <w:marLeft w:val="0"/>
                      <w:marRight w:val="0"/>
                      <w:marTop w:val="0"/>
                      <w:marBottom w:val="0"/>
                      <w:divBdr>
                        <w:top w:val="none" w:sz="0" w:space="0" w:color="auto"/>
                        <w:left w:val="none" w:sz="0" w:space="0" w:color="auto"/>
                        <w:bottom w:val="none" w:sz="0" w:space="0" w:color="auto"/>
                        <w:right w:val="none" w:sz="0" w:space="0" w:color="auto"/>
                      </w:divBdr>
                    </w:div>
                  </w:divsChild>
                </w:div>
                <w:div w:id="1639799276">
                  <w:marLeft w:val="0"/>
                  <w:marRight w:val="0"/>
                  <w:marTop w:val="0"/>
                  <w:marBottom w:val="0"/>
                  <w:divBdr>
                    <w:top w:val="none" w:sz="0" w:space="0" w:color="auto"/>
                    <w:left w:val="none" w:sz="0" w:space="0" w:color="auto"/>
                    <w:bottom w:val="none" w:sz="0" w:space="0" w:color="auto"/>
                    <w:right w:val="none" w:sz="0" w:space="0" w:color="auto"/>
                  </w:divBdr>
                  <w:divsChild>
                    <w:div w:id="157237996">
                      <w:marLeft w:val="0"/>
                      <w:marRight w:val="0"/>
                      <w:marTop w:val="0"/>
                      <w:marBottom w:val="0"/>
                      <w:divBdr>
                        <w:top w:val="none" w:sz="0" w:space="0" w:color="auto"/>
                        <w:left w:val="none" w:sz="0" w:space="0" w:color="auto"/>
                        <w:bottom w:val="none" w:sz="0" w:space="0" w:color="auto"/>
                        <w:right w:val="none" w:sz="0" w:space="0" w:color="auto"/>
                      </w:divBdr>
                    </w:div>
                  </w:divsChild>
                </w:div>
                <w:div w:id="2049060089">
                  <w:marLeft w:val="0"/>
                  <w:marRight w:val="0"/>
                  <w:marTop w:val="0"/>
                  <w:marBottom w:val="0"/>
                  <w:divBdr>
                    <w:top w:val="none" w:sz="0" w:space="0" w:color="auto"/>
                    <w:left w:val="none" w:sz="0" w:space="0" w:color="auto"/>
                    <w:bottom w:val="none" w:sz="0" w:space="0" w:color="auto"/>
                    <w:right w:val="none" w:sz="0" w:space="0" w:color="auto"/>
                  </w:divBdr>
                  <w:divsChild>
                    <w:div w:id="1293634445">
                      <w:marLeft w:val="0"/>
                      <w:marRight w:val="0"/>
                      <w:marTop w:val="0"/>
                      <w:marBottom w:val="0"/>
                      <w:divBdr>
                        <w:top w:val="none" w:sz="0" w:space="0" w:color="auto"/>
                        <w:left w:val="none" w:sz="0" w:space="0" w:color="auto"/>
                        <w:bottom w:val="none" w:sz="0" w:space="0" w:color="auto"/>
                        <w:right w:val="none" w:sz="0" w:space="0" w:color="auto"/>
                      </w:divBdr>
                    </w:div>
                  </w:divsChild>
                </w:div>
                <w:div w:id="1196889259">
                  <w:marLeft w:val="0"/>
                  <w:marRight w:val="0"/>
                  <w:marTop w:val="0"/>
                  <w:marBottom w:val="0"/>
                  <w:divBdr>
                    <w:top w:val="none" w:sz="0" w:space="0" w:color="auto"/>
                    <w:left w:val="none" w:sz="0" w:space="0" w:color="auto"/>
                    <w:bottom w:val="none" w:sz="0" w:space="0" w:color="auto"/>
                    <w:right w:val="none" w:sz="0" w:space="0" w:color="auto"/>
                  </w:divBdr>
                  <w:divsChild>
                    <w:div w:id="1461846989">
                      <w:marLeft w:val="0"/>
                      <w:marRight w:val="0"/>
                      <w:marTop w:val="0"/>
                      <w:marBottom w:val="0"/>
                      <w:divBdr>
                        <w:top w:val="none" w:sz="0" w:space="0" w:color="auto"/>
                        <w:left w:val="none" w:sz="0" w:space="0" w:color="auto"/>
                        <w:bottom w:val="none" w:sz="0" w:space="0" w:color="auto"/>
                        <w:right w:val="none" w:sz="0" w:space="0" w:color="auto"/>
                      </w:divBdr>
                    </w:div>
                  </w:divsChild>
                </w:div>
                <w:div w:id="1701861685">
                  <w:marLeft w:val="0"/>
                  <w:marRight w:val="0"/>
                  <w:marTop w:val="0"/>
                  <w:marBottom w:val="0"/>
                  <w:divBdr>
                    <w:top w:val="none" w:sz="0" w:space="0" w:color="auto"/>
                    <w:left w:val="none" w:sz="0" w:space="0" w:color="auto"/>
                    <w:bottom w:val="none" w:sz="0" w:space="0" w:color="auto"/>
                    <w:right w:val="none" w:sz="0" w:space="0" w:color="auto"/>
                  </w:divBdr>
                  <w:divsChild>
                    <w:div w:id="1642880019">
                      <w:marLeft w:val="0"/>
                      <w:marRight w:val="0"/>
                      <w:marTop w:val="0"/>
                      <w:marBottom w:val="0"/>
                      <w:divBdr>
                        <w:top w:val="none" w:sz="0" w:space="0" w:color="auto"/>
                        <w:left w:val="none" w:sz="0" w:space="0" w:color="auto"/>
                        <w:bottom w:val="none" w:sz="0" w:space="0" w:color="auto"/>
                        <w:right w:val="none" w:sz="0" w:space="0" w:color="auto"/>
                      </w:divBdr>
                    </w:div>
                  </w:divsChild>
                </w:div>
                <w:div w:id="995299659">
                  <w:marLeft w:val="0"/>
                  <w:marRight w:val="0"/>
                  <w:marTop w:val="0"/>
                  <w:marBottom w:val="0"/>
                  <w:divBdr>
                    <w:top w:val="none" w:sz="0" w:space="0" w:color="auto"/>
                    <w:left w:val="none" w:sz="0" w:space="0" w:color="auto"/>
                    <w:bottom w:val="none" w:sz="0" w:space="0" w:color="auto"/>
                    <w:right w:val="none" w:sz="0" w:space="0" w:color="auto"/>
                  </w:divBdr>
                  <w:divsChild>
                    <w:div w:id="1622833172">
                      <w:marLeft w:val="0"/>
                      <w:marRight w:val="0"/>
                      <w:marTop w:val="0"/>
                      <w:marBottom w:val="0"/>
                      <w:divBdr>
                        <w:top w:val="none" w:sz="0" w:space="0" w:color="auto"/>
                        <w:left w:val="none" w:sz="0" w:space="0" w:color="auto"/>
                        <w:bottom w:val="none" w:sz="0" w:space="0" w:color="auto"/>
                        <w:right w:val="none" w:sz="0" w:space="0" w:color="auto"/>
                      </w:divBdr>
                    </w:div>
                  </w:divsChild>
                </w:div>
                <w:div w:id="1078867447">
                  <w:marLeft w:val="0"/>
                  <w:marRight w:val="0"/>
                  <w:marTop w:val="0"/>
                  <w:marBottom w:val="0"/>
                  <w:divBdr>
                    <w:top w:val="none" w:sz="0" w:space="0" w:color="auto"/>
                    <w:left w:val="none" w:sz="0" w:space="0" w:color="auto"/>
                    <w:bottom w:val="none" w:sz="0" w:space="0" w:color="auto"/>
                    <w:right w:val="none" w:sz="0" w:space="0" w:color="auto"/>
                  </w:divBdr>
                  <w:divsChild>
                    <w:div w:id="2029793889">
                      <w:marLeft w:val="0"/>
                      <w:marRight w:val="0"/>
                      <w:marTop w:val="0"/>
                      <w:marBottom w:val="0"/>
                      <w:divBdr>
                        <w:top w:val="none" w:sz="0" w:space="0" w:color="auto"/>
                        <w:left w:val="none" w:sz="0" w:space="0" w:color="auto"/>
                        <w:bottom w:val="none" w:sz="0" w:space="0" w:color="auto"/>
                        <w:right w:val="none" w:sz="0" w:space="0" w:color="auto"/>
                      </w:divBdr>
                    </w:div>
                  </w:divsChild>
                </w:div>
                <w:div w:id="1727952310">
                  <w:marLeft w:val="0"/>
                  <w:marRight w:val="0"/>
                  <w:marTop w:val="0"/>
                  <w:marBottom w:val="0"/>
                  <w:divBdr>
                    <w:top w:val="none" w:sz="0" w:space="0" w:color="auto"/>
                    <w:left w:val="none" w:sz="0" w:space="0" w:color="auto"/>
                    <w:bottom w:val="none" w:sz="0" w:space="0" w:color="auto"/>
                    <w:right w:val="none" w:sz="0" w:space="0" w:color="auto"/>
                  </w:divBdr>
                  <w:divsChild>
                    <w:div w:id="1452747742">
                      <w:marLeft w:val="0"/>
                      <w:marRight w:val="0"/>
                      <w:marTop w:val="0"/>
                      <w:marBottom w:val="0"/>
                      <w:divBdr>
                        <w:top w:val="none" w:sz="0" w:space="0" w:color="auto"/>
                        <w:left w:val="none" w:sz="0" w:space="0" w:color="auto"/>
                        <w:bottom w:val="none" w:sz="0" w:space="0" w:color="auto"/>
                        <w:right w:val="none" w:sz="0" w:space="0" w:color="auto"/>
                      </w:divBdr>
                    </w:div>
                  </w:divsChild>
                </w:div>
                <w:div w:id="2034501933">
                  <w:marLeft w:val="0"/>
                  <w:marRight w:val="0"/>
                  <w:marTop w:val="0"/>
                  <w:marBottom w:val="0"/>
                  <w:divBdr>
                    <w:top w:val="none" w:sz="0" w:space="0" w:color="auto"/>
                    <w:left w:val="none" w:sz="0" w:space="0" w:color="auto"/>
                    <w:bottom w:val="none" w:sz="0" w:space="0" w:color="auto"/>
                    <w:right w:val="none" w:sz="0" w:space="0" w:color="auto"/>
                  </w:divBdr>
                  <w:divsChild>
                    <w:div w:id="1943956217">
                      <w:marLeft w:val="0"/>
                      <w:marRight w:val="0"/>
                      <w:marTop w:val="0"/>
                      <w:marBottom w:val="0"/>
                      <w:divBdr>
                        <w:top w:val="none" w:sz="0" w:space="0" w:color="auto"/>
                        <w:left w:val="none" w:sz="0" w:space="0" w:color="auto"/>
                        <w:bottom w:val="none" w:sz="0" w:space="0" w:color="auto"/>
                        <w:right w:val="none" w:sz="0" w:space="0" w:color="auto"/>
                      </w:divBdr>
                    </w:div>
                  </w:divsChild>
                </w:div>
                <w:div w:id="158468239">
                  <w:marLeft w:val="0"/>
                  <w:marRight w:val="0"/>
                  <w:marTop w:val="0"/>
                  <w:marBottom w:val="0"/>
                  <w:divBdr>
                    <w:top w:val="none" w:sz="0" w:space="0" w:color="auto"/>
                    <w:left w:val="none" w:sz="0" w:space="0" w:color="auto"/>
                    <w:bottom w:val="none" w:sz="0" w:space="0" w:color="auto"/>
                    <w:right w:val="none" w:sz="0" w:space="0" w:color="auto"/>
                  </w:divBdr>
                  <w:divsChild>
                    <w:div w:id="97453327">
                      <w:marLeft w:val="0"/>
                      <w:marRight w:val="0"/>
                      <w:marTop w:val="0"/>
                      <w:marBottom w:val="0"/>
                      <w:divBdr>
                        <w:top w:val="none" w:sz="0" w:space="0" w:color="auto"/>
                        <w:left w:val="none" w:sz="0" w:space="0" w:color="auto"/>
                        <w:bottom w:val="none" w:sz="0" w:space="0" w:color="auto"/>
                        <w:right w:val="none" w:sz="0" w:space="0" w:color="auto"/>
                      </w:divBdr>
                    </w:div>
                  </w:divsChild>
                </w:div>
                <w:div w:id="694690702">
                  <w:marLeft w:val="0"/>
                  <w:marRight w:val="0"/>
                  <w:marTop w:val="0"/>
                  <w:marBottom w:val="0"/>
                  <w:divBdr>
                    <w:top w:val="none" w:sz="0" w:space="0" w:color="auto"/>
                    <w:left w:val="none" w:sz="0" w:space="0" w:color="auto"/>
                    <w:bottom w:val="none" w:sz="0" w:space="0" w:color="auto"/>
                    <w:right w:val="none" w:sz="0" w:space="0" w:color="auto"/>
                  </w:divBdr>
                  <w:divsChild>
                    <w:div w:id="1883519321">
                      <w:marLeft w:val="0"/>
                      <w:marRight w:val="0"/>
                      <w:marTop w:val="0"/>
                      <w:marBottom w:val="0"/>
                      <w:divBdr>
                        <w:top w:val="none" w:sz="0" w:space="0" w:color="auto"/>
                        <w:left w:val="none" w:sz="0" w:space="0" w:color="auto"/>
                        <w:bottom w:val="none" w:sz="0" w:space="0" w:color="auto"/>
                        <w:right w:val="none" w:sz="0" w:space="0" w:color="auto"/>
                      </w:divBdr>
                    </w:div>
                  </w:divsChild>
                </w:div>
                <w:div w:id="1506482155">
                  <w:marLeft w:val="0"/>
                  <w:marRight w:val="0"/>
                  <w:marTop w:val="0"/>
                  <w:marBottom w:val="0"/>
                  <w:divBdr>
                    <w:top w:val="none" w:sz="0" w:space="0" w:color="auto"/>
                    <w:left w:val="none" w:sz="0" w:space="0" w:color="auto"/>
                    <w:bottom w:val="none" w:sz="0" w:space="0" w:color="auto"/>
                    <w:right w:val="none" w:sz="0" w:space="0" w:color="auto"/>
                  </w:divBdr>
                  <w:divsChild>
                    <w:div w:id="156658574">
                      <w:marLeft w:val="0"/>
                      <w:marRight w:val="0"/>
                      <w:marTop w:val="0"/>
                      <w:marBottom w:val="0"/>
                      <w:divBdr>
                        <w:top w:val="none" w:sz="0" w:space="0" w:color="auto"/>
                        <w:left w:val="none" w:sz="0" w:space="0" w:color="auto"/>
                        <w:bottom w:val="none" w:sz="0" w:space="0" w:color="auto"/>
                        <w:right w:val="none" w:sz="0" w:space="0" w:color="auto"/>
                      </w:divBdr>
                    </w:div>
                  </w:divsChild>
                </w:div>
                <w:div w:id="1124466909">
                  <w:marLeft w:val="0"/>
                  <w:marRight w:val="0"/>
                  <w:marTop w:val="0"/>
                  <w:marBottom w:val="0"/>
                  <w:divBdr>
                    <w:top w:val="none" w:sz="0" w:space="0" w:color="auto"/>
                    <w:left w:val="none" w:sz="0" w:space="0" w:color="auto"/>
                    <w:bottom w:val="none" w:sz="0" w:space="0" w:color="auto"/>
                    <w:right w:val="none" w:sz="0" w:space="0" w:color="auto"/>
                  </w:divBdr>
                  <w:divsChild>
                    <w:div w:id="345863878">
                      <w:marLeft w:val="0"/>
                      <w:marRight w:val="0"/>
                      <w:marTop w:val="0"/>
                      <w:marBottom w:val="0"/>
                      <w:divBdr>
                        <w:top w:val="none" w:sz="0" w:space="0" w:color="auto"/>
                        <w:left w:val="none" w:sz="0" w:space="0" w:color="auto"/>
                        <w:bottom w:val="none" w:sz="0" w:space="0" w:color="auto"/>
                        <w:right w:val="none" w:sz="0" w:space="0" w:color="auto"/>
                      </w:divBdr>
                    </w:div>
                  </w:divsChild>
                </w:div>
                <w:div w:id="686098745">
                  <w:marLeft w:val="0"/>
                  <w:marRight w:val="0"/>
                  <w:marTop w:val="0"/>
                  <w:marBottom w:val="0"/>
                  <w:divBdr>
                    <w:top w:val="none" w:sz="0" w:space="0" w:color="auto"/>
                    <w:left w:val="none" w:sz="0" w:space="0" w:color="auto"/>
                    <w:bottom w:val="none" w:sz="0" w:space="0" w:color="auto"/>
                    <w:right w:val="none" w:sz="0" w:space="0" w:color="auto"/>
                  </w:divBdr>
                  <w:divsChild>
                    <w:div w:id="337581792">
                      <w:marLeft w:val="0"/>
                      <w:marRight w:val="0"/>
                      <w:marTop w:val="0"/>
                      <w:marBottom w:val="0"/>
                      <w:divBdr>
                        <w:top w:val="none" w:sz="0" w:space="0" w:color="auto"/>
                        <w:left w:val="none" w:sz="0" w:space="0" w:color="auto"/>
                        <w:bottom w:val="none" w:sz="0" w:space="0" w:color="auto"/>
                        <w:right w:val="none" w:sz="0" w:space="0" w:color="auto"/>
                      </w:divBdr>
                    </w:div>
                  </w:divsChild>
                </w:div>
                <w:div w:id="1841508227">
                  <w:marLeft w:val="0"/>
                  <w:marRight w:val="0"/>
                  <w:marTop w:val="0"/>
                  <w:marBottom w:val="0"/>
                  <w:divBdr>
                    <w:top w:val="none" w:sz="0" w:space="0" w:color="auto"/>
                    <w:left w:val="none" w:sz="0" w:space="0" w:color="auto"/>
                    <w:bottom w:val="none" w:sz="0" w:space="0" w:color="auto"/>
                    <w:right w:val="none" w:sz="0" w:space="0" w:color="auto"/>
                  </w:divBdr>
                  <w:divsChild>
                    <w:div w:id="1756702495">
                      <w:marLeft w:val="0"/>
                      <w:marRight w:val="0"/>
                      <w:marTop w:val="0"/>
                      <w:marBottom w:val="0"/>
                      <w:divBdr>
                        <w:top w:val="none" w:sz="0" w:space="0" w:color="auto"/>
                        <w:left w:val="none" w:sz="0" w:space="0" w:color="auto"/>
                        <w:bottom w:val="none" w:sz="0" w:space="0" w:color="auto"/>
                        <w:right w:val="none" w:sz="0" w:space="0" w:color="auto"/>
                      </w:divBdr>
                    </w:div>
                  </w:divsChild>
                </w:div>
                <w:div w:id="1807504744">
                  <w:marLeft w:val="0"/>
                  <w:marRight w:val="0"/>
                  <w:marTop w:val="0"/>
                  <w:marBottom w:val="0"/>
                  <w:divBdr>
                    <w:top w:val="none" w:sz="0" w:space="0" w:color="auto"/>
                    <w:left w:val="none" w:sz="0" w:space="0" w:color="auto"/>
                    <w:bottom w:val="none" w:sz="0" w:space="0" w:color="auto"/>
                    <w:right w:val="none" w:sz="0" w:space="0" w:color="auto"/>
                  </w:divBdr>
                  <w:divsChild>
                    <w:div w:id="1362784363">
                      <w:marLeft w:val="0"/>
                      <w:marRight w:val="0"/>
                      <w:marTop w:val="0"/>
                      <w:marBottom w:val="0"/>
                      <w:divBdr>
                        <w:top w:val="none" w:sz="0" w:space="0" w:color="auto"/>
                        <w:left w:val="none" w:sz="0" w:space="0" w:color="auto"/>
                        <w:bottom w:val="none" w:sz="0" w:space="0" w:color="auto"/>
                        <w:right w:val="none" w:sz="0" w:space="0" w:color="auto"/>
                      </w:divBdr>
                    </w:div>
                  </w:divsChild>
                </w:div>
                <w:div w:id="1040521115">
                  <w:marLeft w:val="0"/>
                  <w:marRight w:val="0"/>
                  <w:marTop w:val="0"/>
                  <w:marBottom w:val="0"/>
                  <w:divBdr>
                    <w:top w:val="none" w:sz="0" w:space="0" w:color="auto"/>
                    <w:left w:val="none" w:sz="0" w:space="0" w:color="auto"/>
                    <w:bottom w:val="none" w:sz="0" w:space="0" w:color="auto"/>
                    <w:right w:val="none" w:sz="0" w:space="0" w:color="auto"/>
                  </w:divBdr>
                  <w:divsChild>
                    <w:div w:id="188835031">
                      <w:marLeft w:val="0"/>
                      <w:marRight w:val="0"/>
                      <w:marTop w:val="0"/>
                      <w:marBottom w:val="0"/>
                      <w:divBdr>
                        <w:top w:val="none" w:sz="0" w:space="0" w:color="auto"/>
                        <w:left w:val="none" w:sz="0" w:space="0" w:color="auto"/>
                        <w:bottom w:val="none" w:sz="0" w:space="0" w:color="auto"/>
                        <w:right w:val="none" w:sz="0" w:space="0" w:color="auto"/>
                      </w:divBdr>
                    </w:div>
                  </w:divsChild>
                </w:div>
                <w:div w:id="1703825792">
                  <w:marLeft w:val="0"/>
                  <w:marRight w:val="0"/>
                  <w:marTop w:val="0"/>
                  <w:marBottom w:val="0"/>
                  <w:divBdr>
                    <w:top w:val="none" w:sz="0" w:space="0" w:color="auto"/>
                    <w:left w:val="none" w:sz="0" w:space="0" w:color="auto"/>
                    <w:bottom w:val="none" w:sz="0" w:space="0" w:color="auto"/>
                    <w:right w:val="none" w:sz="0" w:space="0" w:color="auto"/>
                  </w:divBdr>
                  <w:divsChild>
                    <w:div w:id="585774303">
                      <w:marLeft w:val="0"/>
                      <w:marRight w:val="0"/>
                      <w:marTop w:val="0"/>
                      <w:marBottom w:val="0"/>
                      <w:divBdr>
                        <w:top w:val="none" w:sz="0" w:space="0" w:color="auto"/>
                        <w:left w:val="none" w:sz="0" w:space="0" w:color="auto"/>
                        <w:bottom w:val="none" w:sz="0" w:space="0" w:color="auto"/>
                        <w:right w:val="none" w:sz="0" w:space="0" w:color="auto"/>
                      </w:divBdr>
                    </w:div>
                  </w:divsChild>
                </w:div>
                <w:div w:id="1675261449">
                  <w:marLeft w:val="0"/>
                  <w:marRight w:val="0"/>
                  <w:marTop w:val="0"/>
                  <w:marBottom w:val="0"/>
                  <w:divBdr>
                    <w:top w:val="none" w:sz="0" w:space="0" w:color="auto"/>
                    <w:left w:val="none" w:sz="0" w:space="0" w:color="auto"/>
                    <w:bottom w:val="none" w:sz="0" w:space="0" w:color="auto"/>
                    <w:right w:val="none" w:sz="0" w:space="0" w:color="auto"/>
                  </w:divBdr>
                  <w:divsChild>
                    <w:div w:id="836772869">
                      <w:marLeft w:val="0"/>
                      <w:marRight w:val="0"/>
                      <w:marTop w:val="0"/>
                      <w:marBottom w:val="0"/>
                      <w:divBdr>
                        <w:top w:val="none" w:sz="0" w:space="0" w:color="auto"/>
                        <w:left w:val="none" w:sz="0" w:space="0" w:color="auto"/>
                        <w:bottom w:val="none" w:sz="0" w:space="0" w:color="auto"/>
                        <w:right w:val="none" w:sz="0" w:space="0" w:color="auto"/>
                      </w:divBdr>
                    </w:div>
                  </w:divsChild>
                </w:div>
                <w:div w:id="1030569682">
                  <w:marLeft w:val="0"/>
                  <w:marRight w:val="0"/>
                  <w:marTop w:val="0"/>
                  <w:marBottom w:val="0"/>
                  <w:divBdr>
                    <w:top w:val="none" w:sz="0" w:space="0" w:color="auto"/>
                    <w:left w:val="none" w:sz="0" w:space="0" w:color="auto"/>
                    <w:bottom w:val="none" w:sz="0" w:space="0" w:color="auto"/>
                    <w:right w:val="none" w:sz="0" w:space="0" w:color="auto"/>
                  </w:divBdr>
                  <w:divsChild>
                    <w:div w:id="1454863937">
                      <w:marLeft w:val="0"/>
                      <w:marRight w:val="0"/>
                      <w:marTop w:val="0"/>
                      <w:marBottom w:val="0"/>
                      <w:divBdr>
                        <w:top w:val="none" w:sz="0" w:space="0" w:color="auto"/>
                        <w:left w:val="none" w:sz="0" w:space="0" w:color="auto"/>
                        <w:bottom w:val="none" w:sz="0" w:space="0" w:color="auto"/>
                        <w:right w:val="none" w:sz="0" w:space="0" w:color="auto"/>
                      </w:divBdr>
                    </w:div>
                  </w:divsChild>
                </w:div>
                <w:div w:id="410782176">
                  <w:marLeft w:val="0"/>
                  <w:marRight w:val="0"/>
                  <w:marTop w:val="0"/>
                  <w:marBottom w:val="0"/>
                  <w:divBdr>
                    <w:top w:val="none" w:sz="0" w:space="0" w:color="auto"/>
                    <w:left w:val="none" w:sz="0" w:space="0" w:color="auto"/>
                    <w:bottom w:val="none" w:sz="0" w:space="0" w:color="auto"/>
                    <w:right w:val="none" w:sz="0" w:space="0" w:color="auto"/>
                  </w:divBdr>
                  <w:divsChild>
                    <w:div w:id="340281013">
                      <w:marLeft w:val="0"/>
                      <w:marRight w:val="0"/>
                      <w:marTop w:val="0"/>
                      <w:marBottom w:val="0"/>
                      <w:divBdr>
                        <w:top w:val="none" w:sz="0" w:space="0" w:color="auto"/>
                        <w:left w:val="none" w:sz="0" w:space="0" w:color="auto"/>
                        <w:bottom w:val="none" w:sz="0" w:space="0" w:color="auto"/>
                        <w:right w:val="none" w:sz="0" w:space="0" w:color="auto"/>
                      </w:divBdr>
                    </w:div>
                  </w:divsChild>
                </w:div>
                <w:div w:id="2106224761">
                  <w:marLeft w:val="0"/>
                  <w:marRight w:val="0"/>
                  <w:marTop w:val="0"/>
                  <w:marBottom w:val="0"/>
                  <w:divBdr>
                    <w:top w:val="none" w:sz="0" w:space="0" w:color="auto"/>
                    <w:left w:val="none" w:sz="0" w:space="0" w:color="auto"/>
                    <w:bottom w:val="none" w:sz="0" w:space="0" w:color="auto"/>
                    <w:right w:val="none" w:sz="0" w:space="0" w:color="auto"/>
                  </w:divBdr>
                  <w:divsChild>
                    <w:div w:id="1373074440">
                      <w:marLeft w:val="0"/>
                      <w:marRight w:val="0"/>
                      <w:marTop w:val="0"/>
                      <w:marBottom w:val="0"/>
                      <w:divBdr>
                        <w:top w:val="none" w:sz="0" w:space="0" w:color="auto"/>
                        <w:left w:val="none" w:sz="0" w:space="0" w:color="auto"/>
                        <w:bottom w:val="none" w:sz="0" w:space="0" w:color="auto"/>
                        <w:right w:val="none" w:sz="0" w:space="0" w:color="auto"/>
                      </w:divBdr>
                    </w:div>
                  </w:divsChild>
                </w:div>
                <w:div w:id="1261644500">
                  <w:marLeft w:val="0"/>
                  <w:marRight w:val="0"/>
                  <w:marTop w:val="0"/>
                  <w:marBottom w:val="0"/>
                  <w:divBdr>
                    <w:top w:val="none" w:sz="0" w:space="0" w:color="auto"/>
                    <w:left w:val="none" w:sz="0" w:space="0" w:color="auto"/>
                    <w:bottom w:val="none" w:sz="0" w:space="0" w:color="auto"/>
                    <w:right w:val="none" w:sz="0" w:space="0" w:color="auto"/>
                  </w:divBdr>
                  <w:divsChild>
                    <w:div w:id="73475417">
                      <w:marLeft w:val="0"/>
                      <w:marRight w:val="0"/>
                      <w:marTop w:val="0"/>
                      <w:marBottom w:val="0"/>
                      <w:divBdr>
                        <w:top w:val="none" w:sz="0" w:space="0" w:color="auto"/>
                        <w:left w:val="none" w:sz="0" w:space="0" w:color="auto"/>
                        <w:bottom w:val="none" w:sz="0" w:space="0" w:color="auto"/>
                        <w:right w:val="none" w:sz="0" w:space="0" w:color="auto"/>
                      </w:divBdr>
                    </w:div>
                  </w:divsChild>
                </w:div>
                <w:div w:id="1808819078">
                  <w:marLeft w:val="0"/>
                  <w:marRight w:val="0"/>
                  <w:marTop w:val="0"/>
                  <w:marBottom w:val="0"/>
                  <w:divBdr>
                    <w:top w:val="none" w:sz="0" w:space="0" w:color="auto"/>
                    <w:left w:val="none" w:sz="0" w:space="0" w:color="auto"/>
                    <w:bottom w:val="none" w:sz="0" w:space="0" w:color="auto"/>
                    <w:right w:val="none" w:sz="0" w:space="0" w:color="auto"/>
                  </w:divBdr>
                  <w:divsChild>
                    <w:div w:id="268586703">
                      <w:marLeft w:val="0"/>
                      <w:marRight w:val="0"/>
                      <w:marTop w:val="0"/>
                      <w:marBottom w:val="0"/>
                      <w:divBdr>
                        <w:top w:val="none" w:sz="0" w:space="0" w:color="auto"/>
                        <w:left w:val="none" w:sz="0" w:space="0" w:color="auto"/>
                        <w:bottom w:val="none" w:sz="0" w:space="0" w:color="auto"/>
                        <w:right w:val="none" w:sz="0" w:space="0" w:color="auto"/>
                      </w:divBdr>
                    </w:div>
                  </w:divsChild>
                </w:div>
                <w:div w:id="1183589546">
                  <w:marLeft w:val="0"/>
                  <w:marRight w:val="0"/>
                  <w:marTop w:val="0"/>
                  <w:marBottom w:val="0"/>
                  <w:divBdr>
                    <w:top w:val="none" w:sz="0" w:space="0" w:color="auto"/>
                    <w:left w:val="none" w:sz="0" w:space="0" w:color="auto"/>
                    <w:bottom w:val="none" w:sz="0" w:space="0" w:color="auto"/>
                    <w:right w:val="none" w:sz="0" w:space="0" w:color="auto"/>
                  </w:divBdr>
                  <w:divsChild>
                    <w:div w:id="850527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925253">
          <w:marLeft w:val="0"/>
          <w:marRight w:val="0"/>
          <w:marTop w:val="0"/>
          <w:marBottom w:val="0"/>
          <w:divBdr>
            <w:top w:val="none" w:sz="0" w:space="0" w:color="auto"/>
            <w:left w:val="none" w:sz="0" w:space="0" w:color="auto"/>
            <w:bottom w:val="none" w:sz="0" w:space="0" w:color="auto"/>
            <w:right w:val="none" w:sz="0" w:space="0" w:color="auto"/>
          </w:divBdr>
        </w:div>
        <w:div w:id="1260523293">
          <w:marLeft w:val="0"/>
          <w:marRight w:val="0"/>
          <w:marTop w:val="0"/>
          <w:marBottom w:val="0"/>
          <w:divBdr>
            <w:top w:val="none" w:sz="0" w:space="0" w:color="auto"/>
            <w:left w:val="none" w:sz="0" w:space="0" w:color="auto"/>
            <w:bottom w:val="none" w:sz="0" w:space="0" w:color="auto"/>
            <w:right w:val="none" w:sz="0" w:space="0" w:color="auto"/>
          </w:divBdr>
        </w:div>
        <w:div w:id="844244813">
          <w:marLeft w:val="0"/>
          <w:marRight w:val="0"/>
          <w:marTop w:val="0"/>
          <w:marBottom w:val="0"/>
          <w:divBdr>
            <w:top w:val="none" w:sz="0" w:space="0" w:color="auto"/>
            <w:left w:val="none" w:sz="0" w:space="0" w:color="auto"/>
            <w:bottom w:val="none" w:sz="0" w:space="0" w:color="auto"/>
            <w:right w:val="none" w:sz="0" w:space="0" w:color="auto"/>
          </w:divBdr>
          <w:divsChild>
            <w:div w:id="2059738996">
              <w:marLeft w:val="0"/>
              <w:marRight w:val="0"/>
              <w:marTop w:val="30"/>
              <w:marBottom w:val="30"/>
              <w:divBdr>
                <w:top w:val="none" w:sz="0" w:space="0" w:color="auto"/>
                <w:left w:val="none" w:sz="0" w:space="0" w:color="auto"/>
                <w:bottom w:val="none" w:sz="0" w:space="0" w:color="auto"/>
                <w:right w:val="none" w:sz="0" w:space="0" w:color="auto"/>
              </w:divBdr>
              <w:divsChild>
                <w:div w:id="948967616">
                  <w:marLeft w:val="0"/>
                  <w:marRight w:val="0"/>
                  <w:marTop w:val="0"/>
                  <w:marBottom w:val="0"/>
                  <w:divBdr>
                    <w:top w:val="none" w:sz="0" w:space="0" w:color="auto"/>
                    <w:left w:val="none" w:sz="0" w:space="0" w:color="auto"/>
                    <w:bottom w:val="none" w:sz="0" w:space="0" w:color="auto"/>
                    <w:right w:val="none" w:sz="0" w:space="0" w:color="auto"/>
                  </w:divBdr>
                  <w:divsChild>
                    <w:div w:id="1385786714">
                      <w:marLeft w:val="0"/>
                      <w:marRight w:val="0"/>
                      <w:marTop w:val="0"/>
                      <w:marBottom w:val="0"/>
                      <w:divBdr>
                        <w:top w:val="none" w:sz="0" w:space="0" w:color="auto"/>
                        <w:left w:val="none" w:sz="0" w:space="0" w:color="auto"/>
                        <w:bottom w:val="none" w:sz="0" w:space="0" w:color="auto"/>
                        <w:right w:val="none" w:sz="0" w:space="0" w:color="auto"/>
                      </w:divBdr>
                    </w:div>
                  </w:divsChild>
                </w:div>
                <w:div w:id="1113401514">
                  <w:marLeft w:val="0"/>
                  <w:marRight w:val="0"/>
                  <w:marTop w:val="0"/>
                  <w:marBottom w:val="0"/>
                  <w:divBdr>
                    <w:top w:val="none" w:sz="0" w:space="0" w:color="auto"/>
                    <w:left w:val="none" w:sz="0" w:space="0" w:color="auto"/>
                    <w:bottom w:val="none" w:sz="0" w:space="0" w:color="auto"/>
                    <w:right w:val="none" w:sz="0" w:space="0" w:color="auto"/>
                  </w:divBdr>
                  <w:divsChild>
                    <w:div w:id="248537764">
                      <w:marLeft w:val="0"/>
                      <w:marRight w:val="0"/>
                      <w:marTop w:val="0"/>
                      <w:marBottom w:val="0"/>
                      <w:divBdr>
                        <w:top w:val="none" w:sz="0" w:space="0" w:color="auto"/>
                        <w:left w:val="none" w:sz="0" w:space="0" w:color="auto"/>
                        <w:bottom w:val="none" w:sz="0" w:space="0" w:color="auto"/>
                        <w:right w:val="none" w:sz="0" w:space="0" w:color="auto"/>
                      </w:divBdr>
                    </w:div>
                  </w:divsChild>
                </w:div>
                <w:div w:id="485633179">
                  <w:marLeft w:val="0"/>
                  <w:marRight w:val="0"/>
                  <w:marTop w:val="0"/>
                  <w:marBottom w:val="0"/>
                  <w:divBdr>
                    <w:top w:val="none" w:sz="0" w:space="0" w:color="auto"/>
                    <w:left w:val="none" w:sz="0" w:space="0" w:color="auto"/>
                    <w:bottom w:val="none" w:sz="0" w:space="0" w:color="auto"/>
                    <w:right w:val="none" w:sz="0" w:space="0" w:color="auto"/>
                  </w:divBdr>
                  <w:divsChild>
                    <w:div w:id="79453338">
                      <w:marLeft w:val="0"/>
                      <w:marRight w:val="0"/>
                      <w:marTop w:val="0"/>
                      <w:marBottom w:val="0"/>
                      <w:divBdr>
                        <w:top w:val="none" w:sz="0" w:space="0" w:color="auto"/>
                        <w:left w:val="none" w:sz="0" w:space="0" w:color="auto"/>
                        <w:bottom w:val="none" w:sz="0" w:space="0" w:color="auto"/>
                        <w:right w:val="none" w:sz="0" w:space="0" w:color="auto"/>
                      </w:divBdr>
                    </w:div>
                  </w:divsChild>
                </w:div>
                <w:div w:id="767774914">
                  <w:marLeft w:val="0"/>
                  <w:marRight w:val="0"/>
                  <w:marTop w:val="0"/>
                  <w:marBottom w:val="0"/>
                  <w:divBdr>
                    <w:top w:val="none" w:sz="0" w:space="0" w:color="auto"/>
                    <w:left w:val="none" w:sz="0" w:space="0" w:color="auto"/>
                    <w:bottom w:val="none" w:sz="0" w:space="0" w:color="auto"/>
                    <w:right w:val="none" w:sz="0" w:space="0" w:color="auto"/>
                  </w:divBdr>
                  <w:divsChild>
                    <w:div w:id="1495341889">
                      <w:marLeft w:val="0"/>
                      <w:marRight w:val="0"/>
                      <w:marTop w:val="0"/>
                      <w:marBottom w:val="0"/>
                      <w:divBdr>
                        <w:top w:val="none" w:sz="0" w:space="0" w:color="auto"/>
                        <w:left w:val="none" w:sz="0" w:space="0" w:color="auto"/>
                        <w:bottom w:val="none" w:sz="0" w:space="0" w:color="auto"/>
                        <w:right w:val="none" w:sz="0" w:space="0" w:color="auto"/>
                      </w:divBdr>
                    </w:div>
                  </w:divsChild>
                </w:div>
                <w:div w:id="1401244939">
                  <w:marLeft w:val="0"/>
                  <w:marRight w:val="0"/>
                  <w:marTop w:val="0"/>
                  <w:marBottom w:val="0"/>
                  <w:divBdr>
                    <w:top w:val="none" w:sz="0" w:space="0" w:color="auto"/>
                    <w:left w:val="none" w:sz="0" w:space="0" w:color="auto"/>
                    <w:bottom w:val="none" w:sz="0" w:space="0" w:color="auto"/>
                    <w:right w:val="none" w:sz="0" w:space="0" w:color="auto"/>
                  </w:divBdr>
                  <w:divsChild>
                    <w:div w:id="1415399484">
                      <w:marLeft w:val="0"/>
                      <w:marRight w:val="0"/>
                      <w:marTop w:val="0"/>
                      <w:marBottom w:val="0"/>
                      <w:divBdr>
                        <w:top w:val="none" w:sz="0" w:space="0" w:color="auto"/>
                        <w:left w:val="none" w:sz="0" w:space="0" w:color="auto"/>
                        <w:bottom w:val="none" w:sz="0" w:space="0" w:color="auto"/>
                        <w:right w:val="none" w:sz="0" w:space="0" w:color="auto"/>
                      </w:divBdr>
                    </w:div>
                  </w:divsChild>
                </w:div>
                <w:div w:id="214854628">
                  <w:marLeft w:val="0"/>
                  <w:marRight w:val="0"/>
                  <w:marTop w:val="0"/>
                  <w:marBottom w:val="0"/>
                  <w:divBdr>
                    <w:top w:val="none" w:sz="0" w:space="0" w:color="auto"/>
                    <w:left w:val="none" w:sz="0" w:space="0" w:color="auto"/>
                    <w:bottom w:val="none" w:sz="0" w:space="0" w:color="auto"/>
                    <w:right w:val="none" w:sz="0" w:space="0" w:color="auto"/>
                  </w:divBdr>
                  <w:divsChild>
                    <w:div w:id="1257054381">
                      <w:marLeft w:val="0"/>
                      <w:marRight w:val="0"/>
                      <w:marTop w:val="0"/>
                      <w:marBottom w:val="0"/>
                      <w:divBdr>
                        <w:top w:val="none" w:sz="0" w:space="0" w:color="auto"/>
                        <w:left w:val="none" w:sz="0" w:space="0" w:color="auto"/>
                        <w:bottom w:val="none" w:sz="0" w:space="0" w:color="auto"/>
                        <w:right w:val="none" w:sz="0" w:space="0" w:color="auto"/>
                      </w:divBdr>
                    </w:div>
                  </w:divsChild>
                </w:div>
                <w:div w:id="1245608292">
                  <w:marLeft w:val="0"/>
                  <w:marRight w:val="0"/>
                  <w:marTop w:val="0"/>
                  <w:marBottom w:val="0"/>
                  <w:divBdr>
                    <w:top w:val="none" w:sz="0" w:space="0" w:color="auto"/>
                    <w:left w:val="none" w:sz="0" w:space="0" w:color="auto"/>
                    <w:bottom w:val="none" w:sz="0" w:space="0" w:color="auto"/>
                    <w:right w:val="none" w:sz="0" w:space="0" w:color="auto"/>
                  </w:divBdr>
                  <w:divsChild>
                    <w:div w:id="619578086">
                      <w:marLeft w:val="0"/>
                      <w:marRight w:val="0"/>
                      <w:marTop w:val="0"/>
                      <w:marBottom w:val="0"/>
                      <w:divBdr>
                        <w:top w:val="none" w:sz="0" w:space="0" w:color="auto"/>
                        <w:left w:val="none" w:sz="0" w:space="0" w:color="auto"/>
                        <w:bottom w:val="none" w:sz="0" w:space="0" w:color="auto"/>
                        <w:right w:val="none" w:sz="0" w:space="0" w:color="auto"/>
                      </w:divBdr>
                    </w:div>
                  </w:divsChild>
                </w:div>
                <w:div w:id="1006442657">
                  <w:marLeft w:val="0"/>
                  <w:marRight w:val="0"/>
                  <w:marTop w:val="0"/>
                  <w:marBottom w:val="0"/>
                  <w:divBdr>
                    <w:top w:val="none" w:sz="0" w:space="0" w:color="auto"/>
                    <w:left w:val="none" w:sz="0" w:space="0" w:color="auto"/>
                    <w:bottom w:val="none" w:sz="0" w:space="0" w:color="auto"/>
                    <w:right w:val="none" w:sz="0" w:space="0" w:color="auto"/>
                  </w:divBdr>
                  <w:divsChild>
                    <w:div w:id="673385321">
                      <w:marLeft w:val="0"/>
                      <w:marRight w:val="0"/>
                      <w:marTop w:val="0"/>
                      <w:marBottom w:val="0"/>
                      <w:divBdr>
                        <w:top w:val="none" w:sz="0" w:space="0" w:color="auto"/>
                        <w:left w:val="none" w:sz="0" w:space="0" w:color="auto"/>
                        <w:bottom w:val="none" w:sz="0" w:space="0" w:color="auto"/>
                        <w:right w:val="none" w:sz="0" w:space="0" w:color="auto"/>
                      </w:divBdr>
                    </w:div>
                  </w:divsChild>
                </w:div>
                <w:div w:id="1233736206">
                  <w:marLeft w:val="0"/>
                  <w:marRight w:val="0"/>
                  <w:marTop w:val="0"/>
                  <w:marBottom w:val="0"/>
                  <w:divBdr>
                    <w:top w:val="none" w:sz="0" w:space="0" w:color="auto"/>
                    <w:left w:val="none" w:sz="0" w:space="0" w:color="auto"/>
                    <w:bottom w:val="none" w:sz="0" w:space="0" w:color="auto"/>
                    <w:right w:val="none" w:sz="0" w:space="0" w:color="auto"/>
                  </w:divBdr>
                  <w:divsChild>
                    <w:div w:id="1481927062">
                      <w:marLeft w:val="0"/>
                      <w:marRight w:val="0"/>
                      <w:marTop w:val="0"/>
                      <w:marBottom w:val="0"/>
                      <w:divBdr>
                        <w:top w:val="none" w:sz="0" w:space="0" w:color="auto"/>
                        <w:left w:val="none" w:sz="0" w:space="0" w:color="auto"/>
                        <w:bottom w:val="none" w:sz="0" w:space="0" w:color="auto"/>
                        <w:right w:val="none" w:sz="0" w:space="0" w:color="auto"/>
                      </w:divBdr>
                    </w:div>
                  </w:divsChild>
                </w:div>
                <w:div w:id="1404059672">
                  <w:marLeft w:val="0"/>
                  <w:marRight w:val="0"/>
                  <w:marTop w:val="0"/>
                  <w:marBottom w:val="0"/>
                  <w:divBdr>
                    <w:top w:val="none" w:sz="0" w:space="0" w:color="auto"/>
                    <w:left w:val="none" w:sz="0" w:space="0" w:color="auto"/>
                    <w:bottom w:val="none" w:sz="0" w:space="0" w:color="auto"/>
                    <w:right w:val="none" w:sz="0" w:space="0" w:color="auto"/>
                  </w:divBdr>
                  <w:divsChild>
                    <w:div w:id="269703873">
                      <w:marLeft w:val="0"/>
                      <w:marRight w:val="0"/>
                      <w:marTop w:val="0"/>
                      <w:marBottom w:val="0"/>
                      <w:divBdr>
                        <w:top w:val="none" w:sz="0" w:space="0" w:color="auto"/>
                        <w:left w:val="none" w:sz="0" w:space="0" w:color="auto"/>
                        <w:bottom w:val="none" w:sz="0" w:space="0" w:color="auto"/>
                        <w:right w:val="none" w:sz="0" w:space="0" w:color="auto"/>
                      </w:divBdr>
                    </w:div>
                  </w:divsChild>
                </w:div>
                <w:div w:id="1109354783">
                  <w:marLeft w:val="0"/>
                  <w:marRight w:val="0"/>
                  <w:marTop w:val="0"/>
                  <w:marBottom w:val="0"/>
                  <w:divBdr>
                    <w:top w:val="none" w:sz="0" w:space="0" w:color="auto"/>
                    <w:left w:val="none" w:sz="0" w:space="0" w:color="auto"/>
                    <w:bottom w:val="none" w:sz="0" w:space="0" w:color="auto"/>
                    <w:right w:val="none" w:sz="0" w:space="0" w:color="auto"/>
                  </w:divBdr>
                  <w:divsChild>
                    <w:div w:id="36244469">
                      <w:marLeft w:val="0"/>
                      <w:marRight w:val="0"/>
                      <w:marTop w:val="0"/>
                      <w:marBottom w:val="0"/>
                      <w:divBdr>
                        <w:top w:val="none" w:sz="0" w:space="0" w:color="auto"/>
                        <w:left w:val="none" w:sz="0" w:space="0" w:color="auto"/>
                        <w:bottom w:val="none" w:sz="0" w:space="0" w:color="auto"/>
                        <w:right w:val="none" w:sz="0" w:space="0" w:color="auto"/>
                      </w:divBdr>
                    </w:div>
                  </w:divsChild>
                </w:div>
                <w:div w:id="234973350">
                  <w:marLeft w:val="0"/>
                  <w:marRight w:val="0"/>
                  <w:marTop w:val="0"/>
                  <w:marBottom w:val="0"/>
                  <w:divBdr>
                    <w:top w:val="none" w:sz="0" w:space="0" w:color="auto"/>
                    <w:left w:val="none" w:sz="0" w:space="0" w:color="auto"/>
                    <w:bottom w:val="none" w:sz="0" w:space="0" w:color="auto"/>
                    <w:right w:val="none" w:sz="0" w:space="0" w:color="auto"/>
                  </w:divBdr>
                  <w:divsChild>
                    <w:div w:id="1829590009">
                      <w:marLeft w:val="0"/>
                      <w:marRight w:val="0"/>
                      <w:marTop w:val="0"/>
                      <w:marBottom w:val="0"/>
                      <w:divBdr>
                        <w:top w:val="none" w:sz="0" w:space="0" w:color="auto"/>
                        <w:left w:val="none" w:sz="0" w:space="0" w:color="auto"/>
                        <w:bottom w:val="none" w:sz="0" w:space="0" w:color="auto"/>
                        <w:right w:val="none" w:sz="0" w:space="0" w:color="auto"/>
                      </w:divBdr>
                    </w:div>
                  </w:divsChild>
                </w:div>
                <w:div w:id="1415008429">
                  <w:marLeft w:val="0"/>
                  <w:marRight w:val="0"/>
                  <w:marTop w:val="0"/>
                  <w:marBottom w:val="0"/>
                  <w:divBdr>
                    <w:top w:val="none" w:sz="0" w:space="0" w:color="auto"/>
                    <w:left w:val="none" w:sz="0" w:space="0" w:color="auto"/>
                    <w:bottom w:val="none" w:sz="0" w:space="0" w:color="auto"/>
                    <w:right w:val="none" w:sz="0" w:space="0" w:color="auto"/>
                  </w:divBdr>
                  <w:divsChild>
                    <w:div w:id="1072123368">
                      <w:marLeft w:val="0"/>
                      <w:marRight w:val="0"/>
                      <w:marTop w:val="0"/>
                      <w:marBottom w:val="0"/>
                      <w:divBdr>
                        <w:top w:val="none" w:sz="0" w:space="0" w:color="auto"/>
                        <w:left w:val="none" w:sz="0" w:space="0" w:color="auto"/>
                        <w:bottom w:val="none" w:sz="0" w:space="0" w:color="auto"/>
                        <w:right w:val="none" w:sz="0" w:space="0" w:color="auto"/>
                      </w:divBdr>
                    </w:div>
                  </w:divsChild>
                </w:div>
                <w:div w:id="1117722398">
                  <w:marLeft w:val="0"/>
                  <w:marRight w:val="0"/>
                  <w:marTop w:val="0"/>
                  <w:marBottom w:val="0"/>
                  <w:divBdr>
                    <w:top w:val="none" w:sz="0" w:space="0" w:color="auto"/>
                    <w:left w:val="none" w:sz="0" w:space="0" w:color="auto"/>
                    <w:bottom w:val="none" w:sz="0" w:space="0" w:color="auto"/>
                    <w:right w:val="none" w:sz="0" w:space="0" w:color="auto"/>
                  </w:divBdr>
                  <w:divsChild>
                    <w:div w:id="580868464">
                      <w:marLeft w:val="0"/>
                      <w:marRight w:val="0"/>
                      <w:marTop w:val="0"/>
                      <w:marBottom w:val="0"/>
                      <w:divBdr>
                        <w:top w:val="none" w:sz="0" w:space="0" w:color="auto"/>
                        <w:left w:val="none" w:sz="0" w:space="0" w:color="auto"/>
                        <w:bottom w:val="none" w:sz="0" w:space="0" w:color="auto"/>
                        <w:right w:val="none" w:sz="0" w:space="0" w:color="auto"/>
                      </w:divBdr>
                    </w:div>
                  </w:divsChild>
                </w:div>
                <w:div w:id="1698966554">
                  <w:marLeft w:val="0"/>
                  <w:marRight w:val="0"/>
                  <w:marTop w:val="0"/>
                  <w:marBottom w:val="0"/>
                  <w:divBdr>
                    <w:top w:val="none" w:sz="0" w:space="0" w:color="auto"/>
                    <w:left w:val="none" w:sz="0" w:space="0" w:color="auto"/>
                    <w:bottom w:val="none" w:sz="0" w:space="0" w:color="auto"/>
                    <w:right w:val="none" w:sz="0" w:space="0" w:color="auto"/>
                  </w:divBdr>
                  <w:divsChild>
                    <w:div w:id="1808475918">
                      <w:marLeft w:val="0"/>
                      <w:marRight w:val="0"/>
                      <w:marTop w:val="0"/>
                      <w:marBottom w:val="0"/>
                      <w:divBdr>
                        <w:top w:val="none" w:sz="0" w:space="0" w:color="auto"/>
                        <w:left w:val="none" w:sz="0" w:space="0" w:color="auto"/>
                        <w:bottom w:val="none" w:sz="0" w:space="0" w:color="auto"/>
                        <w:right w:val="none" w:sz="0" w:space="0" w:color="auto"/>
                      </w:divBdr>
                    </w:div>
                  </w:divsChild>
                </w:div>
                <w:div w:id="1968970421">
                  <w:marLeft w:val="0"/>
                  <w:marRight w:val="0"/>
                  <w:marTop w:val="0"/>
                  <w:marBottom w:val="0"/>
                  <w:divBdr>
                    <w:top w:val="none" w:sz="0" w:space="0" w:color="auto"/>
                    <w:left w:val="none" w:sz="0" w:space="0" w:color="auto"/>
                    <w:bottom w:val="none" w:sz="0" w:space="0" w:color="auto"/>
                    <w:right w:val="none" w:sz="0" w:space="0" w:color="auto"/>
                  </w:divBdr>
                  <w:divsChild>
                    <w:div w:id="2021733169">
                      <w:marLeft w:val="0"/>
                      <w:marRight w:val="0"/>
                      <w:marTop w:val="0"/>
                      <w:marBottom w:val="0"/>
                      <w:divBdr>
                        <w:top w:val="none" w:sz="0" w:space="0" w:color="auto"/>
                        <w:left w:val="none" w:sz="0" w:space="0" w:color="auto"/>
                        <w:bottom w:val="none" w:sz="0" w:space="0" w:color="auto"/>
                        <w:right w:val="none" w:sz="0" w:space="0" w:color="auto"/>
                      </w:divBdr>
                    </w:div>
                  </w:divsChild>
                </w:div>
                <w:div w:id="1576280795">
                  <w:marLeft w:val="0"/>
                  <w:marRight w:val="0"/>
                  <w:marTop w:val="0"/>
                  <w:marBottom w:val="0"/>
                  <w:divBdr>
                    <w:top w:val="none" w:sz="0" w:space="0" w:color="auto"/>
                    <w:left w:val="none" w:sz="0" w:space="0" w:color="auto"/>
                    <w:bottom w:val="none" w:sz="0" w:space="0" w:color="auto"/>
                    <w:right w:val="none" w:sz="0" w:space="0" w:color="auto"/>
                  </w:divBdr>
                  <w:divsChild>
                    <w:div w:id="824012253">
                      <w:marLeft w:val="0"/>
                      <w:marRight w:val="0"/>
                      <w:marTop w:val="0"/>
                      <w:marBottom w:val="0"/>
                      <w:divBdr>
                        <w:top w:val="none" w:sz="0" w:space="0" w:color="auto"/>
                        <w:left w:val="none" w:sz="0" w:space="0" w:color="auto"/>
                        <w:bottom w:val="none" w:sz="0" w:space="0" w:color="auto"/>
                        <w:right w:val="none" w:sz="0" w:space="0" w:color="auto"/>
                      </w:divBdr>
                    </w:div>
                  </w:divsChild>
                </w:div>
                <w:div w:id="224148226">
                  <w:marLeft w:val="0"/>
                  <w:marRight w:val="0"/>
                  <w:marTop w:val="0"/>
                  <w:marBottom w:val="0"/>
                  <w:divBdr>
                    <w:top w:val="none" w:sz="0" w:space="0" w:color="auto"/>
                    <w:left w:val="none" w:sz="0" w:space="0" w:color="auto"/>
                    <w:bottom w:val="none" w:sz="0" w:space="0" w:color="auto"/>
                    <w:right w:val="none" w:sz="0" w:space="0" w:color="auto"/>
                  </w:divBdr>
                  <w:divsChild>
                    <w:div w:id="976183980">
                      <w:marLeft w:val="0"/>
                      <w:marRight w:val="0"/>
                      <w:marTop w:val="0"/>
                      <w:marBottom w:val="0"/>
                      <w:divBdr>
                        <w:top w:val="none" w:sz="0" w:space="0" w:color="auto"/>
                        <w:left w:val="none" w:sz="0" w:space="0" w:color="auto"/>
                        <w:bottom w:val="none" w:sz="0" w:space="0" w:color="auto"/>
                        <w:right w:val="none" w:sz="0" w:space="0" w:color="auto"/>
                      </w:divBdr>
                    </w:div>
                  </w:divsChild>
                </w:div>
                <w:div w:id="227233772">
                  <w:marLeft w:val="0"/>
                  <w:marRight w:val="0"/>
                  <w:marTop w:val="0"/>
                  <w:marBottom w:val="0"/>
                  <w:divBdr>
                    <w:top w:val="none" w:sz="0" w:space="0" w:color="auto"/>
                    <w:left w:val="none" w:sz="0" w:space="0" w:color="auto"/>
                    <w:bottom w:val="none" w:sz="0" w:space="0" w:color="auto"/>
                    <w:right w:val="none" w:sz="0" w:space="0" w:color="auto"/>
                  </w:divBdr>
                  <w:divsChild>
                    <w:div w:id="1257906105">
                      <w:marLeft w:val="0"/>
                      <w:marRight w:val="0"/>
                      <w:marTop w:val="0"/>
                      <w:marBottom w:val="0"/>
                      <w:divBdr>
                        <w:top w:val="none" w:sz="0" w:space="0" w:color="auto"/>
                        <w:left w:val="none" w:sz="0" w:space="0" w:color="auto"/>
                        <w:bottom w:val="none" w:sz="0" w:space="0" w:color="auto"/>
                        <w:right w:val="none" w:sz="0" w:space="0" w:color="auto"/>
                      </w:divBdr>
                    </w:div>
                  </w:divsChild>
                </w:div>
                <w:div w:id="225922197">
                  <w:marLeft w:val="0"/>
                  <w:marRight w:val="0"/>
                  <w:marTop w:val="0"/>
                  <w:marBottom w:val="0"/>
                  <w:divBdr>
                    <w:top w:val="none" w:sz="0" w:space="0" w:color="auto"/>
                    <w:left w:val="none" w:sz="0" w:space="0" w:color="auto"/>
                    <w:bottom w:val="none" w:sz="0" w:space="0" w:color="auto"/>
                    <w:right w:val="none" w:sz="0" w:space="0" w:color="auto"/>
                  </w:divBdr>
                  <w:divsChild>
                    <w:div w:id="745306164">
                      <w:marLeft w:val="0"/>
                      <w:marRight w:val="0"/>
                      <w:marTop w:val="0"/>
                      <w:marBottom w:val="0"/>
                      <w:divBdr>
                        <w:top w:val="none" w:sz="0" w:space="0" w:color="auto"/>
                        <w:left w:val="none" w:sz="0" w:space="0" w:color="auto"/>
                        <w:bottom w:val="none" w:sz="0" w:space="0" w:color="auto"/>
                        <w:right w:val="none" w:sz="0" w:space="0" w:color="auto"/>
                      </w:divBdr>
                    </w:div>
                  </w:divsChild>
                </w:div>
                <w:div w:id="948203382">
                  <w:marLeft w:val="0"/>
                  <w:marRight w:val="0"/>
                  <w:marTop w:val="0"/>
                  <w:marBottom w:val="0"/>
                  <w:divBdr>
                    <w:top w:val="none" w:sz="0" w:space="0" w:color="auto"/>
                    <w:left w:val="none" w:sz="0" w:space="0" w:color="auto"/>
                    <w:bottom w:val="none" w:sz="0" w:space="0" w:color="auto"/>
                    <w:right w:val="none" w:sz="0" w:space="0" w:color="auto"/>
                  </w:divBdr>
                  <w:divsChild>
                    <w:div w:id="216402449">
                      <w:marLeft w:val="0"/>
                      <w:marRight w:val="0"/>
                      <w:marTop w:val="0"/>
                      <w:marBottom w:val="0"/>
                      <w:divBdr>
                        <w:top w:val="none" w:sz="0" w:space="0" w:color="auto"/>
                        <w:left w:val="none" w:sz="0" w:space="0" w:color="auto"/>
                        <w:bottom w:val="none" w:sz="0" w:space="0" w:color="auto"/>
                        <w:right w:val="none" w:sz="0" w:space="0" w:color="auto"/>
                      </w:divBdr>
                    </w:div>
                  </w:divsChild>
                </w:div>
                <w:div w:id="1391147711">
                  <w:marLeft w:val="0"/>
                  <w:marRight w:val="0"/>
                  <w:marTop w:val="0"/>
                  <w:marBottom w:val="0"/>
                  <w:divBdr>
                    <w:top w:val="none" w:sz="0" w:space="0" w:color="auto"/>
                    <w:left w:val="none" w:sz="0" w:space="0" w:color="auto"/>
                    <w:bottom w:val="none" w:sz="0" w:space="0" w:color="auto"/>
                    <w:right w:val="none" w:sz="0" w:space="0" w:color="auto"/>
                  </w:divBdr>
                  <w:divsChild>
                    <w:div w:id="765540798">
                      <w:marLeft w:val="0"/>
                      <w:marRight w:val="0"/>
                      <w:marTop w:val="0"/>
                      <w:marBottom w:val="0"/>
                      <w:divBdr>
                        <w:top w:val="none" w:sz="0" w:space="0" w:color="auto"/>
                        <w:left w:val="none" w:sz="0" w:space="0" w:color="auto"/>
                        <w:bottom w:val="none" w:sz="0" w:space="0" w:color="auto"/>
                        <w:right w:val="none" w:sz="0" w:space="0" w:color="auto"/>
                      </w:divBdr>
                    </w:div>
                  </w:divsChild>
                </w:div>
                <w:div w:id="1600455525">
                  <w:marLeft w:val="0"/>
                  <w:marRight w:val="0"/>
                  <w:marTop w:val="0"/>
                  <w:marBottom w:val="0"/>
                  <w:divBdr>
                    <w:top w:val="none" w:sz="0" w:space="0" w:color="auto"/>
                    <w:left w:val="none" w:sz="0" w:space="0" w:color="auto"/>
                    <w:bottom w:val="none" w:sz="0" w:space="0" w:color="auto"/>
                    <w:right w:val="none" w:sz="0" w:space="0" w:color="auto"/>
                  </w:divBdr>
                  <w:divsChild>
                    <w:div w:id="1517496499">
                      <w:marLeft w:val="0"/>
                      <w:marRight w:val="0"/>
                      <w:marTop w:val="0"/>
                      <w:marBottom w:val="0"/>
                      <w:divBdr>
                        <w:top w:val="none" w:sz="0" w:space="0" w:color="auto"/>
                        <w:left w:val="none" w:sz="0" w:space="0" w:color="auto"/>
                        <w:bottom w:val="none" w:sz="0" w:space="0" w:color="auto"/>
                        <w:right w:val="none" w:sz="0" w:space="0" w:color="auto"/>
                      </w:divBdr>
                    </w:div>
                  </w:divsChild>
                </w:div>
                <w:div w:id="1625037154">
                  <w:marLeft w:val="0"/>
                  <w:marRight w:val="0"/>
                  <w:marTop w:val="0"/>
                  <w:marBottom w:val="0"/>
                  <w:divBdr>
                    <w:top w:val="none" w:sz="0" w:space="0" w:color="auto"/>
                    <w:left w:val="none" w:sz="0" w:space="0" w:color="auto"/>
                    <w:bottom w:val="none" w:sz="0" w:space="0" w:color="auto"/>
                    <w:right w:val="none" w:sz="0" w:space="0" w:color="auto"/>
                  </w:divBdr>
                  <w:divsChild>
                    <w:div w:id="1160387084">
                      <w:marLeft w:val="0"/>
                      <w:marRight w:val="0"/>
                      <w:marTop w:val="0"/>
                      <w:marBottom w:val="0"/>
                      <w:divBdr>
                        <w:top w:val="none" w:sz="0" w:space="0" w:color="auto"/>
                        <w:left w:val="none" w:sz="0" w:space="0" w:color="auto"/>
                        <w:bottom w:val="none" w:sz="0" w:space="0" w:color="auto"/>
                        <w:right w:val="none" w:sz="0" w:space="0" w:color="auto"/>
                      </w:divBdr>
                    </w:div>
                  </w:divsChild>
                </w:div>
                <w:div w:id="1749688963">
                  <w:marLeft w:val="0"/>
                  <w:marRight w:val="0"/>
                  <w:marTop w:val="0"/>
                  <w:marBottom w:val="0"/>
                  <w:divBdr>
                    <w:top w:val="none" w:sz="0" w:space="0" w:color="auto"/>
                    <w:left w:val="none" w:sz="0" w:space="0" w:color="auto"/>
                    <w:bottom w:val="none" w:sz="0" w:space="0" w:color="auto"/>
                    <w:right w:val="none" w:sz="0" w:space="0" w:color="auto"/>
                  </w:divBdr>
                  <w:divsChild>
                    <w:div w:id="1628319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6468345">
          <w:marLeft w:val="0"/>
          <w:marRight w:val="0"/>
          <w:marTop w:val="0"/>
          <w:marBottom w:val="0"/>
          <w:divBdr>
            <w:top w:val="none" w:sz="0" w:space="0" w:color="auto"/>
            <w:left w:val="none" w:sz="0" w:space="0" w:color="auto"/>
            <w:bottom w:val="none" w:sz="0" w:space="0" w:color="auto"/>
            <w:right w:val="none" w:sz="0" w:space="0" w:color="auto"/>
          </w:divBdr>
        </w:div>
        <w:div w:id="1935934204">
          <w:marLeft w:val="0"/>
          <w:marRight w:val="0"/>
          <w:marTop w:val="0"/>
          <w:marBottom w:val="0"/>
          <w:divBdr>
            <w:top w:val="none" w:sz="0" w:space="0" w:color="auto"/>
            <w:left w:val="none" w:sz="0" w:space="0" w:color="auto"/>
            <w:bottom w:val="none" w:sz="0" w:space="0" w:color="auto"/>
            <w:right w:val="none" w:sz="0" w:space="0" w:color="auto"/>
          </w:divBdr>
        </w:div>
        <w:div w:id="2079011930">
          <w:marLeft w:val="0"/>
          <w:marRight w:val="0"/>
          <w:marTop w:val="0"/>
          <w:marBottom w:val="0"/>
          <w:divBdr>
            <w:top w:val="none" w:sz="0" w:space="0" w:color="auto"/>
            <w:left w:val="none" w:sz="0" w:space="0" w:color="auto"/>
            <w:bottom w:val="none" w:sz="0" w:space="0" w:color="auto"/>
            <w:right w:val="none" w:sz="0" w:space="0" w:color="auto"/>
          </w:divBdr>
          <w:divsChild>
            <w:div w:id="2055763042">
              <w:marLeft w:val="0"/>
              <w:marRight w:val="0"/>
              <w:marTop w:val="30"/>
              <w:marBottom w:val="30"/>
              <w:divBdr>
                <w:top w:val="none" w:sz="0" w:space="0" w:color="auto"/>
                <w:left w:val="none" w:sz="0" w:space="0" w:color="auto"/>
                <w:bottom w:val="none" w:sz="0" w:space="0" w:color="auto"/>
                <w:right w:val="none" w:sz="0" w:space="0" w:color="auto"/>
              </w:divBdr>
              <w:divsChild>
                <w:div w:id="694813611">
                  <w:marLeft w:val="0"/>
                  <w:marRight w:val="0"/>
                  <w:marTop w:val="0"/>
                  <w:marBottom w:val="0"/>
                  <w:divBdr>
                    <w:top w:val="none" w:sz="0" w:space="0" w:color="auto"/>
                    <w:left w:val="none" w:sz="0" w:space="0" w:color="auto"/>
                    <w:bottom w:val="none" w:sz="0" w:space="0" w:color="auto"/>
                    <w:right w:val="none" w:sz="0" w:space="0" w:color="auto"/>
                  </w:divBdr>
                  <w:divsChild>
                    <w:div w:id="1944416291">
                      <w:marLeft w:val="0"/>
                      <w:marRight w:val="0"/>
                      <w:marTop w:val="0"/>
                      <w:marBottom w:val="0"/>
                      <w:divBdr>
                        <w:top w:val="none" w:sz="0" w:space="0" w:color="auto"/>
                        <w:left w:val="none" w:sz="0" w:space="0" w:color="auto"/>
                        <w:bottom w:val="none" w:sz="0" w:space="0" w:color="auto"/>
                        <w:right w:val="none" w:sz="0" w:space="0" w:color="auto"/>
                      </w:divBdr>
                    </w:div>
                  </w:divsChild>
                </w:div>
                <w:div w:id="1113478467">
                  <w:marLeft w:val="0"/>
                  <w:marRight w:val="0"/>
                  <w:marTop w:val="0"/>
                  <w:marBottom w:val="0"/>
                  <w:divBdr>
                    <w:top w:val="none" w:sz="0" w:space="0" w:color="auto"/>
                    <w:left w:val="none" w:sz="0" w:space="0" w:color="auto"/>
                    <w:bottom w:val="none" w:sz="0" w:space="0" w:color="auto"/>
                    <w:right w:val="none" w:sz="0" w:space="0" w:color="auto"/>
                  </w:divBdr>
                  <w:divsChild>
                    <w:div w:id="1288127881">
                      <w:marLeft w:val="0"/>
                      <w:marRight w:val="0"/>
                      <w:marTop w:val="0"/>
                      <w:marBottom w:val="0"/>
                      <w:divBdr>
                        <w:top w:val="none" w:sz="0" w:space="0" w:color="auto"/>
                        <w:left w:val="none" w:sz="0" w:space="0" w:color="auto"/>
                        <w:bottom w:val="none" w:sz="0" w:space="0" w:color="auto"/>
                        <w:right w:val="none" w:sz="0" w:space="0" w:color="auto"/>
                      </w:divBdr>
                    </w:div>
                  </w:divsChild>
                </w:div>
                <w:div w:id="1562329751">
                  <w:marLeft w:val="0"/>
                  <w:marRight w:val="0"/>
                  <w:marTop w:val="0"/>
                  <w:marBottom w:val="0"/>
                  <w:divBdr>
                    <w:top w:val="none" w:sz="0" w:space="0" w:color="auto"/>
                    <w:left w:val="none" w:sz="0" w:space="0" w:color="auto"/>
                    <w:bottom w:val="none" w:sz="0" w:space="0" w:color="auto"/>
                    <w:right w:val="none" w:sz="0" w:space="0" w:color="auto"/>
                  </w:divBdr>
                  <w:divsChild>
                    <w:div w:id="2086606151">
                      <w:marLeft w:val="0"/>
                      <w:marRight w:val="0"/>
                      <w:marTop w:val="0"/>
                      <w:marBottom w:val="0"/>
                      <w:divBdr>
                        <w:top w:val="none" w:sz="0" w:space="0" w:color="auto"/>
                        <w:left w:val="none" w:sz="0" w:space="0" w:color="auto"/>
                        <w:bottom w:val="none" w:sz="0" w:space="0" w:color="auto"/>
                        <w:right w:val="none" w:sz="0" w:space="0" w:color="auto"/>
                      </w:divBdr>
                    </w:div>
                  </w:divsChild>
                </w:div>
                <w:div w:id="1965959676">
                  <w:marLeft w:val="0"/>
                  <w:marRight w:val="0"/>
                  <w:marTop w:val="0"/>
                  <w:marBottom w:val="0"/>
                  <w:divBdr>
                    <w:top w:val="none" w:sz="0" w:space="0" w:color="auto"/>
                    <w:left w:val="none" w:sz="0" w:space="0" w:color="auto"/>
                    <w:bottom w:val="none" w:sz="0" w:space="0" w:color="auto"/>
                    <w:right w:val="none" w:sz="0" w:space="0" w:color="auto"/>
                  </w:divBdr>
                  <w:divsChild>
                    <w:div w:id="939529367">
                      <w:marLeft w:val="0"/>
                      <w:marRight w:val="0"/>
                      <w:marTop w:val="0"/>
                      <w:marBottom w:val="0"/>
                      <w:divBdr>
                        <w:top w:val="none" w:sz="0" w:space="0" w:color="auto"/>
                        <w:left w:val="none" w:sz="0" w:space="0" w:color="auto"/>
                        <w:bottom w:val="none" w:sz="0" w:space="0" w:color="auto"/>
                        <w:right w:val="none" w:sz="0" w:space="0" w:color="auto"/>
                      </w:divBdr>
                    </w:div>
                  </w:divsChild>
                </w:div>
                <w:div w:id="1320115717">
                  <w:marLeft w:val="0"/>
                  <w:marRight w:val="0"/>
                  <w:marTop w:val="0"/>
                  <w:marBottom w:val="0"/>
                  <w:divBdr>
                    <w:top w:val="none" w:sz="0" w:space="0" w:color="auto"/>
                    <w:left w:val="none" w:sz="0" w:space="0" w:color="auto"/>
                    <w:bottom w:val="none" w:sz="0" w:space="0" w:color="auto"/>
                    <w:right w:val="none" w:sz="0" w:space="0" w:color="auto"/>
                  </w:divBdr>
                  <w:divsChild>
                    <w:div w:id="1032027143">
                      <w:marLeft w:val="0"/>
                      <w:marRight w:val="0"/>
                      <w:marTop w:val="0"/>
                      <w:marBottom w:val="0"/>
                      <w:divBdr>
                        <w:top w:val="none" w:sz="0" w:space="0" w:color="auto"/>
                        <w:left w:val="none" w:sz="0" w:space="0" w:color="auto"/>
                        <w:bottom w:val="none" w:sz="0" w:space="0" w:color="auto"/>
                        <w:right w:val="none" w:sz="0" w:space="0" w:color="auto"/>
                      </w:divBdr>
                    </w:div>
                  </w:divsChild>
                </w:div>
                <w:div w:id="98567028">
                  <w:marLeft w:val="0"/>
                  <w:marRight w:val="0"/>
                  <w:marTop w:val="0"/>
                  <w:marBottom w:val="0"/>
                  <w:divBdr>
                    <w:top w:val="none" w:sz="0" w:space="0" w:color="auto"/>
                    <w:left w:val="none" w:sz="0" w:space="0" w:color="auto"/>
                    <w:bottom w:val="none" w:sz="0" w:space="0" w:color="auto"/>
                    <w:right w:val="none" w:sz="0" w:space="0" w:color="auto"/>
                  </w:divBdr>
                  <w:divsChild>
                    <w:div w:id="190458062">
                      <w:marLeft w:val="0"/>
                      <w:marRight w:val="0"/>
                      <w:marTop w:val="0"/>
                      <w:marBottom w:val="0"/>
                      <w:divBdr>
                        <w:top w:val="none" w:sz="0" w:space="0" w:color="auto"/>
                        <w:left w:val="none" w:sz="0" w:space="0" w:color="auto"/>
                        <w:bottom w:val="none" w:sz="0" w:space="0" w:color="auto"/>
                        <w:right w:val="none" w:sz="0" w:space="0" w:color="auto"/>
                      </w:divBdr>
                    </w:div>
                  </w:divsChild>
                </w:div>
                <w:div w:id="1132822442">
                  <w:marLeft w:val="0"/>
                  <w:marRight w:val="0"/>
                  <w:marTop w:val="0"/>
                  <w:marBottom w:val="0"/>
                  <w:divBdr>
                    <w:top w:val="none" w:sz="0" w:space="0" w:color="auto"/>
                    <w:left w:val="none" w:sz="0" w:space="0" w:color="auto"/>
                    <w:bottom w:val="none" w:sz="0" w:space="0" w:color="auto"/>
                    <w:right w:val="none" w:sz="0" w:space="0" w:color="auto"/>
                  </w:divBdr>
                  <w:divsChild>
                    <w:div w:id="162089844">
                      <w:marLeft w:val="0"/>
                      <w:marRight w:val="0"/>
                      <w:marTop w:val="0"/>
                      <w:marBottom w:val="0"/>
                      <w:divBdr>
                        <w:top w:val="none" w:sz="0" w:space="0" w:color="auto"/>
                        <w:left w:val="none" w:sz="0" w:space="0" w:color="auto"/>
                        <w:bottom w:val="none" w:sz="0" w:space="0" w:color="auto"/>
                        <w:right w:val="none" w:sz="0" w:space="0" w:color="auto"/>
                      </w:divBdr>
                    </w:div>
                  </w:divsChild>
                </w:div>
                <w:div w:id="1324160044">
                  <w:marLeft w:val="0"/>
                  <w:marRight w:val="0"/>
                  <w:marTop w:val="0"/>
                  <w:marBottom w:val="0"/>
                  <w:divBdr>
                    <w:top w:val="none" w:sz="0" w:space="0" w:color="auto"/>
                    <w:left w:val="none" w:sz="0" w:space="0" w:color="auto"/>
                    <w:bottom w:val="none" w:sz="0" w:space="0" w:color="auto"/>
                    <w:right w:val="none" w:sz="0" w:space="0" w:color="auto"/>
                  </w:divBdr>
                  <w:divsChild>
                    <w:div w:id="1169632798">
                      <w:marLeft w:val="0"/>
                      <w:marRight w:val="0"/>
                      <w:marTop w:val="0"/>
                      <w:marBottom w:val="0"/>
                      <w:divBdr>
                        <w:top w:val="none" w:sz="0" w:space="0" w:color="auto"/>
                        <w:left w:val="none" w:sz="0" w:space="0" w:color="auto"/>
                        <w:bottom w:val="none" w:sz="0" w:space="0" w:color="auto"/>
                        <w:right w:val="none" w:sz="0" w:space="0" w:color="auto"/>
                      </w:divBdr>
                    </w:div>
                  </w:divsChild>
                </w:div>
                <w:div w:id="696929417">
                  <w:marLeft w:val="0"/>
                  <w:marRight w:val="0"/>
                  <w:marTop w:val="0"/>
                  <w:marBottom w:val="0"/>
                  <w:divBdr>
                    <w:top w:val="none" w:sz="0" w:space="0" w:color="auto"/>
                    <w:left w:val="none" w:sz="0" w:space="0" w:color="auto"/>
                    <w:bottom w:val="none" w:sz="0" w:space="0" w:color="auto"/>
                    <w:right w:val="none" w:sz="0" w:space="0" w:color="auto"/>
                  </w:divBdr>
                  <w:divsChild>
                    <w:div w:id="2031027675">
                      <w:marLeft w:val="0"/>
                      <w:marRight w:val="0"/>
                      <w:marTop w:val="0"/>
                      <w:marBottom w:val="0"/>
                      <w:divBdr>
                        <w:top w:val="none" w:sz="0" w:space="0" w:color="auto"/>
                        <w:left w:val="none" w:sz="0" w:space="0" w:color="auto"/>
                        <w:bottom w:val="none" w:sz="0" w:space="0" w:color="auto"/>
                        <w:right w:val="none" w:sz="0" w:space="0" w:color="auto"/>
                      </w:divBdr>
                    </w:div>
                  </w:divsChild>
                </w:div>
                <w:div w:id="861356884">
                  <w:marLeft w:val="0"/>
                  <w:marRight w:val="0"/>
                  <w:marTop w:val="0"/>
                  <w:marBottom w:val="0"/>
                  <w:divBdr>
                    <w:top w:val="none" w:sz="0" w:space="0" w:color="auto"/>
                    <w:left w:val="none" w:sz="0" w:space="0" w:color="auto"/>
                    <w:bottom w:val="none" w:sz="0" w:space="0" w:color="auto"/>
                    <w:right w:val="none" w:sz="0" w:space="0" w:color="auto"/>
                  </w:divBdr>
                  <w:divsChild>
                    <w:div w:id="1318538537">
                      <w:marLeft w:val="0"/>
                      <w:marRight w:val="0"/>
                      <w:marTop w:val="0"/>
                      <w:marBottom w:val="0"/>
                      <w:divBdr>
                        <w:top w:val="none" w:sz="0" w:space="0" w:color="auto"/>
                        <w:left w:val="none" w:sz="0" w:space="0" w:color="auto"/>
                        <w:bottom w:val="none" w:sz="0" w:space="0" w:color="auto"/>
                        <w:right w:val="none" w:sz="0" w:space="0" w:color="auto"/>
                      </w:divBdr>
                    </w:div>
                  </w:divsChild>
                </w:div>
                <w:div w:id="1743209642">
                  <w:marLeft w:val="0"/>
                  <w:marRight w:val="0"/>
                  <w:marTop w:val="0"/>
                  <w:marBottom w:val="0"/>
                  <w:divBdr>
                    <w:top w:val="none" w:sz="0" w:space="0" w:color="auto"/>
                    <w:left w:val="none" w:sz="0" w:space="0" w:color="auto"/>
                    <w:bottom w:val="none" w:sz="0" w:space="0" w:color="auto"/>
                    <w:right w:val="none" w:sz="0" w:space="0" w:color="auto"/>
                  </w:divBdr>
                  <w:divsChild>
                    <w:div w:id="47921249">
                      <w:marLeft w:val="0"/>
                      <w:marRight w:val="0"/>
                      <w:marTop w:val="0"/>
                      <w:marBottom w:val="0"/>
                      <w:divBdr>
                        <w:top w:val="none" w:sz="0" w:space="0" w:color="auto"/>
                        <w:left w:val="none" w:sz="0" w:space="0" w:color="auto"/>
                        <w:bottom w:val="none" w:sz="0" w:space="0" w:color="auto"/>
                        <w:right w:val="none" w:sz="0" w:space="0" w:color="auto"/>
                      </w:divBdr>
                    </w:div>
                  </w:divsChild>
                </w:div>
                <w:div w:id="1445151914">
                  <w:marLeft w:val="0"/>
                  <w:marRight w:val="0"/>
                  <w:marTop w:val="0"/>
                  <w:marBottom w:val="0"/>
                  <w:divBdr>
                    <w:top w:val="none" w:sz="0" w:space="0" w:color="auto"/>
                    <w:left w:val="none" w:sz="0" w:space="0" w:color="auto"/>
                    <w:bottom w:val="none" w:sz="0" w:space="0" w:color="auto"/>
                    <w:right w:val="none" w:sz="0" w:space="0" w:color="auto"/>
                  </w:divBdr>
                  <w:divsChild>
                    <w:div w:id="1351027188">
                      <w:marLeft w:val="0"/>
                      <w:marRight w:val="0"/>
                      <w:marTop w:val="0"/>
                      <w:marBottom w:val="0"/>
                      <w:divBdr>
                        <w:top w:val="none" w:sz="0" w:space="0" w:color="auto"/>
                        <w:left w:val="none" w:sz="0" w:space="0" w:color="auto"/>
                        <w:bottom w:val="none" w:sz="0" w:space="0" w:color="auto"/>
                        <w:right w:val="none" w:sz="0" w:space="0" w:color="auto"/>
                      </w:divBdr>
                    </w:div>
                  </w:divsChild>
                </w:div>
                <w:div w:id="1767458897">
                  <w:marLeft w:val="0"/>
                  <w:marRight w:val="0"/>
                  <w:marTop w:val="0"/>
                  <w:marBottom w:val="0"/>
                  <w:divBdr>
                    <w:top w:val="none" w:sz="0" w:space="0" w:color="auto"/>
                    <w:left w:val="none" w:sz="0" w:space="0" w:color="auto"/>
                    <w:bottom w:val="none" w:sz="0" w:space="0" w:color="auto"/>
                    <w:right w:val="none" w:sz="0" w:space="0" w:color="auto"/>
                  </w:divBdr>
                  <w:divsChild>
                    <w:div w:id="1565137814">
                      <w:marLeft w:val="0"/>
                      <w:marRight w:val="0"/>
                      <w:marTop w:val="0"/>
                      <w:marBottom w:val="0"/>
                      <w:divBdr>
                        <w:top w:val="none" w:sz="0" w:space="0" w:color="auto"/>
                        <w:left w:val="none" w:sz="0" w:space="0" w:color="auto"/>
                        <w:bottom w:val="none" w:sz="0" w:space="0" w:color="auto"/>
                        <w:right w:val="none" w:sz="0" w:space="0" w:color="auto"/>
                      </w:divBdr>
                    </w:div>
                  </w:divsChild>
                </w:div>
                <w:div w:id="665282651">
                  <w:marLeft w:val="0"/>
                  <w:marRight w:val="0"/>
                  <w:marTop w:val="0"/>
                  <w:marBottom w:val="0"/>
                  <w:divBdr>
                    <w:top w:val="none" w:sz="0" w:space="0" w:color="auto"/>
                    <w:left w:val="none" w:sz="0" w:space="0" w:color="auto"/>
                    <w:bottom w:val="none" w:sz="0" w:space="0" w:color="auto"/>
                    <w:right w:val="none" w:sz="0" w:space="0" w:color="auto"/>
                  </w:divBdr>
                  <w:divsChild>
                    <w:div w:id="2051955125">
                      <w:marLeft w:val="0"/>
                      <w:marRight w:val="0"/>
                      <w:marTop w:val="0"/>
                      <w:marBottom w:val="0"/>
                      <w:divBdr>
                        <w:top w:val="none" w:sz="0" w:space="0" w:color="auto"/>
                        <w:left w:val="none" w:sz="0" w:space="0" w:color="auto"/>
                        <w:bottom w:val="none" w:sz="0" w:space="0" w:color="auto"/>
                        <w:right w:val="none" w:sz="0" w:space="0" w:color="auto"/>
                      </w:divBdr>
                    </w:div>
                  </w:divsChild>
                </w:div>
                <w:div w:id="2127699504">
                  <w:marLeft w:val="0"/>
                  <w:marRight w:val="0"/>
                  <w:marTop w:val="0"/>
                  <w:marBottom w:val="0"/>
                  <w:divBdr>
                    <w:top w:val="none" w:sz="0" w:space="0" w:color="auto"/>
                    <w:left w:val="none" w:sz="0" w:space="0" w:color="auto"/>
                    <w:bottom w:val="none" w:sz="0" w:space="0" w:color="auto"/>
                    <w:right w:val="none" w:sz="0" w:space="0" w:color="auto"/>
                  </w:divBdr>
                  <w:divsChild>
                    <w:div w:id="532353228">
                      <w:marLeft w:val="0"/>
                      <w:marRight w:val="0"/>
                      <w:marTop w:val="0"/>
                      <w:marBottom w:val="0"/>
                      <w:divBdr>
                        <w:top w:val="none" w:sz="0" w:space="0" w:color="auto"/>
                        <w:left w:val="none" w:sz="0" w:space="0" w:color="auto"/>
                        <w:bottom w:val="none" w:sz="0" w:space="0" w:color="auto"/>
                        <w:right w:val="none" w:sz="0" w:space="0" w:color="auto"/>
                      </w:divBdr>
                    </w:div>
                  </w:divsChild>
                </w:div>
                <w:div w:id="401295941">
                  <w:marLeft w:val="0"/>
                  <w:marRight w:val="0"/>
                  <w:marTop w:val="0"/>
                  <w:marBottom w:val="0"/>
                  <w:divBdr>
                    <w:top w:val="none" w:sz="0" w:space="0" w:color="auto"/>
                    <w:left w:val="none" w:sz="0" w:space="0" w:color="auto"/>
                    <w:bottom w:val="none" w:sz="0" w:space="0" w:color="auto"/>
                    <w:right w:val="none" w:sz="0" w:space="0" w:color="auto"/>
                  </w:divBdr>
                  <w:divsChild>
                    <w:div w:id="826047978">
                      <w:marLeft w:val="0"/>
                      <w:marRight w:val="0"/>
                      <w:marTop w:val="0"/>
                      <w:marBottom w:val="0"/>
                      <w:divBdr>
                        <w:top w:val="none" w:sz="0" w:space="0" w:color="auto"/>
                        <w:left w:val="none" w:sz="0" w:space="0" w:color="auto"/>
                        <w:bottom w:val="none" w:sz="0" w:space="0" w:color="auto"/>
                        <w:right w:val="none" w:sz="0" w:space="0" w:color="auto"/>
                      </w:divBdr>
                    </w:div>
                  </w:divsChild>
                </w:div>
                <w:div w:id="1349525937">
                  <w:marLeft w:val="0"/>
                  <w:marRight w:val="0"/>
                  <w:marTop w:val="0"/>
                  <w:marBottom w:val="0"/>
                  <w:divBdr>
                    <w:top w:val="none" w:sz="0" w:space="0" w:color="auto"/>
                    <w:left w:val="none" w:sz="0" w:space="0" w:color="auto"/>
                    <w:bottom w:val="none" w:sz="0" w:space="0" w:color="auto"/>
                    <w:right w:val="none" w:sz="0" w:space="0" w:color="auto"/>
                  </w:divBdr>
                  <w:divsChild>
                    <w:div w:id="1499157111">
                      <w:marLeft w:val="0"/>
                      <w:marRight w:val="0"/>
                      <w:marTop w:val="0"/>
                      <w:marBottom w:val="0"/>
                      <w:divBdr>
                        <w:top w:val="none" w:sz="0" w:space="0" w:color="auto"/>
                        <w:left w:val="none" w:sz="0" w:space="0" w:color="auto"/>
                        <w:bottom w:val="none" w:sz="0" w:space="0" w:color="auto"/>
                        <w:right w:val="none" w:sz="0" w:space="0" w:color="auto"/>
                      </w:divBdr>
                    </w:div>
                  </w:divsChild>
                </w:div>
                <w:div w:id="234750636">
                  <w:marLeft w:val="0"/>
                  <w:marRight w:val="0"/>
                  <w:marTop w:val="0"/>
                  <w:marBottom w:val="0"/>
                  <w:divBdr>
                    <w:top w:val="none" w:sz="0" w:space="0" w:color="auto"/>
                    <w:left w:val="none" w:sz="0" w:space="0" w:color="auto"/>
                    <w:bottom w:val="none" w:sz="0" w:space="0" w:color="auto"/>
                    <w:right w:val="none" w:sz="0" w:space="0" w:color="auto"/>
                  </w:divBdr>
                  <w:divsChild>
                    <w:div w:id="396589208">
                      <w:marLeft w:val="0"/>
                      <w:marRight w:val="0"/>
                      <w:marTop w:val="0"/>
                      <w:marBottom w:val="0"/>
                      <w:divBdr>
                        <w:top w:val="none" w:sz="0" w:space="0" w:color="auto"/>
                        <w:left w:val="none" w:sz="0" w:space="0" w:color="auto"/>
                        <w:bottom w:val="none" w:sz="0" w:space="0" w:color="auto"/>
                        <w:right w:val="none" w:sz="0" w:space="0" w:color="auto"/>
                      </w:divBdr>
                    </w:div>
                  </w:divsChild>
                </w:div>
                <w:div w:id="1981495640">
                  <w:marLeft w:val="0"/>
                  <w:marRight w:val="0"/>
                  <w:marTop w:val="0"/>
                  <w:marBottom w:val="0"/>
                  <w:divBdr>
                    <w:top w:val="none" w:sz="0" w:space="0" w:color="auto"/>
                    <w:left w:val="none" w:sz="0" w:space="0" w:color="auto"/>
                    <w:bottom w:val="none" w:sz="0" w:space="0" w:color="auto"/>
                    <w:right w:val="none" w:sz="0" w:space="0" w:color="auto"/>
                  </w:divBdr>
                  <w:divsChild>
                    <w:div w:id="26175211">
                      <w:marLeft w:val="0"/>
                      <w:marRight w:val="0"/>
                      <w:marTop w:val="0"/>
                      <w:marBottom w:val="0"/>
                      <w:divBdr>
                        <w:top w:val="none" w:sz="0" w:space="0" w:color="auto"/>
                        <w:left w:val="none" w:sz="0" w:space="0" w:color="auto"/>
                        <w:bottom w:val="none" w:sz="0" w:space="0" w:color="auto"/>
                        <w:right w:val="none" w:sz="0" w:space="0" w:color="auto"/>
                      </w:divBdr>
                    </w:div>
                  </w:divsChild>
                </w:div>
                <w:div w:id="1786390069">
                  <w:marLeft w:val="0"/>
                  <w:marRight w:val="0"/>
                  <w:marTop w:val="0"/>
                  <w:marBottom w:val="0"/>
                  <w:divBdr>
                    <w:top w:val="none" w:sz="0" w:space="0" w:color="auto"/>
                    <w:left w:val="none" w:sz="0" w:space="0" w:color="auto"/>
                    <w:bottom w:val="none" w:sz="0" w:space="0" w:color="auto"/>
                    <w:right w:val="none" w:sz="0" w:space="0" w:color="auto"/>
                  </w:divBdr>
                  <w:divsChild>
                    <w:div w:id="1843423772">
                      <w:marLeft w:val="0"/>
                      <w:marRight w:val="0"/>
                      <w:marTop w:val="0"/>
                      <w:marBottom w:val="0"/>
                      <w:divBdr>
                        <w:top w:val="none" w:sz="0" w:space="0" w:color="auto"/>
                        <w:left w:val="none" w:sz="0" w:space="0" w:color="auto"/>
                        <w:bottom w:val="none" w:sz="0" w:space="0" w:color="auto"/>
                        <w:right w:val="none" w:sz="0" w:space="0" w:color="auto"/>
                      </w:divBdr>
                    </w:div>
                  </w:divsChild>
                </w:div>
                <w:div w:id="960840732">
                  <w:marLeft w:val="0"/>
                  <w:marRight w:val="0"/>
                  <w:marTop w:val="0"/>
                  <w:marBottom w:val="0"/>
                  <w:divBdr>
                    <w:top w:val="none" w:sz="0" w:space="0" w:color="auto"/>
                    <w:left w:val="none" w:sz="0" w:space="0" w:color="auto"/>
                    <w:bottom w:val="none" w:sz="0" w:space="0" w:color="auto"/>
                    <w:right w:val="none" w:sz="0" w:space="0" w:color="auto"/>
                  </w:divBdr>
                  <w:divsChild>
                    <w:div w:id="1145973704">
                      <w:marLeft w:val="0"/>
                      <w:marRight w:val="0"/>
                      <w:marTop w:val="0"/>
                      <w:marBottom w:val="0"/>
                      <w:divBdr>
                        <w:top w:val="none" w:sz="0" w:space="0" w:color="auto"/>
                        <w:left w:val="none" w:sz="0" w:space="0" w:color="auto"/>
                        <w:bottom w:val="none" w:sz="0" w:space="0" w:color="auto"/>
                        <w:right w:val="none" w:sz="0" w:space="0" w:color="auto"/>
                      </w:divBdr>
                    </w:div>
                  </w:divsChild>
                </w:div>
                <w:div w:id="1534732176">
                  <w:marLeft w:val="0"/>
                  <w:marRight w:val="0"/>
                  <w:marTop w:val="0"/>
                  <w:marBottom w:val="0"/>
                  <w:divBdr>
                    <w:top w:val="none" w:sz="0" w:space="0" w:color="auto"/>
                    <w:left w:val="none" w:sz="0" w:space="0" w:color="auto"/>
                    <w:bottom w:val="none" w:sz="0" w:space="0" w:color="auto"/>
                    <w:right w:val="none" w:sz="0" w:space="0" w:color="auto"/>
                  </w:divBdr>
                  <w:divsChild>
                    <w:div w:id="108278153">
                      <w:marLeft w:val="0"/>
                      <w:marRight w:val="0"/>
                      <w:marTop w:val="0"/>
                      <w:marBottom w:val="0"/>
                      <w:divBdr>
                        <w:top w:val="none" w:sz="0" w:space="0" w:color="auto"/>
                        <w:left w:val="none" w:sz="0" w:space="0" w:color="auto"/>
                        <w:bottom w:val="none" w:sz="0" w:space="0" w:color="auto"/>
                        <w:right w:val="none" w:sz="0" w:space="0" w:color="auto"/>
                      </w:divBdr>
                    </w:div>
                  </w:divsChild>
                </w:div>
                <w:div w:id="1126704268">
                  <w:marLeft w:val="0"/>
                  <w:marRight w:val="0"/>
                  <w:marTop w:val="0"/>
                  <w:marBottom w:val="0"/>
                  <w:divBdr>
                    <w:top w:val="none" w:sz="0" w:space="0" w:color="auto"/>
                    <w:left w:val="none" w:sz="0" w:space="0" w:color="auto"/>
                    <w:bottom w:val="none" w:sz="0" w:space="0" w:color="auto"/>
                    <w:right w:val="none" w:sz="0" w:space="0" w:color="auto"/>
                  </w:divBdr>
                  <w:divsChild>
                    <w:div w:id="1646854309">
                      <w:marLeft w:val="0"/>
                      <w:marRight w:val="0"/>
                      <w:marTop w:val="0"/>
                      <w:marBottom w:val="0"/>
                      <w:divBdr>
                        <w:top w:val="none" w:sz="0" w:space="0" w:color="auto"/>
                        <w:left w:val="none" w:sz="0" w:space="0" w:color="auto"/>
                        <w:bottom w:val="none" w:sz="0" w:space="0" w:color="auto"/>
                        <w:right w:val="none" w:sz="0" w:space="0" w:color="auto"/>
                      </w:divBdr>
                    </w:div>
                  </w:divsChild>
                </w:div>
                <w:div w:id="312028722">
                  <w:marLeft w:val="0"/>
                  <w:marRight w:val="0"/>
                  <w:marTop w:val="0"/>
                  <w:marBottom w:val="0"/>
                  <w:divBdr>
                    <w:top w:val="none" w:sz="0" w:space="0" w:color="auto"/>
                    <w:left w:val="none" w:sz="0" w:space="0" w:color="auto"/>
                    <w:bottom w:val="none" w:sz="0" w:space="0" w:color="auto"/>
                    <w:right w:val="none" w:sz="0" w:space="0" w:color="auto"/>
                  </w:divBdr>
                  <w:divsChild>
                    <w:div w:id="490484383">
                      <w:marLeft w:val="0"/>
                      <w:marRight w:val="0"/>
                      <w:marTop w:val="0"/>
                      <w:marBottom w:val="0"/>
                      <w:divBdr>
                        <w:top w:val="none" w:sz="0" w:space="0" w:color="auto"/>
                        <w:left w:val="none" w:sz="0" w:space="0" w:color="auto"/>
                        <w:bottom w:val="none" w:sz="0" w:space="0" w:color="auto"/>
                        <w:right w:val="none" w:sz="0" w:space="0" w:color="auto"/>
                      </w:divBdr>
                    </w:div>
                  </w:divsChild>
                </w:div>
                <w:div w:id="1876694134">
                  <w:marLeft w:val="0"/>
                  <w:marRight w:val="0"/>
                  <w:marTop w:val="0"/>
                  <w:marBottom w:val="0"/>
                  <w:divBdr>
                    <w:top w:val="none" w:sz="0" w:space="0" w:color="auto"/>
                    <w:left w:val="none" w:sz="0" w:space="0" w:color="auto"/>
                    <w:bottom w:val="none" w:sz="0" w:space="0" w:color="auto"/>
                    <w:right w:val="none" w:sz="0" w:space="0" w:color="auto"/>
                  </w:divBdr>
                  <w:divsChild>
                    <w:div w:id="1526096505">
                      <w:marLeft w:val="0"/>
                      <w:marRight w:val="0"/>
                      <w:marTop w:val="0"/>
                      <w:marBottom w:val="0"/>
                      <w:divBdr>
                        <w:top w:val="none" w:sz="0" w:space="0" w:color="auto"/>
                        <w:left w:val="none" w:sz="0" w:space="0" w:color="auto"/>
                        <w:bottom w:val="none" w:sz="0" w:space="0" w:color="auto"/>
                        <w:right w:val="none" w:sz="0" w:space="0" w:color="auto"/>
                      </w:divBdr>
                    </w:div>
                  </w:divsChild>
                </w:div>
                <w:div w:id="474104363">
                  <w:marLeft w:val="0"/>
                  <w:marRight w:val="0"/>
                  <w:marTop w:val="0"/>
                  <w:marBottom w:val="0"/>
                  <w:divBdr>
                    <w:top w:val="none" w:sz="0" w:space="0" w:color="auto"/>
                    <w:left w:val="none" w:sz="0" w:space="0" w:color="auto"/>
                    <w:bottom w:val="none" w:sz="0" w:space="0" w:color="auto"/>
                    <w:right w:val="none" w:sz="0" w:space="0" w:color="auto"/>
                  </w:divBdr>
                  <w:divsChild>
                    <w:div w:id="306905793">
                      <w:marLeft w:val="0"/>
                      <w:marRight w:val="0"/>
                      <w:marTop w:val="0"/>
                      <w:marBottom w:val="0"/>
                      <w:divBdr>
                        <w:top w:val="none" w:sz="0" w:space="0" w:color="auto"/>
                        <w:left w:val="none" w:sz="0" w:space="0" w:color="auto"/>
                        <w:bottom w:val="none" w:sz="0" w:space="0" w:color="auto"/>
                        <w:right w:val="none" w:sz="0" w:space="0" w:color="auto"/>
                      </w:divBdr>
                    </w:div>
                  </w:divsChild>
                </w:div>
                <w:div w:id="1069110747">
                  <w:marLeft w:val="0"/>
                  <w:marRight w:val="0"/>
                  <w:marTop w:val="0"/>
                  <w:marBottom w:val="0"/>
                  <w:divBdr>
                    <w:top w:val="none" w:sz="0" w:space="0" w:color="auto"/>
                    <w:left w:val="none" w:sz="0" w:space="0" w:color="auto"/>
                    <w:bottom w:val="none" w:sz="0" w:space="0" w:color="auto"/>
                    <w:right w:val="none" w:sz="0" w:space="0" w:color="auto"/>
                  </w:divBdr>
                  <w:divsChild>
                    <w:div w:id="1954047195">
                      <w:marLeft w:val="0"/>
                      <w:marRight w:val="0"/>
                      <w:marTop w:val="0"/>
                      <w:marBottom w:val="0"/>
                      <w:divBdr>
                        <w:top w:val="none" w:sz="0" w:space="0" w:color="auto"/>
                        <w:left w:val="none" w:sz="0" w:space="0" w:color="auto"/>
                        <w:bottom w:val="none" w:sz="0" w:space="0" w:color="auto"/>
                        <w:right w:val="none" w:sz="0" w:space="0" w:color="auto"/>
                      </w:divBdr>
                    </w:div>
                  </w:divsChild>
                </w:div>
                <w:div w:id="1337734513">
                  <w:marLeft w:val="0"/>
                  <w:marRight w:val="0"/>
                  <w:marTop w:val="0"/>
                  <w:marBottom w:val="0"/>
                  <w:divBdr>
                    <w:top w:val="none" w:sz="0" w:space="0" w:color="auto"/>
                    <w:left w:val="none" w:sz="0" w:space="0" w:color="auto"/>
                    <w:bottom w:val="none" w:sz="0" w:space="0" w:color="auto"/>
                    <w:right w:val="none" w:sz="0" w:space="0" w:color="auto"/>
                  </w:divBdr>
                  <w:divsChild>
                    <w:div w:id="1165121991">
                      <w:marLeft w:val="0"/>
                      <w:marRight w:val="0"/>
                      <w:marTop w:val="0"/>
                      <w:marBottom w:val="0"/>
                      <w:divBdr>
                        <w:top w:val="none" w:sz="0" w:space="0" w:color="auto"/>
                        <w:left w:val="none" w:sz="0" w:space="0" w:color="auto"/>
                        <w:bottom w:val="none" w:sz="0" w:space="0" w:color="auto"/>
                        <w:right w:val="none" w:sz="0" w:space="0" w:color="auto"/>
                      </w:divBdr>
                    </w:div>
                  </w:divsChild>
                </w:div>
                <w:div w:id="988678331">
                  <w:marLeft w:val="0"/>
                  <w:marRight w:val="0"/>
                  <w:marTop w:val="0"/>
                  <w:marBottom w:val="0"/>
                  <w:divBdr>
                    <w:top w:val="none" w:sz="0" w:space="0" w:color="auto"/>
                    <w:left w:val="none" w:sz="0" w:space="0" w:color="auto"/>
                    <w:bottom w:val="none" w:sz="0" w:space="0" w:color="auto"/>
                    <w:right w:val="none" w:sz="0" w:space="0" w:color="auto"/>
                  </w:divBdr>
                  <w:divsChild>
                    <w:div w:id="933241760">
                      <w:marLeft w:val="0"/>
                      <w:marRight w:val="0"/>
                      <w:marTop w:val="0"/>
                      <w:marBottom w:val="0"/>
                      <w:divBdr>
                        <w:top w:val="none" w:sz="0" w:space="0" w:color="auto"/>
                        <w:left w:val="none" w:sz="0" w:space="0" w:color="auto"/>
                        <w:bottom w:val="none" w:sz="0" w:space="0" w:color="auto"/>
                        <w:right w:val="none" w:sz="0" w:space="0" w:color="auto"/>
                      </w:divBdr>
                    </w:div>
                  </w:divsChild>
                </w:div>
                <w:div w:id="1144856997">
                  <w:marLeft w:val="0"/>
                  <w:marRight w:val="0"/>
                  <w:marTop w:val="0"/>
                  <w:marBottom w:val="0"/>
                  <w:divBdr>
                    <w:top w:val="none" w:sz="0" w:space="0" w:color="auto"/>
                    <w:left w:val="none" w:sz="0" w:space="0" w:color="auto"/>
                    <w:bottom w:val="none" w:sz="0" w:space="0" w:color="auto"/>
                    <w:right w:val="none" w:sz="0" w:space="0" w:color="auto"/>
                  </w:divBdr>
                  <w:divsChild>
                    <w:div w:id="1923489035">
                      <w:marLeft w:val="0"/>
                      <w:marRight w:val="0"/>
                      <w:marTop w:val="0"/>
                      <w:marBottom w:val="0"/>
                      <w:divBdr>
                        <w:top w:val="none" w:sz="0" w:space="0" w:color="auto"/>
                        <w:left w:val="none" w:sz="0" w:space="0" w:color="auto"/>
                        <w:bottom w:val="none" w:sz="0" w:space="0" w:color="auto"/>
                        <w:right w:val="none" w:sz="0" w:space="0" w:color="auto"/>
                      </w:divBdr>
                    </w:div>
                  </w:divsChild>
                </w:div>
                <w:div w:id="1316029046">
                  <w:marLeft w:val="0"/>
                  <w:marRight w:val="0"/>
                  <w:marTop w:val="0"/>
                  <w:marBottom w:val="0"/>
                  <w:divBdr>
                    <w:top w:val="none" w:sz="0" w:space="0" w:color="auto"/>
                    <w:left w:val="none" w:sz="0" w:space="0" w:color="auto"/>
                    <w:bottom w:val="none" w:sz="0" w:space="0" w:color="auto"/>
                    <w:right w:val="none" w:sz="0" w:space="0" w:color="auto"/>
                  </w:divBdr>
                  <w:divsChild>
                    <w:div w:id="1426267393">
                      <w:marLeft w:val="0"/>
                      <w:marRight w:val="0"/>
                      <w:marTop w:val="0"/>
                      <w:marBottom w:val="0"/>
                      <w:divBdr>
                        <w:top w:val="none" w:sz="0" w:space="0" w:color="auto"/>
                        <w:left w:val="none" w:sz="0" w:space="0" w:color="auto"/>
                        <w:bottom w:val="none" w:sz="0" w:space="0" w:color="auto"/>
                        <w:right w:val="none" w:sz="0" w:space="0" w:color="auto"/>
                      </w:divBdr>
                    </w:div>
                  </w:divsChild>
                </w:div>
                <w:div w:id="1005474770">
                  <w:marLeft w:val="0"/>
                  <w:marRight w:val="0"/>
                  <w:marTop w:val="0"/>
                  <w:marBottom w:val="0"/>
                  <w:divBdr>
                    <w:top w:val="none" w:sz="0" w:space="0" w:color="auto"/>
                    <w:left w:val="none" w:sz="0" w:space="0" w:color="auto"/>
                    <w:bottom w:val="none" w:sz="0" w:space="0" w:color="auto"/>
                    <w:right w:val="none" w:sz="0" w:space="0" w:color="auto"/>
                  </w:divBdr>
                  <w:divsChild>
                    <w:div w:id="1612012041">
                      <w:marLeft w:val="0"/>
                      <w:marRight w:val="0"/>
                      <w:marTop w:val="0"/>
                      <w:marBottom w:val="0"/>
                      <w:divBdr>
                        <w:top w:val="none" w:sz="0" w:space="0" w:color="auto"/>
                        <w:left w:val="none" w:sz="0" w:space="0" w:color="auto"/>
                        <w:bottom w:val="none" w:sz="0" w:space="0" w:color="auto"/>
                        <w:right w:val="none" w:sz="0" w:space="0" w:color="auto"/>
                      </w:divBdr>
                    </w:div>
                  </w:divsChild>
                </w:div>
                <w:div w:id="1618483325">
                  <w:marLeft w:val="0"/>
                  <w:marRight w:val="0"/>
                  <w:marTop w:val="0"/>
                  <w:marBottom w:val="0"/>
                  <w:divBdr>
                    <w:top w:val="none" w:sz="0" w:space="0" w:color="auto"/>
                    <w:left w:val="none" w:sz="0" w:space="0" w:color="auto"/>
                    <w:bottom w:val="none" w:sz="0" w:space="0" w:color="auto"/>
                    <w:right w:val="none" w:sz="0" w:space="0" w:color="auto"/>
                  </w:divBdr>
                  <w:divsChild>
                    <w:div w:id="1379745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521292">
          <w:marLeft w:val="0"/>
          <w:marRight w:val="0"/>
          <w:marTop w:val="0"/>
          <w:marBottom w:val="0"/>
          <w:divBdr>
            <w:top w:val="none" w:sz="0" w:space="0" w:color="auto"/>
            <w:left w:val="none" w:sz="0" w:space="0" w:color="auto"/>
            <w:bottom w:val="none" w:sz="0" w:space="0" w:color="auto"/>
            <w:right w:val="none" w:sz="0" w:space="0" w:color="auto"/>
          </w:divBdr>
        </w:div>
        <w:div w:id="168955955">
          <w:marLeft w:val="0"/>
          <w:marRight w:val="0"/>
          <w:marTop w:val="0"/>
          <w:marBottom w:val="0"/>
          <w:divBdr>
            <w:top w:val="none" w:sz="0" w:space="0" w:color="auto"/>
            <w:left w:val="none" w:sz="0" w:space="0" w:color="auto"/>
            <w:bottom w:val="none" w:sz="0" w:space="0" w:color="auto"/>
            <w:right w:val="none" w:sz="0" w:space="0" w:color="auto"/>
          </w:divBdr>
        </w:div>
        <w:div w:id="1621229691">
          <w:marLeft w:val="0"/>
          <w:marRight w:val="0"/>
          <w:marTop w:val="0"/>
          <w:marBottom w:val="0"/>
          <w:divBdr>
            <w:top w:val="none" w:sz="0" w:space="0" w:color="auto"/>
            <w:left w:val="none" w:sz="0" w:space="0" w:color="auto"/>
            <w:bottom w:val="none" w:sz="0" w:space="0" w:color="auto"/>
            <w:right w:val="none" w:sz="0" w:space="0" w:color="auto"/>
          </w:divBdr>
          <w:divsChild>
            <w:div w:id="1507593172">
              <w:marLeft w:val="0"/>
              <w:marRight w:val="0"/>
              <w:marTop w:val="30"/>
              <w:marBottom w:val="30"/>
              <w:divBdr>
                <w:top w:val="none" w:sz="0" w:space="0" w:color="auto"/>
                <w:left w:val="none" w:sz="0" w:space="0" w:color="auto"/>
                <w:bottom w:val="none" w:sz="0" w:space="0" w:color="auto"/>
                <w:right w:val="none" w:sz="0" w:space="0" w:color="auto"/>
              </w:divBdr>
              <w:divsChild>
                <w:div w:id="504394515">
                  <w:marLeft w:val="0"/>
                  <w:marRight w:val="0"/>
                  <w:marTop w:val="0"/>
                  <w:marBottom w:val="0"/>
                  <w:divBdr>
                    <w:top w:val="none" w:sz="0" w:space="0" w:color="auto"/>
                    <w:left w:val="none" w:sz="0" w:space="0" w:color="auto"/>
                    <w:bottom w:val="none" w:sz="0" w:space="0" w:color="auto"/>
                    <w:right w:val="none" w:sz="0" w:space="0" w:color="auto"/>
                  </w:divBdr>
                  <w:divsChild>
                    <w:div w:id="2120876773">
                      <w:marLeft w:val="0"/>
                      <w:marRight w:val="0"/>
                      <w:marTop w:val="0"/>
                      <w:marBottom w:val="0"/>
                      <w:divBdr>
                        <w:top w:val="none" w:sz="0" w:space="0" w:color="auto"/>
                        <w:left w:val="none" w:sz="0" w:space="0" w:color="auto"/>
                        <w:bottom w:val="none" w:sz="0" w:space="0" w:color="auto"/>
                        <w:right w:val="none" w:sz="0" w:space="0" w:color="auto"/>
                      </w:divBdr>
                    </w:div>
                  </w:divsChild>
                </w:div>
                <w:div w:id="1088380032">
                  <w:marLeft w:val="0"/>
                  <w:marRight w:val="0"/>
                  <w:marTop w:val="0"/>
                  <w:marBottom w:val="0"/>
                  <w:divBdr>
                    <w:top w:val="none" w:sz="0" w:space="0" w:color="auto"/>
                    <w:left w:val="none" w:sz="0" w:space="0" w:color="auto"/>
                    <w:bottom w:val="none" w:sz="0" w:space="0" w:color="auto"/>
                    <w:right w:val="none" w:sz="0" w:space="0" w:color="auto"/>
                  </w:divBdr>
                  <w:divsChild>
                    <w:div w:id="1502351586">
                      <w:marLeft w:val="0"/>
                      <w:marRight w:val="0"/>
                      <w:marTop w:val="0"/>
                      <w:marBottom w:val="0"/>
                      <w:divBdr>
                        <w:top w:val="none" w:sz="0" w:space="0" w:color="auto"/>
                        <w:left w:val="none" w:sz="0" w:space="0" w:color="auto"/>
                        <w:bottom w:val="none" w:sz="0" w:space="0" w:color="auto"/>
                        <w:right w:val="none" w:sz="0" w:space="0" w:color="auto"/>
                      </w:divBdr>
                    </w:div>
                  </w:divsChild>
                </w:div>
                <w:div w:id="1410882792">
                  <w:marLeft w:val="0"/>
                  <w:marRight w:val="0"/>
                  <w:marTop w:val="0"/>
                  <w:marBottom w:val="0"/>
                  <w:divBdr>
                    <w:top w:val="none" w:sz="0" w:space="0" w:color="auto"/>
                    <w:left w:val="none" w:sz="0" w:space="0" w:color="auto"/>
                    <w:bottom w:val="none" w:sz="0" w:space="0" w:color="auto"/>
                    <w:right w:val="none" w:sz="0" w:space="0" w:color="auto"/>
                  </w:divBdr>
                  <w:divsChild>
                    <w:div w:id="1116213208">
                      <w:marLeft w:val="0"/>
                      <w:marRight w:val="0"/>
                      <w:marTop w:val="0"/>
                      <w:marBottom w:val="0"/>
                      <w:divBdr>
                        <w:top w:val="none" w:sz="0" w:space="0" w:color="auto"/>
                        <w:left w:val="none" w:sz="0" w:space="0" w:color="auto"/>
                        <w:bottom w:val="none" w:sz="0" w:space="0" w:color="auto"/>
                        <w:right w:val="none" w:sz="0" w:space="0" w:color="auto"/>
                      </w:divBdr>
                    </w:div>
                  </w:divsChild>
                </w:div>
                <w:div w:id="232352229">
                  <w:marLeft w:val="0"/>
                  <w:marRight w:val="0"/>
                  <w:marTop w:val="0"/>
                  <w:marBottom w:val="0"/>
                  <w:divBdr>
                    <w:top w:val="none" w:sz="0" w:space="0" w:color="auto"/>
                    <w:left w:val="none" w:sz="0" w:space="0" w:color="auto"/>
                    <w:bottom w:val="none" w:sz="0" w:space="0" w:color="auto"/>
                    <w:right w:val="none" w:sz="0" w:space="0" w:color="auto"/>
                  </w:divBdr>
                  <w:divsChild>
                    <w:div w:id="1724407478">
                      <w:marLeft w:val="0"/>
                      <w:marRight w:val="0"/>
                      <w:marTop w:val="0"/>
                      <w:marBottom w:val="0"/>
                      <w:divBdr>
                        <w:top w:val="none" w:sz="0" w:space="0" w:color="auto"/>
                        <w:left w:val="none" w:sz="0" w:space="0" w:color="auto"/>
                        <w:bottom w:val="none" w:sz="0" w:space="0" w:color="auto"/>
                        <w:right w:val="none" w:sz="0" w:space="0" w:color="auto"/>
                      </w:divBdr>
                    </w:div>
                  </w:divsChild>
                </w:div>
                <w:div w:id="59063878">
                  <w:marLeft w:val="0"/>
                  <w:marRight w:val="0"/>
                  <w:marTop w:val="0"/>
                  <w:marBottom w:val="0"/>
                  <w:divBdr>
                    <w:top w:val="none" w:sz="0" w:space="0" w:color="auto"/>
                    <w:left w:val="none" w:sz="0" w:space="0" w:color="auto"/>
                    <w:bottom w:val="none" w:sz="0" w:space="0" w:color="auto"/>
                    <w:right w:val="none" w:sz="0" w:space="0" w:color="auto"/>
                  </w:divBdr>
                  <w:divsChild>
                    <w:div w:id="302467404">
                      <w:marLeft w:val="0"/>
                      <w:marRight w:val="0"/>
                      <w:marTop w:val="0"/>
                      <w:marBottom w:val="0"/>
                      <w:divBdr>
                        <w:top w:val="none" w:sz="0" w:space="0" w:color="auto"/>
                        <w:left w:val="none" w:sz="0" w:space="0" w:color="auto"/>
                        <w:bottom w:val="none" w:sz="0" w:space="0" w:color="auto"/>
                        <w:right w:val="none" w:sz="0" w:space="0" w:color="auto"/>
                      </w:divBdr>
                    </w:div>
                  </w:divsChild>
                </w:div>
                <w:div w:id="1623926447">
                  <w:marLeft w:val="0"/>
                  <w:marRight w:val="0"/>
                  <w:marTop w:val="0"/>
                  <w:marBottom w:val="0"/>
                  <w:divBdr>
                    <w:top w:val="none" w:sz="0" w:space="0" w:color="auto"/>
                    <w:left w:val="none" w:sz="0" w:space="0" w:color="auto"/>
                    <w:bottom w:val="none" w:sz="0" w:space="0" w:color="auto"/>
                    <w:right w:val="none" w:sz="0" w:space="0" w:color="auto"/>
                  </w:divBdr>
                  <w:divsChild>
                    <w:div w:id="207763502">
                      <w:marLeft w:val="0"/>
                      <w:marRight w:val="0"/>
                      <w:marTop w:val="0"/>
                      <w:marBottom w:val="0"/>
                      <w:divBdr>
                        <w:top w:val="none" w:sz="0" w:space="0" w:color="auto"/>
                        <w:left w:val="none" w:sz="0" w:space="0" w:color="auto"/>
                        <w:bottom w:val="none" w:sz="0" w:space="0" w:color="auto"/>
                        <w:right w:val="none" w:sz="0" w:space="0" w:color="auto"/>
                      </w:divBdr>
                    </w:div>
                  </w:divsChild>
                </w:div>
                <w:div w:id="92479999">
                  <w:marLeft w:val="0"/>
                  <w:marRight w:val="0"/>
                  <w:marTop w:val="0"/>
                  <w:marBottom w:val="0"/>
                  <w:divBdr>
                    <w:top w:val="none" w:sz="0" w:space="0" w:color="auto"/>
                    <w:left w:val="none" w:sz="0" w:space="0" w:color="auto"/>
                    <w:bottom w:val="none" w:sz="0" w:space="0" w:color="auto"/>
                    <w:right w:val="none" w:sz="0" w:space="0" w:color="auto"/>
                  </w:divBdr>
                  <w:divsChild>
                    <w:div w:id="492337240">
                      <w:marLeft w:val="0"/>
                      <w:marRight w:val="0"/>
                      <w:marTop w:val="0"/>
                      <w:marBottom w:val="0"/>
                      <w:divBdr>
                        <w:top w:val="none" w:sz="0" w:space="0" w:color="auto"/>
                        <w:left w:val="none" w:sz="0" w:space="0" w:color="auto"/>
                        <w:bottom w:val="none" w:sz="0" w:space="0" w:color="auto"/>
                        <w:right w:val="none" w:sz="0" w:space="0" w:color="auto"/>
                      </w:divBdr>
                    </w:div>
                  </w:divsChild>
                </w:div>
                <w:div w:id="100956721">
                  <w:marLeft w:val="0"/>
                  <w:marRight w:val="0"/>
                  <w:marTop w:val="0"/>
                  <w:marBottom w:val="0"/>
                  <w:divBdr>
                    <w:top w:val="none" w:sz="0" w:space="0" w:color="auto"/>
                    <w:left w:val="none" w:sz="0" w:space="0" w:color="auto"/>
                    <w:bottom w:val="none" w:sz="0" w:space="0" w:color="auto"/>
                    <w:right w:val="none" w:sz="0" w:space="0" w:color="auto"/>
                  </w:divBdr>
                  <w:divsChild>
                    <w:div w:id="859391771">
                      <w:marLeft w:val="0"/>
                      <w:marRight w:val="0"/>
                      <w:marTop w:val="0"/>
                      <w:marBottom w:val="0"/>
                      <w:divBdr>
                        <w:top w:val="none" w:sz="0" w:space="0" w:color="auto"/>
                        <w:left w:val="none" w:sz="0" w:space="0" w:color="auto"/>
                        <w:bottom w:val="none" w:sz="0" w:space="0" w:color="auto"/>
                        <w:right w:val="none" w:sz="0" w:space="0" w:color="auto"/>
                      </w:divBdr>
                    </w:div>
                  </w:divsChild>
                </w:div>
                <w:div w:id="996689641">
                  <w:marLeft w:val="0"/>
                  <w:marRight w:val="0"/>
                  <w:marTop w:val="0"/>
                  <w:marBottom w:val="0"/>
                  <w:divBdr>
                    <w:top w:val="none" w:sz="0" w:space="0" w:color="auto"/>
                    <w:left w:val="none" w:sz="0" w:space="0" w:color="auto"/>
                    <w:bottom w:val="none" w:sz="0" w:space="0" w:color="auto"/>
                    <w:right w:val="none" w:sz="0" w:space="0" w:color="auto"/>
                  </w:divBdr>
                  <w:divsChild>
                    <w:div w:id="1661079918">
                      <w:marLeft w:val="0"/>
                      <w:marRight w:val="0"/>
                      <w:marTop w:val="0"/>
                      <w:marBottom w:val="0"/>
                      <w:divBdr>
                        <w:top w:val="none" w:sz="0" w:space="0" w:color="auto"/>
                        <w:left w:val="none" w:sz="0" w:space="0" w:color="auto"/>
                        <w:bottom w:val="none" w:sz="0" w:space="0" w:color="auto"/>
                        <w:right w:val="none" w:sz="0" w:space="0" w:color="auto"/>
                      </w:divBdr>
                    </w:div>
                  </w:divsChild>
                </w:div>
                <w:div w:id="816413944">
                  <w:marLeft w:val="0"/>
                  <w:marRight w:val="0"/>
                  <w:marTop w:val="0"/>
                  <w:marBottom w:val="0"/>
                  <w:divBdr>
                    <w:top w:val="none" w:sz="0" w:space="0" w:color="auto"/>
                    <w:left w:val="none" w:sz="0" w:space="0" w:color="auto"/>
                    <w:bottom w:val="none" w:sz="0" w:space="0" w:color="auto"/>
                    <w:right w:val="none" w:sz="0" w:space="0" w:color="auto"/>
                  </w:divBdr>
                  <w:divsChild>
                    <w:div w:id="1842743721">
                      <w:marLeft w:val="0"/>
                      <w:marRight w:val="0"/>
                      <w:marTop w:val="0"/>
                      <w:marBottom w:val="0"/>
                      <w:divBdr>
                        <w:top w:val="none" w:sz="0" w:space="0" w:color="auto"/>
                        <w:left w:val="none" w:sz="0" w:space="0" w:color="auto"/>
                        <w:bottom w:val="none" w:sz="0" w:space="0" w:color="auto"/>
                        <w:right w:val="none" w:sz="0" w:space="0" w:color="auto"/>
                      </w:divBdr>
                    </w:div>
                  </w:divsChild>
                </w:div>
                <w:div w:id="426922377">
                  <w:marLeft w:val="0"/>
                  <w:marRight w:val="0"/>
                  <w:marTop w:val="0"/>
                  <w:marBottom w:val="0"/>
                  <w:divBdr>
                    <w:top w:val="none" w:sz="0" w:space="0" w:color="auto"/>
                    <w:left w:val="none" w:sz="0" w:space="0" w:color="auto"/>
                    <w:bottom w:val="none" w:sz="0" w:space="0" w:color="auto"/>
                    <w:right w:val="none" w:sz="0" w:space="0" w:color="auto"/>
                  </w:divBdr>
                  <w:divsChild>
                    <w:div w:id="1923879080">
                      <w:marLeft w:val="0"/>
                      <w:marRight w:val="0"/>
                      <w:marTop w:val="0"/>
                      <w:marBottom w:val="0"/>
                      <w:divBdr>
                        <w:top w:val="none" w:sz="0" w:space="0" w:color="auto"/>
                        <w:left w:val="none" w:sz="0" w:space="0" w:color="auto"/>
                        <w:bottom w:val="none" w:sz="0" w:space="0" w:color="auto"/>
                        <w:right w:val="none" w:sz="0" w:space="0" w:color="auto"/>
                      </w:divBdr>
                    </w:div>
                  </w:divsChild>
                </w:div>
                <w:div w:id="660275284">
                  <w:marLeft w:val="0"/>
                  <w:marRight w:val="0"/>
                  <w:marTop w:val="0"/>
                  <w:marBottom w:val="0"/>
                  <w:divBdr>
                    <w:top w:val="none" w:sz="0" w:space="0" w:color="auto"/>
                    <w:left w:val="none" w:sz="0" w:space="0" w:color="auto"/>
                    <w:bottom w:val="none" w:sz="0" w:space="0" w:color="auto"/>
                    <w:right w:val="none" w:sz="0" w:space="0" w:color="auto"/>
                  </w:divBdr>
                  <w:divsChild>
                    <w:div w:id="553351778">
                      <w:marLeft w:val="0"/>
                      <w:marRight w:val="0"/>
                      <w:marTop w:val="0"/>
                      <w:marBottom w:val="0"/>
                      <w:divBdr>
                        <w:top w:val="none" w:sz="0" w:space="0" w:color="auto"/>
                        <w:left w:val="none" w:sz="0" w:space="0" w:color="auto"/>
                        <w:bottom w:val="none" w:sz="0" w:space="0" w:color="auto"/>
                        <w:right w:val="none" w:sz="0" w:space="0" w:color="auto"/>
                      </w:divBdr>
                    </w:div>
                  </w:divsChild>
                </w:div>
                <w:div w:id="1534268685">
                  <w:marLeft w:val="0"/>
                  <w:marRight w:val="0"/>
                  <w:marTop w:val="0"/>
                  <w:marBottom w:val="0"/>
                  <w:divBdr>
                    <w:top w:val="none" w:sz="0" w:space="0" w:color="auto"/>
                    <w:left w:val="none" w:sz="0" w:space="0" w:color="auto"/>
                    <w:bottom w:val="none" w:sz="0" w:space="0" w:color="auto"/>
                    <w:right w:val="none" w:sz="0" w:space="0" w:color="auto"/>
                  </w:divBdr>
                  <w:divsChild>
                    <w:div w:id="568614841">
                      <w:marLeft w:val="0"/>
                      <w:marRight w:val="0"/>
                      <w:marTop w:val="0"/>
                      <w:marBottom w:val="0"/>
                      <w:divBdr>
                        <w:top w:val="none" w:sz="0" w:space="0" w:color="auto"/>
                        <w:left w:val="none" w:sz="0" w:space="0" w:color="auto"/>
                        <w:bottom w:val="none" w:sz="0" w:space="0" w:color="auto"/>
                        <w:right w:val="none" w:sz="0" w:space="0" w:color="auto"/>
                      </w:divBdr>
                    </w:div>
                  </w:divsChild>
                </w:div>
                <w:div w:id="796679989">
                  <w:marLeft w:val="0"/>
                  <w:marRight w:val="0"/>
                  <w:marTop w:val="0"/>
                  <w:marBottom w:val="0"/>
                  <w:divBdr>
                    <w:top w:val="none" w:sz="0" w:space="0" w:color="auto"/>
                    <w:left w:val="none" w:sz="0" w:space="0" w:color="auto"/>
                    <w:bottom w:val="none" w:sz="0" w:space="0" w:color="auto"/>
                    <w:right w:val="none" w:sz="0" w:space="0" w:color="auto"/>
                  </w:divBdr>
                  <w:divsChild>
                    <w:div w:id="540365097">
                      <w:marLeft w:val="0"/>
                      <w:marRight w:val="0"/>
                      <w:marTop w:val="0"/>
                      <w:marBottom w:val="0"/>
                      <w:divBdr>
                        <w:top w:val="none" w:sz="0" w:space="0" w:color="auto"/>
                        <w:left w:val="none" w:sz="0" w:space="0" w:color="auto"/>
                        <w:bottom w:val="none" w:sz="0" w:space="0" w:color="auto"/>
                        <w:right w:val="none" w:sz="0" w:space="0" w:color="auto"/>
                      </w:divBdr>
                    </w:div>
                  </w:divsChild>
                </w:div>
                <w:div w:id="296767791">
                  <w:marLeft w:val="0"/>
                  <w:marRight w:val="0"/>
                  <w:marTop w:val="0"/>
                  <w:marBottom w:val="0"/>
                  <w:divBdr>
                    <w:top w:val="none" w:sz="0" w:space="0" w:color="auto"/>
                    <w:left w:val="none" w:sz="0" w:space="0" w:color="auto"/>
                    <w:bottom w:val="none" w:sz="0" w:space="0" w:color="auto"/>
                    <w:right w:val="none" w:sz="0" w:space="0" w:color="auto"/>
                  </w:divBdr>
                  <w:divsChild>
                    <w:div w:id="305822539">
                      <w:marLeft w:val="0"/>
                      <w:marRight w:val="0"/>
                      <w:marTop w:val="0"/>
                      <w:marBottom w:val="0"/>
                      <w:divBdr>
                        <w:top w:val="none" w:sz="0" w:space="0" w:color="auto"/>
                        <w:left w:val="none" w:sz="0" w:space="0" w:color="auto"/>
                        <w:bottom w:val="none" w:sz="0" w:space="0" w:color="auto"/>
                        <w:right w:val="none" w:sz="0" w:space="0" w:color="auto"/>
                      </w:divBdr>
                    </w:div>
                  </w:divsChild>
                </w:div>
                <w:div w:id="1444694180">
                  <w:marLeft w:val="0"/>
                  <w:marRight w:val="0"/>
                  <w:marTop w:val="0"/>
                  <w:marBottom w:val="0"/>
                  <w:divBdr>
                    <w:top w:val="none" w:sz="0" w:space="0" w:color="auto"/>
                    <w:left w:val="none" w:sz="0" w:space="0" w:color="auto"/>
                    <w:bottom w:val="none" w:sz="0" w:space="0" w:color="auto"/>
                    <w:right w:val="none" w:sz="0" w:space="0" w:color="auto"/>
                  </w:divBdr>
                  <w:divsChild>
                    <w:div w:id="151917755">
                      <w:marLeft w:val="0"/>
                      <w:marRight w:val="0"/>
                      <w:marTop w:val="0"/>
                      <w:marBottom w:val="0"/>
                      <w:divBdr>
                        <w:top w:val="none" w:sz="0" w:space="0" w:color="auto"/>
                        <w:left w:val="none" w:sz="0" w:space="0" w:color="auto"/>
                        <w:bottom w:val="none" w:sz="0" w:space="0" w:color="auto"/>
                        <w:right w:val="none" w:sz="0" w:space="0" w:color="auto"/>
                      </w:divBdr>
                    </w:div>
                  </w:divsChild>
                </w:div>
                <w:div w:id="922759855">
                  <w:marLeft w:val="0"/>
                  <w:marRight w:val="0"/>
                  <w:marTop w:val="0"/>
                  <w:marBottom w:val="0"/>
                  <w:divBdr>
                    <w:top w:val="none" w:sz="0" w:space="0" w:color="auto"/>
                    <w:left w:val="none" w:sz="0" w:space="0" w:color="auto"/>
                    <w:bottom w:val="none" w:sz="0" w:space="0" w:color="auto"/>
                    <w:right w:val="none" w:sz="0" w:space="0" w:color="auto"/>
                  </w:divBdr>
                  <w:divsChild>
                    <w:div w:id="1334147599">
                      <w:marLeft w:val="0"/>
                      <w:marRight w:val="0"/>
                      <w:marTop w:val="0"/>
                      <w:marBottom w:val="0"/>
                      <w:divBdr>
                        <w:top w:val="none" w:sz="0" w:space="0" w:color="auto"/>
                        <w:left w:val="none" w:sz="0" w:space="0" w:color="auto"/>
                        <w:bottom w:val="none" w:sz="0" w:space="0" w:color="auto"/>
                        <w:right w:val="none" w:sz="0" w:space="0" w:color="auto"/>
                      </w:divBdr>
                    </w:div>
                  </w:divsChild>
                </w:div>
                <w:div w:id="283931579">
                  <w:marLeft w:val="0"/>
                  <w:marRight w:val="0"/>
                  <w:marTop w:val="0"/>
                  <w:marBottom w:val="0"/>
                  <w:divBdr>
                    <w:top w:val="none" w:sz="0" w:space="0" w:color="auto"/>
                    <w:left w:val="none" w:sz="0" w:space="0" w:color="auto"/>
                    <w:bottom w:val="none" w:sz="0" w:space="0" w:color="auto"/>
                    <w:right w:val="none" w:sz="0" w:space="0" w:color="auto"/>
                  </w:divBdr>
                  <w:divsChild>
                    <w:div w:id="1946886207">
                      <w:marLeft w:val="0"/>
                      <w:marRight w:val="0"/>
                      <w:marTop w:val="0"/>
                      <w:marBottom w:val="0"/>
                      <w:divBdr>
                        <w:top w:val="none" w:sz="0" w:space="0" w:color="auto"/>
                        <w:left w:val="none" w:sz="0" w:space="0" w:color="auto"/>
                        <w:bottom w:val="none" w:sz="0" w:space="0" w:color="auto"/>
                        <w:right w:val="none" w:sz="0" w:space="0" w:color="auto"/>
                      </w:divBdr>
                    </w:div>
                  </w:divsChild>
                </w:div>
                <w:div w:id="573903145">
                  <w:marLeft w:val="0"/>
                  <w:marRight w:val="0"/>
                  <w:marTop w:val="0"/>
                  <w:marBottom w:val="0"/>
                  <w:divBdr>
                    <w:top w:val="none" w:sz="0" w:space="0" w:color="auto"/>
                    <w:left w:val="none" w:sz="0" w:space="0" w:color="auto"/>
                    <w:bottom w:val="none" w:sz="0" w:space="0" w:color="auto"/>
                    <w:right w:val="none" w:sz="0" w:space="0" w:color="auto"/>
                  </w:divBdr>
                  <w:divsChild>
                    <w:div w:id="1689404348">
                      <w:marLeft w:val="0"/>
                      <w:marRight w:val="0"/>
                      <w:marTop w:val="0"/>
                      <w:marBottom w:val="0"/>
                      <w:divBdr>
                        <w:top w:val="none" w:sz="0" w:space="0" w:color="auto"/>
                        <w:left w:val="none" w:sz="0" w:space="0" w:color="auto"/>
                        <w:bottom w:val="none" w:sz="0" w:space="0" w:color="auto"/>
                        <w:right w:val="none" w:sz="0" w:space="0" w:color="auto"/>
                      </w:divBdr>
                    </w:div>
                  </w:divsChild>
                </w:div>
                <w:div w:id="681398526">
                  <w:marLeft w:val="0"/>
                  <w:marRight w:val="0"/>
                  <w:marTop w:val="0"/>
                  <w:marBottom w:val="0"/>
                  <w:divBdr>
                    <w:top w:val="none" w:sz="0" w:space="0" w:color="auto"/>
                    <w:left w:val="none" w:sz="0" w:space="0" w:color="auto"/>
                    <w:bottom w:val="none" w:sz="0" w:space="0" w:color="auto"/>
                    <w:right w:val="none" w:sz="0" w:space="0" w:color="auto"/>
                  </w:divBdr>
                  <w:divsChild>
                    <w:div w:id="1523006843">
                      <w:marLeft w:val="0"/>
                      <w:marRight w:val="0"/>
                      <w:marTop w:val="0"/>
                      <w:marBottom w:val="0"/>
                      <w:divBdr>
                        <w:top w:val="none" w:sz="0" w:space="0" w:color="auto"/>
                        <w:left w:val="none" w:sz="0" w:space="0" w:color="auto"/>
                        <w:bottom w:val="none" w:sz="0" w:space="0" w:color="auto"/>
                        <w:right w:val="none" w:sz="0" w:space="0" w:color="auto"/>
                      </w:divBdr>
                    </w:div>
                  </w:divsChild>
                </w:div>
                <w:div w:id="2033914315">
                  <w:marLeft w:val="0"/>
                  <w:marRight w:val="0"/>
                  <w:marTop w:val="0"/>
                  <w:marBottom w:val="0"/>
                  <w:divBdr>
                    <w:top w:val="none" w:sz="0" w:space="0" w:color="auto"/>
                    <w:left w:val="none" w:sz="0" w:space="0" w:color="auto"/>
                    <w:bottom w:val="none" w:sz="0" w:space="0" w:color="auto"/>
                    <w:right w:val="none" w:sz="0" w:space="0" w:color="auto"/>
                  </w:divBdr>
                  <w:divsChild>
                    <w:div w:id="1343556305">
                      <w:marLeft w:val="0"/>
                      <w:marRight w:val="0"/>
                      <w:marTop w:val="0"/>
                      <w:marBottom w:val="0"/>
                      <w:divBdr>
                        <w:top w:val="none" w:sz="0" w:space="0" w:color="auto"/>
                        <w:left w:val="none" w:sz="0" w:space="0" w:color="auto"/>
                        <w:bottom w:val="none" w:sz="0" w:space="0" w:color="auto"/>
                        <w:right w:val="none" w:sz="0" w:space="0" w:color="auto"/>
                      </w:divBdr>
                    </w:div>
                  </w:divsChild>
                </w:div>
                <w:div w:id="1534684439">
                  <w:marLeft w:val="0"/>
                  <w:marRight w:val="0"/>
                  <w:marTop w:val="0"/>
                  <w:marBottom w:val="0"/>
                  <w:divBdr>
                    <w:top w:val="none" w:sz="0" w:space="0" w:color="auto"/>
                    <w:left w:val="none" w:sz="0" w:space="0" w:color="auto"/>
                    <w:bottom w:val="none" w:sz="0" w:space="0" w:color="auto"/>
                    <w:right w:val="none" w:sz="0" w:space="0" w:color="auto"/>
                  </w:divBdr>
                  <w:divsChild>
                    <w:div w:id="515267716">
                      <w:marLeft w:val="0"/>
                      <w:marRight w:val="0"/>
                      <w:marTop w:val="0"/>
                      <w:marBottom w:val="0"/>
                      <w:divBdr>
                        <w:top w:val="none" w:sz="0" w:space="0" w:color="auto"/>
                        <w:left w:val="none" w:sz="0" w:space="0" w:color="auto"/>
                        <w:bottom w:val="none" w:sz="0" w:space="0" w:color="auto"/>
                        <w:right w:val="none" w:sz="0" w:space="0" w:color="auto"/>
                      </w:divBdr>
                    </w:div>
                  </w:divsChild>
                </w:div>
                <w:div w:id="507982799">
                  <w:marLeft w:val="0"/>
                  <w:marRight w:val="0"/>
                  <w:marTop w:val="0"/>
                  <w:marBottom w:val="0"/>
                  <w:divBdr>
                    <w:top w:val="none" w:sz="0" w:space="0" w:color="auto"/>
                    <w:left w:val="none" w:sz="0" w:space="0" w:color="auto"/>
                    <w:bottom w:val="none" w:sz="0" w:space="0" w:color="auto"/>
                    <w:right w:val="none" w:sz="0" w:space="0" w:color="auto"/>
                  </w:divBdr>
                  <w:divsChild>
                    <w:div w:id="803545114">
                      <w:marLeft w:val="0"/>
                      <w:marRight w:val="0"/>
                      <w:marTop w:val="0"/>
                      <w:marBottom w:val="0"/>
                      <w:divBdr>
                        <w:top w:val="none" w:sz="0" w:space="0" w:color="auto"/>
                        <w:left w:val="none" w:sz="0" w:space="0" w:color="auto"/>
                        <w:bottom w:val="none" w:sz="0" w:space="0" w:color="auto"/>
                        <w:right w:val="none" w:sz="0" w:space="0" w:color="auto"/>
                      </w:divBdr>
                    </w:div>
                  </w:divsChild>
                </w:div>
                <w:div w:id="1822959905">
                  <w:marLeft w:val="0"/>
                  <w:marRight w:val="0"/>
                  <w:marTop w:val="0"/>
                  <w:marBottom w:val="0"/>
                  <w:divBdr>
                    <w:top w:val="none" w:sz="0" w:space="0" w:color="auto"/>
                    <w:left w:val="none" w:sz="0" w:space="0" w:color="auto"/>
                    <w:bottom w:val="none" w:sz="0" w:space="0" w:color="auto"/>
                    <w:right w:val="none" w:sz="0" w:space="0" w:color="auto"/>
                  </w:divBdr>
                  <w:divsChild>
                    <w:div w:id="452553722">
                      <w:marLeft w:val="0"/>
                      <w:marRight w:val="0"/>
                      <w:marTop w:val="0"/>
                      <w:marBottom w:val="0"/>
                      <w:divBdr>
                        <w:top w:val="none" w:sz="0" w:space="0" w:color="auto"/>
                        <w:left w:val="none" w:sz="0" w:space="0" w:color="auto"/>
                        <w:bottom w:val="none" w:sz="0" w:space="0" w:color="auto"/>
                        <w:right w:val="none" w:sz="0" w:space="0" w:color="auto"/>
                      </w:divBdr>
                    </w:div>
                  </w:divsChild>
                </w:div>
                <w:div w:id="315885418">
                  <w:marLeft w:val="0"/>
                  <w:marRight w:val="0"/>
                  <w:marTop w:val="0"/>
                  <w:marBottom w:val="0"/>
                  <w:divBdr>
                    <w:top w:val="none" w:sz="0" w:space="0" w:color="auto"/>
                    <w:left w:val="none" w:sz="0" w:space="0" w:color="auto"/>
                    <w:bottom w:val="none" w:sz="0" w:space="0" w:color="auto"/>
                    <w:right w:val="none" w:sz="0" w:space="0" w:color="auto"/>
                  </w:divBdr>
                  <w:divsChild>
                    <w:div w:id="2022655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9194440">
          <w:marLeft w:val="0"/>
          <w:marRight w:val="0"/>
          <w:marTop w:val="0"/>
          <w:marBottom w:val="0"/>
          <w:divBdr>
            <w:top w:val="none" w:sz="0" w:space="0" w:color="auto"/>
            <w:left w:val="none" w:sz="0" w:space="0" w:color="auto"/>
            <w:bottom w:val="none" w:sz="0" w:space="0" w:color="auto"/>
            <w:right w:val="none" w:sz="0" w:space="0" w:color="auto"/>
          </w:divBdr>
        </w:div>
        <w:div w:id="1985498907">
          <w:marLeft w:val="0"/>
          <w:marRight w:val="0"/>
          <w:marTop w:val="0"/>
          <w:marBottom w:val="0"/>
          <w:divBdr>
            <w:top w:val="none" w:sz="0" w:space="0" w:color="auto"/>
            <w:left w:val="none" w:sz="0" w:space="0" w:color="auto"/>
            <w:bottom w:val="none" w:sz="0" w:space="0" w:color="auto"/>
            <w:right w:val="none" w:sz="0" w:space="0" w:color="auto"/>
          </w:divBdr>
        </w:div>
        <w:div w:id="104859482">
          <w:marLeft w:val="0"/>
          <w:marRight w:val="0"/>
          <w:marTop w:val="0"/>
          <w:marBottom w:val="0"/>
          <w:divBdr>
            <w:top w:val="none" w:sz="0" w:space="0" w:color="auto"/>
            <w:left w:val="none" w:sz="0" w:space="0" w:color="auto"/>
            <w:bottom w:val="none" w:sz="0" w:space="0" w:color="auto"/>
            <w:right w:val="none" w:sz="0" w:space="0" w:color="auto"/>
          </w:divBdr>
          <w:divsChild>
            <w:div w:id="2060740682">
              <w:marLeft w:val="0"/>
              <w:marRight w:val="0"/>
              <w:marTop w:val="30"/>
              <w:marBottom w:val="30"/>
              <w:divBdr>
                <w:top w:val="none" w:sz="0" w:space="0" w:color="auto"/>
                <w:left w:val="none" w:sz="0" w:space="0" w:color="auto"/>
                <w:bottom w:val="none" w:sz="0" w:space="0" w:color="auto"/>
                <w:right w:val="none" w:sz="0" w:space="0" w:color="auto"/>
              </w:divBdr>
              <w:divsChild>
                <w:div w:id="1860005797">
                  <w:marLeft w:val="0"/>
                  <w:marRight w:val="0"/>
                  <w:marTop w:val="0"/>
                  <w:marBottom w:val="0"/>
                  <w:divBdr>
                    <w:top w:val="none" w:sz="0" w:space="0" w:color="auto"/>
                    <w:left w:val="none" w:sz="0" w:space="0" w:color="auto"/>
                    <w:bottom w:val="none" w:sz="0" w:space="0" w:color="auto"/>
                    <w:right w:val="none" w:sz="0" w:space="0" w:color="auto"/>
                  </w:divBdr>
                  <w:divsChild>
                    <w:div w:id="1837962361">
                      <w:marLeft w:val="0"/>
                      <w:marRight w:val="0"/>
                      <w:marTop w:val="0"/>
                      <w:marBottom w:val="0"/>
                      <w:divBdr>
                        <w:top w:val="none" w:sz="0" w:space="0" w:color="auto"/>
                        <w:left w:val="none" w:sz="0" w:space="0" w:color="auto"/>
                        <w:bottom w:val="none" w:sz="0" w:space="0" w:color="auto"/>
                        <w:right w:val="none" w:sz="0" w:space="0" w:color="auto"/>
                      </w:divBdr>
                    </w:div>
                  </w:divsChild>
                </w:div>
                <w:div w:id="259262195">
                  <w:marLeft w:val="0"/>
                  <w:marRight w:val="0"/>
                  <w:marTop w:val="0"/>
                  <w:marBottom w:val="0"/>
                  <w:divBdr>
                    <w:top w:val="none" w:sz="0" w:space="0" w:color="auto"/>
                    <w:left w:val="none" w:sz="0" w:space="0" w:color="auto"/>
                    <w:bottom w:val="none" w:sz="0" w:space="0" w:color="auto"/>
                    <w:right w:val="none" w:sz="0" w:space="0" w:color="auto"/>
                  </w:divBdr>
                  <w:divsChild>
                    <w:div w:id="650183801">
                      <w:marLeft w:val="0"/>
                      <w:marRight w:val="0"/>
                      <w:marTop w:val="0"/>
                      <w:marBottom w:val="0"/>
                      <w:divBdr>
                        <w:top w:val="none" w:sz="0" w:space="0" w:color="auto"/>
                        <w:left w:val="none" w:sz="0" w:space="0" w:color="auto"/>
                        <w:bottom w:val="none" w:sz="0" w:space="0" w:color="auto"/>
                        <w:right w:val="none" w:sz="0" w:space="0" w:color="auto"/>
                      </w:divBdr>
                    </w:div>
                  </w:divsChild>
                </w:div>
                <w:div w:id="44528711">
                  <w:marLeft w:val="0"/>
                  <w:marRight w:val="0"/>
                  <w:marTop w:val="0"/>
                  <w:marBottom w:val="0"/>
                  <w:divBdr>
                    <w:top w:val="none" w:sz="0" w:space="0" w:color="auto"/>
                    <w:left w:val="none" w:sz="0" w:space="0" w:color="auto"/>
                    <w:bottom w:val="none" w:sz="0" w:space="0" w:color="auto"/>
                    <w:right w:val="none" w:sz="0" w:space="0" w:color="auto"/>
                  </w:divBdr>
                  <w:divsChild>
                    <w:div w:id="548224288">
                      <w:marLeft w:val="0"/>
                      <w:marRight w:val="0"/>
                      <w:marTop w:val="0"/>
                      <w:marBottom w:val="0"/>
                      <w:divBdr>
                        <w:top w:val="none" w:sz="0" w:space="0" w:color="auto"/>
                        <w:left w:val="none" w:sz="0" w:space="0" w:color="auto"/>
                        <w:bottom w:val="none" w:sz="0" w:space="0" w:color="auto"/>
                        <w:right w:val="none" w:sz="0" w:space="0" w:color="auto"/>
                      </w:divBdr>
                    </w:div>
                  </w:divsChild>
                </w:div>
                <w:div w:id="728764507">
                  <w:marLeft w:val="0"/>
                  <w:marRight w:val="0"/>
                  <w:marTop w:val="0"/>
                  <w:marBottom w:val="0"/>
                  <w:divBdr>
                    <w:top w:val="none" w:sz="0" w:space="0" w:color="auto"/>
                    <w:left w:val="none" w:sz="0" w:space="0" w:color="auto"/>
                    <w:bottom w:val="none" w:sz="0" w:space="0" w:color="auto"/>
                    <w:right w:val="none" w:sz="0" w:space="0" w:color="auto"/>
                  </w:divBdr>
                  <w:divsChild>
                    <w:div w:id="1723481247">
                      <w:marLeft w:val="0"/>
                      <w:marRight w:val="0"/>
                      <w:marTop w:val="0"/>
                      <w:marBottom w:val="0"/>
                      <w:divBdr>
                        <w:top w:val="none" w:sz="0" w:space="0" w:color="auto"/>
                        <w:left w:val="none" w:sz="0" w:space="0" w:color="auto"/>
                        <w:bottom w:val="none" w:sz="0" w:space="0" w:color="auto"/>
                        <w:right w:val="none" w:sz="0" w:space="0" w:color="auto"/>
                      </w:divBdr>
                    </w:div>
                  </w:divsChild>
                </w:div>
                <w:div w:id="1093361230">
                  <w:marLeft w:val="0"/>
                  <w:marRight w:val="0"/>
                  <w:marTop w:val="0"/>
                  <w:marBottom w:val="0"/>
                  <w:divBdr>
                    <w:top w:val="none" w:sz="0" w:space="0" w:color="auto"/>
                    <w:left w:val="none" w:sz="0" w:space="0" w:color="auto"/>
                    <w:bottom w:val="none" w:sz="0" w:space="0" w:color="auto"/>
                    <w:right w:val="none" w:sz="0" w:space="0" w:color="auto"/>
                  </w:divBdr>
                  <w:divsChild>
                    <w:div w:id="6834723">
                      <w:marLeft w:val="0"/>
                      <w:marRight w:val="0"/>
                      <w:marTop w:val="0"/>
                      <w:marBottom w:val="0"/>
                      <w:divBdr>
                        <w:top w:val="none" w:sz="0" w:space="0" w:color="auto"/>
                        <w:left w:val="none" w:sz="0" w:space="0" w:color="auto"/>
                        <w:bottom w:val="none" w:sz="0" w:space="0" w:color="auto"/>
                        <w:right w:val="none" w:sz="0" w:space="0" w:color="auto"/>
                      </w:divBdr>
                    </w:div>
                  </w:divsChild>
                </w:div>
                <w:div w:id="580069765">
                  <w:marLeft w:val="0"/>
                  <w:marRight w:val="0"/>
                  <w:marTop w:val="0"/>
                  <w:marBottom w:val="0"/>
                  <w:divBdr>
                    <w:top w:val="none" w:sz="0" w:space="0" w:color="auto"/>
                    <w:left w:val="none" w:sz="0" w:space="0" w:color="auto"/>
                    <w:bottom w:val="none" w:sz="0" w:space="0" w:color="auto"/>
                    <w:right w:val="none" w:sz="0" w:space="0" w:color="auto"/>
                  </w:divBdr>
                  <w:divsChild>
                    <w:div w:id="1821536855">
                      <w:marLeft w:val="0"/>
                      <w:marRight w:val="0"/>
                      <w:marTop w:val="0"/>
                      <w:marBottom w:val="0"/>
                      <w:divBdr>
                        <w:top w:val="none" w:sz="0" w:space="0" w:color="auto"/>
                        <w:left w:val="none" w:sz="0" w:space="0" w:color="auto"/>
                        <w:bottom w:val="none" w:sz="0" w:space="0" w:color="auto"/>
                        <w:right w:val="none" w:sz="0" w:space="0" w:color="auto"/>
                      </w:divBdr>
                    </w:div>
                  </w:divsChild>
                </w:div>
                <w:div w:id="1953826328">
                  <w:marLeft w:val="0"/>
                  <w:marRight w:val="0"/>
                  <w:marTop w:val="0"/>
                  <w:marBottom w:val="0"/>
                  <w:divBdr>
                    <w:top w:val="none" w:sz="0" w:space="0" w:color="auto"/>
                    <w:left w:val="none" w:sz="0" w:space="0" w:color="auto"/>
                    <w:bottom w:val="none" w:sz="0" w:space="0" w:color="auto"/>
                    <w:right w:val="none" w:sz="0" w:space="0" w:color="auto"/>
                  </w:divBdr>
                  <w:divsChild>
                    <w:div w:id="1681354906">
                      <w:marLeft w:val="0"/>
                      <w:marRight w:val="0"/>
                      <w:marTop w:val="0"/>
                      <w:marBottom w:val="0"/>
                      <w:divBdr>
                        <w:top w:val="none" w:sz="0" w:space="0" w:color="auto"/>
                        <w:left w:val="none" w:sz="0" w:space="0" w:color="auto"/>
                        <w:bottom w:val="none" w:sz="0" w:space="0" w:color="auto"/>
                        <w:right w:val="none" w:sz="0" w:space="0" w:color="auto"/>
                      </w:divBdr>
                    </w:div>
                  </w:divsChild>
                </w:div>
                <w:div w:id="590745794">
                  <w:marLeft w:val="0"/>
                  <w:marRight w:val="0"/>
                  <w:marTop w:val="0"/>
                  <w:marBottom w:val="0"/>
                  <w:divBdr>
                    <w:top w:val="none" w:sz="0" w:space="0" w:color="auto"/>
                    <w:left w:val="none" w:sz="0" w:space="0" w:color="auto"/>
                    <w:bottom w:val="none" w:sz="0" w:space="0" w:color="auto"/>
                    <w:right w:val="none" w:sz="0" w:space="0" w:color="auto"/>
                  </w:divBdr>
                  <w:divsChild>
                    <w:div w:id="1032729651">
                      <w:marLeft w:val="0"/>
                      <w:marRight w:val="0"/>
                      <w:marTop w:val="0"/>
                      <w:marBottom w:val="0"/>
                      <w:divBdr>
                        <w:top w:val="none" w:sz="0" w:space="0" w:color="auto"/>
                        <w:left w:val="none" w:sz="0" w:space="0" w:color="auto"/>
                        <w:bottom w:val="none" w:sz="0" w:space="0" w:color="auto"/>
                        <w:right w:val="none" w:sz="0" w:space="0" w:color="auto"/>
                      </w:divBdr>
                    </w:div>
                  </w:divsChild>
                </w:div>
                <w:div w:id="1635717151">
                  <w:marLeft w:val="0"/>
                  <w:marRight w:val="0"/>
                  <w:marTop w:val="0"/>
                  <w:marBottom w:val="0"/>
                  <w:divBdr>
                    <w:top w:val="none" w:sz="0" w:space="0" w:color="auto"/>
                    <w:left w:val="none" w:sz="0" w:space="0" w:color="auto"/>
                    <w:bottom w:val="none" w:sz="0" w:space="0" w:color="auto"/>
                    <w:right w:val="none" w:sz="0" w:space="0" w:color="auto"/>
                  </w:divBdr>
                  <w:divsChild>
                    <w:div w:id="1686175863">
                      <w:marLeft w:val="0"/>
                      <w:marRight w:val="0"/>
                      <w:marTop w:val="0"/>
                      <w:marBottom w:val="0"/>
                      <w:divBdr>
                        <w:top w:val="none" w:sz="0" w:space="0" w:color="auto"/>
                        <w:left w:val="none" w:sz="0" w:space="0" w:color="auto"/>
                        <w:bottom w:val="none" w:sz="0" w:space="0" w:color="auto"/>
                        <w:right w:val="none" w:sz="0" w:space="0" w:color="auto"/>
                      </w:divBdr>
                    </w:div>
                  </w:divsChild>
                </w:div>
                <w:div w:id="1938560805">
                  <w:marLeft w:val="0"/>
                  <w:marRight w:val="0"/>
                  <w:marTop w:val="0"/>
                  <w:marBottom w:val="0"/>
                  <w:divBdr>
                    <w:top w:val="none" w:sz="0" w:space="0" w:color="auto"/>
                    <w:left w:val="none" w:sz="0" w:space="0" w:color="auto"/>
                    <w:bottom w:val="none" w:sz="0" w:space="0" w:color="auto"/>
                    <w:right w:val="none" w:sz="0" w:space="0" w:color="auto"/>
                  </w:divBdr>
                  <w:divsChild>
                    <w:div w:id="337149553">
                      <w:marLeft w:val="0"/>
                      <w:marRight w:val="0"/>
                      <w:marTop w:val="0"/>
                      <w:marBottom w:val="0"/>
                      <w:divBdr>
                        <w:top w:val="none" w:sz="0" w:space="0" w:color="auto"/>
                        <w:left w:val="none" w:sz="0" w:space="0" w:color="auto"/>
                        <w:bottom w:val="none" w:sz="0" w:space="0" w:color="auto"/>
                        <w:right w:val="none" w:sz="0" w:space="0" w:color="auto"/>
                      </w:divBdr>
                    </w:div>
                  </w:divsChild>
                </w:div>
                <w:div w:id="2015263291">
                  <w:marLeft w:val="0"/>
                  <w:marRight w:val="0"/>
                  <w:marTop w:val="0"/>
                  <w:marBottom w:val="0"/>
                  <w:divBdr>
                    <w:top w:val="none" w:sz="0" w:space="0" w:color="auto"/>
                    <w:left w:val="none" w:sz="0" w:space="0" w:color="auto"/>
                    <w:bottom w:val="none" w:sz="0" w:space="0" w:color="auto"/>
                    <w:right w:val="none" w:sz="0" w:space="0" w:color="auto"/>
                  </w:divBdr>
                  <w:divsChild>
                    <w:div w:id="1810127968">
                      <w:marLeft w:val="0"/>
                      <w:marRight w:val="0"/>
                      <w:marTop w:val="0"/>
                      <w:marBottom w:val="0"/>
                      <w:divBdr>
                        <w:top w:val="none" w:sz="0" w:space="0" w:color="auto"/>
                        <w:left w:val="none" w:sz="0" w:space="0" w:color="auto"/>
                        <w:bottom w:val="none" w:sz="0" w:space="0" w:color="auto"/>
                        <w:right w:val="none" w:sz="0" w:space="0" w:color="auto"/>
                      </w:divBdr>
                    </w:div>
                  </w:divsChild>
                </w:div>
                <w:div w:id="1861622214">
                  <w:marLeft w:val="0"/>
                  <w:marRight w:val="0"/>
                  <w:marTop w:val="0"/>
                  <w:marBottom w:val="0"/>
                  <w:divBdr>
                    <w:top w:val="none" w:sz="0" w:space="0" w:color="auto"/>
                    <w:left w:val="none" w:sz="0" w:space="0" w:color="auto"/>
                    <w:bottom w:val="none" w:sz="0" w:space="0" w:color="auto"/>
                    <w:right w:val="none" w:sz="0" w:space="0" w:color="auto"/>
                  </w:divBdr>
                  <w:divsChild>
                    <w:div w:id="1676567325">
                      <w:marLeft w:val="0"/>
                      <w:marRight w:val="0"/>
                      <w:marTop w:val="0"/>
                      <w:marBottom w:val="0"/>
                      <w:divBdr>
                        <w:top w:val="none" w:sz="0" w:space="0" w:color="auto"/>
                        <w:left w:val="none" w:sz="0" w:space="0" w:color="auto"/>
                        <w:bottom w:val="none" w:sz="0" w:space="0" w:color="auto"/>
                        <w:right w:val="none" w:sz="0" w:space="0" w:color="auto"/>
                      </w:divBdr>
                    </w:div>
                  </w:divsChild>
                </w:div>
                <w:div w:id="2070568675">
                  <w:marLeft w:val="0"/>
                  <w:marRight w:val="0"/>
                  <w:marTop w:val="0"/>
                  <w:marBottom w:val="0"/>
                  <w:divBdr>
                    <w:top w:val="none" w:sz="0" w:space="0" w:color="auto"/>
                    <w:left w:val="none" w:sz="0" w:space="0" w:color="auto"/>
                    <w:bottom w:val="none" w:sz="0" w:space="0" w:color="auto"/>
                    <w:right w:val="none" w:sz="0" w:space="0" w:color="auto"/>
                  </w:divBdr>
                  <w:divsChild>
                    <w:div w:id="1654139897">
                      <w:marLeft w:val="0"/>
                      <w:marRight w:val="0"/>
                      <w:marTop w:val="0"/>
                      <w:marBottom w:val="0"/>
                      <w:divBdr>
                        <w:top w:val="none" w:sz="0" w:space="0" w:color="auto"/>
                        <w:left w:val="none" w:sz="0" w:space="0" w:color="auto"/>
                        <w:bottom w:val="none" w:sz="0" w:space="0" w:color="auto"/>
                        <w:right w:val="none" w:sz="0" w:space="0" w:color="auto"/>
                      </w:divBdr>
                    </w:div>
                  </w:divsChild>
                </w:div>
                <w:div w:id="869343153">
                  <w:marLeft w:val="0"/>
                  <w:marRight w:val="0"/>
                  <w:marTop w:val="0"/>
                  <w:marBottom w:val="0"/>
                  <w:divBdr>
                    <w:top w:val="none" w:sz="0" w:space="0" w:color="auto"/>
                    <w:left w:val="none" w:sz="0" w:space="0" w:color="auto"/>
                    <w:bottom w:val="none" w:sz="0" w:space="0" w:color="auto"/>
                    <w:right w:val="none" w:sz="0" w:space="0" w:color="auto"/>
                  </w:divBdr>
                  <w:divsChild>
                    <w:div w:id="1548762428">
                      <w:marLeft w:val="0"/>
                      <w:marRight w:val="0"/>
                      <w:marTop w:val="0"/>
                      <w:marBottom w:val="0"/>
                      <w:divBdr>
                        <w:top w:val="none" w:sz="0" w:space="0" w:color="auto"/>
                        <w:left w:val="none" w:sz="0" w:space="0" w:color="auto"/>
                        <w:bottom w:val="none" w:sz="0" w:space="0" w:color="auto"/>
                        <w:right w:val="none" w:sz="0" w:space="0" w:color="auto"/>
                      </w:divBdr>
                    </w:div>
                  </w:divsChild>
                </w:div>
                <w:div w:id="1544950797">
                  <w:marLeft w:val="0"/>
                  <w:marRight w:val="0"/>
                  <w:marTop w:val="0"/>
                  <w:marBottom w:val="0"/>
                  <w:divBdr>
                    <w:top w:val="none" w:sz="0" w:space="0" w:color="auto"/>
                    <w:left w:val="none" w:sz="0" w:space="0" w:color="auto"/>
                    <w:bottom w:val="none" w:sz="0" w:space="0" w:color="auto"/>
                    <w:right w:val="none" w:sz="0" w:space="0" w:color="auto"/>
                  </w:divBdr>
                  <w:divsChild>
                    <w:div w:id="1472020483">
                      <w:marLeft w:val="0"/>
                      <w:marRight w:val="0"/>
                      <w:marTop w:val="0"/>
                      <w:marBottom w:val="0"/>
                      <w:divBdr>
                        <w:top w:val="none" w:sz="0" w:space="0" w:color="auto"/>
                        <w:left w:val="none" w:sz="0" w:space="0" w:color="auto"/>
                        <w:bottom w:val="none" w:sz="0" w:space="0" w:color="auto"/>
                        <w:right w:val="none" w:sz="0" w:space="0" w:color="auto"/>
                      </w:divBdr>
                    </w:div>
                  </w:divsChild>
                </w:div>
                <w:div w:id="621887270">
                  <w:marLeft w:val="0"/>
                  <w:marRight w:val="0"/>
                  <w:marTop w:val="0"/>
                  <w:marBottom w:val="0"/>
                  <w:divBdr>
                    <w:top w:val="none" w:sz="0" w:space="0" w:color="auto"/>
                    <w:left w:val="none" w:sz="0" w:space="0" w:color="auto"/>
                    <w:bottom w:val="none" w:sz="0" w:space="0" w:color="auto"/>
                    <w:right w:val="none" w:sz="0" w:space="0" w:color="auto"/>
                  </w:divBdr>
                  <w:divsChild>
                    <w:div w:id="1136945260">
                      <w:marLeft w:val="0"/>
                      <w:marRight w:val="0"/>
                      <w:marTop w:val="0"/>
                      <w:marBottom w:val="0"/>
                      <w:divBdr>
                        <w:top w:val="none" w:sz="0" w:space="0" w:color="auto"/>
                        <w:left w:val="none" w:sz="0" w:space="0" w:color="auto"/>
                        <w:bottom w:val="none" w:sz="0" w:space="0" w:color="auto"/>
                        <w:right w:val="none" w:sz="0" w:space="0" w:color="auto"/>
                      </w:divBdr>
                    </w:div>
                  </w:divsChild>
                </w:div>
                <w:div w:id="624888595">
                  <w:marLeft w:val="0"/>
                  <w:marRight w:val="0"/>
                  <w:marTop w:val="0"/>
                  <w:marBottom w:val="0"/>
                  <w:divBdr>
                    <w:top w:val="none" w:sz="0" w:space="0" w:color="auto"/>
                    <w:left w:val="none" w:sz="0" w:space="0" w:color="auto"/>
                    <w:bottom w:val="none" w:sz="0" w:space="0" w:color="auto"/>
                    <w:right w:val="none" w:sz="0" w:space="0" w:color="auto"/>
                  </w:divBdr>
                  <w:divsChild>
                    <w:div w:id="498036825">
                      <w:marLeft w:val="0"/>
                      <w:marRight w:val="0"/>
                      <w:marTop w:val="0"/>
                      <w:marBottom w:val="0"/>
                      <w:divBdr>
                        <w:top w:val="none" w:sz="0" w:space="0" w:color="auto"/>
                        <w:left w:val="none" w:sz="0" w:space="0" w:color="auto"/>
                        <w:bottom w:val="none" w:sz="0" w:space="0" w:color="auto"/>
                        <w:right w:val="none" w:sz="0" w:space="0" w:color="auto"/>
                      </w:divBdr>
                    </w:div>
                  </w:divsChild>
                </w:div>
                <w:div w:id="49623575">
                  <w:marLeft w:val="0"/>
                  <w:marRight w:val="0"/>
                  <w:marTop w:val="0"/>
                  <w:marBottom w:val="0"/>
                  <w:divBdr>
                    <w:top w:val="none" w:sz="0" w:space="0" w:color="auto"/>
                    <w:left w:val="none" w:sz="0" w:space="0" w:color="auto"/>
                    <w:bottom w:val="none" w:sz="0" w:space="0" w:color="auto"/>
                    <w:right w:val="none" w:sz="0" w:space="0" w:color="auto"/>
                  </w:divBdr>
                  <w:divsChild>
                    <w:div w:id="1746949119">
                      <w:marLeft w:val="0"/>
                      <w:marRight w:val="0"/>
                      <w:marTop w:val="0"/>
                      <w:marBottom w:val="0"/>
                      <w:divBdr>
                        <w:top w:val="none" w:sz="0" w:space="0" w:color="auto"/>
                        <w:left w:val="none" w:sz="0" w:space="0" w:color="auto"/>
                        <w:bottom w:val="none" w:sz="0" w:space="0" w:color="auto"/>
                        <w:right w:val="none" w:sz="0" w:space="0" w:color="auto"/>
                      </w:divBdr>
                    </w:div>
                  </w:divsChild>
                </w:div>
                <w:div w:id="136187525">
                  <w:marLeft w:val="0"/>
                  <w:marRight w:val="0"/>
                  <w:marTop w:val="0"/>
                  <w:marBottom w:val="0"/>
                  <w:divBdr>
                    <w:top w:val="none" w:sz="0" w:space="0" w:color="auto"/>
                    <w:left w:val="none" w:sz="0" w:space="0" w:color="auto"/>
                    <w:bottom w:val="none" w:sz="0" w:space="0" w:color="auto"/>
                    <w:right w:val="none" w:sz="0" w:space="0" w:color="auto"/>
                  </w:divBdr>
                  <w:divsChild>
                    <w:div w:id="855534139">
                      <w:marLeft w:val="0"/>
                      <w:marRight w:val="0"/>
                      <w:marTop w:val="0"/>
                      <w:marBottom w:val="0"/>
                      <w:divBdr>
                        <w:top w:val="none" w:sz="0" w:space="0" w:color="auto"/>
                        <w:left w:val="none" w:sz="0" w:space="0" w:color="auto"/>
                        <w:bottom w:val="none" w:sz="0" w:space="0" w:color="auto"/>
                        <w:right w:val="none" w:sz="0" w:space="0" w:color="auto"/>
                      </w:divBdr>
                    </w:div>
                  </w:divsChild>
                </w:div>
                <w:div w:id="987247353">
                  <w:marLeft w:val="0"/>
                  <w:marRight w:val="0"/>
                  <w:marTop w:val="0"/>
                  <w:marBottom w:val="0"/>
                  <w:divBdr>
                    <w:top w:val="none" w:sz="0" w:space="0" w:color="auto"/>
                    <w:left w:val="none" w:sz="0" w:space="0" w:color="auto"/>
                    <w:bottom w:val="none" w:sz="0" w:space="0" w:color="auto"/>
                    <w:right w:val="none" w:sz="0" w:space="0" w:color="auto"/>
                  </w:divBdr>
                  <w:divsChild>
                    <w:div w:id="169024859">
                      <w:marLeft w:val="0"/>
                      <w:marRight w:val="0"/>
                      <w:marTop w:val="0"/>
                      <w:marBottom w:val="0"/>
                      <w:divBdr>
                        <w:top w:val="none" w:sz="0" w:space="0" w:color="auto"/>
                        <w:left w:val="none" w:sz="0" w:space="0" w:color="auto"/>
                        <w:bottom w:val="none" w:sz="0" w:space="0" w:color="auto"/>
                        <w:right w:val="none" w:sz="0" w:space="0" w:color="auto"/>
                      </w:divBdr>
                    </w:div>
                  </w:divsChild>
                </w:div>
                <w:div w:id="2131387521">
                  <w:marLeft w:val="0"/>
                  <w:marRight w:val="0"/>
                  <w:marTop w:val="0"/>
                  <w:marBottom w:val="0"/>
                  <w:divBdr>
                    <w:top w:val="none" w:sz="0" w:space="0" w:color="auto"/>
                    <w:left w:val="none" w:sz="0" w:space="0" w:color="auto"/>
                    <w:bottom w:val="none" w:sz="0" w:space="0" w:color="auto"/>
                    <w:right w:val="none" w:sz="0" w:space="0" w:color="auto"/>
                  </w:divBdr>
                  <w:divsChild>
                    <w:div w:id="497967157">
                      <w:marLeft w:val="0"/>
                      <w:marRight w:val="0"/>
                      <w:marTop w:val="0"/>
                      <w:marBottom w:val="0"/>
                      <w:divBdr>
                        <w:top w:val="none" w:sz="0" w:space="0" w:color="auto"/>
                        <w:left w:val="none" w:sz="0" w:space="0" w:color="auto"/>
                        <w:bottom w:val="none" w:sz="0" w:space="0" w:color="auto"/>
                        <w:right w:val="none" w:sz="0" w:space="0" w:color="auto"/>
                      </w:divBdr>
                    </w:div>
                  </w:divsChild>
                </w:div>
                <w:div w:id="1636831415">
                  <w:marLeft w:val="0"/>
                  <w:marRight w:val="0"/>
                  <w:marTop w:val="0"/>
                  <w:marBottom w:val="0"/>
                  <w:divBdr>
                    <w:top w:val="none" w:sz="0" w:space="0" w:color="auto"/>
                    <w:left w:val="none" w:sz="0" w:space="0" w:color="auto"/>
                    <w:bottom w:val="none" w:sz="0" w:space="0" w:color="auto"/>
                    <w:right w:val="none" w:sz="0" w:space="0" w:color="auto"/>
                  </w:divBdr>
                  <w:divsChild>
                    <w:div w:id="1295600131">
                      <w:marLeft w:val="0"/>
                      <w:marRight w:val="0"/>
                      <w:marTop w:val="0"/>
                      <w:marBottom w:val="0"/>
                      <w:divBdr>
                        <w:top w:val="none" w:sz="0" w:space="0" w:color="auto"/>
                        <w:left w:val="none" w:sz="0" w:space="0" w:color="auto"/>
                        <w:bottom w:val="none" w:sz="0" w:space="0" w:color="auto"/>
                        <w:right w:val="none" w:sz="0" w:space="0" w:color="auto"/>
                      </w:divBdr>
                    </w:div>
                  </w:divsChild>
                </w:div>
                <w:div w:id="868450020">
                  <w:marLeft w:val="0"/>
                  <w:marRight w:val="0"/>
                  <w:marTop w:val="0"/>
                  <w:marBottom w:val="0"/>
                  <w:divBdr>
                    <w:top w:val="none" w:sz="0" w:space="0" w:color="auto"/>
                    <w:left w:val="none" w:sz="0" w:space="0" w:color="auto"/>
                    <w:bottom w:val="none" w:sz="0" w:space="0" w:color="auto"/>
                    <w:right w:val="none" w:sz="0" w:space="0" w:color="auto"/>
                  </w:divBdr>
                  <w:divsChild>
                    <w:div w:id="916288541">
                      <w:marLeft w:val="0"/>
                      <w:marRight w:val="0"/>
                      <w:marTop w:val="0"/>
                      <w:marBottom w:val="0"/>
                      <w:divBdr>
                        <w:top w:val="none" w:sz="0" w:space="0" w:color="auto"/>
                        <w:left w:val="none" w:sz="0" w:space="0" w:color="auto"/>
                        <w:bottom w:val="none" w:sz="0" w:space="0" w:color="auto"/>
                        <w:right w:val="none" w:sz="0" w:space="0" w:color="auto"/>
                      </w:divBdr>
                    </w:div>
                  </w:divsChild>
                </w:div>
                <w:div w:id="949317000">
                  <w:marLeft w:val="0"/>
                  <w:marRight w:val="0"/>
                  <w:marTop w:val="0"/>
                  <w:marBottom w:val="0"/>
                  <w:divBdr>
                    <w:top w:val="none" w:sz="0" w:space="0" w:color="auto"/>
                    <w:left w:val="none" w:sz="0" w:space="0" w:color="auto"/>
                    <w:bottom w:val="none" w:sz="0" w:space="0" w:color="auto"/>
                    <w:right w:val="none" w:sz="0" w:space="0" w:color="auto"/>
                  </w:divBdr>
                  <w:divsChild>
                    <w:div w:id="610667208">
                      <w:marLeft w:val="0"/>
                      <w:marRight w:val="0"/>
                      <w:marTop w:val="0"/>
                      <w:marBottom w:val="0"/>
                      <w:divBdr>
                        <w:top w:val="none" w:sz="0" w:space="0" w:color="auto"/>
                        <w:left w:val="none" w:sz="0" w:space="0" w:color="auto"/>
                        <w:bottom w:val="none" w:sz="0" w:space="0" w:color="auto"/>
                        <w:right w:val="none" w:sz="0" w:space="0" w:color="auto"/>
                      </w:divBdr>
                    </w:div>
                  </w:divsChild>
                </w:div>
                <w:div w:id="50080277">
                  <w:marLeft w:val="0"/>
                  <w:marRight w:val="0"/>
                  <w:marTop w:val="0"/>
                  <w:marBottom w:val="0"/>
                  <w:divBdr>
                    <w:top w:val="none" w:sz="0" w:space="0" w:color="auto"/>
                    <w:left w:val="none" w:sz="0" w:space="0" w:color="auto"/>
                    <w:bottom w:val="none" w:sz="0" w:space="0" w:color="auto"/>
                    <w:right w:val="none" w:sz="0" w:space="0" w:color="auto"/>
                  </w:divBdr>
                  <w:divsChild>
                    <w:div w:id="797454526">
                      <w:marLeft w:val="0"/>
                      <w:marRight w:val="0"/>
                      <w:marTop w:val="0"/>
                      <w:marBottom w:val="0"/>
                      <w:divBdr>
                        <w:top w:val="none" w:sz="0" w:space="0" w:color="auto"/>
                        <w:left w:val="none" w:sz="0" w:space="0" w:color="auto"/>
                        <w:bottom w:val="none" w:sz="0" w:space="0" w:color="auto"/>
                        <w:right w:val="none" w:sz="0" w:space="0" w:color="auto"/>
                      </w:divBdr>
                    </w:div>
                  </w:divsChild>
                </w:div>
                <w:div w:id="155650433">
                  <w:marLeft w:val="0"/>
                  <w:marRight w:val="0"/>
                  <w:marTop w:val="0"/>
                  <w:marBottom w:val="0"/>
                  <w:divBdr>
                    <w:top w:val="none" w:sz="0" w:space="0" w:color="auto"/>
                    <w:left w:val="none" w:sz="0" w:space="0" w:color="auto"/>
                    <w:bottom w:val="none" w:sz="0" w:space="0" w:color="auto"/>
                    <w:right w:val="none" w:sz="0" w:space="0" w:color="auto"/>
                  </w:divBdr>
                  <w:divsChild>
                    <w:div w:id="47462604">
                      <w:marLeft w:val="0"/>
                      <w:marRight w:val="0"/>
                      <w:marTop w:val="0"/>
                      <w:marBottom w:val="0"/>
                      <w:divBdr>
                        <w:top w:val="none" w:sz="0" w:space="0" w:color="auto"/>
                        <w:left w:val="none" w:sz="0" w:space="0" w:color="auto"/>
                        <w:bottom w:val="none" w:sz="0" w:space="0" w:color="auto"/>
                        <w:right w:val="none" w:sz="0" w:space="0" w:color="auto"/>
                      </w:divBdr>
                    </w:div>
                  </w:divsChild>
                </w:div>
                <w:div w:id="1903713103">
                  <w:marLeft w:val="0"/>
                  <w:marRight w:val="0"/>
                  <w:marTop w:val="0"/>
                  <w:marBottom w:val="0"/>
                  <w:divBdr>
                    <w:top w:val="none" w:sz="0" w:space="0" w:color="auto"/>
                    <w:left w:val="none" w:sz="0" w:space="0" w:color="auto"/>
                    <w:bottom w:val="none" w:sz="0" w:space="0" w:color="auto"/>
                    <w:right w:val="none" w:sz="0" w:space="0" w:color="auto"/>
                  </w:divBdr>
                  <w:divsChild>
                    <w:div w:id="565341048">
                      <w:marLeft w:val="0"/>
                      <w:marRight w:val="0"/>
                      <w:marTop w:val="0"/>
                      <w:marBottom w:val="0"/>
                      <w:divBdr>
                        <w:top w:val="none" w:sz="0" w:space="0" w:color="auto"/>
                        <w:left w:val="none" w:sz="0" w:space="0" w:color="auto"/>
                        <w:bottom w:val="none" w:sz="0" w:space="0" w:color="auto"/>
                        <w:right w:val="none" w:sz="0" w:space="0" w:color="auto"/>
                      </w:divBdr>
                    </w:div>
                  </w:divsChild>
                </w:div>
                <w:div w:id="775176420">
                  <w:marLeft w:val="0"/>
                  <w:marRight w:val="0"/>
                  <w:marTop w:val="0"/>
                  <w:marBottom w:val="0"/>
                  <w:divBdr>
                    <w:top w:val="none" w:sz="0" w:space="0" w:color="auto"/>
                    <w:left w:val="none" w:sz="0" w:space="0" w:color="auto"/>
                    <w:bottom w:val="none" w:sz="0" w:space="0" w:color="auto"/>
                    <w:right w:val="none" w:sz="0" w:space="0" w:color="auto"/>
                  </w:divBdr>
                  <w:divsChild>
                    <w:div w:id="59250063">
                      <w:marLeft w:val="0"/>
                      <w:marRight w:val="0"/>
                      <w:marTop w:val="0"/>
                      <w:marBottom w:val="0"/>
                      <w:divBdr>
                        <w:top w:val="none" w:sz="0" w:space="0" w:color="auto"/>
                        <w:left w:val="none" w:sz="0" w:space="0" w:color="auto"/>
                        <w:bottom w:val="none" w:sz="0" w:space="0" w:color="auto"/>
                        <w:right w:val="none" w:sz="0" w:space="0" w:color="auto"/>
                      </w:divBdr>
                    </w:div>
                  </w:divsChild>
                </w:div>
                <w:div w:id="1638337037">
                  <w:marLeft w:val="0"/>
                  <w:marRight w:val="0"/>
                  <w:marTop w:val="0"/>
                  <w:marBottom w:val="0"/>
                  <w:divBdr>
                    <w:top w:val="none" w:sz="0" w:space="0" w:color="auto"/>
                    <w:left w:val="none" w:sz="0" w:space="0" w:color="auto"/>
                    <w:bottom w:val="none" w:sz="0" w:space="0" w:color="auto"/>
                    <w:right w:val="none" w:sz="0" w:space="0" w:color="auto"/>
                  </w:divBdr>
                  <w:divsChild>
                    <w:div w:id="117645984">
                      <w:marLeft w:val="0"/>
                      <w:marRight w:val="0"/>
                      <w:marTop w:val="0"/>
                      <w:marBottom w:val="0"/>
                      <w:divBdr>
                        <w:top w:val="none" w:sz="0" w:space="0" w:color="auto"/>
                        <w:left w:val="none" w:sz="0" w:space="0" w:color="auto"/>
                        <w:bottom w:val="none" w:sz="0" w:space="0" w:color="auto"/>
                        <w:right w:val="none" w:sz="0" w:space="0" w:color="auto"/>
                      </w:divBdr>
                    </w:div>
                  </w:divsChild>
                </w:div>
                <w:div w:id="1320033250">
                  <w:marLeft w:val="0"/>
                  <w:marRight w:val="0"/>
                  <w:marTop w:val="0"/>
                  <w:marBottom w:val="0"/>
                  <w:divBdr>
                    <w:top w:val="none" w:sz="0" w:space="0" w:color="auto"/>
                    <w:left w:val="none" w:sz="0" w:space="0" w:color="auto"/>
                    <w:bottom w:val="none" w:sz="0" w:space="0" w:color="auto"/>
                    <w:right w:val="none" w:sz="0" w:space="0" w:color="auto"/>
                  </w:divBdr>
                  <w:divsChild>
                    <w:div w:id="678657915">
                      <w:marLeft w:val="0"/>
                      <w:marRight w:val="0"/>
                      <w:marTop w:val="0"/>
                      <w:marBottom w:val="0"/>
                      <w:divBdr>
                        <w:top w:val="none" w:sz="0" w:space="0" w:color="auto"/>
                        <w:left w:val="none" w:sz="0" w:space="0" w:color="auto"/>
                        <w:bottom w:val="none" w:sz="0" w:space="0" w:color="auto"/>
                        <w:right w:val="none" w:sz="0" w:space="0" w:color="auto"/>
                      </w:divBdr>
                    </w:div>
                  </w:divsChild>
                </w:div>
                <w:div w:id="915170222">
                  <w:marLeft w:val="0"/>
                  <w:marRight w:val="0"/>
                  <w:marTop w:val="0"/>
                  <w:marBottom w:val="0"/>
                  <w:divBdr>
                    <w:top w:val="none" w:sz="0" w:space="0" w:color="auto"/>
                    <w:left w:val="none" w:sz="0" w:space="0" w:color="auto"/>
                    <w:bottom w:val="none" w:sz="0" w:space="0" w:color="auto"/>
                    <w:right w:val="none" w:sz="0" w:space="0" w:color="auto"/>
                  </w:divBdr>
                  <w:divsChild>
                    <w:div w:id="1146825048">
                      <w:marLeft w:val="0"/>
                      <w:marRight w:val="0"/>
                      <w:marTop w:val="0"/>
                      <w:marBottom w:val="0"/>
                      <w:divBdr>
                        <w:top w:val="none" w:sz="0" w:space="0" w:color="auto"/>
                        <w:left w:val="none" w:sz="0" w:space="0" w:color="auto"/>
                        <w:bottom w:val="none" w:sz="0" w:space="0" w:color="auto"/>
                        <w:right w:val="none" w:sz="0" w:space="0" w:color="auto"/>
                      </w:divBdr>
                    </w:div>
                  </w:divsChild>
                </w:div>
                <w:div w:id="2132550547">
                  <w:marLeft w:val="0"/>
                  <w:marRight w:val="0"/>
                  <w:marTop w:val="0"/>
                  <w:marBottom w:val="0"/>
                  <w:divBdr>
                    <w:top w:val="none" w:sz="0" w:space="0" w:color="auto"/>
                    <w:left w:val="none" w:sz="0" w:space="0" w:color="auto"/>
                    <w:bottom w:val="none" w:sz="0" w:space="0" w:color="auto"/>
                    <w:right w:val="none" w:sz="0" w:space="0" w:color="auto"/>
                  </w:divBdr>
                  <w:divsChild>
                    <w:div w:id="915016007">
                      <w:marLeft w:val="0"/>
                      <w:marRight w:val="0"/>
                      <w:marTop w:val="0"/>
                      <w:marBottom w:val="0"/>
                      <w:divBdr>
                        <w:top w:val="none" w:sz="0" w:space="0" w:color="auto"/>
                        <w:left w:val="none" w:sz="0" w:space="0" w:color="auto"/>
                        <w:bottom w:val="none" w:sz="0" w:space="0" w:color="auto"/>
                        <w:right w:val="none" w:sz="0" w:space="0" w:color="auto"/>
                      </w:divBdr>
                    </w:div>
                  </w:divsChild>
                </w:div>
                <w:div w:id="1363047352">
                  <w:marLeft w:val="0"/>
                  <w:marRight w:val="0"/>
                  <w:marTop w:val="0"/>
                  <w:marBottom w:val="0"/>
                  <w:divBdr>
                    <w:top w:val="none" w:sz="0" w:space="0" w:color="auto"/>
                    <w:left w:val="none" w:sz="0" w:space="0" w:color="auto"/>
                    <w:bottom w:val="none" w:sz="0" w:space="0" w:color="auto"/>
                    <w:right w:val="none" w:sz="0" w:space="0" w:color="auto"/>
                  </w:divBdr>
                  <w:divsChild>
                    <w:div w:id="1393843395">
                      <w:marLeft w:val="0"/>
                      <w:marRight w:val="0"/>
                      <w:marTop w:val="0"/>
                      <w:marBottom w:val="0"/>
                      <w:divBdr>
                        <w:top w:val="none" w:sz="0" w:space="0" w:color="auto"/>
                        <w:left w:val="none" w:sz="0" w:space="0" w:color="auto"/>
                        <w:bottom w:val="none" w:sz="0" w:space="0" w:color="auto"/>
                        <w:right w:val="none" w:sz="0" w:space="0" w:color="auto"/>
                      </w:divBdr>
                    </w:div>
                  </w:divsChild>
                </w:div>
                <w:div w:id="1844776801">
                  <w:marLeft w:val="0"/>
                  <w:marRight w:val="0"/>
                  <w:marTop w:val="0"/>
                  <w:marBottom w:val="0"/>
                  <w:divBdr>
                    <w:top w:val="none" w:sz="0" w:space="0" w:color="auto"/>
                    <w:left w:val="none" w:sz="0" w:space="0" w:color="auto"/>
                    <w:bottom w:val="none" w:sz="0" w:space="0" w:color="auto"/>
                    <w:right w:val="none" w:sz="0" w:space="0" w:color="auto"/>
                  </w:divBdr>
                  <w:divsChild>
                    <w:div w:id="2122263491">
                      <w:marLeft w:val="0"/>
                      <w:marRight w:val="0"/>
                      <w:marTop w:val="0"/>
                      <w:marBottom w:val="0"/>
                      <w:divBdr>
                        <w:top w:val="none" w:sz="0" w:space="0" w:color="auto"/>
                        <w:left w:val="none" w:sz="0" w:space="0" w:color="auto"/>
                        <w:bottom w:val="none" w:sz="0" w:space="0" w:color="auto"/>
                        <w:right w:val="none" w:sz="0" w:space="0" w:color="auto"/>
                      </w:divBdr>
                    </w:div>
                  </w:divsChild>
                </w:div>
                <w:div w:id="740248480">
                  <w:marLeft w:val="0"/>
                  <w:marRight w:val="0"/>
                  <w:marTop w:val="0"/>
                  <w:marBottom w:val="0"/>
                  <w:divBdr>
                    <w:top w:val="none" w:sz="0" w:space="0" w:color="auto"/>
                    <w:left w:val="none" w:sz="0" w:space="0" w:color="auto"/>
                    <w:bottom w:val="none" w:sz="0" w:space="0" w:color="auto"/>
                    <w:right w:val="none" w:sz="0" w:space="0" w:color="auto"/>
                  </w:divBdr>
                  <w:divsChild>
                    <w:div w:id="172379983">
                      <w:marLeft w:val="0"/>
                      <w:marRight w:val="0"/>
                      <w:marTop w:val="0"/>
                      <w:marBottom w:val="0"/>
                      <w:divBdr>
                        <w:top w:val="none" w:sz="0" w:space="0" w:color="auto"/>
                        <w:left w:val="none" w:sz="0" w:space="0" w:color="auto"/>
                        <w:bottom w:val="none" w:sz="0" w:space="0" w:color="auto"/>
                        <w:right w:val="none" w:sz="0" w:space="0" w:color="auto"/>
                      </w:divBdr>
                    </w:div>
                  </w:divsChild>
                </w:div>
                <w:div w:id="1826556052">
                  <w:marLeft w:val="0"/>
                  <w:marRight w:val="0"/>
                  <w:marTop w:val="0"/>
                  <w:marBottom w:val="0"/>
                  <w:divBdr>
                    <w:top w:val="none" w:sz="0" w:space="0" w:color="auto"/>
                    <w:left w:val="none" w:sz="0" w:space="0" w:color="auto"/>
                    <w:bottom w:val="none" w:sz="0" w:space="0" w:color="auto"/>
                    <w:right w:val="none" w:sz="0" w:space="0" w:color="auto"/>
                  </w:divBdr>
                  <w:divsChild>
                    <w:div w:id="1554270429">
                      <w:marLeft w:val="0"/>
                      <w:marRight w:val="0"/>
                      <w:marTop w:val="0"/>
                      <w:marBottom w:val="0"/>
                      <w:divBdr>
                        <w:top w:val="none" w:sz="0" w:space="0" w:color="auto"/>
                        <w:left w:val="none" w:sz="0" w:space="0" w:color="auto"/>
                        <w:bottom w:val="none" w:sz="0" w:space="0" w:color="auto"/>
                        <w:right w:val="none" w:sz="0" w:space="0" w:color="auto"/>
                      </w:divBdr>
                    </w:div>
                  </w:divsChild>
                </w:div>
                <w:div w:id="1021781264">
                  <w:marLeft w:val="0"/>
                  <w:marRight w:val="0"/>
                  <w:marTop w:val="0"/>
                  <w:marBottom w:val="0"/>
                  <w:divBdr>
                    <w:top w:val="none" w:sz="0" w:space="0" w:color="auto"/>
                    <w:left w:val="none" w:sz="0" w:space="0" w:color="auto"/>
                    <w:bottom w:val="none" w:sz="0" w:space="0" w:color="auto"/>
                    <w:right w:val="none" w:sz="0" w:space="0" w:color="auto"/>
                  </w:divBdr>
                  <w:divsChild>
                    <w:div w:id="385373615">
                      <w:marLeft w:val="0"/>
                      <w:marRight w:val="0"/>
                      <w:marTop w:val="0"/>
                      <w:marBottom w:val="0"/>
                      <w:divBdr>
                        <w:top w:val="none" w:sz="0" w:space="0" w:color="auto"/>
                        <w:left w:val="none" w:sz="0" w:space="0" w:color="auto"/>
                        <w:bottom w:val="none" w:sz="0" w:space="0" w:color="auto"/>
                        <w:right w:val="none" w:sz="0" w:space="0" w:color="auto"/>
                      </w:divBdr>
                    </w:div>
                  </w:divsChild>
                </w:div>
                <w:div w:id="1882278393">
                  <w:marLeft w:val="0"/>
                  <w:marRight w:val="0"/>
                  <w:marTop w:val="0"/>
                  <w:marBottom w:val="0"/>
                  <w:divBdr>
                    <w:top w:val="none" w:sz="0" w:space="0" w:color="auto"/>
                    <w:left w:val="none" w:sz="0" w:space="0" w:color="auto"/>
                    <w:bottom w:val="none" w:sz="0" w:space="0" w:color="auto"/>
                    <w:right w:val="none" w:sz="0" w:space="0" w:color="auto"/>
                  </w:divBdr>
                  <w:divsChild>
                    <w:div w:id="1839298328">
                      <w:marLeft w:val="0"/>
                      <w:marRight w:val="0"/>
                      <w:marTop w:val="0"/>
                      <w:marBottom w:val="0"/>
                      <w:divBdr>
                        <w:top w:val="none" w:sz="0" w:space="0" w:color="auto"/>
                        <w:left w:val="none" w:sz="0" w:space="0" w:color="auto"/>
                        <w:bottom w:val="none" w:sz="0" w:space="0" w:color="auto"/>
                        <w:right w:val="none" w:sz="0" w:space="0" w:color="auto"/>
                      </w:divBdr>
                    </w:div>
                  </w:divsChild>
                </w:div>
                <w:div w:id="2066945371">
                  <w:marLeft w:val="0"/>
                  <w:marRight w:val="0"/>
                  <w:marTop w:val="0"/>
                  <w:marBottom w:val="0"/>
                  <w:divBdr>
                    <w:top w:val="none" w:sz="0" w:space="0" w:color="auto"/>
                    <w:left w:val="none" w:sz="0" w:space="0" w:color="auto"/>
                    <w:bottom w:val="none" w:sz="0" w:space="0" w:color="auto"/>
                    <w:right w:val="none" w:sz="0" w:space="0" w:color="auto"/>
                  </w:divBdr>
                  <w:divsChild>
                    <w:div w:id="1945920382">
                      <w:marLeft w:val="0"/>
                      <w:marRight w:val="0"/>
                      <w:marTop w:val="0"/>
                      <w:marBottom w:val="0"/>
                      <w:divBdr>
                        <w:top w:val="none" w:sz="0" w:space="0" w:color="auto"/>
                        <w:left w:val="none" w:sz="0" w:space="0" w:color="auto"/>
                        <w:bottom w:val="none" w:sz="0" w:space="0" w:color="auto"/>
                        <w:right w:val="none" w:sz="0" w:space="0" w:color="auto"/>
                      </w:divBdr>
                    </w:div>
                  </w:divsChild>
                </w:div>
                <w:div w:id="206069550">
                  <w:marLeft w:val="0"/>
                  <w:marRight w:val="0"/>
                  <w:marTop w:val="0"/>
                  <w:marBottom w:val="0"/>
                  <w:divBdr>
                    <w:top w:val="none" w:sz="0" w:space="0" w:color="auto"/>
                    <w:left w:val="none" w:sz="0" w:space="0" w:color="auto"/>
                    <w:bottom w:val="none" w:sz="0" w:space="0" w:color="auto"/>
                    <w:right w:val="none" w:sz="0" w:space="0" w:color="auto"/>
                  </w:divBdr>
                  <w:divsChild>
                    <w:div w:id="1073814423">
                      <w:marLeft w:val="0"/>
                      <w:marRight w:val="0"/>
                      <w:marTop w:val="0"/>
                      <w:marBottom w:val="0"/>
                      <w:divBdr>
                        <w:top w:val="none" w:sz="0" w:space="0" w:color="auto"/>
                        <w:left w:val="none" w:sz="0" w:space="0" w:color="auto"/>
                        <w:bottom w:val="none" w:sz="0" w:space="0" w:color="auto"/>
                        <w:right w:val="none" w:sz="0" w:space="0" w:color="auto"/>
                      </w:divBdr>
                    </w:div>
                  </w:divsChild>
                </w:div>
                <w:div w:id="1946770650">
                  <w:marLeft w:val="0"/>
                  <w:marRight w:val="0"/>
                  <w:marTop w:val="0"/>
                  <w:marBottom w:val="0"/>
                  <w:divBdr>
                    <w:top w:val="none" w:sz="0" w:space="0" w:color="auto"/>
                    <w:left w:val="none" w:sz="0" w:space="0" w:color="auto"/>
                    <w:bottom w:val="none" w:sz="0" w:space="0" w:color="auto"/>
                    <w:right w:val="none" w:sz="0" w:space="0" w:color="auto"/>
                  </w:divBdr>
                  <w:divsChild>
                    <w:div w:id="23144240">
                      <w:marLeft w:val="0"/>
                      <w:marRight w:val="0"/>
                      <w:marTop w:val="0"/>
                      <w:marBottom w:val="0"/>
                      <w:divBdr>
                        <w:top w:val="none" w:sz="0" w:space="0" w:color="auto"/>
                        <w:left w:val="none" w:sz="0" w:space="0" w:color="auto"/>
                        <w:bottom w:val="none" w:sz="0" w:space="0" w:color="auto"/>
                        <w:right w:val="none" w:sz="0" w:space="0" w:color="auto"/>
                      </w:divBdr>
                    </w:div>
                  </w:divsChild>
                </w:div>
                <w:div w:id="842474883">
                  <w:marLeft w:val="0"/>
                  <w:marRight w:val="0"/>
                  <w:marTop w:val="0"/>
                  <w:marBottom w:val="0"/>
                  <w:divBdr>
                    <w:top w:val="none" w:sz="0" w:space="0" w:color="auto"/>
                    <w:left w:val="none" w:sz="0" w:space="0" w:color="auto"/>
                    <w:bottom w:val="none" w:sz="0" w:space="0" w:color="auto"/>
                    <w:right w:val="none" w:sz="0" w:space="0" w:color="auto"/>
                  </w:divBdr>
                  <w:divsChild>
                    <w:div w:id="910121528">
                      <w:marLeft w:val="0"/>
                      <w:marRight w:val="0"/>
                      <w:marTop w:val="0"/>
                      <w:marBottom w:val="0"/>
                      <w:divBdr>
                        <w:top w:val="none" w:sz="0" w:space="0" w:color="auto"/>
                        <w:left w:val="none" w:sz="0" w:space="0" w:color="auto"/>
                        <w:bottom w:val="none" w:sz="0" w:space="0" w:color="auto"/>
                        <w:right w:val="none" w:sz="0" w:space="0" w:color="auto"/>
                      </w:divBdr>
                    </w:div>
                  </w:divsChild>
                </w:div>
                <w:div w:id="2106344118">
                  <w:marLeft w:val="0"/>
                  <w:marRight w:val="0"/>
                  <w:marTop w:val="0"/>
                  <w:marBottom w:val="0"/>
                  <w:divBdr>
                    <w:top w:val="none" w:sz="0" w:space="0" w:color="auto"/>
                    <w:left w:val="none" w:sz="0" w:space="0" w:color="auto"/>
                    <w:bottom w:val="none" w:sz="0" w:space="0" w:color="auto"/>
                    <w:right w:val="none" w:sz="0" w:space="0" w:color="auto"/>
                  </w:divBdr>
                  <w:divsChild>
                    <w:div w:id="349067890">
                      <w:marLeft w:val="0"/>
                      <w:marRight w:val="0"/>
                      <w:marTop w:val="0"/>
                      <w:marBottom w:val="0"/>
                      <w:divBdr>
                        <w:top w:val="none" w:sz="0" w:space="0" w:color="auto"/>
                        <w:left w:val="none" w:sz="0" w:space="0" w:color="auto"/>
                        <w:bottom w:val="none" w:sz="0" w:space="0" w:color="auto"/>
                        <w:right w:val="none" w:sz="0" w:space="0" w:color="auto"/>
                      </w:divBdr>
                    </w:div>
                  </w:divsChild>
                </w:div>
                <w:div w:id="1752851303">
                  <w:marLeft w:val="0"/>
                  <w:marRight w:val="0"/>
                  <w:marTop w:val="0"/>
                  <w:marBottom w:val="0"/>
                  <w:divBdr>
                    <w:top w:val="none" w:sz="0" w:space="0" w:color="auto"/>
                    <w:left w:val="none" w:sz="0" w:space="0" w:color="auto"/>
                    <w:bottom w:val="none" w:sz="0" w:space="0" w:color="auto"/>
                    <w:right w:val="none" w:sz="0" w:space="0" w:color="auto"/>
                  </w:divBdr>
                  <w:divsChild>
                    <w:div w:id="1842816896">
                      <w:marLeft w:val="0"/>
                      <w:marRight w:val="0"/>
                      <w:marTop w:val="0"/>
                      <w:marBottom w:val="0"/>
                      <w:divBdr>
                        <w:top w:val="none" w:sz="0" w:space="0" w:color="auto"/>
                        <w:left w:val="none" w:sz="0" w:space="0" w:color="auto"/>
                        <w:bottom w:val="none" w:sz="0" w:space="0" w:color="auto"/>
                        <w:right w:val="none" w:sz="0" w:space="0" w:color="auto"/>
                      </w:divBdr>
                    </w:div>
                  </w:divsChild>
                </w:div>
                <w:div w:id="1787775654">
                  <w:marLeft w:val="0"/>
                  <w:marRight w:val="0"/>
                  <w:marTop w:val="0"/>
                  <w:marBottom w:val="0"/>
                  <w:divBdr>
                    <w:top w:val="none" w:sz="0" w:space="0" w:color="auto"/>
                    <w:left w:val="none" w:sz="0" w:space="0" w:color="auto"/>
                    <w:bottom w:val="none" w:sz="0" w:space="0" w:color="auto"/>
                    <w:right w:val="none" w:sz="0" w:space="0" w:color="auto"/>
                  </w:divBdr>
                  <w:divsChild>
                    <w:div w:id="438723410">
                      <w:marLeft w:val="0"/>
                      <w:marRight w:val="0"/>
                      <w:marTop w:val="0"/>
                      <w:marBottom w:val="0"/>
                      <w:divBdr>
                        <w:top w:val="none" w:sz="0" w:space="0" w:color="auto"/>
                        <w:left w:val="none" w:sz="0" w:space="0" w:color="auto"/>
                        <w:bottom w:val="none" w:sz="0" w:space="0" w:color="auto"/>
                        <w:right w:val="none" w:sz="0" w:space="0" w:color="auto"/>
                      </w:divBdr>
                    </w:div>
                  </w:divsChild>
                </w:div>
                <w:div w:id="615331315">
                  <w:marLeft w:val="0"/>
                  <w:marRight w:val="0"/>
                  <w:marTop w:val="0"/>
                  <w:marBottom w:val="0"/>
                  <w:divBdr>
                    <w:top w:val="none" w:sz="0" w:space="0" w:color="auto"/>
                    <w:left w:val="none" w:sz="0" w:space="0" w:color="auto"/>
                    <w:bottom w:val="none" w:sz="0" w:space="0" w:color="auto"/>
                    <w:right w:val="none" w:sz="0" w:space="0" w:color="auto"/>
                  </w:divBdr>
                  <w:divsChild>
                    <w:div w:id="1694189264">
                      <w:marLeft w:val="0"/>
                      <w:marRight w:val="0"/>
                      <w:marTop w:val="0"/>
                      <w:marBottom w:val="0"/>
                      <w:divBdr>
                        <w:top w:val="none" w:sz="0" w:space="0" w:color="auto"/>
                        <w:left w:val="none" w:sz="0" w:space="0" w:color="auto"/>
                        <w:bottom w:val="none" w:sz="0" w:space="0" w:color="auto"/>
                        <w:right w:val="none" w:sz="0" w:space="0" w:color="auto"/>
                      </w:divBdr>
                    </w:div>
                  </w:divsChild>
                </w:div>
                <w:div w:id="1534877119">
                  <w:marLeft w:val="0"/>
                  <w:marRight w:val="0"/>
                  <w:marTop w:val="0"/>
                  <w:marBottom w:val="0"/>
                  <w:divBdr>
                    <w:top w:val="none" w:sz="0" w:space="0" w:color="auto"/>
                    <w:left w:val="none" w:sz="0" w:space="0" w:color="auto"/>
                    <w:bottom w:val="none" w:sz="0" w:space="0" w:color="auto"/>
                    <w:right w:val="none" w:sz="0" w:space="0" w:color="auto"/>
                  </w:divBdr>
                  <w:divsChild>
                    <w:div w:id="1180970627">
                      <w:marLeft w:val="0"/>
                      <w:marRight w:val="0"/>
                      <w:marTop w:val="0"/>
                      <w:marBottom w:val="0"/>
                      <w:divBdr>
                        <w:top w:val="none" w:sz="0" w:space="0" w:color="auto"/>
                        <w:left w:val="none" w:sz="0" w:space="0" w:color="auto"/>
                        <w:bottom w:val="none" w:sz="0" w:space="0" w:color="auto"/>
                        <w:right w:val="none" w:sz="0" w:space="0" w:color="auto"/>
                      </w:divBdr>
                    </w:div>
                  </w:divsChild>
                </w:div>
                <w:div w:id="519052885">
                  <w:marLeft w:val="0"/>
                  <w:marRight w:val="0"/>
                  <w:marTop w:val="0"/>
                  <w:marBottom w:val="0"/>
                  <w:divBdr>
                    <w:top w:val="none" w:sz="0" w:space="0" w:color="auto"/>
                    <w:left w:val="none" w:sz="0" w:space="0" w:color="auto"/>
                    <w:bottom w:val="none" w:sz="0" w:space="0" w:color="auto"/>
                    <w:right w:val="none" w:sz="0" w:space="0" w:color="auto"/>
                  </w:divBdr>
                  <w:divsChild>
                    <w:div w:id="15348590">
                      <w:marLeft w:val="0"/>
                      <w:marRight w:val="0"/>
                      <w:marTop w:val="0"/>
                      <w:marBottom w:val="0"/>
                      <w:divBdr>
                        <w:top w:val="none" w:sz="0" w:space="0" w:color="auto"/>
                        <w:left w:val="none" w:sz="0" w:space="0" w:color="auto"/>
                        <w:bottom w:val="none" w:sz="0" w:space="0" w:color="auto"/>
                        <w:right w:val="none" w:sz="0" w:space="0" w:color="auto"/>
                      </w:divBdr>
                    </w:div>
                  </w:divsChild>
                </w:div>
                <w:div w:id="1128469579">
                  <w:marLeft w:val="0"/>
                  <w:marRight w:val="0"/>
                  <w:marTop w:val="0"/>
                  <w:marBottom w:val="0"/>
                  <w:divBdr>
                    <w:top w:val="none" w:sz="0" w:space="0" w:color="auto"/>
                    <w:left w:val="none" w:sz="0" w:space="0" w:color="auto"/>
                    <w:bottom w:val="none" w:sz="0" w:space="0" w:color="auto"/>
                    <w:right w:val="none" w:sz="0" w:space="0" w:color="auto"/>
                  </w:divBdr>
                  <w:divsChild>
                    <w:div w:id="641933763">
                      <w:marLeft w:val="0"/>
                      <w:marRight w:val="0"/>
                      <w:marTop w:val="0"/>
                      <w:marBottom w:val="0"/>
                      <w:divBdr>
                        <w:top w:val="none" w:sz="0" w:space="0" w:color="auto"/>
                        <w:left w:val="none" w:sz="0" w:space="0" w:color="auto"/>
                        <w:bottom w:val="none" w:sz="0" w:space="0" w:color="auto"/>
                        <w:right w:val="none" w:sz="0" w:space="0" w:color="auto"/>
                      </w:divBdr>
                    </w:div>
                  </w:divsChild>
                </w:div>
                <w:div w:id="982195238">
                  <w:marLeft w:val="0"/>
                  <w:marRight w:val="0"/>
                  <w:marTop w:val="0"/>
                  <w:marBottom w:val="0"/>
                  <w:divBdr>
                    <w:top w:val="none" w:sz="0" w:space="0" w:color="auto"/>
                    <w:left w:val="none" w:sz="0" w:space="0" w:color="auto"/>
                    <w:bottom w:val="none" w:sz="0" w:space="0" w:color="auto"/>
                    <w:right w:val="none" w:sz="0" w:space="0" w:color="auto"/>
                  </w:divBdr>
                  <w:divsChild>
                    <w:div w:id="537551276">
                      <w:marLeft w:val="0"/>
                      <w:marRight w:val="0"/>
                      <w:marTop w:val="0"/>
                      <w:marBottom w:val="0"/>
                      <w:divBdr>
                        <w:top w:val="none" w:sz="0" w:space="0" w:color="auto"/>
                        <w:left w:val="none" w:sz="0" w:space="0" w:color="auto"/>
                        <w:bottom w:val="none" w:sz="0" w:space="0" w:color="auto"/>
                        <w:right w:val="none" w:sz="0" w:space="0" w:color="auto"/>
                      </w:divBdr>
                    </w:div>
                  </w:divsChild>
                </w:div>
                <w:div w:id="515851648">
                  <w:marLeft w:val="0"/>
                  <w:marRight w:val="0"/>
                  <w:marTop w:val="0"/>
                  <w:marBottom w:val="0"/>
                  <w:divBdr>
                    <w:top w:val="none" w:sz="0" w:space="0" w:color="auto"/>
                    <w:left w:val="none" w:sz="0" w:space="0" w:color="auto"/>
                    <w:bottom w:val="none" w:sz="0" w:space="0" w:color="auto"/>
                    <w:right w:val="none" w:sz="0" w:space="0" w:color="auto"/>
                  </w:divBdr>
                  <w:divsChild>
                    <w:div w:id="2127042012">
                      <w:marLeft w:val="0"/>
                      <w:marRight w:val="0"/>
                      <w:marTop w:val="0"/>
                      <w:marBottom w:val="0"/>
                      <w:divBdr>
                        <w:top w:val="none" w:sz="0" w:space="0" w:color="auto"/>
                        <w:left w:val="none" w:sz="0" w:space="0" w:color="auto"/>
                        <w:bottom w:val="none" w:sz="0" w:space="0" w:color="auto"/>
                        <w:right w:val="none" w:sz="0" w:space="0" w:color="auto"/>
                      </w:divBdr>
                    </w:div>
                  </w:divsChild>
                </w:div>
                <w:div w:id="222832747">
                  <w:marLeft w:val="0"/>
                  <w:marRight w:val="0"/>
                  <w:marTop w:val="0"/>
                  <w:marBottom w:val="0"/>
                  <w:divBdr>
                    <w:top w:val="none" w:sz="0" w:space="0" w:color="auto"/>
                    <w:left w:val="none" w:sz="0" w:space="0" w:color="auto"/>
                    <w:bottom w:val="none" w:sz="0" w:space="0" w:color="auto"/>
                    <w:right w:val="none" w:sz="0" w:space="0" w:color="auto"/>
                  </w:divBdr>
                  <w:divsChild>
                    <w:div w:id="1843397569">
                      <w:marLeft w:val="0"/>
                      <w:marRight w:val="0"/>
                      <w:marTop w:val="0"/>
                      <w:marBottom w:val="0"/>
                      <w:divBdr>
                        <w:top w:val="none" w:sz="0" w:space="0" w:color="auto"/>
                        <w:left w:val="none" w:sz="0" w:space="0" w:color="auto"/>
                        <w:bottom w:val="none" w:sz="0" w:space="0" w:color="auto"/>
                        <w:right w:val="none" w:sz="0" w:space="0" w:color="auto"/>
                      </w:divBdr>
                    </w:div>
                  </w:divsChild>
                </w:div>
                <w:div w:id="2119181988">
                  <w:marLeft w:val="0"/>
                  <w:marRight w:val="0"/>
                  <w:marTop w:val="0"/>
                  <w:marBottom w:val="0"/>
                  <w:divBdr>
                    <w:top w:val="none" w:sz="0" w:space="0" w:color="auto"/>
                    <w:left w:val="none" w:sz="0" w:space="0" w:color="auto"/>
                    <w:bottom w:val="none" w:sz="0" w:space="0" w:color="auto"/>
                    <w:right w:val="none" w:sz="0" w:space="0" w:color="auto"/>
                  </w:divBdr>
                  <w:divsChild>
                    <w:div w:id="675884158">
                      <w:marLeft w:val="0"/>
                      <w:marRight w:val="0"/>
                      <w:marTop w:val="0"/>
                      <w:marBottom w:val="0"/>
                      <w:divBdr>
                        <w:top w:val="none" w:sz="0" w:space="0" w:color="auto"/>
                        <w:left w:val="none" w:sz="0" w:space="0" w:color="auto"/>
                        <w:bottom w:val="none" w:sz="0" w:space="0" w:color="auto"/>
                        <w:right w:val="none" w:sz="0" w:space="0" w:color="auto"/>
                      </w:divBdr>
                    </w:div>
                  </w:divsChild>
                </w:div>
                <w:div w:id="1889032067">
                  <w:marLeft w:val="0"/>
                  <w:marRight w:val="0"/>
                  <w:marTop w:val="0"/>
                  <w:marBottom w:val="0"/>
                  <w:divBdr>
                    <w:top w:val="none" w:sz="0" w:space="0" w:color="auto"/>
                    <w:left w:val="none" w:sz="0" w:space="0" w:color="auto"/>
                    <w:bottom w:val="none" w:sz="0" w:space="0" w:color="auto"/>
                    <w:right w:val="none" w:sz="0" w:space="0" w:color="auto"/>
                  </w:divBdr>
                  <w:divsChild>
                    <w:div w:id="1979144364">
                      <w:marLeft w:val="0"/>
                      <w:marRight w:val="0"/>
                      <w:marTop w:val="0"/>
                      <w:marBottom w:val="0"/>
                      <w:divBdr>
                        <w:top w:val="none" w:sz="0" w:space="0" w:color="auto"/>
                        <w:left w:val="none" w:sz="0" w:space="0" w:color="auto"/>
                        <w:bottom w:val="none" w:sz="0" w:space="0" w:color="auto"/>
                        <w:right w:val="none" w:sz="0" w:space="0" w:color="auto"/>
                      </w:divBdr>
                    </w:div>
                  </w:divsChild>
                </w:div>
                <w:div w:id="1949309818">
                  <w:marLeft w:val="0"/>
                  <w:marRight w:val="0"/>
                  <w:marTop w:val="0"/>
                  <w:marBottom w:val="0"/>
                  <w:divBdr>
                    <w:top w:val="none" w:sz="0" w:space="0" w:color="auto"/>
                    <w:left w:val="none" w:sz="0" w:space="0" w:color="auto"/>
                    <w:bottom w:val="none" w:sz="0" w:space="0" w:color="auto"/>
                    <w:right w:val="none" w:sz="0" w:space="0" w:color="auto"/>
                  </w:divBdr>
                  <w:divsChild>
                    <w:div w:id="1758164006">
                      <w:marLeft w:val="0"/>
                      <w:marRight w:val="0"/>
                      <w:marTop w:val="0"/>
                      <w:marBottom w:val="0"/>
                      <w:divBdr>
                        <w:top w:val="none" w:sz="0" w:space="0" w:color="auto"/>
                        <w:left w:val="none" w:sz="0" w:space="0" w:color="auto"/>
                        <w:bottom w:val="none" w:sz="0" w:space="0" w:color="auto"/>
                        <w:right w:val="none" w:sz="0" w:space="0" w:color="auto"/>
                      </w:divBdr>
                    </w:div>
                  </w:divsChild>
                </w:div>
                <w:div w:id="1048140664">
                  <w:marLeft w:val="0"/>
                  <w:marRight w:val="0"/>
                  <w:marTop w:val="0"/>
                  <w:marBottom w:val="0"/>
                  <w:divBdr>
                    <w:top w:val="none" w:sz="0" w:space="0" w:color="auto"/>
                    <w:left w:val="none" w:sz="0" w:space="0" w:color="auto"/>
                    <w:bottom w:val="none" w:sz="0" w:space="0" w:color="auto"/>
                    <w:right w:val="none" w:sz="0" w:space="0" w:color="auto"/>
                  </w:divBdr>
                  <w:divsChild>
                    <w:div w:id="944848255">
                      <w:marLeft w:val="0"/>
                      <w:marRight w:val="0"/>
                      <w:marTop w:val="0"/>
                      <w:marBottom w:val="0"/>
                      <w:divBdr>
                        <w:top w:val="none" w:sz="0" w:space="0" w:color="auto"/>
                        <w:left w:val="none" w:sz="0" w:space="0" w:color="auto"/>
                        <w:bottom w:val="none" w:sz="0" w:space="0" w:color="auto"/>
                        <w:right w:val="none" w:sz="0" w:space="0" w:color="auto"/>
                      </w:divBdr>
                    </w:div>
                  </w:divsChild>
                </w:div>
                <w:div w:id="1336959395">
                  <w:marLeft w:val="0"/>
                  <w:marRight w:val="0"/>
                  <w:marTop w:val="0"/>
                  <w:marBottom w:val="0"/>
                  <w:divBdr>
                    <w:top w:val="none" w:sz="0" w:space="0" w:color="auto"/>
                    <w:left w:val="none" w:sz="0" w:space="0" w:color="auto"/>
                    <w:bottom w:val="none" w:sz="0" w:space="0" w:color="auto"/>
                    <w:right w:val="none" w:sz="0" w:space="0" w:color="auto"/>
                  </w:divBdr>
                  <w:divsChild>
                    <w:div w:id="619917267">
                      <w:marLeft w:val="0"/>
                      <w:marRight w:val="0"/>
                      <w:marTop w:val="0"/>
                      <w:marBottom w:val="0"/>
                      <w:divBdr>
                        <w:top w:val="none" w:sz="0" w:space="0" w:color="auto"/>
                        <w:left w:val="none" w:sz="0" w:space="0" w:color="auto"/>
                        <w:bottom w:val="none" w:sz="0" w:space="0" w:color="auto"/>
                        <w:right w:val="none" w:sz="0" w:space="0" w:color="auto"/>
                      </w:divBdr>
                    </w:div>
                  </w:divsChild>
                </w:div>
                <w:div w:id="2031099726">
                  <w:marLeft w:val="0"/>
                  <w:marRight w:val="0"/>
                  <w:marTop w:val="0"/>
                  <w:marBottom w:val="0"/>
                  <w:divBdr>
                    <w:top w:val="none" w:sz="0" w:space="0" w:color="auto"/>
                    <w:left w:val="none" w:sz="0" w:space="0" w:color="auto"/>
                    <w:bottom w:val="none" w:sz="0" w:space="0" w:color="auto"/>
                    <w:right w:val="none" w:sz="0" w:space="0" w:color="auto"/>
                  </w:divBdr>
                  <w:divsChild>
                    <w:div w:id="1566643531">
                      <w:marLeft w:val="0"/>
                      <w:marRight w:val="0"/>
                      <w:marTop w:val="0"/>
                      <w:marBottom w:val="0"/>
                      <w:divBdr>
                        <w:top w:val="none" w:sz="0" w:space="0" w:color="auto"/>
                        <w:left w:val="none" w:sz="0" w:space="0" w:color="auto"/>
                        <w:bottom w:val="none" w:sz="0" w:space="0" w:color="auto"/>
                        <w:right w:val="none" w:sz="0" w:space="0" w:color="auto"/>
                      </w:divBdr>
                    </w:div>
                  </w:divsChild>
                </w:div>
                <w:div w:id="1635014818">
                  <w:marLeft w:val="0"/>
                  <w:marRight w:val="0"/>
                  <w:marTop w:val="0"/>
                  <w:marBottom w:val="0"/>
                  <w:divBdr>
                    <w:top w:val="none" w:sz="0" w:space="0" w:color="auto"/>
                    <w:left w:val="none" w:sz="0" w:space="0" w:color="auto"/>
                    <w:bottom w:val="none" w:sz="0" w:space="0" w:color="auto"/>
                    <w:right w:val="none" w:sz="0" w:space="0" w:color="auto"/>
                  </w:divBdr>
                  <w:divsChild>
                    <w:div w:id="117846536">
                      <w:marLeft w:val="0"/>
                      <w:marRight w:val="0"/>
                      <w:marTop w:val="0"/>
                      <w:marBottom w:val="0"/>
                      <w:divBdr>
                        <w:top w:val="none" w:sz="0" w:space="0" w:color="auto"/>
                        <w:left w:val="none" w:sz="0" w:space="0" w:color="auto"/>
                        <w:bottom w:val="none" w:sz="0" w:space="0" w:color="auto"/>
                        <w:right w:val="none" w:sz="0" w:space="0" w:color="auto"/>
                      </w:divBdr>
                    </w:div>
                  </w:divsChild>
                </w:div>
                <w:div w:id="810557168">
                  <w:marLeft w:val="0"/>
                  <w:marRight w:val="0"/>
                  <w:marTop w:val="0"/>
                  <w:marBottom w:val="0"/>
                  <w:divBdr>
                    <w:top w:val="none" w:sz="0" w:space="0" w:color="auto"/>
                    <w:left w:val="none" w:sz="0" w:space="0" w:color="auto"/>
                    <w:bottom w:val="none" w:sz="0" w:space="0" w:color="auto"/>
                    <w:right w:val="none" w:sz="0" w:space="0" w:color="auto"/>
                  </w:divBdr>
                  <w:divsChild>
                    <w:div w:id="1799300473">
                      <w:marLeft w:val="0"/>
                      <w:marRight w:val="0"/>
                      <w:marTop w:val="0"/>
                      <w:marBottom w:val="0"/>
                      <w:divBdr>
                        <w:top w:val="none" w:sz="0" w:space="0" w:color="auto"/>
                        <w:left w:val="none" w:sz="0" w:space="0" w:color="auto"/>
                        <w:bottom w:val="none" w:sz="0" w:space="0" w:color="auto"/>
                        <w:right w:val="none" w:sz="0" w:space="0" w:color="auto"/>
                      </w:divBdr>
                    </w:div>
                  </w:divsChild>
                </w:div>
                <w:div w:id="2041010553">
                  <w:marLeft w:val="0"/>
                  <w:marRight w:val="0"/>
                  <w:marTop w:val="0"/>
                  <w:marBottom w:val="0"/>
                  <w:divBdr>
                    <w:top w:val="none" w:sz="0" w:space="0" w:color="auto"/>
                    <w:left w:val="none" w:sz="0" w:space="0" w:color="auto"/>
                    <w:bottom w:val="none" w:sz="0" w:space="0" w:color="auto"/>
                    <w:right w:val="none" w:sz="0" w:space="0" w:color="auto"/>
                  </w:divBdr>
                  <w:divsChild>
                    <w:div w:id="1533767204">
                      <w:marLeft w:val="0"/>
                      <w:marRight w:val="0"/>
                      <w:marTop w:val="0"/>
                      <w:marBottom w:val="0"/>
                      <w:divBdr>
                        <w:top w:val="none" w:sz="0" w:space="0" w:color="auto"/>
                        <w:left w:val="none" w:sz="0" w:space="0" w:color="auto"/>
                        <w:bottom w:val="none" w:sz="0" w:space="0" w:color="auto"/>
                        <w:right w:val="none" w:sz="0" w:space="0" w:color="auto"/>
                      </w:divBdr>
                    </w:div>
                  </w:divsChild>
                </w:div>
                <w:div w:id="603880821">
                  <w:marLeft w:val="0"/>
                  <w:marRight w:val="0"/>
                  <w:marTop w:val="0"/>
                  <w:marBottom w:val="0"/>
                  <w:divBdr>
                    <w:top w:val="none" w:sz="0" w:space="0" w:color="auto"/>
                    <w:left w:val="none" w:sz="0" w:space="0" w:color="auto"/>
                    <w:bottom w:val="none" w:sz="0" w:space="0" w:color="auto"/>
                    <w:right w:val="none" w:sz="0" w:space="0" w:color="auto"/>
                  </w:divBdr>
                  <w:divsChild>
                    <w:div w:id="470752909">
                      <w:marLeft w:val="0"/>
                      <w:marRight w:val="0"/>
                      <w:marTop w:val="0"/>
                      <w:marBottom w:val="0"/>
                      <w:divBdr>
                        <w:top w:val="none" w:sz="0" w:space="0" w:color="auto"/>
                        <w:left w:val="none" w:sz="0" w:space="0" w:color="auto"/>
                        <w:bottom w:val="none" w:sz="0" w:space="0" w:color="auto"/>
                        <w:right w:val="none" w:sz="0" w:space="0" w:color="auto"/>
                      </w:divBdr>
                    </w:div>
                  </w:divsChild>
                </w:div>
                <w:div w:id="1879274919">
                  <w:marLeft w:val="0"/>
                  <w:marRight w:val="0"/>
                  <w:marTop w:val="0"/>
                  <w:marBottom w:val="0"/>
                  <w:divBdr>
                    <w:top w:val="none" w:sz="0" w:space="0" w:color="auto"/>
                    <w:left w:val="none" w:sz="0" w:space="0" w:color="auto"/>
                    <w:bottom w:val="none" w:sz="0" w:space="0" w:color="auto"/>
                    <w:right w:val="none" w:sz="0" w:space="0" w:color="auto"/>
                  </w:divBdr>
                  <w:divsChild>
                    <w:div w:id="342049609">
                      <w:marLeft w:val="0"/>
                      <w:marRight w:val="0"/>
                      <w:marTop w:val="0"/>
                      <w:marBottom w:val="0"/>
                      <w:divBdr>
                        <w:top w:val="none" w:sz="0" w:space="0" w:color="auto"/>
                        <w:left w:val="none" w:sz="0" w:space="0" w:color="auto"/>
                        <w:bottom w:val="none" w:sz="0" w:space="0" w:color="auto"/>
                        <w:right w:val="none" w:sz="0" w:space="0" w:color="auto"/>
                      </w:divBdr>
                    </w:div>
                  </w:divsChild>
                </w:div>
                <w:div w:id="236748522">
                  <w:marLeft w:val="0"/>
                  <w:marRight w:val="0"/>
                  <w:marTop w:val="0"/>
                  <w:marBottom w:val="0"/>
                  <w:divBdr>
                    <w:top w:val="none" w:sz="0" w:space="0" w:color="auto"/>
                    <w:left w:val="none" w:sz="0" w:space="0" w:color="auto"/>
                    <w:bottom w:val="none" w:sz="0" w:space="0" w:color="auto"/>
                    <w:right w:val="none" w:sz="0" w:space="0" w:color="auto"/>
                  </w:divBdr>
                  <w:divsChild>
                    <w:div w:id="640692488">
                      <w:marLeft w:val="0"/>
                      <w:marRight w:val="0"/>
                      <w:marTop w:val="0"/>
                      <w:marBottom w:val="0"/>
                      <w:divBdr>
                        <w:top w:val="none" w:sz="0" w:space="0" w:color="auto"/>
                        <w:left w:val="none" w:sz="0" w:space="0" w:color="auto"/>
                        <w:bottom w:val="none" w:sz="0" w:space="0" w:color="auto"/>
                        <w:right w:val="none" w:sz="0" w:space="0" w:color="auto"/>
                      </w:divBdr>
                    </w:div>
                  </w:divsChild>
                </w:div>
                <w:div w:id="1446197462">
                  <w:marLeft w:val="0"/>
                  <w:marRight w:val="0"/>
                  <w:marTop w:val="0"/>
                  <w:marBottom w:val="0"/>
                  <w:divBdr>
                    <w:top w:val="none" w:sz="0" w:space="0" w:color="auto"/>
                    <w:left w:val="none" w:sz="0" w:space="0" w:color="auto"/>
                    <w:bottom w:val="none" w:sz="0" w:space="0" w:color="auto"/>
                    <w:right w:val="none" w:sz="0" w:space="0" w:color="auto"/>
                  </w:divBdr>
                  <w:divsChild>
                    <w:div w:id="1939672574">
                      <w:marLeft w:val="0"/>
                      <w:marRight w:val="0"/>
                      <w:marTop w:val="0"/>
                      <w:marBottom w:val="0"/>
                      <w:divBdr>
                        <w:top w:val="none" w:sz="0" w:space="0" w:color="auto"/>
                        <w:left w:val="none" w:sz="0" w:space="0" w:color="auto"/>
                        <w:bottom w:val="none" w:sz="0" w:space="0" w:color="auto"/>
                        <w:right w:val="none" w:sz="0" w:space="0" w:color="auto"/>
                      </w:divBdr>
                    </w:div>
                  </w:divsChild>
                </w:div>
                <w:div w:id="1527061774">
                  <w:marLeft w:val="0"/>
                  <w:marRight w:val="0"/>
                  <w:marTop w:val="0"/>
                  <w:marBottom w:val="0"/>
                  <w:divBdr>
                    <w:top w:val="none" w:sz="0" w:space="0" w:color="auto"/>
                    <w:left w:val="none" w:sz="0" w:space="0" w:color="auto"/>
                    <w:bottom w:val="none" w:sz="0" w:space="0" w:color="auto"/>
                    <w:right w:val="none" w:sz="0" w:space="0" w:color="auto"/>
                  </w:divBdr>
                  <w:divsChild>
                    <w:div w:id="174271350">
                      <w:marLeft w:val="0"/>
                      <w:marRight w:val="0"/>
                      <w:marTop w:val="0"/>
                      <w:marBottom w:val="0"/>
                      <w:divBdr>
                        <w:top w:val="none" w:sz="0" w:space="0" w:color="auto"/>
                        <w:left w:val="none" w:sz="0" w:space="0" w:color="auto"/>
                        <w:bottom w:val="none" w:sz="0" w:space="0" w:color="auto"/>
                        <w:right w:val="none" w:sz="0" w:space="0" w:color="auto"/>
                      </w:divBdr>
                    </w:div>
                  </w:divsChild>
                </w:div>
                <w:div w:id="1853371505">
                  <w:marLeft w:val="0"/>
                  <w:marRight w:val="0"/>
                  <w:marTop w:val="0"/>
                  <w:marBottom w:val="0"/>
                  <w:divBdr>
                    <w:top w:val="none" w:sz="0" w:space="0" w:color="auto"/>
                    <w:left w:val="none" w:sz="0" w:space="0" w:color="auto"/>
                    <w:bottom w:val="none" w:sz="0" w:space="0" w:color="auto"/>
                    <w:right w:val="none" w:sz="0" w:space="0" w:color="auto"/>
                  </w:divBdr>
                  <w:divsChild>
                    <w:div w:id="962148415">
                      <w:marLeft w:val="0"/>
                      <w:marRight w:val="0"/>
                      <w:marTop w:val="0"/>
                      <w:marBottom w:val="0"/>
                      <w:divBdr>
                        <w:top w:val="none" w:sz="0" w:space="0" w:color="auto"/>
                        <w:left w:val="none" w:sz="0" w:space="0" w:color="auto"/>
                        <w:bottom w:val="none" w:sz="0" w:space="0" w:color="auto"/>
                        <w:right w:val="none" w:sz="0" w:space="0" w:color="auto"/>
                      </w:divBdr>
                    </w:div>
                  </w:divsChild>
                </w:div>
                <w:div w:id="794835062">
                  <w:marLeft w:val="0"/>
                  <w:marRight w:val="0"/>
                  <w:marTop w:val="0"/>
                  <w:marBottom w:val="0"/>
                  <w:divBdr>
                    <w:top w:val="none" w:sz="0" w:space="0" w:color="auto"/>
                    <w:left w:val="none" w:sz="0" w:space="0" w:color="auto"/>
                    <w:bottom w:val="none" w:sz="0" w:space="0" w:color="auto"/>
                    <w:right w:val="none" w:sz="0" w:space="0" w:color="auto"/>
                  </w:divBdr>
                  <w:divsChild>
                    <w:div w:id="1550460595">
                      <w:marLeft w:val="0"/>
                      <w:marRight w:val="0"/>
                      <w:marTop w:val="0"/>
                      <w:marBottom w:val="0"/>
                      <w:divBdr>
                        <w:top w:val="none" w:sz="0" w:space="0" w:color="auto"/>
                        <w:left w:val="none" w:sz="0" w:space="0" w:color="auto"/>
                        <w:bottom w:val="none" w:sz="0" w:space="0" w:color="auto"/>
                        <w:right w:val="none" w:sz="0" w:space="0" w:color="auto"/>
                      </w:divBdr>
                    </w:div>
                  </w:divsChild>
                </w:div>
                <w:div w:id="1048795274">
                  <w:marLeft w:val="0"/>
                  <w:marRight w:val="0"/>
                  <w:marTop w:val="0"/>
                  <w:marBottom w:val="0"/>
                  <w:divBdr>
                    <w:top w:val="none" w:sz="0" w:space="0" w:color="auto"/>
                    <w:left w:val="none" w:sz="0" w:space="0" w:color="auto"/>
                    <w:bottom w:val="none" w:sz="0" w:space="0" w:color="auto"/>
                    <w:right w:val="none" w:sz="0" w:space="0" w:color="auto"/>
                  </w:divBdr>
                  <w:divsChild>
                    <w:div w:id="582492404">
                      <w:marLeft w:val="0"/>
                      <w:marRight w:val="0"/>
                      <w:marTop w:val="0"/>
                      <w:marBottom w:val="0"/>
                      <w:divBdr>
                        <w:top w:val="none" w:sz="0" w:space="0" w:color="auto"/>
                        <w:left w:val="none" w:sz="0" w:space="0" w:color="auto"/>
                        <w:bottom w:val="none" w:sz="0" w:space="0" w:color="auto"/>
                        <w:right w:val="none" w:sz="0" w:space="0" w:color="auto"/>
                      </w:divBdr>
                    </w:div>
                  </w:divsChild>
                </w:div>
                <w:div w:id="674848021">
                  <w:marLeft w:val="0"/>
                  <w:marRight w:val="0"/>
                  <w:marTop w:val="0"/>
                  <w:marBottom w:val="0"/>
                  <w:divBdr>
                    <w:top w:val="none" w:sz="0" w:space="0" w:color="auto"/>
                    <w:left w:val="none" w:sz="0" w:space="0" w:color="auto"/>
                    <w:bottom w:val="none" w:sz="0" w:space="0" w:color="auto"/>
                    <w:right w:val="none" w:sz="0" w:space="0" w:color="auto"/>
                  </w:divBdr>
                  <w:divsChild>
                    <w:div w:id="1020088236">
                      <w:marLeft w:val="0"/>
                      <w:marRight w:val="0"/>
                      <w:marTop w:val="0"/>
                      <w:marBottom w:val="0"/>
                      <w:divBdr>
                        <w:top w:val="none" w:sz="0" w:space="0" w:color="auto"/>
                        <w:left w:val="none" w:sz="0" w:space="0" w:color="auto"/>
                        <w:bottom w:val="none" w:sz="0" w:space="0" w:color="auto"/>
                        <w:right w:val="none" w:sz="0" w:space="0" w:color="auto"/>
                      </w:divBdr>
                    </w:div>
                  </w:divsChild>
                </w:div>
                <w:div w:id="1037197984">
                  <w:marLeft w:val="0"/>
                  <w:marRight w:val="0"/>
                  <w:marTop w:val="0"/>
                  <w:marBottom w:val="0"/>
                  <w:divBdr>
                    <w:top w:val="none" w:sz="0" w:space="0" w:color="auto"/>
                    <w:left w:val="none" w:sz="0" w:space="0" w:color="auto"/>
                    <w:bottom w:val="none" w:sz="0" w:space="0" w:color="auto"/>
                    <w:right w:val="none" w:sz="0" w:space="0" w:color="auto"/>
                  </w:divBdr>
                  <w:divsChild>
                    <w:div w:id="623969071">
                      <w:marLeft w:val="0"/>
                      <w:marRight w:val="0"/>
                      <w:marTop w:val="0"/>
                      <w:marBottom w:val="0"/>
                      <w:divBdr>
                        <w:top w:val="none" w:sz="0" w:space="0" w:color="auto"/>
                        <w:left w:val="none" w:sz="0" w:space="0" w:color="auto"/>
                        <w:bottom w:val="none" w:sz="0" w:space="0" w:color="auto"/>
                        <w:right w:val="none" w:sz="0" w:space="0" w:color="auto"/>
                      </w:divBdr>
                    </w:div>
                  </w:divsChild>
                </w:div>
                <w:div w:id="243029396">
                  <w:marLeft w:val="0"/>
                  <w:marRight w:val="0"/>
                  <w:marTop w:val="0"/>
                  <w:marBottom w:val="0"/>
                  <w:divBdr>
                    <w:top w:val="none" w:sz="0" w:space="0" w:color="auto"/>
                    <w:left w:val="none" w:sz="0" w:space="0" w:color="auto"/>
                    <w:bottom w:val="none" w:sz="0" w:space="0" w:color="auto"/>
                    <w:right w:val="none" w:sz="0" w:space="0" w:color="auto"/>
                  </w:divBdr>
                  <w:divsChild>
                    <w:div w:id="1057359402">
                      <w:marLeft w:val="0"/>
                      <w:marRight w:val="0"/>
                      <w:marTop w:val="0"/>
                      <w:marBottom w:val="0"/>
                      <w:divBdr>
                        <w:top w:val="none" w:sz="0" w:space="0" w:color="auto"/>
                        <w:left w:val="none" w:sz="0" w:space="0" w:color="auto"/>
                        <w:bottom w:val="none" w:sz="0" w:space="0" w:color="auto"/>
                        <w:right w:val="none" w:sz="0" w:space="0" w:color="auto"/>
                      </w:divBdr>
                    </w:div>
                  </w:divsChild>
                </w:div>
                <w:div w:id="734813742">
                  <w:marLeft w:val="0"/>
                  <w:marRight w:val="0"/>
                  <w:marTop w:val="0"/>
                  <w:marBottom w:val="0"/>
                  <w:divBdr>
                    <w:top w:val="none" w:sz="0" w:space="0" w:color="auto"/>
                    <w:left w:val="none" w:sz="0" w:space="0" w:color="auto"/>
                    <w:bottom w:val="none" w:sz="0" w:space="0" w:color="auto"/>
                    <w:right w:val="none" w:sz="0" w:space="0" w:color="auto"/>
                  </w:divBdr>
                  <w:divsChild>
                    <w:div w:id="862671779">
                      <w:marLeft w:val="0"/>
                      <w:marRight w:val="0"/>
                      <w:marTop w:val="0"/>
                      <w:marBottom w:val="0"/>
                      <w:divBdr>
                        <w:top w:val="none" w:sz="0" w:space="0" w:color="auto"/>
                        <w:left w:val="none" w:sz="0" w:space="0" w:color="auto"/>
                        <w:bottom w:val="none" w:sz="0" w:space="0" w:color="auto"/>
                        <w:right w:val="none" w:sz="0" w:space="0" w:color="auto"/>
                      </w:divBdr>
                    </w:div>
                  </w:divsChild>
                </w:div>
                <w:div w:id="142045564">
                  <w:marLeft w:val="0"/>
                  <w:marRight w:val="0"/>
                  <w:marTop w:val="0"/>
                  <w:marBottom w:val="0"/>
                  <w:divBdr>
                    <w:top w:val="none" w:sz="0" w:space="0" w:color="auto"/>
                    <w:left w:val="none" w:sz="0" w:space="0" w:color="auto"/>
                    <w:bottom w:val="none" w:sz="0" w:space="0" w:color="auto"/>
                    <w:right w:val="none" w:sz="0" w:space="0" w:color="auto"/>
                  </w:divBdr>
                  <w:divsChild>
                    <w:div w:id="544097258">
                      <w:marLeft w:val="0"/>
                      <w:marRight w:val="0"/>
                      <w:marTop w:val="0"/>
                      <w:marBottom w:val="0"/>
                      <w:divBdr>
                        <w:top w:val="none" w:sz="0" w:space="0" w:color="auto"/>
                        <w:left w:val="none" w:sz="0" w:space="0" w:color="auto"/>
                        <w:bottom w:val="none" w:sz="0" w:space="0" w:color="auto"/>
                        <w:right w:val="none" w:sz="0" w:space="0" w:color="auto"/>
                      </w:divBdr>
                    </w:div>
                  </w:divsChild>
                </w:div>
                <w:div w:id="1116411631">
                  <w:marLeft w:val="0"/>
                  <w:marRight w:val="0"/>
                  <w:marTop w:val="0"/>
                  <w:marBottom w:val="0"/>
                  <w:divBdr>
                    <w:top w:val="none" w:sz="0" w:space="0" w:color="auto"/>
                    <w:left w:val="none" w:sz="0" w:space="0" w:color="auto"/>
                    <w:bottom w:val="none" w:sz="0" w:space="0" w:color="auto"/>
                    <w:right w:val="none" w:sz="0" w:space="0" w:color="auto"/>
                  </w:divBdr>
                  <w:divsChild>
                    <w:div w:id="1395934808">
                      <w:marLeft w:val="0"/>
                      <w:marRight w:val="0"/>
                      <w:marTop w:val="0"/>
                      <w:marBottom w:val="0"/>
                      <w:divBdr>
                        <w:top w:val="none" w:sz="0" w:space="0" w:color="auto"/>
                        <w:left w:val="none" w:sz="0" w:space="0" w:color="auto"/>
                        <w:bottom w:val="none" w:sz="0" w:space="0" w:color="auto"/>
                        <w:right w:val="none" w:sz="0" w:space="0" w:color="auto"/>
                      </w:divBdr>
                    </w:div>
                  </w:divsChild>
                </w:div>
                <w:div w:id="2133863792">
                  <w:marLeft w:val="0"/>
                  <w:marRight w:val="0"/>
                  <w:marTop w:val="0"/>
                  <w:marBottom w:val="0"/>
                  <w:divBdr>
                    <w:top w:val="none" w:sz="0" w:space="0" w:color="auto"/>
                    <w:left w:val="none" w:sz="0" w:space="0" w:color="auto"/>
                    <w:bottom w:val="none" w:sz="0" w:space="0" w:color="auto"/>
                    <w:right w:val="none" w:sz="0" w:space="0" w:color="auto"/>
                  </w:divBdr>
                  <w:divsChild>
                    <w:div w:id="1595625604">
                      <w:marLeft w:val="0"/>
                      <w:marRight w:val="0"/>
                      <w:marTop w:val="0"/>
                      <w:marBottom w:val="0"/>
                      <w:divBdr>
                        <w:top w:val="none" w:sz="0" w:space="0" w:color="auto"/>
                        <w:left w:val="none" w:sz="0" w:space="0" w:color="auto"/>
                        <w:bottom w:val="none" w:sz="0" w:space="0" w:color="auto"/>
                        <w:right w:val="none" w:sz="0" w:space="0" w:color="auto"/>
                      </w:divBdr>
                    </w:div>
                  </w:divsChild>
                </w:div>
                <w:div w:id="1270508062">
                  <w:marLeft w:val="0"/>
                  <w:marRight w:val="0"/>
                  <w:marTop w:val="0"/>
                  <w:marBottom w:val="0"/>
                  <w:divBdr>
                    <w:top w:val="none" w:sz="0" w:space="0" w:color="auto"/>
                    <w:left w:val="none" w:sz="0" w:space="0" w:color="auto"/>
                    <w:bottom w:val="none" w:sz="0" w:space="0" w:color="auto"/>
                    <w:right w:val="none" w:sz="0" w:space="0" w:color="auto"/>
                  </w:divBdr>
                  <w:divsChild>
                    <w:div w:id="1064909340">
                      <w:marLeft w:val="0"/>
                      <w:marRight w:val="0"/>
                      <w:marTop w:val="0"/>
                      <w:marBottom w:val="0"/>
                      <w:divBdr>
                        <w:top w:val="none" w:sz="0" w:space="0" w:color="auto"/>
                        <w:left w:val="none" w:sz="0" w:space="0" w:color="auto"/>
                        <w:bottom w:val="none" w:sz="0" w:space="0" w:color="auto"/>
                        <w:right w:val="none" w:sz="0" w:space="0" w:color="auto"/>
                      </w:divBdr>
                    </w:div>
                  </w:divsChild>
                </w:div>
                <w:div w:id="89350961">
                  <w:marLeft w:val="0"/>
                  <w:marRight w:val="0"/>
                  <w:marTop w:val="0"/>
                  <w:marBottom w:val="0"/>
                  <w:divBdr>
                    <w:top w:val="none" w:sz="0" w:space="0" w:color="auto"/>
                    <w:left w:val="none" w:sz="0" w:space="0" w:color="auto"/>
                    <w:bottom w:val="none" w:sz="0" w:space="0" w:color="auto"/>
                    <w:right w:val="none" w:sz="0" w:space="0" w:color="auto"/>
                  </w:divBdr>
                  <w:divsChild>
                    <w:div w:id="387605528">
                      <w:marLeft w:val="0"/>
                      <w:marRight w:val="0"/>
                      <w:marTop w:val="0"/>
                      <w:marBottom w:val="0"/>
                      <w:divBdr>
                        <w:top w:val="none" w:sz="0" w:space="0" w:color="auto"/>
                        <w:left w:val="none" w:sz="0" w:space="0" w:color="auto"/>
                        <w:bottom w:val="none" w:sz="0" w:space="0" w:color="auto"/>
                        <w:right w:val="none" w:sz="0" w:space="0" w:color="auto"/>
                      </w:divBdr>
                    </w:div>
                  </w:divsChild>
                </w:div>
                <w:div w:id="1000428401">
                  <w:marLeft w:val="0"/>
                  <w:marRight w:val="0"/>
                  <w:marTop w:val="0"/>
                  <w:marBottom w:val="0"/>
                  <w:divBdr>
                    <w:top w:val="none" w:sz="0" w:space="0" w:color="auto"/>
                    <w:left w:val="none" w:sz="0" w:space="0" w:color="auto"/>
                    <w:bottom w:val="none" w:sz="0" w:space="0" w:color="auto"/>
                    <w:right w:val="none" w:sz="0" w:space="0" w:color="auto"/>
                  </w:divBdr>
                  <w:divsChild>
                    <w:div w:id="1950548363">
                      <w:marLeft w:val="0"/>
                      <w:marRight w:val="0"/>
                      <w:marTop w:val="0"/>
                      <w:marBottom w:val="0"/>
                      <w:divBdr>
                        <w:top w:val="none" w:sz="0" w:space="0" w:color="auto"/>
                        <w:left w:val="none" w:sz="0" w:space="0" w:color="auto"/>
                        <w:bottom w:val="none" w:sz="0" w:space="0" w:color="auto"/>
                        <w:right w:val="none" w:sz="0" w:space="0" w:color="auto"/>
                      </w:divBdr>
                    </w:div>
                  </w:divsChild>
                </w:div>
                <w:div w:id="1347899584">
                  <w:marLeft w:val="0"/>
                  <w:marRight w:val="0"/>
                  <w:marTop w:val="0"/>
                  <w:marBottom w:val="0"/>
                  <w:divBdr>
                    <w:top w:val="none" w:sz="0" w:space="0" w:color="auto"/>
                    <w:left w:val="none" w:sz="0" w:space="0" w:color="auto"/>
                    <w:bottom w:val="none" w:sz="0" w:space="0" w:color="auto"/>
                    <w:right w:val="none" w:sz="0" w:space="0" w:color="auto"/>
                  </w:divBdr>
                  <w:divsChild>
                    <w:div w:id="861288087">
                      <w:marLeft w:val="0"/>
                      <w:marRight w:val="0"/>
                      <w:marTop w:val="0"/>
                      <w:marBottom w:val="0"/>
                      <w:divBdr>
                        <w:top w:val="none" w:sz="0" w:space="0" w:color="auto"/>
                        <w:left w:val="none" w:sz="0" w:space="0" w:color="auto"/>
                        <w:bottom w:val="none" w:sz="0" w:space="0" w:color="auto"/>
                        <w:right w:val="none" w:sz="0" w:space="0" w:color="auto"/>
                      </w:divBdr>
                    </w:div>
                  </w:divsChild>
                </w:div>
                <w:div w:id="1217936612">
                  <w:marLeft w:val="0"/>
                  <w:marRight w:val="0"/>
                  <w:marTop w:val="0"/>
                  <w:marBottom w:val="0"/>
                  <w:divBdr>
                    <w:top w:val="none" w:sz="0" w:space="0" w:color="auto"/>
                    <w:left w:val="none" w:sz="0" w:space="0" w:color="auto"/>
                    <w:bottom w:val="none" w:sz="0" w:space="0" w:color="auto"/>
                    <w:right w:val="none" w:sz="0" w:space="0" w:color="auto"/>
                  </w:divBdr>
                  <w:divsChild>
                    <w:div w:id="1690642003">
                      <w:marLeft w:val="0"/>
                      <w:marRight w:val="0"/>
                      <w:marTop w:val="0"/>
                      <w:marBottom w:val="0"/>
                      <w:divBdr>
                        <w:top w:val="none" w:sz="0" w:space="0" w:color="auto"/>
                        <w:left w:val="none" w:sz="0" w:space="0" w:color="auto"/>
                        <w:bottom w:val="none" w:sz="0" w:space="0" w:color="auto"/>
                        <w:right w:val="none" w:sz="0" w:space="0" w:color="auto"/>
                      </w:divBdr>
                    </w:div>
                  </w:divsChild>
                </w:div>
                <w:div w:id="954366930">
                  <w:marLeft w:val="0"/>
                  <w:marRight w:val="0"/>
                  <w:marTop w:val="0"/>
                  <w:marBottom w:val="0"/>
                  <w:divBdr>
                    <w:top w:val="none" w:sz="0" w:space="0" w:color="auto"/>
                    <w:left w:val="none" w:sz="0" w:space="0" w:color="auto"/>
                    <w:bottom w:val="none" w:sz="0" w:space="0" w:color="auto"/>
                    <w:right w:val="none" w:sz="0" w:space="0" w:color="auto"/>
                  </w:divBdr>
                  <w:divsChild>
                    <w:div w:id="391654771">
                      <w:marLeft w:val="0"/>
                      <w:marRight w:val="0"/>
                      <w:marTop w:val="0"/>
                      <w:marBottom w:val="0"/>
                      <w:divBdr>
                        <w:top w:val="none" w:sz="0" w:space="0" w:color="auto"/>
                        <w:left w:val="none" w:sz="0" w:space="0" w:color="auto"/>
                        <w:bottom w:val="none" w:sz="0" w:space="0" w:color="auto"/>
                        <w:right w:val="none" w:sz="0" w:space="0" w:color="auto"/>
                      </w:divBdr>
                    </w:div>
                  </w:divsChild>
                </w:div>
                <w:div w:id="449977396">
                  <w:marLeft w:val="0"/>
                  <w:marRight w:val="0"/>
                  <w:marTop w:val="0"/>
                  <w:marBottom w:val="0"/>
                  <w:divBdr>
                    <w:top w:val="none" w:sz="0" w:space="0" w:color="auto"/>
                    <w:left w:val="none" w:sz="0" w:space="0" w:color="auto"/>
                    <w:bottom w:val="none" w:sz="0" w:space="0" w:color="auto"/>
                    <w:right w:val="none" w:sz="0" w:space="0" w:color="auto"/>
                  </w:divBdr>
                  <w:divsChild>
                    <w:div w:id="1248803404">
                      <w:marLeft w:val="0"/>
                      <w:marRight w:val="0"/>
                      <w:marTop w:val="0"/>
                      <w:marBottom w:val="0"/>
                      <w:divBdr>
                        <w:top w:val="none" w:sz="0" w:space="0" w:color="auto"/>
                        <w:left w:val="none" w:sz="0" w:space="0" w:color="auto"/>
                        <w:bottom w:val="none" w:sz="0" w:space="0" w:color="auto"/>
                        <w:right w:val="none" w:sz="0" w:space="0" w:color="auto"/>
                      </w:divBdr>
                    </w:div>
                  </w:divsChild>
                </w:div>
                <w:div w:id="1545747389">
                  <w:marLeft w:val="0"/>
                  <w:marRight w:val="0"/>
                  <w:marTop w:val="0"/>
                  <w:marBottom w:val="0"/>
                  <w:divBdr>
                    <w:top w:val="none" w:sz="0" w:space="0" w:color="auto"/>
                    <w:left w:val="none" w:sz="0" w:space="0" w:color="auto"/>
                    <w:bottom w:val="none" w:sz="0" w:space="0" w:color="auto"/>
                    <w:right w:val="none" w:sz="0" w:space="0" w:color="auto"/>
                  </w:divBdr>
                  <w:divsChild>
                    <w:div w:id="233703871">
                      <w:marLeft w:val="0"/>
                      <w:marRight w:val="0"/>
                      <w:marTop w:val="0"/>
                      <w:marBottom w:val="0"/>
                      <w:divBdr>
                        <w:top w:val="none" w:sz="0" w:space="0" w:color="auto"/>
                        <w:left w:val="none" w:sz="0" w:space="0" w:color="auto"/>
                        <w:bottom w:val="none" w:sz="0" w:space="0" w:color="auto"/>
                        <w:right w:val="none" w:sz="0" w:space="0" w:color="auto"/>
                      </w:divBdr>
                    </w:div>
                  </w:divsChild>
                </w:div>
                <w:div w:id="1317035218">
                  <w:marLeft w:val="0"/>
                  <w:marRight w:val="0"/>
                  <w:marTop w:val="0"/>
                  <w:marBottom w:val="0"/>
                  <w:divBdr>
                    <w:top w:val="none" w:sz="0" w:space="0" w:color="auto"/>
                    <w:left w:val="none" w:sz="0" w:space="0" w:color="auto"/>
                    <w:bottom w:val="none" w:sz="0" w:space="0" w:color="auto"/>
                    <w:right w:val="none" w:sz="0" w:space="0" w:color="auto"/>
                  </w:divBdr>
                  <w:divsChild>
                    <w:div w:id="1560943713">
                      <w:marLeft w:val="0"/>
                      <w:marRight w:val="0"/>
                      <w:marTop w:val="0"/>
                      <w:marBottom w:val="0"/>
                      <w:divBdr>
                        <w:top w:val="none" w:sz="0" w:space="0" w:color="auto"/>
                        <w:left w:val="none" w:sz="0" w:space="0" w:color="auto"/>
                        <w:bottom w:val="none" w:sz="0" w:space="0" w:color="auto"/>
                        <w:right w:val="none" w:sz="0" w:space="0" w:color="auto"/>
                      </w:divBdr>
                    </w:div>
                  </w:divsChild>
                </w:div>
                <w:div w:id="801196620">
                  <w:marLeft w:val="0"/>
                  <w:marRight w:val="0"/>
                  <w:marTop w:val="0"/>
                  <w:marBottom w:val="0"/>
                  <w:divBdr>
                    <w:top w:val="none" w:sz="0" w:space="0" w:color="auto"/>
                    <w:left w:val="none" w:sz="0" w:space="0" w:color="auto"/>
                    <w:bottom w:val="none" w:sz="0" w:space="0" w:color="auto"/>
                    <w:right w:val="none" w:sz="0" w:space="0" w:color="auto"/>
                  </w:divBdr>
                  <w:divsChild>
                    <w:div w:id="2128112532">
                      <w:marLeft w:val="0"/>
                      <w:marRight w:val="0"/>
                      <w:marTop w:val="0"/>
                      <w:marBottom w:val="0"/>
                      <w:divBdr>
                        <w:top w:val="none" w:sz="0" w:space="0" w:color="auto"/>
                        <w:left w:val="none" w:sz="0" w:space="0" w:color="auto"/>
                        <w:bottom w:val="none" w:sz="0" w:space="0" w:color="auto"/>
                        <w:right w:val="none" w:sz="0" w:space="0" w:color="auto"/>
                      </w:divBdr>
                    </w:div>
                  </w:divsChild>
                </w:div>
                <w:div w:id="1777485837">
                  <w:marLeft w:val="0"/>
                  <w:marRight w:val="0"/>
                  <w:marTop w:val="0"/>
                  <w:marBottom w:val="0"/>
                  <w:divBdr>
                    <w:top w:val="none" w:sz="0" w:space="0" w:color="auto"/>
                    <w:left w:val="none" w:sz="0" w:space="0" w:color="auto"/>
                    <w:bottom w:val="none" w:sz="0" w:space="0" w:color="auto"/>
                    <w:right w:val="none" w:sz="0" w:space="0" w:color="auto"/>
                  </w:divBdr>
                  <w:divsChild>
                    <w:div w:id="1766532108">
                      <w:marLeft w:val="0"/>
                      <w:marRight w:val="0"/>
                      <w:marTop w:val="0"/>
                      <w:marBottom w:val="0"/>
                      <w:divBdr>
                        <w:top w:val="none" w:sz="0" w:space="0" w:color="auto"/>
                        <w:left w:val="none" w:sz="0" w:space="0" w:color="auto"/>
                        <w:bottom w:val="none" w:sz="0" w:space="0" w:color="auto"/>
                        <w:right w:val="none" w:sz="0" w:space="0" w:color="auto"/>
                      </w:divBdr>
                    </w:div>
                  </w:divsChild>
                </w:div>
                <w:div w:id="542979912">
                  <w:marLeft w:val="0"/>
                  <w:marRight w:val="0"/>
                  <w:marTop w:val="0"/>
                  <w:marBottom w:val="0"/>
                  <w:divBdr>
                    <w:top w:val="none" w:sz="0" w:space="0" w:color="auto"/>
                    <w:left w:val="none" w:sz="0" w:space="0" w:color="auto"/>
                    <w:bottom w:val="none" w:sz="0" w:space="0" w:color="auto"/>
                    <w:right w:val="none" w:sz="0" w:space="0" w:color="auto"/>
                  </w:divBdr>
                  <w:divsChild>
                    <w:div w:id="1127161876">
                      <w:marLeft w:val="0"/>
                      <w:marRight w:val="0"/>
                      <w:marTop w:val="0"/>
                      <w:marBottom w:val="0"/>
                      <w:divBdr>
                        <w:top w:val="none" w:sz="0" w:space="0" w:color="auto"/>
                        <w:left w:val="none" w:sz="0" w:space="0" w:color="auto"/>
                        <w:bottom w:val="none" w:sz="0" w:space="0" w:color="auto"/>
                        <w:right w:val="none" w:sz="0" w:space="0" w:color="auto"/>
                      </w:divBdr>
                    </w:div>
                  </w:divsChild>
                </w:div>
                <w:div w:id="701562995">
                  <w:marLeft w:val="0"/>
                  <w:marRight w:val="0"/>
                  <w:marTop w:val="0"/>
                  <w:marBottom w:val="0"/>
                  <w:divBdr>
                    <w:top w:val="none" w:sz="0" w:space="0" w:color="auto"/>
                    <w:left w:val="none" w:sz="0" w:space="0" w:color="auto"/>
                    <w:bottom w:val="none" w:sz="0" w:space="0" w:color="auto"/>
                    <w:right w:val="none" w:sz="0" w:space="0" w:color="auto"/>
                  </w:divBdr>
                  <w:divsChild>
                    <w:div w:id="1575969453">
                      <w:marLeft w:val="0"/>
                      <w:marRight w:val="0"/>
                      <w:marTop w:val="0"/>
                      <w:marBottom w:val="0"/>
                      <w:divBdr>
                        <w:top w:val="none" w:sz="0" w:space="0" w:color="auto"/>
                        <w:left w:val="none" w:sz="0" w:space="0" w:color="auto"/>
                        <w:bottom w:val="none" w:sz="0" w:space="0" w:color="auto"/>
                        <w:right w:val="none" w:sz="0" w:space="0" w:color="auto"/>
                      </w:divBdr>
                    </w:div>
                  </w:divsChild>
                </w:div>
                <w:div w:id="1623923076">
                  <w:marLeft w:val="0"/>
                  <w:marRight w:val="0"/>
                  <w:marTop w:val="0"/>
                  <w:marBottom w:val="0"/>
                  <w:divBdr>
                    <w:top w:val="none" w:sz="0" w:space="0" w:color="auto"/>
                    <w:left w:val="none" w:sz="0" w:space="0" w:color="auto"/>
                    <w:bottom w:val="none" w:sz="0" w:space="0" w:color="auto"/>
                    <w:right w:val="none" w:sz="0" w:space="0" w:color="auto"/>
                  </w:divBdr>
                  <w:divsChild>
                    <w:div w:id="1330905764">
                      <w:marLeft w:val="0"/>
                      <w:marRight w:val="0"/>
                      <w:marTop w:val="0"/>
                      <w:marBottom w:val="0"/>
                      <w:divBdr>
                        <w:top w:val="none" w:sz="0" w:space="0" w:color="auto"/>
                        <w:left w:val="none" w:sz="0" w:space="0" w:color="auto"/>
                        <w:bottom w:val="none" w:sz="0" w:space="0" w:color="auto"/>
                        <w:right w:val="none" w:sz="0" w:space="0" w:color="auto"/>
                      </w:divBdr>
                    </w:div>
                  </w:divsChild>
                </w:div>
                <w:div w:id="876893561">
                  <w:marLeft w:val="0"/>
                  <w:marRight w:val="0"/>
                  <w:marTop w:val="0"/>
                  <w:marBottom w:val="0"/>
                  <w:divBdr>
                    <w:top w:val="none" w:sz="0" w:space="0" w:color="auto"/>
                    <w:left w:val="none" w:sz="0" w:space="0" w:color="auto"/>
                    <w:bottom w:val="none" w:sz="0" w:space="0" w:color="auto"/>
                    <w:right w:val="none" w:sz="0" w:space="0" w:color="auto"/>
                  </w:divBdr>
                  <w:divsChild>
                    <w:div w:id="1966693294">
                      <w:marLeft w:val="0"/>
                      <w:marRight w:val="0"/>
                      <w:marTop w:val="0"/>
                      <w:marBottom w:val="0"/>
                      <w:divBdr>
                        <w:top w:val="none" w:sz="0" w:space="0" w:color="auto"/>
                        <w:left w:val="none" w:sz="0" w:space="0" w:color="auto"/>
                        <w:bottom w:val="none" w:sz="0" w:space="0" w:color="auto"/>
                        <w:right w:val="none" w:sz="0" w:space="0" w:color="auto"/>
                      </w:divBdr>
                    </w:div>
                  </w:divsChild>
                </w:div>
                <w:div w:id="530187755">
                  <w:marLeft w:val="0"/>
                  <w:marRight w:val="0"/>
                  <w:marTop w:val="0"/>
                  <w:marBottom w:val="0"/>
                  <w:divBdr>
                    <w:top w:val="none" w:sz="0" w:space="0" w:color="auto"/>
                    <w:left w:val="none" w:sz="0" w:space="0" w:color="auto"/>
                    <w:bottom w:val="none" w:sz="0" w:space="0" w:color="auto"/>
                    <w:right w:val="none" w:sz="0" w:space="0" w:color="auto"/>
                  </w:divBdr>
                  <w:divsChild>
                    <w:div w:id="589048936">
                      <w:marLeft w:val="0"/>
                      <w:marRight w:val="0"/>
                      <w:marTop w:val="0"/>
                      <w:marBottom w:val="0"/>
                      <w:divBdr>
                        <w:top w:val="none" w:sz="0" w:space="0" w:color="auto"/>
                        <w:left w:val="none" w:sz="0" w:space="0" w:color="auto"/>
                        <w:bottom w:val="none" w:sz="0" w:space="0" w:color="auto"/>
                        <w:right w:val="none" w:sz="0" w:space="0" w:color="auto"/>
                      </w:divBdr>
                    </w:div>
                  </w:divsChild>
                </w:div>
                <w:div w:id="1645356740">
                  <w:marLeft w:val="0"/>
                  <w:marRight w:val="0"/>
                  <w:marTop w:val="0"/>
                  <w:marBottom w:val="0"/>
                  <w:divBdr>
                    <w:top w:val="none" w:sz="0" w:space="0" w:color="auto"/>
                    <w:left w:val="none" w:sz="0" w:space="0" w:color="auto"/>
                    <w:bottom w:val="none" w:sz="0" w:space="0" w:color="auto"/>
                    <w:right w:val="none" w:sz="0" w:space="0" w:color="auto"/>
                  </w:divBdr>
                  <w:divsChild>
                    <w:div w:id="216357006">
                      <w:marLeft w:val="0"/>
                      <w:marRight w:val="0"/>
                      <w:marTop w:val="0"/>
                      <w:marBottom w:val="0"/>
                      <w:divBdr>
                        <w:top w:val="none" w:sz="0" w:space="0" w:color="auto"/>
                        <w:left w:val="none" w:sz="0" w:space="0" w:color="auto"/>
                        <w:bottom w:val="none" w:sz="0" w:space="0" w:color="auto"/>
                        <w:right w:val="none" w:sz="0" w:space="0" w:color="auto"/>
                      </w:divBdr>
                    </w:div>
                  </w:divsChild>
                </w:div>
                <w:div w:id="2144998148">
                  <w:marLeft w:val="0"/>
                  <w:marRight w:val="0"/>
                  <w:marTop w:val="0"/>
                  <w:marBottom w:val="0"/>
                  <w:divBdr>
                    <w:top w:val="none" w:sz="0" w:space="0" w:color="auto"/>
                    <w:left w:val="none" w:sz="0" w:space="0" w:color="auto"/>
                    <w:bottom w:val="none" w:sz="0" w:space="0" w:color="auto"/>
                    <w:right w:val="none" w:sz="0" w:space="0" w:color="auto"/>
                  </w:divBdr>
                  <w:divsChild>
                    <w:div w:id="859200682">
                      <w:marLeft w:val="0"/>
                      <w:marRight w:val="0"/>
                      <w:marTop w:val="0"/>
                      <w:marBottom w:val="0"/>
                      <w:divBdr>
                        <w:top w:val="none" w:sz="0" w:space="0" w:color="auto"/>
                        <w:left w:val="none" w:sz="0" w:space="0" w:color="auto"/>
                        <w:bottom w:val="none" w:sz="0" w:space="0" w:color="auto"/>
                        <w:right w:val="none" w:sz="0" w:space="0" w:color="auto"/>
                      </w:divBdr>
                    </w:div>
                  </w:divsChild>
                </w:div>
                <w:div w:id="814444498">
                  <w:marLeft w:val="0"/>
                  <w:marRight w:val="0"/>
                  <w:marTop w:val="0"/>
                  <w:marBottom w:val="0"/>
                  <w:divBdr>
                    <w:top w:val="none" w:sz="0" w:space="0" w:color="auto"/>
                    <w:left w:val="none" w:sz="0" w:space="0" w:color="auto"/>
                    <w:bottom w:val="none" w:sz="0" w:space="0" w:color="auto"/>
                    <w:right w:val="none" w:sz="0" w:space="0" w:color="auto"/>
                  </w:divBdr>
                  <w:divsChild>
                    <w:div w:id="44791451">
                      <w:marLeft w:val="0"/>
                      <w:marRight w:val="0"/>
                      <w:marTop w:val="0"/>
                      <w:marBottom w:val="0"/>
                      <w:divBdr>
                        <w:top w:val="none" w:sz="0" w:space="0" w:color="auto"/>
                        <w:left w:val="none" w:sz="0" w:space="0" w:color="auto"/>
                        <w:bottom w:val="none" w:sz="0" w:space="0" w:color="auto"/>
                        <w:right w:val="none" w:sz="0" w:space="0" w:color="auto"/>
                      </w:divBdr>
                    </w:div>
                  </w:divsChild>
                </w:div>
                <w:div w:id="331613445">
                  <w:marLeft w:val="0"/>
                  <w:marRight w:val="0"/>
                  <w:marTop w:val="0"/>
                  <w:marBottom w:val="0"/>
                  <w:divBdr>
                    <w:top w:val="none" w:sz="0" w:space="0" w:color="auto"/>
                    <w:left w:val="none" w:sz="0" w:space="0" w:color="auto"/>
                    <w:bottom w:val="none" w:sz="0" w:space="0" w:color="auto"/>
                    <w:right w:val="none" w:sz="0" w:space="0" w:color="auto"/>
                  </w:divBdr>
                  <w:divsChild>
                    <w:div w:id="2143691378">
                      <w:marLeft w:val="0"/>
                      <w:marRight w:val="0"/>
                      <w:marTop w:val="0"/>
                      <w:marBottom w:val="0"/>
                      <w:divBdr>
                        <w:top w:val="none" w:sz="0" w:space="0" w:color="auto"/>
                        <w:left w:val="none" w:sz="0" w:space="0" w:color="auto"/>
                        <w:bottom w:val="none" w:sz="0" w:space="0" w:color="auto"/>
                        <w:right w:val="none" w:sz="0" w:space="0" w:color="auto"/>
                      </w:divBdr>
                    </w:div>
                  </w:divsChild>
                </w:div>
                <w:div w:id="1519729847">
                  <w:marLeft w:val="0"/>
                  <w:marRight w:val="0"/>
                  <w:marTop w:val="0"/>
                  <w:marBottom w:val="0"/>
                  <w:divBdr>
                    <w:top w:val="none" w:sz="0" w:space="0" w:color="auto"/>
                    <w:left w:val="none" w:sz="0" w:space="0" w:color="auto"/>
                    <w:bottom w:val="none" w:sz="0" w:space="0" w:color="auto"/>
                    <w:right w:val="none" w:sz="0" w:space="0" w:color="auto"/>
                  </w:divBdr>
                  <w:divsChild>
                    <w:div w:id="677345721">
                      <w:marLeft w:val="0"/>
                      <w:marRight w:val="0"/>
                      <w:marTop w:val="0"/>
                      <w:marBottom w:val="0"/>
                      <w:divBdr>
                        <w:top w:val="none" w:sz="0" w:space="0" w:color="auto"/>
                        <w:left w:val="none" w:sz="0" w:space="0" w:color="auto"/>
                        <w:bottom w:val="none" w:sz="0" w:space="0" w:color="auto"/>
                        <w:right w:val="none" w:sz="0" w:space="0" w:color="auto"/>
                      </w:divBdr>
                    </w:div>
                  </w:divsChild>
                </w:div>
                <w:div w:id="1019232913">
                  <w:marLeft w:val="0"/>
                  <w:marRight w:val="0"/>
                  <w:marTop w:val="0"/>
                  <w:marBottom w:val="0"/>
                  <w:divBdr>
                    <w:top w:val="none" w:sz="0" w:space="0" w:color="auto"/>
                    <w:left w:val="none" w:sz="0" w:space="0" w:color="auto"/>
                    <w:bottom w:val="none" w:sz="0" w:space="0" w:color="auto"/>
                    <w:right w:val="none" w:sz="0" w:space="0" w:color="auto"/>
                  </w:divBdr>
                  <w:divsChild>
                    <w:div w:id="1134373502">
                      <w:marLeft w:val="0"/>
                      <w:marRight w:val="0"/>
                      <w:marTop w:val="0"/>
                      <w:marBottom w:val="0"/>
                      <w:divBdr>
                        <w:top w:val="none" w:sz="0" w:space="0" w:color="auto"/>
                        <w:left w:val="none" w:sz="0" w:space="0" w:color="auto"/>
                        <w:bottom w:val="none" w:sz="0" w:space="0" w:color="auto"/>
                        <w:right w:val="none" w:sz="0" w:space="0" w:color="auto"/>
                      </w:divBdr>
                    </w:div>
                  </w:divsChild>
                </w:div>
                <w:div w:id="1076363291">
                  <w:marLeft w:val="0"/>
                  <w:marRight w:val="0"/>
                  <w:marTop w:val="0"/>
                  <w:marBottom w:val="0"/>
                  <w:divBdr>
                    <w:top w:val="none" w:sz="0" w:space="0" w:color="auto"/>
                    <w:left w:val="none" w:sz="0" w:space="0" w:color="auto"/>
                    <w:bottom w:val="none" w:sz="0" w:space="0" w:color="auto"/>
                    <w:right w:val="none" w:sz="0" w:space="0" w:color="auto"/>
                  </w:divBdr>
                  <w:divsChild>
                    <w:div w:id="1345327137">
                      <w:marLeft w:val="0"/>
                      <w:marRight w:val="0"/>
                      <w:marTop w:val="0"/>
                      <w:marBottom w:val="0"/>
                      <w:divBdr>
                        <w:top w:val="none" w:sz="0" w:space="0" w:color="auto"/>
                        <w:left w:val="none" w:sz="0" w:space="0" w:color="auto"/>
                        <w:bottom w:val="none" w:sz="0" w:space="0" w:color="auto"/>
                        <w:right w:val="none" w:sz="0" w:space="0" w:color="auto"/>
                      </w:divBdr>
                    </w:div>
                  </w:divsChild>
                </w:div>
                <w:div w:id="1150630710">
                  <w:marLeft w:val="0"/>
                  <w:marRight w:val="0"/>
                  <w:marTop w:val="0"/>
                  <w:marBottom w:val="0"/>
                  <w:divBdr>
                    <w:top w:val="none" w:sz="0" w:space="0" w:color="auto"/>
                    <w:left w:val="none" w:sz="0" w:space="0" w:color="auto"/>
                    <w:bottom w:val="none" w:sz="0" w:space="0" w:color="auto"/>
                    <w:right w:val="none" w:sz="0" w:space="0" w:color="auto"/>
                  </w:divBdr>
                  <w:divsChild>
                    <w:div w:id="178353462">
                      <w:marLeft w:val="0"/>
                      <w:marRight w:val="0"/>
                      <w:marTop w:val="0"/>
                      <w:marBottom w:val="0"/>
                      <w:divBdr>
                        <w:top w:val="none" w:sz="0" w:space="0" w:color="auto"/>
                        <w:left w:val="none" w:sz="0" w:space="0" w:color="auto"/>
                        <w:bottom w:val="none" w:sz="0" w:space="0" w:color="auto"/>
                        <w:right w:val="none" w:sz="0" w:space="0" w:color="auto"/>
                      </w:divBdr>
                    </w:div>
                  </w:divsChild>
                </w:div>
                <w:div w:id="2103451988">
                  <w:marLeft w:val="0"/>
                  <w:marRight w:val="0"/>
                  <w:marTop w:val="0"/>
                  <w:marBottom w:val="0"/>
                  <w:divBdr>
                    <w:top w:val="none" w:sz="0" w:space="0" w:color="auto"/>
                    <w:left w:val="none" w:sz="0" w:space="0" w:color="auto"/>
                    <w:bottom w:val="none" w:sz="0" w:space="0" w:color="auto"/>
                    <w:right w:val="none" w:sz="0" w:space="0" w:color="auto"/>
                  </w:divBdr>
                  <w:divsChild>
                    <w:div w:id="235435056">
                      <w:marLeft w:val="0"/>
                      <w:marRight w:val="0"/>
                      <w:marTop w:val="0"/>
                      <w:marBottom w:val="0"/>
                      <w:divBdr>
                        <w:top w:val="none" w:sz="0" w:space="0" w:color="auto"/>
                        <w:left w:val="none" w:sz="0" w:space="0" w:color="auto"/>
                        <w:bottom w:val="none" w:sz="0" w:space="0" w:color="auto"/>
                        <w:right w:val="none" w:sz="0" w:space="0" w:color="auto"/>
                      </w:divBdr>
                    </w:div>
                  </w:divsChild>
                </w:div>
                <w:div w:id="378163986">
                  <w:marLeft w:val="0"/>
                  <w:marRight w:val="0"/>
                  <w:marTop w:val="0"/>
                  <w:marBottom w:val="0"/>
                  <w:divBdr>
                    <w:top w:val="none" w:sz="0" w:space="0" w:color="auto"/>
                    <w:left w:val="none" w:sz="0" w:space="0" w:color="auto"/>
                    <w:bottom w:val="none" w:sz="0" w:space="0" w:color="auto"/>
                    <w:right w:val="none" w:sz="0" w:space="0" w:color="auto"/>
                  </w:divBdr>
                  <w:divsChild>
                    <w:div w:id="493181712">
                      <w:marLeft w:val="0"/>
                      <w:marRight w:val="0"/>
                      <w:marTop w:val="0"/>
                      <w:marBottom w:val="0"/>
                      <w:divBdr>
                        <w:top w:val="none" w:sz="0" w:space="0" w:color="auto"/>
                        <w:left w:val="none" w:sz="0" w:space="0" w:color="auto"/>
                        <w:bottom w:val="none" w:sz="0" w:space="0" w:color="auto"/>
                        <w:right w:val="none" w:sz="0" w:space="0" w:color="auto"/>
                      </w:divBdr>
                    </w:div>
                  </w:divsChild>
                </w:div>
                <w:div w:id="1937518587">
                  <w:marLeft w:val="0"/>
                  <w:marRight w:val="0"/>
                  <w:marTop w:val="0"/>
                  <w:marBottom w:val="0"/>
                  <w:divBdr>
                    <w:top w:val="none" w:sz="0" w:space="0" w:color="auto"/>
                    <w:left w:val="none" w:sz="0" w:space="0" w:color="auto"/>
                    <w:bottom w:val="none" w:sz="0" w:space="0" w:color="auto"/>
                    <w:right w:val="none" w:sz="0" w:space="0" w:color="auto"/>
                  </w:divBdr>
                  <w:divsChild>
                    <w:div w:id="2021662525">
                      <w:marLeft w:val="0"/>
                      <w:marRight w:val="0"/>
                      <w:marTop w:val="0"/>
                      <w:marBottom w:val="0"/>
                      <w:divBdr>
                        <w:top w:val="none" w:sz="0" w:space="0" w:color="auto"/>
                        <w:left w:val="none" w:sz="0" w:space="0" w:color="auto"/>
                        <w:bottom w:val="none" w:sz="0" w:space="0" w:color="auto"/>
                        <w:right w:val="none" w:sz="0" w:space="0" w:color="auto"/>
                      </w:divBdr>
                    </w:div>
                  </w:divsChild>
                </w:div>
                <w:div w:id="1562061998">
                  <w:marLeft w:val="0"/>
                  <w:marRight w:val="0"/>
                  <w:marTop w:val="0"/>
                  <w:marBottom w:val="0"/>
                  <w:divBdr>
                    <w:top w:val="none" w:sz="0" w:space="0" w:color="auto"/>
                    <w:left w:val="none" w:sz="0" w:space="0" w:color="auto"/>
                    <w:bottom w:val="none" w:sz="0" w:space="0" w:color="auto"/>
                    <w:right w:val="none" w:sz="0" w:space="0" w:color="auto"/>
                  </w:divBdr>
                  <w:divsChild>
                    <w:div w:id="1298221887">
                      <w:marLeft w:val="0"/>
                      <w:marRight w:val="0"/>
                      <w:marTop w:val="0"/>
                      <w:marBottom w:val="0"/>
                      <w:divBdr>
                        <w:top w:val="none" w:sz="0" w:space="0" w:color="auto"/>
                        <w:left w:val="none" w:sz="0" w:space="0" w:color="auto"/>
                        <w:bottom w:val="none" w:sz="0" w:space="0" w:color="auto"/>
                        <w:right w:val="none" w:sz="0" w:space="0" w:color="auto"/>
                      </w:divBdr>
                    </w:div>
                  </w:divsChild>
                </w:div>
                <w:div w:id="389573820">
                  <w:marLeft w:val="0"/>
                  <w:marRight w:val="0"/>
                  <w:marTop w:val="0"/>
                  <w:marBottom w:val="0"/>
                  <w:divBdr>
                    <w:top w:val="none" w:sz="0" w:space="0" w:color="auto"/>
                    <w:left w:val="none" w:sz="0" w:space="0" w:color="auto"/>
                    <w:bottom w:val="none" w:sz="0" w:space="0" w:color="auto"/>
                    <w:right w:val="none" w:sz="0" w:space="0" w:color="auto"/>
                  </w:divBdr>
                  <w:divsChild>
                    <w:div w:id="401605356">
                      <w:marLeft w:val="0"/>
                      <w:marRight w:val="0"/>
                      <w:marTop w:val="0"/>
                      <w:marBottom w:val="0"/>
                      <w:divBdr>
                        <w:top w:val="none" w:sz="0" w:space="0" w:color="auto"/>
                        <w:left w:val="none" w:sz="0" w:space="0" w:color="auto"/>
                        <w:bottom w:val="none" w:sz="0" w:space="0" w:color="auto"/>
                        <w:right w:val="none" w:sz="0" w:space="0" w:color="auto"/>
                      </w:divBdr>
                    </w:div>
                  </w:divsChild>
                </w:div>
                <w:div w:id="1862084646">
                  <w:marLeft w:val="0"/>
                  <w:marRight w:val="0"/>
                  <w:marTop w:val="0"/>
                  <w:marBottom w:val="0"/>
                  <w:divBdr>
                    <w:top w:val="none" w:sz="0" w:space="0" w:color="auto"/>
                    <w:left w:val="none" w:sz="0" w:space="0" w:color="auto"/>
                    <w:bottom w:val="none" w:sz="0" w:space="0" w:color="auto"/>
                    <w:right w:val="none" w:sz="0" w:space="0" w:color="auto"/>
                  </w:divBdr>
                  <w:divsChild>
                    <w:div w:id="2130663903">
                      <w:marLeft w:val="0"/>
                      <w:marRight w:val="0"/>
                      <w:marTop w:val="0"/>
                      <w:marBottom w:val="0"/>
                      <w:divBdr>
                        <w:top w:val="none" w:sz="0" w:space="0" w:color="auto"/>
                        <w:left w:val="none" w:sz="0" w:space="0" w:color="auto"/>
                        <w:bottom w:val="none" w:sz="0" w:space="0" w:color="auto"/>
                        <w:right w:val="none" w:sz="0" w:space="0" w:color="auto"/>
                      </w:divBdr>
                    </w:div>
                  </w:divsChild>
                </w:div>
                <w:div w:id="983314492">
                  <w:marLeft w:val="0"/>
                  <w:marRight w:val="0"/>
                  <w:marTop w:val="0"/>
                  <w:marBottom w:val="0"/>
                  <w:divBdr>
                    <w:top w:val="none" w:sz="0" w:space="0" w:color="auto"/>
                    <w:left w:val="none" w:sz="0" w:space="0" w:color="auto"/>
                    <w:bottom w:val="none" w:sz="0" w:space="0" w:color="auto"/>
                    <w:right w:val="none" w:sz="0" w:space="0" w:color="auto"/>
                  </w:divBdr>
                  <w:divsChild>
                    <w:div w:id="1280601234">
                      <w:marLeft w:val="0"/>
                      <w:marRight w:val="0"/>
                      <w:marTop w:val="0"/>
                      <w:marBottom w:val="0"/>
                      <w:divBdr>
                        <w:top w:val="none" w:sz="0" w:space="0" w:color="auto"/>
                        <w:left w:val="none" w:sz="0" w:space="0" w:color="auto"/>
                        <w:bottom w:val="none" w:sz="0" w:space="0" w:color="auto"/>
                        <w:right w:val="none" w:sz="0" w:space="0" w:color="auto"/>
                      </w:divBdr>
                    </w:div>
                  </w:divsChild>
                </w:div>
                <w:div w:id="72239314">
                  <w:marLeft w:val="0"/>
                  <w:marRight w:val="0"/>
                  <w:marTop w:val="0"/>
                  <w:marBottom w:val="0"/>
                  <w:divBdr>
                    <w:top w:val="none" w:sz="0" w:space="0" w:color="auto"/>
                    <w:left w:val="none" w:sz="0" w:space="0" w:color="auto"/>
                    <w:bottom w:val="none" w:sz="0" w:space="0" w:color="auto"/>
                    <w:right w:val="none" w:sz="0" w:space="0" w:color="auto"/>
                  </w:divBdr>
                  <w:divsChild>
                    <w:div w:id="2002078665">
                      <w:marLeft w:val="0"/>
                      <w:marRight w:val="0"/>
                      <w:marTop w:val="0"/>
                      <w:marBottom w:val="0"/>
                      <w:divBdr>
                        <w:top w:val="none" w:sz="0" w:space="0" w:color="auto"/>
                        <w:left w:val="none" w:sz="0" w:space="0" w:color="auto"/>
                        <w:bottom w:val="none" w:sz="0" w:space="0" w:color="auto"/>
                        <w:right w:val="none" w:sz="0" w:space="0" w:color="auto"/>
                      </w:divBdr>
                    </w:div>
                  </w:divsChild>
                </w:div>
                <w:div w:id="1530265686">
                  <w:marLeft w:val="0"/>
                  <w:marRight w:val="0"/>
                  <w:marTop w:val="0"/>
                  <w:marBottom w:val="0"/>
                  <w:divBdr>
                    <w:top w:val="none" w:sz="0" w:space="0" w:color="auto"/>
                    <w:left w:val="none" w:sz="0" w:space="0" w:color="auto"/>
                    <w:bottom w:val="none" w:sz="0" w:space="0" w:color="auto"/>
                    <w:right w:val="none" w:sz="0" w:space="0" w:color="auto"/>
                  </w:divBdr>
                  <w:divsChild>
                    <w:div w:id="819154295">
                      <w:marLeft w:val="0"/>
                      <w:marRight w:val="0"/>
                      <w:marTop w:val="0"/>
                      <w:marBottom w:val="0"/>
                      <w:divBdr>
                        <w:top w:val="none" w:sz="0" w:space="0" w:color="auto"/>
                        <w:left w:val="none" w:sz="0" w:space="0" w:color="auto"/>
                        <w:bottom w:val="none" w:sz="0" w:space="0" w:color="auto"/>
                        <w:right w:val="none" w:sz="0" w:space="0" w:color="auto"/>
                      </w:divBdr>
                    </w:div>
                  </w:divsChild>
                </w:div>
                <w:div w:id="1295679067">
                  <w:marLeft w:val="0"/>
                  <w:marRight w:val="0"/>
                  <w:marTop w:val="0"/>
                  <w:marBottom w:val="0"/>
                  <w:divBdr>
                    <w:top w:val="none" w:sz="0" w:space="0" w:color="auto"/>
                    <w:left w:val="none" w:sz="0" w:space="0" w:color="auto"/>
                    <w:bottom w:val="none" w:sz="0" w:space="0" w:color="auto"/>
                    <w:right w:val="none" w:sz="0" w:space="0" w:color="auto"/>
                  </w:divBdr>
                  <w:divsChild>
                    <w:div w:id="2008437127">
                      <w:marLeft w:val="0"/>
                      <w:marRight w:val="0"/>
                      <w:marTop w:val="0"/>
                      <w:marBottom w:val="0"/>
                      <w:divBdr>
                        <w:top w:val="none" w:sz="0" w:space="0" w:color="auto"/>
                        <w:left w:val="none" w:sz="0" w:space="0" w:color="auto"/>
                        <w:bottom w:val="none" w:sz="0" w:space="0" w:color="auto"/>
                        <w:right w:val="none" w:sz="0" w:space="0" w:color="auto"/>
                      </w:divBdr>
                    </w:div>
                  </w:divsChild>
                </w:div>
                <w:div w:id="953900050">
                  <w:marLeft w:val="0"/>
                  <w:marRight w:val="0"/>
                  <w:marTop w:val="0"/>
                  <w:marBottom w:val="0"/>
                  <w:divBdr>
                    <w:top w:val="none" w:sz="0" w:space="0" w:color="auto"/>
                    <w:left w:val="none" w:sz="0" w:space="0" w:color="auto"/>
                    <w:bottom w:val="none" w:sz="0" w:space="0" w:color="auto"/>
                    <w:right w:val="none" w:sz="0" w:space="0" w:color="auto"/>
                  </w:divBdr>
                  <w:divsChild>
                    <w:div w:id="265818128">
                      <w:marLeft w:val="0"/>
                      <w:marRight w:val="0"/>
                      <w:marTop w:val="0"/>
                      <w:marBottom w:val="0"/>
                      <w:divBdr>
                        <w:top w:val="none" w:sz="0" w:space="0" w:color="auto"/>
                        <w:left w:val="none" w:sz="0" w:space="0" w:color="auto"/>
                        <w:bottom w:val="none" w:sz="0" w:space="0" w:color="auto"/>
                        <w:right w:val="none" w:sz="0" w:space="0" w:color="auto"/>
                      </w:divBdr>
                    </w:div>
                  </w:divsChild>
                </w:div>
                <w:div w:id="1053894971">
                  <w:marLeft w:val="0"/>
                  <w:marRight w:val="0"/>
                  <w:marTop w:val="0"/>
                  <w:marBottom w:val="0"/>
                  <w:divBdr>
                    <w:top w:val="none" w:sz="0" w:space="0" w:color="auto"/>
                    <w:left w:val="none" w:sz="0" w:space="0" w:color="auto"/>
                    <w:bottom w:val="none" w:sz="0" w:space="0" w:color="auto"/>
                    <w:right w:val="none" w:sz="0" w:space="0" w:color="auto"/>
                  </w:divBdr>
                  <w:divsChild>
                    <w:div w:id="901524765">
                      <w:marLeft w:val="0"/>
                      <w:marRight w:val="0"/>
                      <w:marTop w:val="0"/>
                      <w:marBottom w:val="0"/>
                      <w:divBdr>
                        <w:top w:val="none" w:sz="0" w:space="0" w:color="auto"/>
                        <w:left w:val="none" w:sz="0" w:space="0" w:color="auto"/>
                        <w:bottom w:val="none" w:sz="0" w:space="0" w:color="auto"/>
                        <w:right w:val="none" w:sz="0" w:space="0" w:color="auto"/>
                      </w:divBdr>
                    </w:div>
                  </w:divsChild>
                </w:div>
                <w:div w:id="1771966704">
                  <w:marLeft w:val="0"/>
                  <w:marRight w:val="0"/>
                  <w:marTop w:val="0"/>
                  <w:marBottom w:val="0"/>
                  <w:divBdr>
                    <w:top w:val="none" w:sz="0" w:space="0" w:color="auto"/>
                    <w:left w:val="none" w:sz="0" w:space="0" w:color="auto"/>
                    <w:bottom w:val="none" w:sz="0" w:space="0" w:color="auto"/>
                    <w:right w:val="none" w:sz="0" w:space="0" w:color="auto"/>
                  </w:divBdr>
                  <w:divsChild>
                    <w:div w:id="1583830275">
                      <w:marLeft w:val="0"/>
                      <w:marRight w:val="0"/>
                      <w:marTop w:val="0"/>
                      <w:marBottom w:val="0"/>
                      <w:divBdr>
                        <w:top w:val="none" w:sz="0" w:space="0" w:color="auto"/>
                        <w:left w:val="none" w:sz="0" w:space="0" w:color="auto"/>
                        <w:bottom w:val="none" w:sz="0" w:space="0" w:color="auto"/>
                        <w:right w:val="none" w:sz="0" w:space="0" w:color="auto"/>
                      </w:divBdr>
                    </w:div>
                  </w:divsChild>
                </w:div>
                <w:div w:id="915868141">
                  <w:marLeft w:val="0"/>
                  <w:marRight w:val="0"/>
                  <w:marTop w:val="0"/>
                  <w:marBottom w:val="0"/>
                  <w:divBdr>
                    <w:top w:val="none" w:sz="0" w:space="0" w:color="auto"/>
                    <w:left w:val="none" w:sz="0" w:space="0" w:color="auto"/>
                    <w:bottom w:val="none" w:sz="0" w:space="0" w:color="auto"/>
                    <w:right w:val="none" w:sz="0" w:space="0" w:color="auto"/>
                  </w:divBdr>
                  <w:divsChild>
                    <w:div w:id="1615020094">
                      <w:marLeft w:val="0"/>
                      <w:marRight w:val="0"/>
                      <w:marTop w:val="0"/>
                      <w:marBottom w:val="0"/>
                      <w:divBdr>
                        <w:top w:val="none" w:sz="0" w:space="0" w:color="auto"/>
                        <w:left w:val="none" w:sz="0" w:space="0" w:color="auto"/>
                        <w:bottom w:val="none" w:sz="0" w:space="0" w:color="auto"/>
                        <w:right w:val="none" w:sz="0" w:space="0" w:color="auto"/>
                      </w:divBdr>
                    </w:div>
                  </w:divsChild>
                </w:div>
                <w:div w:id="1899128145">
                  <w:marLeft w:val="0"/>
                  <w:marRight w:val="0"/>
                  <w:marTop w:val="0"/>
                  <w:marBottom w:val="0"/>
                  <w:divBdr>
                    <w:top w:val="none" w:sz="0" w:space="0" w:color="auto"/>
                    <w:left w:val="none" w:sz="0" w:space="0" w:color="auto"/>
                    <w:bottom w:val="none" w:sz="0" w:space="0" w:color="auto"/>
                    <w:right w:val="none" w:sz="0" w:space="0" w:color="auto"/>
                  </w:divBdr>
                  <w:divsChild>
                    <w:div w:id="1610547300">
                      <w:marLeft w:val="0"/>
                      <w:marRight w:val="0"/>
                      <w:marTop w:val="0"/>
                      <w:marBottom w:val="0"/>
                      <w:divBdr>
                        <w:top w:val="none" w:sz="0" w:space="0" w:color="auto"/>
                        <w:left w:val="none" w:sz="0" w:space="0" w:color="auto"/>
                        <w:bottom w:val="none" w:sz="0" w:space="0" w:color="auto"/>
                        <w:right w:val="none" w:sz="0" w:space="0" w:color="auto"/>
                      </w:divBdr>
                    </w:div>
                  </w:divsChild>
                </w:div>
                <w:div w:id="1397975636">
                  <w:marLeft w:val="0"/>
                  <w:marRight w:val="0"/>
                  <w:marTop w:val="0"/>
                  <w:marBottom w:val="0"/>
                  <w:divBdr>
                    <w:top w:val="none" w:sz="0" w:space="0" w:color="auto"/>
                    <w:left w:val="none" w:sz="0" w:space="0" w:color="auto"/>
                    <w:bottom w:val="none" w:sz="0" w:space="0" w:color="auto"/>
                    <w:right w:val="none" w:sz="0" w:space="0" w:color="auto"/>
                  </w:divBdr>
                  <w:divsChild>
                    <w:div w:id="207449154">
                      <w:marLeft w:val="0"/>
                      <w:marRight w:val="0"/>
                      <w:marTop w:val="0"/>
                      <w:marBottom w:val="0"/>
                      <w:divBdr>
                        <w:top w:val="none" w:sz="0" w:space="0" w:color="auto"/>
                        <w:left w:val="none" w:sz="0" w:space="0" w:color="auto"/>
                        <w:bottom w:val="none" w:sz="0" w:space="0" w:color="auto"/>
                        <w:right w:val="none" w:sz="0" w:space="0" w:color="auto"/>
                      </w:divBdr>
                    </w:div>
                  </w:divsChild>
                </w:div>
                <w:div w:id="66273489">
                  <w:marLeft w:val="0"/>
                  <w:marRight w:val="0"/>
                  <w:marTop w:val="0"/>
                  <w:marBottom w:val="0"/>
                  <w:divBdr>
                    <w:top w:val="none" w:sz="0" w:space="0" w:color="auto"/>
                    <w:left w:val="none" w:sz="0" w:space="0" w:color="auto"/>
                    <w:bottom w:val="none" w:sz="0" w:space="0" w:color="auto"/>
                    <w:right w:val="none" w:sz="0" w:space="0" w:color="auto"/>
                  </w:divBdr>
                  <w:divsChild>
                    <w:div w:id="959871785">
                      <w:marLeft w:val="0"/>
                      <w:marRight w:val="0"/>
                      <w:marTop w:val="0"/>
                      <w:marBottom w:val="0"/>
                      <w:divBdr>
                        <w:top w:val="none" w:sz="0" w:space="0" w:color="auto"/>
                        <w:left w:val="none" w:sz="0" w:space="0" w:color="auto"/>
                        <w:bottom w:val="none" w:sz="0" w:space="0" w:color="auto"/>
                        <w:right w:val="none" w:sz="0" w:space="0" w:color="auto"/>
                      </w:divBdr>
                    </w:div>
                  </w:divsChild>
                </w:div>
                <w:div w:id="1877083042">
                  <w:marLeft w:val="0"/>
                  <w:marRight w:val="0"/>
                  <w:marTop w:val="0"/>
                  <w:marBottom w:val="0"/>
                  <w:divBdr>
                    <w:top w:val="none" w:sz="0" w:space="0" w:color="auto"/>
                    <w:left w:val="none" w:sz="0" w:space="0" w:color="auto"/>
                    <w:bottom w:val="none" w:sz="0" w:space="0" w:color="auto"/>
                    <w:right w:val="none" w:sz="0" w:space="0" w:color="auto"/>
                  </w:divBdr>
                  <w:divsChild>
                    <w:div w:id="703094857">
                      <w:marLeft w:val="0"/>
                      <w:marRight w:val="0"/>
                      <w:marTop w:val="0"/>
                      <w:marBottom w:val="0"/>
                      <w:divBdr>
                        <w:top w:val="none" w:sz="0" w:space="0" w:color="auto"/>
                        <w:left w:val="none" w:sz="0" w:space="0" w:color="auto"/>
                        <w:bottom w:val="none" w:sz="0" w:space="0" w:color="auto"/>
                        <w:right w:val="none" w:sz="0" w:space="0" w:color="auto"/>
                      </w:divBdr>
                    </w:div>
                  </w:divsChild>
                </w:div>
                <w:div w:id="1036856015">
                  <w:marLeft w:val="0"/>
                  <w:marRight w:val="0"/>
                  <w:marTop w:val="0"/>
                  <w:marBottom w:val="0"/>
                  <w:divBdr>
                    <w:top w:val="none" w:sz="0" w:space="0" w:color="auto"/>
                    <w:left w:val="none" w:sz="0" w:space="0" w:color="auto"/>
                    <w:bottom w:val="none" w:sz="0" w:space="0" w:color="auto"/>
                    <w:right w:val="none" w:sz="0" w:space="0" w:color="auto"/>
                  </w:divBdr>
                  <w:divsChild>
                    <w:div w:id="1702049017">
                      <w:marLeft w:val="0"/>
                      <w:marRight w:val="0"/>
                      <w:marTop w:val="0"/>
                      <w:marBottom w:val="0"/>
                      <w:divBdr>
                        <w:top w:val="none" w:sz="0" w:space="0" w:color="auto"/>
                        <w:left w:val="none" w:sz="0" w:space="0" w:color="auto"/>
                        <w:bottom w:val="none" w:sz="0" w:space="0" w:color="auto"/>
                        <w:right w:val="none" w:sz="0" w:space="0" w:color="auto"/>
                      </w:divBdr>
                    </w:div>
                  </w:divsChild>
                </w:div>
                <w:div w:id="1885554125">
                  <w:marLeft w:val="0"/>
                  <w:marRight w:val="0"/>
                  <w:marTop w:val="0"/>
                  <w:marBottom w:val="0"/>
                  <w:divBdr>
                    <w:top w:val="none" w:sz="0" w:space="0" w:color="auto"/>
                    <w:left w:val="none" w:sz="0" w:space="0" w:color="auto"/>
                    <w:bottom w:val="none" w:sz="0" w:space="0" w:color="auto"/>
                    <w:right w:val="none" w:sz="0" w:space="0" w:color="auto"/>
                  </w:divBdr>
                  <w:divsChild>
                    <w:div w:id="1466318512">
                      <w:marLeft w:val="0"/>
                      <w:marRight w:val="0"/>
                      <w:marTop w:val="0"/>
                      <w:marBottom w:val="0"/>
                      <w:divBdr>
                        <w:top w:val="none" w:sz="0" w:space="0" w:color="auto"/>
                        <w:left w:val="none" w:sz="0" w:space="0" w:color="auto"/>
                        <w:bottom w:val="none" w:sz="0" w:space="0" w:color="auto"/>
                        <w:right w:val="none" w:sz="0" w:space="0" w:color="auto"/>
                      </w:divBdr>
                    </w:div>
                  </w:divsChild>
                </w:div>
                <w:div w:id="402879050">
                  <w:marLeft w:val="0"/>
                  <w:marRight w:val="0"/>
                  <w:marTop w:val="0"/>
                  <w:marBottom w:val="0"/>
                  <w:divBdr>
                    <w:top w:val="none" w:sz="0" w:space="0" w:color="auto"/>
                    <w:left w:val="none" w:sz="0" w:space="0" w:color="auto"/>
                    <w:bottom w:val="none" w:sz="0" w:space="0" w:color="auto"/>
                    <w:right w:val="none" w:sz="0" w:space="0" w:color="auto"/>
                  </w:divBdr>
                  <w:divsChild>
                    <w:div w:id="1807426823">
                      <w:marLeft w:val="0"/>
                      <w:marRight w:val="0"/>
                      <w:marTop w:val="0"/>
                      <w:marBottom w:val="0"/>
                      <w:divBdr>
                        <w:top w:val="none" w:sz="0" w:space="0" w:color="auto"/>
                        <w:left w:val="none" w:sz="0" w:space="0" w:color="auto"/>
                        <w:bottom w:val="none" w:sz="0" w:space="0" w:color="auto"/>
                        <w:right w:val="none" w:sz="0" w:space="0" w:color="auto"/>
                      </w:divBdr>
                    </w:div>
                  </w:divsChild>
                </w:div>
                <w:div w:id="1308168148">
                  <w:marLeft w:val="0"/>
                  <w:marRight w:val="0"/>
                  <w:marTop w:val="0"/>
                  <w:marBottom w:val="0"/>
                  <w:divBdr>
                    <w:top w:val="none" w:sz="0" w:space="0" w:color="auto"/>
                    <w:left w:val="none" w:sz="0" w:space="0" w:color="auto"/>
                    <w:bottom w:val="none" w:sz="0" w:space="0" w:color="auto"/>
                    <w:right w:val="none" w:sz="0" w:space="0" w:color="auto"/>
                  </w:divBdr>
                  <w:divsChild>
                    <w:div w:id="983387480">
                      <w:marLeft w:val="0"/>
                      <w:marRight w:val="0"/>
                      <w:marTop w:val="0"/>
                      <w:marBottom w:val="0"/>
                      <w:divBdr>
                        <w:top w:val="none" w:sz="0" w:space="0" w:color="auto"/>
                        <w:left w:val="none" w:sz="0" w:space="0" w:color="auto"/>
                        <w:bottom w:val="none" w:sz="0" w:space="0" w:color="auto"/>
                        <w:right w:val="none" w:sz="0" w:space="0" w:color="auto"/>
                      </w:divBdr>
                    </w:div>
                  </w:divsChild>
                </w:div>
                <w:div w:id="15159755">
                  <w:marLeft w:val="0"/>
                  <w:marRight w:val="0"/>
                  <w:marTop w:val="0"/>
                  <w:marBottom w:val="0"/>
                  <w:divBdr>
                    <w:top w:val="none" w:sz="0" w:space="0" w:color="auto"/>
                    <w:left w:val="none" w:sz="0" w:space="0" w:color="auto"/>
                    <w:bottom w:val="none" w:sz="0" w:space="0" w:color="auto"/>
                    <w:right w:val="none" w:sz="0" w:space="0" w:color="auto"/>
                  </w:divBdr>
                  <w:divsChild>
                    <w:div w:id="1202356209">
                      <w:marLeft w:val="0"/>
                      <w:marRight w:val="0"/>
                      <w:marTop w:val="0"/>
                      <w:marBottom w:val="0"/>
                      <w:divBdr>
                        <w:top w:val="none" w:sz="0" w:space="0" w:color="auto"/>
                        <w:left w:val="none" w:sz="0" w:space="0" w:color="auto"/>
                        <w:bottom w:val="none" w:sz="0" w:space="0" w:color="auto"/>
                        <w:right w:val="none" w:sz="0" w:space="0" w:color="auto"/>
                      </w:divBdr>
                    </w:div>
                  </w:divsChild>
                </w:div>
                <w:div w:id="867063274">
                  <w:marLeft w:val="0"/>
                  <w:marRight w:val="0"/>
                  <w:marTop w:val="0"/>
                  <w:marBottom w:val="0"/>
                  <w:divBdr>
                    <w:top w:val="none" w:sz="0" w:space="0" w:color="auto"/>
                    <w:left w:val="none" w:sz="0" w:space="0" w:color="auto"/>
                    <w:bottom w:val="none" w:sz="0" w:space="0" w:color="auto"/>
                    <w:right w:val="none" w:sz="0" w:space="0" w:color="auto"/>
                  </w:divBdr>
                  <w:divsChild>
                    <w:div w:id="15161481">
                      <w:marLeft w:val="0"/>
                      <w:marRight w:val="0"/>
                      <w:marTop w:val="0"/>
                      <w:marBottom w:val="0"/>
                      <w:divBdr>
                        <w:top w:val="none" w:sz="0" w:space="0" w:color="auto"/>
                        <w:left w:val="none" w:sz="0" w:space="0" w:color="auto"/>
                        <w:bottom w:val="none" w:sz="0" w:space="0" w:color="auto"/>
                        <w:right w:val="none" w:sz="0" w:space="0" w:color="auto"/>
                      </w:divBdr>
                    </w:div>
                  </w:divsChild>
                </w:div>
                <w:div w:id="946815469">
                  <w:marLeft w:val="0"/>
                  <w:marRight w:val="0"/>
                  <w:marTop w:val="0"/>
                  <w:marBottom w:val="0"/>
                  <w:divBdr>
                    <w:top w:val="none" w:sz="0" w:space="0" w:color="auto"/>
                    <w:left w:val="none" w:sz="0" w:space="0" w:color="auto"/>
                    <w:bottom w:val="none" w:sz="0" w:space="0" w:color="auto"/>
                    <w:right w:val="none" w:sz="0" w:space="0" w:color="auto"/>
                  </w:divBdr>
                  <w:divsChild>
                    <w:div w:id="350643849">
                      <w:marLeft w:val="0"/>
                      <w:marRight w:val="0"/>
                      <w:marTop w:val="0"/>
                      <w:marBottom w:val="0"/>
                      <w:divBdr>
                        <w:top w:val="none" w:sz="0" w:space="0" w:color="auto"/>
                        <w:left w:val="none" w:sz="0" w:space="0" w:color="auto"/>
                        <w:bottom w:val="none" w:sz="0" w:space="0" w:color="auto"/>
                        <w:right w:val="none" w:sz="0" w:space="0" w:color="auto"/>
                      </w:divBdr>
                    </w:div>
                  </w:divsChild>
                </w:div>
                <w:div w:id="283266638">
                  <w:marLeft w:val="0"/>
                  <w:marRight w:val="0"/>
                  <w:marTop w:val="0"/>
                  <w:marBottom w:val="0"/>
                  <w:divBdr>
                    <w:top w:val="none" w:sz="0" w:space="0" w:color="auto"/>
                    <w:left w:val="none" w:sz="0" w:space="0" w:color="auto"/>
                    <w:bottom w:val="none" w:sz="0" w:space="0" w:color="auto"/>
                    <w:right w:val="none" w:sz="0" w:space="0" w:color="auto"/>
                  </w:divBdr>
                  <w:divsChild>
                    <w:div w:id="860170864">
                      <w:marLeft w:val="0"/>
                      <w:marRight w:val="0"/>
                      <w:marTop w:val="0"/>
                      <w:marBottom w:val="0"/>
                      <w:divBdr>
                        <w:top w:val="none" w:sz="0" w:space="0" w:color="auto"/>
                        <w:left w:val="none" w:sz="0" w:space="0" w:color="auto"/>
                        <w:bottom w:val="none" w:sz="0" w:space="0" w:color="auto"/>
                        <w:right w:val="none" w:sz="0" w:space="0" w:color="auto"/>
                      </w:divBdr>
                    </w:div>
                  </w:divsChild>
                </w:div>
                <w:div w:id="301689503">
                  <w:marLeft w:val="0"/>
                  <w:marRight w:val="0"/>
                  <w:marTop w:val="0"/>
                  <w:marBottom w:val="0"/>
                  <w:divBdr>
                    <w:top w:val="none" w:sz="0" w:space="0" w:color="auto"/>
                    <w:left w:val="none" w:sz="0" w:space="0" w:color="auto"/>
                    <w:bottom w:val="none" w:sz="0" w:space="0" w:color="auto"/>
                    <w:right w:val="none" w:sz="0" w:space="0" w:color="auto"/>
                  </w:divBdr>
                  <w:divsChild>
                    <w:div w:id="621303397">
                      <w:marLeft w:val="0"/>
                      <w:marRight w:val="0"/>
                      <w:marTop w:val="0"/>
                      <w:marBottom w:val="0"/>
                      <w:divBdr>
                        <w:top w:val="none" w:sz="0" w:space="0" w:color="auto"/>
                        <w:left w:val="none" w:sz="0" w:space="0" w:color="auto"/>
                        <w:bottom w:val="none" w:sz="0" w:space="0" w:color="auto"/>
                        <w:right w:val="none" w:sz="0" w:space="0" w:color="auto"/>
                      </w:divBdr>
                    </w:div>
                  </w:divsChild>
                </w:div>
                <w:div w:id="574510697">
                  <w:marLeft w:val="0"/>
                  <w:marRight w:val="0"/>
                  <w:marTop w:val="0"/>
                  <w:marBottom w:val="0"/>
                  <w:divBdr>
                    <w:top w:val="none" w:sz="0" w:space="0" w:color="auto"/>
                    <w:left w:val="none" w:sz="0" w:space="0" w:color="auto"/>
                    <w:bottom w:val="none" w:sz="0" w:space="0" w:color="auto"/>
                    <w:right w:val="none" w:sz="0" w:space="0" w:color="auto"/>
                  </w:divBdr>
                  <w:divsChild>
                    <w:div w:id="5324585">
                      <w:marLeft w:val="0"/>
                      <w:marRight w:val="0"/>
                      <w:marTop w:val="0"/>
                      <w:marBottom w:val="0"/>
                      <w:divBdr>
                        <w:top w:val="none" w:sz="0" w:space="0" w:color="auto"/>
                        <w:left w:val="none" w:sz="0" w:space="0" w:color="auto"/>
                        <w:bottom w:val="none" w:sz="0" w:space="0" w:color="auto"/>
                        <w:right w:val="none" w:sz="0" w:space="0" w:color="auto"/>
                      </w:divBdr>
                    </w:div>
                  </w:divsChild>
                </w:div>
                <w:div w:id="2034115762">
                  <w:marLeft w:val="0"/>
                  <w:marRight w:val="0"/>
                  <w:marTop w:val="0"/>
                  <w:marBottom w:val="0"/>
                  <w:divBdr>
                    <w:top w:val="none" w:sz="0" w:space="0" w:color="auto"/>
                    <w:left w:val="none" w:sz="0" w:space="0" w:color="auto"/>
                    <w:bottom w:val="none" w:sz="0" w:space="0" w:color="auto"/>
                    <w:right w:val="none" w:sz="0" w:space="0" w:color="auto"/>
                  </w:divBdr>
                  <w:divsChild>
                    <w:div w:id="320736253">
                      <w:marLeft w:val="0"/>
                      <w:marRight w:val="0"/>
                      <w:marTop w:val="0"/>
                      <w:marBottom w:val="0"/>
                      <w:divBdr>
                        <w:top w:val="none" w:sz="0" w:space="0" w:color="auto"/>
                        <w:left w:val="none" w:sz="0" w:space="0" w:color="auto"/>
                        <w:bottom w:val="none" w:sz="0" w:space="0" w:color="auto"/>
                        <w:right w:val="none" w:sz="0" w:space="0" w:color="auto"/>
                      </w:divBdr>
                    </w:div>
                  </w:divsChild>
                </w:div>
                <w:div w:id="432895896">
                  <w:marLeft w:val="0"/>
                  <w:marRight w:val="0"/>
                  <w:marTop w:val="0"/>
                  <w:marBottom w:val="0"/>
                  <w:divBdr>
                    <w:top w:val="none" w:sz="0" w:space="0" w:color="auto"/>
                    <w:left w:val="none" w:sz="0" w:space="0" w:color="auto"/>
                    <w:bottom w:val="none" w:sz="0" w:space="0" w:color="auto"/>
                    <w:right w:val="none" w:sz="0" w:space="0" w:color="auto"/>
                  </w:divBdr>
                  <w:divsChild>
                    <w:div w:id="1238976417">
                      <w:marLeft w:val="0"/>
                      <w:marRight w:val="0"/>
                      <w:marTop w:val="0"/>
                      <w:marBottom w:val="0"/>
                      <w:divBdr>
                        <w:top w:val="none" w:sz="0" w:space="0" w:color="auto"/>
                        <w:left w:val="none" w:sz="0" w:space="0" w:color="auto"/>
                        <w:bottom w:val="none" w:sz="0" w:space="0" w:color="auto"/>
                        <w:right w:val="none" w:sz="0" w:space="0" w:color="auto"/>
                      </w:divBdr>
                    </w:div>
                  </w:divsChild>
                </w:div>
                <w:div w:id="52392518">
                  <w:marLeft w:val="0"/>
                  <w:marRight w:val="0"/>
                  <w:marTop w:val="0"/>
                  <w:marBottom w:val="0"/>
                  <w:divBdr>
                    <w:top w:val="none" w:sz="0" w:space="0" w:color="auto"/>
                    <w:left w:val="none" w:sz="0" w:space="0" w:color="auto"/>
                    <w:bottom w:val="none" w:sz="0" w:space="0" w:color="auto"/>
                    <w:right w:val="none" w:sz="0" w:space="0" w:color="auto"/>
                  </w:divBdr>
                  <w:divsChild>
                    <w:div w:id="846213143">
                      <w:marLeft w:val="0"/>
                      <w:marRight w:val="0"/>
                      <w:marTop w:val="0"/>
                      <w:marBottom w:val="0"/>
                      <w:divBdr>
                        <w:top w:val="none" w:sz="0" w:space="0" w:color="auto"/>
                        <w:left w:val="none" w:sz="0" w:space="0" w:color="auto"/>
                        <w:bottom w:val="none" w:sz="0" w:space="0" w:color="auto"/>
                        <w:right w:val="none" w:sz="0" w:space="0" w:color="auto"/>
                      </w:divBdr>
                    </w:div>
                  </w:divsChild>
                </w:div>
                <w:div w:id="2141655150">
                  <w:marLeft w:val="0"/>
                  <w:marRight w:val="0"/>
                  <w:marTop w:val="0"/>
                  <w:marBottom w:val="0"/>
                  <w:divBdr>
                    <w:top w:val="none" w:sz="0" w:space="0" w:color="auto"/>
                    <w:left w:val="none" w:sz="0" w:space="0" w:color="auto"/>
                    <w:bottom w:val="none" w:sz="0" w:space="0" w:color="auto"/>
                    <w:right w:val="none" w:sz="0" w:space="0" w:color="auto"/>
                  </w:divBdr>
                  <w:divsChild>
                    <w:div w:id="455805192">
                      <w:marLeft w:val="0"/>
                      <w:marRight w:val="0"/>
                      <w:marTop w:val="0"/>
                      <w:marBottom w:val="0"/>
                      <w:divBdr>
                        <w:top w:val="none" w:sz="0" w:space="0" w:color="auto"/>
                        <w:left w:val="none" w:sz="0" w:space="0" w:color="auto"/>
                        <w:bottom w:val="none" w:sz="0" w:space="0" w:color="auto"/>
                        <w:right w:val="none" w:sz="0" w:space="0" w:color="auto"/>
                      </w:divBdr>
                    </w:div>
                  </w:divsChild>
                </w:div>
                <w:div w:id="878052955">
                  <w:marLeft w:val="0"/>
                  <w:marRight w:val="0"/>
                  <w:marTop w:val="0"/>
                  <w:marBottom w:val="0"/>
                  <w:divBdr>
                    <w:top w:val="none" w:sz="0" w:space="0" w:color="auto"/>
                    <w:left w:val="none" w:sz="0" w:space="0" w:color="auto"/>
                    <w:bottom w:val="none" w:sz="0" w:space="0" w:color="auto"/>
                    <w:right w:val="none" w:sz="0" w:space="0" w:color="auto"/>
                  </w:divBdr>
                  <w:divsChild>
                    <w:div w:id="1374573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9517637">
          <w:marLeft w:val="0"/>
          <w:marRight w:val="0"/>
          <w:marTop w:val="0"/>
          <w:marBottom w:val="0"/>
          <w:divBdr>
            <w:top w:val="none" w:sz="0" w:space="0" w:color="auto"/>
            <w:left w:val="none" w:sz="0" w:space="0" w:color="auto"/>
            <w:bottom w:val="none" w:sz="0" w:space="0" w:color="auto"/>
            <w:right w:val="none" w:sz="0" w:space="0" w:color="auto"/>
          </w:divBdr>
        </w:div>
        <w:div w:id="753816920">
          <w:marLeft w:val="0"/>
          <w:marRight w:val="0"/>
          <w:marTop w:val="0"/>
          <w:marBottom w:val="0"/>
          <w:divBdr>
            <w:top w:val="none" w:sz="0" w:space="0" w:color="auto"/>
            <w:left w:val="none" w:sz="0" w:space="0" w:color="auto"/>
            <w:bottom w:val="none" w:sz="0" w:space="0" w:color="auto"/>
            <w:right w:val="none" w:sz="0" w:space="0" w:color="auto"/>
          </w:divBdr>
        </w:div>
        <w:div w:id="1227883472">
          <w:marLeft w:val="0"/>
          <w:marRight w:val="0"/>
          <w:marTop w:val="0"/>
          <w:marBottom w:val="0"/>
          <w:divBdr>
            <w:top w:val="none" w:sz="0" w:space="0" w:color="auto"/>
            <w:left w:val="none" w:sz="0" w:space="0" w:color="auto"/>
            <w:bottom w:val="none" w:sz="0" w:space="0" w:color="auto"/>
            <w:right w:val="none" w:sz="0" w:space="0" w:color="auto"/>
          </w:divBdr>
          <w:divsChild>
            <w:div w:id="1856378019">
              <w:marLeft w:val="0"/>
              <w:marRight w:val="0"/>
              <w:marTop w:val="30"/>
              <w:marBottom w:val="30"/>
              <w:divBdr>
                <w:top w:val="none" w:sz="0" w:space="0" w:color="auto"/>
                <w:left w:val="none" w:sz="0" w:space="0" w:color="auto"/>
                <w:bottom w:val="none" w:sz="0" w:space="0" w:color="auto"/>
                <w:right w:val="none" w:sz="0" w:space="0" w:color="auto"/>
              </w:divBdr>
              <w:divsChild>
                <w:div w:id="868488138">
                  <w:marLeft w:val="0"/>
                  <w:marRight w:val="0"/>
                  <w:marTop w:val="0"/>
                  <w:marBottom w:val="0"/>
                  <w:divBdr>
                    <w:top w:val="none" w:sz="0" w:space="0" w:color="auto"/>
                    <w:left w:val="none" w:sz="0" w:space="0" w:color="auto"/>
                    <w:bottom w:val="none" w:sz="0" w:space="0" w:color="auto"/>
                    <w:right w:val="none" w:sz="0" w:space="0" w:color="auto"/>
                  </w:divBdr>
                  <w:divsChild>
                    <w:div w:id="1062828635">
                      <w:marLeft w:val="0"/>
                      <w:marRight w:val="0"/>
                      <w:marTop w:val="0"/>
                      <w:marBottom w:val="0"/>
                      <w:divBdr>
                        <w:top w:val="none" w:sz="0" w:space="0" w:color="auto"/>
                        <w:left w:val="none" w:sz="0" w:space="0" w:color="auto"/>
                        <w:bottom w:val="none" w:sz="0" w:space="0" w:color="auto"/>
                        <w:right w:val="none" w:sz="0" w:space="0" w:color="auto"/>
                      </w:divBdr>
                    </w:div>
                  </w:divsChild>
                </w:div>
                <w:div w:id="2071810184">
                  <w:marLeft w:val="0"/>
                  <w:marRight w:val="0"/>
                  <w:marTop w:val="0"/>
                  <w:marBottom w:val="0"/>
                  <w:divBdr>
                    <w:top w:val="none" w:sz="0" w:space="0" w:color="auto"/>
                    <w:left w:val="none" w:sz="0" w:space="0" w:color="auto"/>
                    <w:bottom w:val="none" w:sz="0" w:space="0" w:color="auto"/>
                    <w:right w:val="none" w:sz="0" w:space="0" w:color="auto"/>
                  </w:divBdr>
                  <w:divsChild>
                    <w:div w:id="1130174819">
                      <w:marLeft w:val="0"/>
                      <w:marRight w:val="0"/>
                      <w:marTop w:val="0"/>
                      <w:marBottom w:val="0"/>
                      <w:divBdr>
                        <w:top w:val="none" w:sz="0" w:space="0" w:color="auto"/>
                        <w:left w:val="none" w:sz="0" w:space="0" w:color="auto"/>
                        <w:bottom w:val="none" w:sz="0" w:space="0" w:color="auto"/>
                        <w:right w:val="none" w:sz="0" w:space="0" w:color="auto"/>
                      </w:divBdr>
                    </w:div>
                  </w:divsChild>
                </w:div>
                <w:div w:id="971789072">
                  <w:marLeft w:val="0"/>
                  <w:marRight w:val="0"/>
                  <w:marTop w:val="0"/>
                  <w:marBottom w:val="0"/>
                  <w:divBdr>
                    <w:top w:val="none" w:sz="0" w:space="0" w:color="auto"/>
                    <w:left w:val="none" w:sz="0" w:space="0" w:color="auto"/>
                    <w:bottom w:val="none" w:sz="0" w:space="0" w:color="auto"/>
                    <w:right w:val="none" w:sz="0" w:space="0" w:color="auto"/>
                  </w:divBdr>
                  <w:divsChild>
                    <w:div w:id="2142644955">
                      <w:marLeft w:val="0"/>
                      <w:marRight w:val="0"/>
                      <w:marTop w:val="0"/>
                      <w:marBottom w:val="0"/>
                      <w:divBdr>
                        <w:top w:val="none" w:sz="0" w:space="0" w:color="auto"/>
                        <w:left w:val="none" w:sz="0" w:space="0" w:color="auto"/>
                        <w:bottom w:val="none" w:sz="0" w:space="0" w:color="auto"/>
                        <w:right w:val="none" w:sz="0" w:space="0" w:color="auto"/>
                      </w:divBdr>
                    </w:div>
                  </w:divsChild>
                </w:div>
                <w:div w:id="152455051">
                  <w:marLeft w:val="0"/>
                  <w:marRight w:val="0"/>
                  <w:marTop w:val="0"/>
                  <w:marBottom w:val="0"/>
                  <w:divBdr>
                    <w:top w:val="none" w:sz="0" w:space="0" w:color="auto"/>
                    <w:left w:val="none" w:sz="0" w:space="0" w:color="auto"/>
                    <w:bottom w:val="none" w:sz="0" w:space="0" w:color="auto"/>
                    <w:right w:val="none" w:sz="0" w:space="0" w:color="auto"/>
                  </w:divBdr>
                  <w:divsChild>
                    <w:div w:id="960459297">
                      <w:marLeft w:val="0"/>
                      <w:marRight w:val="0"/>
                      <w:marTop w:val="0"/>
                      <w:marBottom w:val="0"/>
                      <w:divBdr>
                        <w:top w:val="none" w:sz="0" w:space="0" w:color="auto"/>
                        <w:left w:val="none" w:sz="0" w:space="0" w:color="auto"/>
                        <w:bottom w:val="none" w:sz="0" w:space="0" w:color="auto"/>
                        <w:right w:val="none" w:sz="0" w:space="0" w:color="auto"/>
                      </w:divBdr>
                    </w:div>
                  </w:divsChild>
                </w:div>
                <w:div w:id="1823304090">
                  <w:marLeft w:val="0"/>
                  <w:marRight w:val="0"/>
                  <w:marTop w:val="0"/>
                  <w:marBottom w:val="0"/>
                  <w:divBdr>
                    <w:top w:val="none" w:sz="0" w:space="0" w:color="auto"/>
                    <w:left w:val="none" w:sz="0" w:space="0" w:color="auto"/>
                    <w:bottom w:val="none" w:sz="0" w:space="0" w:color="auto"/>
                    <w:right w:val="none" w:sz="0" w:space="0" w:color="auto"/>
                  </w:divBdr>
                  <w:divsChild>
                    <w:div w:id="839081500">
                      <w:marLeft w:val="0"/>
                      <w:marRight w:val="0"/>
                      <w:marTop w:val="0"/>
                      <w:marBottom w:val="0"/>
                      <w:divBdr>
                        <w:top w:val="none" w:sz="0" w:space="0" w:color="auto"/>
                        <w:left w:val="none" w:sz="0" w:space="0" w:color="auto"/>
                        <w:bottom w:val="none" w:sz="0" w:space="0" w:color="auto"/>
                        <w:right w:val="none" w:sz="0" w:space="0" w:color="auto"/>
                      </w:divBdr>
                    </w:div>
                  </w:divsChild>
                </w:div>
                <w:div w:id="250939536">
                  <w:marLeft w:val="0"/>
                  <w:marRight w:val="0"/>
                  <w:marTop w:val="0"/>
                  <w:marBottom w:val="0"/>
                  <w:divBdr>
                    <w:top w:val="none" w:sz="0" w:space="0" w:color="auto"/>
                    <w:left w:val="none" w:sz="0" w:space="0" w:color="auto"/>
                    <w:bottom w:val="none" w:sz="0" w:space="0" w:color="auto"/>
                    <w:right w:val="none" w:sz="0" w:space="0" w:color="auto"/>
                  </w:divBdr>
                  <w:divsChild>
                    <w:div w:id="1447650445">
                      <w:marLeft w:val="0"/>
                      <w:marRight w:val="0"/>
                      <w:marTop w:val="0"/>
                      <w:marBottom w:val="0"/>
                      <w:divBdr>
                        <w:top w:val="none" w:sz="0" w:space="0" w:color="auto"/>
                        <w:left w:val="none" w:sz="0" w:space="0" w:color="auto"/>
                        <w:bottom w:val="none" w:sz="0" w:space="0" w:color="auto"/>
                        <w:right w:val="none" w:sz="0" w:space="0" w:color="auto"/>
                      </w:divBdr>
                    </w:div>
                  </w:divsChild>
                </w:div>
                <w:div w:id="1543856863">
                  <w:marLeft w:val="0"/>
                  <w:marRight w:val="0"/>
                  <w:marTop w:val="0"/>
                  <w:marBottom w:val="0"/>
                  <w:divBdr>
                    <w:top w:val="none" w:sz="0" w:space="0" w:color="auto"/>
                    <w:left w:val="none" w:sz="0" w:space="0" w:color="auto"/>
                    <w:bottom w:val="none" w:sz="0" w:space="0" w:color="auto"/>
                    <w:right w:val="none" w:sz="0" w:space="0" w:color="auto"/>
                  </w:divBdr>
                  <w:divsChild>
                    <w:div w:id="109252992">
                      <w:marLeft w:val="0"/>
                      <w:marRight w:val="0"/>
                      <w:marTop w:val="0"/>
                      <w:marBottom w:val="0"/>
                      <w:divBdr>
                        <w:top w:val="none" w:sz="0" w:space="0" w:color="auto"/>
                        <w:left w:val="none" w:sz="0" w:space="0" w:color="auto"/>
                        <w:bottom w:val="none" w:sz="0" w:space="0" w:color="auto"/>
                        <w:right w:val="none" w:sz="0" w:space="0" w:color="auto"/>
                      </w:divBdr>
                    </w:div>
                  </w:divsChild>
                </w:div>
                <w:div w:id="105005236">
                  <w:marLeft w:val="0"/>
                  <w:marRight w:val="0"/>
                  <w:marTop w:val="0"/>
                  <w:marBottom w:val="0"/>
                  <w:divBdr>
                    <w:top w:val="none" w:sz="0" w:space="0" w:color="auto"/>
                    <w:left w:val="none" w:sz="0" w:space="0" w:color="auto"/>
                    <w:bottom w:val="none" w:sz="0" w:space="0" w:color="auto"/>
                    <w:right w:val="none" w:sz="0" w:space="0" w:color="auto"/>
                  </w:divBdr>
                  <w:divsChild>
                    <w:div w:id="900288581">
                      <w:marLeft w:val="0"/>
                      <w:marRight w:val="0"/>
                      <w:marTop w:val="0"/>
                      <w:marBottom w:val="0"/>
                      <w:divBdr>
                        <w:top w:val="none" w:sz="0" w:space="0" w:color="auto"/>
                        <w:left w:val="none" w:sz="0" w:space="0" w:color="auto"/>
                        <w:bottom w:val="none" w:sz="0" w:space="0" w:color="auto"/>
                        <w:right w:val="none" w:sz="0" w:space="0" w:color="auto"/>
                      </w:divBdr>
                    </w:div>
                  </w:divsChild>
                </w:div>
                <w:div w:id="737284778">
                  <w:marLeft w:val="0"/>
                  <w:marRight w:val="0"/>
                  <w:marTop w:val="0"/>
                  <w:marBottom w:val="0"/>
                  <w:divBdr>
                    <w:top w:val="none" w:sz="0" w:space="0" w:color="auto"/>
                    <w:left w:val="none" w:sz="0" w:space="0" w:color="auto"/>
                    <w:bottom w:val="none" w:sz="0" w:space="0" w:color="auto"/>
                    <w:right w:val="none" w:sz="0" w:space="0" w:color="auto"/>
                  </w:divBdr>
                  <w:divsChild>
                    <w:div w:id="1366832349">
                      <w:marLeft w:val="0"/>
                      <w:marRight w:val="0"/>
                      <w:marTop w:val="0"/>
                      <w:marBottom w:val="0"/>
                      <w:divBdr>
                        <w:top w:val="none" w:sz="0" w:space="0" w:color="auto"/>
                        <w:left w:val="none" w:sz="0" w:space="0" w:color="auto"/>
                        <w:bottom w:val="none" w:sz="0" w:space="0" w:color="auto"/>
                        <w:right w:val="none" w:sz="0" w:space="0" w:color="auto"/>
                      </w:divBdr>
                    </w:div>
                  </w:divsChild>
                </w:div>
                <w:div w:id="1042828904">
                  <w:marLeft w:val="0"/>
                  <w:marRight w:val="0"/>
                  <w:marTop w:val="0"/>
                  <w:marBottom w:val="0"/>
                  <w:divBdr>
                    <w:top w:val="none" w:sz="0" w:space="0" w:color="auto"/>
                    <w:left w:val="none" w:sz="0" w:space="0" w:color="auto"/>
                    <w:bottom w:val="none" w:sz="0" w:space="0" w:color="auto"/>
                    <w:right w:val="none" w:sz="0" w:space="0" w:color="auto"/>
                  </w:divBdr>
                  <w:divsChild>
                    <w:div w:id="329647730">
                      <w:marLeft w:val="0"/>
                      <w:marRight w:val="0"/>
                      <w:marTop w:val="0"/>
                      <w:marBottom w:val="0"/>
                      <w:divBdr>
                        <w:top w:val="none" w:sz="0" w:space="0" w:color="auto"/>
                        <w:left w:val="none" w:sz="0" w:space="0" w:color="auto"/>
                        <w:bottom w:val="none" w:sz="0" w:space="0" w:color="auto"/>
                        <w:right w:val="none" w:sz="0" w:space="0" w:color="auto"/>
                      </w:divBdr>
                    </w:div>
                  </w:divsChild>
                </w:div>
                <w:div w:id="2101833154">
                  <w:marLeft w:val="0"/>
                  <w:marRight w:val="0"/>
                  <w:marTop w:val="0"/>
                  <w:marBottom w:val="0"/>
                  <w:divBdr>
                    <w:top w:val="none" w:sz="0" w:space="0" w:color="auto"/>
                    <w:left w:val="none" w:sz="0" w:space="0" w:color="auto"/>
                    <w:bottom w:val="none" w:sz="0" w:space="0" w:color="auto"/>
                    <w:right w:val="none" w:sz="0" w:space="0" w:color="auto"/>
                  </w:divBdr>
                  <w:divsChild>
                    <w:div w:id="91127019">
                      <w:marLeft w:val="0"/>
                      <w:marRight w:val="0"/>
                      <w:marTop w:val="0"/>
                      <w:marBottom w:val="0"/>
                      <w:divBdr>
                        <w:top w:val="none" w:sz="0" w:space="0" w:color="auto"/>
                        <w:left w:val="none" w:sz="0" w:space="0" w:color="auto"/>
                        <w:bottom w:val="none" w:sz="0" w:space="0" w:color="auto"/>
                        <w:right w:val="none" w:sz="0" w:space="0" w:color="auto"/>
                      </w:divBdr>
                    </w:div>
                  </w:divsChild>
                </w:div>
                <w:div w:id="148064107">
                  <w:marLeft w:val="0"/>
                  <w:marRight w:val="0"/>
                  <w:marTop w:val="0"/>
                  <w:marBottom w:val="0"/>
                  <w:divBdr>
                    <w:top w:val="none" w:sz="0" w:space="0" w:color="auto"/>
                    <w:left w:val="none" w:sz="0" w:space="0" w:color="auto"/>
                    <w:bottom w:val="none" w:sz="0" w:space="0" w:color="auto"/>
                    <w:right w:val="none" w:sz="0" w:space="0" w:color="auto"/>
                  </w:divBdr>
                  <w:divsChild>
                    <w:div w:id="1235091870">
                      <w:marLeft w:val="0"/>
                      <w:marRight w:val="0"/>
                      <w:marTop w:val="0"/>
                      <w:marBottom w:val="0"/>
                      <w:divBdr>
                        <w:top w:val="none" w:sz="0" w:space="0" w:color="auto"/>
                        <w:left w:val="none" w:sz="0" w:space="0" w:color="auto"/>
                        <w:bottom w:val="none" w:sz="0" w:space="0" w:color="auto"/>
                        <w:right w:val="none" w:sz="0" w:space="0" w:color="auto"/>
                      </w:divBdr>
                    </w:div>
                  </w:divsChild>
                </w:div>
                <w:div w:id="1599217893">
                  <w:marLeft w:val="0"/>
                  <w:marRight w:val="0"/>
                  <w:marTop w:val="0"/>
                  <w:marBottom w:val="0"/>
                  <w:divBdr>
                    <w:top w:val="none" w:sz="0" w:space="0" w:color="auto"/>
                    <w:left w:val="none" w:sz="0" w:space="0" w:color="auto"/>
                    <w:bottom w:val="none" w:sz="0" w:space="0" w:color="auto"/>
                    <w:right w:val="none" w:sz="0" w:space="0" w:color="auto"/>
                  </w:divBdr>
                  <w:divsChild>
                    <w:div w:id="2108495773">
                      <w:marLeft w:val="0"/>
                      <w:marRight w:val="0"/>
                      <w:marTop w:val="0"/>
                      <w:marBottom w:val="0"/>
                      <w:divBdr>
                        <w:top w:val="none" w:sz="0" w:space="0" w:color="auto"/>
                        <w:left w:val="none" w:sz="0" w:space="0" w:color="auto"/>
                        <w:bottom w:val="none" w:sz="0" w:space="0" w:color="auto"/>
                        <w:right w:val="none" w:sz="0" w:space="0" w:color="auto"/>
                      </w:divBdr>
                    </w:div>
                  </w:divsChild>
                </w:div>
                <w:div w:id="623772943">
                  <w:marLeft w:val="0"/>
                  <w:marRight w:val="0"/>
                  <w:marTop w:val="0"/>
                  <w:marBottom w:val="0"/>
                  <w:divBdr>
                    <w:top w:val="none" w:sz="0" w:space="0" w:color="auto"/>
                    <w:left w:val="none" w:sz="0" w:space="0" w:color="auto"/>
                    <w:bottom w:val="none" w:sz="0" w:space="0" w:color="auto"/>
                    <w:right w:val="none" w:sz="0" w:space="0" w:color="auto"/>
                  </w:divBdr>
                  <w:divsChild>
                    <w:div w:id="289173766">
                      <w:marLeft w:val="0"/>
                      <w:marRight w:val="0"/>
                      <w:marTop w:val="0"/>
                      <w:marBottom w:val="0"/>
                      <w:divBdr>
                        <w:top w:val="none" w:sz="0" w:space="0" w:color="auto"/>
                        <w:left w:val="none" w:sz="0" w:space="0" w:color="auto"/>
                        <w:bottom w:val="none" w:sz="0" w:space="0" w:color="auto"/>
                        <w:right w:val="none" w:sz="0" w:space="0" w:color="auto"/>
                      </w:divBdr>
                    </w:div>
                  </w:divsChild>
                </w:div>
                <w:div w:id="1921861855">
                  <w:marLeft w:val="0"/>
                  <w:marRight w:val="0"/>
                  <w:marTop w:val="0"/>
                  <w:marBottom w:val="0"/>
                  <w:divBdr>
                    <w:top w:val="none" w:sz="0" w:space="0" w:color="auto"/>
                    <w:left w:val="none" w:sz="0" w:space="0" w:color="auto"/>
                    <w:bottom w:val="none" w:sz="0" w:space="0" w:color="auto"/>
                    <w:right w:val="none" w:sz="0" w:space="0" w:color="auto"/>
                  </w:divBdr>
                  <w:divsChild>
                    <w:div w:id="715348184">
                      <w:marLeft w:val="0"/>
                      <w:marRight w:val="0"/>
                      <w:marTop w:val="0"/>
                      <w:marBottom w:val="0"/>
                      <w:divBdr>
                        <w:top w:val="none" w:sz="0" w:space="0" w:color="auto"/>
                        <w:left w:val="none" w:sz="0" w:space="0" w:color="auto"/>
                        <w:bottom w:val="none" w:sz="0" w:space="0" w:color="auto"/>
                        <w:right w:val="none" w:sz="0" w:space="0" w:color="auto"/>
                      </w:divBdr>
                    </w:div>
                  </w:divsChild>
                </w:div>
                <w:div w:id="1529488003">
                  <w:marLeft w:val="0"/>
                  <w:marRight w:val="0"/>
                  <w:marTop w:val="0"/>
                  <w:marBottom w:val="0"/>
                  <w:divBdr>
                    <w:top w:val="none" w:sz="0" w:space="0" w:color="auto"/>
                    <w:left w:val="none" w:sz="0" w:space="0" w:color="auto"/>
                    <w:bottom w:val="none" w:sz="0" w:space="0" w:color="auto"/>
                    <w:right w:val="none" w:sz="0" w:space="0" w:color="auto"/>
                  </w:divBdr>
                  <w:divsChild>
                    <w:div w:id="623846758">
                      <w:marLeft w:val="0"/>
                      <w:marRight w:val="0"/>
                      <w:marTop w:val="0"/>
                      <w:marBottom w:val="0"/>
                      <w:divBdr>
                        <w:top w:val="none" w:sz="0" w:space="0" w:color="auto"/>
                        <w:left w:val="none" w:sz="0" w:space="0" w:color="auto"/>
                        <w:bottom w:val="none" w:sz="0" w:space="0" w:color="auto"/>
                        <w:right w:val="none" w:sz="0" w:space="0" w:color="auto"/>
                      </w:divBdr>
                    </w:div>
                  </w:divsChild>
                </w:div>
                <w:div w:id="1238982332">
                  <w:marLeft w:val="0"/>
                  <w:marRight w:val="0"/>
                  <w:marTop w:val="0"/>
                  <w:marBottom w:val="0"/>
                  <w:divBdr>
                    <w:top w:val="none" w:sz="0" w:space="0" w:color="auto"/>
                    <w:left w:val="none" w:sz="0" w:space="0" w:color="auto"/>
                    <w:bottom w:val="none" w:sz="0" w:space="0" w:color="auto"/>
                    <w:right w:val="none" w:sz="0" w:space="0" w:color="auto"/>
                  </w:divBdr>
                  <w:divsChild>
                    <w:div w:id="2083487057">
                      <w:marLeft w:val="0"/>
                      <w:marRight w:val="0"/>
                      <w:marTop w:val="0"/>
                      <w:marBottom w:val="0"/>
                      <w:divBdr>
                        <w:top w:val="none" w:sz="0" w:space="0" w:color="auto"/>
                        <w:left w:val="none" w:sz="0" w:space="0" w:color="auto"/>
                        <w:bottom w:val="none" w:sz="0" w:space="0" w:color="auto"/>
                        <w:right w:val="none" w:sz="0" w:space="0" w:color="auto"/>
                      </w:divBdr>
                    </w:div>
                  </w:divsChild>
                </w:div>
                <w:div w:id="549878130">
                  <w:marLeft w:val="0"/>
                  <w:marRight w:val="0"/>
                  <w:marTop w:val="0"/>
                  <w:marBottom w:val="0"/>
                  <w:divBdr>
                    <w:top w:val="none" w:sz="0" w:space="0" w:color="auto"/>
                    <w:left w:val="none" w:sz="0" w:space="0" w:color="auto"/>
                    <w:bottom w:val="none" w:sz="0" w:space="0" w:color="auto"/>
                    <w:right w:val="none" w:sz="0" w:space="0" w:color="auto"/>
                  </w:divBdr>
                  <w:divsChild>
                    <w:div w:id="1820072098">
                      <w:marLeft w:val="0"/>
                      <w:marRight w:val="0"/>
                      <w:marTop w:val="0"/>
                      <w:marBottom w:val="0"/>
                      <w:divBdr>
                        <w:top w:val="none" w:sz="0" w:space="0" w:color="auto"/>
                        <w:left w:val="none" w:sz="0" w:space="0" w:color="auto"/>
                        <w:bottom w:val="none" w:sz="0" w:space="0" w:color="auto"/>
                        <w:right w:val="none" w:sz="0" w:space="0" w:color="auto"/>
                      </w:divBdr>
                    </w:div>
                  </w:divsChild>
                </w:div>
                <w:div w:id="1845197581">
                  <w:marLeft w:val="0"/>
                  <w:marRight w:val="0"/>
                  <w:marTop w:val="0"/>
                  <w:marBottom w:val="0"/>
                  <w:divBdr>
                    <w:top w:val="none" w:sz="0" w:space="0" w:color="auto"/>
                    <w:left w:val="none" w:sz="0" w:space="0" w:color="auto"/>
                    <w:bottom w:val="none" w:sz="0" w:space="0" w:color="auto"/>
                    <w:right w:val="none" w:sz="0" w:space="0" w:color="auto"/>
                  </w:divBdr>
                  <w:divsChild>
                    <w:div w:id="954336342">
                      <w:marLeft w:val="0"/>
                      <w:marRight w:val="0"/>
                      <w:marTop w:val="0"/>
                      <w:marBottom w:val="0"/>
                      <w:divBdr>
                        <w:top w:val="none" w:sz="0" w:space="0" w:color="auto"/>
                        <w:left w:val="none" w:sz="0" w:space="0" w:color="auto"/>
                        <w:bottom w:val="none" w:sz="0" w:space="0" w:color="auto"/>
                        <w:right w:val="none" w:sz="0" w:space="0" w:color="auto"/>
                      </w:divBdr>
                    </w:div>
                  </w:divsChild>
                </w:div>
                <w:div w:id="636881070">
                  <w:marLeft w:val="0"/>
                  <w:marRight w:val="0"/>
                  <w:marTop w:val="0"/>
                  <w:marBottom w:val="0"/>
                  <w:divBdr>
                    <w:top w:val="none" w:sz="0" w:space="0" w:color="auto"/>
                    <w:left w:val="none" w:sz="0" w:space="0" w:color="auto"/>
                    <w:bottom w:val="none" w:sz="0" w:space="0" w:color="auto"/>
                    <w:right w:val="none" w:sz="0" w:space="0" w:color="auto"/>
                  </w:divBdr>
                  <w:divsChild>
                    <w:div w:id="1569995851">
                      <w:marLeft w:val="0"/>
                      <w:marRight w:val="0"/>
                      <w:marTop w:val="0"/>
                      <w:marBottom w:val="0"/>
                      <w:divBdr>
                        <w:top w:val="none" w:sz="0" w:space="0" w:color="auto"/>
                        <w:left w:val="none" w:sz="0" w:space="0" w:color="auto"/>
                        <w:bottom w:val="none" w:sz="0" w:space="0" w:color="auto"/>
                        <w:right w:val="none" w:sz="0" w:space="0" w:color="auto"/>
                      </w:divBdr>
                    </w:div>
                  </w:divsChild>
                </w:div>
                <w:div w:id="223032998">
                  <w:marLeft w:val="0"/>
                  <w:marRight w:val="0"/>
                  <w:marTop w:val="0"/>
                  <w:marBottom w:val="0"/>
                  <w:divBdr>
                    <w:top w:val="none" w:sz="0" w:space="0" w:color="auto"/>
                    <w:left w:val="none" w:sz="0" w:space="0" w:color="auto"/>
                    <w:bottom w:val="none" w:sz="0" w:space="0" w:color="auto"/>
                    <w:right w:val="none" w:sz="0" w:space="0" w:color="auto"/>
                  </w:divBdr>
                  <w:divsChild>
                    <w:div w:id="2075229476">
                      <w:marLeft w:val="0"/>
                      <w:marRight w:val="0"/>
                      <w:marTop w:val="0"/>
                      <w:marBottom w:val="0"/>
                      <w:divBdr>
                        <w:top w:val="none" w:sz="0" w:space="0" w:color="auto"/>
                        <w:left w:val="none" w:sz="0" w:space="0" w:color="auto"/>
                        <w:bottom w:val="none" w:sz="0" w:space="0" w:color="auto"/>
                        <w:right w:val="none" w:sz="0" w:space="0" w:color="auto"/>
                      </w:divBdr>
                    </w:div>
                  </w:divsChild>
                </w:div>
                <w:div w:id="385180237">
                  <w:marLeft w:val="0"/>
                  <w:marRight w:val="0"/>
                  <w:marTop w:val="0"/>
                  <w:marBottom w:val="0"/>
                  <w:divBdr>
                    <w:top w:val="none" w:sz="0" w:space="0" w:color="auto"/>
                    <w:left w:val="none" w:sz="0" w:space="0" w:color="auto"/>
                    <w:bottom w:val="none" w:sz="0" w:space="0" w:color="auto"/>
                    <w:right w:val="none" w:sz="0" w:space="0" w:color="auto"/>
                  </w:divBdr>
                  <w:divsChild>
                    <w:div w:id="694354704">
                      <w:marLeft w:val="0"/>
                      <w:marRight w:val="0"/>
                      <w:marTop w:val="0"/>
                      <w:marBottom w:val="0"/>
                      <w:divBdr>
                        <w:top w:val="none" w:sz="0" w:space="0" w:color="auto"/>
                        <w:left w:val="none" w:sz="0" w:space="0" w:color="auto"/>
                        <w:bottom w:val="none" w:sz="0" w:space="0" w:color="auto"/>
                        <w:right w:val="none" w:sz="0" w:space="0" w:color="auto"/>
                      </w:divBdr>
                    </w:div>
                  </w:divsChild>
                </w:div>
                <w:div w:id="656299463">
                  <w:marLeft w:val="0"/>
                  <w:marRight w:val="0"/>
                  <w:marTop w:val="0"/>
                  <w:marBottom w:val="0"/>
                  <w:divBdr>
                    <w:top w:val="none" w:sz="0" w:space="0" w:color="auto"/>
                    <w:left w:val="none" w:sz="0" w:space="0" w:color="auto"/>
                    <w:bottom w:val="none" w:sz="0" w:space="0" w:color="auto"/>
                    <w:right w:val="none" w:sz="0" w:space="0" w:color="auto"/>
                  </w:divBdr>
                  <w:divsChild>
                    <w:div w:id="959453227">
                      <w:marLeft w:val="0"/>
                      <w:marRight w:val="0"/>
                      <w:marTop w:val="0"/>
                      <w:marBottom w:val="0"/>
                      <w:divBdr>
                        <w:top w:val="none" w:sz="0" w:space="0" w:color="auto"/>
                        <w:left w:val="none" w:sz="0" w:space="0" w:color="auto"/>
                        <w:bottom w:val="none" w:sz="0" w:space="0" w:color="auto"/>
                        <w:right w:val="none" w:sz="0" w:space="0" w:color="auto"/>
                      </w:divBdr>
                    </w:div>
                  </w:divsChild>
                </w:div>
                <w:div w:id="510414475">
                  <w:marLeft w:val="0"/>
                  <w:marRight w:val="0"/>
                  <w:marTop w:val="0"/>
                  <w:marBottom w:val="0"/>
                  <w:divBdr>
                    <w:top w:val="none" w:sz="0" w:space="0" w:color="auto"/>
                    <w:left w:val="none" w:sz="0" w:space="0" w:color="auto"/>
                    <w:bottom w:val="none" w:sz="0" w:space="0" w:color="auto"/>
                    <w:right w:val="none" w:sz="0" w:space="0" w:color="auto"/>
                  </w:divBdr>
                  <w:divsChild>
                    <w:div w:id="1627277107">
                      <w:marLeft w:val="0"/>
                      <w:marRight w:val="0"/>
                      <w:marTop w:val="0"/>
                      <w:marBottom w:val="0"/>
                      <w:divBdr>
                        <w:top w:val="none" w:sz="0" w:space="0" w:color="auto"/>
                        <w:left w:val="none" w:sz="0" w:space="0" w:color="auto"/>
                        <w:bottom w:val="none" w:sz="0" w:space="0" w:color="auto"/>
                        <w:right w:val="none" w:sz="0" w:space="0" w:color="auto"/>
                      </w:divBdr>
                    </w:div>
                  </w:divsChild>
                </w:div>
                <w:div w:id="653025079">
                  <w:marLeft w:val="0"/>
                  <w:marRight w:val="0"/>
                  <w:marTop w:val="0"/>
                  <w:marBottom w:val="0"/>
                  <w:divBdr>
                    <w:top w:val="none" w:sz="0" w:space="0" w:color="auto"/>
                    <w:left w:val="none" w:sz="0" w:space="0" w:color="auto"/>
                    <w:bottom w:val="none" w:sz="0" w:space="0" w:color="auto"/>
                    <w:right w:val="none" w:sz="0" w:space="0" w:color="auto"/>
                  </w:divBdr>
                  <w:divsChild>
                    <w:div w:id="1453359017">
                      <w:marLeft w:val="0"/>
                      <w:marRight w:val="0"/>
                      <w:marTop w:val="0"/>
                      <w:marBottom w:val="0"/>
                      <w:divBdr>
                        <w:top w:val="none" w:sz="0" w:space="0" w:color="auto"/>
                        <w:left w:val="none" w:sz="0" w:space="0" w:color="auto"/>
                        <w:bottom w:val="none" w:sz="0" w:space="0" w:color="auto"/>
                        <w:right w:val="none" w:sz="0" w:space="0" w:color="auto"/>
                      </w:divBdr>
                    </w:div>
                  </w:divsChild>
                </w:div>
                <w:div w:id="696388659">
                  <w:marLeft w:val="0"/>
                  <w:marRight w:val="0"/>
                  <w:marTop w:val="0"/>
                  <w:marBottom w:val="0"/>
                  <w:divBdr>
                    <w:top w:val="none" w:sz="0" w:space="0" w:color="auto"/>
                    <w:left w:val="none" w:sz="0" w:space="0" w:color="auto"/>
                    <w:bottom w:val="none" w:sz="0" w:space="0" w:color="auto"/>
                    <w:right w:val="none" w:sz="0" w:space="0" w:color="auto"/>
                  </w:divBdr>
                  <w:divsChild>
                    <w:div w:id="2021347348">
                      <w:marLeft w:val="0"/>
                      <w:marRight w:val="0"/>
                      <w:marTop w:val="0"/>
                      <w:marBottom w:val="0"/>
                      <w:divBdr>
                        <w:top w:val="none" w:sz="0" w:space="0" w:color="auto"/>
                        <w:left w:val="none" w:sz="0" w:space="0" w:color="auto"/>
                        <w:bottom w:val="none" w:sz="0" w:space="0" w:color="auto"/>
                        <w:right w:val="none" w:sz="0" w:space="0" w:color="auto"/>
                      </w:divBdr>
                    </w:div>
                  </w:divsChild>
                </w:div>
                <w:div w:id="575670082">
                  <w:marLeft w:val="0"/>
                  <w:marRight w:val="0"/>
                  <w:marTop w:val="0"/>
                  <w:marBottom w:val="0"/>
                  <w:divBdr>
                    <w:top w:val="none" w:sz="0" w:space="0" w:color="auto"/>
                    <w:left w:val="none" w:sz="0" w:space="0" w:color="auto"/>
                    <w:bottom w:val="none" w:sz="0" w:space="0" w:color="auto"/>
                    <w:right w:val="none" w:sz="0" w:space="0" w:color="auto"/>
                  </w:divBdr>
                  <w:divsChild>
                    <w:div w:id="226260714">
                      <w:marLeft w:val="0"/>
                      <w:marRight w:val="0"/>
                      <w:marTop w:val="0"/>
                      <w:marBottom w:val="0"/>
                      <w:divBdr>
                        <w:top w:val="none" w:sz="0" w:space="0" w:color="auto"/>
                        <w:left w:val="none" w:sz="0" w:space="0" w:color="auto"/>
                        <w:bottom w:val="none" w:sz="0" w:space="0" w:color="auto"/>
                        <w:right w:val="none" w:sz="0" w:space="0" w:color="auto"/>
                      </w:divBdr>
                    </w:div>
                  </w:divsChild>
                </w:div>
                <w:div w:id="58554896">
                  <w:marLeft w:val="0"/>
                  <w:marRight w:val="0"/>
                  <w:marTop w:val="0"/>
                  <w:marBottom w:val="0"/>
                  <w:divBdr>
                    <w:top w:val="none" w:sz="0" w:space="0" w:color="auto"/>
                    <w:left w:val="none" w:sz="0" w:space="0" w:color="auto"/>
                    <w:bottom w:val="none" w:sz="0" w:space="0" w:color="auto"/>
                    <w:right w:val="none" w:sz="0" w:space="0" w:color="auto"/>
                  </w:divBdr>
                  <w:divsChild>
                    <w:div w:id="140538955">
                      <w:marLeft w:val="0"/>
                      <w:marRight w:val="0"/>
                      <w:marTop w:val="0"/>
                      <w:marBottom w:val="0"/>
                      <w:divBdr>
                        <w:top w:val="none" w:sz="0" w:space="0" w:color="auto"/>
                        <w:left w:val="none" w:sz="0" w:space="0" w:color="auto"/>
                        <w:bottom w:val="none" w:sz="0" w:space="0" w:color="auto"/>
                        <w:right w:val="none" w:sz="0" w:space="0" w:color="auto"/>
                      </w:divBdr>
                    </w:div>
                  </w:divsChild>
                </w:div>
                <w:div w:id="1019968763">
                  <w:marLeft w:val="0"/>
                  <w:marRight w:val="0"/>
                  <w:marTop w:val="0"/>
                  <w:marBottom w:val="0"/>
                  <w:divBdr>
                    <w:top w:val="none" w:sz="0" w:space="0" w:color="auto"/>
                    <w:left w:val="none" w:sz="0" w:space="0" w:color="auto"/>
                    <w:bottom w:val="none" w:sz="0" w:space="0" w:color="auto"/>
                    <w:right w:val="none" w:sz="0" w:space="0" w:color="auto"/>
                  </w:divBdr>
                  <w:divsChild>
                    <w:div w:id="1624145243">
                      <w:marLeft w:val="0"/>
                      <w:marRight w:val="0"/>
                      <w:marTop w:val="0"/>
                      <w:marBottom w:val="0"/>
                      <w:divBdr>
                        <w:top w:val="none" w:sz="0" w:space="0" w:color="auto"/>
                        <w:left w:val="none" w:sz="0" w:space="0" w:color="auto"/>
                        <w:bottom w:val="none" w:sz="0" w:space="0" w:color="auto"/>
                        <w:right w:val="none" w:sz="0" w:space="0" w:color="auto"/>
                      </w:divBdr>
                    </w:div>
                  </w:divsChild>
                </w:div>
                <w:div w:id="738476856">
                  <w:marLeft w:val="0"/>
                  <w:marRight w:val="0"/>
                  <w:marTop w:val="0"/>
                  <w:marBottom w:val="0"/>
                  <w:divBdr>
                    <w:top w:val="none" w:sz="0" w:space="0" w:color="auto"/>
                    <w:left w:val="none" w:sz="0" w:space="0" w:color="auto"/>
                    <w:bottom w:val="none" w:sz="0" w:space="0" w:color="auto"/>
                    <w:right w:val="none" w:sz="0" w:space="0" w:color="auto"/>
                  </w:divBdr>
                  <w:divsChild>
                    <w:div w:id="1685666995">
                      <w:marLeft w:val="0"/>
                      <w:marRight w:val="0"/>
                      <w:marTop w:val="0"/>
                      <w:marBottom w:val="0"/>
                      <w:divBdr>
                        <w:top w:val="none" w:sz="0" w:space="0" w:color="auto"/>
                        <w:left w:val="none" w:sz="0" w:space="0" w:color="auto"/>
                        <w:bottom w:val="none" w:sz="0" w:space="0" w:color="auto"/>
                        <w:right w:val="none" w:sz="0" w:space="0" w:color="auto"/>
                      </w:divBdr>
                    </w:div>
                  </w:divsChild>
                </w:div>
                <w:div w:id="1807621909">
                  <w:marLeft w:val="0"/>
                  <w:marRight w:val="0"/>
                  <w:marTop w:val="0"/>
                  <w:marBottom w:val="0"/>
                  <w:divBdr>
                    <w:top w:val="none" w:sz="0" w:space="0" w:color="auto"/>
                    <w:left w:val="none" w:sz="0" w:space="0" w:color="auto"/>
                    <w:bottom w:val="none" w:sz="0" w:space="0" w:color="auto"/>
                    <w:right w:val="none" w:sz="0" w:space="0" w:color="auto"/>
                  </w:divBdr>
                  <w:divsChild>
                    <w:div w:id="1757634730">
                      <w:marLeft w:val="0"/>
                      <w:marRight w:val="0"/>
                      <w:marTop w:val="0"/>
                      <w:marBottom w:val="0"/>
                      <w:divBdr>
                        <w:top w:val="none" w:sz="0" w:space="0" w:color="auto"/>
                        <w:left w:val="none" w:sz="0" w:space="0" w:color="auto"/>
                        <w:bottom w:val="none" w:sz="0" w:space="0" w:color="auto"/>
                        <w:right w:val="none" w:sz="0" w:space="0" w:color="auto"/>
                      </w:divBdr>
                    </w:div>
                  </w:divsChild>
                </w:div>
                <w:div w:id="1778980666">
                  <w:marLeft w:val="0"/>
                  <w:marRight w:val="0"/>
                  <w:marTop w:val="0"/>
                  <w:marBottom w:val="0"/>
                  <w:divBdr>
                    <w:top w:val="none" w:sz="0" w:space="0" w:color="auto"/>
                    <w:left w:val="none" w:sz="0" w:space="0" w:color="auto"/>
                    <w:bottom w:val="none" w:sz="0" w:space="0" w:color="auto"/>
                    <w:right w:val="none" w:sz="0" w:space="0" w:color="auto"/>
                  </w:divBdr>
                  <w:divsChild>
                    <w:div w:id="1754205007">
                      <w:marLeft w:val="0"/>
                      <w:marRight w:val="0"/>
                      <w:marTop w:val="0"/>
                      <w:marBottom w:val="0"/>
                      <w:divBdr>
                        <w:top w:val="none" w:sz="0" w:space="0" w:color="auto"/>
                        <w:left w:val="none" w:sz="0" w:space="0" w:color="auto"/>
                        <w:bottom w:val="none" w:sz="0" w:space="0" w:color="auto"/>
                        <w:right w:val="none" w:sz="0" w:space="0" w:color="auto"/>
                      </w:divBdr>
                    </w:div>
                  </w:divsChild>
                </w:div>
                <w:div w:id="43142820">
                  <w:marLeft w:val="0"/>
                  <w:marRight w:val="0"/>
                  <w:marTop w:val="0"/>
                  <w:marBottom w:val="0"/>
                  <w:divBdr>
                    <w:top w:val="none" w:sz="0" w:space="0" w:color="auto"/>
                    <w:left w:val="none" w:sz="0" w:space="0" w:color="auto"/>
                    <w:bottom w:val="none" w:sz="0" w:space="0" w:color="auto"/>
                    <w:right w:val="none" w:sz="0" w:space="0" w:color="auto"/>
                  </w:divBdr>
                  <w:divsChild>
                    <w:div w:id="732436225">
                      <w:marLeft w:val="0"/>
                      <w:marRight w:val="0"/>
                      <w:marTop w:val="0"/>
                      <w:marBottom w:val="0"/>
                      <w:divBdr>
                        <w:top w:val="none" w:sz="0" w:space="0" w:color="auto"/>
                        <w:left w:val="none" w:sz="0" w:space="0" w:color="auto"/>
                        <w:bottom w:val="none" w:sz="0" w:space="0" w:color="auto"/>
                        <w:right w:val="none" w:sz="0" w:space="0" w:color="auto"/>
                      </w:divBdr>
                    </w:div>
                  </w:divsChild>
                </w:div>
                <w:div w:id="720984279">
                  <w:marLeft w:val="0"/>
                  <w:marRight w:val="0"/>
                  <w:marTop w:val="0"/>
                  <w:marBottom w:val="0"/>
                  <w:divBdr>
                    <w:top w:val="none" w:sz="0" w:space="0" w:color="auto"/>
                    <w:left w:val="none" w:sz="0" w:space="0" w:color="auto"/>
                    <w:bottom w:val="none" w:sz="0" w:space="0" w:color="auto"/>
                    <w:right w:val="none" w:sz="0" w:space="0" w:color="auto"/>
                  </w:divBdr>
                  <w:divsChild>
                    <w:div w:id="202060067">
                      <w:marLeft w:val="0"/>
                      <w:marRight w:val="0"/>
                      <w:marTop w:val="0"/>
                      <w:marBottom w:val="0"/>
                      <w:divBdr>
                        <w:top w:val="none" w:sz="0" w:space="0" w:color="auto"/>
                        <w:left w:val="none" w:sz="0" w:space="0" w:color="auto"/>
                        <w:bottom w:val="none" w:sz="0" w:space="0" w:color="auto"/>
                        <w:right w:val="none" w:sz="0" w:space="0" w:color="auto"/>
                      </w:divBdr>
                    </w:div>
                  </w:divsChild>
                </w:div>
                <w:div w:id="1197767512">
                  <w:marLeft w:val="0"/>
                  <w:marRight w:val="0"/>
                  <w:marTop w:val="0"/>
                  <w:marBottom w:val="0"/>
                  <w:divBdr>
                    <w:top w:val="none" w:sz="0" w:space="0" w:color="auto"/>
                    <w:left w:val="none" w:sz="0" w:space="0" w:color="auto"/>
                    <w:bottom w:val="none" w:sz="0" w:space="0" w:color="auto"/>
                    <w:right w:val="none" w:sz="0" w:space="0" w:color="auto"/>
                  </w:divBdr>
                  <w:divsChild>
                    <w:div w:id="1190988129">
                      <w:marLeft w:val="0"/>
                      <w:marRight w:val="0"/>
                      <w:marTop w:val="0"/>
                      <w:marBottom w:val="0"/>
                      <w:divBdr>
                        <w:top w:val="none" w:sz="0" w:space="0" w:color="auto"/>
                        <w:left w:val="none" w:sz="0" w:space="0" w:color="auto"/>
                        <w:bottom w:val="none" w:sz="0" w:space="0" w:color="auto"/>
                        <w:right w:val="none" w:sz="0" w:space="0" w:color="auto"/>
                      </w:divBdr>
                    </w:div>
                  </w:divsChild>
                </w:div>
                <w:div w:id="1678120976">
                  <w:marLeft w:val="0"/>
                  <w:marRight w:val="0"/>
                  <w:marTop w:val="0"/>
                  <w:marBottom w:val="0"/>
                  <w:divBdr>
                    <w:top w:val="none" w:sz="0" w:space="0" w:color="auto"/>
                    <w:left w:val="none" w:sz="0" w:space="0" w:color="auto"/>
                    <w:bottom w:val="none" w:sz="0" w:space="0" w:color="auto"/>
                    <w:right w:val="none" w:sz="0" w:space="0" w:color="auto"/>
                  </w:divBdr>
                  <w:divsChild>
                    <w:div w:id="93988499">
                      <w:marLeft w:val="0"/>
                      <w:marRight w:val="0"/>
                      <w:marTop w:val="0"/>
                      <w:marBottom w:val="0"/>
                      <w:divBdr>
                        <w:top w:val="none" w:sz="0" w:space="0" w:color="auto"/>
                        <w:left w:val="none" w:sz="0" w:space="0" w:color="auto"/>
                        <w:bottom w:val="none" w:sz="0" w:space="0" w:color="auto"/>
                        <w:right w:val="none" w:sz="0" w:space="0" w:color="auto"/>
                      </w:divBdr>
                    </w:div>
                  </w:divsChild>
                </w:div>
                <w:div w:id="1685280709">
                  <w:marLeft w:val="0"/>
                  <w:marRight w:val="0"/>
                  <w:marTop w:val="0"/>
                  <w:marBottom w:val="0"/>
                  <w:divBdr>
                    <w:top w:val="none" w:sz="0" w:space="0" w:color="auto"/>
                    <w:left w:val="none" w:sz="0" w:space="0" w:color="auto"/>
                    <w:bottom w:val="none" w:sz="0" w:space="0" w:color="auto"/>
                    <w:right w:val="none" w:sz="0" w:space="0" w:color="auto"/>
                  </w:divBdr>
                  <w:divsChild>
                    <w:div w:id="856237161">
                      <w:marLeft w:val="0"/>
                      <w:marRight w:val="0"/>
                      <w:marTop w:val="0"/>
                      <w:marBottom w:val="0"/>
                      <w:divBdr>
                        <w:top w:val="none" w:sz="0" w:space="0" w:color="auto"/>
                        <w:left w:val="none" w:sz="0" w:space="0" w:color="auto"/>
                        <w:bottom w:val="none" w:sz="0" w:space="0" w:color="auto"/>
                        <w:right w:val="none" w:sz="0" w:space="0" w:color="auto"/>
                      </w:divBdr>
                    </w:div>
                  </w:divsChild>
                </w:div>
                <w:div w:id="1714814977">
                  <w:marLeft w:val="0"/>
                  <w:marRight w:val="0"/>
                  <w:marTop w:val="0"/>
                  <w:marBottom w:val="0"/>
                  <w:divBdr>
                    <w:top w:val="none" w:sz="0" w:space="0" w:color="auto"/>
                    <w:left w:val="none" w:sz="0" w:space="0" w:color="auto"/>
                    <w:bottom w:val="none" w:sz="0" w:space="0" w:color="auto"/>
                    <w:right w:val="none" w:sz="0" w:space="0" w:color="auto"/>
                  </w:divBdr>
                  <w:divsChild>
                    <w:div w:id="1006516187">
                      <w:marLeft w:val="0"/>
                      <w:marRight w:val="0"/>
                      <w:marTop w:val="0"/>
                      <w:marBottom w:val="0"/>
                      <w:divBdr>
                        <w:top w:val="none" w:sz="0" w:space="0" w:color="auto"/>
                        <w:left w:val="none" w:sz="0" w:space="0" w:color="auto"/>
                        <w:bottom w:val="none" w:sz="0" w:space="0" w:color="auto"/>
                        <w:right w:val="none" w:sz="0" w:space="0" w:color="auto"/>
                      </w:divBdr>
                    </w:div>
                  </w:divsChild>
                </w:div>
                <w:div w:id="664282043">
                  <w:marLeft w:val="0"/>
                  <w:marRight w:val="0"/>
                  <w:marTop w:val="0"/>
                  <w:marBottom w:val="0"/>
                  <w:divBdr>
                    <w:top w:val="none" w:sz="0" w:space="0" w:color="auto"/>
                    <w:left w:val="none" w:sz="0" w:space="0" w:color="auto"/>
                    <w:bottom w:val="none" w:sz="0" w:space="0" w:color="auto"/>
                    <w:right w:val="none" w:sz="0" w:space="0" w:color="auto"/>
                  </w:divBdr>
                  <w:divsChild>
                    <w:div w:id="965311351">
                      <w:marLeft w:val="0"/>
                      <w:marRight w:val="0"/>
                      <w:marTop w:val="0"/>
                      <w:marBottom w:val="0"/>
                      <w:divBdr>
                        <w:top w:val="none" w:sz="0" w:space="0" w:color="auto"/>
                        <w:left w:val="none" w:sz="0" w:space="0" w:color="auto"/>
                        <w:bottom w:val="none" w:sz="0" w:space="0" w:color="auto"/>
                        <w:right w:val="none" w:sz="0" w:space="0" w:color="auto"/>
                      </w:divBdr>
                    </w:div>
                  </w:divsChild>
                </w:div>
                <w:div w:id="1973558848">
                  <w:marLeft w:val="0"/>
                  <w:marRight w:val="0"/>
                  <w:marTop w:val="0"/>
                  <w:marBottom w:val="0"/>
                  <w:divBdr>
                    <w:top w:val="none" w:sz="0" w:space="0" w:color="auto"/>
                    <w:left w:val="none" w:sz="0" w:space="0" w:color="auto"/>
                    <w:bottom w:val="none" w:sz="0" w:space="0" w:color="auto"/>
                    <w:right w:val="none" w:sz="0" w:space="0" w:color="auto"/>
                  </w:divBdr>
                  <w:divsChild>
                    <w:div w:id="1031996803">
                      <w:marLeft w:val="0"/>
                      <w:marRight w:val="0"/>
                      <w:marTop w:val="0"/>
                      <w:marBottom w:val="0"/>
                      <w:divBdr>
                        <w:top w:val="none" w:sz="0" w:space="0" w:color="auto"/>
                        <w:left w:val="none" w:sz="0" w:space="0" w:color="auto"/>
                        <w:bottom w:val="none" w:sz="0" w:space="0" w:color="auto"/>
                        <w:right w:val="none" w:sz="0" w:space="0" w:color="auto"/>
                      </w:divBdr>
                    </w:div>
                  </w:divsChild>
                </w:div>
                <w:div w:id="479228269">
                  <w:marLeft w:val="0"/>
                  <w:marRight w:val="0"/>
                  <w:marTop w:val="0"/>
                  <w:marBottom w:val="0"/>
                  <w:divBdr>
                    <w:top w:val="none" w:sz="0" w:space="0" w:color="auto"/>
                    <w:left w:val="none" w:sz="0" w:space="0" w:color="auto"/>
                    <w:bottom w:val="none" w:sz="0" w:space="0" w:color="auto"/>
                    <w:right w:val="none" w:sz="0" w:space="0" w:color="auto"/>
                  </w:divBdr>
                  <w:divsChild>
                    <w:div w:id="269287868">
                      <w:marLeft w:val="0"/>
                      <w:marRight w:val="0"/>
                      <w:marTop w:val="0"/>
                      <w:marBottom w:val="0"/>
                      <w:divBdr>
                        <w:top w:val="none" w:sz="0" w:space="0" w:color="auto"/>
                        <w:left w:val="none" w:sz="0" w:space="0" w:color="auto"/>
                        <w:bottom w:val="none" w:sz="0" w:space="0" w:color="auto"/>
                        <w:right w:val="none" w:sz="0" w:space="0" w:color="auto"/>
                      </w:divBdr>
                    </w:div>
                  </w:divsChild>
                </w:div>
                <w:div w:id="1813327433">
                  <w:marLeft w:val="0"/>
                  <w:marRight w:val="0"/>
                  <w:marTop w:val="0"/>
                  <w:marBottom w:val="0"/>
                  <w:divBdr>
                    <w:top w:val="none" w:sz="0" w:space="0" w:color="auto"/>
                    <w:left w:val="none" w:sz="0" w:space="0" w:color="auto"/>
                    <w:bottom w:val="none" w:sz="0" w:space="0" w:color="auto"/>
                    <w:right w:val="none" w:sz="0" w:space="0" w:color="auto"/>
                  </w:divBdr>
                  <w:divsChild>
                    <w:div w:id="461774306">
                      <w:marLeft w:val="0"/>
                      <w:marRight w:val="0"/>
                      <w:marTop w:val="0"/>
                      <w:marBottom w:val="0"/>
                      <w:divBdr>
                        <w:top w:val="none" w:sz="0" w:space="0" w:color="auto"/>
                        <w:left w:val="none" w:sz="0" w:space="0" w:color="auto"/>
                        <w:bottom w:val="none" w:sz="0" w:space="0" w:color="auto"/>
                        <w:right w:val="none" w:sz="0" w:space="0" w:color="auto"/>
                      </w:divBdr>
                    </w:div>
                  </w:divsChild>
                </w:div>
                <w:div w:id="2121146312">
                  <w:marLeft w:val="0"/>
                  <w:marRight w:val="0"/>
                  <w:marTop w:val="0"/>
                  <w:marBottom w:val="0"/>
                  <w:divBdr>
                    <w:top w:val="none" w:sz="0" w:space="0" w:color="auto"/>
                    <w:left w:val="none" w:sz="0" w:space="0" w:color="auto"/>
                    <w:bottom w:val="none" w:sz="0" w:space="0" w:color="auto"/>
                    <w:right w:val="none" w:sz="0" w:space="0" w:color="auto"/>
                  </w:divBdr>
                  <w:divsChild>
                    <w:div w:id="700858342">
                      <w:marLeft w:val="0"/>
                      <w:marRight w:val="0"/>
                      <w:marTop w:val="0"/>
                      <w:marBottom w:val="0"/>
                      <w:divBdr>
                        <w:top w:val="none" w:sz="0" w:space="0" w:color="auto"/>
                        <w:left w:val="none" w:sz="0" w:space="0" w:color="auto"/>
                        <w:bottom w:val="none" w:sz="0" w:space="0" w:color="auto"/>
                        <w:right w:val="none" w:sz="0" w:space="0" w:color="auto"/>
                      </w:divBdr>
                    </w:div>
                  </w:divsChild>
                </w:div>
                <w:div w:id="1422608970">
                  <w:marLeft w:val="0"/>
                  <w:marRight w:val="0"/>
                  <w:marTop w:val="0"/>
                  <w:marBottom w:val="0"/>
                  <w:divBdr>
                    <w:top w:val="none" w:sz="0" w:space="0" w:color="auto"/>
                    <w:left w:val="none" w:sz="0" w:space="0" w:color="auto"/>
                    <w:bottom w:val="none" w:sz="0" w:space="0" w:color="auto"/>
                    <w:right w:val="none" w:sz="0" w:space="0" w:color="auto"/>
                  </w:divBdr>
                  <w:divsChild>
                    <w:div w:id="1509636472">
                      <w:marLeft w:val="0"/>
                      <w:marRight w:val="0"/>
                      <w:marTop w:val="0"/>
                      <w:marBottom w:val="0"/>
                      <w:divBdr>
                        <w:top w:val="none" w:sz="0" w:space="0" w:color="auto"/>
                        <w:left w:val="none" w:sz="0" w:space="0" w:color="auto"/>
                        <w:bottom w:val="none" w:sz="0" w:space="0" w:color="auto"/>
                        <w:right w:val="none" w:sz="0" w:space="0" w:color="auto"/>
                      </w:divBdr>
                    </w:div>
                  </w:divsChild>
                </w:div>
                <w:div w:id="18775021">
                  <w:marLeft w:val="0"/>
                  <w:marRight w:val="0"/>
                  <w:marTop w:val="0"/>
                  <w:marBottom w:val="0"/>
                  <w:divBdr>
                    <w:top w:val="none" w:sz="0" w:space="0" w:color="auto"/>
                    <w:left w:val="none" w:sz="0" w:space="0" w:color="auto"/>
                    <w:bottom w:val="none" w:sz="0" w:space="0" w:color="auto"/>
                    <w:right w:val="none" w:sz="0" w:space="0" w:color="auto"/>
                  </w:divBdr>
                  <w:divsChild>
                    <w:div w:id="479418588">
                      <w:marLeft w:val="0"/>
                      <w:marRight w:val="0"/>
                      <w:marTop w:val="0"/>
                      <w:marBottom w:val="0"/>
                      <w:divBdr>
                        <w:top w:val="none" w:sz="0" w:space="0" w:color="auto"/>
                        <w:left w:val="none" w:sz="0" w:space="0" w:color="auto"/>
                        <w:bottom w:val="none" w:sz="0" w:space="0" w:color="auto"/>
                        <w:right w:val="none" w:sz="0" w:space="0" w:color="auto"/>
                      </w:divBdr>
                    </w:div>
                  </w:divsChild>
                </w:div>
                <w:div w:id="943077762">
                  <w:marLeft w:val="0"/>
                  <w:marRight w:val="0"/>
                  <w:marTop w:val="0"/>
                  <w:marBottom w:val="0"/>
                  <w:divBdr>
                    <w:top w:val="none" w:sz="0" w:space="0" w:color="auto"/>
                    <w:left w:val="none" w:sz="0" w:space="0" w:color="auto"/>
                    <w:bottom w:val="none" w:sz="0" w:space="0" w:color="auto"/>
                    <w:right w:val="none" w:sz="0" w:space="0" w:color="auto"/>
                  </w:divBdr>
                  <w:divsChild>
                    <w:div w:id="1520312614">
                      <w:marLeft w:val="0"/>
                      <w:marRight w:val="0"/>
                      <w:marTop w:val="0"/>
                      <w:marBottom w:val="0"/>
                      <w:divBdr>
                        <w:top w:val="none" w:sz="0" w:space="0" w:color="auto"/>
                        <w:left w:val="none" w:sz="0" w:space="0" w:color="auto"/>
                        <w:bottom w:val="none" w:sz="0" w:space="0" w:color="auto"/>
                        <w:right w:val="none" w:sz="0" w:space="0" w:color="auto"/>
                      </w:divBdr>
                    </w:div>
                  </w:divsChild>
                </w:div>
                <w:div w:id="1287347856">
                  <w:marLeft w:val="0"/>
                  <w:marRight w:val="0"/>
                  <w:marTop w:val="0"/>
                  <w:marBottom w:val="0"/>
                  <w:divBdr>
                    <w:top w:val="none" w:sz="0" w:space="0" w:color="auto"/>
                    <w:left w:val="none" w:sz="0" w:space="0" w:color="auto"/>
                    <w:bottom w:val="none" w:sz="0" w:space="0" w:color="auto"/>
                    <w:right w:val="none" w:sz="0" w:space="0" w:color="auto"/>
                  </w:divBdr>
                  <w:divsChild>
                    <w:div w:id="1070731751">
                      <w:marLeft w:val="0"/>
                      <w:marRight w:val="0"/>
                      <w:marTop w:val="0"/>
                      <w:marBottom w:val="0"/>
                      <w:divBdr>
                        <w:top w:val="none" w:sz="0" w:space="0" w:color="auto"/>
                        <w:left w:val="none" w:sz="0" w:space="0" w:color="auto"/>
                        <w:bottom w:val="none" w:sz="0" w:space="0" w:color="auto"/>
                        <w:right w:val="none" w:sz="0" w:space="0" w:color="auto"/>
                      </w:divBdr>
                    </w:div>
                  </w:divsChild>
                </w:div>
                <w:div w:id="957028970">
                  <w:marLeft w:val="0"/>
                  <w:marRight w:val="0"/>
                  <w:marTop w:val="0"/>
                  <w:marBottom w:val="0"/>
                  <w:divBdr>
                    <w:top w:val="none" w:sz="0" w:space="0" w:color="auto"/>
                    <w:left w:val="none" w:sz="0" w:space="0" w:color="auto"/>
                    <w:bottom w:val="none" w:sz="0" w:space="0" w:color="auto"/>
                    <w:right w:val="none" w:sz="0" w:space="0" w:color="auto"/>
                  </w:divBdr>
                  <w:divsChild>
                    <w:div w:id="1517618344">
                      <w:marLeft w:val="0"/>
                      <w:marRight w:val="0"/>
                      <w:marTop w:val="0"/>
                      <w:marBottom w:val="0"/>
                      <w:divBdr>
                        <w:top w:val="none" w:sz="0" w:space="0" w:color="auto"/>
                        <w:left w:val="none" w:sz="0" w:space="0" w:color="auto"/>
                        <w:bottom w:val="none" w:sz="0" w:space="0" w:color="auto"/>
                        <w:right w:val="none" w:sz="0" w:space="0" w:color="auto"/>
                      </w:divBdr>
                    </w:div>
                  </w:divsChild>
                </w:div>
                <w:div w:id="789014156">
                  <w:marLeft w:val="0"/>
                  <w:marRight w:val="0"/>
                  <w:marTop w:val="0"/>
                  <w:marBottom w:val="0"/>
                  <w:divBdr>
                    <w:top w:val="none" w:sz="0" w:space="0" w:color="auto"/>
                    <w:left w:val="none" w:sz="0" w:space="0" w:color="auto"/>
                    <w:bottom w:val="none" w:sz="0" w:space="0" w:color="auto"/>
                    <w:right w:val="none" w:sz="0" w:space="0" w:color="auto"/>
                  </w:divBdr>
                  <w:divsChild>
                    <w:div w:id="1663119454">
                      <w:marLeft w:val="0"/>
                      <w:marRight w:val="0"/>
                      <w:marTop w:val="0"/>
                      <w:marBottom w:val="0"/>
                      <w:divBdr>
                        <w:top w:val="none" w:sz="0" w:space="0" w:color="auto"/>
                        <w:left w:val="none" w:sz="0" w:space="0" w:color="auto"/>
                        <w:bottom w:val="none" w:sz="0" w:space="0" w:color="auto"/>
                        <w:right w:val="none" w:sz="0" w:space="0" w:color="auto"/>
                      </w:divBdr>
                    </w:div>
                  </w:divsChild>
                </w:div>
                <w:div w:id="389112668">
                  <w:marLeft w:val="0"/>
                  <w:marRight w:val="0"/>
                  <w:marTop w:val="0"/>
                  <w:marBottom w:val="0"/>
                  <w:divBdr>
                    <w:top w:val="none" w:sz="0" w:space="0" w:color="auto"/>
                    <w:left w:val="none" w:sz="0" w:space="0" w:color="auto"/>
                    <w:bottom w:val="none" w:sz="0" w:space="0" w:color="auto"/>
                    <w:right w:val="none" w:sz="0" w:space="0" w:color="auto"/>
                  </w:divBdr>
                  <w:divsChild>
                    <w:div w:id="594024257">
                      <w:marLeft w:val="0"/>
                      <w:marRight w:val="0"/>
                      <w:marTop w:val="0"/>
                      <w:marBottom w:val="0"/>
                      <w:divBdr>
                        <w:top w:val="none" w:sz="0" w:space="0" w:color="auto"/>
                        <w:left w:val="none" w:sz="0" w:space="0" w:color="auto"/>
                        <w:bottom w:val="none" w:sz="0" w:space="0" w:color="auto"/>
                        <w:right w:val="none" w:sz="0" w:space="0" w:color="auto"/>
                      </w:divBdr>
                    </w:div>
                  </w:divsChild>
                </w:div>
                <w:div w:id="514274537">
                  <w:marLeft w:val="0"/>
                  <w:marRight w:val="0"/>
                  <w:marTop w:val="0"/>
                  <w:marBottom w:val="0"/>
                  <w:divBdr>
                    <w:top w:val="none" w:sz="0" w:space="0" w:color="auto"/>
                    <w:left w:val="none" w:sz="0" w:space="0" w:color="auto"/>
                    <w:bottom w:val="none" w:sz="0" w:space="0" w:color="auto"/>
                    <w:right w:val="none" w:sz="0" w:space="0" w:color="auto"/>
                  </w:divBdr>
                  <w:divsChild>
                    <w:div w:id="1727685523">
                      <w:marLeft w:val="0"/>
                      <w:marRight w:val="0"/>
                      <w:marTop w:val="0"/>
                      <w:marBottom w:val="0"/>
                      <w:divBdr>
                        <w:top w:val="none" w:sz="0" w:space="0" w:color="auto"/>
                        <w:left w:val="none" w:sz="0" w:space="0" w:color="auto"/>
                        <w:bottom w:val="none" w:sz="0" w:space="0" w:color="auto"/>
                        <w:right w:val="none" w:sz="0" w:space="0" w:color="auto"/>
                      </w:divBdr>
                    </w:div>
                  </w:divsChild>
                </w:div>
                <w:div w:id="1245723390">
                  <w:marLeft w:val="0"/>
                  <w:marRight w:val="0"/>
                  <w:marTop w:val="0"/>
                  <w:marBottom w:val="0"/>
                  <w:divBdr>
                    <w:top w:val="none" w:sz="0" w:space="0" w:color="auto"/>
                    <w:left w:val="none" w:sz="0" w:space="0" w:color="auto"/>
                    <w:bottom w:val="none" w:sz="0" w:space="0" w:color="auto"/>
                    <w:right w:val="none" w:sz="0" w:space="0" w:color="auto"/>
                  </w:divBdr>
                  <w:divsChild>
                    <w:div w:id="1551116596">
                      <w:marLeft w:val="0"/>
                      <w:marRight w:val="0"/>
                      <w:marTop w:val="0"/>
                      <w:marBottom w:val="0"/>
                      <w:divBdr>
                        <w:top w:val="none" w:sz="0" w:space="0" w:color="auto"/>
                        <w:left w:val="none" w:sz="0" w:space="0" w:color="auto"/>
                        <w:bottom w:val="none" w:sz="0" w:space="0" w:color="auto"/>
                        <w:right w:val="none" w:sz="0" w:space="0" w:color="auto"/>
                      </w:divBdr>
                    </w:div>
                  </w:divsChild>
                </w:div>
                <w:div w:id="860166559">
                  <w:marLeft w:val="0"/>
                  <w:marRight w:val="0"/>
                  <w:marTop w:val="0"/>
                  <w:marBottom w:val="0"/>
                  <w:divBdr>
                    <w:top w:val="none" w:sz="0" w:space="0" w:color="auto"/>
                    <w:left w:val="none" w:sz="0" w:space="0" w:color="auto"/>
                    <w:bottom w:val="none" w:sz="0" w:space="0" w:color="auto"/>
                    <w:right w:val="none" w:sz="0" w:space="0" w:color="auto"/>
                  </w:divBdr>
                  <w:divsChild>
                    <w:div w:id="1188566422">
                      <w:marLeft w:val="0"/>
                      <w:marRight w:val="0"/>
                      <w:marTop w:val="0"/>
                      <w:marBottom w:val="0"/>
                      <w:divBdr>
                        <w:top w:val="none" w:sz="0" w:space="0" w:color="auto"/>
                        <w:left w:val="none" w:sz="0" w:space="0" w:color="auto"/>
                        <w:bottom w:val="none" w:sz="0" w:space="0" w:color="auto"/>
                        <w:right w:val="none" w:sz="0" w:space="0" w:color="auto"/>
                      </w:divBdr>
                    </w:div>
                  </w:divsChild>
                </w:div>
                <w:div w:id="118498560">
                  <w:marLeft w:val="0"/>
                  <w:marRight w:val="0"/>
                  <w:marTop w:val="0"/>
                  <w:marBottom w:val="0"/>
                  <w:divBdr>
                    <w:top w:val="none" w:sz="0" w:space="0" w:color="auto"/>
                    <w:left w:val="none" w:sz="0" w:space="0" w:color="auto"/>
                    <w:bottom w:val="none" w:sz="0" w:space="0" w:color="auto"/>
                    <w:right w:val="none" w:sz="0" w:space="0" w:color="auto"/>
                  </w:divBdr>
                  <w:divsChild>
                    <w:div w:id="5788945">
                      <w:marLeft w:val="0"/>
                      <w:marRight w:val="0"/>
                      <w:marTop w:val="0"/>
                      <w:marBottom w:val="0"/>
                      <w:divBdr>
                        <w:top w:val="none" w:sz="0" w:space="0" w:color="auto"/>
                        <w:left w:val="none" w:sz="0" w:space="0" w:color="auto"/>
                        <w:bottom w:val="none" w:sz="0" w:space="0" w:color="auto"/>
                        <w:right w:val="none" w:sz="0" w:space="0" w:color="auto"/>
                      </w:divBdr>
                    </w:div>
                  </w:divsChild>
                </w:div>
                <w:div w:id="1921987836">
                  <w:marLeft w:val="0"/>
                  <w:marRight w:val="0"/>
                  <w:marTop w:val="0"/>
                  <w:marBottom w:val="0"/>
                  <w:divBdr>
                    <w:top w:val="none" w:sz="0" w:space="0" w:color="auto"/>
                    <w:left w:val="none" w:sz="0" w:space="0" w:color="auto"/>
                    <w:bottom w:val="none" w:sz="0" w:space="0" w:color="auto"/>
                    <w:right w:val="none" w:sz="0" w:space="0" w:color="auto"/>
                  </w:divBdr>
                  <w:divsChild>
                    <w:div w:id="47607882">
                      <w:marLeft w:val="0"/>
                      <w:marRight w:val="0"/>
                      <w:marTop w:val="0"/>
                      <w:marBottom w:val="0"/>
                      <w:divBdr>
                        <w:top w:val="none" w:sz="0" w:space="0" w:color="auto"/>
                        <w:left w:val="none" w:sz="0" w:space="0" w:color="auto"/>
                        <w:bottom w:val="none" w:sz="0" w:space="0" w:color="auto"/>
                        <w:right w:val="none" w:sz="0" w:space="0" w:color="auto"/>
                      </w:divBdr>
                    </w:div>
                  </w:divsChild>
                </w:div>
                <w:div w:id="1667126137">
                  <w:marLeft w:val="0"/>
                  <w:marRight w:val="0"/>
                  <w:marTop w:val="0"/>
                  <w:marBottom w:val="0"/>
                  <w:divBdr>
                    <w:top w:val="none" w:sz="0" w:space="0" w:color="auto"/>
                    <w:left w:val="none" w:sz="0" w:space="0" w:color="auto"/>
                    <w:bottom w:val="none" w:sz="0" w:space="0" w:color="auto"/>
                    <w:right w:val="none" w:sz="0" w:space="0" w:color="auto"/>
                  </w:divBdr>
                  <w:divsChild>
                    <w:div w:id="1293167471">
                      <w:marLeft w:val="0"/>
                      <w:marRight w:val="0"/>
                      <w:marTop w:val="0"/>
                      <w:marBottom w:val="0"/>
                      <w:divBdr>
                        <w:top w:val="none" w:sz="0" w:space="0" w:color="auto"/>
                        <w:left w:val="none" w:sz="0" w:space="0" w:color="auto"/>
                        <w:bottom w:val="none" w:sz="0" w:space="0" w:color="auto"/>
                        <w:right w:val="none" w:sz="0" w:space="0" w:color="auto"/>
                      </w:divBdr>
                    </w:div>
                  </w:divsChild>
                </w:div>
                <w:div w:id="1720977885">
                  <w:marLeft w:val="0"/>
                  <w:marRight w:val="0"/>
                  <w:marTop w:val="0"/>
                  <w:marBottom w:val="0"/>
                  <w:divBdr>
                    <w:top w:val="none" w:sz="0" w:space="0" w:color="auto"/>
                    <w:left w:val="none" w:sz="0" w:space="0" w:color="auto"/>
                    <w:bottom w:val="none" w:sz="0" w:space="0" w:color="auto"/>
                    <w:right w:val="none" w:sz="0" w:space="0" w:color="auto"/>
                  </w:divBdr>
                  <w:divsChild>
                    <w:div w:id="1925141589">
                      <w:marLeft w:val="0"/>
                      <w:marRight w:val="0"/>
                      <w:marTop w:val="0"/>
                      <w:marBottom w:val="0"/>
                      <w:divBdr>
                        <w:top w:val="none" w:sz="0" w:space="0" w:color="auto"/>
                        <w:left w:val="none" w:sz="0" w:space="0" w:color="auto"/>
                        <w:bottom w:val="none" w:sz="0" w:space="0" w:color="auto"/>
                        <w:right w:val="none" w:sz="0" w:space="0" w:color="auto"/>
                      </w:divBdr>
                    </w:div>
                  </w:divsChild>
                </w:div>
                <w:div w:id="1188179958">
                  <w:marLeft w:val="0"/>
                  <w:marRight w:val="0"/>
                  <w:marTop w:val="0"/>
                  <w:marBottom w:val="0"/>
                  <w:divBdr>
                    <w:top w:val="none" w:sz="0" w:space="0" w:color="auto"/>
                    <w:left w:val="none" w:sz="0" w:space="0" w:color="auto"/>
                    <w:bottom w:val="none" w:sz="0" w:space="0" w:color="auto"/>
                    <w:right w:val="none" w:sz="0" w:space="0" w:color="auto"/>
                  </w:divBdr>
                  <w:divsChild>
                    <w:div w:id="1960531932">
                      <w:marLeft w:val="0"/>
                      <w:marRight w:val="0"/>
                      <w:marTop w:val="0"/>
                      <w:marBottom w:val="0"/>
                      <w:divBdr>
                        <w:top w:val="none" w:sz="0" w:space="0" w:color="auto"/>
                        <w:left w:val="none" w:sz="0" w:space="0" w:color="auto"/>
                        <w:bottom w:val="none" w:sz="0" w:space="0" w:color="auto"/>
                        <w:right w:val="none" w:sz="0" w:space="0" w:color="auto"/>
                      </w:divBdr>
                    </w:div>
                  </w:divsChild>
                </w:div>
                <w:div w:id="1699818849">
                  <w:marLeft w:val="0"/>
                  <w:marRight w:val="0"/>
                  <w:marTop w:val="0"/>
                  <w:marBottom w:val="0"/>
                  <w:divBdr>
                    <w:top w:val="none" w:sz="0" w:space="0" w:color="auto"/>
                    <w:left w:val="none" w:sz="0" w:space="0" w:color="auto"/>
                    <w:bottom w:val="none" w:sz="0" w:space="0" w:color="auto"/>
                    <w:right w:val="none" w:sz="0" w:space="0" w:color="auto"/>
                  </w:divBdr>
                  <w:divsChild>
                    <w:div w:id="1990938505">
                      <w:marLeft w:val="0"/>
                      <w:marRight w:val="0"/>
                      <w:marTop w:val="0"/>
                      <w:marBottom w:val="0"/>
                      <w:divBdr>
                        <w:top w:val="none" w:sz="0" w:space="0" w:color="auto"/>
                        <w:left w:val="none" w:sz="0" w:space="0" w:color="auto"/>
                        <w:bottom w:val="none" w:sz="0" w:space="0" w:color="auto"/>
                        <w:right w:val="none" w:sz="0" w:space="0" w:color="auto"/>
                      </w:divBdr>
                    </w:div>
                  </w:divsChild>
                </w:div>
                <w:div w:id="334381664">
                  <w:marLeft w:val="0"/>
                  <w:marRight w:val="0"/>
                  <w:marTop w:val="0"/>
                  <w:marBottom w:val="0"/>
                  <w:divBdr>
                    <w:top w:val="none" w:sz="0" w:space="0" w:color="auto"/>
                    <w:left w:val="none" w:sz="0" w:space="0" w:color="auto"/>
                    <w:bottom w:val="none" w:sz="0" w:space="0" w:color="auto"/>
                    <w:right w:val="none" w:sz="0" w:space="0" w:color="auto"/>
                  </w:divBdr>
                  <w:divsChild>
                    <w:div w:id="150410439">
                      <w:marLeft w:val="0"/>
                      <w:marRight w:val="0"/>
                      <w:marTop w:val="0"/>
                      <w:marBottom w:val="0"/>
                      <w:divBdr>
                        <w:top w:val="none" w:sz="0" w:space="0" w:color="auto"/>
                        <w:left w:val="none" w:sz="0" w:space="0" w:color="auto"/>
                        <w:bottom w:val="none" w:sz="0" w:space="0" w:color="auto"/>
                        <w:right w:val="none" w:sz="0" w:space="0" w:color="auto"/>
                      </w:divBdr>
                    </w:div>
                  </w:divsChild>
                </w:div>
                <w:div w:id="1178929491">
                  <w:marLeft w:val="0"/>
                  <w:marRight w:val="0"/>
                  <w:marTop w:val="0"/>
                  <w:marBottom w:val="0"/>
                  <w:divBdr>
                    <w:top w:val="none" w:sz="0" w:space="0" w:color="auto"/>
                    <w:left w:val="none" w:sz="0" w:space="0" w:color="auto"/>
                    <w:bottom w:val="none" w:sz="0" w:space="0" w:color="auto"/>
                    <w:right w:val="none" w:sz="0" w:space="0" w:color="auto"/>
                  </w:divBdr>
                  <w:divsChild>
                    <w:div w:id="105195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6561275">
          <w:marLeft w:val="0"/>
          <w:marRight w:val="0"/>
          <w:marTop w:val="0"/>
          <w:marBottom w:val="0"/>
          <w:divBdr>
            <w:top w:val="none" w:sz="0" w:space="0" w:color="auto"/>
            <w:left w:val="none" w:sz="0" w:space="0" w:color="auto"/>
            <w:bottom w:val="none" w:sz="0" w:space="0" w:color="auto"/>
            <w:right w:val="none" w:sz="0" w:space="0" w:color="auto"/>
          </w:divBdr>
        </w:div>
        <w:div w:id="1599368880">
          <w:marLeft w:val="0"/>
          <w:marRight w:val="0"/>
          <w:marTop w:val="0"/>
          <w:marBottom w:val="0"/>
          <w:divBdr>
            <w:top w:val="none" w:sz="0" w:space="0" w:color="auto"/>
            <w:left w:val="none" w:sz="0" w:space="0" w:color="auto"/>
            <w:bottom w:val="none" w:sz="0" w:space="0" w:color="auto"/>
            <w:right w:val="none" w:sz="0" w:space="0" w:color="auto"/>
          </w:divBdr>
        </w:div>
        <w:div w:id="1684358463">
          <w:marLeft w:val="0"/>
          <w:marRight w:val="0"/>
          <w:marTop w:val="0"/>
          <w:marBottom w:val="0"/>
          <w:divBdr>
            <w:top w:val="none" w:sz="0" w:space="0" w:color="auto"/>
            <w:left w:val="none" w:sz="0" w:space="0" w:color="auto"/>
            <w:bottom w:val="none" w:sz="0" w:space="0" w:color="auto"/>
            <w:right w:val="none" w:sz="0" w:space="0" w:color="auto"/>
          </w:divBdr>
          <w:divsChild>
            <w:div w:id="1867332511">
              <w:marLeft w:val="0"/>
              <w:marRight w:val="0"/>
              <w:marTop w:val="30"/>
              <w:marBottom w:val="30"/>
              <w:divBdr>
                <w:top w:val="none" w:sz="0" w:space="0" w:color="auto"/>
                <w:left w:val="none" w:sz="0" w:space="0" w:color="auto"/>
                <w:bottom w:val="none" w:sz="0" w:space="0" w:color="auto"/>
                <w:right w:val="none" w:sz="0" w:space="0" w:color="auto"/>
              </w:divBdr>
              <w:divsChild>
                <w:div w:id="966591557">
                  <w:marLeft w:val="0"/>
                  <w:marRight w:val="0"/>
                  <w:marTop w:val="0"/>
                  <w:marBottom w:val="0"/>
                  <w:divBdr>
                    <w:top w:val="none" w:sz="0" w:space="0" w:color="auto"/>
                    <w:left w:val="none" w:sz="0" w:space="0" w:color="auto"/>
                    <w:bottom w:val="none" w:sz="0" w:space="0" w:color="auto"/>
                    <w:right w:val="none" w:sz="0" w:space="0" w:color="auto"/>
                  </w:divBdr>
                  <w:divsChild>
                    <w:div w:id="39592744">
                      <w:marLeft w:val="0"/>
                      <w:marRight w:val="0"/>
                      <w:marTop w:val="0"/>
                      <w:marBottom w:val="0"/>
                      <w:divBdr>
                        <w:top w:val="none" w:sz="0" w:space="0" w:color="auto"/>
                        <w:left w:val="none" w:sz="0" w:space="0" w:color="auto"/>
                        <w:bottom w:val="none" w:sz="0" w:space="0" w:color="auto"/>
                        <w:right w:val="none" w:sz="0" w:space="0" w:color="auto"/>
                      </w:divBdr>
                    </w:div>
                  </w:divsChild>
                </w:div>
                <w:div w:id="1749420085">
                  <w:marLeft w:val="0"/>
                  <w:marRight w:val="0"/>
                  <w:marTop w:val="0"/>
                  <w:marBottom w:val="0"/>
                  <w:divBdr>
                    <w:top w:val="none" w:sz="0" w:space="0" w:color="auto"/>
                    <w:left w:val="none" w:sz="0" w:space="0" w:color="auto"/>
                    <w:bottom w:val="none" w:sz="0" w:space="0" w:color="auto"/>
                    <w:right w:val="none" w:sz="0" w:space="0" w:color="auto"/>
                  </w:divBdr>
                  <w:divsChild>
                    <w:div w:id="1164511649">
                      <w:marLeft w:val="0"/>
                      <w:marRight w:val="0"/>
                      <w:marTop w:val="0"/>
                      <w:marBottom w:val="0"/>
                      <w:divBdr>
                        <w:top w:val="none" w:sz="0" w:space="0" w:color="auto"/>
                        <w:left w:val="none" w:sz="0" w:space="0" w:color="auto"/>
                        <w:bottom w:val="none" w:sz="0" w:space="0" w:color="auto"/>
                        <w:right w:val="none" w:sz="0" w:space="0" w:color="auto"/>
                      </w:divBdr>
                    </w:div>
                  </w:divsChild>
                </w:div>
                <w:div w:id="1315374837">
                  <w:marLeft w:val="0"/>
                  <w:marRight w:val="0"/>
                  <w:marTop w:val="0"/>
                  <w:marBottom w:val="0"/>
                  <w:divBdr>
                    <w:top w:val="none" w:sz="0" w:space="0" w:color="auto"/>
                    <w:left w:val="none" w:sz="0" w:space="0" w:color="auto"/>
                    <w:bottom w:val="none" w:sz="0" w:space="0" w:color="auto"/>
                    <w:right w:val="none" w:sz="0" w:space="0" w:color="auto"/>
                  </w:divBdr>
                  <w:divsChild>
                    <w:div w:id="1924485721">
                      <w:marLeft w:val="0"/>
                      <w:marRight w:val="0"/>
                      <w:marTop w:val="0"/>
                      <w:marBottom w:val="0"/>
                      <w:divBdr>
                        <w:top w:val="none" w:sz="0" w:space="0" w:color="auto"/>
                        <w:left w:val="none" w:sz="0" w:space="0" w:color="auto"/>
                        <w:bottom w:val="none" w:sz="0" w:space="0" w:color="auto"/>
                        <w:right w:val="none" w:sz="0" w:space="0" w:color="auto"/>
                      </w:divBdr>
                    </w:div>
                  </w:divsChild>
                </w:div>
                <w:div w:id="1814906871">
                  <w:marLeft w:val="0"/>
                  <w:marRight w:val="0"/>
                  <w:marTop w:val="0"/>
                  <w:marBottom w:val="0"/>
                  <w:divBdr>
                    <w:top w:val="none" w:sz="0" w:space="0" w:color="auto"/>
                    <w:left w:val="none" w:sz="0" w:space="0" w:color="auto"/>
                    <w:bottom w:val="none" w:sz="0" w:space="0" w:color="auto"/>
                    <w:right w:val="none" w:sz="0" w:space="0" w:color="auto"/>
                  </w:divBdr>
                  <w:divsChild>
                    <w:div w:id="1833061344">
                      <w:marLeft w:val="0"/>
                      <w:marRight w:val="0"/>
                      <w:marTop w:val="0"/>
                      <w:marBottom w:val="0"/>
                      <w:divBdr>
                        <w:top w:val="none" w:sz="0" w:space="0" w:color="auto"/>
                        <w:left w:val="none" w:sz="0" w:space="0" w:color="auto"/>
                        <w:bottom w:val="none" w:sz="0" w:space="0" w:color="auto"/>
                        <w:right w:val="none" w:sz="0" w:space="0" w:color="auto"/>
                      </w:divBdr>
                    </w:div>
                  </w:divsChild>
                </w:div>
                <w:div w:id="1006442713">
                  <w:marLeft w:val="0"/>
                  <w:marRight w:val="0"/>
                  <w:marTop w:val="0"/>
                  <w:marBottom w:val="0"/>
                  <w:divBdr>
                    <w:top w:val="none" w:sz="0" w:space="0" w:color="auto"/>
                    <w:left w:val="none" w:sz="0" w:space="0" w:color="auto"/>
                    <w:bottom w:val="none" w:sz="0" w:space="0" w:color="auto"/>
                    <w:right w:val="none" w:sz="0" w:space="0" w:color="auto"/>
                  </w:divBdr>
                  <w:divsChild>
                    <w:div w:id="1740399878">
                      <w:marLeft w:val="0"/>
                      <w:marRight w:val="0"/>
                      <w:marTop w:val="0"/>
                      <w:marBottom w:val="0"/>
                      <w:divBdr>
                        <w:top w:val="none" w:sz="0" w:space="0" w:color="auto"/>
                        <w:left w:val="none" w:sz="0" w:space="0" w:color="auto"/>
                        <w:bottom w:val="none" w:sz="0" w:space="0" w:color="auto"/>
                        <w:right w:val="none" w:sz="0" w:space="0" w:color="auto"/>
                      </w:divBdr>
                    </w:div>
                  </w:divsChild>
                </w:div>
                <w:div w:id="1222014314">
                  <w:marLeft w:val="0"/>
                  <w:marRight w:val="0"/>
                  <w:marTop w:val="0"/>
                  <w:marBottom w:val="0"/>
                  <w:divBdr>
                    <w:top w:val="none" w:sz="0" w:space="0" w:color="auto"/>
                    <w:left w:val="none" w:sz="0" w:space="0" w:color="auto"/>
                    <w:bottom w:val="none" w:sz="0" w:space="0" w:color="auto"/>
                    <w:right w:val="none" w:sz="0" w:space="0" w:color="auto"/>
                  </w:divBdr>
                  <w:divsChild>
                    <w:div w:id="1260068601">
                      <w:marLeft w:val="0"/>
                      <w:marRight w:val="0"/>
                      <w:marTop w:val="0"/>
                      <w:marBottom w:val="0"/>
                      <w:divBdr>
                        <w:top w:val="none" w:sz="0" w:space="0" w:color="auto"/>
                        <w:left w:val="none" w:sz="0" w:space="0" w:color="auto"/>
                        <w:bottom w:val="none" w:sz="0" w:space="0" w:color="auto"/>
                        <w:right w:val="none" w:sz="0" w:space="0" w:color="auto"/>
                      </w:divBdr>
                    </w:div>
                  </w:divsChild>
                </w:div>
                <w:div w:id="318267079">
                  <w:marLeft w:val="0"/>
                  <w:marRight w:val="0"/>
                  <w:marTop w:val="0"/>
                  <w:marBottom w:val="0"/>
                  <w:divBdr>
                    <w:top w:val="none" w:sz="0" w:space="0" w:color="auto"/>
                    <w:left w:val="none" w:sz="0" w:space="0" w:color="auto"/>
                    <w:bottom w:val="none" w:sz="0" w:space="0" w:color="auto"/>
                    <w:right w:val="none" w:sz="0" w:space="0" w:color="auto"/>
                  </w:divBdr>
                  <w:divsChild>
                    <w:div w:id="364991631">
                      <w:marLeft w:val="0"/>
                      <w:marRight w:val="0"/>
                      <w:marTop w:val="0"/>
                      <w:marBottom w:val="0"/>
                      <w:divBdr>
                        <w:top w:val="none" w:sz="0" w:space="0" w:color="auto"/>
                        <w:left w:val="none" w:sz="0" w:space="0" w:color="auto"/>
                        <w:bottom w:val="none" w:sz="0" w:space="0" w:color="auto"/>
                        <w:right w:val="none" w:sz="0" w:space="0" w:color="auto"/>
                      </w:divBdr>
                    </w:div>
                  </w:divsChild>
                </w:div>
                <w:div w:id="1116362675">
                  <w:marLeft w:val="0"/>
                  <w:marRight w:val="0"/>
                  <w:marTop w:val="0"/>
                  <w:marBottom w:val="0"/>
                  <w:divBdr>
                    <w:top w:val="none" w:sz="0" w:space="0" w:color="auto"/>
                    <w:left w:val="none" w:sz="0" w:space="0" w:color="auto"/>
                    <w:bottom w:val="none" w:sz="0" w:space="0" w:color="auto"/>
                    <w:right w:val="none" w:sz="0" w:space="0" w:color="auto"/>
                  </w:divBdr>
                  <w:divsChild>
                    <w:div w:id="462040499">
                      <w:marLeft w:val="0"/>
                      <w:marRight w:val="0"/>
                      <w:marTop w:val="0"/>
                      <w:marBottom w:val="0"/>
                      <w:divBdr>
                        <w:top w:val="none" w:sz="0" w:space="0" w:color="auto"/>
                        <w:left w:val="none" w:sz="0" w:space="0" w:color="auto"/>
                        <w:bottom w:val="none" w:sz="0" w:space="0" w:color="auto"/>
                        <w:right w:val="none" w:sz="0" w:space="0" w:color="auto"/>
                      </w:divBdr>
                    </w:div>
                  </w:divsChild>
                </w:div>
                <w:div w:id="1741825417">
                  <w:marLeft w:val="0"/>
                  <w:marRight w:val="0"/>
                  <w:marTop w:val="0"/>
                  <w:marBottom w:val="0"/>
                  <w:divBdr>
                    <w:top w:val="none" w:sz="0" w:space="0" w:color="auto"/>
                    <w:left w:val="none" w:sz="0" w:space="0" w:color="auto"/>
                    <w:bottom w:val="none" w:sz="0" w:space="0" w:color="auto"/>
                    <w:right w:val="none" w:sz="0" w:space="0" w:color="auto"/>
                  </w:divBdr>
                  <w:divsChild>
                    <w:div w:id="423494288">
                      <w:marLeft w:val="0"/>
                      <w:marRight w:val="0"/>
                      <w:marTop w:val="0"/>
                      <w:marBottom w:val="0"/>
                      <w:divBdr>
                        <w:top w:val="none" w:sz="0" w:space="0" w:color="auto"/>
                        <w:left w:val="none" w:sz="0" w:space="0" w:color="auto"/>
                        <w:bottom w:val="none" w:sz="0" w:space="0" w:color="auto"/>
                        <w:right w:val="none" w:sz="0" w:space="0" w:color="auto"/>
                      </w:divBdr>
                    </w:div>
                  </w:divsChild>
                </w:div>
                <w:div w:id="1016804834">
                  <w:marLeft w:val="0"/>
                  <w:marRight w:val="0"/>
                  <w:marTop w:val="0"/>
                  <w:marBottom w:val="0"/>
                  <w:divBdr>
                    <w:top w:val="none" w:sz="0" w:space="0" w:color="auto"/>
                    <w:left w:val="none" w:sz="0" w:space="0" w:color="auto"/>
                    <w:bottom w:val="none" w:sz="0" w:space="0" w:color="auto"/>
                    <w:right w:val="none" w:sz="0" w:space="0" w:color="auto"/>
                  </w:divBdr>
                  <w:divsChild>
                    <w:div w:id="488668904">
                      <w:marLeft w:val="0"/>
                      <w:marRight w:val="0"/>
                      <w:marTop w:val="0"/>
                      <w:marBottom w:val="0"/>
                      <w:divBdr>
                        <w:top w:val="none" w:sz="0" w:space="0" w:color="auto"/>
                        <w:left w:val="none" w:sz="0" w:space="0" w:color="auto"/>
                        <w:bottom w:val="none" w:sz="0" w:space="0" w:color="auto"/>
                        <w:right w:val="none" w:sz="0" w:space="0" w:color="auto"/>
                      </w:divBdr>
                    </w:div>
                  </w:divsChild>
                </w:div>
                <w:div w:id="495073676">
                  <w:marLeft w:val="0"/>
                  <w:marRight w:val="0"/>
                  <w:marTop w:val="0"/>
                  <w:marBottom w:val="0"/>
                  <w:divBdr>
                    <w:top w:val="none" w:sz="0" w:space="0" w:color="auto"/>
                    <w:left w:val="none" w:sz="0" w:space="0" w:color="auto"/>
                    <w:bottom w:val="none" w:sz="0" w:space="0" w:color="auto"/>
                    <w:right w:val="none" w:sz="0" w:space="0" w:color="auto"/>
                  </w:divBdr>
                  <w:divsChild>
                    <w:div w:id="949699219">
                      <w:marLeft w:val="0"/>
                      <w:marRight w:val="0"/>
                      <w:marTop w:val="0"/>
                      <w:marBottom w:val="0"/>
                      <w:divBdr>
                        <w:top w:val="none" w:sz="0" w:space="0" w:color="auto"/>
                        <w:left w:val="none" w:sz="0" w:space="0" w:color="auto"/>
                        <w:bottom w:val="none" w:sz="0" w:space="0" w:color="auto"/>
                        <w:right w:val="none" w:sz="0" w:space="0" w:color="auto"/>
                      </w:divBdr>
                    </w:div>
                  </w:divsChild>
                </w:div>
                <w:div w:id="884025081">
                  <w:marLeft w:val="0"/>
                  <w:marRight w:val="0"/>
                  <w:marTop w:val="0"/>
                  <w:marBottom w:val="0"/>
                  <w:divBdr>
                    <w:top w:val="none" w:sz="0" w:space="0" w:color="auto"/>
                    <w:left w:val="none" w:sz="0" w:space="0" w:color="auto"/>
                    <w:bottom w:val="none" w:sz="0" w:space="0" w:color="auto"/>
                    <w:right w:val="none" w:sz="0" w:space="0" w:color="auto"/>
                  </w:divBdr>
                  <w:divsChild>
                    <w:div w:id="1280720868">
                      <w:marLeft w:val="0"/>
                      <w:marRight w:val="0"/>
                      <w:marTop w:val="0"/>
                      <w:marBottom w:val="0"/>
                      <w:divBdr>
                        <w:top w:val="none" w:sz="0" w:space="0" w:color="auto"/>
                        <w:left w:val="none" w:sz="0" w:space="0" w:color="auto"/>
                        <w:bottom w:val="none" w:sz="0" w:space="0" w:color="auto"/>
                        <w:right w:val="none" w:sz="0" w:space="0" w:color="auto"/>
                      </w:divBdr>
                    </w:div>
                  </w:divsChild>
                </w:div>
                <w:div w:id="1222836313">
                  <w:marLeft w:val="0"/>
                  <w:marRight w:val="0"/>
                  <w:marTop w:val="0"/>
                  <w:marBottom w:val="0"/>
                  <w:divBdr>
                    <w:top w:val="none" w:sz="0" w:space="0" w:color="auto"/>
                    <w:left w:val="none" w:sz="0" w:space="0" w:color="auto"/>
                    <w:bottom w:val="none" w:sz="0" w:space="0" w:color="auto"/>
                    <w:right w:val="none" w:sz="0" w:space="0" w:color="auto"/>
                  </w:divBdr>
                  <w:divsChild>
                    <w:div w:id="846016347">
                      <w:marLeft w:val="0"/>
                      <w:marRight w:val="0"/>
                      <w:marTop w:val="0"/>
                      <w:marBottom w:val="0"/>
                      <w:divBdr>
                        <w:top w:val="none" w:sz="0" w:space="0" w:color="auto"/>
                        <w:left w:val="none" w:sz="0" w:space="0" w:color="auto"/>
                        <w:bottom w:val="none" w:sz="0" w:space="0" w:color="auto"/>
                        <w:right w:val="none" w:sz="0" w:space="0" w:color="auto"/>
                      </w:divBdr>
                    </w:div>
                  </w:divsChild>
                </w:div>
                <w:div w:id="563685447">
                  <w:marLeft w:val="0"/>
                  <w:marRight w:val="0"/>
                  <w:marTop w:val="0"/>
                  <w:marBottom w:val="0"/>
                  <w:divBdr>
                    <w:top w:val="none" w:sz="0" w:space="0" w:color="auto"/>
                    <w:left w:val="none" w:sz="0" w:space="0" w:color="auto"/>
                    <w:bottom w:val="none" w:sz="0" w:space="0" w:color="auto"/>
                    <w:right w:val="none" w:sz="0" w:space="0" w:color="auto"/>
                  </w:divBdr>
                  <w:divsChild>
                    <w:div w:id="1838568952">
                      <w:marLeft w:val="0"/>
                      <w:marRight w:val="0"/>
                      <w:marTop w:val="0"/>
                      <w:marBottom w:val="0"/>
                      <w:divBdr>
                        <w:top w:val="none" w:sz="0" w:space="0" w:color="auto"/>
                        <w:left w:val="none" w:sz="0" w:space="0" w:color="auto"/>
                        <w:bottom w:val="none" w:sz="0" w:space="0" w:color="auto"/>
                        <w:right w:val="none" w:sz="0" w:space="0" w:color="auto"/>
                      </w:divBdr>
                    </w:div>
                  </w:divsChild>
                </w:div>
                <w:div w:id="50428235">
                  <w:marLeft w:val="0"/>
                  <w:marRight w:val="0"/>
                  <w:marTop w:val="0"/>
                  <w:marBottom w:val="0"/>
                  <w:divBdr>
                    <w:top w:val="none" w:sz="0" w:space="0" w:color="auto"/>
                    <w:left w:val="none" w:sz="0" w:space="0" w:color="auto"/>
                    <w:bottom w:val="none" w:sz="0" w:space="0" w:color="auto"/>
                    <w:right w:val="none" w:sz="0" w:space="0" w:color="auto"/>
                  </w:divBdr>
                  <w:divsChild>
                    <w:div w:id="1261064958">
                      <w:marLeft w:val="0"/>
                      <w:marRight w:val="0"/>
                      <w:marTop w:val="0"/>
                      <w:marBottom w:val="0"/>
                      <w:divBdr>
                        <w:top w:val="none" w:sz="0" w:space="0" w:color="auto"/>
                        <w:left w:val="none" w:sz="0" w:space="0" w:color="auto"/>
                        <w:bottom w:val="none" w:sz="0" w:space="0" w:color="auto"/>
                        <w:right w:val="none" w:sz="0" w:space="0" w:color="auto"/>
                      </w:divBdr>
                    </w:div>
                  </w:divsChild>
                </w:div>
                <w:div w:id="339549050">
                  <w:marLeft w:val="0"/>
                  <w:marRight w:val="0"/>
                  <w:marTop w:val="0"/>
                  <w:marBottom w:val="0"/>
                  <w:divBdr>
                    <w:top w:val="none" w:sz="0" w:space="0" w:color="auto"/>
                    <w:left w:val="none" w:sz="0" w:space="0" w:color="auto"/>
                    <w:bottom w:val="none" w:sz="0" w:space="0" w:color="auto"/>
                    <w:right w:val="none" w:sz="0" w:space="0" w:color="auto"/>
                  </w:divBdr>
                  <w:divsChild>
                    <w:div w:id="1424254076">
                      <w:marLeft w:val="0"/>
                      <w:marRight w:val="0"/>
                      <w:marTop w:val="0"/>
                      <w:marBottom w:val="0"/>
                      <w:divBdr>
                        <w:top w:val="none" w:sz="0" w:space="0" w:color="auto"/>
                        <w:left w:val="none" w:sz="0" w:space="0" w:color="auto"/>
                        <w:bottom w:val="none" w:sz="0" w:space="0" w:color="auto"/>
                        <w:right w:val="none" w:sz="0" w:space="0" w:color="auto"/>
                      </w:divBdr>
                    </w:div>
                  </w:divsChild>
                </w:div>
                <w:div w:id="1381630313">
                  <w:marLeft w:val="0"/>
                  <w:marRight w:val="0"/>
                  <w:marTop w:val="0"/>
                  <w:marBottom w:val="0"/>
                  <w:divBdr>
                    <w:top w:val="none" w:sz="0" w:space="0" w:color="auto"/>
                    <w:left w:val="none" w:sz="0" w:space="0" w:color="auto"/>
                    <w:bottom w:val="none" w:sz="0" w:space="0" w:color="auto"/>
                    <w:right w:val="none" w:sz="0" w:space="0" w:color="auto"/>
                  </w:divBdr>
                  <w:divsChild>
                    <w:div w:id="737871834">
                      <w:marLeft w:val="0"/>
                      <w:marRight w:val="0"/>
                      <w:marTop w:val="0"/>
                      <w:marBottom w:val="0"/>
                      <w:divBdr>
                        <w:top w:val="none" w:sz="0" w:space="0" w:color="auto"/>
                        <w:left w:val="none" w:sz="0" w:space="0" w:color="auto"/>
                        <w:bottom w:val="none" w:sz="0" w:space="0" w:color="auto"/>
                        <w:right w:val="none" w:sz="0" w:space="0" w:color="auto"/>
                      </w:divBdr>
                    </w:div>
                  </w:divsChild>
                </w:div>
                <w:div w:id="1794517687">
                  <w:marLeft w:val="0"/>
                  <w:marRight w:val="0"/>
                  <w:marTop w:val="0"/>
                  <w:marBottom w:val="0"/>
                  <w:divBdr>
                    <w:top w:val="none" w:sz="0" w:space="0" w:color="auto"/>
                    <w:left w:val="none" w:sz="0" w:space="0" w:color="auto"/>
                    <w:bottom w:val="none" w:sz="0" w:space="0" w:color="auto"/>
                    <w:right w:val="none" w:sz="0" w:space="0" w:color="auto"/>
                  </w:divBdr>
                  <w:divsChild>
                    <w:div w:id="461653837">
                      <w:marLeft w:val="0"/>
                      <w:marRight w:val="0"/>
                      <w:marTop w:val="0"/>
                      <w:marBottom w:val="0"/>
                      <w:divBdr>
                        <w:top w:val="none" w:sz="0" w:space="0" w:color="auto"/>
                        <w:left w:val="none" w:sz="0" w:space="0" w:color="auto"/>
                        <w:bottom w:val="none" w:sz="0" w:space="0" w:color="auto"/>
                        <w:right w:val="none" w:sz="0" w:space="0" w:color="auto"/>
                      </w:divBdr>
                    </w:div>
                  </w:divsChild>
                </w:div>
                <w:div w:id="541550764">
                  <w:marLeft w:val="0"/>
                  <w:marRight w:val="0"/>
                  <w:marTop w:val="0"/>
                  <w:marBottom w:val="0"/>
                  <w:divBdr>
                    <w:top w:val="none" w:sz="0" w:space="0" w:color="auto"/>
                    <w:left w:val="none" w:sz="0" w:space="0" w:color="auto"/>
                    <w:bottom w:val="none" w:sz="0" w:space="0" w:color="auto"/>
                    <w:right w:val="none" w:sz="0" w:space="0" w:color="auto"/>
                  </w:divBdr>
                  <w:divsChild>
                    <w:div w:id="1083836727">
                      <w:marLeft w:val="0"/>
                      <w:marRight w:val="0"/>
                      <w:marTop w:val="0"/>
                      <w:marBottom w:val="0"/>
                      <w:divBdr>
                        <w:top w:val="none" w:sz="0" w:space="0" w:color="auto"/>
                        <w:left w:val="none" w:sz="0" w:space="0" w:color="auto"/>
                        <w:bottom w:val="none" w:sz="0" w:space="0" w:color="auto"/>
                        <w:right w:val="none" w:sz="0" w:space="0" w:color="auto"/>
                      </w:divBdr>
                    </w:div>
                  </w:divsChild>
                </w:div>
                <w:div w:id="1989476611">
                  <w:marLeft w:val="0"/>
                  <w:marRight w:val="0"/>
                  <w:marTop w:val="0"/>
                  <w:marBottom w:val="0"/>
                  <w:divBdr>
                    <w:top w:val="none" w:sz="0" w:space="0" w:color="auto"/>
                    <w:left w:val="none" w:sz="0" w:space="0" w:color="auto"/>
                    <w:bottom w:val="none" w:sz="0" w:space="0" w:color="auto"/>
                    <w:right w:val="none" w:sz="0" w:space="0" w:color="auto"/>
                  </w:divBdr>
                  <w:divsChild>
                    <w:div w:id="1001465368">
                      <w:marLeft w:val="0"/>
                      <w:marRight w:val="0"/>
                      <w:marTop w:val="0"/>
                      <w:marBottom w:val="0"/>
                      <w:divBdr>
                        <w:top w:val="none" w:sz="0" w:space="0" w:color="auto"/>
                        <w:left w:val="none" w:sz="0" w:space="0" w:color="auto"/>
                        <w:bottom w:val="none" w:sz="0" w:space="0" w:color="auto"/>
                        <w:right w:val="none" w:sz="0" w:space="0" w:color="auto"/>
                      </w:divBdr>
                    </w:div>
                  </w:divsChild>
                </w:div>
                <w:div w:id="1560744698">
                  <w:marLeft w:val="0"/>
                  <w:marRight w:val="0"/>
                  <w:marTop w:val="0"/>
                  <w:marBottom w:val="0"/>
                  <w:divBdr>
                    <w:top w:val="none" w:sz="0" w:space="0" w:color="auto"/>
                    <w:left w:val="none" w:sz="0" w:space="0" w:color="auto"/>
                    <w:bottom w:val="none" w:sz="0" w:space="0" w:color="auto"/>
                    <w:right w:val="none" w:sz="0" w:space="0" w:color="auto"/>
                  </w:divBdr>
                  <w:divsChild>
                    <w:div w:id="1656840144">
                      <w:marLeft w:val="0"/>
                      <w:marRight w:val="0"/>
                      <w:marTop w:val="0"/>
                      <w:marBottom w:val="0"/>
                      <w:divBdr>
                        <w:top w:val="none" w:sz="0" w:space="0" w:color="auto"/>
                        <w:left w:val="none" w:sz="0" w:space="0" w:color="auto"/>
                        <w:bottom w:val="none" w:sz="0" w:space="0" w:color="auto"/>
                        <w:right w:val="none" w:sz="0" w:space="0" w:color="auto"/>
                      </w:divBdr>
                    </w:div>
                  </w:divsChild>
                </w:div>
                <w:div w:id="1921524300">
                  <w:marLeft w:val="0"/>
                  <w:marRight w:val="0"/>
                  <w:marTop w:val="0"/>
                  <w:marBottom w:val="0"/>
                  <w:divBdr>
                    <w:top w:val="none" w:sz="0" w:space="0" w:color="auto"/>
                    <w:left w:val="none" w:sz="0" w:space="0" w:color="auto"/>
                    <w:bottom w:val="none" w:sz="0" w:space="0" w:color="auto"/>
                    <w:right w:val="none" w:sz="0" w:space="0" w:color="auto"/>
                  </w:divBdr>
                  <w:divsChild>
                    <w:div w:id="142091766">
                      <w:marLeft w:val="0"/>
                      <w:marRight w:val="0"/>
                      <w:marTop w:val="0"/>
                      <w:marBottom w:val="0"/>
                      <w:divBdr>
                        <w:top w:val="none" w:sz="0" w:space="0" w:color="auto"/>
                        <w:left w:val="none" w:sz="0" w:space="0" w:color="auto"/>
                        <w:bottom w:val="none" w:sz="0" w:space="0" w:color="auto"/>
                        <w:right w:val="none" w:sz="0" w:space="0" w:color="auto"/>
                      </w:divBdr>
                    </w:div>
                  </w:divsChild>
                </w:div>
                <w:div w:id="1376395868">
                  <w:marLeft w:val="0"/>
                  <w:marRight w:val="0"/>
                  <w:marTop w:val="0"/>
                  <w:marBottom w:val="0"/>
                  <w:divBdr>
                    <w:top w:val="none" w:sz="0" w:space="0" w:color="auto"/>
                    <w:left w:val="none" w:sz="0" w:space="0" w:color="auto"/>
                    <w:bottom w:val="none" w:sz="0" w:space="0" w:color="auto"/>
                    <w:right w:val="none" w:sz="0" w:space="0" w:color="auto"/>
                  </w:divBdr>
                  <w:divsChild>
                    <w:div w:id="1036076369">
                      <w:marLeft w:val="0"/>
                      <w:marRight w:val="0"/>
                      <w:marTop w:val="0"/>
                      <w:marBottom w:val="0"/>
                      <w:divBdr>
                        <w:top w:val="none" w:sz="0" w:space="0" w:color="auto"/>
                        <w:left w:val="none" w:sz="0" w:space="0" w:color="auto"/>
                        <w:bottom w:val="none" w:sz="0" w:space="0" w:color="auto"/>
                        <w:right w:val="none" w:sz="0" w:space="0" w:color="auto"/>
                      </w:divBdr>
                    </w:div>
                  </w:divsChild>
                </w:div>
                <w:div w:id="646518776">
                  <w:marLeft w:val="0"/>
                  <w:marRight w:val="0"/>
                  <w:marTop w:val="0"/>
                  <w:marBottom w:val="0"/>
                  <w:divBdr>
                    <w:top w:val="none" w:sz="0" w:space="0" w:color="auto"/>
                    <w:left w:val="none" w:sz="0" w:space="0" w:color="auto"/>
                    <w:bottom w:val="none" w:sz="0" w:space="0" w:color="auto"/>
                    <w:right w:val="none" w:sz="0" w:space="0" w:color="auto"/>
                  </w:divBdr>
                  <w:divsChild>
                    <w:div w:id="1102841087">
                      <w:marLeft w:val="0"/>
                      <w:marRight w:val="0"/>
                      <w:marTop w:val="0"/>
                      <w:marBottom w:val="0"/>
                      <w:divBdr>
                        <w:top w:val="none" w:sz="0" w:space="0" w:color="auto"/>
                        <w:left w:val="none" w:sz="0" w:space="0" w:color="auto"/>
                        <w:bottom w:val="none" w:sz="0" w:space="0" w:color="auto"/>
                        <w:right w:val="none" w:sz="0" w:space="0" w:color="auto"/>
                      </w:divBdr>
                    </w:div>
                  </w:divsChild>
                </w:div>
                <w:div w:id="717554223">
                  <w:marLeft w:val="0"/>
                  <w:marRight w:val="0"/>
                  <w:marTop w:val="0"/>
                  <w:marBottom w:val="0"/>
                  <w:divBdr>
                    <w:top w:val="none" w:sz="0" w:space="0" w:color="auto"/>
                    <w:left w:val="none" w:sz="0" w:space="0" w:color="auto"/>
                    <w:bottom w:val="none" w:sz="0" w:space="0" w:color="auto"/>
                    <w:right w:val="none" w:sz="0" w:space="0" w:color="auto"/>
                  </w:divBdr>
                  <w:divsChild>
                    <w:div w:id="323169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3081004">
          <w:marLeft w:val="0"/>
          <w:marRight w:val="0"/>
          <w:marTop w:val="0"/>
          <w:marBottom w:val="0"/>
          <w:divBdr>
            <w:top w:val="none" w:sz="0" w:space="0" w:color="auto"/>
            <w:left w:val="none" w:sz="0" w:space="0" w:color="auto"/>
            <w:bottom w:val="none" w:sz="0" w:space="0" w:color="auto"/>
            <w:right w:val="none" w:sz="0" w:space="0" w:color="auto"/>
          </w:divBdr>
        </w:div>
        <w:div w:id="574631020">
          <w:marLeft w:val="0"/>
          <w:marRight w:val="0"/>
          <w:marTop w:val="0"/>
          <w:marBottom w:val="0"/>
          <w:divBdr>
            <w:top w:val="none" w:sz="0" w:space="0" w:color="auto"/>
            <w:left w:val="none" w:sz="0" w:space="0" w:color="auto"/>
            <w:bottom w:val="none" w:sz="0" w:space="0" w:color="auto"/>
            <w:right w:val="none" w:sz="0" w:space="0" w:color="auto"/>
          </w:divBdr>
        </w:div>
        <w:div w:id="21908877">
          <w:marLeft w:val="0"/>
          <w:marRight w:val="0"/>
          <w:marTop w:val="0"/>
          <w:marBottom w:val="0"/>
          <w:divBdr>
            <w:top w:val="none" w:sz="0" w:space="0" w:color="auto"/>
            <w:left w:val="none" w:sz="0" w:space="0" w:color="auto"/>
            <w:bottom w:val="none" w:sz="0" w:space="0" w:color="auto"/>
            <w:right w:val="none" w:sz="0" w:space="0" w:color="auto"/>
          </w:divBdr>
          <w:divsChild>
            <w:div w:id="132986076">
              <w:marLeft w:val="0"/>
              <w:marRight w:val="0"/>
              <w:marTop w:val="30"/>
              <w:marBottom w:val="30"/>
              <w:divBdr>
                <w:top w:val="none" w:sz="0" w:space="0" w:color="auto"/>
                <w:left w:val="none" w:sz="0" w:space="0" w:color="auto"/>
                <w:bottom w:val="none" w:sz="0" w:space="0" w:color="auto"/>
                <w:right w:val="none" w:sz="0" w:space="0" w:color="auto"/>
              </w:divBdr>
              <w:divsChild>
                <w:div w:id="902983033">
                  <w:marLeft w:val="0"/>
                  <w:marRight w:val="0"/>
                  <w:marTop w:val="0"/>
                  <w:marBottom w:val="0"/>
                  <w:divBdr>
                    <w:top w:val="none" w:sz="0" w:space="0" w:color="auto"/>
                    <w:left w:val="none" w:sz="0" w:space="0" w:color="auto"/>
                    <w:bottom w:val="none" w:sz="0" w:space="0" w:color="auto"/>
                    <w:right w:val="none" w:sz="0" w:space="0" w:color="auto"/>
                  </w:divBdr>
                  <w:divsChild>
                    <w:div w:id="1124343721">
                      <w:marLeft w:val="0"/>
                      <w:marRight w:val="0"/>
                      <w:marTop w:val="0"/>
                      <w:marBottom w:val="0"/>
                      <w:divBdr>
                        <w:top w:val="none" w:sz="0" w:space="0" w:color="auto"/>
                        <w:left w:val="none" w:sz="0" w:space="0" w:color="auto"/>
                        <w:bottom w:val="none" w:sz="0" w:space="0" w:color="auto"/>
                        <w:right w:val="none" w:sz="0" w:space="0" w:color="auto"/>
                      </w:divBdr>
                    </w:div>
                  </w:divsChild>
                </w:div>
                <w:div w:id="1695380279">
                  <w:marLeft w:val="0"/>
                  <w:marRight w:val="0"/>
                  <w:marTop w:val="0"/>
                  <w:marBottom w:val="0"/>
                  <w:divBdr>
                    <w:top w:val="none" w:sz="0" w:space="0" w:color="auto"/>
                    <w:left w:val="none" w:sz="0" w:space="0" w:color="auto"/>
                    <w:bottom w:val="none" w:sz="0" w:space="0" w:color="auto"/>
                    <w:right w:val="none" w:sz="0" w:space="0" w:color="auto"/>
                  </w:divBdr>
                  <w:divsChild>
                    <w:div w:id="1357579634">
                      <w:marLeft w:val="0"/>
                      <w:marRight w:val="0"/>
                      <w:marTop w:val="0"/>
                      <w:marBottom w:val="0"/>
                      <w:divBdr>
                        <w:top w:val="none" w:sz="0" w:space="0" w:color="auto"/>
                        <w:left w:val="none" w:sz="0" w:space="0" w:color="auto"/>
                        <w:bottom w:val="none" w:sz="0" w:space="0" w:color="auto"/>
                        <w:right w:val="none" w:sz="0" w:space="0" w:color="auto"/>
                      </w:divBdr>
                    </w:div>
                  </w:divsChild>
                </w:div>
                <w:div w:id="1610746009">
                  <w:marLeft w:val="0"/>
                  <w:marRight w:val="0"/>
                  <w:marTop w:val="0"/>
                  <w:marBottom w:val="0"/>
                  <w:divBdr>
                    <w:top w:val="none" w:sz="0" w:space="0" w:color="auto"/>
                    <w:left w:val="none" w:sz="0" w:space="0" w:color="auto"/>
                    <w:bottom w:val="none" w:sz="0" w:space="0" w:color="auto"/>
                    <w:right w:val="none" w:sz="0" w:space="0" w:color="auto"/>
                  </w:divBdr>
                  <w:divsChild>
                    <w:div w:id="870993691">
                      <w:marLeft w:val="0"/>
                      <w:marRight w:val="0"/>
                      <w:marTop w:val="0"/>
                      <w:marBottom w:val="0"/>
                      <w:divBdr>
                        <w:top w:val="none" w:sz="0" w:space="0" w:color="auto"/>
                        <w:left w:val="none" w:sz="0" w:space="0" w:color="auto"/>
                        <w:bottom w:val="none" w:sz="0" w:space="0" w:color="auto"/>
                        <w:right w:val="none" w:sz="0" w:space="0" w:color="auto"/>
                      </w:divBdr>
                    </w:div>
                  </w:divsChild>
                </w:div>
                <w:div w:id="772170107">
                  <w:marLeft w:val="0"/>
                  <w:marRight w:val="0"/>
                  <w:marTop w:val="0"/>
                  <w:marBottom w:val="0"/>
                  <w:divBdr>
                    <w:top w:val="none" w:sz="0" w:space="0" w:color="auto"/>
                    <w:left w:val="none" w:sz="0" w:space="0" w:color="auto"/>
                    <w:bottom w:val="none" w:sz="0" w:space="0" w:color="auto"/>
                    <w:right w:val="none" w:sz="0" w:space="0" w:color="auto"/>
                  </w:divBdr>
                  <w:divsChild>
                    <w:div w:id="1635402257">
                      <w:marLeft w:val="0"/>
                      <w:marRight w:val="0"/>
                      <w:marTop w:val="0"/>
                      <w:marBottom w:val="0"/>
                      <w:divBdr>
                        <w:top w:val="none" w:sz="0" w:space="0" w:color="auto"/>
                        <w:left w:val="none" w:sz="0" w:space="0" w:color="auto"/>
                        <w:bottom w:val="none" w:sz="0" w:space="0" w:color="auto"/>
                        <w:right w:val="none" w:sz="0" w:space="0" w:color="auto"/>
                      </w:divBdr>
                    </w:div>
                  </w:divsChild>
                </w:div>
                <w:div w:id="461385940">
                  <w:marLeft w:val="0"/>
                  <w:marRight w:val="0"/>
                  <w:marTop w:val="0"/>
                  <w:marBottom w:val="0"/>
                  <w:divBdr>
                    <w:top w:val="none" w:sz="0" w:space="0" w:color="auto"/>
                    <w:left w:val="none" w:sz="0" w:space="0" w:color="auto"/>
                    <w:bottom w:val="none" w:sz="0" w:space="0" w:color="auto"/>
                    <w:right w:val="none" w:sz="0" w:space="0" w:color="auto"/>
                  </w:divBdr>
                  <w:divsChild>
                    <w:div w:id="1493184596">
                      <w:marLeft w:val="0"/>
                      <w:marRight w:val="0"/>
                      <w:marTop w:val="0"/>
                      <w:marBottom w:val="0"/>
                      <w:divBdr>
                        <w:top w:val="none" w:sz="0" w:space="0" w:color="auto"/>
                        <w:left w:val="none" w:sz="0" w:space="0" w:color="auto"/>
                        <w:bottom w:val="none" w:sz="0" w:space="0" w:color="auto"/>
                        <w:right w:val="none" w:sz="0" w:space="0" w:color="auto"/>
                      </w:divBdr>
                    </w:div>
                  </w:divsChild>
                </w:div>
                <w:div w:id="861936687">
                  <w:marLeft w:val="0"/>
                  <w:marRight w:val="0"/>
                  <w:marTop w:val="0"/>
                  <w:marBottom w:val="0"/>
                  <w:divBdr>
                    <w:top w:val="none" w:sz="0" w:space="0" w:color="auto"/>
                    <w:left w:val="none" w:sz="0" w:space="0" w:color="auto"/>
                    <w:bottom w:val="none" w:sz="0" w:space="0" w:color="auto"/>
                    <w:right w:val="none" w:sz="0" w:space="0" w:color="auto"/>
                  </w:divBdr>
                  <w:divsChild>
                    <w:div w:id="1096364894">
                      <w:marLeft w:val="0"/>
                      <w:marRight w:val="0"/>
                      <w:marTop w:val="0"/>
                      <w:marBottom w:val="0"/>
                      <w:divBdr>
                        <w:top w:val="none" w:sz="0" w:space="0" w:color="auto"/>
                        <w:left w:val="none" w:sz="0" w:space="0" w:color="auto"/>
                        <w:bottom w:val="none" w:sz="0" w:space="0" w:color="auto"/>
                        <w:right w:val="none" w:sz="0" w:space="0" w:color="auto"/>
                      </w:divBdr>
                    </w:div>
                  </w:divsChild>
                </w:div>
                <w:div w:id="1447843579">
                  <w:marLeft w:val="0"/>
                  <w:marRight w:val="0"/>
                  <w:marTop w:val="0"/>
                  <w:marBottom w:val="0"/>
                  <w:divBdr>
                    <w:top w:val="none" w:sz="0" w:space="0" w:color="auto"/>
                    <w:left w:val="none" w:sz="0" w:space="0" w:color="auto"/>
                    <w:bottom w:val="none" w:sz="0" w:space="0" w:color="auto"/>
                    <w:right w:val="none" w:sz="0" w:space="0" w:color="auto"/>
                  </w:divBdr>
                  <w:divsChild>
                    <w:div w:id="924605308">
                      <w:marLeft w:val="0"/>
                      <w:marRight w:val="0"/>
                      <w:marTop w:val="0"/>
                      <w:marBottom w:val="0"/>
                      <w:divBdr>
                        <w:top w:val="none" w:sz="0" w:space="0" w:color="auto"/>
                        <w:left w:val="none" w:sz="0" w:space="0" w:color="auto"/>
                        <w:bottom w:val="none" w:sz="0" w:space="0" w:color="auto"/>
                        <w:right w:val="none" w:sz="0" w:space="0" w:color="auto"/>
                      </w:divBdr>
                    </w:div>
                  </w:divsChild>
                </w:div>
                <w:div w:id="406341798">
                  <w:marLeft w:val="0"/>
                  <w:marRight w:val="0"/>
                  <w:marTop w:val="0"/>
                  <w:marBottom w:val="0"/>
                  <w:divBdr>
                    <w:top w:val="none" w:sz="0" w:space="0" w:color="auto"/>
                    <w:left w:val="none" w:sz="0" w:space="0" w:color="auto"/>
                    <w:bottom w:val="none" w:sz="0" w:space="0" w:color="auto"/>
                    <w:right w:val="none" w:sz="0" w:space="0" w:color="auto"/>
                  </w:divBdr>
                  <w:divsChild>
                    <w:div w:id="72633053">
                      <w:marLeft w:val="0"/>
                      <w:marRight w:val="0"/>
                      <w:marTop w:val="0"/>
                      <w:marBottom w:val="0"/>
                      <w:divBdr>
                        <w:top w:val="none" w:sz="0" w:space="0" w:color="auto"/>
                        <w:left w:val="none" w:sz="0" w:space="0" w:color="auto"/>
                        <w:bottom w:val="none" w:sz="0" w:space="0" w:color="auto"/>
                        <w:right w:val="none" w:sz="0" w:space="0" w:color="auto"/>
                      </w:divBdr>
                    </w:div>
                  </w:divsChild>
                </w:div>
                <w:div w:id="1286699533">
                  <w:marLeft w:val="0"/>
                  <w:marRight w:val="0"/>
                  <w:marTop w:val="0"/>
                  <w:marBottom w:val="0"/>
                  <w:divBdr>
                    <w:top w:val="none" w:sz="0" w:space="0" w:color="auto"/>
                    <w:left w:val="none" w:sz="0" w:space="0" w:color="auto"/>
                    <w:bottom w:val="none" w:sz="0" w:space="0" w:color="auto"/>
                    <w:right w:val="none" w:sz="0" w:space="0" w:color="auto"/>
                  </w:divBdr>
                  <w:divsChild>
                    <w:div w:id="789975447">
                      <w:marLeft w:val="0"/>
                      <w:marRight w:val="0"/>
                      <w:marTop w:val="0"/>
                      <w:marBottom w:val="0"/>
                      <w:divBdr>
                        <w:top w:val="none" w:sz="0" w:space="0" w:color="auto"/>
                        <w:left w:val="none" w:sz="0" w:space="0" w:color="auto"/>
                        <w:bottom w:val="none" w:sz="0" w:space="0" w:color="auto"/>
                        <w:right w:val="none" w:sz="0" w:space="0" w:color="auto"/>
                      </w:divBdr>
                    </w:div>
                  </w:divsChild>
                </w:div>
                <w:div w:id="1627858356">
                  <w:marLeft w:val="0"/>
                  <w:marRight w:val="0"/>
                  <w:marTop w:val="0"/>
                  <w:marBottom w:val="0"/>
                  <w:divBdr>
                    <w:top w:val="none" w:sz="0" w:space="0" w:color="auto"/>
                    <w:left w:val="none" w:sz="0" w:space="0" w:color="auto"/>
                    <w:bottom w:val="none" w:sz="0" w:space="0" w:color="auto"/>
                    <w:right w:val="none" w:sz="0" w:space="0" w:color="auto"/>
                  </w:divBdr>
                  <w:divsChild>
                    <w:div w:id="1845588028">
                      <w:marLeft w:val="0"/>
                      <w:marRight w:val="0"/>
                      <w:marTop w:val="0"/>
                      <w:marBottom w:val="0"/>
                      <w:divBdr>
                        <w:top w:val="none" w:sz="0" w:space="0" w:color="auto"/>
                        <w:left w:val="none" w:sz="0" w:space="0" w:color="auto"/>
                        <w:bottom w:val="none" w:sz="0" w:space="0" w:color="auto"/>
                        <w:right w:val="none" w:sz="0" w:space="0" w:color="auto"/>
                      </w:divBdr>
                    </w:div>
                  </w:divsChild>
                </w:div>
                <w:div w:id="653263903">
                  <w:marLeft w:val="0"/>
                  <w:marRight w:val="0"/>
                  <w:marTop w:val="0"/>
                  <w:marBottom w:val="0"/>
                  <w:divBdr>
                    <w:top w:val="none" w:sz="0" w:space="0" w:color="auto"/>
                    <w:left w:val="none" w:sz="0" w:space="0" w:color="auto"/>
                    <w:bottom w:val="none" w:sz="0" w:space="0" w:color="auto"/>
                    <w:right w:val="none" w:sz="0" w:space="0" w:color="auto"/>
                  </w:divBdr>
                  <w:divsChild>
                    <w:div w:id="2092506679">
                      <w:marLeft w:val="0"/>
                      <w:marRight w:val="0"/>
                      <w:marTop w:val="0"/>
                      <w:marBottom w:val="0"/>
                      <w:divBdr>
                        <w:top w:val="none" w:sz="0" w:space="0" w:color="auto"/>
                        <w:left w:val="none" w:sz="0" w:space="0" w:color="auto"/>
                        <w:bottom w:val="none" w:sz="0" w:space="0" w:color="auto"/>
                        <w:right w:val="none" w:sz="0" w:space="0" w:color="auto"/>
                      </w:divBdr>
                    </w:div>
                  </w:divsChild>
                </w:div>
                <w:div w:id="2024477581">
                  <w:marLeft w:val="0"/>
                  <w:marRight w:val="0"/>
                  <w:marTop w:val="0"/>
                  <w:marBottom w:val="0"/>
                  <w:divBdr>
                    <w:top w:val="none" w:sz="0" w:space="0" w:color="auto"/>
                    <w:left w:val="none" w:sz="0" w:space="0" w:color="auto"/>
                    <w:bottom w:val="none" w:sz="0" w:space="0" w:color="auto"/>
                    <w:right w:val="none" w:sz="0" w:space="0" w:color="auto"/>
                  </w:divBdr>
                  <w:divsChild>
                    <w:div w:id="676613645">
                      <w:marLeft w:val="0"/>
                      <w:marRight w:val="0"/>
                      <w:marTop w:val="0"/>
                      <w:marBottom w:val="0"/>
                      <w:divBdr>
                        <w:top w:val="none" w:sz="0" w:space="0" w:color="auto"/>
                        <w:left w:val="none" w:sz="0" w:space="0" w:color="auto"/>
                        <w:bottom w:val="none" w:sz="0" w:space="0" w:color="auto"/>
                        <w:right w:val="none" w:sz="0" w:space="0" w:color="auto"/>
                      </w:divBdr>
                    </w:div>
                  </w:divsChild>
                </w:div>
                <w:div w:id="2013675701">
                  <w:marLeft w:val="0"/>
                  <w:marRight w:val="0"/>
                  <w:marTop w:val="0"/>
                  <w:marBottom w:val="0"/>
                  <w:divBdr>
                    <w:top w:val="none" w:sz="0" w:space="0" w:color="auto"/>
                    <w:left w:val="none" w:sz="0" w:space="0" w:color="auto"/>
                    <w:bottom w:val="none" w:sz="0" w:space="0" w:color="auto"/>
                    <w:right w:val="none" w:sz="0" w:space="0" w:color="auto"/>
                  </w:divBdr>
                  <w:divsChild>
                    <w:div w:id="345600955">
                      <w:marLeft w:val="0"/>
                      <w:marRight w:val="0"/>
                      <w:marTop w:val="0"/>
                      <w:marBottom w:val="0"/>
                      <w:divBdr>
                        <w:top w:val="none" w:sz="0" w:space="0" w:color="auto"/>
                        <w:left w:val="none" w:sz="0" w:space="0" w:color="auto"/>
                        <w:bottom w:val="none" w:sz="0" w:space="0" w:color="auto"/>
                        <w:right w:val="none" w:sz="0" w:space="0" w:color="auto"/>
                      </w:divBdr>
                    </w:div>
                  </w:divsChild>
                </w:div>
                <w:div w:id="916934928">
                  <w:marLeft w:val="0"/>
                  <w:marRight w:val="0"/>
                  <w:marTop w:val="0"/>
                  <w:marBottom w:val="0"/>
                  <w:divBdr>
                    <w:top w:val="none" w:sz="0" w:space="0" w:color="auto"/>
                    <w:left w:val="none" w:sz="0" w:space="0" w:color="auto"/>
                    <w:bottom w:val="none" w:sz="0" w:space="0" w:color="auto"/>
                    <w:right w:val="none" w:sz="0" w:space="0" w:color="auto"/>
                  </w:divBdr>
                  <w:divsChild>
                    <w:div w:id="1835222472">
                      <w:marLeft w:val="0"/>
                      <w:marRight w:val="0"/>
                      <w:marTop w:val="0"/>
                      <w:marBottom w:val="0"/>
                      <w:divBdr>
                        <w:top w:val="none" w:sz="0" w:space="0" w:color="auto"/>
                        <w:left w:val="none" w:sz="0" w:space="0" w:color="auto"/>
                        <w:bottom w:val="none" w:sz="0" w:space="0" w:color="auto"/>
                        <w:right w:val="none" w:sz="0" w:space="0" w:color="auto"/>
                      </w:divBdr>
                    </w:div>
                  </w:divsChild>
                </w:div>
                <w:div w:id="320239739">
                  <w:marLeft w:val="0"/>
                  <w:marRight w:val="0"/>
                  <w:marTop w:val="0"/>
                  <w:marBottom w:val="0"/>
                  <w:divBdr>
                    <w:top w:val="none" w:sz="0" w:space="0" w:color="auto"/>
                    <w:left w:val="none" w:sz="0" w:space="0" w:color="auto"/>
                    <w:bottom w:val="none" w:sz="0" w:space="0" w:color="auto"/>
                    <w:right w:val="none" w:sz="0" w:space="0" w:color="auto"/>
                  </w:divBdr>
                  <w:divsChild>
                    <w:div w:id="1914000891">
                      <w:marLeft w:val="0"/>
                      <w:marRight w:val="0"/>
                      <w:marTop w:val="0"/>
                      <w:marBottom w:val="0"/>
                      <w:divBdr>
                        <w:top w:val="none" w:sz="0" w:space="0" w:color="auto"/>
                        <w:left w:val="none" w:sz="0" w:space="0" w:color="auto"/>
                        <w:bottom w:val="none" w:sz="0" w:space="0" w:color="auto"/>
                        <w:right w:val="none" w:sz="0" w:space="0" w:color="auto"/>
                      </w:divBdr>
                    </w:div>
                  </w:divsChild>
                </w:div>
                <w:div w:id="1654989145">
                  <w:marLeft w:val="0"/>
                  <w:marRight w:val="0"/>
                  <w:marTop w:val="0"/>
                  <w:marBottom w:val="0"/>
                  <w:divBdr>
                    <w:top w:val="none" w:sz="0" w:space="0" w:color="auto"/>
                    <w:left w:val="none" w:sz="0" w:space="0" w:color="auto"/>
                    <w:bottom w:val="none" w:sz="0" w:space="0" w:color="auto"/>
                    <w:right w:val="none" w:sz="0" w:space="0" w:color="auto"/>
                  </w:divBdr>
                  <w:divsChild>
                    <w:div w:id="836312766">
                      <w:marLeft w:val="0"/>
                      <w:marRight w:val="0"/>
                      <w:marTop w:val="0"/>
                      <w:marBottom w:val="0"/>
                      <w:divBdr>
                        <w:top w:val="none" w:sz="0" w:space="0" w:color="auto"/>
                        <w:left w:val="none" w:sz="0" w:space="0" w:color="auto"/>
                        <w:bottom w:val="none" w:sz="0" w:space="0" w:color="auto"/>
                        <w:right w:val="none" w:sz="0" w:space="0" w:color="auto"/>
                      </w:divBdr>
                    </w:div>
                  </w:divsChild>
                </w:div>
                <w:div w:id="2013288926">
                  <w:marLeft w:val="0"/>
                  <w:marRight w:val="0"/>
                  <w:marTop w:val="0"/>
                  <w:marBottom w:val="0"/>
                  <w:divBdr>
                    <w:top w:val="none" w:sz="0" w:space="0" w:color="auto"/>
                    <w:left w:val="none" w:sz="0" w:space="0" w:color="auto"/>
                    <w:bottom w:val="none" w:sz="0" w:space="0" w:color="auto"/>
                    <w:right w:val="none" w:sz="0" w:space="0" w:color="auto"/>
                  </w:divBdr>
                  <w:divsChild>
                    <w:div w:id="1685979356">
                      <w:marLeft w:val="0"/>
                      <w:marRight w:val="0"/>
                      <w:marTop w:val="0"/>
                      <w:marBottom w:val="0"/>
                      <w:divBdr>
                        <w:top w:val="none" w:sz="0" w:space="0" w:color="auto"/>
                        <w:left w:val="none" w:sz="0" w:space="0" w:color="auto"/>
                        <w:bottom w:val="none" w:sz="0" w:space="0" w:color="auto"/>
                        <w:right w:val="none" w:sz="0" w:space="0" w:color="auto"/>
                      </w:divBdr>
                    </w:div>
                  </w:divsChild>
                </w:div>
                <w:div w:id="869952324">
                  <w:marLeft w:val="0"/>
                  <w:marRight w:val="0"/>
                  <w:marTop w:val="0"/>
                  <w:marBottom w:val="0"/>
                  <w:divBdr>
                    <w:top w:val="none" w:sz="0" w:space="0" w:color="auto"/>
                    <w:left w:val="none" w:sz="0" w:space="0" w:color="auto"/>
                    <w:bottom w:val="none" w:sz="0" w:space="0" w:color="auto"/>
                    <w:right w:val="none" w:sz="0" w:space="0" w:color="auto"/>
                  </w:divBdr>
                  <w:divsChild>
                    <w:div w:id="1038041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2163524">
      <w:bodyDiv w:val="1"/>
      <w:marLeft w:val="0"/>
      <w:marRight w:val="0"/>
      <w:marTop w:val="0"/>
      <w:marBottom w:val="0"/>
      <w:divBdr>
        <w:top w:val="none" w:sz="0" w:space="0" w:color="auto"/>
        <w:left w:val="none" w:sz="0" w:space="0" w:color="auto"/>
        <w:bottom w:val="none" w:sz="0" w:space="0" w:color="auto"/>
        <w:right w:val="none" w:sz="0" w:space="0" w:color="auto"/>
      </w:divBdr>
      <w:divsChild>
        <w:div w:id="100731882">
          <w:marLeft w:val="0"/>
          <w:marRight w:val="0"/>
          <w:marTop w:val="0"/>
          <w:marBottom w:val="0"/>
          <w:divBdr>
            <w:top w:val="none" w:sz="0" w:space="0" w:color="auto"/>
            <w:left w:val="none" w:sz="0" w:space="0" w:color="auto"/>
            <w:bottom w:val="none" w:sz="0" w:space="0" w:color="auto"/>
            <w:right w:val="none" w:sz="0" w:space="0" w:color="auto"/>
          </w:divBdr>
          <w:divsChild>
            <w:div w:id="187380227">
              <w:marLeft w:val="0"/>
              <w:marRight w:val="0"/>
              <w:marTop w:val="0"/>
              <w:marBottom w:val="0"/>
              <w:divBdr>
                <w:top w:val="none" w:sz="0" w:space="0" w:color="auto"/>
                <w:left w:val="none" w:sz="0" w:space="0" w:color="auto"/>
                <w:bottom w:val="none" w:sz="0" w:space="0" w:color="auto"/>
                <w:right w:val="none" w:sz="0" w:space="0" w:color="auto"/>
              </w:divBdr>
              <w:divsChild>
                <w:div w:id="1372152369">
                  <w:marLeft w:val="0"/>
                  <w:marRight w:val="0"/>
                  <w:marTop w:val="0"/>
                  <w:marBottom w:val="0"/>
                  <w:divBdr>
                    <w:top w:val="none" w:sz="0" w:space="0" w:color="auto"/>
                    <w:left w:val="none" w:sz="0" w:space="0" w:color="auto"/>
                    <w:bottom w:val="none" w:sz="0" w:space="0" w:color="auto"/>
                    <w:right w:val="none" w:sz="0" w:space="0" w:color="auto"/>
                  </w:divBdr>
                </w:div>
              </w:divsChild>
            </w:div>
            <w:div w:id="615214898">
              <w:marLeft w:val="0"/>
              <w:marRight w:val="0"/>
              <w:marTop w:val="0"/>
              <w:marBottom w:val="0"/>
              <w:divBdr>
                <w:top w:val="none" w:sz="0" w:space="0" w:color="auto"/>
                <w:left w:val="none" w:sz="0" w:space="0" w:color="auto"/>
                <w:bottom w:val="none" w:sz="0" w:space="0" w:color="auto"/>
                <w:right w:val="none" w:sz="0" w:space="0" w:color="auto"/>
              </w:divBdr>
              <w:divsChild>
                <w:div w:id="518469583">
                  <w:marLeft w:val="0"/>
                  <w:marRight w:val="0"/>
                  <w:marTop w:val="0"/>
                  <w:marBottom w:val="0"/>
                  <w:divBdr>
                    <w:top w:val="none" w:sz="0" w:space="0" w:color="auto"/>
                    <w:left w:val="none" w:sz="0" w:space="0" w:color="auto"/>
                    <w:bottom w:val="none" w:sz="0" w:space="0" w:color="auto"/>
                    <w:right w:val="none" w:sz="0" w:space="0" w:color="auto"/>
                  </w:divBdr>
                  <w:divsChild>
                    <w:div w:id="679628069">
                      <w:marLeft w:val="0"/>
                      <w:marRight w:val="0"/>
                      <w:marTop w:val="0"/>
                      <w:marBottom w:val="0"/>
                      <w:divBdr>
                        <w:top w:val="none" w:sz="0" w:space="0" w:color="auto"/>
                        <w:left w:val="none" w:sz="0" w:space="0" w:color="auto"/>
                        <w:bottom w:val="none" w:sz="0" w:space="0" w:color="auto"/>
                        <w:right w:val="none" w:sz="0" w:space="0" w:color="auto"/>
                      </w:divBdr>
                      <w:divsChild>
                        <w:div w:id="727531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0661508">
          <w:marLeft w:val="0"/>
          <w:marRight w:val="0"/>
          <w:marTop w:val="0"/>
          <w:marBottom w:val="0"/>
          <w:divBdr>
            <w:top w:val="none" w:sz="0" w:space="0" w:color="auto"/>
            <w:left w:val="none" w:sz="0" w:space="0" w:color="auto"/>
            <w:bottom w:val="none" w:sz="0" w:space="0" w:color="auto"/>
            <w:right w:val="none" w:sz="0" w:space="0" w:color="auto"/>
          </w:divBdr>
        </w:div>
      </w:divsChild>
    </w:div>
    <w:div w:id="825323686">
      <w:bodyDiv w:val="1"/>
      <w:marLeft w:val="0"/>
      <w:marRight w:val="0"/>
      <w:marTop w:val="0"/>
      <w:marBottom w:val="0"/>
      <w:divBdr>
        <w:top w:val="none" w:sz="0" w:space="0" w:color="auto"/>
        <w:left w:val="none" w:sz="0" w:space="0" w:color="auto"/>
        <w:bottom w:val="none" w:sz="0" w:space="0" w:color="auto"/>
        <w:right w:val="none" w:sz="0" w:space="0" w:color="auto"/>
      </w:divBdr>
    </w:div>
    <w:div w:id="849754958">
      <w:bodyDiv w:val="1"/>
      <w:marLeft w:val="0"/>
      <w:marRight w:val="0"/>
      <w:marTop w:val="0"/>
      <w:marBottom w:val="0"/>
      <w:divBdr>
        <w:top w:val="none" w:sz="0" w:space="0" w:color="auto"/>
        <w:left w:val="none" w:sz="0" w:space="0" w:color="auto"/>
        <w:bottom w:val="none" w:sz="0" w:space="0" w:color="auto"/>
        <w:right w:val="none" w:sz="0" w:space="0" w:color="auto"/>
      </w:divBdr>
    </w:div>
    <w:div w:id="1129543834">
      <w:bodyDiv w:val="1"/>
      <w:marLeft w:val="0"/>
      <w:marRight w:val="0"/>
      <w:marTop w:val="0"/>
      <w:marBottom w:val="0"/>
      <w:divBdr>
        <w:top w:val="none" w:sz="0" w:space="0" w:color="auto"/>
        <w:left w:val="none" w:sz="0" w:space="0" w:color="auto"/>
        <w:bottom w:val="none" w:sz="0" w:space="0" w:color="auto"/>
        <w:right w:val="none" w:sz="0" w:space="0" w:color="auto"/>
      </w:divBdr>
    </w:div>
    <w:div w:id="1144546961">
      <w:bodyDiv w:val="1"/>
      <w:marLeft w:val="0"/>
      <w:marRight w:val="0"/>
      <w:marTop w:val="0"/>
      <w:marBottom w:val="0"/>
      <w:divBdr>
        <w:top w:val="none" w:sz="0" w:space="0" w:color="auto"/>
        <w:left w:val="none" w:sz="0" w:space="0" w:color="auto"/>
        <w:bottom w:val="none" w:sz="0" w:space="0" w:color="auto"/>
        <w:right w:val="none" w:sz="0" w:space="0" w:color="auto"/>
      </w:divBdr>
    </w:div>
    <w:div w:id="1360471731">
      <w:bodyDiv w:val="1"/>
      <w:marLeft w:val="0"/>
      <w:marRight w:val="0"/>
      <w:marTop w:val="0"/>
      <w:marBottom w:val="0"/>
      <w:divBdr>
        <w:top w:val="none" w:sz="0" w:space="0" w:color="auto"/>
        <w:left w:val="none" w:sz="0" w:space="0" w:color="auto"/>
        <w:bottom w:val="none" w:sz="0" w:space="0" w:color="auto"/>
        <w:right w:val="none" w:sz="0" w:space="0" w:color="auto"/>
      </w:divBdr>
      <w:divsChild>
        <w:div w:id="946741201">
          <w:marLeft w:val="0"/>
          <w:marRight w:val="0"/>
          <w:marTop w:val="0"/>
          <w:marBottom w:val="0"/>
          <w:divBdr>
            <w:top w:val="none" w:sz="0" w:space="0" w:color="auto"/>
            <w:left w:val="none" w:sz="0" w:space="0" w:color="auto"/>
            <w:bottom w:val="none" w:sz="0" w:space="0" w:color="auto"/>
            <w:right w:val="none" w:sz="0" w:space="0" w:color="auto"/>
          </w:divBdr>
        </w:div>
        <w:div w:id="274289129">
          <w:marLeft w:val="0"/>
          <w:marRight w:val="0"/>
          <w:marTop w:val="0"/>
          <w:marBottom w:val="0"/>
          <w:divBdr>
            <w:top w:val="none" w:sz="0" w:space="0" w:color="auto"/>
            <w:left w:val="none" w:sz="0" w:space="0" w:color="auto"/>
            <w:bottom w:val="none" w:sz="0" w:space="0" w:color="auto"/>
            <w:right w:val="none" w:sz="0" w:space="0" w:color="auto"/>
          </w:divBdr>
          <w:divsChild>
            <w:div w:id="1525363582">
              <w:marLeft w:val="-75"/>
              <w:marRight w:val="0"/>
              <w:marTop w:val="30"/>
              <w:marBottom w:val="30"/>
              <w:divBdr>
                <w:top w:val="none" w:sz="0" w:space="0" w:color="auto"/>
                <w:left w:val="none" w:sz="0" w:space="0" w:color="auto"/>
                <w:bottom w:val="none" w:sz="0" w:space="0" w:color="auto"/>
                <w:right w:val="none" w:sz="0" w:space="0" w:color="auto"/>
              </w:divBdr>
              <w:divsChild>
                <w:div w:id="1601448941">
                  <w:marLeft w:val="0"/>
                  <w:marRight w:val="0"/>
                  <w:marTop w:val="0"/>
                  <w:marBottom w:val="0"/>
                  <w:divBdr>
                    <w:top w:val="none" w:sz="0" w:space="0" w:color="auto"/>
                    <w:left w:val="none" w:sz="0" w:space="0" w:color="auto"/>
                    <w:bottom w:val="none" w:sz="0" w:space="0" w:color="auto"/>
                    <w:right w:val="none" w:sz="0" w:space="0" w:color="auto"/>
                  </w:divBdr>
                  <w:divsChild>
                    <w:div w:id="363292572">
                      <w:marLeft w:val="0"/>
                      <w:marRight w:val="0"/>
                      <w:marTop w:val="0"/>
                      <w:marBottom w:val="0"/>
                      <w:divBdr>
                        <w:top w:val="none" w:sz="0" w:space="0" w:color="auto"/>
                        <w:left w:val="none" w:sz="0" w:space="0" w:color="auto"/>
                        <w:bottom w:val="none" w:sz="0" w:space="0" w:color="auto"/>
                        <w:right w:val="none" w:sz="0" w:space="0" w:color="auto"/>
                      </w:divBdr>
                    </w:div>
                  </w:divsChild>
                </w:div>
                <w:div w:id="1745490738">
                  <w:marLeft w:val="0"/>
                  <w:marRight w:val="0"/>
                  <w:marTop w:val="0"/>
                  <w:marBottom w:val="0"/>
                  <w:divBdr>
                    <w:top w:val="none" w:sz="0" w:space="0" w:color="auto"/>
                    <w:left w:val="none" w:sz="0" w:space="0" w:color="auto"/>
                    <w:bottom w:val="none" w:sz="0" w:space="0" w:color="auto"/>
                    <w:right w:val="none" w:sz="0" w:space="0" w:color="auto"/>
                  </w:divBdr>
                  <w:divsChild>
                    <w:div w:id="944535683">
                      <w:marLeft w:val="0"/>
                      <w:marRight w:val="0"/>
                      <w:marTop w:val="0"/>
                      <w:marBottom w:val="0"/>
                      <w:divBdr>
                        <w:top w:val="none" w:sz="0" w:space="0" w:color="auto"/>
                        <w:left w:val="none" w:sz="0" w:space="0" w:color="auto"/>
                        <w:bottom w:val="none" w:sz="0" w:space="0" w:color="auto"/>
                        <w:right w:val="none" w:sz="0" w:space="0" w:color="auto"/>
                      </w:divBdr>
                    </w:div>
                  </w:divsChild>
                </w:div>
                <w:div w:id="118647952">
                  <w:marLeft w:val="0"/>
                  <w:marRight w:val="0"/>
                  <w:marTop w:val="0"/>
                  <w:marBottom w:val="0"/>
                  <w:divBdr>
                    <w:top w:val="none" w:sz="0" w:space="0" w:color="auto"/>
                    <w:left w:val="none" w:sz="0" w:space="0" w:color="auto"/>
                    <w:bottom w:val="none" w:sz="0" w:space="0" w:color="auto"/>
                    <w:right w:val="none" w:sz="0" w:space="0" w:color="auto"/>
                  </w:divBdr>
                  <w:divsChild>
                    <w:div w:id="1998608087">
                      <w:marLeft w:val="0"/>
                      <w:marRight w:val="0"/>
                      <w:marTop w:val="0"/>
                      <w:marBottom w:val="0"/>
                      <w:divBdr>
                        <w:top w:val="none" w:sz="0" w:space="0" w:color="auto"/>
                        <w:left w:val="none" w:sz="0" w:space="0" w:color="auto"/>
                        <w:bottom w:val="none" w:sz="0" w:space="0" w:color="auto"/>
                        <w:right w:val="none" w:sz="0" w:space="0" w:color="auto"/>
                      </w:divBdr>
                    </w:div>
                  </w:divsChild>
                </w:div>
                <w:div w:id="21826435">
                  <w:marLeft w:val="0"/>
                  <w:marRight w:val="0"/>
                  <w:marTop w:val="0"/>
                  <w:marBottom w:val="0"/>
                  <w:divBdr>
                    <w:top w:val="none" w:sz="0" w:space="0" w:color="auto"/>
                    <w:left w:val="none" w:sz="0" w:space="0" w:color="auto"/>
                    <w:bottom w:val="none" w:sz="0" w:space="0" w:color="auto"/>
                    <w:right w:val="none" w:sz="0" w:space="0" w:color="auto"/>
                  </w:divBdr>
                  <w:divsChild>
                    <w:div w:id="1791045522">
                      <w:marLeft w:val="0"/>
                      <w:marRight w:val="0"/>
                      <w:marTop w:val="0"/>
                      <w:marBottom w:val="0"/>
                      <w:divBdr>
                        <w:top w:val="none" w:sz="0" w:space="0" w:color="auto"/>
                        <w:left w:val="none" w:sz="0" w:space="0" w:color="auto"/>
                        <w:bottom w:val="none" w:sz="0" w:space="0" w:color="auto"/>
                        <w:right w:val="none" w:sz="0" w:space="0" w:color="auto"/>
                      </w:divBdr>
                    </w:div>
                  </w:divsChild>
                </w:div>
                <w:div w:id="329985279">
                  <w:marLeft w:val="0"/>
                  <w:marRight w:val="0"/>
                  <w:marTop w:val="0"/>
                  <w:marBottom w:val="0"/>
                  <w:divBdr>
                    <w:top w:val="none" w:sz="0" w:space="0" w:color="auto"/>
                    <w:left w:val="none" w:sz="0" w:space="0" w:color="auto"/>
                    <w:bottom w:val="none" w:sz="0" w:space="0" w:color="auto"/>
                    <w:right w:val="none" w:sz="0" w:space="0" w:color="auto"/>
                  </w:divBdr>
                  <w:divsChild>
                    <w:div w:id="726759062">
                      <w:marLeft w:val="0"/>
                      <w:marRight w:val="0"/>
                      <w:marTop w:val="0"/>
                      <w:marBottom w:val="0"/>
                      <w:divBdr>
                        <w:top w:val="none" w:sz="0" w:space="0" w:color="auto"/>
                        <w:left w:val="none" w:sz="0" w:space="0" w:color="auto"/>
                        <w:bottom w:val="none" w:sz="0" w:space="0" w:color="auto"/>
                        <w:right w:val="none" w:sz="0" w:space="0" w:color="auto"/>
                      </w:divBdr>
                    </w:div>
                  </w:divsChild>
                </w:div>
                <w:div w:id="1590040245">
                  <w:marLeft w:val="0"/>
                  <w:marRight w:val="0"/>
                  <w:marTop w:val="0"/>
                  <w:marBottom w:val="0"/>
                  <w:divBdr>
                    <w:top w:val="none" w:sz="0" w:space="0" w:color="auto"/>
                    <w:left w:val="none" w:sz="0" w:space="0" w:color="auto"/>
                    <w:bottom w:val="none" w:sz="0" w:space="0" w:color="auto"/>
                    <w:right w:val="none" w:sz="0" w:space="0" w:color="auto"/>
                  </w:divBdr>
                  <w:divsChild>
                    <w:div w:id="1128353853">
                      <w:marLeft w:val="0"/>
                      <w:marRight w:val="0"/>
                      <w:marTop w:val="0"/>
                      <w:marBottom w:val="0"/>
                      <w:divBdr>
                        <w:top w:val="none" w:sz="0" w:space="0" w:color="auto"/>
                        <w:left w:val="none" w:sz="0" w:space="0" w:color="auto"/>
                        <w:bottom w:val="none" w:sz="0" w:space="0" w:color="auto"/>
                        <w:right w:val="none" w:sz="0" w:space="0" w:color="auto"/>
                      </w:divBdr>
                    </w:div>
                  </w:divsChild>
                </w:div>
                <w:div w:id="1000935289">
                  <w:marLeft w:val="0"/>
                  <w:marRight w:val="0"/>
                  <w:marTop w:val="0"/>
                  <w:marBottom w:val="0"/>
                  <w:divBdr>
                    <w:top w:val="none" w:sz="0" w:space="0" w:color="auto"/>
                    <w:left w:val="none" w:sz="0" w:space="0" w:color="auto"/>
                    <w:bottom w:val="none" w:sz="0" w:space="0" w:color="auto"/>
                    <w:right w:val="none" w:sz="0" w:space="0" w:color="auto"/>
                  </w:divBdr>
                  <w:divsChild>
                    <w:div w:id="467285304">
                      <w:marLeft w:val="0"/>
                      <w:marRight w:val="0"/>
                      <w:marTop w:val="0"/>
                      <w:marBottom w:val="0"/>
                      <w:divBdr>
                        <w:top w:val="none" w:sz="0" w:space="0" w:color="auto"/>
                        <w:left w:val="none" w:sz="0" w:space="0" w:color="auto"/>
                        <w:bottom w:val="none" w:sz="0" w:space="0" w:color="auto"/>
                        <w:right w:val="none" w:sz="0" w:space="0" w:color="auto"/>
                      </w:divBdr>
                    </w:div>
                  </w:divsChild>
                </w:div>
                <w:div w:id="2129734610">
                  <w:marLeft w:val="0"/>
                  <w:marRight w:val="0"/>
                  <w:marTop w:val="0"/>
                  <w:marBottom w:val="0"/>
                  <w:divBdr>
                    <w:top w:val="none" w:sz="0" w:space="0" w:color="auto"/>
                    <w:left w:val="none" w:sz="0" w:space="0" w:color="auto"/>
                    <w:bottom w:val="none" w:sz="0" w:space="0" w:color="auto"/>
                    <w:right w:val="none" w:sz="0" w:space="0" w:color="auto"/>
                  </w:divBdr>
                  <w:divsChild>
                    <w:div w:id="575942229">
                      <w:marLeft w:val="0"/>
                      <w:marRight w:val="0"/>
                      <w:marTop w:val="0"/>
                      <w:marBottom w:val="0"/>
                      <w:divBdr>
                        <w:top w:val="none" w:sz="0" w:space="0" w:color="auto"/>
                        <w:left w:val="none" w:sz="0" w:space="0" w:color="auto"/>
                        <w:bottom w:val="none" w:sz="0" w:space="0" w:color="auto"/>
                        <w:right w:val="none" w:sz="0" w:space="0" w:color="auto"/>
                      </w:divBdr>
                    </w:div>
                  </w:divsChild>
                </w:div>
                <w:div w:id="855579357">
                  <w:marLeft w:val="0"/>
                  <w:marRight w:val="0"/>
                  <w:marTop w:val="0"/>
                  <w:marBottom w:val="0"/>
                  <w:divBdr>
                    <w:top w:val="none" w:sz="0" w:space="0" w:color="auto"/>
                    <w:left w:val="none" w:sz="0" w:space="0" w:color="auto"/>
                    <w:bottom w:val="none" w:sz="0" w:space="0" w:color="auto"/>
                    <w:right w:val="none" w:sz="0" w:space="0" w:color="auto"/>
                  </w:divBdr>
                  <w:divsChild>
                    <w:div w:id="907232439">
                      <w:marLeft w:val="0"/>
                      <w:marRight w:val="0"/>
                      <w:marTop w:val="0"/>
                      <w:marBottom w:val="0"/>
                      <w:divBdr>
                        <w:top w:val="none" w:sz="0" w:space="0" w:color="auto"/>
                        <w:left w:val="none" w:sz="0" w:space="0" w:color="auto"/>
                        <w:bottom w:val="none" w:sz="0" w:space="0" w:color="auto"/>
                        <w:right w:val="none" w:sz="0" w:space="0" w:color="auto"/>
                      </w:divBdr>
                    </w:div>
                  </w:divsChild>
                </w:div>
                <w:div w:id="1575437354">
                  <w:marLeft w:val="0"/>
                  <w:marRight w:val="0"/>
                  <w:marTop w:val="0"/>
                  <w:marBottom w:val="0"/>
                  <w:divBdr>
                    <w:top w:val="none" w:sz="0" w:space="0" w:color="auto"/>
                    <w:left w:val="none" w:sz="0" w:space="0" w:color="auto"/>
                    <w:bottom w:val="none" w:sz="0" w:space="0" w:color="auto"/>
                    <w:right w:val="none" w:sz="0" w:space="0" w:color="auto"/>
                  </w:divBdr>
                  <w:divsChild>
                    <w:div w:id="572588845">
                      <w:marLeft w:val="0"/>
                      <w:marRight w:val="0"/>
                      <w:marTop w:val="0"/>
                      <w:marBottom w:val="0"/>
                      <w:divBdr>
                        <w:top w:val="none" w:sz="0" w:space="0" w:color="auto"/>
                        <w:left w:val="none" w:sz="0" w:space="0" w:color="auto"/>
                        <w:bottom w:val="none" w:sz="0" w:space="0" w:color="auto"/>
                        <w:right w:val="none" w:sz="0" w:space="0" w:color="auto"/>
                      </w:divBdr>
                    </w:div>
                  </w:divsChild>
                </w:div>
                <w:div w:id="1766070839">
                  <w:marLeft w:val="0"/>
                  <w:marRight w:val="0"/>
                  <w:marTop w:val="0"/>
                  <w:marBottom w:val="0"/>
                  <w:divBdr>
                    <w:top w:val="none" w:sz="0" w:space="0" w:color="auto"/>
                    <w:left w:val="none" w:sz="0" w:space="0" w:color="auto"/>
                    <w:bottom w:val="none" w:sz="0" w:space="0" w:color="auto"/>
                    <w:right w:val="none" w:sz="0" w:space="0" w:color="auto"/>
                  </w:divBdr>
                  <w:divsChild>
                    <w:div w:id="423722326">
                      <w:marLeft w:val="0"/>
                      <w:marRight w:val="0"/>
                      <w:marTop w:val="0"/>
                      <w:marBottom w:val="0"/>
                      <w:divBdr>
                        <w:top w:val="none" w:sz="0" w:space="0" w:color="auto"/>
                        <w:left w:val="none" w:sz="0" w:space="0" w:color="auto"/>
                        <w:bottom w:val="none" w:sz="0" w:space="0" w:color="auto"/>
                        <w:right w:val="none" w:sz="0" w:space="0" w:color="auto"/>
                      </w:divBdr>
                    </w:div>
                  </w:divsChild>
                </w:div>
                <w:div w:id="1492596234">
                  <w:marLeft w:val="0"/>
                  <w:marRight w:val="0"/>
                  <w:marTop w:val="0"/>
                  <w:marBottom w:val="0"/>
                  <w:divBdr>
                    <w:top w:val="none" w:sz="0" w:space="0" w:color="auto"/>
                    <w:left w:val="none" w:sz="0" w:space="0" w:color="auto"/>
                    <w:bottom w:val="none" w:sz="0" w:space="0" w:color="auto"/>
                    <w:right w:val="none" w:sz="0" w:space="0" w:color="auto"/>
                  </w:divBdr>
                  <w:divsChild>
                    <w:div w:id="1255476030">
                      <w:marLeft w:val="0"/>
                      <w:marRight w:val="0"/>
                      <w:marTop w:val="0"/>
                      <w:marBottom w:val="0"/>
                      <w:divBdr>
                        <w:top w:val="none" w:sz="0" w:space="0" w:color="auto"/>
                        <w:left w:val="none" w:sz="0" w:space="0" w:color="auto"/>
                        <w:bottom w:val="none" w:sz="0" w:space="0" w:color="auto"/>
                        <w:right w:val="none" w:sz="0" w:space="0" w:color="auto"/>
                      </w:divBdr>
                    </w:div>
                  </w:divsChild>
                </w:div>
                <w:div w:id="452208846">
                  <w:marLeft w:val="0"/>
                  <w:marRight w:val="0"/>
                  <w:marTop w:val="0"/>
                  <w:marBottom w:val="0"/>
                  <w:divBdr>
                    <w:top w:val="none" w:sz="0" w:space="0" w:color="auto"/>
                    <w:left w:val="none" w:sz="0" w:space="0" w:color="auto"/>
                    <w:bottom w:val="none" w:sz="0" w:space="0" w:color="auto"/>
                    <w:right w:val="none" w:sz="0" w:space="0" w:color="auto"/>
                  </w:divBdr>
                  <w:divsChild>
                    <w:div w:id="1105155162">
                      <w:marLeft w:val="0"/>
                      <w:marRight w:val="0"/>
                      <w:marTop w:val="0"/>
                      <w:marBottom w:val="0"/>
                      <w:divBdr>
                        <w:top w:val="none" w:sz="0" w:space="0" w:color="auto"/>
                        <w:left w:val="none" w:sz="0" w:space="0" w:color="auto"/>
                        <w:bottom w:val="none" w:sz="0" w:space="0" w:color="auto"/>
                        <w:right w:val="none" w:sz="0" w:space="0" w:color="auto"/>
                      </w:divBdr>
                    </w:div>
                  </w:divsChild>
                </w:div>
                <w:div w:id="1920171666">
                  <w:marLeft w:val="0"/>
                  <w:marRight w:val="0"/>
                  <w:marTop w:val="0"/>
                  <w:marBottom w:val="0"/>
                  <w:divBdr>
                    <w:top w:val="none" w:sz="0" w:space="0" w:color="auto"/>
                    <w:left w:val="none" w:sz="0" w:space="0" w:color="auto"/>
                    <w:bottom w:val="none" w:sz="0" w:space="0" w:color="auto"/>
                    <w:right w:val="none" w:sz="0" w:space="0" w:color="auto"/>
                  </w:divBdr>
                  <w:divsChild>
                    <w:div w:id="1770390725">
                      <w:marLeft w:val="0"/>
                      <w:marRight w:val="0"/>
                      <w:marTop w:val="0"/>
                      <w:marBottom w:val="0"/>
                      <w:divBdr>
                        <w:top w:val="none" w:sz="0" w:space="0" w:color="auto"/>
                        <w:left w:val="none" w:sz="0" w:space="0" w:color="auto"/>
                        <w:bottom w:val="none" w:sz="0" w:space="0" w:color="auto"/>
                        <w:right w:val="none" w:sz="0" w:space="0" w:color="auto"/>
                      </w:divBdr>
                    </w:div>
                  </w:divsChild>
                </w:div>
                <w:div w:id="1882089549">
                  <w:marLeft w:val="0"/>
                  <w:marRight w:val="0"/>
                  <w:marTop w:val="0"/>
                  <w:marBottom w:val="0"/>
                  <w:divBdr>
                    <w:top w:val="none" w:sz="0" w:space="0" w:color="auto"/>
                    <w:left w:val="none" w:sz="0" w:space="0" w:color="auto"/>
                    <w:bottom w:val="none" w:sz="0" w:space="0" w:color="auto"/>
                    <w:right w:val="none" w:sz="0" w:space="0" w:color="auto"/>
                  </w:divBdr>
                  <w:divsChild>
                    <w:div w:id="1424763443">
                      <w:marLeft w:val="0"/>
                      <w:marRight w:val="0"/>
                      <w:marTop w:val="0"/>
                      <w:marBottom w:val="0"/>
                      <w:divBdr>
                        <w:top w:val="none" w:sz="0" w:space="0" w:color="auto"/>
                        <w:left w:val="none" w:sz="0" w:space="0" w:color="auto"/>
                        <w:bottom w:val="none" w:sz="0" w:space="0" w:color="auto"/>
                        <w:right w:val="none" w:sz="0" w:space="0" w:color="auto"/>
                      </w:divBdr>
                    </w:div>
                  </w:divsChild>
                </w:div>
                <w:div w:id="519928598">
                  <w:marLeft w:val="0"/>
                  <w:marRight w:val="0"/>
                  <w:marTop w:val="0"/>
                  <w:marBottom w:val="0"/>
                  <w:divBdr>
                    <w:top w:val="none" w:sz="0" w:space="0" w:color="auto"/>
                    <w:left w:val="none" w:sz="0" w:space="0" w:color="auto"/>
                    <w:bottom w:val="none" w:sz="0" w:space="0" w:color="auto"/>
                    <w:right w:val="none" w:sz="0" w:space="0" w:color="auto"/>
                  </w:divBdr>
                  <w:divsChild>
                    <w:div w:id="181821608">
                      <w:marLeft w:val="0"/>
                      <w:marRight w:val="0"/>
                      <w:marTop w:val="0"/>
                      <w:marBottom w:val="0"/>
                      <w:divBdr>
                        <w:top w:val="none" w:sz="0" w:space="0" w:color="auto"/>
                        <w:left w:val="none" w:sz="0" w:space="0" w:color="auto"/>
                        <w:bottom w:val="none" w:sz="0" w:space="0" w:color="auto"/>
                        <w:right w:val="none" w:sz="0" w:space="0" w:color="auto"/>
                      </w:divBdr>
                    </w:div>
                  </w:divsChild>
                </w:div>
                <w:div w:id="2110421172">
                  <w:marLeft w:val="0"/>
                  <w:marRight w:val="0"/>
                  <w:marTop w:val="0"/>
                  <w:marBottom w:val="0"/>
                  <w:divBdr>
                    <w:top w:val="none" w:sz="0" w:space="0" w:color="auto"/>
                    <w:left w:val="none" w:sz="0" w:space="0" w:color="auto"/>
                    <w:bottom w:val="none" w:sz="0" w:space="0" w:color="auto"/>
                    <w:right w:val="none" w:sz="0" w:space="0" w:color="auto"/>
                  </w:divBdr>
                  <w:divsChild>
                    <w:div w:id="694427944">
                      <w:marLeft w:val="0"/>
                      <w:marRight w:val="0"/>
                      <w:marTop w:val="0"/>
                      <w:marBottom w:val="0"/>
                      <w:divBdr>
                        <w:top w:val="none" w:sz="0" w:space="0" w:color="auto"/>
                        <w:left w:val="none" w:sz="0" w:space="0" w:color="auto"/>
                        <w:bottom w:val="none" w:sz="0" w:space="0" w:color="auto"/>
                        <w:right w:val="none" w:sz="0" w:space="0" w:color="auto"/>
                      </w:divBdr>
                    </w:div>
                  </w:divsChild>
                </w:div>
                <w:div w:id="964510343">
                  <w:marLeft w:val="0"/>
                  <w:marRight w:val="0"/>
                  <w:marTop w:val="0"/>
                  <w:marBottom w:val="0"/>
                  <w:divBdr>
                    <w:top w:val="none" w:sz="0" w:space="0" w:color="auto"/>
                    <w:left w:val="none" w:sz="0" w:space="0" w:color="auto"/>
                    <w:bottom w:val="none" w:sz="0" w:space="0" w:color="auto"/>
                    <w:right w:val="none" w:sz="0" w:space="0" w:color="auto"/>
                  </w:divBdr>
                  <w:divsChild>
                    <w:div w:id="1230388867">
                      <w:marLeft w:val="0"/>
                      <w:marRight w:val="0"/>
                      <w:marTop w:val="0"/>
                      <w:marBottom w:val="0"/>
                      <w:divBdr>
                        <w:top w:val="none" w:sz="0" w:space="0" w:color="auto"/>
                        <w:left w:val="none" w:sz="0" w:space="0" w:color="auto"/>
                        <w:bottom w:val="none" w:sz="0" w:space="0" w:color="auto"/>
                        <w:right w:val="none" w:sz="0" w:space="0" w:color="auto"/>
                      </w:divBdr>
                    </w:div>
                  </w:divsChild>
                </w:div>
                <w:div w:id="325135948">
                  <w:marLeft w:val="0"/>
                  <w:marRight w:val="0"/>
                  <w:marTop w:val="0"/>
                  <w:marBottom w:val="0"/>
                  <w:divBdr>
                    <w:top w:val="none" w:sz="0" w:space="0" w:color="auto"/>
                    <w:left w:val="none" w:sz="0" w:space="0" w:color="auto"/>
                    <w:bottom w:val="none" w:sz="0" w:space="0" w:color="auto"/>
                    <w:right w:val="none" w:sz="0" w:space="0" w:color="auto"/>
                  </w:divBdr>
                  <w:divsChild>
                    <w:div w:id="1515801469">
                      <w:marLeft w:val="0"/>
                      <w:marRight w:val="0"/>
                      <w:marTop w:val="0"/>
                      <w:marBottom w:val="0"/>
                      <w:divBdr>
                        <w:top w:val="none" w:sz="0" w:space="0" w:color="auto"/>
                        <w:left w:val="none" w:sz="0" w:space="0" w:color="auto"/>
                        <w:bottom w:val="none" w:sz="0" w:space="0" w:color="auto"/>
                        <w:right w:val="none" w:sz="0" w:space="0" w:color="auto"/>
                      </w:divBdr>
                    </w:div>
                  </w:divsChild>
                </w:div>
                <w:div w:id="736585335">
                  <w:marLeft w:val="0"/>
                  <w:marRight w:val="0"/>
                  <w:marTop w:val="0"/>
                  <w:marBottom w:val="0"/>
                  <w:divBdr>
                    <w:top w:val="none" w:sz="0" w:space="0" w:color="auto"/>
                    <w:left w:val="none" w:sz="0" w:space="0" w:color="auto"/>
                    <w:bottom w:val="none" w:sz="0" w:space="0" w:color="auto"/>
                    <w:right w:val="none" w:sz="0" w:space="0" w:color="auto"/>
                  </w:divBdr>
                  <w:divsChild>
                    <w:div w:id="637878748">
                      <w:marLeft w:val="0"/>
                      <w:marRight w:val="0"/>
                      <w:marTop w:val="0"/>
                      <w:marBottom w:val="0"/>
                      <w:divBdr>
                        <w:top w:val="none" w:sz="0" w:space="0" w:color="auto"/>
                        <w:left w:val="none" w:sz="0" w:space="0" w:color="auto"/>
                        <w:bottom w:val="none" w:sz="0" w:space="0" w:color="auto"/>
                        <w:right w:val="none" w:sz="0" w:space="0" w:color="auto"/>
                      </w:divBdr>
                    </w:div>
                  </w:divsChild>
                </w:div>
                <w:div w:id="895243823">
                  <w:marLeft w:val="0"/>
                  <w:marRight w:val="0"/>
                  <w:marTop w:val="0"/>
                  <w:marBottom w:val="0"/>
                  <w:divBdr>
                    <w:top w:val="none" w:sz="0" w:space="0" w:color="auto"/>
                    <w:left w:val="none" w:sz="0" w:space="0" w:color="auto"/>
                    <w:bottom w:val="none" w:sz="0" w:space="0" w:color="auto"/>
                    <w:right w:val="none" w:sz="0" w:space="0" w:color="auto"/>
                  </w:divBdr>
                  <w:divsChild>
                    <w:div w:id="339743073">
                      <w:marLeft w:val="0"/>
                      <w:marRight w:val="0"/>
                      <w:marTop w:val="0"/>
                      <w:marBottom w:val="0"/>
                      <w:divBdr>
                        <w:top w:val="none" w:sz="0" w:space="0" w:color="auto"/>
                        <w:left w:val="none" w:sz="0" w:space="0" w:color="auto"/>
                        <w:bottom w:val="none" w:sz="0" w:space="0" w:color="auto"/>
                        <w:right w:val="none" w:sz="0" w:space="0" w:color="auto"/>
                      </w:divBdr>
                    </w:div>
                  </w:divsChild>
                </w:div>
                <w:div w:id="371852165">
                  <w:marLeft w:val="0"/>
                  <w:marRight w:val="0"/>
                  <w:marTop w:val="0"/>
                  <w:marBottom w:val="0"/>
                  <w:divBdr>
                    <w:top w:val="none" w:sz="0" w:space="0" w:color="auto"/>
                    <w:left w:val="none" w:sz="0" w:space="0" w:color="auto"/>
                    <w:bottom w:val="none" w:sz="0" w:space="0" w:color="auto"/>
                    <w:right w:val="none" w:sz="0" w:space="0" w:color="auto"/>
                  </w:divBdr>
                  <w:divsChild>
                    <w:div w:id="1623654707">
                      <w:marLeft w:val="0"/>
                      <w:marRight w:val="0"/>
                      <w:marTop w:val="0"/>
                      <w:marBottom w:val="0"/>
                      <w:divBdr>
                        <w:top w:val="none" w:sz="0" w:space="0" w:color="auto"/>
                        <w:left w:val="none" w:sz="0" w:space="0" w:color="auto"/>
                        <w:bottom w:val="none" w:sz="0" w:space="0" w:color="auto"/>
                        <w:right w:val="none" w:sz="0" w:space="0" w:color="auto"/>
                      </w:divBdr>
                    </w:div>
                  </w:divsChild>
                </w:div>
                <w:div w:id="1498106001">
                  <w:marLeft w:val="0"/>
                  <w:marRight w:val="0"/>
                  <w:marTop w:val="0"/>
                  <w:marBottom w:val="0"/>
                  <w:divBdr>
                    <w:top w:val="none" w:sz="0" w:space="0" w:color="auto"/>
                    <w:left w:val="none" w:sz="0" w:space="0" w:color="auto"/>
                    <w:bottom w:val="none" w:sz="0" w:space="0" w:color="auto"/>
                    <w:right w:val="none" w:sz="0" w:space="0" w:color="auto"/>
                  </w:divBdr>
                  <w:divsChild>
                    <w:div w:id="168520470">
                      <w:marLeft w:val="0"/>
                      <w:marRight w:val="0"/>
                      <w:marTop w:val="0"/>
                      <w:marBottom w:val="0"/>
                      <w:divBdr>
                        <w:top w:val="none" w:sz="0" w:space="0" w:color="auto"/>
                        <w:left w:val="none" w:sz="0" w:space="0" w:color="auto"/>
                        <w:bottom w:val="none" w:sz="0" w:space="0" w:color="auto"/>
                        <w:right w:val="none" w:sz="0" w:space="0" w:color="auto"/>
                      </w:divBdr>
                    </w:div>
                  </w:divsChild>
                </w:div>
                <w:div w:id="1103496526">
                  <w:marLeft w:val="0"/>
                  <w:marRight w:val="0"/>
                  <w:marTop w:val="0"/>
                  <w:marBottom w:val="0"/>
                  <w:divBdr>
                    <w:top w:val="none" w:sz="0" w:space="0" w:color="auto"/>
                    <w:left w:val="none" w:sz="0" w:space="0" w:color="auto"/>
                    <w:bottom w:val="none" w:sz="0" w:space="0" w:color="auto"/>
                    <w:right w:val="none" w:sz="0" w:space="0" w:color="auto"/>
                  </w:divBdr>
                  <w:divsChild>
                    <w:div w:id="38215327">
                      <w:marLeft w:val="0"/>
                      <w:marRight w:val="0"/>
                      <w:marTop w:val="0"/>
                      <w:marBottom w:val="0"/>
                      <w:divBdr>
                        <w:top w:val="none" w:sz="0" w:space="0" w:color="auto"/>
                        <w:left w:val="none" w:sz="0" w:space="0" w:color="auto"/>
                        <w:bottom w:val="none" w:sz="0" w:space="0" w:color="auto"/>
                        <w:right w:val="none" w:sz="0" w:space="0" w:color="auto"/>
                      </w:divBdr>
                    </w:div>
                  </w:divsChild>
                </w:div>
                <w:div w:id="1152791425">
                  <w:marLeft w:val="0"/>
                  <w:marRight w:val="0"/>
                  <w:marTop w:val="0"/>
                  <w:marBottom w:val="0"/>
                  <w:divBdr>
                    <w:top w:val="none" w:sz="0" w:space="0" w:color="auto"/>
                    <w:left w:val="none" w:sz="0" w:space="0" w:color="auto"/>
                    <w:bottom w:val="none" w:sz="0" w:space="0" w:color="auto"/>
                    <w:right w:val="none" w:sz="0" w:space="0" w:color="auto"/>
                  </w:divBdr>
                  <w:divsChild>
                    <w:div w:id="366637916">
                      <w:marLeft w:val="0"/>
                      <w:marRight w:val="0"/>
                      <w:marTop w:val="0"/>
                      <w:marBottom w:val="0"/>
                      <w:divBdr>
                        <w:top w:val="none" w:sz="0" w:space="0" w:color="auto"/>
                        <w:left w:val="none" w:sz="0" w:space="0" w:color="auto"/>
                        <w:bottom w:val="none" w:sz="0" w:space="0" w:color="auto"/>
                        <w:right w:val="none" w:sz="0" w:space="0" w:color="auto"/>
                      </w:divBdr>
                    </w:div>
                  </w:divsChild>
                </w:div>
                <w:div w:id="2137214785">
                  <w:marLeft w:val="0"/>
                  <w:marRight w:val="0"/>
                  <w:marTop w:val="0"/>
                  <w:marBottom w:val="0"/>
                  <w:divBdr>
                    <w:top w:val="none" w:sz="0" w:space="0" w:color="auto"/>
                    <w:left w:val="none" w:sz="0" w:space="0" w:color="auto"/>
                    <w:bottom w:val="none" w:sz="0" w:space="0" w:color="auto"/>
                    <w:right w:val="none" w:sz="0" w:space="0" w:color="auto"/>
                  </w:divBdr>
                  <w:divsChild>
                    <w:div w:id="68038529">
                      <w:marLeft w:val="0"/>
                      <w:marRight w:val="0"/>
                      <w:marTop w:val="0"/>
                      <w:marBottom w:val="0"/>
                      <w:divBdr>
                        <w:top w:val="none" w:sz="0" w:space="0" w:color="auto"/>
                        <w:left w:val="none" w:sz="0" w:space="0" w:color="auto"/>
                        <w:bottom w:val="none" w:sz="0" w:space="0" w:color="auto"/>
                        <w:right w:val="none" w:sz="0" w:space="0" w:color="auto"/>
                      </w:divBdr>
                    </w:div>
                  </w:divsChild>
                </w:div>
                <w:div w:id="715735048">
                  <w:marLeft w:val="0"/>
                  <w:marRight w:val="0"/>
                  <w:marTop w:val="0"/>
                  <w:marBottom w:val="0"/>
                  <w:divBdr>
                    <w:top w:val="none" w:sz="0" w:space="0" w:color="auto"/>
                    <w:left w:val="none" w:sz="0" w:space="0" w:color="auto"/>
                    <w:bottom w:val="none" w:sz="0" w:space="0" w:color="auto"/>
                    <w:right w:val="none" w:sz="0" w:space="0" w:color="auto"/>
                  </w:divBdr>
                  <w:divsChild>
                    <w:div w:id="289939769">
                      <w:marLeft w:val="0"/>
                      <w:marRight w:val="0"/>
                      <w:marTop w:val="0"/>
                      <w:marBottom w:val="0"/>
                      <w:divBdr>
                        <w:top w:val="none" w:sz="0" w:space="0" w:color="auto"/>
                        <w:left w:val="none" w:sz="0" w:space="0" w:color="auto"/>
                        <w:bottom w:val="none" w:sz="0" w:space="0" w:color="auto"/>
                        <w:right w:val="none" w:sz="0" w:space="0" w:color="auto"/>
                      </w:divBdr>
                    </w:div>
                  </w:divsChild>
                </w:div>
                <w:div w:id="131337616">
                  <w:marLeft w:val="0"/>
                  <w:marRight w:val="0"/>
                  <w:marTop w:val="0"/>
                  <w:marBottom w:val="0"/>
                  <w:divBdr>
                    <w:top w:val="none" w:sz="0" w:space="0" w:color="auto"/>
                    <w:left w:val="none" w:sz="0" w:space="0" w:color="auto"/>
                    <w:bottom w:val="none" w:sz="0" w:space="0" w:color="auto"/>
                    <w:right w:val="none" w:sz="0" w:space="0" w:color="auto"/>
                  </w:divBdr>
                  <w:divsChild>
                    <w:div w:id="377710092">
                      <w:marLeft w:val="0"/>
                      <w:marRight w:val="0"/>
                      <w:marTop w:val="0"/>
                      <w:marBottom w:val="0"/>
                      <w:divBdr>
                        <w:top w:val="none" w:sz="0" w:space="0" w:color="auto"/>
                        <w:left w:val="none" w:sz="0" w:space="0" w:color="auto"/>
                        <w:bottom w:val="none" w:sz="0" w:space="0" w:color="auto"/>
                        <w:right w:val="none" w:sz="0" w:space="0" w:color="auto"/>
                      </w:divBdr>
                    </w:div>
                  </w:divsChild>
                </w:div>
                <w:div w:id="1285625037">
                  <w:marLeft w:val="0"/>
                  <w:marRight w:val="0"/>
                  <w:marTop w:val="0"/>
                  <w:marBottom w:val="0"/>
                  <w:divBdr>
                    <w:top w:val="none" w:sz="0" w:space="0" w:color="auto"/>
                    <w:left w:val="none" w:sz="0" w:space="0" w:color="auto"/>
                    <w:bottom w:val="none" w:sz="0" w:space="0" w:color="auto"/>
                    <w:right w:val="none" w:sz="0" w:space="0" w:color="auto"/>
                  </w:divBdr>
                  <w:divsChild>
                    <w:div w:id="1424571755">
                      <w:marLeft w:val="0"/>
                      <w:marRight w:val="0"/>
                      <w:marTop w:val="0"/>
                      <w:marBottom w:val="0"/>
                      <w:divBdr>
                        <w:top w:val="none" w:sz="0" w:space="0" w:color="auto"/>
                        <w:left w:val="none" w:sz="0" w:space="0" w:color="auto"/>
                        <w:bottom w:val="none" w:sz="0" w:space="0" w:color="auto"/>
                        <w:right w:val="none" w:sz="0" w:space="0" w:color="auto"/>
                      </w:divBdr>
                    </w:div>
                  </w:divsChild>
                </w:div>
                <w:div w:id="1885873757">
                  <w:marLeft w:val="0"/>
                  <w:marRight w:val="0"/>
                  <w:marTop w:val="0"/>
                  <w:marBottom w:val="0"/>
                  <w:divBdr>
                    <w:top w:val="none" w:sz="0" w:space="0" w:color="auto"/>
                    <w:left w:val="none" w:sz="0" w:space="0" w:color="auto"/>
                    <w:bottom w:val="none" w:sz="0" w:space="0" w:color="auto"/>
                    <w:right w:val="none" w:sz="0" w:space="0" w:color="auto"/>
                  </w:divBdr>
                  <w:divsChild>
                    <w:div w:id="2095665411">
                      <w:marLeft w:val="0"/>
                      <w:marRight w:val="0"/>
                      <w:marTop w:val="0"/>
                      <w:marBottom w:val="0"/>
                      <w:divBdr>
                        <w:top w:val="none" w:sz="0" w:space="0" w:color="auto"/>
                        <w:left w:val="none" w:sz="0" w:space="0" w:color="auto"/>
                        <w:bottom w:val="none" w:sz="0" w:space="0" w:color="auto"/>
                        <w:right w:val="none" w:sz="0" w:space="0" w:color="auto"/>
                      </w:divBdr>
                    </w:div>
                  </w:divsChild>
                </w:div>
                <w:div w:id="1769933339">
                  <w:marLeft w:val="0"/>
                  <w:marRight w:val="0"/>
                  <w:marTop w:val="0"/>
                  <w:marBottom w:val="0"/>
                  <w:divBdr>
                    <w:top w:val="none" w:sz="0" w:space="0" w:color="auto"/>
                    <w:left w:val="none" w:sz="0" w:space="0" w:color="auto"/>
                    <w:bottom w:val="none" w:sz="0" w:space="0" w:color="auto"/>
                    <w:right w:val="none" w:sz="0" w:space="0" w:color="auto"/>
                  </w:divBdr>
                  <w:divsChild>
                    <w:div w:id="1503082189">
                      <w:marLeft w:val="0"/>
                      <w:marRight w:val="0"/>
                      <w:marTop w:val="0"/>
                      <w:marBottom w:val="0"/>
                      <w:divBdr>
                        <w:top w:val="none" w:sz="0" w:space="0" w:color="auto"/>
                        <w:left w:val="none" w:sz="0" w:space="0" w:color="auto"/>
                        <w:bottom w:val="none" w:sz="0" w:space="0" w:color="auto"/>
                        <w:right w:val="none" w:sz="0" w:space="0" w:color="auto"/>
                      </w:divBdr>
                    </w:div>
                  </w:divsChild>
                </w:div>
                <w:div w:id="1183861475">
                  <w:marLeft w:val="0"/>
                  <w:marRight w:val="0"/>
                  <w:marTop w:val="0"/>
                  <w:marBottom w:val="0"/>
                  <w:divBdr>
                    <w:top w:val="none" w:sz="0" w:space="0" w:color="auto"/>
                    <w:left w:val="none" w:sz="0" w:space="0" w:color="auto"/>
                    <w:bottom w:val="none" w:sz="0" w:space="0" w:color="auto"/>
                    <w:right w:val="none" w:sz="0" w:space="0" w:color="auto"/>
                  </w:divBdr>
                  <w:divsChild>
                    <w:div w:id="783157867">
                      <w:marLeft w:val="0"/>
                      <w:marRight w:val="0"/>
                      <w:marTop w:val="0"/>
                      <w:marBottom w:val="0"/>
                      <w:divBdr>
                        <w:top w:val="none" w:sz="0" w:space="0" w:color="auto"/>
                        <w:left w:val="none" w:sz="0" w:space="0" w:color="auto"/>
                        <w:bottom w:val="none" w:sz="0" w:space="0" w:color="auto"/>
                        <w:right w:val="none" w:sz="0" w:space="0" w:color="auto"/>
                      </w:divBdr>
                    </w:div>
                  </w:divsChild>
                </w:div>
                <w:div w:id="1258558541">
                  <w:marLeft w:val="0"/>
                  <w:marRight w:val="0"/>
                  <w:marTop w:val="0"/>
                  <w:marBottom w:val="0"/>
                  <w:divBdr>
                    <w:top w:val="none" w:sz="0" w:space="0" w:color="auto"/>
                    <w:left w:val="none" w:sz="0" w:space="0" w:color="auto"/>
                    <w:bottom w:val="none" w:sz="0" w:space="0" w:color="auto"/>
                    <w:right w:val="none" w:sz="0" w:space="0" w:color="auto"/>
                  </w:divBdr>
                  <w:divsChild>
                    <w:div w:id="2012946436">
                      <w:marLeft w:val="0"/>
                      <w:marRight w:val="0"/>
                      <w:marTop w:val="0"/>
                      <w:marBottom w:val="0"/>
                      <w:divBdr>
                        <w:top w:val="none" w:sz="0" w:space="0" w:color="auto"/>
                        <w:left w:val="none" w:sz="0" w:space="0" w:color="auto"/>
                        <w:bottom w:val="none" w:sz="0" w:space="0" w:color="auto"/>
                        <w:right w:val="none" w:sz="0" w:space="0" w:color="auto"/>
                      </w:divBdr>
                    </w:div>
                  </w:divsChild>
                </w:div>
                <w:div w:id="64034740">
                  <w:marLeft w:val="0"/>
                  <w:marRight w:val="0"/>
                  <w:marTop w:val="0"/>
                  <w:marBottom w:val="0"/>
                  <w:divBdr>
                    <w:top w:val="none" w:sz="0" w:space="0" w:color="auto"/>
                    <w:left w:val="none" w:sz="0" w:space="0" w:color="auto"/>
                    <w:bottom w:val="none" w:sz="0" w:space="0" w:color="auto"/>
                    <w:right w:val="none" w:sz="0" w:space="0" w:color="auto"/>
                  </w:divBdr>
                  <w:divsChild>
                    <w:div w:id="1813401319">
                      <w:marLeft w:val="0"/>
                      <w:marRight w:val="0"/>
                      <w:marTop w:val="0"/>
                      <w:marBottom w:val="0"/>
                      <w:divBdr>
                        <w:top w:val="none" w:sz="0" w:space="0" w:color="auto"/>
                        <w:left w:val="none" w:sz="0" w:space="0" w:color="auto"/>
                        <w:bottom w:val="none" w:sz="0" w:space="0" w:color="auto"/>
                        <w:right w:val="none" w:sz="0" w:space="0" w:color="auto"/>
                      </w:divBdr>
                    </w:div>
                  </w:divsChild>
                </w:div>
                <w:div w:id="1200706142">
                  <w:marLeft w:val="0"/>
                  <w:marRight w:val="0"/>
                  <w:marTop w:val="0"/>
                  <w:marBottom w:val="0"/>
                  <w:divBdr>
                    <w:top w:val="none" w:sz="0" w:space="0" w:color="auto"/>
                    <w:left w:val="none" w:sz="0" w:space="0" w:color="auto"/>
                    <w:bottom w:val="none" w:sz="0" w:space="0" w:color="auto"/>
                    <w:right w:val="none" w:sz="0" w:space="0" w:color="auto"/>
                  </w:divBdr>
                  <w:divsChild>
                    <w:div w:id="1510558153">
                      <w:marLeft w:val="0"/>
                      <w:marRight w:val="0"/>
                      <w:marTop w:val="0"/>
                      <w:marBottom w:val="0"/>
                      <w:divBdr>
                        <w:top w:val="none" w:sz="0" w:space="0" w:color="auto"/>
                        <w:left w:val="none" w:sz="0" w:space="0" w:color="auto"/>
                        <w:bottom w:val="none" w:sz="0" w:space="0" w:color="auto"/>
                        <w:right w:val="none" w:sz="0" w:space="0" w:color="auto"/>
                      </w:divBdr>
                    </w:div>
                  </w:divsChild>
                </w:div>
                <w:div w:id="171915039">
                  <w:marLeft w:val="0"/>
                  <w:marRight w:val="0"/>
                  <w:marTop w:val="0"/>
                  <w:marBottom w:val="0"/>
                  <w:divBdr>
                    <w:top w:val="none" w:sz="0" w:space="0" w:color="auto"/>
                    <w:left w:val="none" w:sz="0" w:space="0" w:color="auto"/>
                    <w:bottom w:val="none" w:sz="0" w:space="0" w:color="auto"/>
                    <w:right w:val="none" w:sz="0" w:space="0" w:color="auto"/>
                  </w:divBdr>
                  <w:divsChild>
                    <w:div w:id="1963725135">
                      <w:marLeft w:val="0"/>
                      <w:marRight w:val="0"/>
                      <w:marTop w:val="0"/>
                      <w:marBottom w:val="0"/>
                      <w:divBdr>
                        <w:top w:val="none" w:sz="0" w:space="0" w:color="auto"/>
                        <w:left w:val="none" w:sz="0" w:space="0" w:color="auto"/>
                        <w:bottom w:val="none" w:sz="0" w:space="0" w:color="auto"/>
                        <w:right w:val="none" w:sz="0" w:space="0" w:color="auto"/>
                      </w:divBdr>
                    </w:div>
                  </w:divsChild>
                </w:div>
                <w:div w:id="1815948511">
                  <w:marLeft w:val="0"/>
                  <w:marRight w:val="0"/>
                  <w:marTop w:val="0"/>
                  <w:marBottom w:val="0"/>
                  <w:divBdr>
                    <w:top w:val="none" w:sz="0" w:space="0" w:color="auto"/>
                    <w:left w:val="none" w:sz="0" w:space="0" w:color="auto"/>
                    <w:bottom w:val="none" w:sz="0" w:space="0" w:color="auto"/>
                    <w:right w:val="none" w:sz="0" w:space="0" w:color="auto"/>
                  </w:divBdr>
                  <w:divsChild>
                    <w:div w:id="962342161">
                      <w:marLeft w:val="0"/>
                      <w:marRight w:val="0"/>
                      <w:marTop w:val="0"/>
                      <w:marBottom w:val="0"/>
                      <w:divBdr>
                        <w:top w:val="none" w:sz="0" w:space="0" w:color="auto"/>
                        <w:left w:val="none" w:sz="0" w:space="0" w:color="auto"/>
                        <w:bottom w:val="none" w:sz="0" w:space="0" w:color="auto"/>
                        <w:right w:val="none" w:sz="0" w:space="0" w:color="auto"/>
                      </w:divBdr>
                    </w:div>
                  </w:divsChild>
                </w:div>
                <w:div w:id="1003553186">
                  <w:marLeft w:val="0"/>
                  <w:marRight w:val="0"/>
                  <w:marTop w:val="0"/>
                  <w:marBottom w:val="0"/>
                  <w:divBdr>
                    <w:top w:val="none" w:sz="0" w:space="0" w:color="auto"/>
                    <w:left w:val="none" w:sz="0" w:space="0" w:color="auto"/>
                    <w:bottom w:val="none" w:sz="0" w:space="0" w:color="auto"/>
                    <w:right w:val="none" w:sz="0" w:space="0" w:color="auto"/>
                  </w:divBdr>
                  <w:divsChild>
                    <w:div w:id="2051148542">
                      <w:marLeft w:val="0"/>
                      <w:marRight w:val="0"/>
                      <w:marTop w:val="0"/>
                      <w:marBottom w:val="0"/>
                      <w:divBdr>
                        <w:top w:val="none" w:sz="0" w:space="0" w:color="auto"/>
                        <w:left w:val="none" w:sz="0" w:space="0" w:color="auto"/>
                        <w:bottom w:val="none" w:sz="0" w:space="0" w:color="auto"/>
                        <w:right w:val="none" w:sz="0" w:space="0" w:color="auto"/>
                      </w:divBdr>
                    </w:div>
                  </w:divsChild>
                </w:div>
                <w:div w:id="1692147523">
                  <w:marLeft w:val="0"/>
                  <w:marRight w:val="0"/>
                  <w:marTop w:val="0"/>
                  <w:marBottom w:val="0"/>
                  <w:divBdr>
                    <w:top w:val="none" w:sz="0" w:space="0" w:color="auto"/>
                    <w:left w:val="none" w:sz="0" w:space="0" w:color="auto"/>
                    <w:bottom w:val="none" w:sz="0" w:space="0" w:color="auto"/>
                    <w:right w:val="none" w:sz="0" w:space="0" w:color="auto"/>
                  </w:divBdr>
                  <w:divsChild>
                    <w:div w:id="623996761">
                      <w:marLeft w:val="0"/>
                      <w:marRight w:val="0"/>
                      <w:marTop w:val="0"/>
                      <w:marBottom w:val="0"/>
                      <w:divBdr>
                        <w:top w:val="none" w:sz="0" w:space="0" w:color="auto"/>
                        <w:left w:val="none" w:sz="0" w:space="0" w:color="auto"/>
                        <w:bottom w:val="none" w:sz="0" w:space="0" w:color="auto"/>
                        <w:right w:val="none" w:sz="0" w:space="0" w:color="auto"/>
                      </w:divBdr>
                    </w:div>
                  </w:divsChild>
                </w:div>
                <w:div w:id="1187672280">
                  <w:marLeft w:val="0"/>
                  <w:marRight w:val="0"/>
                  <w:marTop w:val="0"/>
                  <w:marBottom w:val="0"/>
                  <w:divBdr>
                    <w:top w:val="none" w:sz="0" w:space="0" w:color="auto"/>
                    <w:left w:val="none" w:sz="0" w:space="0" w:color="auto"/>
                    <w:bottom w:val="none" w:sz="0" w:space="0" w:color="auto"/>
                    <w:right w:val="none" w:sz="0" w:space="0" w:color="auto"/>
                  </w:divBdr>
                  <w:divsChild>
                    <w:div w:id="1409185358">
                      <w:marLeft w:val="0"/>
                      <w:marRight w:val="0"/>
                      <w:marTop w:val="0"/>
                      <w:marBottom w:val="0"/>
                      <w:divBdr>
                        <w:top w:val="none" w:sz="0" w:space="0" w:color="auto"/>
                        <w:left w:val="none" w:sz="0" w:space="0" w:color="auto"/>
                        <w:bottom w:val="none" w:sz="0" w:space="0" w:color="auto"/>
                        <w:right w:val="none" w:sz="0" w:space="0" w:color="auto"/>
                      </w:divBdr>
                    </w:div>
                  </w:divsChild>
                </w:div>
                <w:div w:id="186796466">
                  <w:marLeft w:val="0"/>
                  <w:marRight w:val="0"/>
                  <w:marTop w:val="0"/>
                  <w:marBottom w:val="0"/>
                  <w:divBdr>
                    <w:top w:val="none" w:sz="0" w:space="0" w:color="auto"/>
                    <w:left w:val="none" w:sz="0" w:space="0" w:color="auto"/>
                    <w:bottom w:val="none" w:sz="0" w:space="0" w:color="auto"/>
                    <w:right w:val="none" w:sz="0" w:space="0" w:color="auto"/>
                  </w:divBdr>
                  <w:divsChild>
                    <w:div w:id="1258294386">
                      <w:marLeft w:val="0"/>
                      <w:marRight w:val="0"/>
                      <w:marTop w:val="0"/>
                      <w:marBottom w:val="0"/>
                      <w:divBdr>
                        <w:top w:val="none" w:sz="0" w:space="0" w:color="auto"/>
                        <w:left w:val="none" w:sz="0" w:space="0" w:color="auto"/>
                        <w:bottom w:val="none" w:sz="0" w:space="0" w:color="auto"/>
                        <w:right w:val="none" w:sz="0" w:space="0" w:color="auto"/>
                      </w:divBdr>
                    </w:div>
                  </w:divsChild>
                </w:div>
                <w:div w:id="1594508616">
                  <w:marLeft w:val="0"/>
                  <w:marRight w:val="0"/>
                  <w:marTop w:val="0"/>
                  <w:marBottom w:val="0"/>
                  <w:divBdr>
                    <w:top w:val="none" w:sz="0" w:space="0" w:color="auto"/>
                    <w:left w:val="none" w:sz="0" w:space="0" w:color="auto"/>
                    <w:bottom w:val="none" w:sz="0" w:space="0" w:color="auto"/>
                    <w:right w:val="none" w:sz="0" w:space="0" w:color="auto"/>
                  </w:divBdr>
                  <w:divsChild>
                    <w:div w:id="1128932070">
                      <w:marLeft w:val="0"/>
                      <w:marRight w:val="0"/>
                      <w:marTop w:val="0"/>
                      <w:marBottom w:val="0"/>
                      <w:divBdr>
                        <w:top w:val="none" w:sz="0" w:space="0" w:color="auto"/>
                        <w:left w:val="none" w:sz="0" w:space="0" w:color="auto"/>
                        <w:bottom w:val="none" w:sz="0" w:space="0" w:color="auto"/>
                        <w:right w:val="none" w:sz="0" w:space="0" w:color="auto"/>
                      </w:divBdr>
                    </w:div>
                  </w:divsChild>
                </w:div>
                <w:div w:id="1208107329">
                  <w:marLeft w:val="0"/>
                  <w:marRight w:val="0"/>
                  <w:marTop w:val="0"/>
                  <w:marBottom w:val="0"/>
                  <w:divBdr>
                    <w:top w:val="none" w:sz="0" w:space="0" w:color="auto"/>
                    <w:left w:val="none" w:sz="0" w:space="0" w:color="auto"/>
                    <w:bottom w:val="none" w:sz="0" w:space="0" w:color="auto"/>
                    <w:right w:val="none" w:sz="0" w:space="0" w:color="auto"/>
                  </w:divBdr>
                  <w:divsChild>
                    <w:div w:id="53242679">
                      <w:marLeft w:val="0"/>
                      <w:marRight w:val="0"/>
                      <w:marTop w:val="0"/>
                      <w:marBottom w:val="0"/>
                      <w:divBdr>
                        <w:top w:val="none" w:sz="0" w:space="0" w:color="auto"/>
                        <w:left w:val="none" w:sz="0" w:space="0" w:color="auto"/>
                        <w:bottom w:val="none" w:sz="0" w:space="0" w:color="auto"/>
                        <w:right w:val="none" w:sz="0" w:space="0" w:color="auto"/>
                      </w:divBdr>
                    </w:div>
                  </w:divsChild>
                </w:div>
                <w:div w:id="379063013">
                  <w:marLeft w:val="0"/>
                  <w:marRight w:val="0"/>
                  <w:marTop w:val="0"/>
                  <w:marBottom w:val="0"/>
                  <w:divBdr>
                    <w:top w:val="none" w:sz="0" w:space="0" w:color="auto"/>
                    <w:left w:val="none" w:sz="0" w:space="0" w:color="auto"/>
                    <w:bottom w:val="none" w:sz="0" w:space="0" w:color="auto"/>
                    <w:right w:val="none" w:sz="0" w:space="0" w:color="auto"/>
                  </w:divBdr>
                  <w:divsChild>
                    <w:div w:id="1833183535">
                      <w:marLeft w:val="0"/>
                      <w:marRight w:val="0"/>
                      <w:marTop w:val="0"/>
                      <w:marBottom w:val="0"/>
                      <w:divBdr>
                        <w:top w:val="none" w:sz="0" w:space="0" w:color="auto"/>
                        <w:left w:val="none" w:sz="0" w:space="0" w:color="auto"/>
                        <w:bottom w:val="none" w:sz="0" w:space="0" w:color="auto"/>
                        <w:right w:val="none" w:sz="0" w:space="0" w:color="auto"/>
                      </w:divBdr>
                    </w:div>
                  </w:divsChild>
                </w:div>
                <w:div w:id="2013756280">
                  <w:marLeft w:val="0"/>
                  <w:marRight w:val="0"/>
                  <w:marTop w:val="0"/>
                  <w:marBottom w:val="0"/>
                  <w:divBdr>
                    <w:top w:val="none" w:sz="0" w:space="0" w:color="auto"/>
                    <w:left w:val="none" w:sz="0" w:space="0" w:color="auto"/>
                    <w:bottom w:val="none" w:sz="0" w:space="0" w:color="auto"/>
                    <w:right w:val="none" w:sz="0" w:space="0" w:color="auto"/>
                  </w:divBdr>
                  <w:divsChild>
                    <w:div w:id="28454394">
                      <w:marLeft w:val="0"/>
                      <w:marRight w:val="0"/>
                      <w:marTop w:val="0"/>
                      <w:marBottom w:val="0"/>
                      <w:divBdr>
                        <w:top w:val="none" w:sz="0" w:space="0" w:color="auto"/>
                        <w:left w:val="none" w:sz="0" w:space="0" w:color="auto"/>
                        <w:bottom w:val="none" w:sz="0" w:space="0" w:color="auto"/>
                        <w:right w:val="none" w:sz="0" w:space="0" w:color="auto"/>
                      </w:divBdr>
                    </w:div>
                  </w:divsChild>
                </w:div>
                <w:div w:id="549610176">
                  <w:marLeft w:val="0"/>
                  <w:marRight w:val="0"/>
                  <w:marTop w:val="0"/>
                  <w:marBottom w:val="0"/>
                  <w:divBdr>
                    <w:top w:val="none" w:sz="0" w:space="0" w:color="auto"/>
                    <w:left w:val="none" w:sz="0" w:space="0" w:color="auto"/>
                    <w:bottom w:val="none" w:sz="0" w:space="0" w:color="auto"/>
                    <w:right w:val="none" w:sz="0" w:space="0" w:color="auto"/>
                  </w:divBdr>
                  <w:divsChild>
                    <w:div w:id="1719667333">
                      <w:marLeft w:val="0"/>
                      <w:marRight w:val="0"/>
                      <w:marTop w:val="0"/>
                      <w:marBottom w:val="0"/>
                      <w:divBdr>
                        <w:top w:val="none" w:sz="0" w:space="0" w:color="auto"/>
                        <w:left w:val="none" w:sz="0" w:space="0" w:color="auto"/>
                        <w:bottom w:val="none" w:sz="0" w:space="0" w:color="auto"/>
                        <w:right w:val="none" w:sz="0" w:space="0" w:color="auto"/>
                      </w:divBdr>
                    </w:div>
                  </w:divsChild>
                </w:div>
                <w:div w:id="613682156">
                  <w:marLeft w:val="0"/>
                  <w:marRight w:val="0"/>
                  <w:marTop w:val="0"/>
                  <w:marBottom w:val="0"/>
                  <w:divBdr>
                    <w:top w:val="none" w:sz="0" w:space="0" w:color="auto"/>
                    <w:left w:val="none" w:sz="0" w:space="0" w:color="auto"/>
                    <w:bottom w:val="none" w:sz="0" w:space="0" w:color="auto"/>
                    <w:right w:val="none" w:sz="0" w:space="0" w:color="auto"/>
                  </w:divBdr>
                  <w:divsChild>
                    <w:div w:id="129176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4629751">
          <w:marLeft w:val="0"/>
          <w:marRight w:val="0"/>
          <w:marTop w:val="0"/>
          <w:marBottom w:val="0"/>
          <w:divBdr>
            <w:top w:val="none" w:sz="0" w:space="0" w:color="auto"/>
            <w:left w:val="none" w:sz="0" w:space="0" w:color="auto"/>
            <w:bottom w:val="none" w:sz="0" w:space="0" w:color="auto"/>
            <w:right w:val="none" w:sz="0" w:space="0" w:color="auto"/>
          </w:divBdr>
        </w:div>
        <w:div w:id="97413648">
          <w:marLeft w:val="0"/>
          <w:marRight w:val="0"/>
          <w:marTop w:val="0"/>
          <w:marBottom w:val="0"/>
          <w:divBdr>
            <w:top w:val="none" w:sz="0" w:space="0" w:color="auto"/>
            <w:left w:val="none" w:sz="0" w:space="0" w:color="auto"/>
            <w:bottom w:val="none" w:sz="0" w:space="0" w:color="auto"/>
            <w:right w:val="none" w:sz="0" w:space="0" w:color="auto"/>
          </w:divBdr>
        </w:div>
        <w:div w:id="1316104924">
          <w:marLeft w:val="0"/>
          <w:marRight w:val="0"/>
          <w:marTop w:val="0"/>
          <w:marBottom w:val="0"/>
          <w:divBdr>
            <w:top w:val="none" w:sz="0" w:space="0" w:color="auto"/>
            <w:left w:val="none" w:sz="0" w:space="0" w:color="auto"/>
            <w:bottom w:val="none" w:sz="0" w:space="0" w:color="auto"/>
            <w:right w:val="none" w:sz="0" w:space="0" w:color="auto"/>
          </w:divBdr>
          <w:divsChild>
            <w:div w:id="1706711782">
              <w:marLeft w:val="-75"/>
              <w:marRight w:val="0"/>
              <w:marTop w:val="30"/>
              <w:marBottom w:val="30"/>
              <w:divBdr>
                <w:top w:val="none" w:sz="0" w:space="0" w:color="auto"/>
                <w:left w:val="none" w:sz="0" w:space="0" w:color="auto"/>
                <w:bottom w:val="none" w:sz="0" w:space="0" w:color="auto"/>
                <w:right w:val="none" w:sz="0" w:space="0" w:color="auto"/>
              </w:divBdr>
              <w:divsChild>
                <w:div w:id="1666661500">
                  <w:marLeft w:val="0"/>
                  <w:marRight w:val="0"/>
                  <w:marTop w:val="0"/>
                  <w:marBottom w:val="0"/>
                  <w:divBdr>
                    <w:top w:val="none" w:sz="0" w:space="0" w:color="auto"/>
                    <w:left w:val="none" w:sz="0" w:space="0" w:color="auto"/>
                    <w:bottom w:val="none" w:sz="0" w:space="0" w:color="auto"/>
                    <w:right w:val="none" w:sz="0" w:space="0" w:color="auto"/>
                  </w:divBdr>
                  <w:divsChild>
                    <w:div w:id="2086798862">
                      <w:marLeft w:val="0"/>
                      <w:marRight w:val="0"/>
                      <w:marTop w:val="0"/>
                      <w:marBottom w:val="0"/>
                      <w:divBdr>
                        <w:top w:val="none" w:sz="0" w:space="0" w:color="auto"/>
                        <w:left w:val="none" w:sz="0" w:space="0" w:color="auto"/>
                        <w:bottom w:val="none" w:sz="0" w:space="0" w:color="auto"/>
                        <w:right w:val="none" w:sz="0" w:space="0" w:color="auto"/>
                      </w:divBdr>
                    </w:div>
                  </w:divsChild>
                </w:div>
                <w:div w:id="763651418">
                  <w:marLeft w:val="0"/>
                  <w:marRight w:val="0"/>
                  <w:marTop w:val="0"/>
                  <w:marBottom w:val="0"/>
                  <w:divBdr>
                    <w:top w:val="none" w:sz="0" w:space="0" w:color="auto"/>
                    <w:left w:val="none" w:sz="0" w:space="0" w:color="auto"/>
                    <w:bottom w:val="none" w:sz="0" w:space="0" w:color="auto"/>
                    <w:right w:val="none" w:sz="0" w:space="0" w:color="auto"/>
                  </w:divBdr>
                  <w:divsChild>
                    <w:div w:id="114327005">
                      <w:marLeft w:val="0"/>
                      <w:marRight w:val="0"/>
                      <w:marTop w:val="0"/>
                      <w:marBottom w:val="0"/>
                      <w:divBdr>
                        <w:top w:val="none" w:sz="0" w:space="0" w:color="auto"/>
                        <w:left w:val="none" w:sz="0" w:space="0" w:color="auto"/>
                        <w:bottom w:val="none" w:sz="0" w:space="0" w:color="auto"/>
                        <w:right w:val="none" w:sz="0" w:space="0" w:color="auto"/>
                      </w:divBdr>
                    </w:div>
                  </w:divsChild>
                </w:div>
                <w:div w:id="208537417">
                  <w:marLeft w:val="0"/>
                  <w:marRight w:val="0"/>
                  <w:marTop w:val="0"/>
                  <w:marBottom w:val="0"/>
                  <w:divBdr>
                    <w:top w:val="none" w:sz="0" w:space="0" w:color="auto"/>
                    <w:left w:val="none" w:sz="0" w:space="0" w:color="auto"/>
                    <w:bottom w:val="none" w:sz="0" w:space="0" w:color="auto"/>
                    <w:right w:val="none" w:sz="0" w:space="0" w:color="auto"/>
                  </w:divBdr>
                  <w:divsChild>
                    <w:div w:id="1351879834">
                      <w:marLeft w:val="0"/>
                      <w:marRight w:val="0"/>
                      <w:marTop w:val="0"/>
                      <w:marBottom w:val="0"/>
                      <w:divBdr>
                        <w:top w:val="none" w:sz="0" w:space="0" w:color="auto"/>
                        <w:left w:val="none" w:sz="0" w:space="0" w:color="auto"/>
                        <w:bottom w:val="none" w:sz="0" w:space="0" w:color="auto"/>
                        <w:right w:val="none" w:sz="0" w:space="0" w:color="auto"/>
                      </w:divBdr>
                    </w:div>
                  </w:divsChild>
                </w:div>
                <w:div w:id="1443183838">
                  <w:marLeft w:val="0"/>
                  <w:marRight w:val="0"/>
                  <w:marTop w:val="0"/>
                  <w:marBottom w:val="0"/>
                  <w:divBdr>
                    <w:top w:val="none" w:sz="0" w:space="0" w:color="auto"/>
                    <w:left w:val="none" w:sz="0" w:space="0" w:color="auto"/>
                    <w:bottom w:val="none" w:sz="0" w:space="0" w:color="auto"/>
                    <w:right w:val="none" w:sz="0" w:space="0" w:color="auto"/>
                  </w:divBdr>
                  <w:divsChild>
                    <w:div w:id="2130656856">
                      <w:marLeft w:val="0"/>
                      <w:marRight w:val="0"/>
                      <w:marTop w:val="0"/>
                      <w:marBottom w:val="0"/>
                      <w:divBdr>
                        <w:top w:val="none" w:sz="0" w:space="0" w:color="auto"/>
                        <w:left w:val="none" w:sz="0" w:space="0" w:color="auto"/>
                        <w:bottom w:val="none" w:sz="0" w:space="0" w:color="auto"/>
                        <w:right w:val="none" w:sz="0" w:space="0" w:color="auto"/>
                      </w:divBdr>
                    </w:div>
                  </w:divsChild>
                </w:div>
                <w:div w:id="1102148875">
                  <w:marLeft w:val="0"/>
                  <w:marRight w:val="0"/>
                  <w:marTop w:val="0"/>
                  <w:marBottom w:val="0"/>
                  <w:divBdr>
                    <w:top w:val="none" w:sz="0" w:space="0" w:color="auto"/>
                    <w:left w:val="none" w:sz="0" w:space="0" w:color="auto"/>
                    <w:bottom w:val="none" w:sz="0" w:space="0" w:color="auto"/>
                    <w:right w:val="none" w:sz="0" w:space="0" w:color="auto"/>
                  </w:divBdr>
                  <w:divsChild>
                    <w:div w:id="874193247">
                      <w:marLeft w:val="0"/>
                      <w:marRight w:val="0"/>
                      <w:marTop w:val="0"/>
                      <w:marBottom w:val="0"/>
                      <w:divBdr>
                        <w:top w:val="none" w:sz="0" w:space="0" w:color="auto"/>
                        <w:left w:val="none" w:sz="0" w:space="0" w:color="auto"/>
                        <w:bottom w:val="none" w:sz="0" w:space="0" w:color="auto"/>
                        <w:right w:val="none" w:sz="0" w:space="0" w:color="auto"/>
                      </w:divBdr>
                    </w:div>
                  </w:divsChild>
                </w:div>
                <w:div w:id="2107797977">
                  <w:marLeft w:val="0"/>
                  <w:marRight w:val="0"/>
                  <w:marTop w:val="0"/>
                  <w:marBottom w:val="0"/>
                  <w:divBdr>
                    <w:top w:val="none" w:sz="0" w:space="0" w:color="auto"/>
                    <w:left w:val="none" w:sz="0" w:space="0" w:color="auto"/>
                    <w:bottom w:val="none" w:sz="0" w:space="0" w:color="auto"/>
                    <w:right w:val="none" w:sz="0" w:space="0" w:color="auto"/>
                  </w:divBdr>
                  <w:divsChild>
                    <w:div w:id="1388409046">
                      <w:marLeft w:val="0"/>
                      <w:marRight w:val="0"/>
                      <w:marTop w:val="0"/>
                      <w:marBottom w:val="0"/>
                      <w:divBdr>
                        <w:top w:val="none" w:sz="0" w:space="0" w:color="auto"/>
                        <w:left w:val="none" w:sz="0" w:space="0" w:color="auto"/>
                        <w:bottom w:val="none" w:sz="0" w:space="0" w:color="auto"/>
                        <w:right w:val="none" w:sz="0" w:space="0" w:color="auto"/>
                      </w:divBdr>
                    </w:div>
                  </w:divsChild>
                </w:div>
                <w:div w:id="296226365">
                  <w:marLeft w:val="0"/>
                  <w:marRight w:val="0"/>
                  <w:marTop w:val="0"/>
                  <w:marBottom w:val="0"/>
                  <w:divBdr>
                    <w:top w:val="none" w:sz="0" w:space="0" w:color="auto"/>
                    <w:left w:val="none" w:sz="0" w:space="0" w:color="auto"/>
                    <w:bottom w:val="none" w:sz="0" w:space="0" w:color="auto"/>
                    <w:right w:val="none" w:sz="0" w:space="0" w:color="auto"/>
                  </w:divBdr>
                  <w:divsChild>
                    <w:div w:id="941571110">
                      <w:marLeft w:val="0"/>
                      <w:marRight w:val="0"/>
                      <w:marTop w:val="0"/>
                      <w:marBottom w:val="0"/>
                      <w:divBdr>
                        <w:top w:val="none" w:sz="0" w:space="0" w:color="auto"/>
                        <w:left w:val="none" w:sz="0" w:space="0" w:color="auto"/>
                        <w:bottom w:val="none" w:sz="0" w:space="0" w:color="auto"/>
                        <w:right w:val="none" w:sz="0" w:space="0" w:color="auto"/>
                      </w:divBdr>
                    </w:div>
                  </w:divsChild>
                </w:div>
                <w:div w:id="2062972380">
                  <w:marLeft w:val="0"/>
                  <w:marRight w:val="0"/>
                  <w:marTop w:val="0"/>
                  <w:marBottom w:val="0"/>
                  <w:divBdr>
                    <w:top w:val="none" w:sz="0" w:space="0" w:color="auto"/>
                    <w:left w:val="none" w:sz="0" w:space="0" w:color="auto"/>
                    <w:bottom w:val="none" w:sz="0" w:space="0" w:color="auto"/>
                    <w:right w:val="none" w:sz="0" w:space="0" w:color="auto"/>
                  </w:divBdr>
                  <w:divsChild>
                    <w:div w:id="860389018">
                      <w:marLeft w:val="0"/>
                      <w:marRight w:val="0"/>
                      <w:marTop w:val="0"/>
                      <w:marBottom w:val="0"/>
                      <w:divBdr>
                        <w:top w:val="none" w:sz="0" w:space="0" w:color="auto"/>
                        <w:left w:val="none" w:sz="0" w:space="0" w:color="auto"/>
                        <w:bottom w:val="none" w:sz="0" w:space="0" w:color="auto"/>
                        <w:right w:val="none" w:sz="0" w:space="0" w:color="auto"/>
                      </w:divBdr>
                    </w:div>
                  </w:divsChild>
                </w:div>
                <w:div w:id="1627589150">
                  <w:marLeft w:val="0"/>
                  <w:marRight w:val="0"/>
                  <w:marTop w:val="0"/>
                  <w:marBottom w:val="0"/>
                  <w:divBdr>
                    <w:top w:val="none" w:sz="0" w:space="0" w:color="auto"/>
                    <w:left w:val="none" w:sz="0" w:space="0" w:color="auto"/>
                    <w:bottom w:val="none" w:sz="0" w:space="0" w:color="auto"/>
                    <w:right w:val="none" w:sz="0" w:space="0" w:color="auto"/>
                  </w:divBdr>
                  <w:divsChild>
                    <w:div w:id="456797703">
                      <w:marLeft w:val="0"/>
                      <w:marRight w:val="0"/>
                      <w:marTop w:val="0"/>
                      <w:marBottom w:val="0"/>
                      <w:divBdr>
                        <w:top w:val="none" w:sz="0" w:space="0" w:color="auto"/>
                        <w:left w:val="none" w:sz="0" w:space="0" w:color="auto"/>
                        <w:bottom w:val="none" w:sz="0" w:space="0" w:color="auto"/>
                        <w:right w:val="none" w:sz="0" w:space="0" w:color="auto"/>
                      </w:divBdr>
                    </w:div>
                  </w:divsChild>
                </w:div>
                <w:div w:id="1538203864">
                  <w:marLeft w:val="0"/>
                  <w:marRight w:val="0"/>
                  <w:marTop w:val="0"/>
                  <w:marBottom w:val="0"/>
                  <w:divBdr>
                    <w:top w:val="none" w:sz="0" w:space="0" w:color="auto"/>
                    <w:left w:val="none" w:sz="0" w:space="0" w:color="auto"/>
                    <w:bottom w:val="none" w:sz="0" w:space="0" w:color="auto"/>
                    <w:right w:val="none" w:sz="0" w:space="0" w:color="auto"/>
                  </w:divBdr>
                  <w:divsChild>
                    <w:div w:id="464347932">
                      <w:marLeft w:val="0"/>
                      <w:marRight w:val="0"/>
                      <w:marTop w:val="0"/>
                      <w:marBottom w:val="0"/>
                      <w:divBdr>
                        <w:top w:val="none" w:sz="0" w:space="0" w:color="auto"/>
                        <w:left w:val="none" w:sz="0" w:space="0" w:color="auto"/>
                        <w:bottom w:val="none" w:sz="0" w:space="0" w:color="auto"/>
                        <w:right w:val="none" w:sz="0" w:space="0" w:color="auto"/>
                      </w:divBdr>
                    </w:div>
                  </w:divsChild>
                </w:div>
                <w:div w:id="240333214">
                  <w:marLeft w:val="0"/>
                  <w:marRight w:val="0"/>
                  <w:marTop w:val="0"/>
                  <w:marBottom w:val="0"/>
                  <w:divBdr>
                    <w:top w:val="none" w:sz="0" w:space="0" w:color="auto"/>
                    <w:left w:val="none" w:sz="0" w:space="0" w:color="auto"/>
                    <w:bottom w:val="none" w:sz="0" w:space="0" w:color="auto"/>
                    <w:right w:val="none" w:sz="0" w:space="0" w:color="auto"/>
                  </w:divBdr>
                  <w:divsChild>
                    <w:div w:id="206572895">
                      <w:marLeft w:val="0"/>
                      <w:marRight w:val="0"/>
                      <w:marTop w:val="0"/>
                      <w:marBottom w:val="0"/>
                      <w:divBdr>
                        <w:top w:val="none" w:sz="0" w:space="0" w:color="auto"/>
                        <w:left w:val="none" w:sz="0" w:space="0" w:color="auto"/>
                        <w:bottom w:val="none" w:sz="0" w:space="0" w:color="auto"/>
                        <w:right w:val="none" w:sz="0" w:space="0" w:color="auto"/>
                      </w:divBdr>
                    </w:div>
                  </w:divsChild>
                </w:div>
                <w:div w:id="1234313332">
                  <w:marLeft w:val="0"/>
                  <w:marRight w:val="0"/>
                  <w:marTop w:val="0"/>
                  <w:marBottom w:val="0"/>
                  <w:divBdr>
                    <w:top w:val="none" w:sz="0" w:space="0" w:color="auto"/>
                    <w:left w:val="none" w:sz="0" w:space="0" w:color="auto"/>
                    <w:bottom w:val="none" w:sz="0" w:space="0" w:color="auto"/>
                    <w:right w:val="none" w:sz="0" w:space="0" w:color="auto"/>
                  </w:divBdr>
                  <w:divsChild>
                    <w:div w:id="34699351">
                      <w:marLeft w:val="0"/>
                      <w:marRight w:val="0"/>
                      <w:marTop w:val="0"/>
                      <w:marBottom w:val="0"/>
                      <w:divBdr>
                        <w:top w:val="none" w:sz="0" w:space="0" w:color="auto"/>
                        <w:left w:val="none" w:sz="0" w:space="0" w:color="auto"/>
                        <w:bottom w:val="none" w:sz="0" w:space="0" w:color="auto"/>
                        <w:right w:val="none" w:sz="0" w:space="0" w:color="auto"/>
                      </w:divBdr>
                    </w:div>
                  </w:divsChild>
                </w:div>
                <w:div w:id="1992557412">
                  <w:marLeft w:val="0"/>
                  <w:marRight w:val="0"/>
                  <w:marTop w:val="0"/>
                  <w:marBottom w:val="0"/>
                  <w:divBdr>
                    <w:top w:val="none" w:sz="0" w:space="0" w:color="auto"/>
                    <w:left w:val="none" w:sz="0" w:space="0" w:color="auto"/>
                    <w:bottom w:val="none" w:sz="0" w:space="0" w:color="auto"/>
                    <w:right w:val="none" w:sz="0" w:space="0" w:color="auto"/>
                  </w:divBdr>
                  <w:divsChild>
                    <w:div w:id="24139665">
                      <w:marLeft w:val="0"/>
                      <w:marRight w:val="0"/>
                      <w:marTop w:val="0"/>
                      <w:marBottom w:val="0"/>
                      <w:divBdr>
                        <w:top w:val="none" w:sz="0" w:space="0" w:color="auto"/>
                        <w:left w:val="none" w:sz="0" w:space="0" w:color="auto"/>
                        <w:bottom w:val="none" w:sz="0" w:space="0" w:color="auto"/>
                        <w:right w:val="none" w:sz="0" w:space="0" w:color="auto"/>
                      </w:divBdr>
                    </w:div>
                  </w:divsChild>
                </w:div>
                <w:div w:id="305358895">
                  <w:marLeft w:val="0"/>
                  <w:marRight w:val="0"/>
                  <w:marTop w:val="0"/>
                  <w:marBottom w:val="0"/>
                  <w:divBdr>
                    <w:top w:val="none" w:sz="0" w:space="0" w:color="auto"/>
                    <w:left w:val="none" w:sz="0" w:space="0" w:color="auto"/>
                    <w:bottom w:val="none" w:sz="0" w:space="0" w:color="auto"/>
                    <w:right w:val="none" w:sz="0" w:space="0" w:color="auto"/>
                  </w:divBdr>
                  <w:divsChild>
                    <w:div w:id="426193730">
                      <w:marLeft w:val="0"/>
                      <w:marRight w:val="0"/>
                      <w:marTop w:val="0"/>
                      <w:marBottom w:val="0"/>
                      <w:divBdr>
                        <w:top w:val="none" w:sz="0" w:space="0" w:color="auto"/>
                        <w:left w:val="none" w:sz="0" w:space="0" w:color="auto"/>
                        <w:bottom w:val="none" w:sz="0" w:space="0" w:color="auto"/>
                        <w:right w:val="none" w:sz="0" w:space="0" w:color="auto"/>
                      </w:divBdr>
                    </w:div>
                  </w:divsChild>
                </w:div>
                <w:div w:id="668944905">
                  <w:marLeft w:val="0"/>
                  <w:marRight w:val="0"/>
                  <w:marTop w:val="0"/>
                  <w:marBottom w:val="0"/>
                  <w:divBdr>
                    <w:top w:val="none" w:sz="0" w:space="0" w:color="auto"/>
                    <w:left w:val="none" w:sz="0" w:space="0" w:color="auto"/>
                    <w:bottom w:val="none" w:sz="0" w:space="0" w:color="auto"/>
                    <w:right w:val="none" w:sz="0" w:space="0" w:color="auto"/>
                  </w:divBdr>
                  <w:divsChild>
                    <w:div w:id="204949173">
                      <w:marLeft w:val="0"/>
                      <w:marRight w:val="0"/>
                      <w:marTop w:val="0"/>
                      <w:marBottom w:val="0"/>
                      <w:divBdr>
                        <w:top w:val="none" w:sz="0" w:space="0" w:color="auto"/>
                        <w:left w:val="none" w:sz="0" w:space="0" w:color="auto"/>
                        <w:bottom w:val="none" w:sz="0" w:space="0" w:color="auto"/>
                        <w:right w:val="none" w:sz="0" w:space="0" w:color="auto"/>
                      </w:divBdr>
                    </w:div>
                  </w:divsChild>
                </w:div>
                <w:div w:id="2091729460">
                  <w:marLeft w:val="0"/>
                  <w:marRight w:val="0"/>
                  <w:marTop w:val="0"/>
                  <w:marBottom w:val="0"/>
                  <w:divBdr>
                    <w:top w:val="none" w:sz="0" w:space="0" w:color="auto"/>
                    <w:left w:val="none" w:sz="0" w:space="0" w:color="auto"/>
                    <w:bottom w:val="none" w:sz="0" w:space="0" w:color="auto"/>
                    <w:right w:val="none" w:sz="0" w:space="0" w:color="auto"/>
                  </w:divBdr>
                  <w:divsChild>
                    <w:div w:id="1610501032">
                      <w:marLeft w:val="0"/>
                      <w:marRight w:val="0"/>
                      <w:marTop w:val="0"/>
                      <w:marBottom w:val="0"/>
                      <w:divBdr>
                        <w:top w:val="none" w:sz="0" w:space="0" w:color="auto"/>
                        <w:left w:val="none" w:sz="0" w:space="0" w:color="auto"/>
                        <w:bottom w:val="none" w:sz="0" w:space="0" w:color="auto"/>
                        <w:right w:val="none" w:sz="0" w:space="0" w:color="auto"/>
                      </w:divBdr>
                    </w:div>
                  </w:divsChild>
                </w:div>
                <w:div w:id="2127238587">
                  <w:marLeft w:val="0"/>
                  <w:marRight w:val="0"/>
                  <w:marTop w:val="0"/>
                  <w:marBottom w:val="0"/>
                  <w:divBdr>
                    <w:top w:val="none" w:sz="0" w:space="0" w:color="auto"/>
                    <w:left w:val="none" w:sz="0" w:space="0" w:color="auto"/>
                    <w:bottom w:val="none" w:sz="0" w:space="0" w:color="auto"/>
                    <w:right w:val="none" w:sz="0" w:space="0" w:color="auto"/>
                  </w:divBdr>
                  <w:divsChild>
                    <w:div w:id="1822653589">
                      <w:marLeft w:val="0"/>
                      <w:marRight w:val="0"/>
                      <w:marTop w:val="0"/>
                      <w:marBottom w:val="0"/>
                      <w:divBdr>
                        <w:top w:val="none" w:sz="0" w:space="0" w:color="auto"/>
                        <w:left w:val="none" w:sz="0" w:space="0" w:color="auto"/>
                        <w:bottom w:val="none" w:sz="0" w:space="0" w:color="auto"/>
                        <w:right w:val="none" w:sz="0" w:space="0" w:color="auto"/>
                      </w:divBdr>
                    </w:div>
                  </w:divsChild>
                </w:div>
                <w:div w:id="1546063984">
                  <w:marLeft w:val="0"/>
                  <w:marRight w:val="0"/>
                  <w:marTop w:val="0"/>
                  <w:marBottom w:val="0"/>
                  <w:divBdr>
                    <w:top w:val="none" w:sz="0" w:space="0" w:color="auto"/>
                    <w:left w:val="none" w:sz="0" w:space="0" w:color="auto"/>
                    <w:bottom w:val="none" w:sz="0" w:space="0" w:color="auto"/>
                    <w:right w:val="none" w:sz="0" w:space="0" w:color="auto"/>
                  </w:divBdr>
                  <w:divsChild>
                    <w:div w:id="969365749">
                      <w:marLeft w:val="0"/>
                      <w:marRight w:val="0"/>
                      <w:marTop w:val="0"/>
                      <w:marBottom w:val="0"/>
                      <w:divBdr>
                        <w:top w:val="none" w:sz="0" w:space="0" w:color="auto"/>
                        <w:left w:val="none" w:sz="0" w:space="0" w:color="auto"/>
                        <w:bottom w:val="none" w:sz="0" w:space="0" w:color="auto"/>
                        <w:right w:val="none" w:sz="0" w:space="0" w:color="auto"/>
                      </w:divBdr>
                    </w:div>
                  </w:divsChild>
                </w:div>
                <w:div w:id="1622569107">
                  <w:marLeft w:val="0"/>
                  <w:marRight w:val="0"/>
                  <w:marTop w:val="0"/>
                  <w:marBottom w:val="0"/>
                  <w:divBdr>
                    <w:top w:val="none" w:sz="0" w:space="0" w:color="auto"/>
                    <w:left w:val="none" w:sz="0" w:space="0" w:color="auto"/>
                    <w:bottom w:val="none" w:sz="0" w:space="0" w:color="auto"/>
                    <w:right w:val="none" w:sz="0" w:space="0" w:color="auto"/>
                  </w:divBdr>
                  <w:divsChild>
                    <w:div w:id="618418634">
                      <w:marLeft w:val="0"/>
                      <w:marRight w:val="0"/>
                      <w:marTop w:val="0"/>
                      <w:marBottom w:val="0"/>
                      <w:divBdr>
                        <w:top w:val="none" w:sz="0" w:space="0" w:color="auto"/>
                        <w:left w:val="none" w:sz="0" w:space="0" w:color="auto"/>
                        <w:bottom w:val="none" w:sz="0" w:space="0" w:color="auto"/>
                        <w:right w:val="none" w:sz="0" w:space="0" w:color="auto"/>
                      </w:divBdr>
                    </w:div>
                  </w:divsChild>
                </w:div>
                <w:div w:id="1857233336">
                  <w:marLeft w:val="0"/>
                  <w:marRight w:val="0"/>
                  <w:marTop w:val="0"/>
                  <w:marBottom w:val="0"/>
                  <w:divBdr>
                    <w:top w:val="none" w:sz="0" w:space="0" w:color="auto"/>
                    <w:left w:val="none" w:sz="0" w:space="0" w:color="auto"/>
                    <w:bottom w:val="none" w:sz="0" w:space="0" w:color="auto"/>
                    <w:right w:val="none" w:sz="0" w:space="0" w:color="auto"/>
                  </w:divBdr>
                  <w:divsChild>
                    <w:div w:id="1346708712">
                      <w:marLeft w:val="0"/>
                      <w:marRight w:val="0"/>
                      <w:marTop w:val="0"/>
                      <w:marBottom w:val="0"/>
                      <w:divBdr>
                        <w:top w:val="none" w:sz="0" w:space="0" w:color="auto"/>
                        <w:left w:val="none" w:sz="0" w:space="0" w:color="auto"/>
                        <w:bottom w:val="none" w:sz="0" w:space="0" w:color="auto"/>
                        <w:right w:val="none" w:sz="0" w:space="0" w:color="auto"/>
                      </w:divBdr>
                    </w:div>
                  </w:divsChild>
                </w:div>
                <w:div w:id="1555702025">
                  <w:marLeft w:val="0"/>
                  <w:marRight w:val="0"/>
                  <w:marTop w:val="0"/>
                  <w:marBottom w:val="0"/>
                  <w:divBdr>
                    <w:top w:val="none" w:sz="0" w:space="0" w:color="auto"/>
                    <w:left w:val="none" w:sz="0" w:space="0" w:color="auto"/>
                    <w:bottom w:val="none" w:sz="0" w:space="0" w:color="auto"/>
                    <w:right w:val="none" w:sz="0" w:space="0" w:color="auto"/>
                  </w:divBdr>
                  <w:divsChild>
                    <w:div w:id="716468217">
                      <w:marLeft w:val="0"/>
                      <w:marRight w:val="0"/>
                      <w:marTop w:val="0"/>
                      <w:marBottom w:val="0"/>
                      <w:divBdr>
                        <w:top w:val="none" w:sz="0" w:space="0" w:color="auto"/>
                        <w:left w:val="none" w:sz="0" w:space="0" w:color="auto"/>
                        <w:bottom w:val="none" w:sz="0" w:space="0" w:color="auto"/>
                        <w:right w:val="none" w:sz="0" w:space="0" w:color="auto"/>
                      </w:divBdr>
                    </w:div>
                  </w:divsChild>
                </w:div>
                <w:div w:id="515771493">
                  <w:marLeft w:val="0"/>
                  <w:marRight w:val="0"/>
                  <w:marTop w:val="0"/>
                  <w:marBottom w:val="0"/>
                  <w:divBdr>
                    <w:top w:val="none" w:sz="0" w:space="0" w:color="auto"/>
                    <w:left w:val="none" w:sz="0" w:space="0" w:color="auto"/>
                    <w:bottom w:val="none" w:sz="0" w:space="0" w:color="auto"/>
                    <w:right w:val="none" w:sz="0" w:space="0" w:color="auto"/>
                  </w:divBdr>
                  <w:divsChild>
                    <w:div w:id="2020353478">
                      <w:marLeft w:val="0"/>
                      <w:marRight w:val="0"/>
                      <w:marTop w:val="0"/>
                      <w:marBottom w:val="0"/>
                      <w:divBdr>
                        <w:top w:val="none" w:sz="0" w:space="0" w:color="auto"/>
                        <w:left w:val="none" w:sz="0" w:space="0" w:color="auto"/>
                        <w:bottom w:val="none" w:sz="0" w:space="0" w:color="auto"/>
                        <w:right w:val="none" w:sz="0" w:space="0" w:color="auto"/>
                      </w:divBdr>
                    </w:div>
                  </w:divsChild>
                </w:div>
                <w:div w:id="849830995">
                  <w:marLeft w:val="0"/>
                  <w:marRight w:val="0"/>
                  <w:marTop w:val="0"/>
                  <w:marBottom w:val="0"/>
                  <w:divBdr>
                    <w:top w:val="none" w:sz="0" w:space="0" w:color="auto"/>
                    <w:left w:val="none" w:sz="0" w:space="0" w:color="auto"/>
                    <w:bottom w:val="none" w:sz="0" w:space="0" w:color="auto"/>
                    <w:right w:val="none" w:sz="0" w:space="0" w:color="auto"/>
                  </w:divBdr>
                  <w:divsChild>
                    <w:div w:id="235173017">
                      <w:marLeft w:val="0"/>
                      <w:marRight w:val="0"/>
                      <w:marTop w:val="0"/>
                      <w:marBottom w:val="0"/>
                      <w:divBdr>
                        <w:top w:val="none" w:sz="0" w:space="0" w:color="auto"/>
                        <w:left w:val="none" w:sz="0" w:space="0" w:color="auto"/>
                        <w:bottom w:val="none" w:sz="0" w:space="0" w:color="auto"/>
                        <w:right w:val="none" w:sz="0" w:space="0" w:color="auto"/>
                      </w:divBdr>
                    </w:div>
                  </w:divsChild>
                </w:div>
                <w:div w:id="2030986452">
                  <w:marLeft w:val="0"/>
                  <w:marRight w:val="0"/>
                  <w:marTop w:val="0"/>
                  <w:marBottom w:val="0"/>
                  <w:divBdr>
                    <w:top w:val="none" w:sz="0" w:space="0" w:color="auto"/>
                    <w:left w:val="none" w:sz="0" w:space="0" w:color="auto"/>
                    <w:bottom w:val="none" w:sz="0" w:space="0" w:color="auto"/>
                    <w:right w:val="none" w:sz="0" w:space="0" w:color="auto"/>
                  </w:divBdr>
                  <w:divsChild>
                    <w:div w:id="1917275565">
                      <w:marLeft w:val="0"/>
                      <w:marRight w:val="0"/>
                      <w:marTop w:val="0"/>
                      <w:marBottom w:val="0"/>
                      <w:divBdr>
                        <w:top w:val="none" w:sz="0" w:space="0" w:color="auto"/>
                        <w:left w:val="none" w:sz="0" w:space="0" w:color="auto"/>
                        <w:bottom w:val="none" w:sz="0" w:space="0" w:color="auto"/>
                        <w:right w:val="none" w:sz="0" w:space="0" w:color="auto"/>
                      </w:divBdr>
                    </w:div>
                  </w:divsChild>
                </w:div>
                <w:div w:id="715198743">
                  <w:marLeft w:val="0"/>
                  <w:marRight w:val="0"/>
                  <w:marTop w:val="0"/>
                  <w:marBottom w:val="0"/>
                  <w:divBdr>
                    <w:top w:val="none" w:sz="0" w:space="0" w:color="auto"/>
                    <w:left w:val="none" w:sz="0" w:space="0" w:color="auto"/>
                    <w:bottom w:val="none" w:sz="0" w:space="0" w:color="auto"/>
                    <w:right w:val="none" w:sz="0" w:space="0" w:color="auto"/>
                  </w:divBdr>
                  <w:divsChild>
                    <w:div w:id="1018854623">
                      <w:marLeft w:val="0"/>
                      <w:marRight w:val="0"/>
                      <w:marTop w:val="0"/>
                      <w:marBottom w:val="0"/>
                      <w:divBdr>
                        <w:top w:val="none" w:sz="0" w:space="0" w:color="auto"/>
                        <w:left w:val="none" w:sz="0" w:space="0" w:color="auto"/>
                        <w:bottom w:val="none" w:sz="0" w:space="0" w:color="auto"/>
                        <w:right w:val="none" w:sz="0" w:space="0" w:color="auto"/>
                      </w:divBdr>
                    </w:div>
                  </w:divsChild>
                </w:div>
                <w:div w:id="911308143">
                  <w:marLeft w:val="0"/>
                  <w:marRight w:val="0"/>
                  <w:marTop w:val="0"/>
                  <w:marBottom w:val="0"/>
                  <w:divBdr>
                    <w:top w:val="none" w:sz="0" w:space="0" w:color="auto"/>
                    <w:left w:val="none" w:sz="0" w:space="0" w:color="auto"/>
                    <w:bottom w:val="none" w:sz="0" w:space="0" w:color="auto"/>
                    <w:right w:val="none" w:sz="0" w:space="0" w:color="auto"/>
                  </w:divBdr>
                  <w:divsChild>
                    <w:div w:id="786196155">
                      <w:marLeft w:val="0"/>
                      <w:marRight w:val="0"/>
                      <w:marTop w:val="0"/>
                      <w:marBottom w:val="0"/>
                      <w:divBdr>
                        <w:top w:val="none" w:sz="0" w:space="0" w:color="auto"/>
                        <w:left w:val="none" w:sz="0" w:space="0" w:color="auto"/>
                        <w:bottom w:val="none" w:sz="0" w:space="0" w:color="auto"/>
                        <w:right w:val="none" w:sz="0" w:space="0" w:color="auto"/>
                      </w:divBdr>
                    </w:div>
                  </w:divsChild>
                </w:div>
                <w:div w:id="193462621">
                  <w:marLeft w:val="0"/>
                  <w:marRight w:val="0"/>
                  <w:marTop w:val="0"/>
                  <w:marBottom w:val="0"/>
                  <w:divBdr>
                    <w:top w:val="none" w:sz="0" w:space="0" w:color="auto"/>
                    <w:left w:val="none" w:sz="0" w:space="0" w:color="auto"/>
                    <w:bottom w:val="none" w:sz="0" w:space="0" w:color="auto"/>
                    <w:right w:val="none" w:sz="0" w:space="0" w:color="auto"/>
                  </w:divBdr>
                  <w:divsChild>
                    <w:div w:id="1317880386">
                      <w:marLeft w:val="0"/>
                      <w:marRight w:val="0"/>
                      <w:marTop w:val="0"/>
                      <w:marBottom w:val="0"/>
                      <w:divBdr>
                        <w:top w:val="none" w:sz="0" w:space="0" w:color="auto"/>
                        <w:left w:val="none" w:sz="0" w:space="0" w:color="auto"/>
                        <w:bottom w:val="none" w:sz="0" w:space="0" w:color="auto"/>
                        <w:right w:val="none" w:sz="0" w:space="0" w:color="auto"/>
                      </w:divBdr>
                    </w:div>
                  </w:divsChild>
                </w:div>
                <w:div w:id="237330447">
                  <w:marLeft w:val="0"/>
                  <w:marRight w:val="0"/>
                  <w:marTop w:val="0"/>
                  <w:marBottom w:val="0"/>
                  <w:divBdr>
                    <w:top w:val="none" w:sz="0" w:space="0" w:color="auto"/>
                    <w:left w:val="none" w:sz="0" w:space="0" w:color="auto"/>
                    <w:bottom w:val="none" w:sz="0" w:space="0" w:color="auto"/>
                    <w:right w:val="none" w:sz="0" w:space="0" w:color="auto"/>
                  </w:divBdr>
                  <w:divsChild>
                    <w:div w:id="1376735268">
                      <w:marLeft w:val="0"/>
                      <w:marRight w:val="0"/>
                      <w:marTop w:val="0"/>
                      <w:marBottom w:val="0"/>
                      <w:divBdr>
                        <w:top w:val="none" w:sz="0" w:space="0" w:color="auto"/>
                        <w:left w:val="none" w:sz="0" w:space="0" w:color="auto"/>
                        <w:bottom w:val="none" w:sz="0" w:space="0" w:color="auto"/>
                        <w:right w:val="none" w:sz="0" w:space="0" w:color="auto"/>
                      </w:divBdr>
                    </w:div>
                  </w:divsChild>
                </w:div>
                <w:div w:id="1962765949">
                  <w:marLeft w:val="0"/>
                  <w:marRight w:val="0"/>
                  <w:marTop w:val="0"/>
                  <w:marBottom w:val="0"/>
                  <w:divBdr>
                    <w:top w:val="none" w:sz="0" w:space="0" w:color="auto"/>
                    <w:left w:val="none" w:sz="0" w:space="0" w:color="auto"/>
                    <w:bottom w:val="none" w:sz="0" w:space="0" w:color="auto"/>
                    <w:right w:val="none" w:sz="0" w:space="0" w:color="auto"/>
                  </w:divBdr>
                  <w:divsChild>
                    <w:div w:id="1186287414">
                      <w:marLeft w:val="0"/>
                      <w:marRight w:val="0"/>
                      <w:marTop w:val="0"/>
                      <w:marBottom w:val="0"/>
                      <w:divBdr>
                        <w:top w:val="none" w:sz="0" w:space="0" w:color="auto"/>
                        <w:left w:val="none" w:sz="0" w:space="0" w:color="auto"/>
                        <w:bottom w:val="none" w:sz="0" w:space="0" w:color="auto"/>
                        <w:right w:val="none" w:sz="0" w:space="0" w:color="auto"/>
                      </w:divBdr>
                    </w:div>
                  </w:divsChild>
                </w:div>
                <w:div w:id="2099250904">
                  <w:marLeft w:val="0"/>
                  <w:marRight w:val="0"/>
                  <w:marTop w:val="0"/>
                  <w:marBottom w:val="0"/>
                  <w:divBdr>
                    <w:top w:val="none" w:sz="0" w:space="0" w:color="auto"/>
                    <w:left w:val="none" w:sz="0" w:space="0" w:color="auto"/>
                    <w:bottom w:val="none" w:sz="0" w:space="0" w:color="auto"/>
                    <w:right w:val="none" w:sz="0" w:space="0" w:color="auto"/>
                  </w:divBdr>
                  <w:divsChild>
                    <w:div w:id="1367173798">
                      <w:marLeft w:val="0"/>
                      <w:marRight w:val="0"/>
                      <w:marTop w:val="0"/>
                      <w:marBottom w:val="0"/>
                      <w:divBdr>
                        <w:top w:val="none" w:sz="0" w:space="0" w:color="auto"/>
                        <w:left w:val="none" w:sz="0" w:space="0" w:color="auto"/>
                        <w:bottom w:val="none" w:sz="0" w:space="0" w:color="auto"/>
                        <w:right w:val="none" w:sz="0" w:space="0" w:color="auto"/>
                      </w:divBdr>
                    </w:div>
                  </w:divsChild>
                </w:div>
                <w:div w:id="1762332752">
                  <w:marLeft w:val="0"/>
                  <w:marRight w:val="0"/>
                  <w:marTop w:val="0"/>
                  <w:marBottom w:val="0"/>
                  <w:divBdr>
                    <w:top w:val="none" w:sz="0" w:space="0" w:color="auto"/>
                    <w:left w:val="none" w:sz="0" w:space="0" w:color="auto"/>
                    <w:bottom w:val="none" w:sz="0" w:space="0" w:color="auto"/>
                    <w:right w:val="none" w:sz="0" w:space="0" w:color="auto"/>
                  </w:divBdr>
                  <w:divsChild>
                    <w:div w:id="398869041">
                      <w:marLeft w:val="0"/>
                      <w:marRight w:val="0"/>
                      <w:marTop w:val="0"/>
                      <w:marBottom w:val="0"/>
                      <w:divBdr>
                        <w:top w:val="none" w:sz="0" w:space="0" w:color="auto"/>
                        <w:left w:val="none" w:sz="0" w:space="0" w:color="auto"/>
                        <w:bottom w:val="none" w:sz="0" w:space="0" w:color="auto"/>
                        <w:right w:val="none" w:sz="0" w:space="0" w:color="auto"/>
                      </w:divBdr>
                    </w:div>
                  </w:divsChild>
                </w:div>
                <w:div w:id="1712456492">
                  <w:marLeft w:val="0"/>
                  <w:marRight w:val="0"/>
                  <w:marTop w:val="0"/>
                  <w:marBottom w:val="0"/>
                  <w:divBdr>
                    <w:top w:val="none" w:sz="0" w:space="0" w:color="auto"/>
                    <w:left w:val="none" w:sz="0" w:space="0" w:color="auto"/>
                    <w:bottom w:val="none" w:sz="0" w:space="0" w:color="auto"/>
                    <w:right w:val="none" w:sz="0" w:space="0" w:color="auto"/>
                  </w:divBdr>
                  <w:divsChild>
                    <w:div w:id="1461453917">
                      <w:marLeft w:val="0"/>
                      <w:marRight w:val="0"/>
                      <w:marTop w:val="0"/>
                      <w:marBottom w:val="0"/>
                      <w:divBdr>
                        <w:top w:val="none" w:sz="0" w:space="0" w:color="auto"/>
                        <w:left w:val="none" w:sz="0" w:space="0" w:color="auto"/>
                        <w:bottom w:val="none" w:sz="0" w:space="0" w:color="auto"/>
                        <w:right w:val="none" w:sz="0" w:space="0" w:color="auto"/>
                      </w:divBdr>
                    </w:div>
                  </w:divsChild>
                </w:div>
                <w:div w:id="217975910">
                  <w:marLeft w:val="0"/>
                  <w:marRight w:val="0"/>
                  <w:marTop w:val="0"/>
                  <w:marBottom w:val="0"/>
                  <w:divBdr>
                    <w:top w:val="none" w:sz="0" w:space="0" w:color="auto"/>
                    <w:left w:val="none" w:sz="0" w:space="0" w:color="auto"/>
                    <w:bottom w:val="none" w:sz="0" w:space="0" w:color="auto"/>
                    <w:right w:val="none" w:sz="0" w:space="0" w:color="auto"/>
                  </w:divBdr>
                  <w:divsChild>
                    <w:div w:id="690182631">
                      <w:marLeft w:val="0"/>
                      <w:marRight w:val="0"/>
                      <w:marTop w:val="0"/>
                      <w:marBottom w:val="0"/>
                      <w:divBdr>
                        <w:top w:val="none" w:sz="0" w:space="0" w:color="auto"/>
                        <w:left w:val="none" w:sz="0" w:space="0" w:color="auto"/>
                        <w:bottom w:val="none" w:sz="0" w:space="0" w:color="auto"/>
                        <w:right w:val="none" w:sz="0" w:space="0" w:color="auto"/>
                      </w:divBdr>
                    </w:div>
                  </w:divsChild>
                </w:div>
                <w:div w:id="29573479">
                  <w:marLeft w:val="0"/>
                  <w:marRight w:val="0"/>
                  <w:marTop w:val="0"/>
                  <w:marBottom w:val="0"/>
                  <w:divBdr>
                    <w:top w:val="none" w:sz="0" w:space="0" w:color="auto"/>
                    <w:left w:val="none" w:sz="0" w:space="0" w:color="auto"/>
                    <w:bottom w:val="none" w:sz="0" w:space="0" w:color="auto"/>
                    <w:right w:val="none" w:sz="0" w:space="0" w:color="auto"/>
                  </w:divBdr>
                  <w:divsChild>
                    <w:div w:id="759107788">
                      <w:marLeft w:val="0"/>
                      <w:marRight w:val="0"/>
                      <w:marTop w:val="0"/>
                      <w:marBottom w:val="0"/>
                      <w:divBdr>
                        <w:top w:val="none" w:sz="0" w:space="0" w:color="auto"/>
                        <w:left w:val="none" w:sz="0" w:space="0" w:color="auto"/>
                        <w:bottom w:val="none" w:sz="0" w:space="0" w:color="auto"/>
                        <w:right w:val="none" w:sz="0" w:space="0" w:color="auto"/>
                      </w:divBdr>
                    </w:div>
                  </w:divsChild>
                </w:div>
                <w:div w:id="1081416421">
                  <w:marLeft w:val="0"/>
                  <w:marRight w:val="0"/>
                  <w:marTop w:val="0"/>
                  <w:marBottom w:val="0"/>
                  <w:divBdr>
                    <w:top w:val="none" w:sz="0" w:space="0" w:color="auto"/>
                    <w:left w:val="none" w:sz="0" w:space="0" w:color="auto"/>
                    <w:bottom w:val="none" w:sz="0" w:space="0" w:color="auto"/>
                    <w:right w:val="none" w:sz="0" w:space="0" w:color="auto"/>
                  </w:divBdr>
                  <w:divsChild>
                    <w:div w:id="515771451">
                      <w:marLeft w:val="0"/>
                      <w:marRight w:val="0"/>
                      <w:marTop w:val="0"/>
                      <w:marBottom w:val="0"/>
                      <w:divBdr>
                        <w:top w:val="none" w:sz="0" w:space="0" w:color="auto"/>
                        <w:left w:val="none" w:sz="0" w:space="0" w:color="auto"/>
                        <w:bottom w:val="none" w:sz="0" w:space="0" w:color="auto"/>
                        <w:right w:val="none" w:sz="0" w:space="0" w:color="auto"/>
                      </w:divBdr>
                    </w:div>
                  </w:divsChild>
                </w:div>
                <w:div w:id="122424664">
                  <w:marLeft w:val="0"/>
                  <w:marRight w:val="0"/>
                  <w:marTop w:val="0"/>
                  <w:marBottom w:val="0"/>
                  <w:divBdr>
                    <w:top w:val="none" w:sz="0" w:space="0" w:color="auto"/>
                    <w:left w:val="none" w:sz="0" w:space="0" w:color="auto"/>
                    <w:bottom w:val="none" w:sz="0" w:space="0" w:color="auto"/>
                    <w:right w:val="none" w:sz="0" w:space="0" w:color="auto"/>
                  </w:divBdr>
                  <w:divsChild>
                    <w:div w:id="1531064917">
                      <w:marLeft w:val="0"/>
                      <w:marRight w:val="0"/>
                      <w:marTop w:val="0"/>
                      <w:marBottom w:val="0"/>
                      <w:divBdr>
                        <w:top w:val="none" w:sz="0" w:space="0" w:color="auto"/>
                        <w:left w:val="none" w:sz="0" w:space="0" w:color="auto"/>
                        <w:bottom w:val="none" w:sz="0" w:space="0" w:color="auto"/>
                        <w:right w:val="none" w:sz="0" w:space="0" w:color="auto"/>
                      </w:divBdr>
                    </w:div>
                  </w:divsChild>
                </w:div>
                <w:div w:id="1327516972">
                  <w:marLeft w:val="0"/>
                  <w:marRight w:val="0"/>
                  <w:marTop w:val="0"/>
                  <w:marBottom w:val="0"/>
                  <w:divBdr>
                    <w:top w:val="none" w:sz="0" w:space="0" w:color="auto"/>
                    <w:left w:val="none" w:sz="0" w:space="0" w:color="auto"/>
                    <w:bottom w:val="none" w:sz="0" w:space="0" w:color="auto"/>
                    <w:right w:val="none" w:sz="0" w:space="0" w:color="auto"/>
                  </w:divBdr>
                  <w:divsChild>
                    <w:div w:id="1686903655">
                      <w:marLeft w:val="0"/>
                      <w:marRight w:val="0"/>
                      <w:marTop w:val="0"/>
                      <w:marBottom w:val="0"/>
                      <w:divBdr>
                        <w:top w:val="none" w:sz="0" w:space="0" w:color="auto"/>
                        <w:left w:val="none" w:sz="0" w:space="0" w:color="auto"/>
                        <w:bottom w:val="none" w:sz="0" w:space="0" w:color="auto"/>
                        <w:right w:val="none" w:sz="0" w:space="0" w:color="auto"/>
                      </w:divBdr>
                    </w:div>
                  </w:divsChild>
                </w:div>
                <w:div w:id="1925797044">
                  <w:marLeft w:val="0"/>
                  <w:marRight w:val="0"/>
                  <w:marTop w:val="0"/>
                  <w:marBottom w:val="0"/>
                  <w:divBdr>
                    <w:top w:val="none" w:sz="0" w:space="0" w:color="auto"/>
                    <w:left w:val="none" w:sz="0" w:space="0" w:color="auto"/>
                    <w:bottom w:val="none" w:sz="0" w:space="0" w:color="auto"/>
                    <w:right w:val="none" w:sz="0" w:space="0" w:color="auto"/>
                  </w:divBdr>
                  <w:divsChild>
                    <w:div w:id="1048652315">
                      <w:marLeft w:val="0"/>
                      <w:marRight w:val="0"/>
                      <w:marTop w:val="0"/>
                      <w:marBottom w:val="0"/>
                      <w:divBdr>
                        <w:top w:val="none" w:sz="0" w:space="0" w:color="auto"/>
                        <w:left w:val="none" w:sz="0" w:space="0" w:color="auto"/>
                        <w:bottom w:val="none" w:sz="0" w:space="0" w:color="auto"/>
                        <w:right w:val="none" w:sz="0" w:space="0" w:color="auto"/>
                      </w:divBdr>
                    </w:div>
                  </w:divsChild>
                </w:div>
                <w:div w:id="444884053">
                  <w:marLeft w:val="0"/>
                  <w:marRight w:val="0"/>
                  <w:marTop w:val="0"/>
                  <w:marBottom w:val="0"/>
                  <w:divBdr>
                    <w:top w:val="none" w:sz="0" w:space="0" w:color="auto"/>
                    <w:left w:val="none" w:sz="0" w:space="0" w:color="auto"/>
                    <w:bottom w:val="none" w:sz="0" w:space="0" w:color="auto"/>
                    <w:right w:val="none" w:sz="0" w:space="0" w:color="auto"/>
                  </w:divBdr>
                  <w:divsChild>
                    <w:div w:id="359017169">
                      <w:marLeft w:val="0"/>
                      <w:marRight w:val="0"/>
                      <w:marTop w:val="0"/>
                      <w:marBottom w:val="0"/>
                      <w:divBdr>
                        <w:top w:val="none" w:sz="0" w:space="0" w:color="auto"/>
                        <w:left w:val="none" w:sz="0" w:space="0" w:color="auto"/>
                        <w:bottom w:val="none" w:sz="0" w:space="0" w:color="auto"/>
                        <w:right w:val="none" w:sz="0" w:space="0" w:color="auto"/>
                      </w:divBdr>
                    </w:div>
                  </w:divsChild>
                </w:div>
                <w:div w:id="1109744106">
                  <w:marLeft w:val="0"/>
                  <w:marRight w:val="0"/>
                  <w:marTop w:val="0"/>
                  <w:marBottom w:val="0"/>
                  <w:divBdr>
                    <w:top w:val="none" w:sz="0" w:space="0" w:color="auto"/>
                    <w:left w:val="none" w:sz="0" w:space="0" w:color="auto"/>
                    <w:bottom w:val="none" w:sz="0" w:space="0" w:color="auto"/>
                    <w:right w:val="none" w:sz="0" w:space="0" w:color="auto"/>
                  </w:divBdr>
                  <w:divsChild>
                    <w:div w:id="1017973429">
                      <w:marLeft w:val="0"/>
                      <w:marRight w:val="0"/>
                      <w:marTop w:val="0"/>
                      <w:marBottom w:val="0"/>
                      <w:divBdr>
                        <w:top w:val="none" w:sz="0" w:space="0" w:color="auto"/>
                        <w:left w:val="none" w:sz="0" w:space="0" w:color="auto"/>
                        <w:bottom w:val="none" w:sz="0" w:space="0" w:color="auto"/>
                        <w:right w:val="none" w:sz="0" w:space="0" w:color="auto"/>
                      </w:divBdr>
                    </w:div>
                  </w:divsChild>
                </w:div>
                <w:div w:id="1080643410">
                  <w:marLeft w:val="0"/>
                  <w:marRight w:val="0"/>
                  <w:marTop w:val="0"/>
                  <w:marBottom w:val="0"/>
                  <w:divBdr>
                    <w:top w:val="none" w:sz="0" w:space="0" w:color="auto"/>
                    <w:left w:val="none" w:sz="0" w:space="0" w:color="auto"/>
                    <w:bottom w:val="none" w:sz="0" w:space="0" w:color="auto"/>
                    <w:right w:val="none" w:sz="0" w:space="0" w:color="auto"/>
                  </w:divBdr>
                  <w:divsChild>
                    <w:div w:id="144788100">
                      <w:marLeft w:val="0"/>
                      <w:marRight w:val="0"/>
                      <w:marTop w:val="0"/>
                      <w:marBottom w:val="0"/>
                      <w:divBdr>
                        <w:top w:val="none" w:sz="0" w:space="0" w:color="auto"/>
                        <w:left w:val="none" w:sz="0" w:space="0" w:color="auto"/>
                        <w:bottom w:val="none" w:sz="0" w:space="0" w:color="auto"/>
                        <w:right w:val="none" w:sz="0" w:space="0" w:color="auto"/>
                      </w:divBdr>
                    </w:div>
                  </w:divsChild>
                </w:div>
                <w:div w:id="929705404">
                  <w:marLeft w:val="0"/>
                  <w:marRight w:val="0"/>
                  <w:marTop w:val="0"/>
                  <w:marBottom w:val="0"/>
                  <w:divBdr>
                    <w:top w:val="none" w:sz="0" w:space="0" w:color="auto"/>
                    <w:left w:val="none" w:sz="0" w:space="0" w:color="auto"/>
                    <w:bottom w:val="none" w:sz="0" w:space="0" w:color="auto"/>
                    <w:right w:val="none" w:sz="0" w:space="0" w:color="auto"/>
                  </w:divBdr>
                  <w:divsChild>
                    <w:div w:id="791363533">
                      <w:marLeft w:val="0"/>
                      <w:marRight w:val="0"/>
                      <w:marTop w:val="0"/>
                      <w:marBottom w:val="0"/>
                      <w:divBdr>
                        <w:top w:val="none" w:sz="0" w:space="0" w:color="auto"/>
                        <w:left w:val="none" w:sz="0" w:space="0" w:color="auto"/>
                        <w:bottom w:val="none" w:sz="0" w:space="0" w:color="auto"/>
                        <w:right w:val="none" w:sz="0" w:space="0" w:color="auto"/>
                      </w:divBdr>
                    </w:div>
                  </w:divsChild>
                </w:div>
                <w:div w:id="1636838824">
                  <w:marLeft w:val="0"/>
                  <w:marRight w:val="0"/>
                  <w:marTop w:val="0"/>
                  <w:marBottom w:val="0"/>
                  <w:divBdr>
                    <w:top w:val="none" w:sz="0" w:space="0" w:color="auto"/>
                    <w:left w:val="none" w:sz="0" w:space="0" w:color="auto"/>
                    <w:bottom w:val="none" w:sz="0" w:space="0" w:color="auto"/>
                    <w:right w:val="none" w:sz="0" w:space="0" w:color="auto"/>
                  </w:divBdr>
                  <w:divsChild>
                    <w:div w:id="506363188">
                      <w:marLeft w:val="0"/>
                      <w:marRight w:val="0"/>
                      <w:marTop w:val="0"/>
                      <w:marBottom w:val="0"/>
                      <w:divBdr>
                        <w:top w:val="none" w:sz="0" w:space="0" w:color="auto"/>
                        <w:left w:val="none" w:sz="0" w:space="0" w:color="auto"/>
                        <w:bottom w:val="none" w:sz="0" w:space="0" w:color="auto"/>
                        <w:right w:val="none" w:sz="0" w:space="0" w:color="auto"/>
                      </w:divBdr>
                    </w:div>
                  </w:divsChild>
                </w:div>
                <w:div w:id="647171847">
                  <w:marLeft w:val="0"/>
                  <w:marRight w:val="0"/>
                  <w:marTop w:val="0"/>
                  <w:marBottom w:val="0"/>
                  <w:divBdr>
                    <w:top w:val="none" w:sz="0" w:space="0" w:color="auto"/>
                    <w:left w:val="none" w:sz="0" w:space="0" w:color="auto"/>
                    <w:bottom w:val="none" w:sz="0" w:space="0" w:color="auto"/>
                    <w:right w:val="none" w:sz="0" w:space="0" w:color="auto"/>
                  </w:divBdr>
                  <w:divsChild>
                    <w:div w:id="301424681">
                      <w:marLeft w:val="0"/>
                      <w:marRight w:val="0"/>
                      <w:marTop w:val="0"/>
                      <w:marBottom w:val="0"/>
                      <w:divBdr>
                        <w:top w:val="none" w:sz="0" w:space="0" w:color="auto"/>
                        <w:left w:val="none" w:sz="0" w:space="0" w:color="auto"/>
                        <w:bottom w:val="none" w:sz="0" w:space="0" w:color="auto"/>
                        <w:right w:val="none" w:sz="0" w:space="0" w:color="auto"/>
                      </w:divBdr>
                    </w:div>
                  </w:divsChild>
                </w:div>
                <w:div w:id="335423156">
                  <w:marLeft w:val="0"/>
                  <w:marRight w:val="0"/>
                  <w:marTop w:val="0"/>
                  <w:marBottom w:val="0"/>
                  <w:divBdr>
                    <w:top w:val="none" w:sz="0" w:space="0" w:color="auto"/>
                    <w:left w:val="none" w:sz="0" w:space="0" w:color="auto"/>
                    <w:bottom w:val="none" w:sz="0" w:space="0" w:color="auto"/>
                    <w:right w:val="none" w:sz="0" w:space="0" w:color="auto"/>
                  </w:divBdr>
                  <w:divsChild>
                    <w:div w:id="348525807">
                      <w:marLeft w:val="0"/>
                      <w:marRight w:val="0"/>
                      <w:marTop w:val="0"/>
                      <w:marBottom w:val="0"/>
                      <w:divBdr>
                        <w:top w:val="none" w:sz="0" w:space="0" w:color="auto"/>
                        <w:left w:val="none" w:sz="0" w:space="0" w:color="auto"/>
                        <w:bottom w:val="none" w:sz="0" w:space="0" w:color="auto"/>
                        <w:right w:val="none" w:sz="0" w:space="0" w:color="auto"/>
                      </w:divBdr>
                    </w:div>
                  </w:divsChild>
                </w:div>
                <w:div w:id="1586570738">
                  <w:marLeft w:val="0"/>
                  <w:marRight w:val="0"/>
                  <w:marTop w:val="0"/>
                  <w:marBottom w:val="0"/>
                  <w:divBdr>
                    <w:top w:val="none" w:sz="0" w:space="0" w:color="auto"/>
                    <w:left w:val="none" w:sz="0" w:space="0" w:color="auto"/>
                    <w:bottom w:val="none" w:sz="0" w:space="0" w:color="auto"/>
                    <w:right w:val="none" w:sz="0" w:space="0" w:color="auto"/>
                  </w:divBdr>
                  <w:divsChild>
                    <w:div w:id="1635793863">
                      <w:marLeft w:val="0"/>
                      <w:marRight w:val="0"/>
                      <w:marTop w:val="0"/>
                      <w:marBottom w:val="0"/>
                      <w:divBdr>
                        <w:top w:val="none" w:sz="0" w:space="0" w:color="auto"/>
                        <w:left w:val="none" w:sz="0" w:space="0" w:color="auto"/>
                        <w:bottom w:val="none" w:sz="0" w:space="0" w:color="auto"/>
                        <w:right w:val="none" w:sz="0" w:space="0" w:color="auto"/>
                      </w:divBdr>
                    </w:div>
                  </w:divsChild>
                </w:div>
                <w:div w:id="1889680541">
                  <w:marLeft w:val="0"/>
                  <w:marRight w:val="0"/>
                  <w:marTop w:val="0"/>
                  <w:marBottom w:val="0"/>
                  <w:divBdr>
                    <w:top w:val="none" w:sz="0" w:space="0" w:color="auto"/>
                    <w:left w:val="none" w:sz="0" w:space="0" w:color="auto"/>
                    <w:bottom w:val="none" w:sz="0" w:space="0" w:color="auto"/>
                    <w:right w:val="none" w:sz="0" w:space="0" w:color="auto"/>
                  </w:divBdr>
                  <w:divsChild>
                    <w:div w:id="1500540325">
                      <w:marLeft w:val="0"/>
                      <w:marRight w:val="0"/>
                      <w:marTop w:val="0"/>
                      <w:marBottom w:val="0"/>
                      <w:divBdr>
                        <w:top w:val="none" w:sz="0" w:space="0" w:color="auto"/>
                        <w:left w:val="none" w:sz="0" w:space="0" w:color="auto"/>
                        <w:bottom w:val="none" w:sz="0" w:space="0" w:color="auto"/>
                        <w:right w:val="none" w:sz="0" w:space="0" w:color="auto"/>
                      </w:divBdr>
                    </w:div>
                  </w:divsChild>
                </w:div>
                <w:div w:id="571354587">
                  <w:marLeft w:val="0"/>
                  <w:marRight w:val="0"/>
                  <w:marTop w:val="0"/>
                  <w:marBottom w:val="0"/>
                  <w:divBdr>
                    <w:top w:val="none" w:sz="0" w:space="0" w:color="auto"/>
                    <w:left w:val="none" w:sz="0" w:space="0" w:color="auto"/>
                    <w:bottom w:val="none" w:sz="0" w:space="0" w:color="auto"/>
                    <w:right w:val="none" w:sz="0" w:space="0" w:color="auto"/>
                  </w:divBdr>
                  <w:divsChild>
                    <w:div w:id="1875193173">
                      <w:marLeft w:val="0"/>
                      <w:marRight w:val="0"/>
                      <w:marTop w:val="0"/>
                      <w:marBottom w:val="0"/>
                      <w:divBdr>
                        <w:top w:val="none" w:sz="0" w:space="0" w:color="auto"/>
                        <w:left w:val="none" w:sz="0" w:space="0" w:color="auto"/>
                        <w:bottom w:val="none" w:sz="0" w:space="0" w:color="auto"/>
                        <w:right w:val="none" w:sz="0" w:space="0" w:color="auto"/>
                      </w:divBdr>
                    </w:div>
                  </w:divsChild>
                </w:div>
                <w:div w:id="432091432">
                  <w:marLeft w:val="0"/>
                  <w:marRight w:val="0"/>
                  <w:marTop w:val="0"/>
                  <w:marBottom w:val="0"/>
                  <w:divBdr>
                    <w:top w:val="none" w:sz="0" w:space="0" w:color="auto"/>
                    <w:left w:val="none" w:sz="0" w:space="0" w:color="auto"/>
                    <w:bottom w:val="none" w:sz="0" w:space="0" w:color="auto"/>
                    <w:right w:val="none" w:sz="0" w:space="0" w:color="auto"/>
                  </w:divBdr>
                  <w:divsChild>
                    <w:div w:id="1023701584">
                      <w:marLeft w:val="0"/>
                      <w:marRight w:val="0"/>
                      <w:marTop w:val="0"/>
                      <w:marBottom w:val="0"/>
                      <w:divBdr>
                        <w:top w:val="none" w:sz="0" w:space="0" w:color="auto"/>
                        <w:left w:val="none" w:sz="0" w:space="0" w:color="auto"/>
                        <w:bottom w:val="none" w:sz="0" w:space="0" w:color="auto"/>
                        <w:right w:val="none" w:sz="0" w:space="0" w:color="auto"/>
                      </w:divBdr>
                    </w:div>
                  </w:divsChild>
                </w:div>
                <w:div w:id="1335378315">
                  <w:marLeft w:val="0"/>
                  <w:marRight w:val="0"/>
                  <w:marTop w:val="0"/>
                  <w:marBottom w:val="0"/>
                  <w:divBdr>
                    <w:top w:val="none" w:sz="0" w:space="0" w:color="auto"/>
                    <w:left w:val="none" w:sz="0" w:space="0" w:color="auto"/>
                    <w:bottom w:val="none" w:sz="0" w:space="0" w:color="auto"/>
                    <w:right w:val="none" w:sz="0" w:space="0" w:color="auto"/>
                  </w:divBdr>
                  <w:divsChild>
                    <w:div w:id="1363897961">
                      <w:marLeft w:val="0"/>
                      <w:marRight w:val="0"/>
                      <w:marTop w:val="0"/>
                      <w:marBottom w:val="0"/>
                      <w:divBdr>
                        <w:top w:val="none" w:sz="0" w:space="0" w:color="auto"/>
                        <w:left w:val="none" w:sz="0" w:space="0" w:color="auto"/>
                        <w:bottom w:val="none" w:sz="0" w:space="0" w:color="auto"/>
                        <w:right w:val="none" w:sz="0" w:space="0" w:color="auto"/>
                      </w:divBdr>
                    </w:div>
                  </w:divsChild>
                </w:div>
                <w:div w:id="1287081745">
                  <w:marLeft w:val="0"/>
                  <w:marRight w:val="0"/>
                  <w:marTop w:val="0"/>
                  <w:marBottom w:val="0"/>
                  <w:divBdr>
                    <w:top w:val="none" w:sz="0" w:space="0" w:color="auto"/>
                    <w:left w:val="none" w:sz="0" w:space="0" w:color="auto"/>
                    <w:bottom w:val="none" w:sz="0" w:space="0" w:color="auto"/>
                    <w:right w:val="none" w:sz="0" w:space="0" w:color="auto"/>
                  </w:divBdr>
                  <w:divsChild>
                    <w:div w:id="361631297">
                      <w:marLeft w:val="0"/>
                      <w:marRight w:val="0"/>
                      <w:marTop w:val="0"/>
                      <w:marBottom w:val="0"/>
                      <w:divBdr>
                        <w:top w:val="none" w:sz="0" w:space="0" w:color="auto"/>
                        <w:left w:val="none" w:sz="0" w:space="0" w:color="auto"/>
                        <w:bottom w:val="none" w:sz="0" w:space="0" w:color="auto"/>
                        <w:right w:val="none" w:sz="0" w:space="0" w:color="auto"/>
                      </w:divBdr>
                    </w:div>
                  </w:divsChild>
                </w:div>
                <w:div w:id="950011980">
                  <w:marLeft w:val="0"/>
                  <w:marRight w:val="0"/>
                  <w:marTop w:val="0"/>
                  <w:marBottom w:val="0"/>
                  <w:divBdr>
                    <w:top w:val="none" w:sz="0" w:space="0" w:color="auto"/>
                    <w:left w:val="none" w:sz="0" w:space="0" w:color="auto"/>
                    <w:bottom w:val="none" w:sz="0" w:space="0" w:color="auto"/>
                    <w:right w:val="none" w:sz="0" w:space="0" w:color="auto"/>
                  </w:divBdr>
                  <w:divsChild>
                    <w:div w:id="1613125669">
                      <w:marLeft w:val="0"/>
                      <w:marRight w:val="0"/>
                      <w:marTop w:val="0"/>
                      <w:marBottom w:val="0"/>
                      <w:divBdr>
                        <w:top w:val="none" w:sz="0" w:space="0" w:color="auto"/>
                        <w:left w:val="none" w:sz="0" w:space="0" w:color="auto"/>
                        <w:bottom w:val="none" w:sz="0" w:space="0" w:color="auto"/>
                        <w:right w:val="none" w:sz="0" w:space="0" w:color="auto"/>
                      </w:divBdr>
                    </w:div>
                  </w:divsChild>
                </w:div>
                <w:div w:id="944385708">
                  <w:marLeft w:val="0"/>
                  <w:marRight w:val="0"/>
                  <w:marTop w:val="0"/>
                  <w:marBottom w:val="0"/>
                  <w:divBdr>
                    <w:top w:val="none" w:sz="0" w:space="0" w:color="auto"/>
                    <w:left w:val="none" w:sz="0" w:space="0" w:color="auto"/>
                    <w:bottom w:val="none" w:sz="0" w:space="0" w:color="auto"/>
                    <w:right w:val="none" w:sz="0" w:space="0" w:color="auto"/>
                  </w:divBdr>
                  <w:divsChild>
                    <w:div w:id="1631587550">
                      <w:marLeft w:val="0"/>
                      <w:marRight w:val="0"/>
                      <w:marTop w:val="0"/>
                      <w:marBottom w:val="0"/>
                      <w:divBdr>
                        <w:top w:val="none" w:sz="0" w:space="0" w:color="auto"/>
                        <w:left w:val="none" w:sz="0" w:space="0" w:color="auto"/>
                        <w:bottom w:val="none" w:sz="0" w:space="0" w:color="auto"/>
                        <w:right w:val="none" w:sz="0" w:space="0" w:color="auto"/>
                      </w:divBdr>
                    </w:div>
                  </w:divsChild>
                </w:div>
                <w:div w:id="1853565438">
                  <w:marLeft w:val="0"/>
                  <w:marRight w:val="0"/>
                  <w:marTop w:val="0"/>
                  <w:marBottom w:val="0"/>
                  <w:divBdr>
                    <w:top w:val="none" w:sz="0" w:space="0" w:color="auto"/>
                    <w:left w:val="none" w:sz="0" w:space="0" w:color="auto"/>
                    <w:bottom w:val="none" w:sz="0" w:space="0" w:color="auto"/>
                    <w:right w:val="none" w:sz="0" w:space="0" w:color="auto"/>
                  </w:divBdr>
                  <w:divsChild>
                    <w:div w:id="156070983">
                      <w:marLeft w:val="0"/>
                      <w:marRight w:val="0"/>
                      <w:marTop w:val="0"/>
                      <w:marBottom w:val="0"/>
                      <w:divBdr>
                        <w:top w:val="none" w:sz="0" w:space="0" w:color="auto"/>
                        <w:left w:val="none" w:sz="0" w:space="0" w:color="auto"/>
                        <w:bottom w:val="none" w:sz="0" w:space="0" w:color="auto"/>
                        <w:right w:val="none" w:sz="0" w:space="0" w:color="auto"/>
                      </w:divBdr>
                    </w:div>
                  </w:divsChild>
                </w:div>
                <w:div w:id="215436541">
                  <w:marLeft w:val="0"/>
                  <w:marRight w:val="0"/>
                  <w:marTop w:val="0"/>
                  <w:marBottom w:val="0"/>
                  <w:divBdr>
                    <w:top w:val="none" w:sz="0" w:space="0" w:color="auto"/>
                    <w:left w:val="none" w:sz="0" w:space="0" w:color="auto"/>
                    <w:bottom w:val="none" w:sz="0" w:space="0" w:color="auto"/>
                    <w:right w:val="none" w:sz="0" w:space="0" w:color="auto"/>
                  </w:divBdr>
                  <w:divsChild>
                    <w:div w:id="2000842913">
                      <w:marLeft w:val="0"/>
                      <w:marRight w:val="0"/>
                      <w:marTop w:val="0"/>
                      <w:marBottom w:val="0"/>
                      <w:divBdr>
                        <w:top w:val="none" w:sz="0" w:space="0" w:color="auto"/>
                        <w:left w:val="none" w:sz="0" w:space="0" w:color="auto"/>
                        <w:bottom w:val="none" w:sz="0" w:space="0" w:color="auto"/>
                        <w:right w:val="none" w:sz="0" w:space="0" w:color="auto"/>
                      </w:divBdr>
                    </w:div>
                  </w:divsChild>
                </w:div>
                <w:div w:id="11761410">
                  <w:marLeft w:val="0"/>
                  <w:marRight w:val="0"/>
                  <w:marTop w:val="0"/>
                  <w:marBottom w:val="0"/>
                  <w:divBdr>
                    <w:top w:val="none" w:sz="0" w:space="0" w:color="auto"/>
                    <w:left w:val="none" w:sz="0" w:space="0" w:color="auto"/>
                    <w:bottom w:val="none" w:sz="0" w:space="0" w:color="auto"/>
                    <w:right w:val="none" w:sz="0" w:space="0" w:color="auto"/>
                  </w:divBdr>
                  <w:divsChild>
                    <w:div w:id="334770253">
                      <w:marLeft w:val="0"/>
                      <w:marRight w:val="0"/>
                      <w:marTop w:val="0"/>
                      <w:marBottom w:val="0"/>
                      <w:divBdr>
                        <w:top w:val="none" w:sz="0" w:space="0" w:color="auto"/>
                        <w:left w:val="none" w:sz="0" w:space="0" w:color="auto"/>
                        <w:bottom w:val="none" w:sz="0" w:space="0" w:color="auto"/>
                        <w:right w:val="none" w:sz="0" w:space="0" w:color="auto"/>
                      </w:divBdr>
                    </w:div>
                  </w:divsChild>
                </w:div>
                <w:div w:id="1319503188">
                  <w:marLeft w:val="0"/>
                  <w:marRight w:val="0"/>
                  <w:marTop w:val="0"/>
                  <w:marBottom w:val="0"/>
                  <w:divBdr>
                    <w:top w:val="none" w:sz="0" w:space="0" w:color="auto"/>
                    <w:left w:val="none" w:sz="0" w:space="0" w:color="auto"/>
                    <w:bottom w:val="none" w:sz="0" w:space="0" w:color="auto"/>
                    <w:right w:val="none" w:sz="0" w:space="0" w:color="auto"/>
                  </w:divBdr>
                  <w:divsChild>
                    <w:div w:id="544679674">
                      <w:marLeft w:val="0"/>
                      <w:marRight w:val="0"/>
                      <w:marTop w:val="0"/>
                      <w:marBottom w:val="0"/>
                      <w:divBdr>
                        <w:top w:val="none" w:sz="0" w:space="0" w:color="auto"/>
                        <w:left w:val="none" w:sz="0" w:space="0" w:color="auto"/>
                        <w:bottom w:val="none" w:sz="0" w:space="0" w:color="auto"/>
                        <w:right w:val="none" w:sz="0" w:space="0" w:color="auto"/>
                      </w:divBdr>
                    </w:div>
                  </w:divsChild>
                </w:div>
                <w:div w:id="375159856">
                  <w:marLeft w:val="0"/>
                  <w:marRight w:val="0"/>
                  <w:marTop w:val="0"/>
                  <w:marBottom w:val="0"/>
                  <w:divBdr>
                    <w:top w:val="none" w:sz="0" w:space="0" w:color="auto"/>
                    <w:left w:val="none" w:sz="0" w:space="0" w:color="auto"/>
                    <w:bottom w:val="none" w:sz="0" w:space="0" w:color="auto"/>
                    <w:right w:val="none" w:sz="0" w:space="0" w:color="auto"/>
                  </w:divBdr>
                  <w:divsChild>
                    <w:div w:id="2070106772">
                      <w:marLeft w:val="0"/>
                      <w:marRight w:val="0"/>
                      <w:marTop w:val="0"/>
                      <w:marBottom w:val="0"/>
                      <w:divBdr>
                        <w:top w:val="none" w:sz="0" w:space="0" w:color="auto"/>
                        <w:left w:val="none" w:sz="0" w:space="0" w:color="auto"/>
                        <w:bottom w:val="none" w:sz="0" w:space="0" w:color="auto"/>
                        <w:right w:val="none" w:sz="0" w:space="0" w:color="auto"/>
                      </w:divBdr>
                    </w:div>
                  </w:divsChild>
                </w:div>
                <w:div w:id="448742572">
                  <w:marLeft w:val="0"/>
                  <w:marRight w:val="0"/>
                  <w:marTop w:val="0"/>
                  <w:marBottom w:val="0"/>
                  <w:divBdr>
                    <w:top w:val="none" w:sz="0" w:space="0" w:color="auto"/>
                    <w:left w:val="none" w:sz="0" w:space="0" w:color="auto"/>
                    <w:bottom w:val="none" w:sz="0" w:space="0" w:color="auto"/>
                    <w:right w:val="none" w:sz="0" w:space="0" w:color="auto"/>
                  </w:divBdr>
                  <w:divsChild>
                    <w:div w:id="1470512787">
                      <w:marLeft w:val="0"/>
                      <w:marRight w:val="0"/>
                      <w:marTop w:val="0"/>
                      <w:marBottom w:val="0"/>
                      <w:divBdr>
                        <w:top w:val="none" w:sz="0" w:space="0" w:color="auto"/>
                        <w:left w:val="none" w:sz="0" w:space="0" w:color="auto"/>
                        <w:bottom w:val="none" w:sz="0" w:space="0" w:color="auto"/>
                        <w:right w:val="none" w:sz="0" w:space="0" w:color="auto"/>
                      </w:divBdr>
                    </w:div>
                  </w:divsChild>
                </w:div>
                <w:div w:id="1706559003">
                  <w:marLeft w:val="0"/>
                  <w:marRight w:val="0"/>
                  <w:marTop w:val="0"/>
                  <w:marBottom w:val="0"/>
                  <w:divBdr>
                    <w:top w:val="none" w:sz="0" w:space="0" w:color="auto"/>
                    <w:left w:val="none" w:sz="0" w:space="0" w:color="auto"/>
                    <w:bottom w:val="none" w:sz="0" w:space="0" w:color="auto"/>
                    <w:right w:val="none" w:sz="0" w:space="0" w:color="auto"/>
                  </w:divBdr>
                  <w:divsChild>
                    <w:div w:id="306668313">
                      <w:marLeft w:val="0"/>
                      <w:marRight w:val="0"/>
                      <w:marTop w:val="0"/>
                      <w:marBottom w:val="0"/>
                      <w:divBdr>
                        <w:top w:val="none" w:sz="0" w:space="0" w:color="auto"/>
                        <w:left w:val="none" w:sz="0" w:space="0" w:color="auto"/>
                        <w:bottom w:val="none" w:sz="0" w:space="0" w:color="auto"/>
                        <w:right w:val="none" w:sz="0" w:space="0" w:color="auto"/>
                      </w:divBdr>
                    </w:div>
                  </w:divsChild>
                </w:div>
                <w:div w:id="1076124946">
                  <w:marLeft w:val="0"/>
                  <w:marRight w:val="0"/>
                  <w:marTop w:val="0"/>
                  <w:marBottom w:val="0"/>
                  <w:divBdr>
                    <w:top w:val="none" w:sz="0" w:space="0" w:color="auto"/>
                    <w:left w:val="none" w:sz="0" w:space="0" w:color="auto"/>
                    <w:bottom w:val="none" w:sz="0" w:space="0" w:color="auto"/>
                    <w:right w:val="none" w:sz="0" w:space="0" w:color="auto"/>
                  </w:divBdr>
                  <w:divsChild>
                    <w:div w:id="927154956">
                      <w:marLeft w:val="0"/>
                      <w:marRight w:val="0"/>
                      <w:marTop w:val="0"/>
                      <w:marBottom w:val="0"/>
                      <w:divBdr>
                        <w:top w:val="none" w:sz="0" w:space="0" w:color="auto"/>
                        <w:left w:val="none" w:sz="0" w:space="0" w:color="auto"/>
                        <w:bottom w:val="none" w:sz="0" w:space="0" w:color="auto"/>
                        <w:right w:val="none" w:sz="0" w:space="0" w:color="auto"/>
                      </w:divBdr>
                    </w:div>
                  </w:divsChild>
                </w:div>
                <w:div w:id="212541067">
                  <w:marLeft w:val="0"/>
                  <w:marRight w:val="0"/>
                  <w:marTop w:val="0"/>
                  <w:marBottom w:val="0"/>
                  <w:divBdr>
                    <w:top w:val="none" w:sz="0" w:space="0" w:color="auto"/>
                    <w:left w:val="none" w:sz="0" w:space="0" w:color="auto"/>
                    <w:bottom w:val="none" w:sz="0" w:space="0" w:color="auto"/>
                    <w:right w:val="none" w:sz="0" w:space="0" w:color="auto"/>
                  </w:divBdr>
                  <w:divsChild>
                    <w:div w:id="745687162">
                      <w:marLeft w:val="0"/>
                      <w:marRight w:val="0"/>
                      <w:marTop w:val="0"/>
                      <w:marBottom w:val="0"/>
                      <w:divBdr>
                        <w:top w:val="none" w:sz="0" w:space="0" w:color="auto"/>
                        <w:left w:val="none" w:sz="0" w:space="0" w:color="auto"/>
                        <w:bottom w:val="none" w:sz="0" w:space="0" w:color="auto"/>
                        <w:right w:val="none" w:sz="0" w:space="0" w:color="auto"/>
                      </w:divBdr>
                    </w:div>
                  </w:divsChild>
                </w:div>
                <w:div w:id="1533305630">
                  <w:marLeft w:val="0"/>
                  <w:marRight w:val="0"/>
                  <w:marTop w:val="0"/>
                  <w:marBottom w:val="0"/>
                  <w:divBdr>
                    <w:top w:val="none" w:sz="0" w:space="0" w:color="auto"/>
                    <w:left w:val="none" w:sz="0" w:space="0" w:color="auto"/>
                    <w:bottom w:val="none" w:sz="0" w:space="0" w:color="auto"/>
                    <w:right w:val="none" w:sz="0" w:space="0" w:color="auto"/>
                  </w:divBdr>
                  <w:divsChild>
                    <w:div w:id="1194417344">
                      <w:marLeft w:val="0"/>
                      <w:marRight w:val="0"/>
                      <w:marTop w:val="0"/>
                      <w:marBottom w:val="0"/>
                      <w:divBdr>
                        <w:top w:val="none" w:sz="0" w:space="0" w:color="auto"/>
                        <w:left w:val="none" w:sz="0" w:space="0" w:color="auto"/>
                        <w:bottom w:val="none" w:sz="0" w:space="0" w:color="auto"/>
                        <w:right w:val="none" w:sz="0" w:space="0" w:color="auto"/>
                      </w:divBdr>
                    </w:div>
                  </w:divsChild>
                </w:div>
                <w:div w:id="1690526744">
                  <w:marLeft w:val="0"/>
                  <w:marRight w:val="0"/>
                  <w:marTop w:val="0"/>
                  <w:marBottom w:val="0"/>
                  <w:divBdr>
                    <w:top w:val="none" w:sz="0" w:space="0" w:color="auto"/>
                    <w:left w:val="none" w:sz="0" w:space="0" w:color="auto"/>
                    <w:bottom w:val="none" w:sz="0" w:space="0" w:color="auto"/>
                    <w:right w:val="none" w:sz="0" w:space="0" w:color="auto"/>
                  </w:divBdr>
                  <w:divsChild>
                    <w:div w:id="389039965">
                      <w:marLeft w:val="0"/>
                      <w:marRight w:val="0"/>
                      <w:marTop w:val="0"/>
                      <w:marBottom w:val="0"/>
                      <w:divBdr>
                        <w:top w:val="none" w:sz="0" w:space="0" w:color="auto"/>
                        <w:left w:val="none" w:sz="0" w:space="0" w:color="auto"/>
                        <w:bottom w:val="none" w:sz="0" w:space="0" w:color="auto"/>
                        <w:right w:val="none" w:sz="0" w:space="0" w:color="auto"/>
                      </w:divBdr>
                    </w:div>
                  </w:divsChild>
                </w:div>
                <w:div w:id="1577936465">
                  <w:marLeft w:val="0"/>
                  <w:marRight w:val="0"/>
                  <w:marTop w:val="0"/>
                  <w:marBottom w:val="0"/>
                  <w:divBdr>
                    <w:top w:val="none" w:sz="0" w:space="0" w:color="auto"/>
                    <w:left w:val="none" w:sz="0" w:space="0" w:color="auto"/>
                    <w:bottom w:val="none" w:sz="0" w:space="0" w:color="auto"/>
                    <w:right w:val="none" w:sz="0" w:space="0" w:color="auto"/>
                  </w:divBdr>
                  <w:divsChild>
                    <w:div w:id="291983361">
                      <w:marLeft w:val="0"/>
                      <w:marRight w:val="0"/>
                      <w:marTop w:val="0"/>
                      <w:marBottom w:val="0"/>
                      <w:divBdr>
                        <w:top w:val="none" w:sz="0" w:space="0" w:color="auto"/>
                        <w:left w:val="none" w:sz="0" w:space="0" w:color="auto"/>
                        <w:bottom w:val="none" w:sz="0" w:space="0" w:color="auto"/>
                        <w:right w:val="none" w:sz="0" w:space="0" w:color="auto"/>
                      </w:divBdr>
                    </w:div>
                  </w:divsChild>
                </w:div>
                <w:div w:id="1946497006">
                  <w:marLeft w:val="0"/>
                  <w:marRight w:val="0"/>
                  <w:marTop w:val="0"/>
                  <w:marBottom w:val="0"/>
                  <w:divBdr>
                    <w:top w:val="none" w:sz="0" w:space="0" w:color="auto"/>
                    <w:left w:val="none" w:sz="0" w:space="0" w:color="auto"/>
                    <w:bottom w:val="none" w:sz="0" w:space="0" w:color="auto"/>
                    <w:right w:val="none" w:sz="0" w:space="0" w:color="auto"/>
                  </w:divBdr>
                  <w:divsChild>
                    <w:div w:id="1681421717">
                      <w:marLeft w:val="0"/>
                      <w:marRight w:val="0"/>
                      <w:marTop w:val="0"/>
                      <w:marBottom w:val="0"/>
                      <w:divBdr>
                        <w:top w:val="none" w:sz="0" w:space="0" w:color="auto"/>
                        <w:left w:val="none" w:sz="0" w:space="0" w:color="auto"/>
                        <w:bottom w:val="none" w:sz="0" w:space="0" w:color="auto"/>
                        <w:right w:val="none" w:sz="0" w:space="0" w:color="auto"/>
                      </w:divBdr>
                    </w:div>
                  </w:divsChild>
                </w:div>
                <w:div w:id="456533872">
                  <w:marLeft w:val="0"/>
                  <w:marRight w:val="0"/>
                  <w:marTop w:val="0"/>
                  <w:marBottom w:val="0"/>
                  <w:divBdr>
                    <w:top w:val="none" w:sz="0" w:space="0" w:color="auto"/>
                    <w:left w:val="none" w:sz="0" w:space="0" w:color="auto"/>
                    <w:bottom w:val="none" w:sz="0" w:space="0" w:color="auto"/>
                    <w:right w:val="none" w:sz="0" w:space="0" w:color="auto"/>
                  </w:divBdr>
                  <w:divsChild>
                    <w:div w:id="1566722324">
                      <w:marLeft w:val="0"/>
                      <w:marRight w:val="0"/>
                      <w:marTop w:val="0"/>
                      <w:marBottom w:val="0"/>
                      <w:divBdr>
                        <w:top w:val="none" w:sz="0" w:space="0" w:color="auto"/>
                        <w:left w:val="none" w:sz="0" w:space="0" w:color="auto"/>
                        <w:bottom w:val="none" w:sz="0" w:space="0" w:color="auto"/>
                        <w:right w:val="none" w:sz="0" w:space="0" w:color="auto"/>
                      </w:divBdr>
                    </w:div>
                  </w:divsChild>
                </w:div>
                <w:div w:id="81224546">
                  <w:marLeft w:val="0"/>
                  <w:marRight w:val="0"/>
                  <w:marTop w:val="0"/>
                  <w:marBottom w:val="0"/>
                  <w:divBdr>
                    <w:top w:val="none" w:sz="0" w:space="0" w:color="auto"/>
                    <w:left w:val="none" w:sz="0" w:space="0" w:color="auto"/>
                    <w:bottom w:val="none" w:sz="0" w:space="0" w:color="auto"/>
                    <w:right w:val="none" w:sz="0" w:space="0" w:color="auto"/>
                  </w:divBdr>
                  <w:divsChild>
                    <w:div w:id="44305028">
                      <w:marLeft w:val="0"/>
                      <w:marRight w:val="0"/>
                      <w:marTop w:val="0"/>
                      <w:marBottom w:val="0"/>
                      <w:divBdr>
                        <w:top w:val="none" w:sz="0" w:space="0" w:color="auto"/>
                        <w:left w:val="none" w:sz="0" w:space="0" w:color="auto"/>
                        <w:bottom w:val="none" w:sz="0" w:space="0" w:color="auto"/>
                        <w:right w:val="none" w:sz="0" w:space="0" w:color="auto"/>
                      </w:divBdr>
                    </w:div>
                  </w:divsChild>
                </w:div>
                <w:div w:id="1648583827">
                  <w:marLeft w:val="0"/>
                  <w:marRight w:val="0"/>
                  <w:marTop w:val="0"/>
                  <w:marBottom w:val="0"/>
                  <w:divBdr>
                    <w:top w:val="none" w:sz="0" w:space="0" w:color="auto"/>
                    <w:left w:val="none" w:sz="0" w:space="0" w:color="auto"/>
                    <w:bottom w:val="none" w:sz="0" w:space="0" w:color="auto"/>
                    <w:right w:val="none" w:sz="0" w:space="0" w:color="auto"/>
                  </w:divBdr>
                  <w:divsChild>
                    <w:div w:id="1213737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0356741">
          <w:marLeft w:val="0"/>
          <w:marRight w:val="0"/>
          <w:marTop w:val="0"/>
          <w:marBottom w:val="0"/>
          <w:divBdr>
            <w:top w:val="none" w:sz="0" w:space="0" w:color="auto"/>
            <w:left w:val="none" w:sz="0" w:space="0" w:color="auto"/>
            <w:bottom w:val="none" w:sz="0" w:space="0" w:color="auto"/>
            <w:right w:val="none" w:sz="0" w:space="0" w:color="auto"/>
          </w:divBdr>
        </w:div>
        <w:div w:id="2054841205">
          <w:marLeft w:val="0"/>
          <w:marRight w:val="0"/>
          <w:marTop w:val="0"/>
          <w:marBottom w:val="0"/>
          <w:divBdr>
            <w:top w:val="none" w:sz="0" w:space="0" w:color="auto"/>
            <w:left w:val="none" w:sz="0" w:space="0" w:color="auto"/>
            <w:bottom w:val="none" w:sz="0" w:space="0" w:color="auto"/>
            <w:right w:val="none" w:sz="0" w:space="0" w:color="auto"/>
          </w:divBdr>
        </w:div>
        <w:div w:id="1779182806">
          <w:marLeft w:val="0"/>
          <w:marRight w:val="0"/>
          <w:marTop w:val="0"/>
          <w:marBottom w:val="0"/>
          <w:divBdr>
            <w:top w:val="none" w:sz="0" w:space="0" w:color="auto"/>
            <w:left w:val="none" w:sz="0" w:space="0" w:color="auto"/>
            <w:bottom w:val="none" w:sz="0" w:space="0" w:color="auto"/>
            <w:right w:val="none" w:sz="0" w:space="0" w:color="auto"/>
          </w:divBdr>
          <w:divsChild>
            <w:div w:id="299772730">
              <w:marLeft w:val="-75"/>
              <w:marRight w:val="0"/>
              <w:marTop w:val="30"/>
              <w:marBottom w:val="30"/>
              <w:divBdr>
                <w:top w:val="none" w:sz="0" w:space="0" w:color="auto"/>
                <w:left w:val="none" w:sz="0" w:space="0" w:color="auto"/>
                <w:bottom w:val="none" w:sz="0" w:space="0" w:color="auto"/>
                <w:right w:val="none" w:sz="0" w:space="0" w:color="auto"/>
              </w:divBdr>
              <w:divsChild>
                <w:div w:id="201675977">
                  <w:marLeft w:val="0"/>
                  <w:marRight w:val="0"/>
                  <w:marTop w:val="0"/>
                  <w:marBottom w:val="0"/>
                  <w:divBdr>
                    <w:top w:val="none" w:sz="0" w:space="0" w:color="auto"/>
                    <w:left w:val="none" w:sz="0" w:space="0" w:color="auto"/>
                    <w:bottom w:val="none" w:sz="0" w:space="0" w:color="auto"/>
                    <w:right w:val="none" w:sz="0" w:space="0" w:color="auto"/>
                  </w:divBdr>
                  <w:divsChild>
                    <w:div w:id="408121372">
                      <w:marLeft w:val="0"/>
                      <w:marRight w:val="0"/>
                      <w:marTop w:val="0"/>
                      <w:marBottom w:val="0"/>
                      <w:divBdr>
                        <w:top w:val="none" w:sz="0" w:space="0" w:color="auto"/>
                        <w:left w:val="none" w:sz="0" w:space="0" w:color="auto"/>
                        <w:bottom w:val="none" w:sz="0" w:space="0" w:color="auto"/>
                        <w:right w:val="none" w:sz="0" w:space="0" w:color="auto"/>
                      </w:divBdr>
                    </w:div>
                  </w:divsChild>
                </w:div>
                <w:div w:id="1269435424">
                  <w:marLeft w:val="0"/>
                  <w:marRight w:val="0"/>
                  <w:marTop w:val="0"/>
                  <w:marBottom w:val="0"/>
                  <w:divBdr>
                    <w:top w:val="none" w:sz="0" w:space="0" w:color="auto"/>
                    <w:left w:val="none" w:sz="0" w:space="0" w:color="auto"/>
                    <w:bottom w:val="none" w:sz="0" w:space="0" w:color="auto"/>
                    <w:right w:val="none" w:sz="0" w:space="0" w:color="auto"/>
                  </w:divBdr>
                  <w:divsChild>
                    <w:div w:id="1167986227">
                      <w:marLeft w:val="0"/>
                      <w:marRight w:val="0"/>
                      <w:marTop w:val="0"/>
                      <w:marBottom w:val="0"/>
                      <w:divBdr>
                        <w:top w:val="none" w:sz="0" w:space="0" w:color="auto"/>
                        <w:left w:val="none" w:sz="0" w:space="0" w:color="auto"/>
                        <w:bottom w:val="none" w:sz="0" w:space="0" w:color="auto"/>
                        <w:right w:val="none" w:sz="0" w:space="0" w:color="auto"/>
                      </w:divBdr>
                    </w:div>
                  </w:divsChild>
                </w:div>
                <w:div w:id="1870601434">
                  <w:marLeft w:val="0"/>
                  <w:marRight w:val="0"/>
                  <w:marTop w:val="0"/>
                  <w:marBottom w:val="0"/>
                  <w:divBdr>
                    <w:top w:val="none" w:sz="0" w:space="0" w:color="auto"/>
                    <w:left w:val="none" w:sz="0" w:space="0" w:color="auto"/>
                    <w:bottom w:val="none" w:sz="0" w:space="0" w:color="auto"/>
                    <w:right w:val="none" w:sz="0" w:space="0" w:color="auto"/>
                  </w:divBdr>
                  <w:divsChild>
                    <w:div w:id="816338129">
                      <w:marLeft w:val="0"/>
                      <w:marRight w:val="0"/>
                      <w:marTop w:val="0"/>
                      <w:marBottom w:val="0"/>
                      <w:divBdr>
                        <w:top w:val="none" w:sz="0" w:space="0" w:color="auto"/>
                        <w:left w:val="none" w:sz="0" w:space="0" w:color="auto"/>
                        <w:bottom w:val="none" w:sz="0" w:space="0" w:color="auto"/>
                        <w:right w:val="none" w:sz="0" w:space="0" w:color="auto"/>
                      </w:divBdr>
                    </w:div>
                  </w:divsChild>
                </w:div>
                <w:div w:id="1985619618">
                  <w:marLeft w:val="0"/>
                  <w:marRight w:val="0"/>
                  <w:marTop w:val="0"/>
                  <w:marBottom w:val="0"/>
                  <w:divBdr>
                    <w:top w:val="none" w:sz="0" w:space="0" w:color="auto"/>
                    <w:left w:val="none" w:sz="0" w:space="0" w:color="auto"/>
                    <w:bottom w:val="none" w:sz="0" w:space="0" w:color="auto"/>
                    <w:right w:val="none" w:sz="0" w:space="0" w:color="auto"/>
                  </w:divBdr>
                  <w:divsChild>
                    <w:div w:id="1530949913">
                      <w:marLeft w:val="0"/>
                      <w:marRight w:val="0"/>
                      <w:marTop w:val="0"/>
                      <w:marBottom w:val="0"/>
                      <w:divBdr>
                        <w:top w:val="none" w:sz="0" w:space="0" w:color="auto"/>
                        <w:left w:val="none" w:sz="0" w:space="0" w:color="auto"/>
                        <w:bottom w:val="none" w:sz="0" w:space="0" w:color="auto"/>
                        <w:right w:val="none" w:sz="0" w:space="0" w:color="auto"/>
                      </w:divBdr>
                    </w:div>
                  </w:divsChild>
                </w:div>
                <w:div w:id="177500203">
                  <w:marLeft w:val="0"/>
                  <w:marRight w:val="0"/>
                  <w:marTop w:val="0"/>
                  <w:marBottom w:val="0"/>
                  <w:divBdr>
                    <w:top w:val="none" w:sz="0" w:space="0" w:color="auto"/>
                    <w:left w:val="none" w:sz="0" w:space="0" w:color="auto"/>
                    <w:bottom w:val="none" w:sz="0" w:space="0" w:color="auto"/>
                    <w:right w:val="none" w:sz="0" w:space="0" w:color="auto"/>
                  </w:divBdr>
                  <w:divsChild>
                    <w:div w:id="601569694">
                      <w:marLeft w:val="0"/>
                      <w:marRight w:val="0"/>
                      <w:marTop w:val="0"/>
                      <w:marBottom w:val="0"/>
                      <w:divBdr>
                        <w:top w:val="none" w:sz="0" w:space="0" w:color="auto"/>
                        <w:left w:val="none" w:sz="0" w:space="0" w:color="auto"/>
                        <w:bottom w:val="none" w:sz="0" w:space="0" w:color="auto"/>
                        <w:right w:val="none" w:sz="0" w:space="0" w:color="auto"/>
                      </w:divBdr>
                    </w:div>
                  </w:divsChild>
                </w:div>
                <w:div w:id="2143111774">
                  <w:marLeft w:val="0"/>
                  <w:marRight w:val="0"/>
                  <w:marTop w:val="0"/>
                  <w:marBottom w:val="0"/>
                  <w:divBdr>
                    <w:top w:val="none" w:sz="0" w:space="0" w:color="auto"/>
                    <w:left w:val="none" w:sz="0" w:space="0" w:color="auto"/>
                    <w:bottom w:val="none" w:sz="0" w:space="0" w:color="auto"/>
                    <w:right w:val="none" w:sz="0" w:space="0" w:color="auto"/>
                  </w:divBdr>
                  <w:divsChild>
                    <w:div w:id="1533877263">
                      <w:marLeft w:val="0"/>
                      <w:marRight w:val="0"/>
                      <w:marTop w:val="0"/>
                      <w:marBottom w:val="0"/>
                      <w:divBdr>
                        <w:top w:val="none" w:sz="0" w:space="0" w:color="auto"/>
                        <w:left w:val="none" w:sz="0" w:space="0" w:color="auto"/>
                        <w:bottom w:val="none" w:sz="0" w:space="0" w:color="auto"/>
                        <w:right w:val="none" w:sz="0" w:space="0" w:color="auto"/>
                      </w:divBdr>
                    </w:div>
                  </w:divsChild>
                </w:div>
                <w:div w:id="2050642867">
                  <w:marLeft w:val="0"/>
                  <w:marRight w:val="0"/>
                  <w:marTop w:val="0"/>
                  <w:marBottom w:val="0"/>
                  <w:divBdr>
                    <w:top w:val="none" w:sz="0" w:space="0" w:color="auto"/>
                    <w:left w:val="none" w:sz="0" w:space="0" w:color="auto"/>
                    <w:bottom w:val="none" w:sz="0" w:space="0" w:color="auto"/>
                    <w:right w:val="none" w:sz="0" w:space="0" w:color="auto"/>
                  </w:divBdr>
                  <w:divsChild>
                    <w:div w:id="381171205">
                      <w:marLeft w:val="0"/>
                      <w:marRight w:val="0"/>
                      <w:marTop w:val="0"/>
                      <w:marBottom w:val="0"/>
                      <w:divBdr>
                        <w:top w:val="none" w:sz="0" w:space="0" w:color="auto"/>
                        <w:left w:val="none" w:sz="0" w:space="0" w:color="auto"/>
                        <w:bottom w:val="none" w:sz="0" w:space="0" w:color="auto"/>
                        <w:right w:val="none" w:sz="0" w:space="0" w:color="auto"/>
                      </w:divBdr>
                    </w:div>
                  </w:divsChild>
                </w:div>
                <w:div w:id="1247766081">
                  <w:marLeft w:val="0"/>
                  <w:marRight w:val="0"/>
                  <w:marTop w:val="0"/>
                  <w:marBottom w:val="0"/>
                  <w:divBdr>
                    <w:top w:val="none" w:sz="0" w:space="0" w:color="auto"/>
                    <w:left w:val="none" w:sz="0" w:space="0" w:color="auto"/>
                    <w:bottom w:val="none" w:sz="0" w:space="0" w:color="auto"/>
                    <w:right w:val="none" w:sz="0" w:space="0" w:color="auto"/>
                  </w:divBdr>
                  <w:divsChild>
                    <w:div w:id="550502855">
                      <w:marLeft w:val="0"/>
                      <w:marRight w:val="0"/>
                      <w:marTop w:val="0"/>
                      <w:marBottom w:val="0"/>
                      <w:divBdr>
                        <w:top w:val="none" w:sz="0" w:space="0" w:color="auto"/>
                        <w:left w:val="none" w:sz="0" w:space="0" w:color="auto"/>
                        <w:bottom w:val="none" w:sz="0" w:space="0" w:color="auto"/>
                        <w:right w:val="none" w:sz="0" w:space="0" w:color="auto"/>
                      </w:divBdr>
                    </w:div>
                  </w:divsChild>
                </w:div>
                <w:div w:id="849105749">
                  <w:marLeft w:val="0"/>
                  <w:marRight w:val="0"/>
                  <w:marTop w:val="0"/>
                  <w:marBottom w:val="0"/>
                  <w:divBdr>
                    <w:top w:val="none" w:sz="0" w:space="0" w:color="auto"/>
                    <w:left w:val="none" w:sz="0" w:space="0" w:color="auto"/>
                    <w:bottom w:val="none" w:sz="0" w:space="0" w:color="auto"/>
                    <w:right w:val="none" w:sz="0" w:space="0" w:color="auto"/>
                  </w:divBdr>
                  <w:divsChild>
                    <w:div w:id="70583688">
                      <w:marLeft w:val="0"/>
                      <w:marRight w:val="0"/>
                      <w:marTop w:val="0"/>
                      <w:marBottom w:val="0"/>
                      <w:divBdr>
                        <w:top w:val="none" w:sz="0" w:space="0" w:color="auto"/>
                        <w:left w:val="none" w:sz="0" w:space="0" w:color="auto"/>
                        <w:bottom w:val="none" w:sz="0" w:space="0" w:color="auto"/>
                        <w:right w:val="none" w:sz="0" w:space="0" w:color="auto"/>
                      </w:divBdr>
                    </w:div>
                  </w:divsChild>
                </w:div>
                <w:div w:id="29109179">
                  <w:marLeft w:val="0"/>
                  <w:marRight w:val="0"/>
                  <w:marTop w:val="0"/>
                  <w:marBottom w:val="0"/>
                  <w:divBdr>
                    <w:top w:val="none" w:sz="0" w:space="0" w:color="auto"/>
                    <w:left w:val="none" w:sz="0" w:space="0" w:color="auto"/>
                    <w:bottom w:val="none" w:sz="0" w:space="0" w:color="auto"/>
                    <w:right w:val="none" w:sz="0" w:space="0" w:color="auto"/>
                  </w:divBdr>
                  <w:divsChild>
                    <w:div w:id="1937512927">
                      <w:marLeft w:val="0"/>
                      <w:marRight w:val="0"/>
                      <w:marTop w:val="0"/>
                      <w:marBottom w:val="0"/>
                      <w:divBdr>
                        <w:top w:val="none" w:sz="0" w:space="0" w:color="auto"/>
                        <w:left w:val="none" w:sz="0" w:space="0" w:color="auto"/>
                        <w:bottom w:val="none" w:sz="0" w:space="0" w:color="auto"/>
                        <w:right w:val="none" w:sz="0" w:space="0" w:color="auto"/>
                      </w:divBdr>
                    </w:div>
                  </w:divsChild>
                </w:div>
                <w:div w:id="894240230">
                  <w:marLeft w:val="0"/>
                  <w:marRight w:val="0"/>
                  <w:marTop w:val="0"/>
                  <w:marBottom w:val="0"/>
                  <w:divBdr>
                    <w:top w:val="none" w:sz="0" w:space="0" w:color="auto"/>
                    <w:left w:val="none" w:sz="0" w:space="0" w:color="auto"/>
                    <w:bottom w:val="none" w:sz="0" w:space="0" w:color="auto"/>
                    <w:right w:val="none" w:sz="0" w:space="0" w:color="auto"/>
                  </w:divBdr>
                  <w:divsChild>
                    <w:div w:id="677272694">
                      <w:marLeft w:val="0"/>
                      <w:marRight w:val="0"/>
                      <w:marTop w:val="0"/>
                      <w:marBottom w:val="0"/>
                      <w:divBdr>
                        <w:top w:val="none" w:sz="0" w:space="0" w:color="auto"/>
                        <w:left w:val="none" w:sz="0" w:space="0" w:color="auto"/>
                        <w:bottom w:val="none" w:sz="0" w:space="0" w:color="auto"/>
                        <w:right w:val="none" w:sz="0" w:space="0" w:color="auto"/>
                      </w:divBdr>
                    </w:div>
                  </w:divsChild>
                </w:div>
                <w:div w:id="724841328">
                  <w:marLeft w:val="0"/>
                  <w:marRight w:val="0"/>
                  <w:marTop w:val="0"/>
                  <w:marBottom w:val="0"/>
                  <w:divBdr>
                    <w:top w:val="none" w:sz="0" w:space="0" w:color="auto"/>
                    <w:left w:val="none" w:sz="0" w:space="0" w:color="auto"/>
                    <w:bottom w:val="none" w:sz="0" w:space="0" w:color="auto"/>
                    <w:right w:val="none" w:sz="0" w:space="0" w:color="auto"/>
                  </w:divBdr>
                  <w:divsChild>
                    <w:div w:id="1195539099">
                      <w:marLeft w:val="0"/>
                      <w:marRight w:val="0"/>
                      <w:marTop w:val="0"/>
                      <w:marBottom w:val="0"/>
                      <w:divBdr>
                        <w:top w:val="none" w:sz="0" w:space="0" w:color="auto"/>
                        <w:left w:val="none" w:sz="0" w:space="0" w:color="auto"/>
                        <w:bottom w:val="none" w:sz="0" w:space="0" w:color="auto"/>
                        <w:right w:val="none" w:sz="0" w:space="0" w:color="auto"/>
                      </w:divBdr>
                    </w:div>
                  </w:divsChild>
                </w:div>
                <w:div w:id="1182276406">
                  <w:marLeft w:val="0"/>
                  <w:marRight w:val="0"/>
                  <w:marTop w:val="0"/>
                  <w:marBottom w:val="0"/>
                  <w:divBdr>
                    <w:top w:val="none" w:sz="0" w:space="0" w:color="auto"/>
                    <w:left w:val="none" w:sz="0" w:space="0" w:color="auto"/>
                    <w:bottom w:val="none" w:sz="0" w:space="0" w:color="auto"/>
                    <w:right w:val="none" w:sz="0" w:space="0" w:color="auto"/>
                  </w:divBdr>
                  <w:divsChild>
                    <w:div w:id="1801412430">
                      <w:marLeft w:val="0"/>
                      <w:marRight w:val="0"/>
                      <w:marTop w:val="0"/>
                      <w:marBottom w:val="0"/>
                      <w:divBdr>
                        <w:top w:val="none" w:sz="0" w:space="0" w:color="auto"/>
                        <w:left w:val="none" w:sz="0" w:space="0" w:color="auto"/>
                        <w:bottom w:val="none" w:sz="0" w:space="0" w:color="auto"/>
                        <w:right w:val="none" w:sz="0" w:space="0" w:color="auto"/>
                      </w:divBdr>
                    </w:div>
                  </w:divsChild>
                </w:div>
                <w:div w:id="2033069923">
                  <w:marLeft w:val="0"/>
                  <w:marRight w:val="0"/>
                  <w:marTop w:val="0"/>
                  <w:marBottom w:val="0"/>
                  <w:divBdr>
                    <w:top w:val="none" w:sz="0" w:space="0" w:color="auto"/>
                    <w:left w:val="none" w:sz="0" w:space="0" w:color="auto"/>
                    <w:bottom w:val="none" w:sz="0" w:space="0" w:color="auto"/>
                    <w:right w:val="none" w:sz="0" w:space="0" w:color="auto"/>
                  </w:divBdr>
                  <w:divsChild>
                    <w:div w:id="1815100774">
                      <w:marLeft w:val="0"/>
                      <w:marRight w:val="0"/>
                      <w:marTop w:val="0"/>
                      <w:marBottom w:val="0"/>
                      <w:divBdr>
                        <w:top w:val="none" w:sz="0" w:space="0" w:color="auto"/>
                        <w:left w:val="none" w:sz="0" w:space="0" w:color="auto"/>
                        <w:bottom w:val="none" w:sz="0" w:space="0" w:color="auto"/>
                        <w:right w:val="none" w:sz="0" w:space="0" w:color="auto"/>
                      </w:divBdr>
                    </w:div>
                  </w:divsChild>
                </w:div>
                <w:div w:id="1439135102">
                  <w:marLeft w:val="0"/>
                  <w:marRight w:val="0"/>
                  <w:marTop w:val="0"/>
                  <w:marBottom w:val="0"/>
                  <w:divBdr>
                    <w:top w:val="none" w:sz="0" w:space="0" w:color="auto"/>
                    <w:left w:val="none" w:sz="0" w:space="0" w:color="auto"/>
                    <w:bottom w:val="none" w:sz="0" w:space="0" w:color="auto"/>
                    <w:right w:val="none" w:sz="0" w:space="0" w:color="auto"/>
                  </w:divBdr>
                  <w:divsChild>
                    <w:div w:id="2071535907">
                      <w:marLeft w:val="0"/>
                      <w:marRight w:val="0"/>
                      <w:marTop w:val="0"/>
                      <w:marBottom w:val="0"/>
                      <w:divBdr>
                        <w:top w:val="none" w:sz="0" w:space="0" w:color="auto"/>
                        <w:left w:val="none" w:sz="0" w:space="0" w:color="auto"/>
                        <w:bottom w:val="none" w:sz="0" w:space="0" w:color="auto"/>
                        <w:right w:val="none" w:sz="0" w:space="0" w:color="auto"/>
                      </w:divBdr>
                    </w:div>
                  </w:divsChild>
                </w:div>
                <w:div w:id="893151860">
                  <w:marLeft w:val="0"/>
                  <w:marRight w:val="0"/>
                  <w:marTop w:val="0"/>
                  <w:marBottom w:val="0"/>
                  <w:divBdr>
                    <w:top w:val="none" w:sz="0" w:space="0" w:color="auto"/>
                    <w:left w:val="none" w:sz="0" w:space="0" w:color="auto"/>
                    <w:bottom w:val="none" w:sz="0" w:space="0" w:color="auto"/>
                    <w:right w:val="none" w:sz="0" w:space="0" w:color="auto"/>
                  </w:divBdr>
                  <w:divsChild>
                    <w:div w:id="2129160447">
                      <w:marLeft w:val="0"/>
                      <w:marRight w:val="0"/>
                      <w:marTop w:val="0"/>
                      <w:marBottom w:val="0"/>
                      <w:divBdr>
                        <w:top w:val="none" w:sz="0" w:space="0" w:color="auto"/>
                        <w:left w:val="none" w:sz="0" w:space="0" w:color="auto"/>
                        <w:bottom w:val="none" w:sz="0" w:space="0" w:color="auto"/>
                        <w:right w:val="none" w:sz="0" w:space="0" w:color="auto"/>
                      </w:divBdr>
                    </w:div>
                  </w:divsChild>
                </w:div>
                <w:div w:id="1378167763">
                  <w:marLeft w:val="0"/>
                  <w:marRight w:val="0"/>
                  <w:marTop w:val="0"/>
                  <w:marBottom w:val="0"/>
                  <w:divBdr>
                    <w:top w:val="none" w:sz="0" w:space="0" w:color="auto"/>
                    <w:left w:val="none" w:sz="0" w:space="0" w:color="auto"/>
                    <w:bottom w:val="none" w:sz="0" w:space="0" w:color="auto"/>
                    <w:right w:val="none" w:sz="0" w:space="0" w:color="auto"/>
                  </w:divBdr>
                  <w:divsChild>
                    <w:div w:id="241763354">
                      <w:marLeft w:val="0"/>
                      <w:marRight w:val="0"/>
                      <w:marTop w:val="0"/>
                      <w:marBottom w:val="0"/>
                      <w:divBdr>
                        <w:top w:val="none" w:sz="0" w:space="0" w:color="auto"/>
                        <w:left w:val="none" w:sz="0" w:space="0" w:color="auto"/>
                        <w:bottom w:val="none" w:sz="0" w:space="0" w:color="auto"/>
                        <w:right w:val="none" w:sz="0" w:space="0" w:color="auto"/>
                      </w:divBdr>
                    </w:div>
                  </w:divsChild>
                </w:div>
                <w:div w:id="206337821">
                  <w:marLeft w:val="0"/>
                  <w:marRight w:val="0"/>
                  <w:marTop w:val="0"/>
                  <w:marBottom w:val="0"/>
                  <w:divBdr>
                    <w:top w:val="none" w:sz="0" w:space="0" w:color="auto"/>
                    <w:left w:val="none" w:sz="0" w:space="0" w:color="auto"/>
                    <w:bottom w:val="none" w:sz="0" w:space="0" w:color="auto"/>
                    <w:right w:val="none" w:sz="0" w:space="0" w:color="auto"/>
                  </w:divBdr>
                  <w:divsChild>
                    <w:div w:id="1550074825">
                      <w:marLeft w:val="0"/>
                      <w:marRight w:val="0"/>
                      <w:marTop w:val="0"/>
                      <w:marBottom w:val="0"/>
                      <w:divBdr>
                        <w:top w:val="none" w:sz="0" w:space="0" w:color="auto"/>
                        <w:left w:val="none" w:sz="0" w:space="0" w:color="auto"/>
                        <w:bottom w:val="none" w:sz="0" w:space="0" w:color="auto"/>
                        <w:right w:val="none" w:sz="0" w:space="0" w:color="auto"/>
                      </w:divBdr>
                    </w:div>
                  </w:divsChild>
                </w:div>
                <w:div w:id="473566976">
                  <w:marLeft w:val="0"/>
                  <w:marRight w:val="0"/>
                  <w:marTop w:val="0"/>
                  <w:marBottom w:val="0"/>
                  <w:divBdr>
                    <w:top w:val="none" w:sz="0" w:space="0" w:color="auto"/>
                    <w:left w:val="none" w:sz="0" w:space="0" w:color="auto"/>
                    <w:bottom w:val="none" w:sz="0" w:space="0" w:color="auto"/>
                    <w:right w:val="none" w:sz="0" w:space="0" w:color="auto"/>
                  </w:divBdr>
                  <w:divsChild>
                    <w:div w:id="1263566647">
                      <w:marLeft w:val="0"/>
                      <w:marRight w:val="0"/>
                      <w:marTop w:val="0"/>
                      <w:marBottom w:val="0"/>
                      <w:divBdr>
                        <w:top w:val="none" w:sz="0" w:space="0" w:color="auto"/>
                        <w:left w:val="none" w:sz="0" w:space="0" w:color="auto"/>
                        <w:bottom w:val="none" w:sz="0" w:space="0" w:color="auto"/>
                        <w:right w:val="none" w:sz="0" w:space="0" w:color="auto"/>
                      </w:divBdr>
                    </w:div>
                  </w:divsChild>
                </w:div>
                <w:div w:id="2033610619">
                  <w:marLeft w:val="0"/>
                  <w:marRight w:val="0"/>
                  <w:marTop w:val="0"/>
                  <w:marBottom w:val="0"/>
                  <w:divBdr>
                    <w:top w:val="none" w:sz="0" w:space="0" w:color="auto"/>
                    <w:left w:val="none" w:sz="0" w:space="0" w:color="auto"/>
                    <w:bottom w:val="none" w:sz="0" w:space="0" w:color="auto"/>
                    <w:right w:val="none" w:sz="0" w:space="0" w:color="auto"/>
                  </w:divBdr>
                  <w:divsChild>
                    <w:div w:id="271592034">
                      <w:marLeft w:val="0"/>
                      <w:marRight w:val="0"/>
                      <w:marTop w:val="0"/>
                      <w:marBottom w:val="0"/>
                      <w:divBdr>
                        <w:top w:val="none" w:sz="0" w:space="0" w:color="auto"/>
                        <w:left w:val="none" w:sz="0" w:space="0" w:color="auto"/>
                        <w:bottom w:val="none" w:sz="0" w:space="0" w:color="auto"/>
                        <w:right w:val="none" w:sz="0" w:space="0" w:color="auto"/>
                      </w:divBdr>
                    </w:div>
                  </w:divsChild>
                </w:div>
                <w:div w:id="126776363">
                  <w:marLeft w:val="0"/>
                  <w:marRight w:val="0"/>
                  <w:marTop w:val="0"/>
                  <w:marBottom w:val="0"/>
                  <w:divBdr>
                    <w:top w:val="none" w:sz="0" w:space="0" w:color="auto"/>
                    <w:left w:val="none" w:sz="0" w:space="0" w:color="auto"/>
                    <w:bottom w:val="none" w:sz="0" w:space="0" w:color="auto"/>
                    <w:right w:val="none" w:sz="0" w:space="0" w:color="auto"/>
                  </w:divBdr>
                  <w:divsChild>
                    <w:div w:id="1578710033">
                      <w:marLeft w:val="0"/>
                      <w:marRight w:val="0"/>
                      <w:marTop w:val="0"/>
                      <w:marBottom w:val="0"/>
                      <w:divBdr>
                        <w:top w:val="none" w:sz="0" w:space="0" w:color="auto"/>
                        <w:left w:val="none" w:sz="0" w:space="0" w:color="auto"/>
                        <w:bottom w:val="none" w:sz="0" w:space="0" w:color="auto"/>
                        <w:right w:val="none" w:sz="0" w:space="0" w:color="auto"/>
                      </w:divBdr>
                    </w:div>
                  </w:divsChild>
                </w:div>
                <w:div w:id="408386202">
                  <w:marLeft w:val="0"/>
                  <w:marRight w:val="0"/>
                  <w:marTop w:val="0"/>
                  <w:marBottom w:val="0"/>
                  <w:divBdr>
                    <w:top w:val="none" w:sz="0" w:space="0" w:color="auto"/>
                    <w:left w:val="none" w:sz="0" w:space="0" w:color="auto"/>
                    <w:bottom w:val="none" w:sz="0" w:space="0" w:color="auto"/>
                    <w:right w:val="none" w:sz="0" w:space="0" w:color="auto"/>
                  </w:divBdr>
                  <w:divsChild>
                    <w:div w:id="1382560675">
                      <w:marLeft w:val="0"/>
                      <w:marRight w:val="0"/>
                      <w:marTop w:val="0"/>
                      <w:marBottom w:val="0"/>
                      <w:divBdr>
                        <w:top w:val="none" w:sz="0" w:space="0" w:color="auto"/>
                        <w:left w:val="none" w:sz="0" w:space="0" w:color="auto"/>
                        <w:bottom w:val="none" w:sz="0" w:space="0" w:color="auto"/>
                        <w:right w:val="none" w:sz="0" w:space="0" w:color="auto"/>
                      </w:divBdr>
                    </w:div>
                  </w:divsChild>
                </w:div>
                <w:div w:id="241642932">
                  <w:marLeft w:val="0"/>
                  <w:marRight w:val="0"/>
                  <w:marTop w:val="0"/>
                  <w:marBottom w:val="0"/>
                  <w:divBdr>
                    <w:top w:val="none" w:sz="0" w:space="0" w:color="auto"/>
                    <w:left w:val="none" w:sz="0" w:space="0" w:color="auto"/>
                    <w:bottom w:val="none" w:sz="0" w:space="0" w:color="auto"/>
                    <w:right w:val="none" w:sz="0" w:space="0" w:color="auto"/>
                  </w:divBdr>
                  <w:divsChild>
                    <w:div w:id="276370474">
                      <w:marLeft w:val="0"/>
                      <w:marRight w:val="0"/>
                      <w:marTop w:val="0"/>
                      <w:marBottom w:val="0"/>
                      <w:divBdr>
                        <w:top w:val="none" w:sz="0" w:space="0" w:color="auto"/>
                        <w:left w:val="none" w:sz="0" w:space="0" w:color="auto"/>
                        <w:bottom w:val="none" w:sz="0" w:space="0" w:color="auto"/>
                        <w:right w:val="none" w:sz="0" w:space="0" w:color="auto"/>
                      </w:divBdr>
                    </w:div>
                  </w:divsChild>
                </w:div>
                <w:div w:id="1018890178">
                  <w:marLeft w:val="0"/>
                  <w:marRight w:val="0"/>
                  <w:marTop w:val="0"/>
                  <w:marBottom w:val="0"/>
                  <w:divBdr>
                    <w:top w:val="none" w:sz="0" w:space="0" w:color="auto"/>
                    <w:left w:val="none" w:sz="0" w:space="0" w:color="auto"/>
                    <w:bottom w:val="none" w:sz="0" w:space="0" w:color="auto"/>
                    <w:right w:val="none" w:sz="0" w:space="0" w:color="auto"/>
                  </w:divBdr>
                  <w:divsChild>
                    <w:div w:id="1612778325">
                      <w:marLeft w:val="0"/>
                      <w:marRight w:val="0"/>
                      <w:marTop w:val="0"/>
                      <w:marBottom w:val="0"/>
                      <w:divBdr>
                        <w:top w:val="none" w:sz="0" w:space="0" w:color="auto"/>
                        <w:left w:val="none" w:sz="0" w:space="0" w:color="auto"/>
                        <w:bottom w:val="none" w:sz="0" w:space="0" w:color="auto"/>
                        <w:right w:val="none" w:sz="0" w:space="0" w:color="auto"/>
                      </w:divBdr>
                    </w:div>
                  </w:divsChild>
                </w:div>
                <w:div w:id="580213166">
                  <w:marLeft w:val="0"/>
                  <w:marRight w:val="0"/>
                  <w:marTop w:val="0"/>
                  <w:marBottom w:val="0"/>
                  <w:divBdr>
                    <w:top w:val="none" w:sz="0" w:space="0" w:color="auto"/>
                    <w:left w:val="none" w:sz="0" w:space="0" w:color="auto"/>
                    <w:bottom w:val="none" w:sz="0" w:space="0" w:color="auto"/>
                    <w:right w:val="none" w:sz="0" w:space="0" w:color="auto"/>
                  </w:divBdr>
                  <w:divsChild>
                    <w:div w:id="487553931">
                      <w:marLeft w:val="0"/>
                      <w:marRight w:val="0"/>
                      <w:marTop w:val="0"/>
                      <w:marBottom w:val="0"/>
                      <w:divBdr>
                        <w:top w:val="none" w:sz="0" w:space="0" w:color="auto"/>
                        <w:left w:val="none" w:sz="0" w:space="0" w:color="auto"/>
                        <w:bottom w:val="none" w:sz="0" w:space="0" w:color="auto"/>
                        <w:right w:val="none" w:sz="0" w:space="0" w:color="auto"/>
                      </w:divBdr>
                    </w:div>
                  </w:divsChild>
                </w:div>
                <w:div w:id="1617133432">
                  <w:marLeft w:val="0"/>
                  <w:marRight w:val="0"/>
                  <w:marTop w:val="0"/>
                  <w:marBottom w:val="0"/>
                  <w:divBdr>
                    <w:top w:val="none" w:sz="0" w:space="0" w:color="auto"/>
                    <w:left w:val="none" w:sz="0" w:space="0" w:color="auto"/>
                    <w:bottom w:val="none" w:sz="0" w:space="0" w:color="auto"/>
                    <w:right w:val="none" w:sz="0" w:space="0" w:color="auto"/>
                  </w:divBdr>
                  <w:divsChild>
                    <w:div w:id="82343727">
                      <w:marLeft w:val="0"/>
                      <w:marRight w:val="0"/>
                      <w:marTop w:val="0"/>
                      <w:marBottom w:val="0"/>
                      <w:divBdr>
                        <w:top w:val="none" w:sz="0" w:space="0" w:color="auto"/>
                        <w:left w:val="none" w:sz="0" w:space="0" w:color="auto"/>
                        <w:bottom w:val="none" w:sz="0" w:space="0" w:color="auto"/>
                        <w:right w:val="none" w:sz="0" w:space="0" w:color="auto"/>
                      </w:divBdr>
                    </w:div>
                  </w:divsChild>
                </w:div>
                <w:div w:id="330530384">
                  <w:marLeft w:val="0"/>
                  <w:marRight w:val="0"/>
                  <w:marTop w:val="0"/>
                  <w:marBottom w:val="0"/>
                  <w:divBdr>
                    <w:top w:val="none" w:sz="0" w:space="0" w:color="auto"/>
                    <w:left w:val="none" w:sz="0" w:space="0" w:color="auto"/>
                    <w:bottom w:val="none" w:sz="0" w:space="0" w:color="auto"/>
                    <w:right w:val="none" w:sz="0" w:space="0" w:color="auto"/>
                  </w:divBdr>
                  <w:divsChild>
                    <w:div w:id="1038512316">
                      <w:marLeft w:val="0"/>
                      <w:marRight w:val="0"/>
                      <w:marTop w:val="0"/>
                      <w:marBottom w:val="0"/>
                      <w:divBdr>
                        <w:top w:val="none" w:sz="0" w:space="0" w:color="auto"/>
                        <w:left w:val="none" w:sz="0" w:space="0" w:color="auto"/>
                        <w:bottom w:val="none" w:sz="0" w:space="0" w:color="auto"/>
                        <w:right w:val="none" w:sz="0" w:space="0" w:color="auto"/>
                      </w:divBdr>
                    </w:div>
                  </w:divsChild>
                </w:div>
                <w:div w:id="922957292">
                  <w:marLeft w:val="0"/>
                  <w:marRight w:val="0"/>
                  <w:marTop w:val="0"/>
                  <w:marBottom w:val="0"/>
                  <w:divBdr>
                    <w:top w:val="none" w:sz="0" w:space="0" w:color="auto"/>
                    <w:left w:val="none" w:sz="0" w:space="0" w:color="auto"/>
                    <w:bottom w:val="none" w:sz="0" w:space="0" w:color="auto"/>
                    <w:right w:val="none" w:sz="0" w:space="0" w:color="auto"/>
                  </w:divBdr>
                  <w:divsChild>
                    <w:div w:id="1649242515">
                      <w:marLeft w:val="0"/>
                      <w:marRight w:val="0"/>
                      <w:marTop w:val="0"/>
                      <w:marBottom w:val="0"/>
                      <w:divBdr>
                        <w:top w:val="none" w:sz="0" w:space="0" w:color="auto"/>
                        <w:left w:val="none" w:sz="0" w:space="0" w:color="auto"/>
                        <w:bottom w:val="none" w:sz="0" w:space="0" w:color="auto"/>
                        <w:right w:val="none" w:sz="0" w:space="0" w:color="auto"/>
                      </w:divBdr>
                    </w:div>
                  </w:divsChild>
                </w:div>
                <w:div w:id="941380770">
                  <w:marLeft w:val="0"/>
                  <w:marRight w:val="0"/>
                  <w:marTop w:val="0"/>
                  <w:marBottom w:val="0"/>
                  <w:divBdr>
                    <w:top w:val="none" w:sz="0" w:space="0" w:color="auto"/>
                    <w:left w:val="none" w:sz="0" w:space="0" w:color="auto"/>
                    <w:bottom w:val="none" w:sz="0" w:space="0" w:color="auto"/>
                    <w:right w:val="none" w:sz="0" w:space="0" w:color="auto"/>
                  </w:divBdr>
                  <w:divsChild>
                    <w:div w:id="598022003">
                      <w:marLeft w:val="0"/>
                      <w:marRight w:val="0"/>
                      <w:marTop w:val="0"/>
                      <w:marBottom w:val="0"/>
                      <w:divBdr>
                        <w:top w:val="none" w:sz="0" w:space="0" w:color="auto"/>
                        <w:left w:val="none" w:sz="0" w:space="0" w:color="auto"/>
                        <w:bottom w:val="none" w:sz="0" w:space="0" w:color="auto"/>
                        <w:right w:val="none" w:sz="0" w:space="0" w:color="auto"/>
                      </w:divBdr>
                    </w:div>
                  </w:divsChild>
                </w:div>
                <w:div w:id="1441102234">
                  <w:marLeft w:val="0"/>
                  <w:marRight w:val="0"/>
                  <w:marTop w:val="0"/>
                  <w:marBottom w:val="0"/>
                  <w:divBdr>
                    <w:top w:val="none" w:sz="0" w:space="0" w:color="auto"/>
                    <w:left w:val="none" w:sz="0" w:space="0" w:color="auto"/>
                    <w:bottom w:val="none" w:sz="0" w:space="0" w:color="auto"/>
                    <w:right w:val="none" w:sz="0" w:space="0" w:color="auto"/>
                  </w:divBdr>
                  <w:divsChild>
                    <w:div w:id="1680233013">
                      <w:marLeft w:val="0"/>
                      <w:marRight w:val="0"/>
                      <w:marTop w:val="0"/>
                      <w:marBottom w:val="0"/>
                      <w:divBdr>
                        <w:top w:val="none" w:sz="0" w:space="0" w:color="auto"/>
                        <w:left w:val="none" w:sz="0" w:space="0" w:color="auto"/>
                        <w:bottom w:val="none" w:sz="0" w:space="0" w:color="auto"/>
                        <w:right w:val="none" w:sz="0" w:space="0" w:color="auto"/>
                      </w:divBdr>
                    </w:div>
                  </w:divsChild>
                </w:div>
                <w:div w:id="902302149">
                  <w:marLeft w:val="0"/>
                  <w:marRight w:val="0"/>
                  <w:marTop w:val="0"/>
                  <w:marBottom w:val="0"/>
                  <w:divBdr>
                    <w:top w:val="none" w:sz="0" w:space="0" w:color="auto"/>
                    <w:left w:val="none" w:sz="0" w:space="0" w:color="auto"/>
                    <w:bottom w:val="none" w:sz="0" w:space="0" w:color="auto"/>
                    <w:right w:val="none" w:sz="0" w:space="0" w:color="auto"/>
                  </w:divBdr>
                  <w:divsChild>
                    <w:div w:id="746466242">
                      <w:marLeft w:val="0"/>
                      <w:marRight w:val="0"/>
                      <w:marTop w:val="0"/>
                      <w:marBottom w:val="0"/>
                      <w:divBdr>
                        <w:top w:val="none" w:sz="0" w:space="0" w:color="auto"/>
                        <w:left w:val="none" w:sz="0" w:space="0" w:color="auto"/>
                        <w:bottom w:val="none" w:sz="0" w:space="0" w:color="auto"/>
                        <w:right w:val="none" w:sz="0" w:space="0" w:color="auto"/>
                      </w:divBdr>
                    </w:div>
                  </w:divsChild>
                </w:div>
                <w:div w:id="2141144502">
                  <w:marLeft w:val="0"/>
                  <w:marRight w:val="0"/>
                  <w:marTop w:val="0"/>
                  <w:marBottom w:val="0"/>
                  <w:divBdr>
                    <w:top w:val="none" w:sz="0" w:space="0" w:color="auto"/>
                    <w:left w:val="none" w:sz="0" w:space="0" w:color="auto"/>
                    <w:bottom w:val="none" w:sz="0" w:space="0" w:color="auto"/>
                    <w:right w:val="none" w:sz="0" w:space="0" w:color="auto"/>
                  </w:divBdr>
                  <w:divsChild>
                    <w:div w:id="1268073914">
                      <w:marLeft w:val="0"/>
                      <w:marRight w:val="0"/>
                      <w:marTop w:val="0"/>
                      <w:marBottom w:val="0"/>
                      <w:divBdr>
                        <w:top w:val="none" w:sz="0" w:space="0" w:color="auto"/>
                        <w:left w:val="none" w:sz="0" w:space="0" w:color="auto"/>
                        <w:bottom w:val="none" w:sz="0" w:space="0" w:color="auto"/>
                        <w:right w:val="none" w:sz="0" w:space="0" w:color="auto"/>
                      </w:divBdr>
                    </w:div>
                  </w:divsChild>
                </w:div>
                <w:div w:id="679965044">
                  <w:marLeft w:val="0"/>
                  <w:marRight w:val="0"/>
                  <w:marTop w:val="0"/>
                  <w:marBottom w:val="0"/>
                  <w:divBdr>
                    <w:top w:val="none" w:sz="0" w:space="0" w:color="auto"/>
                    <w:left w:val="none" w:sz="0" w:space="0" w:color="auto"/>
                    <w:bottom w:val="none" w:sz="0" w:space="0" w:color="auto"/>
                    <w:right w:val="none" w:sz="0" w:space="0" w:color="auto"/>
                  </w:divBdr>
                  <w:divsChild>
                    <w:div w:id="1696954641">
                      <w:marLeft w:val="0"/>
                      <w:marRight w:val="0"/>
                      <w:marTop w:val="0"/>
                      <w:marBottom w:val="0"/>
                      <w:divBdr>
                        <w:top w:val="none" w:sz="0" w:space="0" w:color="auto"/>
                        <w:left w:val="none" w:sz="0" w:space="0" w:color="auto"/>
                        <w:bottom w:val="none" w:sz="0" w:space="0" w:color="auto"/>
                        <w:right w:val="none" w:sz="0" w:space="0" w:color="auto"/>
                      </w:divBdr>
                    </w:div>
                  </w:divsChild>
                </w:div>
                <w:div w:id="474881103">
                  <w:marLeft w:val="0"/>
                  <w:marRight w:val="0"/>
                  <w:marTop w:val="0"/>
                  <w:marBottom w:val="0"/>
                  <w:divBdr>
                    <w:top w:val="none" w:sz="0" w:space="0" w:color="auto"/>
                    <w:left w:val="none" w:sz="0" w:space="0" w:color="auto"/>
                    <w:bottom w:val="none" w:sz="0" w:space="0" w:color="auto"/>
                    <w:right w:val="none" w:sz="0" w:space="0" w:color="auto"/>
                  </w:divBdr>
                  <w:divsChild>
                    <w:div w:id="224338260">
                      <w:marLeft w:val="0"/>
                      <w:marRight w:val="0"/>
                      <w:marTop w:val="0"/>
                      <w:marBottom w:val="0"/>
                      <w:divBdr>
                        <w:top w:val="none" w:sz="0" w:space="0" w:color="auto"/>
                        <w:left w:val="none" w:sz="0" w:space="0" w:color="auto"/>
                        <w:bottom w:val="none" w:sz="0" w:space="0" w:color="auto"/>
                        <w:right w:val="none" w:sz="0" w:space="0" w:color="auto"/>
                      </w:divBdr>
                    </w:div>
                  </w:divsChild>
                </w:div>
                <w:div w:id="1831435646">
                  <w:marLeft w:val="0"/>
                  <w:marRight w:val="0"/>
                  <w:marTop w:val="0"/>
                  <w:marBottom w:val="0"/>
                  <w:divBdr>
                    <w:top w:val="none" w:sz="0" w:space="0" w:color="auto"/>
                    <w:left w:val="none" w:sz="0" w:space="0" w:color="auto"/>
                    <w:bottom w:val="none" w:sz="0" w:space="0" w:color="auto"/>
                    <w:right w:val="none" w:sz="0" w:space="0" w:color="auto"/>
                  </w:divBdr>
                  <w:divsChild>
                    <w:div w:id="566571942">
                      <w:marLeft w:val="0"/>
                      <w:marRight w:val="0"/>
                      <w:marTop w:val="0"/>
                      <w:marBottom w:val="0"/>
                      <w:divBdr>
                        <w:top w:val="none" w:sz="0" w:space="0" w:color="auto"/>
                        <w:left w:val="none" w:sz="0" w:space="0" w:color="auto"/>
                        <w:bottom w:val="none" w:sz="0" w:space="0" w:color="auto"/>
                        <w:right w:val="none" w:sz="0" w:space="0" w:color="auto"/>
                      </w:divBdr>
                    </w:div>
                  </w:divsChild>
                </w:div>
                <w:div w:id="1771974333">
                  <w:marLeft w:val="0"/>
                  <w:marRight w:val="0"/>
                  <w:marTop w:val="0"/>
                  <w:marBottom w:val="0"/>
                  <w:divBdr>
                    <w:top w:val="none" w:sz="0" w:space="0" w:color="auto"/>
                    <w:left w:val="none" w:sz="0" w:space="0" w:color="auto"/>
                    <w:bottom w:val="none" w:sz="0" w:space="0" w:color="auto"/>
                    <w:right w:val="none" w:sz="0" w:space="0" w:color="auto"/>
                  </w:divBdr>
                  <w:divsChild>
                    <w:div w:id="104081126">
                      <w:marLeft w:val="0"/>
                      <w:marRight w:val="0"/>
                      <w:marTop w:val="0"/>
                      <w:marBottom w:val="0"/>
                      <w:divBdr>
                        <w:top w:val="none" w:sz="0" w:space="0" w:color="auto"/>
                        <w:left w:val="none" w:sz="0" w:space="0" w:color="auto"/>
                        <w:bottom w:val="none" w:sz="0" w:space="0" w:color="auto"/>
                        <w:right w:val="none" w:sz="0" w:space="0" w:color="auto"/>
                      </w:divBdr>
                    </w:div>
                  </w:divsChild>
                </w:div>
                <w:div w:id="325061619">
                  <w:marLeft w:val="0"/>
                  <w:marRight w:val="0"/>
                  <w:marTop w:val="0"/>
                  <w:marBottom w:val="0"/>
                  <w:divBdr>
                    <w:top w:val="none" w:sz="0" w:space="0" w:color="auto"/>
                    <w:left w:val="none" w:sz="0" w:space="0" w:color="auto"/>
                    <w:bottom w:val="none" w:sz="0" w:space="0" w:color="auto"/>
                    <w:right w:val="none" w:sz="0" w:space="0" w:color="auto"/>
                  </w:divBdr>
                  <w:divsChild>
                    <w:div w:id="714500968">
                      <w:marLeft w:val="0"/>
                      <w:marRight w:val="0"/>
                      <w:marTop w:val="0"/>
                      <w:marBottom w:val="0"/>
                      <w:divBdr>
                        <w:top w:val="none" w:sz="0" w:space="0" w:color="auto"/>
                        <w:left w:val="none" w:sz="0" w:space="0" w:color="auto"/>
                        <w:bottom w:val="none" w:sz="0" w:space="0" w:color="auto"/>
                        <w:right w:val="none" w:sz="0" w:space="0" w:color="auto"/>
                      </w:divBdr>
                    </w:div>
                  </w:divsChild>
                </w:div>
                <w:div w:id="1971594357">
                  <w:marLeft w:val="0"/>
                  <w:marRight w:val="0"/>
                  <w:marTop w:val="0"/>
                  <w:marBottom w:val="0"/>
                  <w:divBdr>
                    <w:top w:val="none" w:sz="0" w:space="0" w:color="auto"/>
                    <w:left w:val="none" w:sz="0" w:space="0" w:color="auto"/>
                    <w:bottom w:val="none" w:sz="0" w:space="0" w:color="auto"/>
                    <w:right w:val="none" w:sz="0" w:space="0" w:color="auto"/>
                  </w:divBdr>
                  <w:divsChild>
                    <w:div w:id="1740248038">
                      <w:marLeft w:val="0"/>
                      <w:marRight w:val="0"/>
                      <w:marTop w:val="0"/>
                      <w:marBottom w:val="0"/>
                      <w:divBdr>
                        <w:top w:val="none" w:sz="0" w:space="0" w:color="auto"/>
                        <w:left w:val="none" w:sz="0" w:space="0" w:color="auto"/>
                        <w:bottom w:val="none" w:sz="0" w:space="0" w:color="auto"/>
                        <w:right w:val="none" w:sz="0" w:space="0" w:color="auto"/>
                      </w:divBdr>
                    </w:div>
                  </w:divsChild>
                </w:div>
                <w:div w:id="1361081779">
                  <w:marLeft w:val="0"/>
                  <w:marRight w:val="0"/>
                  <w:marTop w:val="0"/>
                  <w:marBottom w:val="0"/>
                  <w:divBdr>
                    <w:top w:val="none" w:sz="0" w:space="0" w:color="auto"/>
                    <w:left w:val="none" w:sz="0" w:space="0" w:color="auto"/>
                    <w:bottom w:val="none" w:sz="0" w:space="0" w:color="auto"/>
                    <w:right w:val="none" w:sz="0" w:space="0" w:color="auto"/>
                  </w:divBdr>
                  <w:divsChild>
                    <w:div w:id="1064062303">
                      <w:marLeft w:val="0"/>
                      <w:marRight w:val="0"/>
                      <w:marTop w:val="0"/>
                      <w:marBottom w:val="0"/>
                      <w:divBdr>
                        <w:top w:val="none" w:sz="0" w:space="0" w:color="auto"/>
                        <w:left w:val="none" w:sz="0" w:space="0" w:color="auto"/>
                        <w:bottom w:val="none" w:sz="0" w:space="0" w:color="auto"/>
                        <w:right w:val="none" w:sz="0" w:space="0" w:color="auto"/>
                      </w:divBdr>
                    </w:div>
                  </w:divsChild>
                </w:div>
                <w:div w:id="931083150">
                  <w:marLeft w:val="0"/>
                  <w:marRight w:val="0"/>
                  <w:marTop w:val="0"/>
                  <w:marBottom w:val="0"/>
                  <w:divBdr>
                    <w:top w:val="none" w:sz="0" w:space="0" w:color="auto"/>
                    <w:left w:val="none" w:sz="0" w:space="0" w:color="auto"/>
                    <w:bottom w:val="none" w:sz="0" w:space="0" w:color="auto"/>
                    <w:right w:val="none" w:sz="0" w:space="0" w:color="auto"/>
                  </w:divBdr>
                  <w:divsChild>
                    <w:div w:id="2049404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8964299">
          <w:marLeft w:val="0"/>
          <w:marRight w:val="0"/>
          <w:marTop w:val="0"/>
          <w:marBottom w:val="0"/>
          <w:divBdr>
            <w:top w:val="none" w:sz="0" w:space="0" w:color="auto"/>
            <w:left w:val="none" w:sz="0" w:space="0" w:color="auto"/>
            <w:bottom w:val="none" w:sz="0" w:space="0" w:color="auto"/>
            <w:right w:val="none" w:sz="0" w:space="0" w:color="auto"/>
          </w:divBdr>
        </w:div>
        <w:div w:id="2070303989">
          <w:marLeft w:val="0"/>
          <w:marRight w:val="0"/>
          <w:marTop w:val="0"/>
          <w:marBottom w:val="0"/>
          <w:divBdr>
            <w:top w:val="none" w:sz="0" w:space="0" w:color="auto"/>
            <w:left w:val="none" w:sz="0" w:space="0" w:color="auto"/>
            <w:bottom w:val="none" w:sz="0" w:space="0" w:color="auto"/>
            <w:right w:val="none" w:sz="0" w:space="0" w:color="auto"/>
          </w:divBdr>
        </w:div>
        <w:div w:id="1481265921">
          <w:marLeft w:val="0"/>
          <w:marRight w:val="0"/>
          <w:marTop w:val="0"/>
          <w:marBottom w:val="0"/>
          <w:divBdr>
            <w:top w:val="none" w:sz="0" w:space="0" w:color="auto"/>
            <w:left w:val="none" w:sz="0" w:space="0" w:color="auto"/>
            <w:bottom w:val="none" w:sz="0" w:space="0" w:color="auto"/>
            <w:right w:val="none" w:sz="0" w:space="0" w:color="auto"/>
          </w:divBdr>
          <w:divsChild>
            <w:div w:id="1503278846">
              <w:marLeft w:val="-75"/>
              <w:marRight w:val="0"/>
              <w:marTop w:val="30"/>
              <w:marBottom w:val="30"/>
              <w:divBdr>
                <w:top w:val="none" w:sz="0" w:space="0" w:color="auto"/>
                <w:left w:val="none" w:sz="0" w:space="0" w:color="auto"/>
                <w:bottom w:val="none" w:sz="0" w:space="0" w:color="auto"/>
                <w:right w:val="none" w:sz="0" w:space="0" w:color="auto"/>
              </w:divBdr>
              <w:divsChild>
                <w:div w:id="1684015411">
                  <w:marLeft w:val="0"/>
                  <w:marRight w:val="0"/>
                  <w:marTop w:val="0"/>
                  <w:marBottom w:val="0"/>
                  <w:divBdr>
                    <w:top w:val="none" w:sz="0" w:space="0" w:color="auto"/>
                    <w:left w:val="none" w:sz="0" w:space="0" w:color="auto"/>
                    <w:bottom w:val="none" w:sz="0" w:space="0" w:color="auto"/>
                    <w:right w:val="none" w:sz="0" w:space="0" w:color="auto"/>
                  </w:divBdr>
                  <w:divsChild>
                    <w:div w:id="1814760782">
                      <w:marLeft w:val="0"/>
                      <w:marRight w:val="0"/>
                      <w:marTop w:val="0"/>
                      <w:marBottom w:val="0"/>
                      <w:divBdr>
                        <w:top w:val="none" w:sz="0" w:space="0" w:color="auto"/>
                        <w:left w:val="none" w:sz="0" w:space="0" w:color="auto"/>
                        <w:bottom w:val="none" w:sz="0" w:space="0" w:color="auto"/>
                        <w:right w:val="none" w:sz="0" w:space="0" w:color="auto"/>
                      </w:divBdr>
                    </w:div>
                  </w:divsChild>
                </w:div>
                <w:div w:id="2038309326">
                  <w:marLeft w:val="0"/>
                  <w:marRight w:val="0"/>
                  <w:marTop w:val="0"/>
                  <w:marBottom w:val="0"/>
                  <w:divBdr>
                    <w:top w:val="none" w:sz="0" w:space="0" w:color="auto"/>
                    <w:left w:val="none" w:sz="0" w:space="0" w:color="auto"/>
                    <w:bottom w:val="none" w:sz="0" w:space="0" w:color="auto"/>
                    <w:right w:val="none" w:sz="0" w:space="0" w:color="auto"/>
                  </w:divBdr>
                  <w:divsChild>
                    <w:div w:id="2003964322">
                      <w:marLeft w:val="0"/>
                      <w:marRight w:val="0"/>
                      <w:marTop w:val="0"/>
                      <w:marBottom w:val="0"/>
                      <w:divBdr>
                        <w:top w:val="none" w:sz="0" w:space="0" w:color="auto"/>
                        <w:left w:val="none" w:sz="0" w:space="0" w:color="auto"/>
                        <w:bottom w:val="none" w:sz="0" w:space="0" w:color="auto"/>
                        <w:right w:val="none" w:sz="0" w:space="0" w:color="auto"/>
                      </w:divBdr>
                    </w:div>
                  </w:divsChild>
                </w:div>
                <w:div w:id="1620990109">
                  <w:marLeft w:val="0"/>
                  <w:marRight w:val="0"/>
                  <w:marTop w:val="0"/>
                  <w:marBottom w:val="0"/>
                  <w:divBdr>
                    <w:top w:val="none" w:sz="0" w:space="0" w:color="auto"/>
                    <w:left w:val="none" w:sz="0" w:space="0" w:color="auto"/>
                    <w:bottom w:val="none" w:sz="0" w:space="0" w:color="auto"/>
                    <w:right w:val="none" w:sz="0" w:space="0" w:color="auto"/>
                  </w:divBdr>
                  <w:divsChild>
                    <w:div w:id="2081126264">
                      <w:marLeft w:val="0"/>
                      <w:marRight w:val="0"/>
                      <w:marTop w:val="0"/>
                      <w:marBottom w:val="0"/>
                      <w:divBdr>
                        <w:top w:val="none" w:sz="0" w:space="0" w:color="auto"/>
                        <w:left w:val="none" w:sz="0" w:space="0" w:color="auto"/>
                        <w:bottom w:val="none" w:sz="0" w:space="0" w:color="auto"/>
                        <w:right w:val="none" w:sz="0" w:space="0" w:color="auto"/>
                      </w:divBdr>
                    </w:div>
                  </w:divsChild>
                </w:div>
                <w:div w:id="99570882">
                  <w:marLeft w:val="0"/>
                  <w:marRight w:val="0"/>
                  <w:marTop w:val="0"/>
                  <w:marBottom w:val="0"/>
                  <w:divBdr>
                    <w:top w:val="none" w:sz="0" w:space="0" w:color="auto"/>
                    <w:left w:val="none" w:sz="0" w:space="0" w:color="auto"/>
                    <w:bottom w:val="none" w:sz="0" w:space="0" w:color="auto"/>
                    <w:right w:val="none" w:sz="0" w:space="0" w:color="auto"/>
                  </w:divBdr>
                  <w:divsChild>
                    <w:div w:id="570311812">
                      <w:marLeft w:val="0"/>
                      <w:marRight w:val="0"/>
                      <w:marTop w:val="0"/>
                      <w:marBottom w:val="0"/>
                      <w:divBdr>
                        <w:top w:val="none" w:sz="0" w:space="0" w:color="auto"/>
                        <w:left w:val="none" w:sz="0" w:space="0" w:color="auto"/>
                        <w:bottom w:val="none" w:sz="0" w:space="0" w:color="auto"/>
                        <w:right w:val="none" w:sz="0" w:space="0" w:color="auto"/>
                      </w:divBdr>
                    </w:div>
                  </w:divsChild>
                </w:div>
                <w:div w:id="84496958">
                  <w:marLeft w:val="0"/>
                  <w:marRight w:val="0"/>
                  <w:marTop w:val="0"/>
                  <w:marBottom w:val="0"/>
                  <w:divBdr>
                    <w:top w:val="none" w:sz="0" w:space="0" w:color="auto"/>
                    <w:left w:val="none" w:sz="0" w:space="0" w:color="auto"/>
                    <w:bottom w:val="none" w:sz="0" w:space="0" w:color="auto"/>
                    <w:right w:val="none" w:sz="0" w:space="0" w:color="auto"/>
                  </w:divBdr>
                  <w:divsChild>
                    <w:div w:id="1160930167">
                      <w:marLeft w:val="0"/>
                      <w:marRight w:val="0"/>
                      <w:marTop w:val="0"/>
                      <w:marBottom w:val="0"/>
                      <w:divBdr>
                        <w:top w:val="none" w:sz="0" w:space="0" w:color="auto"/>
                        <w:left w:val="none" w:sz="0" w:space="0" w:color="auto"/>
                        <w:bottom w:val="none" w:sz="0" w:space="0" w:color="auto"/>
                        <w:right w:val="none" w:sz="0" w:space="0" w:color="auto"/>
                      </w:divBdr>
                    </w:div>
                  </w:divsChild>
                </w:div>
                <w:div w:id="902371495">
                  <w:marLeft w:val="0"/>
                  <w:marRight w:val="0"/>
                  <w:marTop w:val="0"/>
                  <w:marBottom w:val="0"/>
                  <w:divBdr>
                    <w:top w:val="none" w:sz="0" w:space="0" w:color="auto"/>
                    <w:left w:val="none" w:sz="0" w:space="0" w:color="auto"/>
                    <w:bottom w:val="none" w:sz="0" w:space="0" w:color="auto"/>
                    <w:right w:val="none" w:sz="0" w:space="0" w:color="auto"/>
                  </w:divBdr>
                  <w:divsChild>
                    <w:div w:id="798229235">
                      <w:marLeft w:val="0"/>
                      <w:marRight w:val="0"/>
                      <w:marTop w:val="0"/>
                      <w:marBottom w:val="0"/>
                      <w:divBdr>
                        <w:top w:val="none" w:sz="0" w:space="0" w:color="auto"/>
                        <w:left w:val="none" w:sz="0" w:space="0" w:color="auto"/>
                        <w:bottom w:val="none" w:sz="0" w:space="0" w:color="auto"/>
                        <w:right w:val="none" w:sz="0" w:space="0" w:color="auto"/>
                      </w:divBdr>
                    </w:div>
                  </w:divsChild>
                </w:div>
                <w:div w:id="2063751172">
                  <w:marLeft w:val="0"/>
                  <w:marRight w:val="0"/>
                  <w:marTop w:val="0"/>
                  <w:marBottom w:val="0"/>
                  <w:divBdr>
                    <w:top w:val="none" w:sz="0" w:space="0" w:color="auto"/>
                    <w:left w:val="none" w:sz="0" w:space="0" w:color="auto"/>
                    <w:bottom w:val="none" w:sz="0" w:space="0" w:color="auto"/>
                    <w:right w:val="none" w:sz="0" w:space="0" w:color="auto"/>
                  </w:divBdr>
                  <w:divsChild>
                    <w:div w:id="1031295809">
                      <w:marLeft w:val="0"/>
                      <w:marRight w:val="0"/>
                      <w:marTop w:val="0"/>
                      <w:marBottom w:val="0"/>
                      <w:divBdr>
                        <w:top w:val="none" w:sz="0" w:space="0" w:color="auto"/>
                        <w:left w:val="none" w:sz="0" w:space="0" w:color="auto"/>
                        <w:bottom w:val="none" w:sz="0" w:space="0" w:color="auto"/>
                        <w:right w:val="none" w:sz="0" w:space="0" w:color="auto"/>
                      </w:divBdr>
                    </w:div>
                  </w:divsChild>
                </w:div>
                <w:div w:id="389424731">
                  <w:marLeft w:val="0"/>
                  <w:marRight w:val="0"/>
                  <w:marTop w:val="0"/>
                  <w:marBottom w:val="0"/>
                  <w:divBdr>
                    <w:top w:val="none" w:sz="0" w:space="0" w:color="auto"/>
                    <w:left w:val="none" w:sz="0" w:space="0" w:color="auto"/>
                    <w:bottom w:val="none" w:sz="0" w:space="0" w:color="auto"/>
                    <w:right w:val="none" w:sz="0" w:space="0" w:color="auto"/>
                  </w:divBdr>
                  <w:divsChild>
                    <w:div w:id="1109663056">
                      <w:marLeft w:val="0"/>
                      <w:marRight w:val="0"/>
                      <w:marTop w:val="0"/>
                      <w:marBottom w:val="0"/>
                      <w:divBdr>
                        <w:top w:val="none" w:sz="0" w:space="0" w:color="auto"/>
                        <w:left w:val="none" w:sz="0" w:space="0" w:color="auto"/>
                        <w:bottom w:val="none" w:sz="0" w:space="0" w:color="auto"/>
                        <w:right w:val="none" w:sz="0" w:space="0" w:color="auto"/>
                      </w:divBdr>
                    </w:div>
                  </w:divsChild>
                </w:div>
                <w:div w:id="761612257">
                  <w:marLeft w:val="0"/>
                  <w:marRight w:val="0"/>
                  <w:marTop w:val="0"/>
                  <w:marBottom w:val="0"/>
                  <w:divBdr>
                    <w:top w:val="none" w:sz="0" w:space="0" w:color="auto"/>
                    <w:left w:val="none" w:sz="0" w:space="0" w:color="auto"/>
                    <w:bottom w:val="none" w:sz="0" w:space="0" w:color="auto"/>
                    <w:right w:val="none" w:sz="0" w:space="0" w:color="auto"/>
                  </w:divBdr>
                  <w:divsChild>
                    <w:div w:id="2125535555">
                      <w:marLeft w:val="0"/>
                      <w:marRight w:val="0"/>
                      <w:marTop w:val="0"/>
                      <w:marBottom w:val="0"/>
                      <w:divBdr>
                        <w:top w:val="none" w:sz="0" w:space="0" w:color="auto"/>
                        <w:left w:val="none" w:sz="0" w:space="0" w:color="auto"/>
                        <w:bottom w:val="none" w:sz="0" w:space="0" w:color="auto"/>
                        <w:right w:val="none" w:sz="0" w:space="0" w:color="auto"/>
                      </w:divBdr>
                    </w:div>
                  </w:divsChild>
                </w:div>
                <w:div w:id="264967915">
                  <w:marLeft w:val="0"/>
                  <w:marRight w:val="0"/>
                  <w:marTop w:val="0"/>
                  <w:marBottom w:val="0"/>
                  <w:divBdr>
                    <w:top w:val="none" w:sz="0" w:space="0" w:color="auto"/>
                    <w:left w:val="none" w:sz="0" w:space="0" w:color="auto"/>
                    <w:bottom w:val="none" w:sz="0" w:space="0" w:color="auto"/>
                    <w:right w:val="none" w:sz="0" w:space="0" w:color="auto"/>
                  </w:divBdr>
                  <w:divsChild>
                    <w:div w:id="363748112">
                      <w:marLeft w:val="0"/>
                      <w:marRight w:val="0"/>
                      <w:marTop w:val="0"/>
                      <w:marBottom w:val="0"/>
                      <w:divBdr>
                        <w:top w:val="none" w:sz="0" w:space="0" w:color="auto"/>
                        <w:left w:val="none" w:sz="0" w:space="0" w:color="auto"/>
                        <w:bottom w:val="none" w:sz="0" w:space="0" w:color="auto"/>
                        <w:right w:val="none" w:sz="0" w:space="0" w:color="auto"/>
                      </w:divBdr>
                    </w:div>
                  </w:divsChild>
                </w:div>
                <w:div w:id="1145005351">
                  <w:marLeft w:val="0"/>
                  <w:marRight w:val="0"/>
                  <w:marTop w:val="0"/>
                  <w:marBottom w:val="0"/>
                  <w:divBdr>
                    <w:top w:val="none" w:sz="0" w:space="0" w:color="auto"/>
                    <w:left w:val="none" w:sz="0" w:space="0" w:color="auto"/>
                    <w:bottom w:val="none" w:sz="0" w:space="0" w:color="auto"/>
                    <w:right w:val="none" w:sz="0" w:space="0" w:color="auto"/>
                  </w:divBdr>
                  <w:divsChild>
                    <w:div w:id="1265990683">
                      <w:marLeft w:val="0"/>
                      <w:marRight w:val="0"/>
                      <w:marTop w:val="0"/>
                      <w:marBottom w:val="0"/>
                      <w:divBdr>
                        <w:top w:val="none" w:sz="0" w:space="0" w:color="auto"/>
                        <w:left w:val="none" w:sz="0" w:space="0" w:color="auto"/>
                        <w:bottom w:val="none" w:sz="0" w:space="0" w:color="auto"/>
                        <w:right w:val="none" w:sz="0" w:space="0" w:color="auto"/>
                      </w:divBdr>
                    </w:div>
                  </w:divsChild>
                </w:div>
                <w:div w:id="552928068">
                  <w:marLeft w:val="0"/>
                  <w:marRight w:val="0"/>
                  <w:marTop w:val="0"/>
                  <w:marBottom w:val="0"/>
                  <w:divBdr>
                    <w:top w:val="none" w:sz="0" w:space="0" w:color="auto"/>
                    <w:left w:val="none" w:sz="0" w:space="0" w:color="auto"/>
                    <w:bottom w:val="none" w:sz="0" w:space="0" w:color="auto"/>
                    <w:right w:val="none" w:sz="0" w:space="0" w:color="auto"/>
                  </w:divBdr>
                  <w:divsChild>
                    <w:div w:id="951085908">
                      <w:marLeft w:val="0"/>
                      <w:marRight w:val="0"/>
                      <w:marTop w:val="0"/>
                      <w:marBottom w:val="0"/>
                      <w:divBdr>
                        <w:top w:val="none" w:sz="0" w:space="0" w:color="auto"/>
                        <w:left w:val="none" w:sz="0" w:space="0" w:color="auto"/>
                        <w:bottom w:val="none" w:sz="0" w:space="0" w:color="auto"/>
                        <w:right w:val="none" w:sz="0" w:space="0" w:color="auto"/>
                      </w:divBdr>
                    </w:div>
                  </w:divsChild>
                </w:div>
                <w:div w:id="269973366">
                  <w:marLeft w:val="0"/>
                  <w:marRight w:val="0"/>
                  <w:marTop w:val="0"/>
                  <w:marBottom w:val="0"/>
                  <w:divBdr>
                    <w:top w:val="none" w:sz="0" w:space="0" w:color="auto"/>
                    <w:left w:val="none" w:sz="0" w:space="0" w:color="auto"/>
                    <w:bottom w:val="none" w:sz="0" w:space="0" w:color="auto"/>
                    <w:right w:val="none" w:sz="0" w:space="0" w:color="auto"/>
                  </w:divBdr>
                  <w:divsChild>
                    <w:div w:id="1294630878">
                      <w:marLeft w:val="0"/>
                      <w:marRight w:val="0"/>
                      <w:marTop w:val="0"/>
                      <w:marBottom w:val="0"/>
                      <w:divBdr>
                        <w:top w:val="none" w:sz="0" w:space="0" w:color="auto"/>
                        <w:left w:val="none" w:sz="0" w:space="0" w:color="auto"/>
                        <w:bottom w:val="none" w:sz="0" w:space="0" w:color="auto"/>
                        <w:right w:val="none" w:sz="0" w:space="0" w:color="auto"/>
                      </w:divBdr>
                    </w:div>
                  </w:divsChild>
                </w:div>
                <w:div w:id="958418162">
                  <w:marLeft w:val="0"/>
                  <w:marRight w:val="0"/>
                  <w:marTop w:val="0"/>
                  <w:marBottom w:val="0"/>
                  <w:divBdr>
                    <w:top w:val="none" w:sz="0" w:space="0" w:color="auto"/>
                    <w:left w:val="none" w:sz="0" w:space="0" w:color="auto"/>
                    <w:bottom w:val="none" w:sz="0" w:space="0" w:color="auto"/>
                    <w:right w:val="none" w:sz="0" w:space="0" w:color="auto"/>
                  </w:divBdr>
                  <w:divsChild>
                    <w:div w:id="551617708">
                      <w:marLeft w:val="0"/>
                      <w:marRight w:val="0"/>
                      <w:marTop w:val="0"/>
                      <w:marBottom w:val="0"/>
                      <w:divBdr>
                        <w:top w:val="none" w:sz="0" w:space="0" w:color="auto"/>
                        <w:left w:val="none" w:sz="0" w:space="0" w:color="auto"/>
                        <w:bottom w:val="none" w:sz="0" w:space="0" w:color="auto"/>
                        <w:right w:val="none" w:sz="0" w:space="0" w:color="auto"/>
                      </w:divBdr>
                    </w:div>
                  </w:divsChild>
                </w:div>
                <w:div w:id="1706757277">
                  <w:marLeft w:val="0"/>
                  <w:marRight w:val="0"/>
                  <w:marTop w:val="0"/>
                  <w:marBottom w:val="0"/>
                  <w:divBdr>
                    <w:top w:val="none" w:sz="0" w:space="0" w:color="auto"/>
                    <w:left w:val="none" w:sz="0" w:space="0" w:color="auto"/>
                    <w:bottom w:val="none" w:sz="0" w:space="0" w:color="auto"/>
                    <w:right w:val="none" w:sz="0" w:space="0" w:color="auto"/>
                  </w:divBdr>
                  <w:divsChild>
                    <w:div w:id="34694067">
                      <w:marLeft w:val="0"/>
                      <w:marRight w:val="0"/>
                      <w:marTop w:val="0"/>
                      <w:marBottom w:val="0"/>
                      <w:divBdr>
                        <w:top w:val="none" w:sz="0" w:space="0" w:color="auto"/>
                        <w:left w:val="none" w:sz="0" w:space="0" w:color="auto"/>
                        <w:bottom w:val="none" w:sz="0" w:space="0" w:color="auto"/>
                        <w:right w:val="none" w:sz="0" w:space="0" w:color="auto"/>
                      </w:divBdr>
                    </w:div>
                  </w:divsChild>
                </w:div>
                <w:div w:id="1649743830">
                  <w:marLeft w:val="0"/>
                  <w:marRight w:val="0"/>
                  <w:marTop w:val="0"/>
                  <w:marBottom w:val="0"/>
                  <w:divBdr>
                    <w:top w:val="none" w:sz="0" w:space="0" w:color="auto"/>
                    <w:left w:val="none" w:sz="0" w:space="0" w:color="auto"/>
                    <w:bottom w:val="none" w:sz="0" w:space="0" w:color="auto"/>
                    <w:right w:val="none" w:sz="0" w:space="0" w:color="auto"/>
                  </w:divBdr>
                  <w:divsChild>
                    <w:div w:id="2082361505">
                      <w:marLeft w:val="0"/>
                      <w:marRight w:val="0"/>
                      <w:marTop w:val="0"/>
                      <w:marBottom w:val="0"/>
                      <w:divBdr>
                        <w:top w:val="none" w:sz="0" w:space="0" w:color="auto"/>
                        <w:left w:val="none" w:sz="0" w:space="0" w:color="auto"/>
                        <w:bottom w:val="none" w:sz="0" w:space="0" w:color="auto"/>
                        <w:right w:val="none" w:sz="0" w:space="0" w:color="auto"/>
                      </w:divBdr>
                    </w:div>
                  </w:divsChild>
                </w:div>
                <w:div w:id="1724480293">
                  <w:marLeft w:val="0"/>
                  <w:marRight w:val="0"/>
                  <w:marTop w:val="0"/>
                  <w:marBottom w:val="0"/>
                  <w:divBdr>
                    <w:top w:val="none" w:sz="0" w:space="0" w:color="auto"/>
                    <w:left w:val="none" w:sz="0" w:space="0" w:color="auto"/>
                    <w:bottom w:val="none" w:sz="0" w:space="0" w:color="auto"/>
                    <w:right w:val="none" w:sz="0" w:space="0" w:color="auto"/>
                  </w:divBdr>
                  <w:divsChild>
                    <w:div w:id="1779326248">
                      <w:marLeft w:val="0"/>
                      <w:marRight w:val="0"/>
                      <w:marTop w:val="0"/>
                      <w:marBottom w:val="0"/>
                      <w:divBdr>
                        <w:top w:val="none" w:sz="0" w:space="0" w:color="auto"/>
                        <w:left w:val="none" w:sz="0" w:space="0" w:color="auto"/>
                        <w:bottom w:val="none" w:sz="0" w:space="0" w:color="auto"/>
                        <w:right w:val="none" w:sz="0" w:space="0" w:color="auto"/>
                      </w:divBdr>
                    </w:div>
                  </w:divsChild>
                </w:div>
                <w:div w:id="414321865">
                  <w:marLeft w:val="0"/>
                  <w:marRight w:val="0"/>
                  <w:marTop w:val="0"/>
                  <w:marBottom w:val="0"/>
                  <w:divBdr>
                    <w:top w:val="none" w:sz="0" w:space="0" w:color="auto"/>
                    <w:left w:val="none" w:sz="0" w:space="0" w:color="auto"/>
                    <w:bottom w:val="none" w:sz="0" w:space="0" w:color="auto"/>
                    <w:right w:val="none" w:sz="0" w:space="0" w:color="auto"/>
                  </w:divBdr>
                  <w:divsChild>
                    <w:div w:id="1526946443">
                      <w:marLeft w:val="0"/>
                      <w:marRight w:val="0"/>
                      <w:marTop w:val="0"/>
                      <w:marBottom w:val="0"/>
                      <w:divBdr>
                        <w:top w:val="none" w:sz="0" w:space="0" w:color="auto"/>
                        <w:left w:val="none" w:sz="0" w:space="0" w:color="auto"/>
                        <w:bottom w:val="none" w:sz="0" w:space="0" w:color="auto"/>
                        <w:right w:val="none" w:sz="0" w:space="0" w:color="auto"/>
                      </w:divBdr>
                    </w:div>
                  </w:divsChild>
                </w:div>
                <w:div w:id="491414994">
                  <w:marLeft w:val="0"/>
                  <w:marRight w:val="0"/>
                  <w:marTop w:val="0"/>
                  <w:marBottom w:val="0"/>
                  <w:divBdr>
                    <w:top w:val="none" w:sz="0" w:space="0" w:color="auto"/>
                    <w:left w:val="none" w:sz="0" w:space="0" w:color="auto"/>
                    <w:bottom w:val="none" w:sz="0" w:space="0" w:color="auto"/>
                    <w:right w:val="none" w:sz="0" w:space="0" w:color="auto"/>
                  </w:divBdr>
                  <w:divsChild>
                    <w:div w:id="373620830">
                      <w:marLeft w:val="0"/>
                      <w:marRight w:val="0"/>
                      <w:marTop w:val="0"/>
                      <w:marBottom w:val="0"/>
                      <w:divBdr>
                        <w:top w:val="none" w:sz="0" w:space="0" w:color="auto"/>
                        <w:left w:val="none" w:sz="0" w:space="0" w:color="auto"/>
                        <w:bottom w:val="none" w:sz="0" w:space="0" w:color="auto"/>
                        <w:right w:val="none" w:sz="0" w:space="0" w:color="auto"/>
                      </w:divBdr>
                    </w:div>
                  </w:divsChild>
                </w:div>
                <w:div w:id="1569725872">
                  <w:marLeft w:val="0"/>
                  <w:marRight w:val="0"/>
                  <w:marTop w:val="0"/>
                  <w:marBottom w:val="0"/>
                  <w:divBdr>
                    <w:top w:val="none" w:sz="0" w:space="0" w:color="auto"/>
                    <w:left w:val="none" w:sz="0" w:space="0" w:color="auto"/>
                    <w:bottom w:val="none" w:sz="0" w:space="0" w:color="auto"/>
                    <w:right w:val="none" w:sz="0" w:space="0" w:color="auto"/>
                  </w:divBdr>
                  <w:divsChild>
                    <w:div w:id="1440291564">
                      <w:marLeft w:val="0"/>
                      <w:marRight w:val="0"/>
                      <w:marTop w:val="0"/>
                      <w:marBottom w:val="0"/>
                      <w:divBdr>
                        <w:top w:val="none" w:sz="0" w:space="0" w:color="auto"/>
                        <w:left w:val="none" w:sz="0" w:space="0" w:color="auto"/>
                        <w:bottom w:val="none" w:sz="0" w:space="0" w:color="auto"/>
                        <w:right w:val="none" w:sz="0" w:space="0" w:color="auto"/>
                      </w:divBdr>
                    </w:div>
                  </w:divsChild>
                </w:div>
                <w:div w:id="791903824">
                  <w:marLeft w:val="0"/>
                  <w:marRight w:val="0"/>
                  <w:marTop w:val="0"/>
                  <w:marBottom w:val="0"/>
                  <w:divBdr>
                    <w:top w:val="none" w:sz="0" w:space="0" w:color="auto"/>
                    <w:left w:val="none" w:sz="0" w:space="0" w:color="auto"/>
                    <w:bottom w:val="none" w:sz="0" w:space="0" w:color="auto"/>
                    <w:right w:val="none" w:sz="0" w:space="0" w:color="auto"/>
                  </w:divBdr>
                  <w:divsChild>
                    <w:div w:id="1765682761">
                      <w:marLeft w:val="0"/>
                      <w:marRight w:val="0"/>
                      <w:marTop w:val="0"/>
                      <w:marBottom w:val="0"/>
                      <w:divBdr>
                        <w:top w:val="none" w:sz="0" w:space="0" w:color="auto"/>
                        <w:left w:val="none" w:sz="0" w:space="0" w:color="auto"/>
                        <w:bottom w:val="none" w:sz="0" w:space="0" w:color="auto"/>
                        <w:right w:val="none" w:sz="0" w:space="0" w:color="auto"/>
                      </w:divBdr>
                    </w:div>
                  </w:divsChild>
                </w:div>
                <w:div w:id="542984772">
                  <w:marLeft w:val="0"/>
                  <w:marRight w:val="0"/>
                  <w:marTop w:val="0"/>
                  <w:marBottom w:val="0"/>
                  <w:divBdr>
                    <w:top w:val="none" w:sz="0" w:space="0" w:color="auto"/>
                    <w:left w:val="none" w:sz="0" w:space="0" w:color="auto"/>
                    <w:bottom w:val="none" w:sz="0" w:space="0" w:color="auto"/>
                    <w:right w:val="none" w:sz="0" w:space="0" w:color="auto"/>
                  </w:divBdr>
                  <w:divsChild>
                    <w:div w:id="1820996606">
                      <w:marLeft w:val="0"/>
                      <w:marRight w:val="0"/>
                      <w:marTop w:val="0"/>
                      <w:marBottom w:val="0"/>
                      <w:divBdr>
                        <w:top w:val="none" w:sz="0" w:space="0" w:color="auto"/>
                        <w:left w:val="none" w:sz="0" w:space="0" w:color="auto"/>
                        <w:bottom w:val="none" w:sz="0" w:space="0" w:color="auto"/>
                        <w:right w:val="none" w:sz="0" w:space="0" w:color="auto"/>
                      </w:divBdr>
                    </w:div>
                  </w:divsChild>
                </w:div>
                <w:div w:id="1872450939">
                  <w:marLeft w:val="0"/>
                  <w:marRight w:val="0"/>
                  <w:marTop w:val="0"/>
                  <w:marBottom w:val="0"/>
                  <w:divBdr>
                    <w:top w:val="none" w:sz="0" w:space="0" w:color="auto"/>
                    <w:left w:val="none" w:sz="0" w:space="0" w:color="auto"/>
                    <w:bottom w:val="none" w:sz="0" w:space="0" w:color="auto"/>
                    <w:right w:val="none" w:sz="0" w:space="0" w:color="auto"/>
                  </w:divBdr>
                  <w:divsChild>
                    <w:div w:id="655184614">
                      <w:marLeft w:val="0"/>
                      <w:marRight w:val="0"/>
                      <w:marTop w:val="0"/>
                      <w:marBottom w:val="0"/>
                      <w:divBdr>
                        <w:top w:val="none" w:sz="0" w:space="0" w:color="auto"/>
                        <w:left w:val="none" w:sz="0" w:space="0" w:color="auto"/>
                        <w:bottom w:val="none" w:sz="0" w:space="0" w:color="auto"/>
                        <w:right w:val="none" w:sz="0" w:space="0" w:color="auto"/>
                      </w:divBdr>
                    </w:div>
                  </w:divsChild>
                </w:div>
                <w:div w:id="1435586684">
                  <w:marLeft w:val="0"/>
                  <w:marRight w:val="0"/>
                  <w:marTop w:val="0"/>
                  <w:marBottom w:val="0"/>
                  <w:divBdr>
                    <w:top w:val="none" w:sz="0" w:space="0" w:color="auto"/>
                    <w:left w:val="none" w:sz="0" w:space="0" w:color="auto"/>
                    <w:bottom w:val="none" w:sz="0" w:space="0" w:color="auto"/>
                    <w:right w:val="none" w:sz="0" w:space="0" w:color="auto"/>
                  </w:divBdr>
                  <w:divsChild>
                    <w:div w:id="2010448324">
                      <w:marLeft w:val="0"/>
                      <w:marRight w:val="0"/>
                      <w:marTop w:val="0"/>
                      <w:marBottom w:val="0"/>
                      <w:divBdr>
                        <w:top w:val="none" w:sz="0" w:space="0" w:color="auto"/>
                        <w:left w:val="none" w:sz="0" w:space="0" w:color="auto"/>
                        <w:bottom w:val="none" w:sz="0" w:space="0" w:color="auto"/>
                        <w:right w:val="none" w:sz="0" w:space="0" w:color="auto"/>
                      </w:divBdr>
                    </w:div>
                  </w:divsChild>
                </w:div>
                <w:div w:id="495069869">
                  <w:marLeft w:val="0"/>
                  <w:marRight w:val="0"/>
                  <w:marTop w:val="0"/>
                  <w:marBottom w:val="0"/>
                  <w:divBdr>
                    <w:top w:val="none" w:sz="0" w:space="0" w:color="auto"/>
                    <w:left w:val="none" w:sz="0" w:space="0" w:color="auto"/>
                    <w:bottom w:val="none" w:sz="0" w:space="0" w:color="auto"/>
                    <w:right w:val="none" w:sz="0" w:space="0" w:color="auto"/>
                  </w:divBdr>
                  <w:divsChild>
                    <w:div w:id="1129396909">
                      <w:marLeft w:val="0"/>
                      <w:marRight w:val="0"/>
                      <w:marTop w:val="0"/>
                      <w:marBottom w:val="0"/>
                      <w:divBdr>
                        <w:top w:val="none" w:sz="0" w:space="0" w:color="auto"/>
                        <w:left w:val="none" w:sz="0" w:space="0" w:color="auto"/>
                        <w:bottom w:val="none" w:sz="0" w:space="0" w:color="auto"/>
                        <w:right w:val="none" w:sz="0" w:space="0" w:color="auto"/>
                      </w:divBdr>
                    </w:div>
                  </w:divsChild>
                </w:div>
                <w:div w:id="720399583">
                  <w:marLeft w:val="0"/>
                  <w:marRight w:val="0"/>
                  <w:marTop w:val="0"/>
                  <w:marBottom w:val="0"/>
                  <w:divBdr>
                    <w:top w:val="none" w:sz="0" w:space="0" w:color="auto"/>
                    <w:left w:val="none" w:sz="0" w:space="0" w:color="auto"/>
                    <w:bottom w:val="none" w:sz="0" w:space="0" w:color="auto"/>
                    <w:right w:val="none" w:sz="0" w:space="0" w:color="auto"/>
                  </w:divBdr>
                  <w:divsChild>
                    <w:div w:id="857154837">
                      <w:marLeft w:val="0"/>
                      <w:marRight w:val="0"/>
                      <w:marTop w:val="0"/>
                      <w:marBottom w:val="0"/>
                      <w:divBdr>
                        <w:top w:val="none" w:sz="0" w:space="0" w:color="auto"/>
                        <w:left w:val="none" w:sz="0" w:space="0" w:color="auto"/>
                        <w:bottom w:val="none" w:sz="0" w:space="0" w:color="auto"/>
                        <w:right w:val="none" w:sz="0" w:space="0" w:color="auto"/>
                      </w:divBdr>
                    </w:div>
                  </w:divsChild>
                </w:div>
                <w:div w:id="2008748833">
                  <w:marLeft w:val="0"/>
                  <w:marRight w:val="0"/>
                  <w:marTop w:val="0"/>
                  <w:marBottom w:val="0"/>
                  <w:divBdr>
                    <w:top w:val="none" w:sz="0" w:space="0" w:color="auto"/>
                    <w:left w:val="none" w:sz="0" w:space="0" w:color="auto"/>
                    <w:bottom w:val="none" w:sz="0" w:space="0" w:color="auto"/>
                    <w:right w:val="none" w:sz="0" w:space="0" w:color="auto"/>
                  </w:divBdr>
                  <w:divsChild>
                    <w:div w:id="1235431327">
                      <w:marLeft w:val="0"/>
                      <w:marRight w:val="0"/>
                      <w:marTop w:val="0"/>
                      <w:marBottom w:val="0"/>
                      <w:divBdr>
                        <w:top w:val="none" w:sz="0" w:space="0" w:color="auto"/>
                        <w:left w:val="none" w:sz="0" w:space="0" w:color="auto"/>
                        <w:bottom w:val="none" w:sz="0" w:space="0" w:color="auto"/>
                        <w:right w:val="none" w:sz="0" w:space="0" w:color="auto"/>
                      </w:divBdr>
                    </w:div>
                  </w:divsChild>
                </w:div>
                <w:div w:id="291400734">
                  <w:marLeft w:val="0"/>
                  <w:marRight w:val="0"/>
                  <w:marTop w:val="0"/>
                  <w:marBottom w:val="0"/>
                  <w:divBdr>
                    <w:top w:val="none" w:sz="0" w:space="0" w:color="auto"/>
                    <w:left w:val="none" w:sz="0" w:space="0" w:color="auto"/>
                    <w:bottom w:val="none" w:sz="0" w:space="0" w:color="auto"/>
                    <w:right w:val="none" w:sz="0" w:space="0" w:color="auto"/>
                  </w:divBdr>
                  <w:divsChild>
                    <w:div w:id="1979384349">
                      <w:marLeft w:val="0"/>
                      <w:marRight w:val="0"/>
                      <w:marTop w:val="0"/>
                      <w:marBottom w:val="0"/>
                      <w:divBdr>
                        <w:top w:val="none" w:sz="0" w:space="0" w:color="auto"/>
                        <w:left w:val="none" w:sz="0" w:space="0" w:color="auto"/>
                        <w:bottom w:val="none" w:sz="0" w:space="0" w:color="auto"/>
                        <w:right w:val="none" w:sz="0" w:space="0" w:color="auto"/>
                      </w:divBdr>
                    </w:div>
                  </w:divsChild>
                </w:div>
                <w:div w:id="1564174899">
                  <w:marLeft w:val="0"/>
                  <w:marRight w:val="0"/>
                  <w:marTop w:val="0"/>
                  <w:marBottom w:val="0"/>
                  <w:divBdr>
                    <w:top w:val="none" w:sz="0" w:space="0" w:color="auto"/>
                    <w:left w:val="none" w:sz="0" w:space="0" w:color="auto"/>
                    <w:bottom w:val="none" w:sz="0" w:space="0" w:color="auto"/>
                    <w:right w:val="none" w:sz="0" w:space="0" w:color="auto"/>
                  </w:divBdr>
                  <w:divsChild>
                    <w:div w:id="1491405210">
                      <w:marLeft w:val="0"/>
                      <w:marRight w:val="0"/>
                      <w:marTop w:val="0"/>
                      <w:marBottom w:val="0"/>
                      <w:divBdr>
                        <w:top w:val="none" w:sz="0" w:space="0" w:color="auto"/>
                        <w:left w:val="none" w:sz="0" w:space="0" w:color="auto"/>
                        <w:bottom w:val="none" w:sz="0" w:space="0" w:color="auto"/>
                        <w:right w:val="none" w:sz="0" w:space="0" w:color="auto"/>
                      </w:divBdr>
                    </w:div>
                  </w:divsChild>
                </w:div>
                <w:div w:id="278488617">
                  <w:marLeft w:val="0"/>
                  <w:marRight w:val="0"/>
                  <w:marTop w:val="0"/>
                  <w:marBottom w:val="0"/>
                  <w:divBdr>
                    <w:top w:val="none" w:sz="0" w:space="0" w:color="auto"/>
                    <w:left w:val="none" w:sz="0" w:space="0" w:color="auto"/>
                    <w:bottom w:val="none" w:sz="0" w:space="0" w:color="auto"/>
                    <w:right w:val="none" w:sz="0" w:space="0" w:color="auto"/>
                  </w:divBdr>
                  <w:divsChild>
                    <w:div w:id="1252617784">
                      <w:marLeft w:val="0"/>
                      <w:marRight w:val="0"/>
                      <w:marTop w:val="0"/>
                      <w:marBottom w:val="0"/>
                      <w:divBdr>
                        <w:top w:val="none" w:sz="0" w:space="0" w:color="auto"/>
                        <w:left w:val="none" w:sz="0" w:space="0" w:color="auto"/>
                        <w:bottom w:val="none" w:sz="0" w:space="0" w:color="auto"/>
                        <w:right w:val="none" w:sz="0" w:space="0" w:color="auto"/>
                      </w:divBdr>
                    </w:div>
                  </w:divsChild>
                </w:div>
                <w:div w:id="1328480418">
                  <w:marLeft w:val="0"/>
                  <w:marRight w:val="0"/>
                  <w:marTop w:val="0"/>
                  <w:marBottom w:val="0"/>
                  <w:divBdr>
                    <w:top w:val="none" w:sz="0" w:space="0" w:color="auto"/>
                    <w:left w:val="none" w:sz="0" w:space="0" w:color="auto"/>
                    <w:bottom w:val="none" w:sz="0" w:space="0" w:color="auto"/>
                    <w:right w:val="none" w:sz="0" w:space="0" w:color="auto"/>
                  </w:divBdr>
                  <w:divsChild>
                    <w:div w:id="1499730387">
                      <w:marLeft w:val="0"/>
                      <w:marRight w:val="0"/>
                      <w:marTop w:val="0"/>
                      <w:marBottom w:val="0"/>
                      <w:divBdr>
                        <w:top w:val="none" w:sz="0" w:space="0" w:color="auto"/>
                        <w:left w:val="none" w:sz="0" w:space="0" w:color="auto"/>
                        <w:bottom w:val="none" w:sz="0" w:space="0" w:color="auto"/>
                        <w:right w:val="none" w:sz="0" w:space="0" w:color="auto"/>
                      </w:divBdr>
                    </w:div>
                  </w:divsChild>
                </w:div>
                <w:div w:id="1267083397">
                  <w:marLeft w:val="0"/>
                  <w:marRight w:val="0"/>
                  <w:marTop w:val="0"/>
                  <w:marBottom w:val="0"/>
                  <w:divBdr>
                    <w:top w:val="none" w:sz="0" w:space="0" w:color="auto"/>
                    <w:left w:val="none" w:sz="0" w:space="0" w:color="auto"/>
                    <w:bottom w:val="none" w:sz="0" w:space="0" w:color="auto"/>
                    <w:right w:val="none" w:sz="0" w:space="0" w:color="auto"/>
                  </w:divBdr>
                  <w:divsChild>
                    <w:div w:id="1274483415">
                      <w:marLeft w:val="0"/>
                      <w:marRight w:val="0"/>
                      <w:marTop w:val="0"/>
                      <w:marBottom w:val="0"/>
                      <w:divBdr>
                        <w:top w:val="none" w:sz="0" w:space="0" w:color="auto"/>
                        <w:left w:val="none" w:sz="0" w:space="0" w:color="auto"/>
                        <w:bottom w:val="none" w:sz="0" w:space="0" w:color="auto"/>
                        <w:right w:val="none" w:sz="0" w:space="0" w:color="auto"/>
                      </w:divBdr>
                    </w:div>
                  </w:divsChild>
                </w:div>
                <w:div w:id="739988677">
                  <w:marLeft w:val="0"/>
                  <w:marRight w:val="0"/>
                  <w:marTop w:val="0"/>
                  <w:marBottom w:val="0"/>
                  <w:divBdr>
                    <w:top w:val="none" w:sz="0" w:space="0" w:color="auto"/>
                    <w:left w:val="none" w:sz="0" w:space="0" w:color="auto"/>
                    <w:bottom w:val="none" w:sz="0" w:space="0" w:color="auto"/>
                    <w:right w:val="none" w:sz="0" w:space="0" w:color="auto"/>
                  </w:divBdr>
                  <w:divsChild>
                    <w:div w:id="230700944">
                      <w:marLeft w:val="0"/>
                      <w:marRight w:val="0"/>
                      <w:marTop w:val="0"/>
                      <w:marBottom w:val="0"/>
                      <w:divBdr>
                        <w:top w:val="none" w:sz="0" w:space="0" w:color="auto"/>
                        <w:left w:val="none" w:sz="0" w:space="0" w:color="auto"/>
                        <w:bottom w:val="none" w:sz="0" w:space="0" w:color="auto"/>
                        <w:right w:val="none" w:sz="0" w:space="0" w:color="auto"/>
                      </w:divBdr>
                    </w:div>
                  </w:divsChild>
                </w:div>
                <w:div w:id="365957036">
                  <w:marLeft w:val="0"/>
                  <w:marRight w:val="0"/>
                  <w:marTop w:val="0"/>
                  <w:marBottom w:val="0"/>
                  <w:divBdr>
                    <w:top w:val="none" w:sz="0" w:space="0" w:color="auto"/>
                    <w:left w:val="none" w:sz="0" w:space="0" w:color="auto"/>
                    <w:bottom w:val="none" w:sz="0" w:space="0" w:color="auto"/>
                    <w:right w:val="none" w:sz="0" w:space="0" w:color="auto"/>
                  </w:divBdr>
                  <w:divsChild>
                    <w:div w:id="500703054">
                      <w:marLeft w:val="0"/>
                      <w:marRight w:val="0"/>
                      <w:marTop w:val="0"/>
                      <w:marBottom w:val="0"/>
                      <w:divBdr>
                        <w:top w:val="none" w:sz="0" w:space="0" w:color="auto"/>
                        <w:left w:val="none" w:sz="0" w:space="0" w:color="auto"/>
                        <w:bottom w:val="none" w:sz="0" w:space="0" w:color="auto"/>
                        <w:right w:val="none" w:sz="0" w:space="0" w:color="auto"/>
                      </w:divBdr>
                    </w:div>
                  </w:divsChild>
                </w:div>
                <w:div w:id="1155611591">
                  <w:marLeft w:val="0"/>
                  <w:marRight w:val="0"/>
                  <w:marTop w:val="0"/>
                  <w:marBottom w:val="0"/>
                  <w:divBdr>
                    <w:top w:val="none" w:sz="0" w:space="0" w:color="auto"/>
                    <w:left w:val="none" w:sz="0" w:space="0" w:color="auto"/>
                    <w:bottom w:val="none" w:sz="0" w:space="0" w:color="auto"/>
                    <w:right w:val="none" w:sz="0" w:space="0" w:color="auto"/>
                  </w:divBdr>
                  <w:divsChild>
                    <w:div w:id="1060131000">
                      <w:marLeft w:val="0"/>
                      <w:marRight w:val="0"/>
                      <w:marTop w:val="0"/>
                      <w:marBottom w:val="0"/>
                      <w:divBdr>
                        <w:top w:val="none" w:sz="0" w:space="0" w:color="auto"/>
                        <w:left w:val="none" w:sz="0" w:space="0" w:color="auto"/>
                        <w:bottom w:val="none" w:sz="0" w:space="0" w:color="auto"/>
                        <w:right w:val="none" w:sz="0" w:space="0" w:color="auto"/>
                      </w:divBdr>
                    </w:div>
                  </w:divsChild>
                </w:div>
                <w:div w:id="26029574">
                  <w:marLeft w:val="0"/>
                  <w:marRight w:val="0"/>
                  <w:marTop w:val="0"/>
                  <w:marBottom w:val="0"/>
                  <w:divBdr>
                    <w:top w:val="none" w:sz="0" w:space="0" w:color="auto"/>
                    <w:left w:val="none" w:sz="0" w:space="0" w:color="auto"/>
                    <w:bottom w:val="none" w:sz="0" w:space="0" w:color="auto"/>
                    <w:right w:val="none" w:sz="0" w:space="0" w:color="auto"/>
                  </w:divBdr>
                  <w:divsChild>
                    <w:div w:id="1806123233">
                      <w:marLeft w:val="0"/>
                      <w:marRight w:val="0"/>
                      <w:marTop w:val="0"/>
                      <w:marBottom w:val="0"/>
                      <w:divBdr>
                        <w:top w:val="none" w:sz="0" w:space="0" w:color="auto"/>
                        <w:left w:val="none" w:sz="0" w:space="0" w:color="auto"/>
                        <w:bottom w:val="none" w:sz="0" w:space="0" w:color="auto"/>
                        <w:right w:val="none" w:sz="0" w:space="0" w:color="auto"/>
                      </w:divBdr>
                    </w:div>
                  </w:divsChild>
                </w:div>
                <w:div w:id="1602449678">
                  <w:marLeft w:val="0"/>
                  <w:marRight w:val="0"/>
                  <w:marTop w:val="0"/>
                  <w:marBottom w:val="0"/>
                  <w:divBdr>
                    <w:top w:val="none" w:sz="0" w:space="0" w:color="auto"/>
                    <w:left w:val="none" w:sz="0" w:space="0" w:color="auto"/>
                    <w:bottom w:val="none" w:sz="0" w:space="0" w:color="auto"/>
                    <w:right w:val="none" w:sz="0" w:space="0" w:color="auto"/>
                  </w:divBdr>
                  <w:divsChild>
                    <w:div w:id="924386647">
                      <w:marLeft w:val="0"/>
                      <w:marRight w:val="0"/>
                      <w:marTop w:val="0"/>
                      <w:marBottom w:val="0"/>
                      <w:divBdr>
                        <w:top w:val="none" w:sz="0" w:space="0" w:color="auto"/>
                        <w:left w:val="none" w:sz="0" w:space="0" w:color="auto"/>
                        <w:bottom w:val="none" w:sz="0" w:space="0" w:color="auto"/>
                        <w:right w:val="none" w:sz="0" w:space="0" w:color="auto"/>
                      </w:divBdr>
                    </w:div>
                  </w:divsChild>
                </w:div>
                <w:div w:id="261576006">
                  <w:marLeft w:val="0"/>
                  <w:marRight w:val="0"/>
                  <w:marTop w:val="0"/>
                  <w:marBottom w:val="0"/>
                  <w:divBdr>
                    <w:top w:val="none" w:sz="0" w:space="0" w:color="auto"/>
                    <w:left w:val="none" w:sz="0" w:space="0" w:color="auto"/>
                    <w:bottom w:val="none" w:sz="0" w:space="0" w:color="auto"/>
                    <w:right w:val="none" w:sz="0" w:space="0" w:color="auto"/>
                  </w:divBdr>
                  <w:divsChild>
                    <w:div w:id="1531724098">
                      <w:marLeft w:val="0"/>
                      <w:marRight w:val="0"/>
                      <w:marTop w:val="0"/>
                      <w:marBottom w:val="0"/>
                      <w:divBdr>
                        <w:top w:val="none" w:sz="0" w:space="0" w:color="auto"/>
                        <w:left w:val="none" w:sz="0" w:space="0" w:color="auto"/>
                        <w:bottom w:val="none" w:sz="0" w:space="0" w:color="auto"/>
                        <w:right w:val="none" w:sz="0" w:space="0" w:color="auto"/>
                      </w:divBdr>
                    </w:div>
                  </w:divsChild>
                </w:div>
                <w:div w:id="246236348">
                  <w:marLeft w:val="0"/>
                  <w:marRight w:val="0"/>
                  <w:marTop w:val="0"/>
                  <w:marBottom w:val="0"/>
                  <w:divBdr>
                    <w:top w:val="none" w:sz="0" w:space="0" w:color="auto"/>
                    <w:left w:val="none" w:sz="0" w:space="0" w:color="auto"/>
                    <w:bottom w:val="none" w:sz="0" w:space="0" w:color="auto"/>
                    <w:right w:val="none" w:sz="0" w:space="0" w:color="auto"/>
                  </w:divBdr>
                  <w:divsChild>
                    <w:div w:id="264381873">
                      <w:marLeft w:val="0"/>
                      <w:marRight w:val="0"/>
                      <w:marTop w:val="0"/>
                      <w:marBottom w:val="0"/>
                      <w:divBdr>
                        <w:top w:val="none" w:sz="0" w:space="0" w:color="auto"/>
                        <w:left w:val="none" w:sz="0" w:space="0" w:color="auto"/>
                        <w:bottom w:val="none" w:sz="0" w:space="0" w:color="auto"/>
                        <w:right w:val="none" w:sz="0" w:space="0" w:color="auto"/>
                      </w:divBdr>
                    </w:div>
                  </w:divsChild>
                </w:div>
                <w:div w:id="1311792008">
                  <w:marLeft w:val="0"/>
                  <w:marRight w:val="0"/>
                  <w:marTop w:val="0"/>
                  <w:marBottom w:val="0"/>
                  <w:divBdr>
                    <w:top w:val="none" w:sz="0" w:space="0" w:color="auto"/>
                    <w:left w:val="none" w:sz="0" w:space="0" w:color="auto"/>
                    <w:bottom w:val="none" w:sz="0" w:space="0" w:color="auto"/>
                    <w:right w:val="none" w:sz="0" w:space="0" w:color="auto"/>
                  </w:divBdr>
                  <w:divsChild>
                    <w:div w:id="1845584458">
                      <w:marLeft w:val="0"/>
                      <w:marRight w:val="0"/>
                      <w:marTop w:val="0"/>
                      <w:marBottom w:val="0"/>
                      <w:divBdr>
                        <w:top w:val="none" w:sz="0" w:space="0" w:color="auto"/>
                        <w:left w:val="none" w:sz="0" w:space="0" w:color="auto"/>
                        <w:bottom w:val="none" w:sz="0" w:space="0" w:color="auto"/>
                        <w:right w:val="none" w:sz="0" w:space="0" w:color="auto"/>
                      </w:divBdr>
                    </w:div>
                  </w:divsChild>
                </w:div>
                <w:div w:id="741559574">
                  <w:marLeft w:val="0"/>
                  <w:marRight w:val="0"/>
                  <w:marTop w:val="0"/>
                  <w:marBottom w:val="0"/>
                  <w:divBdr>
                    <w:top w:val="none" w:sz="0" w:space="0" w:color="auto"/>
                    <w:left w:val="none" w:sz="0" w:space="0" w:color="auto"/>
                    <w:bottom w:val="none" w:sz="0" w:space="0" w:color="auto"/>
                    <w:right w:val="none" w:sz="0" w:space="0" w:color="auto"/>
                  </w:divBdr>
                  <w:divsChild>
                    <w:div w:id="286930949">
                      <w:marLeft w:val="0"/>
                      <w:marRight w:val="0"/>
                      <w:marTop w:val="0"/>
                      <w:marBottom w:val="0"/>
                      <w:divBdr>
                        <w:top w:val="none" w:sz="0" w:space="0" w:color="auto"/>
                        <w:left w:val="none" w:sz="0" w:space="0" w:color="auto"/>
                        <w:bottom w:val="none" w:sz="0" w:space="0" w:color="auto"/>
                        <w:right w:val="none" w:sz="0" w:space="0" w:color="auto"/>
                      </w:divBdr>
                    </w:div>
                  </w:divsChild>
                </w:div>
                <w:div w:id="415908391">
                  <w:marLeft w:val="0"/>
                  <w:marRight w:val="0"/>
                  <w:marTop w:val="0"/>
                  <w:marBottom w:val="0"/>
                  <w:divBdr>
                    <w:top w:val="none" w:sz="0" w:space="0" w:color="auto"/>
                    <w:left w:val="none" w:sz="0" w:space="0" w:color="auto"/>
                    <w:bottom w:val="none" w:sz="0" w:space="0" w:color="auto"/>
                    <w:right w:val="none" w:sz="0" w:space="0" w:color="auto"/>
                  </w:divBdr>
                  <w:divsChild>
                    <w:div w:id="1996839589">
                      <w:marLeft w:val="0"/>
                      <w:marRight w:val="0"/>
                      <w:marTop w:val="0"/>
                      <w:marBottom w:val="0"/>
                      <w:divBdr>
                        <w:top w:val="none" w:sz="0" w:space="0" w:color="auto"/>
                        <w:left w:val="none" w:sz="0" w:space="0" w:color="auto"/>
                        <w:bottom w:val="none" w:sz="0" w:space="0" w:color="auto"/>
                        <w:right w:val="none" w:sz="0" w:space="0" w:color="auto"/>
                      </w:divBdr>
                    </w:div>
                  </w:divsChild>
                </w:div>
                <w:div w:id="1487437620">
                  <w:marLeft w:val="0"/>
                  <w:marRight w:val="0"/>
                  <w:marTop w:val="0"/>
                  <w:marBottom w:val="0"/>
                  <w:divBdr>
                    <w:top w:val="none" w:sz="0" w:space="0" w:color="auto"/>
                    <w:left w:val="none" w:sz="0" w:space="0" w:color="auto"/>
                    <w:bottom w:val="none" w:sz="0" w:space="0" w:color="auto"/>
                    <w:right w:val="none" w:sz="0" w:space="0" w:color="auto"/>
                  </w:divBdr>
                  <w:divsChild>
                    <w:div w:id="1897471517">
                      <w:marLeft w:val="0"/>
                      <w:marRight w:val="0"/>
                      <w:marTop w:val="0"/>
                      <w:marBottom w:val="0"/>
                      <w:divBdr>
                        <w:top w:val="none" w:sz="0" w:space="0" w:color="auto"/>
                        <w:left w:val="none" w:sz="0" w:space="0" w:color="auto"/>
                        <w:bottom w:val="none" w:sz="0" w:space="0" w:color="auto"/>
                        <w:right w:val="none" w:sz="0" w:space="0" w:color="auto"/>
                      </w:divBdr>
                    </w:div>
                  </w:divsChild>
                </w:div>
                <w:div w:id="891112332">
                  <w:marLeft w:val="0"/>
                  <w:marRight w:val="0"/>
                  <w:marTop w:val="0"/>
                  <w:marBottom w:val="0"/>
                  <w:divBdr>
                    <w:top w:val="none" w:sz="0" w:space="0" w:color="auto"/>
                    <w:left w:val="none" w:sz="0" w:space="0" w:color="auto"/>
                    <w:bottom w:val="none" w:sz="0" w:space="0" w:color="auto"/>
                    <w:right w:val="none" w:sz="0" w:space="0" w:color="auto"/>
                  </w:divBdr>
                  <w:divsChild>
                    <w:div w:id="188565710">
                      <w:marLeft w:val="0"/>
                      <w:marRight w:val="0"/>
                      <w:marTop w:val="0"/>
                      <w:marBottom w:val="0"/>
                      <w:divBdr>
                        <w:top w:val="none" w:sz="0" w:space="0" w:color="auto"/>
                        <w:left w:val="none" w:sz="0" w:space="0" w:color="auto"/>
                        <w:bottom w:val="none" w:sz="0" w:space="0" w:color="auto"/>
                        <w:right w:val="none" w:sz="0" w:space="0" w:color="auto"/>
                      </w:divBdr>
                    </w:div>
                  </w:divsChild>
                </w:div>
                <w:div w:id="765925087">
                  <w:marLeft w:val="0"/>
                  <w:marRight w:val="0"/>
                  <w:marTop w:val="0"/>
                  <w:marBottom w:val="0"/>
                  <w:divBdr>
                    <w:top w:val="none" w:sz="0" w:space="0" w:color="auto"/>
                    <w:left w:val="none" w:sz="0" w:space="0" w:color="auto"/>
                    <w:bottom w:val="none" w:sz="0" w:space="0" w:color="auto"/>
                    <w:right w:val="none" w:sz="0" w:space="0" w:color="auto"/>
                  </w:divBdr>
                  <w:divsChild>
                    <w:div w:id="1170876123">
                      <w:marLeft w:val="0"/>
                      <w:marRight w:val="0"/>
                      <w:marTop w:val="0"/>
                      <w:marBottom w:val="0"/>
                      <w:divBdr>
                        <w:top w:val="none" w:sz="0" w:space="0" w:color="auto"/>
                        <w:left w:val="none" w:sz="0" w:space="0" w:color="auto"/>
                        <w:bottom w:val="none" w:sz="0" w:space="0" w:color="auto"/>
                        <w:right w:val="none" w:sz="0" w:space="0" w:color="auto"/>
                      </w:divBdr>
                    </w:div>
                  </w:divsChild>
                </w:div>
                <w:div w:id="2135250964">
                  <w:marLeft w:val="0"/>
                  <w:marRight w:val="0"/>
                  <w:marTop w:val="0"/>
                  <w:marBottom w:val="0"/>
                  <w:divBdr>
                    <w:top w:val="none" w:sz="0" w:space="0" w:color="auto"/>
                    <w:left w:val="none" w:sz="0" w:space="0" w:color="auto"/>
                    <w:bottom w:val="none" w:sz="0" w:space="0" w:color="auto"/>
                    <w:right w:val="none" w:sz="0" w:space="0" w:color="auto"/>
                  </w:divBdr>
                  <w:divsChild>
                    <w:div w:id="1795830490">
                      <w:marLeft w:val="0"/>
                      <w:marRight w:val="0"/>
                      <w:marTop w:val="0"/>
                      <w:marBottom w:val="0"/>
                      <w:divBdr>
                        <w:top w:val="none" w:sz="0" w:space="0" w:color="auto"/>
                        <w:left w:val="none" w:sz="0" w:space="0" w:color="auto"/>
                        <w:bottom w:val="none" w:sz="0" w:space="0" w:color="auto"/>
                        <w:right w:val="none" w:sz="0" w:space="0" w:color="auto"/>
                      </w:divBdr>
                    </w:div>
                  </w:divsChild>
                </w:div>
                <w:div w:id="1309898173">
                  <w:marLeft w:val="0"/>
                  <w:marRight w:val="0"/>
                  <w:marTop w:val="0"/>
                  <w:marBottom w:val="0"/>
                  <w:divBdr>
                    <w:top w:val="none" w:sz="0" w:space="0" w:color="auto"/>
                    <w:left w:val="none" w:sz="0" w:space="0" w:color="auto"/>
                    <w:bottom w:val="none" w:sz="0" w:space="0" w:color="auto"/>
                    <w:right w:val="none" w:sz="0" w:space="0" w:color="auto"/>
                  </w:divBdr>
                  <w:divsChild>
                    <w:div w:id="739838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7407572">
          <w:marLeft w:val="0"/>
          <w:marRight w:val="0"/>
          <w:marTop w:val="0"/>
          <w:marBottom w:val="0"/>
          <w:divBdr>
            <w:top w:val="none" w:sz="0" w:space="0" w:color="auto"/>
            <w:left w:val="none" w:sz="0" w:space="0" w:color="auto"/>
            <w:bottom w:val="none" w:sz="0" w:space="0" w:color="auto"/>
            <w:right w:val="none" w:sz="0" w:space="0" w:color="auto"/>
          </w:divBdr>
        </w:div>
        <w:div w:id="1904751686">
          <w:marLeft w:val="0"/>
          <w:marRight w:val="0"/>
          <w:marTop w:val="0"/>
          <w:marBottom w:val="0"/>
          <w:divBdr>
            <w:top w:val="none" w:sz="0" w:space="0" w:color="auto"/>
            <w:left w:val="none" w:sz="0" w:space="0" w:color="auto"/>
            <w:bottom w:val="none" w:sz="0" w:space="0" w:color="auto"/>
            <w:right w:val="none" w:sz="0" w:space="0" w:color="auto"/>
          </w:divBdr>
        </w:div>
        <w:div w:id="1843548268">
          <w:marLeft w:val="0"/>
          <w:marRight w:val="0"/>
          <w:marTop w:val="0"/>
          <w:marBottom w:val="0"/>
          <w:divBdr>
            <w:top w:val="none" w:sz="0" w:space="0" w:color="auto"/>
            <w:left w:val="none" w:sz="0" w:space="0" w:color="auto"/>
            <w:bottom w:val="none" w:sz="0" w:space="0" w:color="auto"/>
            <w:right w:val="none" w:sz="0" w:space="0" w:color="auto"/>
          </w:divBdr>
          <w:divsChild>
            <w:div w:id="1151679161">
              <w:marLeft w:val="-75"/>
              <w:marRight w:val="0"/>
              <w:marTop w:val="30"/>
              <w:marBottom w:val="30"/>
              <w:divBdr>
                <w:top w:val="none" w:sz="0" w:space="0" w:color="auto"/>
                <w:left w:val="none" w:sz="0" w:space="0" w:color="auto"/>
                <w:bottom w:val="none" w:sz="0" w:space="0" w:color="auto"/>
                <w:right w:val="none" w:sz="0" w:space="0" w:color="auto"/>
              </w:divBdr>
              <w:divsChild>
                <w:div w:id="1504782291">
                  <w:marLeft w:val="0"/>
                  <w:marRight w:val="0"/>
                  <w:marTop w:val="0"/>
                  <w:marBottom w:val="0"/>
                  <w:divBdr>
                    <w:top w:val="none" w:sz="0" w:space="0" w:color="auto"/>
                    <w:left w:val="none" w:sz="0" w:space="0" w:color="auto"/>
                    <w:bottom w:val="none" w:sz="0" w:space="0" w:color="auto"/>
                    <w:right w:val="none" w:sz="0" w:space="0" w:color="auto"/>
                  </w:divBdr>
                  <w:divsChild>
                    <w:div w:id="1794904358">
                      <w:marLeft w:val="0"/>
                      <w:marRight w:val="0"/>
                      <w:marTop w:val="0"/>
                      <w:marBottom w:val="0"/>
                      <w:divBdr>
                        <w:top w:val="none" w:sz="0" w:space="0" w:color="auto"/>
                        <w:left w:val="none" w:sz="0" w:space="0" w:color="auto"/>
                        <w:bottom w:val="none" w:sz="0" w:space="0" w:color="auto"/>
                        <w:right w:val="none" w:sz="0" w:space="0" w:color="auto"/>
                      </w:divBdr>
                    </w:div>
                  </w:divsChild>
                </w:div>
                <w:div w:id="1180772543">
                  <w:marLeft w:val="0"/>
                  <w:marRight w:val="0"/>
                  <w:marTop w:val="0"/>
                  <w:marBottom w:val="0"/>
                  <w:divBdr>
                    <w:top w:val="none" w:sz="0" w:space="0" w:color="auto"/>
                    <w:left w:val="none" w:sz="0" w:space="0" w:color="auto"/>
                    <w:bottom w:val="none" w:sz="0" w:space="0" w:color="auto"/>
                    <w:right w:val="none" w:sz="0" w:space="0" w:color="auto"/>
                  </w:divBdr>
                  <w:divsChild>
                    <w:div w:id="1517309462">
                      <w:marLeft w:val="0"/>
                      <w:marRight w:val="0"/>
                      <w:marTop w:val="0"/>
                      <w:marBottom w:val="0"/>
                      <w:divBdr>
                        <w:top w:val="none" w:sz="0" w:space="0" w:color="auto"/>
                        <w:left w:val="none" w:sz="0" w:space="0" w:color="auto"/>
                        <w:bottom w:val="none" w:sz="0" w:space="0" w:color="auto"/>
                        <w:right w:val="none" w:sz="0" w:space="0" w:color="auto"/>
                      </w:divBdr>
                    </w:div>
                  </w:divsChild>
                </w:div>
                <w:div w:id="672219473">
                  <w:marLeft w:val="0"/>
                  <w:marRight w:val="0"/>
                  <w:marTop w:val="0"/>
                  <w:marBottom w:val="0"/>
                  <w:divBdr>
                    <w:top w:val="none" w:sz="0" w:space="0" w:color="auto"/>
                    <w:left w:val="none" w:sz="0" w:space="0" w:color="auto"/>
                    <w:bottom w:val="none" w:sz="0" w:space="0" w:color="auto"/>
                    <w:right w:val="none" w:sz="0" w:space="0" w:color="auto"/>
                  </w:divBdr>
                  <w:divsChild>
                    <w:div w:id="775976859">
                      <w:marLeft w:val="0"/>
                      <w:marRight w:val="0"/>
                      <w:marTop w:val="0"/>
                      <w:marBottom w:val="0"/>
                      <w:divBdr>
                        <w:top w:val="none" w:sz="0" w:space="0" w:color="auto"/>
                        <w:left w:val="none" w:sz="0" w:space="0" w:color="auto"/>
                        <w:bottom w:val="none" w:sz="0" w:space="0" w:color="auto"/>
                        <w:right w:val="none" w:sz="0" w:space="0" w:color="auto"/>
                      </w:divBdr>
                    </w:div>
                  </w:divsChild>
                </w:div>
                <w:div w:id="1947037734">
                  <w:marLeft w:val="0"/>
                  <w:marRight w:val="0"/>
                  <w:marTop w:val="0"/>
                  <w:marBottom w:val="0"/>
                  <w:divBdr>
                    <w:top w:val="none" w:sz="0" w:space="0" w:color="auto"/>
                    <w:left w:val="none" w:sz="0" w:space="0" w:color="auto"/>
                    <w:bottom w:val="none" w:sz="0" w:space="0" w:color="auto"/>
                    <w:right w:val="none" w:sz="0" w:space="0" w:color="auto"/>
                  </w:divBdr>
                  <w:divsChild>
                    <w:div w:id="1685086952">
                      <w:marLeft w:val="0"/>
                      <w:marRight w:val="0"/>
                      <w:marTop w:val="0"/>
                      <w:marBottom w:val="0"/>
                      <w:divBdr>
                        <w:top w:val="none" w:sz="0" w:space="0" w:color="auto"/>
                        <w:left w:val="none" w:sz="0" w:space="0" w:color="auto"/>
                        <w:bottom w:val="none" w:sz="0" w:space="0" w:color="auto"/>
                        <w:right w:val="none" w:sz="0" w:space="0" w:color="auto"/>
                      </w:divBdr>
                    </w:div>
                  </w:divsChild>
                </w:div>
                <w:div w:id="1340157041">
                  <w:marLeft w:val="0"/>
                  <w:marRight w:val="0"/>
                  <w:marTop w:val="0"/>
                  <w:marBottom w:val="0"/>
                  <w:divBdr>
                    <w:top w:val="none" w:sz="0" w:space="0" w:color="auto"/>
                    <w:left w:val="none" w:sz="0" w:space="0" w:color="auto"/>
                    <w:bottom w:val="none" w:sz="0" w:space="0" w:color="auto"/>
                    <w:right w:val="none" w:sz="0" w:space="0" w:color="auto"/>
                  </w:divBdr>
                  <w:divsChild>
                    <w:div w:id="415178529">
                      <w:marLeft w:val="0"/>
                      <w:marRight w:val="0"/>
                      <w:marTop w:val="0"/>
                      <w:marBottom w:val="0"/>
                      <w:divBdr>
                        <w:top w:val="none" w:sz="0" w:space="0" w:color="auto"/>
                        <w:left w:val="none" w:sz="0" w:space="0" w:color="auto"/>
                        <w:bottom w:val="none" w:sz="0" w:space="0" w:color="auto"/>
                        <w:right w:val="none" w:sz="0" w:space="0" w:color="auto"/>
                      </w:divBdr>
                    </w:div>
                  </w:divsChild>
                </w:div>
                <w:div w:id="526985146">
                  <w:marLeft w:val="0"/>
                  <w:marRight w:val="0"/>
                  <w:marTop w:val="0"/>
                  <w:marBottom w:val="0"/>
                  <w:divBdr>
                    <w:top w:val="none" w:sz="0" w:space="0" w:color="auto"/>
                    <w:left w:val="none" w:sz="0" w:space="0" w:color="auto"/>
                    <w:bottom w:val="none" w:sz="0" w:space="0" w:color="auto"/>
                    <w:right w:val="none" w:sz="0" w:space="0" w:color="auto"/>
                  </w:divBdr>
                  <w:divsChild>
                    <w:div w:id="2098360799">
                      <w:marLeft w:val="0"/>
                      <w:marRight w:val="0"/>
                      <w:marTop w:val="0"/>
                      <w:marBottom w:val="0"/>
                      <w:divBdr>
                        <w:top w:val="none" w:sz="0" w:space="0" w:color="auto"/>
                        <w:left w:val="none" w:sz="0" w:space="0" w:color="auto"/>
                        <w:bottom w:val="none" w:sz="0" w:space="0" w:color="auto"/>
                        <w:right w:val="none" w:sz="0" w:space="0" w:color="auto"/>
                      </w:divBdr>
                    </w:div>
                  </w:divsChild>
                </w:div>
                <w:div w:id="1409619444">
                  <w:marLeft w:val="0"/>
                  <w:marRight w:val="0"/>
                  <w:marTop w:val="0"/>
                  <w:marBottom w:val="0"/>
                  <w:divBdr>
                    <w:top w:val="none" w:sz="0" w:space="0" w:color="auto"/>
                    <w:left w:val="none" w:sz="0" w:space="0" w:color="auto"/>
                    <w:bottom w:val="none" w:sz="0" w:space="0" w:color="auto"/>
                    <w:right w:val="none" w:sz="0" w:space="0" w:color="auto"/>
                  </w:divBdr>
                  <w:divsChild>
                    <w:div w:id="395126412">
                      <w:marLeft w:val="0"/>
                      <w:marRight w:val="0"/>
                      <w:marTop w:val="0"/>
                      <w:marBottom w:val="0"/>
                      <w:divBdr>
                        <w:top w:val="none" w:sz="0" w:space="0" w:color="auto"/>
                        <w:left w:val="none" w:sz="0" w:space="0" w:color="auto"/>
                        <w:bottom w:val="none" w:sz="0" w:space="0" w:color="auto"/>
                        <w:right w:val="none" w:sz="0" w:space="0" w:color="auto"/>
                      </w:divBdr>
                    </w:div>
                  </w:divsChild>
                </w:div>
                <w:div w:id="174342528">
                  <w:marLeft w:val="0"/>
                  <w:marRight w:val="0"/>
                  <w:marTop w:val="0"/>
                  <w:marBottom w:val="0"/>
                  <w:divBdr>
                    <w:top w:val="none" w:sz="0" w:space="0" w:color="auto"/>
                    <w:left w:val="none" w:sz="0" w:space="0" w:color="auto"/>
                    <w:bottom w:val="none" w:sz="0" w:space="0" w:color="auto"/>
                    <w:right w:val="none" w:sz="0" w:space="0" w:color="auto"/>
                  </w:divBdr>
                  <w:divsChild>
                    <w:div w:id="1195540129">
                      <w:marLeft w:val="0"/>
                      <w:marRight w:val="0"/>
                      <w:marTop w:val="0"/>
                      <w:marBottom w:val="0"/>
                      <w:divBdr>
                        <w:top w:val="none" w:sz="0" w:space="0" w:color="auto"/>
                        <w:left w:val="none" w:sz="0" w:space="0" w:color="auto"/>
                        <w:bottom w:val="none" w:sz="0" w:space="0" w:color="auto"/>
                        <w:right w:val="none" w:sz="0" w:space="0" w:color="auto"/>
                      </w:divBdr>
                    </w:div>
                  </w:divsChild>
                </w:div>
                <w:div w:id="1575773960">
                  <w:marLeft w:val="0"/>
                  <w:marRight w:val="0"/>
                  <w:marTop w:val="0"/>
                  <w:marBottom w:val="0"/>
                  <w:divBdr>
                    <w:top w:val="none" w:sz="0" w:space="0" w:color="auto"/>
                    <w:left w:val="none" w:sz="0" w:space="0" w:color="auto"/>
                    <w:bottom w:val="none" w:sz="0" w:space="0" w:color="auto"/>
                    <w:right w:val="none" w:sz="0" w:space="0" w:color="auto"/>
                  </w:divBdr>
                  <w:divsChild>
                    <w:div w:id="1731461242">
                      <w:marLeft w:val="0"/>
                      <w:marRight w:val="0"/>
                      <w:marTop w:val="0"/>
                      <w:marBottom w:val="0"/>
                      <w:divBdr>
                        <w:top w:val="none" w:sz="0" w:space="0" w:color="auto"/>
                        <w:left w:val="none" w:sz="0" w:space="0" w:color="auto"/>
                        <w:bottom w:val="none" w:sz="0" w:space="0" w:color="auto"/>
                        <w:right w:val="none" w:sz="0" w:space="0" w:color="auto"/>
                      </w:divBdr>
                    </w:div>
                  </w:divsChild>
                </w:div>
                <w:div w:id="330332854">
                  <w:marLeft w:val="0"/>
                  <w:marRight w:val="0"/>
                  <w:marTop w:val="0"/>
                  <w:marBottom w:val="0"/>
                  <w:divBdr>
                    <w:top w:val="none" w:sz="0" w:space="0" w:color="auto"/>
                    <w:left w:val="none" w:sz="0" w:space="0" w:color="auto"/>
                    <w:bottom w:val="none" w:sz="0" w:space="0" w:color="auto"/>
                    <w:right w:val="none" w:sz="0" w:space="0" w:color="auto"/>
                  </w:divBdr>
                  <w:divsChild>
                    <w:div w:id="1004238079">
                      <w:marLeft w:val="0"/>
                      <w:marRight w:val="0"/>
                      <w:marTop w:val="0"/>
                      <w:marBottom w:val="0"/>
                      <w:divBdr>
                        <w:top w:val="none" w:sz="0" w:space="0" w:color="auto"/>
                        <w:left w:val="none" w:sz="0" w:space="0" w:color="auto"/>
                        <w:bottom w:val="none" w:sz="0" w:space="0" w:color="auto"/>
                        <w:right w:val="none" w:sz="0" w:space="0" w:color="auto"/>
                      </w:divBdr>
                    </w:div>
                  </w:divsChild>
                </w:div>
                <w:div w:id="577593143">
                  <w:marLeft w:val="0"/>
                  <w:marRight w:val="0"/>
                  <w:marTop w:val="0"/>
                  <w:marBottom w:val="0"/>
                  <w:divBdr>
                    <w:top w:val="none" w:sz="0" w:space="0" w:color="auto"/>
                    <w:left w:val="none" w:sz="0" w:space="0" w:color="auto"/>
                    <w:bottom w:val="none" w:sz="0" w:space="0" w:color="auto"/>
                    <w:right w:val="none" w:sz="0" w:space="0" w:color="auto"/>
                  </w:divBdr>
                  <w:divsChild>
                    <w:div w:id="1248924194">
                      <w:marLeft w:val="0"/>
                      <w:marRight w:val="0"/>
                      <w:marTop w:val="0"/>
                      <w:marBottom w:val="0"/>
                      <w:divBdr>
                        <w:top w:val="none" w:sz="0" w:space="0" w:color="auto"/>
                        <w:left w:val="none" w:sz="0" w:space="0" w:color="auto"/>
                        <w:bottom w:val="none" w:sz="0" w:space="0" w:color="auto"/>
                        <w:right w:val="none" w:sz="0" w:space="0" w:color="auto"/>
                      </w:divBdr>
                    </w:div>
                  </w:divsChild>
                </w:div>
                <w:div w:id="1228148180">
                  <w:marLeft w:val="0"/>
                  <w:marRight w:val="0"/>
                  <w:marTop w:val="0"/>
                  <w:marBottom w:val="0"/>
                  <w:divBdr>
                    <w:top w:val="none" w:sz="0" w:space="0" w:color="auto"/>
                    <w:left w:val="none" w:sz="0" w:space="0" w:color="auto"/>
                    <w:bottom w:val="none" w:sz="0" w:space="0" w:color="auto"/>
                    <w:right w:val="none" w:sz="0" w:space="0" w:color="auto"/>
                  </w:divBdr>
                  <w:divsChild>
                    <w:div w:id="1567297739">
                      <w:marLeft w:val="0"/>
                      <w:marRight w:val="0"/>
                      <w:marTop w:val="0"/>
                      <w:marBottom w:val="0"/>
                      <w:divBdr>
                        <w:top w:val="none" w:sz="0" w:space="0" w:color="auto"/>
                        <w:left w:val="none" w:sz="0" w:space="0" w:color="auto"/>
                        <w:bottom w:val="none" w:sz="0" w:space="0" w:color="auto"/>
                        <w:right w:val="none" w:sz="0" w:space="0" w:color="auto"/>
                      </w:divBdr>
                    </w:div>
                  </w:divsChild>
                </w:div>
                <w:div w:id="386536294">
                  <w:marLeft w:val="0"/>
                  <w:marRight w:val="0"/>
                  <w:marTop w:val="0"/>
                  <w:marBottom w:val="0"/>
                  <w:divBdr>
                    <w:top w:val="none" w:sz="0" w:space="0" w:color="auto"/>
                    <w:left w:val="none" w:sz="0" w:space="0" w:color="auto"/>
                    <w:bottom w:val="none" w:sz="0" w:space="0" w:color="auto"/>
                    <w:right w:val="none" w:sz="0" w:space="0" w:color="auto"/>
                  </w:divBdr>
                  <w:divsChild>
                    <w:div w:id="183713700">
                      <w:marLeft w:val="0"/>
                      <w:marRight w:val="0"/>
                      <w:marTop w:val="0"/>
                      <w:marBottom w:val="0"/>
                      <w:divBdr>
                        <w:top w:val="none" w:sz="0" w:space="0" w:color="auto"/>
                        <w:left w:val="none" w:sz="0" w:space="0" w:color="auto"/>
                        <w:bottom w:val="none" w:sz="0" w:space="0" w:color="auto"/>
                        <w:right w:val="none" w:sz="0" w:space="0" w:color="auto"/>
                      </w:divBdr>
                    </w:div>
                  </w:divsChild>
                </w:div>
                <w:div w:id="1082340526">
                  <w:marLeft w:val="0"/>
                  <w:marRight w:val="0"/>
                  <w:marTop w:val="0"/>
                  <w:marBottom w:val="0"/>
                  <w:divBdr>
                    <w:top w:val="none" w:sz="0" w:space="0" w:color="auto"/>
                    <w:left w:val="none" w:sz="0" w:space="0" w:color="auto"/>
                    <w:bottom w:val="none" w:sz="0" w:space="0" w:color="auto"/>
                    <w:right w:val="none" w:sz="0" w:space="0" w:color="auto"/>
                  </w:divBdr>
                  <w:divsChild>
                    <w:div w:id="872304470">
                      <w:marLeft w:val="0"/>
                      <w:marRight w:val="0"/>
                      <w:marTop w:val="0"/>
                      <w:marBottom w:val="0"/>
                      <w:divBdr>
                        <w:top w:val="none" w:sz="0" w:space="0" w:color="auto"/>
                        <w:left w:val="none" w:sz="0" w:space="0" w:color="auto"/>
                        <w:bottom w:val="none" w:sz="0" w:space="0" w:color="auto"/>
                        <w:right w:val="none" w:sz="0" w:space="0" w:color="auto"/>
                      </w:divBdr>
                    </w:div>
                  </w:divsChild>
                </w:div>
                <w:div w:id="565334184">
                  <w:marLeft w:val="0"/>
                  <w:marRight w:val="0"/>
                  <w:marTop w:val="0"/>
                  <w:marBottom w:val="0"/>
                  <w:divBdr>
                    <w:top w:val="none" w:sz="0" w:space="0" w:color="auto"/>
                    <w:left w:val="none" w:sz="0" w:space="0" w:color="auto"/>
                    <w:bottom w:val="none" w:sz="0" w:space="0" w:color="auto"/>
                    <w:right w:val="none" w:sz="0" w:space="0" w:color="auto"/>
                  </w:divBdr>
                  <w:divsChild>
                    <w:div w:id="138377989">
                      <w:marLeft w:val="0"/>
                      <w:marRight w:val="0"/>
                      <w:marTop w:val="0"/>
                      <w:marBottom w:val="0"/>
                      <w:divBdr>
                        <w:top w:val="none" w:sz="0" w:space="0" w:color="auto"/>
                        <w:left w:val="none" w:sz="0" w:space="0" w:color="auto"/>
                        <w:bottom w:val="none" w:sz="0" w:space="0" w:color="auto"/>
                        <w:right w:val="none" w:sz="0" w:space="0" w:color="auto"/>
                      </w:divBdr>
                    </w:div>
                  </w:divsChild>
                </w:div>
                <w:div w:id="455101917">
                  <w:marLeft w:val="0"/>
                  <w:marRight w:val="0"/>
                  <w:marTop w:val="0"/>
                  <w:marBottom w:val="0"/>
                  <w:divBdr>
                    <w:top w:val="none" w:sz="0" w:space="0" w:color="auto"/>
                    <w:left w:val="none" w:sz="0" w:space="0" w:color="auto"/>
                    <w:bottom w:val="none" w:sz="0" w:space="0" w:color="auto"/>
                    <w:right w:val="none" w:sz="0" w:space="0" w:color="auto"/>
                  </w:divBdr>
                  <w:divsChild>
                    <w:div w:id="1561212799">
                      <w:marLeft w:val="0"/>
                      <w:marRight w:val="0"/>
                      <w:marTop w:val="0"/>
                      <w:marBottom w:val="0"/>
                      <w:divBdr>
                        <w:top w:val="none" w:sz="0" w:space="0" w:color="auto"/>
                        <w:left w:val="none" w:sz="0" w:space="0" w:color="auto"/>
                        <w:bottom w:val="none" w:sz="0" w:space="0" w:color="auto"/>
                        <w:right w:val="none" w:sz="0" w:space="0" w:color="auto"/>
                      </w:divBdr>
                    </w:div>
                  </w:divsChild>
                </w:div>
                <w:div w:id="1260674978">
                  <w:marLeft w:val="0"/>
                  <w:marRight w:val="0"/>
                  <w:marTop w:val="0"/>
                  <w:marBottom w:val="0"/>
                  <w:divBdr>
                    <w:top w:val="none" w:sz="0" w:space="0" w:color="auto"/>
                    <w:left w:val="none" w:sz="0" w:space="0" w:color="auto"/>
                    <w:bottom w:val="none" w:sz="0" w:space="0" w:color="auto"/>
                    <w:right w:val="none" w:sz="0" w:space="0" w:color="auto"/>
                  </w:divBdr>
                  <w:divsChild>
                    <w:div w:id="1217667260">
                      <w:marLeft w:val="0"/>
                      <w:marRight w:val="0"/>
                      <w:marTop w:val="0"/>
                      <w:marBottom w:val="0"/>
                      <w:divBdr>
                        <w:top w:val="none" w:sz="0" w:space="0" w:color="auto"/>
                        <w:left w:val="none" w:sz="0" w:space="0" w:color="auto"/>
                        <w:bottom w:val="none" w:sz="0" w:space="0" w:color="auto"/>
                        <w:right w:val="none" w:sz="0" w:space="0" w:color="auto"/>
                      </w:divBdr>
                    </w:div>
                  </w:divsChild>
                </w:div>
                <w:div w:id="2042396355">
                  <w:marLeft w:val="0"/>
                  <w:marRight w:val="0"/>
                  <w:marTop w:val="0"/>
                  <w:marBottom w:val="0"/>
                  <w:divBdr>
                    <w:top w:val="none" w:sz="0" w:space="0" w:color="auto"/>
                    <w:left w:val="none" w:sz="0" w:space="0" w:color="auto"/>
                    <w:bottom w:val="none" w:sz="0" w:space="0" w:color="auto"/>
                    <w:right w:val="none" w:sz="0" w:space="0" w:color="auto"/>
                  </w:divBdr>
                  <w:divsChild>
                    <w:div w:id="1652711123">
                      <w:marLeft w:val="0"/>
                      <w:marRight w:val="0"/>
                      <w:marTop w:val="0"/>
                      <w:marBottom w:val="0"/>
                      <w:divBdr>
                        <w:top w:val="none" w:sz="0" w:space="0" w:color="auto"/>
                        <w:left w:val="none" w:sz="0" w:space="0" w:color="auto"/>
                        <w:bottom w:val="none" w:sz="0" w:space="0" w:color="auto"/>
                        <w:right w:val="none" w:sz="0" w:space="0" w:color="auto"/>
                      </w:divBdr>
                    </w:div>
                  </w:divsChild>
                </w:div>
                <w:div w:id="951935142">
                  <w:marLeft w:val="0"/>
                  <w:marRight w:val="0"/>
                  <w:marTop w:val="0"/>
                  <w:marBottom w:val="0"/>
                  <w:divBdr>
                    <w:top w:val="none" w:sz="0" w:space="0" w:color="auto"/>
                    <w:left w:val="none" w:sz="0" w:space="0" w:color="auto"/>
                    <w:bottom w:val="none" w:sz="0" w:space="0" w:color="auto"/>
                    <w:right w:val="none" w:sz="0" w:space="0" w:color="auto"/>
                  </w:divBdr>
                  <w:divsChild>
                    <w:div w:id="734931345">
                      <w:marLeft w:val="0"/>
                      <w:marRight w:val="0"/>
                      <w:marTop w:val="0"/>
                      <w:marBottom w:val="0"/>
                      <w:divBdr>
                        <w:top w:val="none" w:sz="0" w:space="0" w:color="auto"/>
                        <w:left w:val="none" w:sz="0" w:space="0" w:color="auto"/>
                        <w:bottom w:val="none" w:sz="0" w:space="0" w:color="auto"/>
                        <w:right w:val="none" w:sz="0" w:space="0" w:color="auto"/>
                      </w:divBdr>
                    </w:div>
                  </w:divsChild>
                </w:div>
                <w:div w:id="1871063657">
                  <w:marLeft w:val="0"/>
                  <w:marRight w:val="0"/>
                  <w:marTop w:val="0"/>
                  <w:marBottom w:val="0"/>
                  <w:divBdr>
                    <w:top w:val="none" w:sz="0" w:space="0" w:color="auto"/>
                    <w:left w:val="none" w:sz="0" w:space="0" w:color="auto"/>
                    <w:bottom w:val="none" w:sz="0" w:space="0" w:color="auto"/>
                    <w:right w:val="none" w:sz="0" w:space="0" w:color="auto"/>
                  </w:divBdr>
                  <w:divsChild>
                    <w:div w:id="1891451304">
                      <w:marLeft w:val="0"/>
                      <w:marRight w:val="0"/>
                      <w:marTop w:val="0"/>
                      <w:marBottom w:val="0"/>
                      <w:divBdr>
                        <w:top w:val="none" w:sz="0" w:space="0" w:color="auto"/>
                        <w:left w:val="none" w:sz="0" w:space="0" w:color="auto"/>
                        <w:bottom w:val="none" w:sz="0" w:space="0" w:color="auto"/>
                        <w:right w:val="none" w:sz="0" w:space="0" w:color="auto"/>
                      </w:divBdr>
                    </w:div>
                  </w:divsChild>
                </w:div>
                <w:div w:id="525291899">
                  <w:marLeft w:val="0"/>
                  <w:marRight w:val="0"/>
                  <w:marTop w:val="0"/>
                  <w:marBottom w:val="0"/>
                  <w:divBdr>
                    <w:top w:val="none" w:sz="0" w:space="0" w:color="auto"/>
                    <w:left w:val="none" w:sz="0" w:space="0" w:color="auto"/>
                    <w:bottom w:val="none" w:sz="0" w:space="0" w:color="auto"/>
                    <w:right w:val="none" w:sz="0" w:space="0" w:color="auto"/>
                  </w:divBdr>
                  <w:divsChild>
                    <w:div w:id="578490430">
                      <w:marLeft w:val="0"/>
                      <w:marRight w:val="0"/>
                      <w:marTop w:val="0"/>
                      <w:marBottom w:val="0"/>
                      <w:divBdr>
                        <w:top w:val="none" w:sz="0" w:space="0" w:color="auto"/>
                        <w:left w:val="none" w:sz="0" w:space="0" w:color="auto"/>
                        <w:bottom w:val="none" w:sz="0" w:space="0" w:color="auto"/>
                        <w:right w:val="none" w:sz="0" w:space="0" w:color="auto"/>
                      </w:divBdr>
                    </w:div>
                  </w:divsChild>
                </w:div>
                <w:div w:id="1194609003">
                  <w:marLeft w:val="0"/>
                  <w:marRight w:val="0"/>
                  <w:marTop w:val="0"/>
                  <w:marBottom w:val="0"/>
                  <w:divBdr>
                    <w:top w:val="none" w:sz="0" w:space="0" w:color="auto"/>
                    <w:left w:val="none" w:sz="0" w:space="0" w:color="auto"/>
                    <w:bottom w:val="none" w:sz="0" w:space="0" w:color="auto"/>
                    <w:right w:val="none" w:sz="0" w:space="0" w:color="auto"/>
                  </w:divBdr>
                  <w:divsChild>
                    <w:div w:id="1826969501">
                      <w:marLeft w:val="0"/>
                      <w:marRight w:val="0"/>
                      <w:marTop w:val="0"/>
                      <w:marBottom w:val="0"/>
                      <w:divBdr>
                        <w:top w:val="none" w:sz="0" w:space="0" w:color="auto"/>
                        <w:left w:val="none" w:sz="0" w:space="0" w:color="auto"/>
                        <w:bottom w:val="none" w:sz="0" w:space="0" w:color="auto"/>
                        <w:right w:val="none" w:sz="0" w:space="0" w:color="auto"/>
                      </w:divBdr>
                    </w:div>
                  </w:divsChild>
                </w:div>
                <w:div w:id="532038995">
                  <w:marLeft w:val="0"/>
                  <w:marRight w:val="0"/>
                  <w:marTop w:val="0"/>
                  <w:marBottom w:val="0"/>
                  <w:divBdr>
                    <w:top w:val="none" w:sz="0" w:space="0" w:color="auto"/>
                    <w:left w:val="none" w:sz="0" w:space="0" w:color="auto"/>
                    <w:bottom w:val="none" w:sz="0" w:space="0" w:color="auto"/>
                    <w:right w:val="none" w:sz="0" w:space="0" w:color="auto"/>
                  </w:divBdr>
                  <w:divsChild>
                    <w:div w:id="483015258">
                      <w:marLeft w:val="0"/>
                      <w:marRight w:val="0"/>
                      <w:marTop w:val="0"/>
                      <w:marBottom w:val="0"/>
                      <w:divBdr>
                        <w:top w:val="none" w:sz="0" w:space="0" w:color="auto"/>
                        <w:left w:val="none" w:sz="0" w:space="0" w:color="auto"/>
                        <w:bottom w:val="none" w:sz="0" w:space="0" w:color="auto"/>
                        <w:right w:val="none" w:sz="0" w:space="0" w:color="auto"/>
                      </w:divBdr>
                    </w:div>
                  </w:divsChild>
                </w:div>
                <w:div w:id="1025710167">
                  <w:marLeft w:val="0"/>
                  <w:marRight w:val="0"/>
                  <w:marTop w:val="0"/>
                  <w:marBottom w:val="0"/>
                  <w:divBdr>
                    <w:top w:val="none" w:sz="0" w:space="0" w:color="auto"/>
                    <w:left w:val="none" w:sz="0" w:space="0" w:color="auto"/>
                    <w:bottom w:val="none" w:sz="0" w:space="0" w:color="auto"/>
                    <w:right w:val="none" w:sz="0" w:space="0" w:color="auto"/>
                  </w:divBdr>
                  <w:divsChild>
                    <w:div w:id="603880151">
                      <w:marLeft w:val="0"/>
                      <w:marRight w:val="0"/>
                      <w:marTop w:val="0"/>
                      <w:marBottom w:val="0"/>
                      <w:divBdr>
                        <w:top w:val="none" w:sz="0" w:space="0" w:color="auto"/>
                        <w:left w:val="none" w:sz="0" w:space="0" w:color="auto"/>
                        <w:bottom w:val="none" w:sz="0" w:space="0" w:color="auto"/>
                        <w:right w:val="none" w:sz="0" w:space="0" w:color="auto"/>
                      </w:divBdr>
                    </w:div>
                  </w:divsChild>
                </w:div>
                <w:div w:id="1536306206">
                  <w:marLeft w:val="0"/>
                  <w:marRight w:val="0"/>
                  <w:marTop w:val="0"/>
                  <w:marBottom w:val="0"/>
                  <w:divBdr>
                    <w:top w:val="none" w:sz="0" w:space="0" w:color="auto"/>
                    <w:left w:val="none" w:sz="0" w:space="0" w:color="auto"/>
                    <w:bottom w:val="none" w:sz="0" w:space="0" w:color="auto"/>
                    <w:right w:val="none" w:sz="0" w:space="0" w:color="auto"/>
                  </w:divBdr>
                  <w:divsChild>
                    <w:div w:id="1076516148">
                      <w:marLeft w:val="0"/>
                      <w:marRight w:val="0"/>
                      <w:marTop w:val="0"/>
                      <w:marBottom w:val="0"/>
                      <w:divBdr>
                        <w:top w:val="none" w:sz="0" w:space="0" w:color="auto"/>
                        <w:left w:val="none" w:sz="0" w:space="0" w:color="auto"/>
                        <w:bottom w:val="none" w:sz="0" w:space="0" w:color="auto"/>
                        <w:right w:val="none" w:sz="0" w:space="0" w:color="auto"/>
                      </w:divBdr>
                    </w:div>
                  </w:divsChild>
                </w:div>
                <w:div w:id="165050996">
                  <w:marLeft w:val="0"/>
                  <w:marRight w:val="0"/>
                  <w:marTop w:val="0"/>
                  <w:marBottom w:val="0"/>
                  <w:divBdr>
                    <w:top w:val="none" w:sz="0" w:space="0" w:color="auto"/>
                    <w:left w:val="none" w:sz="0" w:space="0" w:color="auto"/>
                    <w:bottom w:val="none" w:sz="0" w:space="0" w:color="auto"/>
                    <w:right w:val="none" w:sz="0" w:space="0" w:color="auto"/>
                  </w:divBdr>
                  <w:divsChild>
                    <w:div w:id="59793225">
                      <w:marLeft w:val="0"/>
                      <w:marRight w:val="0"/>
                      <w:marTop w:val="0"/>
                      <w:marBottom w:val="0"/>
                      <w:divBdr>
                        <w:top w:val="none" w:sz="0" w:space="0" w:color="auto"/>
                        <w:left w:val="none" w:sz="0" w:space="0" w:color="auto"/>
                        <w:bottom w:val="none" w:sz="0" w:space="0" w:color="auto"/>
                        <w:right w:val="none" w:sz="0" w:space="0" w:color="auto"/>
                      </w:divBdr>
                    </w:div>
                  </w:divsChild>
                </w:div>
                <w:div w:id="169415789">
                  <w:marLeft w:val="0"/>
                  <w:marRight w:val="0"/>
                  <w:marTop w:val="0"/>
                  <w:marBottom w:val="0"/>
                  <w:divBdr>
                    <w:top w:val="none" w:sz="0" w:space="0" w:color="auto"/>
                    <w:left w:val="none" w:sz="0" w:space="0" w:color="auto"/>
                    <w:bottom w:val="none" w:sz="0" w:space="0" w:color="auto"/>
                    <w:right w:val="none" w:sz="0" w:space="0" w:color="auto"/>
                  </w:divBdr>
                  <w:divsChild>
                    <w:div w:id="1331521283">
                      <w:marLeft w:val="0"/>
                      <w:marRight w:val="0"/>
                      <w:marTop w:val="0"/>
                      <w:marBottom w:val="0"/>
                      <w:divBdr>
                        <w:top w:val="none" w:sz="0" w:space="0" w:color="auto"/>
                        <w:left w:val="none" w:sz="0" w:space="0" w:color="auto"/>
                        <w:bottom w:val="none" w:sz="0" w:space="0" w:color="auto"/>
                        <w:right w:val="none" w:sz="0" w:space="0" w:color="auto"/>
                      </w:divBdr>
                    </w:div>
                  </w:divsChild>
                </w:div>
                <w:div w:id="1593273000">
                  <w:marLeft w:val="0"/>
                  <w:marRight w:val="0"/>
                  <w:marTop w:val="0"/>
                  <w:marBottom w:val="0"/>
                  <w:divBdr>
                    <w:top w:val="none" w:sz="0" w:space="0" w:color="auto"/>
                    <w:left w:val="none" w:sz="0" w:space="0" w:color="auto"/>
                    <w:bottom w:val="none" w:sz="0" w:space="0" w:color="auto"/>
                    <w:right w:val="none" w:sz="0" w:space="0" w:color="auto"/>
                  </w:divBdr>
                  <w:divsChild>
                    <w:div w:id="947155218">
                      <w:marLeft w:val="0"/>
                      <w:marRight w:val="0"/>
                      <w:marTop w:val="0"/>
                      <w:marBottom w:val="0"/>
                      <w:divBdr>
                        <w:top w:val="none" w:sz="0" w:space="0" w:color="auto"/>
                        <w:left w:val="none" w:sz="0" w:space="0" w:color="auto"/>
                        <w:bottom w:val="none" w:sz="0" w:space="0" w:color="auto"/>
                        <w:right w:val="none" w:sz="0" w:space="0" w:color="auto"/>
                      </w:divBdr>
                    </w:div>
                  </w:divsChild>
                </w:div>
                <w:div w:id="1223906006">
                  <w:marLeft w:val="0"/>
                  <w:marRight w:val="0"/>
                  <w:marTop w:val="0"/>
                  <w:marBottom w:val="0"/>
                  <w:divBdr>
                    <w:top w:val="none" w:sz="0" w:space="0" w:color="auto"/>
                    <w:left w:val="none" w:sz="0" w:space="0" w:color="auto"/>
                    <w:bottom w:val="none" w:sz="0" w:space="0" w:color="auto"/>
                    <w:right w:val="none" w:sz="0" w:space="0" w:color="auto"/>
                  </w:divBdr>
                  <w:divsChild>
                    <w:div w:id="1512912655">
                      <w:marLeft w:val="0"/>
                      <w:marRight w:val="0"/>
                      <w:marTop w:val="0"/>
                      <w:marBottom w:val="0"/>
                      <w:divBdr>
                        <w:top w:val="none" w:sz="0" w:space="0" w:color="auto"/>
                        <w:left w:val="none" w:sz="0" w:space="0" w:color="auto"/>
                        <w:bottom w:val="none" w:sz="0" w:space="0" w:color="auto"/>
                        <w:right w:val="none" w:sz="0" w:space="0" w:color="auto"/>
                      </w:divBdr>
                    </w:div>
                  </w:divsChild>
                </w:div>
                <w:div w:id="1239051329">
                  <w:marLeft w:val="0"/>
                  <w:marRight w:val="0"/>
                  <w:marTop w:val="0"/>
                  <w:marBottom w:val="0"/>
                  <w:divBdr>
                    <w:top w:val="none" w:sz="0" w:space="0" w:color="auto"/>
                    <w:left w:val="none" w:sz="0" w:space="0" w:color="auto"/>
                    <w:bottom w:val="none" w:sz="0" w:space="0" w:color="auto"/>
                    <w:right w:val="none" w:sz="0" w:space="0" w:color="auto"/>
                  </w:divBdr>
                  <w:divsChild>
                    <w:div w:id="117920812">
                      <w:marLeft w:val="0"/>
                      <w:marRight w:val="0"/>
                      <w:marTop w:val="0"/>
                      <w:marBottom w:val="0"/>
                      <w:divBdr>
                        <w:top w:val="none" w:sz="0" w:space="0" w:color="auto"/>
                        <w:left w:val="none" w:sz="0" w:space="0" w:color="auto"/>
                        <w:bottom w:val="none" w:sz="0" w:space="0" w:color="auto"/>
                        <w:right w:val="none" w:sz="0" w:space="0" w:color="auto"/>
                      </w:divBdr>
                    </w:div>
                  </w:divsChild>
                </w:div>
                <w:div w:id="1823886900">
                  <w:marLeft w:val="0"/>
                  <w:marRight w:val="0"/>
                  <w:marTop w:val="0"/>
                  <w:marBottom w:val="0"/>
                  <w:divBdr>
                    <w:top w:val="none" w:sz="0" w:space="0" w:color="auto"/>
                    <w:left w:val="none" w:sz="0" w:space="0" w:color="auto"/>
                    <w:bottom w:val="none" w:sz="0" w:space="0" w:color="auto"/>
                    <w:right w:val="none" w:sz="0" w:space="0" w:color="auto"/>
                  </w:divBdr>
                  <w:divsChild>
                    <w:div w:id="593364618">
                      <w:marLeft w:val="0"/>
                      <w:marRight w:val="0"/>
                      <w:marTop w:val="0"/>
                      <w:marBottom w:val="0"/>
                      <w:divBdr>
                        <w:top w:val="none" w:sz="0" w:space="0" w:color="auto"/>
                        <w:left w:val="none" w:sz="0" w:space="0" w:color="auto"/>
                        <w:bottom w:val="none" w:sz="0" w:space="0" w:color="auto"/>
                        <w:right w:val="none" w:sz="0" w:space="0" w:color="auto"/>
                      </w:divBdr>
                    </w:div>
                  </w:divsChild>
                </w:div>
                <w:div w:id="1524170957">
                  <w:marLeft w:val="0"/>
                  <w:marRight w:val="0"/>
                  <w:marTop w:val="0"/>
                  <w:marBottom w:val="0"/>
                  <w:divBdr>
                    <w:top w:val="none" w:sz="0" w:space="0" w:color="auto"/>
                    <w:left w:val="none" w:sz="0" w:space="0" w:color="auto"/>
                    <w:bottom w:val="none" w:sz="0" w:space="0" w:color="auto"/>
                    <w:right w:val="none" w:sz="0" w:space="0" w:color="auto"/>
                  </w:divBdr>
                  <w:divsChild>
                    <w:div w:id="1279219293">
                      <w:marLeft w:val="0"/>
                      <w:marRight w:val="0"/>
                      <w:marTop w:val="0"/>
                      <w:marBottom w:val="0"/>
                      <w:divBdr>
                        <w:top w:val="none" w:sz="0" w:space="0" w:color="auto"/>
                        <w:left w:val="none" w:sz="0" w:space="0" w:color="auto"/>
                        <w:bottom w:val="none" w:sz="0" w:space="0" w:color="auto"/>
                        <w:right w:val="none" w:sz="0" w:space="0" w:color="auto"/>
                      </w:divBdr>
                    </w:div>
                  </w:divsChild>
                </w:div>
                <w:div w:id="1678657092">
                  <w:marLeft w:val="0"/>
                  <w:marRight w:val="0"/>
                  <w:marTop w:val="0"/>
                  <w:marBottom w:val="0"/>
                  <w:divBdr>
                    <w:top w:val="none" w:sz="0" w:space="0" w:color="auto"/>
                    <w:left w:val="none" w:sz="0" w:space="0" w:color="auto"/>
                    <w:bottom w:val="none" w:sz="0" w:space="0" w:color="auto"/>
                    <w:right w:val="none" w:sz="0" w:space="0" w:color="auto"/>
                  </w:divBdr>
                  <w:divsChild>
                    <w:div w:id="1361054206">
                      <w:marLeft w:val="0"/>
                      <w:marRight w:val="0"/>
                      <w:marTop w:val="0"/>
                      <w:marBottom w:val="0"/>
                      <w:divBdr>
                        <w:top w:val="none" w:sz="0" w:space="0" w:color="auto"/>
                        <w:left w:val="none" w:sz="0" w:space="0" w:color="auto"/>
                        <w:bottom w:val="none" w:sz="0" w:space="0" w:color="auto"/>
                        <w:right w:val="none" w:sz="0" w:space="0" w:color="auto"/>
                      </w:divBdr>
                    </w:div>
                  </w:divsChild>
                </w:div>
                <w:div w:id="440031841">
                  <w:marLeft w:val="0"/>
                  <w:marRight w:val="0"/>
                  <w:marTop w:val="0"/>
                  <w:marBottom w:val="0"/>
                  <w:divBdr>
                    <w:top w:val="none" w:sz="0" w:space="0" w:color="auto"/>
                    <w:left w:val="none" w:sz="0" w:space="0" w:color="auto"/>
                    <w:bottom w:val="none" w:sz="0" w:space="0" w:color="auto"/>
                    <w:right w:val="none" w:sz="0" w:space="0" w:color="auto"/>
                  </w:divBdr>
                  <w:divsChild>
                    <w:div w:id="1318921943">
                      <w:marLeft w:val="0"/>
                      <w:marRight w:val="0"/>
                      <w:marTop w:val="0"/>
                      <w:marBottom w:val="0"/>
                      <w:divBdr>
                        <w:top w:val="none" w:sz="0" w:space="0" w:color="auto"/>
                        <w:left w:val="none" w:sz="0" w:space="0" w:color="auto"/>
                        <w:bottom w:val="none" w:sz="0" w:space="0" w:color="auto"/>
                        <w:right w:val="none" w:sz="0" w:space="0" w:color="auto"/>
                      </w:divBdr>
                    </w:div>
                  </w:divsChild>
                </w:div>
                <w:div w:id="1110780446">
                  <w:marLeft w:val="0"/>
                  <w:marRight w:val="0"/>
                  <w:marTop w:val="0"/>
                  <w:marBottom w:val="0"/>
                  <w:divBdr>
                    <w:top w:val="none" w:sz="0" w:space="0" w:color="auto"/>
                    <w:left w:val="none" w:sz="0" w:space="0" w:color="auto"/>
                    <w:bottom w:val="none" w:sz="0" w:space="0" w:color="auto"/>
                    <w:right w:val="none" w:sz="0" w:space="0" w:color="auto"/>
                  </w:divBdr>
                  <w:divsChild>
                    <w:div w:id="1532692475">
                      <w:marLeft w:val="0"/>
                      <w:marRight w:val="0"/>
                      <w:marTop w:val="0"/>
                      <w:marBottom w:val="0"/>
                      <w:divBdr>
                        <w:top w:val="none" w:sz="0" w:space="0" w:color="auto"/>
                        <w:left w:val="none" w:sz="0" w:space="0" w:color="auto"/>
                        <w:bottom w:val="none" w:sz="0" w:space="0" w:color="auto"/>
                        <w:right w:val="none" w:sz="0" w:space="0" w:color="auto"/>
                      </w:divBdr>
                    </w:div>
                  </w:divsChild>
                </w:div>
                <w:div w:id="1016006843">
                  <w:marLeft w:val="0"/>
                  <w:marRight w:val="0"/>
                  <w:marTop w:val="0"/>
                  <w:marBottom w:val="0"/>
                  <w:divBdr>
                    <w:top w:val="none" w:sz="0" w:space="0" w:color="auto"/>
                    <w:left w:val="none" w:sz="0" w:space="0" w:color="auto"/>
                    <w:bottom w:val="none" w:sz="0" w:space="0" w:color="auto"/>
                    <w:right w:val="none" w:sz="0" w:space="0" w:color="auto"/>
                  </w:divBdr>
                  <w:divsChild>
                    <w:div w:id="1744259319">
                      <w:marLeft w:val="0"/>
                      <w:marRight w:val="0"/>
                      <w:marTop w:val="0"/>
                      <w:marBottom w:val="0"/>
                      <w:divBdr>
                        <w:top w:val="none" w:sz="0" w:space="0" w:color="auto"/>
                        <w:left w:val="none" w:sz="0" w:space="0" w:color="auto"/>
                        <w:bottom w:val="none" w:sz="0" w:space="0" w:color="auto"/>
                        <w:right w:val="none" w:sz="0" w:space="0" w:color="auto"/>
                      </w:divBdr>
                    </w:div>
                  </w:divsChild>
                </w:div>
                <w:div w:id="949701732">
                  <w:marLeft w:val="0"/>
                  <w:marRight w:val="0"/>
                  <w:marTop w:val="0"/>
                  <w:marBottom w:val="0"/>
                  <w:divBdr>
                    <w:top w:val="none" w:sz="0" w:space="0" w:color="auto"/>
                    <w:left w:val="none" w:sz="0" w:space="0" w:color="auto"/>
                    <w:bottom w:val="none" w:sz="0" w:space="0" w:color="auto"/>
                    <w:right w:val="none" w:sz="0" w:space="0" w:color="auto"/>
                  </w:divBdr>
                  <w:divsChild>
                    <w:div w:id="1712723140">
                      <w:marLeft w:val="0"/>
                      <w:marRight w:val="0"/>
                      <w:marTop w:val="0"/>
                      <w:marBottom w:val="0"/>
                      <w:divBdr>
                        <w:top w:val="none" w:sz="0" w:space="0" w:color="auto"/>
                        <w:left w:val="none" w:sz="0" w:space="0" w:color="auto"/>
                        <w:bottom w:val="none" w:sz="0" w:space="0" w:color="auto"/>
                        <w:right w:val="none" w:sz="0" w:space="0" w:color="auto"/>
                      </w:divBdr>
                    </w:div>
                  </w:divsChild>
                </w:div>
                <w:div w:id="1806392320">
                  <w:marLeft w:val="0"/>
                  <w:marRight w:val="0"/>
                  <w:marTop w:val="0"/>
                  <w:marBottom w:val="0"/>
                  <w:divBdr>
                    <w:top w:val="none" w:sz="0" w:space="0" w:color="auto"/>
                    <w:left w:val="none" w:sz="0" w:space="0" w:color="auto"/>
                    <w:bottom w:val="none" w:sz="0" w:space="0" w:color="auto"/>
                    <w:right w:val="none" w:sz="0" w:space="0" w:color="auto"/>
                  </w:divBdr>
                  <w:divsChild>
                    <w:div w:id="1107119622">
                      <w:marLeft w:val="0"/>
                      <w:marRight w:val="0"/>
                      <w:marTop w:val="0"/>
                      <w:marBottom w:val="0"/>
                      <w:divBdr>
                        <w:top w:val="none" w:sz="0" w:space="0" w:color="auto"/>
                        <w:left w:val="none" w:sz="0" w:space="0" w:color="auto"/>
                        <w:bottom w:val="none" w:sz="0" w:space="0" w:color="auto"/>
                        <w:right w:val="none" w:sz="0" w:space="0" w:color="auto"/>
                      </w:divBdr>
                    </w:div>
                  </w:divsChild>
                </w:div>
                <w:div w:id="242572940">
                  <w:marLeft w:val="0"/>
                  <w:marRight w:val="0"/>
                  <w:marTop w:val="0"/>
                  <w:marBottom w:val="0"/>
                  <w:divBdr>
                    <w:top w:val="none" w:sz="0" w:space="0" w:color="auto"/>
                    <w:left w:val="none" w:sz="0" w:space="0" w:color="auto"/>
                    <w:bottom w:val="none" w:sz="0" w:space="0" w:color="auto"/>
                    <w:right w:val="none" w:sz="0" w:space="0" w:color="auto"/>
                  </w:divBdr>
                  <w:divsChild>
                    <w:div w:id="194662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3483276">
          <w:marLeft w:val="0"/>
          <w:marRight w:val="0"/>
          <w:marTop w:val="0"/>
          <w:marBottom w:val="0"/>
          <w:divBdr>
            <w:top w:val="none" w:sz="0" w:space="0" w:color="auto"/>
            <w:left w:val="none" w:sz="0" w:space="0" w:color="auto"/>
            <w:bottom w:val="none" w:sz="0" w:space="0" w:color="auto"/>
            <w:right w:val="none" w:sz="0" w:space="0" w:color="auto"/>
          </w:divBdr>
        </w:div>
        <w:div w:id="1861623574">
          <w:marLeft w:val="0"/>
          <w:marRight w:val="0"/>
          <w:marTop w:val="0"/>
          <w:marBottom w:val="0"/>
          <w:divBdr>
            <w:top w:val="none" w:sz="0" w:space="0" w:color="auto"/>
            <w:left w:val="none" w:sz="0" w:space="0" w:color="auto"/>
            <w:bottom w:val="none" w:sz="0" w:space="0" w:color="auto"/>
            <w:right w:val="none" w:sz="0" w:space="0" w:color="auto"/>
          </w:divBdr>
        </w:div>
        <w:div w:id="2106001211">
          <w:marLeft w:val="0"/>
          <w:marRight w:val="0"/>
          <w:marTop w:val="0"/>
          <w:marBottom w:val="0"/>
          <w:divBdr>
            <w:top w:val="none" w:sz="0" w:space="0" w:color="auto"/>
            <w:left w:val="none" w:sz="0" w:space="0" w:color="auto"/>
            <w:bottom w:val="none" w:sz="0" w:space="0" w:color="auto"/>
            <w:right w:val="none" w:sz="0" w:space="0" w:color="auto"/>
          </w:divBdr>
          <w:divsChild>
            <w:div w:id="1760561463">
              <w:marLeft w:val="-75"/>
              <w:marRight w:val="0"/>
              <w:marTop w:val="30"/>
              <w:marBottom w:val="30"/>
              <w:divBdr>
                <w:top w:val="none" w:sz="0" w:space="0" w:color="auto"/>
                <w:left w:val="none" w:sz="0" w:space="0" w:color="auto"/>
                <w:bottom w:val="none" w:sz="0" w:space="0" w:color="auto"/>
                <w:right w:val="none" w:sz="0" w:space="0" w:color="auto"/>
              </w:divBdr>
              <w:divsChild>
                <w:div w:id="691346267">
                  <w:marLeft w:val="0"/>
                  <w:marRight w:val="0"/>
                  <w:marTop w:val="0"/>
                  <w:marBottom w:val="0"/>
                  <w:divBdr>
                    <w:top w:val="none" w:sz="0" w:space="0" w:color="auto"/>
                    <w:left w:val="none" w:sz="0" w:space="0" w:color="auto"/>
                    <w:bottom w:val="none" w:sz="0" w:space="0" w:color="auto"/>
                    <w:right w:val="none" w:sz="0" w:space="0" w:color="auto"/>
                  </w:divBdr>
                  <w:divsChild>
                    <w:div w:id="509026627">
                      <w:marLeft w:val="0"/>
                      <w:marRight w:val="0"/>
                      <w:marTop w:val="0"/>
                      <w:marBottom w:val="0"/>
                      <w:divBdr>
                        <w:top w:val="none" w:sz="0" w:space="0" w:color="auto"/>
                        <w:left w:val="none" w:sz="0" w:space="0" w:color="auto"/>
                        <w:bottom w:val="none" w:sz="0" w:space="0" w:color="auto"/>
                        <w:right w:val="none" w:sz="0" w:space="0" w:color="auto"/>
                      </w:divBdr>
                    </w:div>
                  </w:divsChild>
                </w:div>
                <w:div w:id="305936504">
                  <w:marLeft w:val="0"/>
                  <w:marRight w:val="0"/>
                  <w:marTop w:val="0"/>
                  <w:marBottom w:val="0"/>
                  <w:divBdr>
                    <w:top w:val="none" w:sz="0" w:space="0" w:color="auto"/>
                    <w:left w:val="none" w:sz="0" w:space="0" w:color="auto"/>
                    <w:bottom w:val="none" w:sz="0" w:space="0" w:color="auto"/>
                    <w:right w:val="none" w:sz="0" w:space="0" w:color="auto"/>
                  </w:divBdr>
                  <w:divsChild>
                    <w:div w:id="290138656">
                      <w:marLeft w:val="0"/>
                      <w:marRight w:val="0"/>
                      <w:marTop w:val="0"/>
                      <w:marBottom w:val="0"/>
                      <w:divBdr>
                        <w:top w:val="none" w:sz="0" w:space="0" w:color="auto"/>
                        <w:left w:val="none" w:sz="0" w:space="0" w:color="auto"/>
                        <w:bottom w:val="none" w:sz="0" w:space="0" w:color="auto"/>
                        <w:right w:val="none" w:sz="0" w:space="0" w:color="auto"/>
                      </w:divBdr>
                    </w:div>
                  </w:divsChild>
                </w:div>
                <w:div w:id="177744921">
                  <w:marLeft w:val="0"/>
                  <w:marRight w:val="0"/>
                  <w:marTop w:val="0"/>
                  <w:marBottom w:val="0"/>
                  <w:divBdr>
                    <w:top w:val="none" w:sz="0" w:space="0" w:color="auto"/>
                    <w:left w:val="none" w:sz="0" w:space="0" w:color="auto"/>
                    <w:bottom w:val="none" w:sz="0" w:space="0" w:color="auto"/>
                    <w:right w:val="none" w:sz="0" w:space="0" w:color="auto"/>
                  </w:divBdr>
                  <w:divsChild>
                    <w:div w:id="2006351521">
                      <w:marLeft w:val="0"/>
                      <w:marRight w:val="0"/>
                      <w:marTop w:val="0"/>
                      <w:marBottom w:val="0"/>
                      <w:divBdr>
                        <w:top w:val="none" w:sz="0" w:space="0" w:color="auto"/>
                        <w:left w:val="none" w:sz="0" w:space="0" w:color="auto"/>
                        <w:bottom w:val="none" w:sz="0" w:space="0" w:color="auto"/>
                        <w:right w:val="none" w:sz="0" w:space="0" w:color="auto"/>
                      </w:divBdr>
                    </w:div>
                  </w:divsChild>
                </w:div>
                <w:div w:id="12191414">
                  <w:marLeft w:val="0"/>
                  <w:marRight w:val="0"/>
                  <w:marTop w:val="0"/>
                  <w:marBottom w:val="0"/>
                  <w:divBdr>
                    <w:top w:val="none" w:sz="0" w:space="0" w:color="auto"/>
                    <w:left w:val="none" w:sz="0" w:space="0" w:color="auto"/>
                    <w:bottom w:val="none" w:sz="0" w:space="0" w:color="auto"/>
                    <w:right w:val="none" w:sz="0" w:space="0" w:color="auto"/>
                  </w:divBdr>
                  <w:divsChild>
                    <w:div w:id="1421946550">
                      <w:marLeft w:val="0"/>
                      <w:marRight w:val="0"/>
                      <w:marTop w:val="0"/>
                      <w:marBottom w:val="0"/>
                      <w:divBdr>
                        <w:top w:val="none" w:sz="0" w:space="0" w:color="auto"/>
                        <w:left w:val="none" w:sz="0" w:space="0" w:color="auto"/>
                        <w:bottom w:val="none" w:sz="0" w:space="0" w:color="auto"/>
                        <w:right w:val="none" w:sz="0" w:space="0" w:color="auto"/>
                      </w:divBdr>
                    </w:div>
                  </w:divsChild>
                </w:div>
                <w:div w:id="2009400014">
                  <w:marLeft w:val="0"/>
                  <w:marRight w:val="0"/>
                  <w:marTop w:val="0"/>
                  <w:marBottom w:val="0"/>
                  <w:divBdr>
                    <w:top w:val="none" w:sz="0" w:space="0" w:color="auto"/>
                    <w:left w:val="none" w:sz="0" w:space="0" w:color="auto"/>
                    <w:bottom w:val="none" w:sz="0" w:space="0" w:color="auto"/>
                    <w:right w:val="none" w:sz="0" w:space="0" w:color="auto"/>
                  </w:divBdr>
                  <w:divsChild>
                    <w:div w:id="117384961">
                      <w:marLeft w:val="0"/>
                      <w:marRight w:val="0"/>
                      <w:marTop w:val="0"/>
                      <w:marBottom w:val="0"/>
                      <w:divBdr>
                        <w:top w:val="none" w:sz="0" w:space="0" w:color="auto"/>
                        <w:left w:val="none" w:sz="0" w:space="0" w:color="auto"/>
                        <w:bottom w:val="none" w:sz="0" w:space="0" w:color="auto"/>
                        <w:right w:val="none" w:sz="0" w:space="0" w:color="auto"/>
                      </w:divBdr>
                    </w:div>
                  </w:divsChild>
                </w:div>
                <w:div w:id="1006643">
                  <w:marLeft w:val="0"/>
                  <w:marRight w:val="0"/>
                  <w:marTop w:val="0"/>
                  <w:marBottom w:val="0"/>
                  <w:divBdr>
                    <w:top w:val="none" w:sz="0" w:space="0" w:color="auto"/>
                    <w:left w:val="none" w:sz="0" w:space="0" w:color="auto"/>
                    <w:bottom w:val="none" w:sz="0" w:space="0" w:color="auto"/>
                    <w:right w:val="none" w:sz="0" w:space="0" w:color="auto"/>
                  </w:divBdr>
                  <w:divsChild>
                    <w:div w:id="753940133">
                      <w:marLeft w:val="0"/>
                      <w:marRight w:val="0"/>
                      <w:marTop w:val="0"/>
                      <w:marBottom w:val="0"/>
                      <w:divBdr>
                        <w:top w:val="none" w:sz="0" w:space="0" w:color="auto"/>
                        <w:left w:val="none" w:sz="0" w:space="0" w:color="auto"/>
                        <w:bottom w:val="none" w:sz="0" w:space="0" w:color="auto"/>
                        <w:right w:val="none" w:sz="0" w:space="0" w:color="auto"/>
                      </w:divBdr>
                    </w:div>
                  </w:divsChild>
                </w:div>
                <w:div w:id="355082552">
                  <w:marLeft w:val="0"/>
                  <w:marRight w:val="0"/>
                  <w:marTop w:val="0"/>
                  <w:marBottom w:val="0"/>
                  <w:divBdr>
                    <w:top w:val="none" w:sz="0" w:space="0" w:color="auto"/>
                    <w:left w:val="none" w:sz="0" w:space="0" w:color="auto"/>
                    <w:bottom w:val="none" w:sz="0" w:space="0" w:color="auto"/>
                    <w:right w:val="none" w:sz="0" w:space="0" w:color="auto"/>
                  </w:divBdr>
                  <w:divsChild>
                    <w:div w:id="1025247750">
                      <w:marLeft w:val="0"/>
                      <w:marRight w:val="0"/>
                      <w:marTop w:val="0"/>
                      <w:marBottom w:val="0"/>
                      <w:divBdr>
                        <w:top w:val="none" w:sz="0" w:space="0" w:color="auto"/>
                        <w:left w:val="none" w:sz="0" w:space="0" w:color="auto"/>
                        <w:bottom w:val="none" w:sz="0" w:space="0" w:color="auto"/>
                        <w:right w:val="none" w:sz="0" w:space="0" w:color="auto"/>
                      </w:divBdr>
                    </w:div>
                  </w:divsChild>
                </w:div>
                <w:div w:id="360056653">
                  <w:marLeft w:val="0"/>
                  <w:marRight w:val="0"/>
                  <w:marTop w:val="0"/>
                  <w:marBottom w:val="0"/>
                  <w:divBdr>
                    <w:top w:val="none" w:sz="0" w:space="0" w:color="auto"/>
                    <w:left w:val="none" w:sz="0" w:space="0" w:color="auto"/>
                    <w:bottom w:val="none" w:sz="0" w:space="0" w:color="auto"/>
                    <w:right w:val="none" w:sz="0" w:space="0" w:color="auto"/>
                  </w:divBdr>
                  <w:divsChild>
                    <w:div w:id="2010522343">
                      <w:marLeft w:val="0"/>
                      <w:marRight w:val="0"/>
                      <w:marTop w:val="0"/>
                      <w:marBottom w:val="0"/>
                      <w:divBdr>
                        <w:top w:val="none" w:sz="0" w:space="0" w:color="auto"/>
                        <w:left w:val="none" w:sz="0" w:space="0" w:color="auto"/>
                        <w:bottom w:val="none" w:sz="0" w:space="0" w:color="auto"/>
                        <w:right w:val="none" w:sz="0" w:space="0" w:color="auto"/>
                      </w:divBdr>
                    </w:div>
                  </w:divsChild>
                </w:div>
                <w:div w:id="1552811246">
                  <w:marLeft w:val="0"/>
                  <w:marRight w:val="0"/>
                  <w:marTop w:val="0"/>
                  <w:marBottom w:val="0"/>
                  <w:divBdr>
                    <w:top w:val="none" w:sz="0" w:space="0" w:color="auto"/>
                    <w:left w:val="none" w:sz="0" w:space="0" w:color="auto"/>
                    <w:bottom w:val="none" w:sz="0" w:space="0" w:color="auto"/>
                    <w:right w:val="none" w:sz="0" w:space="0" w:color="auto"/>
                  </w:divBdr>
                  <w:divsChild>
                    <w:div w:id="580994512">
                      <w:marLeft w:val="0"/>
                      <w:marRight w:val="0"/>
                      <w:marTop w:val="0"/>
                      <w:marBottom w:val="0"/>
                      <w:divBdr>
                        <w:top w:val="none" w:sz="0" w:space="0" w:color="auto"/>
                        <w:left w:val="none" w:sz="0" w:space="0" w:color="auto"/>
                        <w:bottom w:val="none" w:sz="0" w:space="0" w:color="auto"/>
                        <w:right w:val="none" w:sz="0" w:space="0" w:color="auto"/>
                      </w:divBdr>
                    </w:div>
                  </w:divsChild>
                </w:div>
                <w:div w:id="205071011">
                  <w:marLeft w:val="0"/>
                  <w:marRight w:val="0"/>
                  <w:marTop w:val="0"/>
                  <w:marBottom w:val="0"/>
                  <w:divBdr>
                    <w:top w:val="none" w:sz="0" w:space="0" w:color="auto"/>
                    <w:left w:val="none" w:sz="0" w:space="0" w:color="auto"/>
                    <w:bottom w:val="none" w:sz="0" w:space="0" w:color="auto"/>
                    <w:right w:val="none" w:sz="0" w:space="0" w:color="auto"/>
                  </w:divBdr>
                  <w:divsChild>
                    <w:div w:id="827211437">
                      <w:marLeft w:val="0"/>
                      <w:marRight w:val="0"/>
                      <w:marTop w:val="0"/>
                      <w:marBottom w:val="0"/>
                      <w:divBdr>
                        <w:top w:val="none" w:sz="0" w:space="0" w:color="auto"/>
                        <w:left w:val="none" w:sz="0" w:space="0" w:color="auto"/>
                        <w:bottom w:val="none" w:sz="0" w:space="0" w:color="auto"/>
                        <w:right w:val="none" w:sz="0" w:space="0" w:color="auto"/>
                      </w:divBdr>
                    </w:div>
                  </w:divsChild>
                </w:div>
                <w:div w:id="755635358">
                  <w:marLeft w:val="0"/>
                  <w:marRight w:val="0"/>
                  <w:marTop w:val="0"/>
                  <w:marBottom w:val="0"/>
                  <w:divBdr>
                    <w:top w:val="none" w:sz="0" w:space="0" w:color="auto"/>
                    <w:left w:val="none" w:sz="0" w:space="0" w:color="auto"/>
                    <w:bottom w:val="none" w:sz="0" w:space="0" w:color="auto"/>
                    <w:right w:val="none" w:sz="0" w:space="0" w:color="auto"/>
                  </w:divBdr>
                  <w:divsChild>
                    <w:div w:id="1703700725">
                      <w:marLeft w:val="0"/>
                      <w:marRight w:val="0"/>
                      <w:marTop w:val="0"/>
                      <w:marBottom w:val="0"/>
                      <w:divBdr>
                        <w:top w:val="none" w:sz="0" w:space="0" w:color="auto"/>
                        <w:left w:val="none" w:sz="0" w:space="0" w:color="auto"/>
                        <w:bottom w:val="none" w:sz="0" w:space="0" w:color="auto"/>
                        <w:right w:val="none" w:sz="0" w:space="0" w:color="auto"/>
                      </w:divBdr>
                    </w:div>
                  </w:divsChild>
                </w:div>
                <w:div w:id="1953242246">
                  <w:marLeft w:val="0"/>
                  <w:marRight w:val="0"/>
                  <w:marTop w:val="0"/>
                  <w:marBottom w:val="0"/>
                  <w:divBdr>
                    <w:top w:val="none" w:sz="0" w:space="0" w:color="auto"/>
                    <w:left w:val="none" w:sz="0" w:space="0" w:color="auto"/>
                    <w:bottom w:val="none" w:sz="0" w:space="0" w:color="auto"/>
                    <w:right w:val="none" w:sz="0" w:space="0" w:color="auto"/>
                  </w:divBdr>
                  <w:divsChild>
                    <w:div w:id="76250991">
                      <w:marLeft w:val="0"/>
                      <w:marRight w:val="0"/>
                      <w:marTop w:val="0"/>
                      <w:marBottom w:val="0"/>
                      <w:divBdr>
                        <w:top w:val="none" w:sz="0" w:space="0" w:color="auto"/>
                        <w:left w:val="none" w:sz="0" w:space="0" w:color="auto"/>
                        <w:bottom w:val="none" w:sz="0" w:space="0" w:color="auto"/>
                        <w:right w:val="none" w:sz="0" w:space="0" w:color="auto"/>
                      </w:divBdr>
                    </w:div>
                  </w:divsChild>
                </w:div>
                <w:div w:id="290523242">
                  <w:marLeft w:val="0"/>
                  <w:marRight w:val="0"/>
                  <w:marTop w:val="0"/>
                  <w:marBottom w:val="0"/>
                  <w:divBdr>
                    <w:top w:val="none" w:sz="0" w:space="0" w:color="auto"/>
                    <w:left w:val="none" w:sz="0" w:space="0" w:color="auto"/>
                    <w:bottom w:val="none" w:sz="0" w:space="0" w:color="auto"/>
                    <w:right w:val="none" w:sz="0" w:space="0" w:color="auto"/>
                  </w:divBdr>
                  <w:divsChild>
                    <w:div w:id="1040133697">
                      <w:marLeft w:val="0"/>
                      <w:marRight w:val="0"/>
                      <w:marTop w:val="0"/>
                      <w:marBottom w:val="0"/>
                      <w:divBdr>
                        <w:top w:val="none" w:sz="0" w:space="0" w:color="auto"/>
                        <w:left w:val="none" w:sz="0" w:space="0" w:color="auto"/>
                        <w:bottom w:val="none" w:sz="0" w:space="0" w:color="auto"/>
                        <w:right w:val="none" w:sz="0" w:space="0" w:color="auto"/>
                      </w:divBdr>
                    </w:div>
                  </w:divsChild>
                </w:div>
                <w:div w:id="748845267">
                  <w:marLeft w:val="0"/>
                  <w:marRight w:val="0"/>
                  <w:marTop w:val="0"/>
                  <w:marBottom w:val="0"/>
                  <w:divBdr>
                    <w:top w:val="none" w:sz="0" w:space="0" w:color="auto"/>
                    <w:left w:val="none" w:sz="0" w:space="0" w:color="auto"/>
                    <w:bottom w:val="none" w:sz="0" w:space="0" w:color="auto"/>
                    <w:right w:val="none" w:sz="0" w:space="0" w:color="auto"/>
                  </w:divBdr>
                  <w:divsChild>
                    <w:div w:id="1452937952">
                      <w:marLeft w:val="0"/>
                      <w:marRight w:val="0"/>
                      <w:marTop w:val="0"/>
                      <w:marBottom w:val="0"/>
                      <w:divBdr>
                        <w:top w:val="none" w:sz="0" w:space="0" w:color="auto"/>
                        <w:left w:val="none" w:sz="0" w:space="0" w:color="auto"/>
                        <w:bottom w:val="none" w:sz="0" w:space="0" w:color="auto"/>
                        <w:right w:val="none" w:sz="0" w:space="0" w:color="auto"/>
                      </w:divBdr>
                    </w:div>
                  </w:divsChild>
                </w:div>
                <w:div w:id="1505822432">
                  <w:marLeft w:val="0"/>
                  <w:marRight w:val="0"/>
                  <w:marTop w:val="0"/>
                  <w:marBottom w:val="0"/>
                  <w:divBdr>
                    <w:top w:val="none" w:sz="0" w:space="0" w:color="auto"/>
                    <w:left w:val="none" w:sz="0" w:space="0" w:color="auto"/>
                    <w:bottom w:val="none" w:sz="0" w:space="0" w:color="auto"/>
                    <w:right w:val="none" w:sz="0" w:space="0" w:color="auto"/>
                  </w:divBdr>
                  <w:divsChild>
                    <w:div w:id="1513491652">
                      <w:marLeft w:val="0"/>
                      <w:marRight w:val="0"/>
                      <w:marTop w:val="0"/>
                      <w:marBottom w:val="0"/>
                      <w:divBdr>
                        <w:top w:val="none" w:sz="0" w:space="0" w:color="auto"/>
                        <w:left w:val="none" w:sz="0" w:space="0" w:color="auto"/>
                        <w:bottom w:val="none" w:sz="0" w:space="0" w:color="auto"/>
                        <w:right w:val="none" w:sz="0" w:space="0" w:color="auto"/>
                      </w:divBdr>
                    </w:div>
                  </w:divsChild>
                </w:div>
                <w:div w:id="1434670341">
                  <w:marLeft w:val="0"/>
                  <w:marRight w:val="0"/>
                  <w:marTop w:val="0"/>
                  <w:marBottom w:val="0"/>
                  <w:divBdr>
                    <w:top w:val="none" w:sz="0" w:space="0" w:color="auto"/>
                    <w:left w:val="none" w:sz="0" w:space="0" w:color="auto"/>
                    <w:bottom w:val="none" w:sz="0" w:space="0" w:color="auto"/>
                    <w:right w:val="none" w:sz="0" w:space="0" w:color="auto"/>
                  </w:divBdr>
                  <w:divsChild>
                    <w:div w:id="1404068002">
                      <w:marLeft w:val="0"/>
                      <w:marRight w:val="0"/>
                      <w:marTop w:val="0"/>
                      <w:marBottom w:val="0"/>
                      <w:divBdr>
                        <w:top w:val="none" w:sz="0" w:space="0" w:color="auto"/>
                        <w:left w:val="none" w:sz="0" w:space="0" w:color="auto"/>
                        <w:bottom w:val="none" w:sz="0" w:space="0" w:color="auto"/>
                        <w:right w:val="none" w:sz="0" w:space="0" w:color="auto"/>
                      </w:divBdr>
                    </w:div>
                  </w:divsChild>
                </w:div>
                <w:div w:id="1845244229">
                  <w:marLeft w:val="0"/>
                  <w:marRight w:val="0"/>
                  <w:marTop w:val="0"/>
                  <w:marBottom w:val="0"/>
                  <w:divBdr>
                    <w:top w:val="none" w:sz="0" w:space="0" w:color="auto"/>
                    <w:left w:val="none" w:sz="0" w:space="0" w:color="auto"/>
                    <w:bottom w:val="none" w:sz="0" w:space="0" w:color="auto"/>
                    <w:right w:val="none" w:sz="0" w:space="0" w:color="auto"/>
                  </w:divBdr>
                  <w:divsChild>
                    <w:div w:id="843398418">
                      <w:marLeft w:val="0"/>
                      <w:marRight w:val="0"/>
                      <w:marTop w:val="0"/>
                      <w:marBottom w:val="0"/>
                      <w:divBdr>
                        <w:top w:val="none" w:sz="0" w:space="0" w:color="auto"/>
                        <w:left w:val="none" w:sz="0" w:space="0" w:color="auto"/>
                        <w:bottom w:val="none" w:sz="0" w:space="0" w:color="auto"/>
                        <w:right w:val="none" w:sz="0" w:space="0" w:color="auto"/>
                      </w:divBdr>
                    </w:div>
                  </w:divsChild>
                </w:div>
                <w:div w:id="1446271175">
                  <w:marLeft w:val="0"/>
                  <w:marRight w:val="0"/>
                  <w:marTop w:val="0"/>
                  <w:marBottom w:val="0"/>
                  <w:divBdr>
                    <w:top w:val="none" w:sz="0" w:space="0" w:color="auto"/>
                    <w:left w:val="none" w:sz="0" w:space="0" w:color="auto"/>
                    <w:bottom w:val="none" w:sz="0" w:space="0" w:color="auto"/>
                    <w:right w:val="none" w:sz="0" w:space="0" w:color="auto"/>
                  </w:divBdr>
                  <w:divsChild>
                    <w:div w:id="1065909302">
                      <w:marLeft w:val="0"/>
                      <w:marRight w:val="0"/>
                      <w:marTop w:val="0"/>
                      <w:marBottom w:val="0"/>
                      <w:divBdr>
                        <w:top w:val="none" w:sz="0" w:space="0" w:color="auto"/>
                        <w:left w:val="none" w:sz="0" w:space="0" w:color="auto"/>
                        <w:bottom w:val="none" w:sz="0" w:space="0" w:color="auto"/>
                        <w:right w:val="none" w:sz="0" w:space="0" w:color="auto"/>
                      </w:divBdr>
                    </w:div>
                  </w:divsChild>
                </w:div>
                <w:div w:id="1496413345">
                  <w:marLeft w:val="0"/>
                  <w:marRight w:val="0"/>
                  <w:marTop w:val="0"/>
                  <w:marBottom w:val="0"/>
                  <w:divBdr>
                    <w:top w:val="none" w:sz="0" w:space="0" w:color="auto"/>
                    <w:left w:val="none" w:sz="0" w:space="0" w:color="auto"/>
                    <w:bottom w:val="none" w:sz="0" w:space="0" w:color="auto"/>
                    <w:right w:val="none" w:sz="0" w:space="0" w:color="auto"/>
                  </w:divBdr>
                  <w:divsChild>
                    <w:div w:id="1773740947">
                      <w:marLeft w:val="0"/>
                      <w:marRight w:val="0"/>
                      <w:marTop w:val="0"/>
                      <w:marBottom w:val="0"/>
                      <w:divBdr>
                        <w:top w:val="none" w:sz="0" w:space="0" w:color="auto"/>
                        <w:left w:val="none" w:sz="0" w:space="0" w:color="auto"/>
                        <w:bottom w:val="none" w:sz="0" w:space="0" w:color="auto"/>
                        <w:right w:val="none" w:sz="0" w:space="0" w:color="auto"/>
                      </w:divBdr>
                    </w:div>
                  </w:divsChild>
                </w:div>
                <w:div w:id="337076431">
                  <w:marLeft w:val="0"/>
                  <w:marRight w:val="0"/>
                  <w:marTop w:val="0"/>
                  <w:marBottom w:val="0"/>
                  <w:divBdr>
                    <w:top w:val="none" w:sz="0" w:space="0" w:color="auto"/>
                    <w:left w:val="none" w:sz="0" w:space="0" w:color="auto"/>
                    <w:bottom w:val="none" w:sz="0" w:space="0" w:color="auto"/>
                    <w:right w:val="none" w:sz="0" w:space="0" w:color="auto"/>
                  </w:divBdr>
                  <w:divsChild>
                    <w:div w:id="1676806398">
                      <w:marLeft w:val="0"/>
                      <w:marRight w:val="0"/>
                      <w:marTop w:val="0"/>
                      <w:marBottom w:val="0"/>
                      <w:divBdr>
                        <w:top w:val="none" w:sz="0" w:space="0" w:color="auto"/>
                        <w:left w:val="none" w:sz="0" w:space="0" w:color="auto"/>
                        <w:bottom w:val="none" w:sz="0" w:space="0" w:color="auto"/>
                        <w:right w:val="none" w:sz="0" w:space="0" w:color="auto"/>
                      </w:divBdr>
                    </w:div>
                  </w:divsChild>
                </w:div>
                <w:div w:id="1094013561">
                  <w:marLeft w:val="0"/>
                  <w:marRight w:val="0"/>
                  <w:marTop w:val="0"/>
                  <w:marBottom w:val="0"/>
                  <w:divBdr>
                    <w:top w:val="none" w:sz="0" w:space="0" w:color="auto"/>
                    <w:left w:val="none" w:sz="0" w:space="0" w:color="auto"/>
                    <w:bottom w:val="none" w:sz="0" w:space="0" w:color="auto"/>
                    <w:right w:val="none" w:sz="0" w:space="0" w:color="auto"/>
                  </w:divBdr>
                  <w:divsChild>
                    <w:div w:id="486675959">
                      <w:marLeft w:val="0"/>
                      <w:marRight w:val="0"/>
                      <w:marTop w:val="0"/>
                      <w:marBottom w:val="0"/>
                      <w:divBdr>
                        <w:top w:val="none" w:sz="0" w:space="0" w:color="auto"/>
                        <w:left w:val="none" w:sz="0" w:space="0" w:color="auto"/>
                        <w:bottom w:val="none" w:sz="0" w:space="0" w:color="auto"/>
                        <w:right w:val="none" w:sz="0" w:space="0" w:color="auto"/>
                      </w:divBdr>
                    </w:div>
                  </w:divsChild>
                </w:div>
                <w:div w:id="289871061">
                  <w:marLeft w:val="0"/>
                  <w:marRight w:val="0"/>
                  <w:marTop w:val="0"/>
                  <w:marBottom w:val="0"/>
                  <w:divBdr>
                    <w:top w:val="none" w:sz="0" w:space="0" w:color="auto"/>
                    <w:left w:val="none" w:sz="0" w:space="0" w:color="auto"/>
                    <w:bottom w:val="none" w:sz="0" w:space="0" w:color="auto"/>
                    <w:right w:val="none" w:sz="0" w:space="0" w:color="auto"/>
                  </w:divBdr>
                  <w:divsChild>
                    <w:div w:id="373309471">
                      <w:marLeft w:val="0"/>
                      <w:marRight w:val="0"/>
                      <w:marTop w:val="0"/>
                      <w:marBottom w:val="0"/>
                      <w:divBdr>
                        <w:top w:val="none" w:sz="0" w:space="0" w:color="auto"/>
                        <w:left w:val="none" w:sz="0" w:space="0" w:color="auto"/>
                        <w:bottom w:val="none" w:sz="0" w:space="0" w:color="auto"/>
                        <w:right w:val="none" w:sz="0" w:space="0" w:color="auto"/>
                      </w:divBdr>
                    </w:div>
                  </w:divsChild>
                </w:div>
                <w:div w:id="1496996323">
                  <w:marLeft w:val="0"/>
                  <w:marRight w:val="0"/>
                  <w:marTop w:val="0"/>
                  <w:marBottom w:val="0"/>
                  <w:divBdr>
                    <w:top w:val="none" w:sz="0" w:space="0" w:color="auto"/>
                    <w:left w:val="none" w:sz="0" w:space="0" w:color="auto"/>
                    <w:bottom w:val="none" w:sz="0" w:space="0" w:color="auto"/>
                    <w:right w:val="none" w:sz="0" w:space="0" w:color="auto"/>
                  </w:divBdr>
                  <w:divsChild>
                    <w:div w:id="1181820189">
                      <w:marLeft w:val="0"/>
                      <w:marRight w:val="0"/>
                      <w:marTop w:val="0"/>
                      <w:marBottom w:val="0"/>
                      <w:divBdr>
                        <w:top w:val="none" w:sz="0" w:space="0" w:color="auto"/>
                        <w:left w:val="none" w:sz="0" w:space="0" w:color="auto"/>
                        <w:bottom w:val="none" w:sz="0" w:space="0" w:color="auto"/>
                        <w:right w:val="none" w:sz="0" w:space="0" w:color="auto"/>
                      </w:divBdr>
                    </w:div>
                  </w:divsChild>
                </w:div>
                <w:div w:id="808668553">
                  <w:marLeft w:val="0"/>
                  <w:marRight w:val="0"/>
                  <w:marTop w:val="0"/>
                  <w:marBottom w:val="0"/>
                  <w:divBdr>
                    <w:top w:val="none" w:sz="0" w:space="0" w:color="auto"/>
                    <w:left w:val="none" w:sz="0" w:space="0" w:color="auto"/>
                    <w:bottom w:val="none" w:sz="0" w:space="0" w:color="auto"/>
                    <w:right w:val="none" w:sz="0" w:space="0" w:color="auto"/>
                  </w:divBdr>
                  <w:divsChild>
                    <w:div w:id="1876427410">
                      <w:marLeft w:val="0"/>
                      <w:marRight w:val="0"/>
                      <w:marTop w:val="0"/>
                      <w:marBottom w:val="0"/>
                      <w:divBdr>
                        <w:top w:val="none" w:sz="0" w:space="0" w:color="auto"/>
                        <w:left w:val="none" w:sz="0" w:space="0" w:color="auto"/>
                        <w:bottom w:val="none" w:sz="0" w:space="0" w:color="auto"/>
                        <w:right w:val="none" w:sz="0" w:space="0" w:color="auto"/>
                      </w:divBdr>
                    </w:div>
                  </w:divsChild>
                </w:div>
                <w:div w:id="2118210153">
                  <w:marLeft w:val="0"/>
                  <w:marRight w:val="0"/>
                  <w:marTop w:val="0"/>
                  <w:marBottom w:val="0"/>
                  <w:divBdr>
                    <w:top w:val="none" w:sz="0" w:space="0" w:color="auto"/>
                    <w:left w:val="none" w:sz="0" w:space="0" w:color="auto"/>
                    <w:bottom w:val="none" w:sz="0" w:space="0" w:color="auto"/>
                    <w:right w:val="none" w:sz="0" w:space="0" w:color="auto"/>
                  </w:divBdr>
                  <w:divsChild>
                    <w:div w:id="509219601">
                      <w:marLeft w:val="0"/>
                      <w:marRight w:val="0"/>
                      <w:marTop w:val="0"/>
                      <w:marBottom w:val="0"/>
                      <w:divBdr>
                        <w:top w:val="none" w:sz="0" w:space="0" w:color="auto"/>
                        <w:left w:val="none" w:sz="0" w:space="0" w:color="auto"/>
                        <w:bottom w:val="none" w:sz="0" w:space="0" w:color="auto"/>
                        <w:right w:val="none" w:sz="0" w:space="0" w:color="auto"/>
                      </w:divBdr>
                    </w:div>
                  </w:divsChild>
                </w:div>
                <w:div w:id="910627432">
                  <w:marLeft w:val="0"/>
                  <w:marRight w:val="0"/>
                  <w:marTop w:val="0"/>
                  <w:marBottom w:val="0"/>
                  <w:divBdr>
                    <w:top w:val="none" w:sz="0" w:space="0" w:color="auto"/>
                    <w:left w:val="none" w:sz="0" w:space="0" w:color="auto"/>
                    <w:bottom w:val="none" w:sz="0" w:space="0" w:color="auto"/>
                    <w:right w:val="none" w:sz="0" w:space="0" w:color="auto"/>
                  </w:divBdr>
                  <w:divsChild>
                    <w:div w:id="559901541">
                      <w:marLeft w:val="0"/>
                      <w:marRight w:val="0"/>
                      <w:marTop w:val="0"/>
                      <w:marBottom w:val="0"/>
                      <w:divBdr>
                        <w:top w:val="none" w:sz="0" w:space="0" w:color="auto"/>
                        <w:left w:val="none" w:sz="0" w:space="0" w:color="auto"/>
                        <w:bottom w:val="none" w:sz="0" w:space="0" w:color="auto"/>
                        <w:right w:val="none" w:sz="0" w:space="0" w:color="auto"/>
                      </w:divBdr>
                    </w:div>
                  </w:divsChild>
                </w:div>
                <w:div w:id="1628851810">
                  <w:marLeft w:val="0"/>
                  <w:marRight w:val="0"/>
                  <w:marTop w:val="0"/>
                  <w:marBottom w:val="0"/>
                  <w:divBdr>
                    <w:top w:val="none" w:sz="0" w:space="0" w:color="auto"/>
                    <w:left w:val="none" w:sz="0" w:space="0" w:color="auto"/>
                    <w:bottom w:val="none" w:sz="0" w:space="0" w:color="auto"/>
                    <w:right w:val="none" w:sz="0" w:space="0" w:color="auto"/>
                  </w:divBdr>
                  <w:divsChild>
                    <w:div w:id="904608064">
                      <w:marLeft w:val="0"/>
                      <w:marRight w:val="0"/>
                      <w:marTop w:val="0"/>
                      <w:marBottom w:val="0"/>
                      <w:divBdr>
                        <w:top w:val="none" w:sz="0" w:space="0" w:color="auto"/>
                        <w:left w:val="none" w:sz="0" w:space="0" w:color="auto"/>
                        <w:bottom w:val="none" w:sz="0" w:space="0" w:color="auto"/>
                        <w:right w:val="none" w:sz="0" w:space="0" w:color="auto"/>
                      </w:divBdr>
                    </w:div>
                  </w:divsChild>
                </w:div>
                <w:div w:id="1639725023">
                  <w:marLeft w:val="0"/>
                  <w:marRight w:val="0"/>
                  <w:marTop w:val="0"/>
                  <w:marBottom w:val="0"/>
                  <w:divBdr>
                    <w:top w:val="none" w:sz="0" w:space="0" w:color="auto"/>
                    <w:left w:val="none" w:sz="0" w:space="0" w:color="auto"/>
                    <w:bottom w:val="none" w:sz="0" w:space="0" w:color="auto"/>
                    <w:right w:val="none" w:sz="0" w:space="0" w:color="auto"/>
                  </w:divBdr>
                  <w:divsChild>
                    <w:div w:id="638846775">
                      <w:marLeft w:val="0"/>
                      <w:marRight w:val="0"/>
                      <w:marTop w:val="0"/>
                      <w:marBottom w:val="0"/>
                      <w:divBdr>
                        <w:top w:val="none" w:sz="0" w:space="0" w:color="auto"/>
                        <w:left w:val="none" w:sz="0" w:space="0" w:color="auto"/>
                        <w:bottom w:val="none" w:sz="0" w:space="0" w:color="auto"/>
                        <w:right w:val="none" w:sz="0" w:space="0" w:color="auto"/>
                      </w:divBdr>
                    </w:div>
                  </w:divsChild>
                </w:div>
                <w:div w:id="1076174799">
                  <w:marLeft w:val="0"/>
                  <w:marRight w:val="0"/>
                  <w:marTop w:val="0"/>
                  <w:marBottom w:val="0"/>
                  <w:divBdr>
                    <w:top w:val="none" w:sz="0" w:space="0" w:color="auto"/>
                    <w:left w:val="none" w:sz="0" w:space="0" w:color="auto"/>
                    <w:bottom w:val="none" w:sz="0" w:space="0" w:color="auto"/>
                    <w:right w:val="none" w:sz="0" w:space="0" w:color="auto"/>
                  </w:divBdr>
                  <w:divsChild>
                    <w:div w:id="53240467">
                      <w:marLeft w:val="0"/>
                      <w:marRight w:val="0"/>
                      <w:marTop w:val="0"/>
                      <w:marBottom w:val="0"/>
                      <w:divBdr>
                        <w:top w:val="none" w:sz="0" w:space="0" w:color="auto"/>
                        <w:left w:val="none" w:sz="0" w:space="0" w:color="auto"/>
                        <w:bottom w:val="none" w:sz="0" w:space="0" w:color="auto"/>
                        <w:right w:val="none" w:sz="0" w:space="0" w:color="auto"/>
                      </w:divBdr>
                    </w:div>
                  </w:divsChild>
                </w:div>
                <w:div w:id="190606168">
                  <w:marLeft w:val="0"/>
                  <w:marRight w:val="0"/>
                  <w:marTop w:val="0"/>
                  <w:marBottom w:val="0"/>
                  <w:divBdr>
                    <w:top w:val="none" w:sz="0" w:space="0" w:color="auto"/>
                    <w:left w:val="none" w:sz="0" w:space="0" w:color="auto"/>
                    <w:bottom w:val="none" w:sz="0" w:space="0" w:color="auto"/>
                    <w:right w:val="none" w:sz="0" w:space="0" w:color="auto"/>
                  </w:divBdr>
                  <w:divsChild>
                    <w:div w:id="1300498820">
                      <w:marLeft w:val="0"/>
                      <w:marRight w:val="0"/>
                      <w:marTop w:val="0"/>
                      <w:marBottom w:val="0"/>
                      <w:divBdr>
                        <w:top w:val="none" w:sz="0" w:space="0" w:color="auto"/>
                        <w:left w:val="none" w:sz="0" w:space="0" w:color="auto"/>
                        <w:bottom w:val="none" w:sz="0" w:space="0" w:color="auto"/>
                        <w:right w:val="none" w:sz="0" w:space="0" w:color="auto"/>
                      </w:divBdr>
                    </w:div>
                  </w:divsChild>
                </w:div>
                <w:div w:id="1460419533">
                  <w:marLeft w:val="0"/>
                  <w:marRight w:val="0"/>
                  <w:marTop w:val="0"/>
                  <w:marBottom w:val="0"/>
                  <w:divBdr>
                    <w:top w:val="none" w:sz="0" w:space="0" w:color="auto"/>
                    <w:left w:val="none" w:sz="0" w:space="0" w:color="auto"/>
                    <w:bottom w:val="none" w:sz="0" w:space="0" w:color="auto"/>
                    <w:right w:val="none" w:sz="0" w:space="0" w:color="auto"/>
                  </w:divBdr>
                  <w:divsChild>
                    <w:div w:id="693649124">
                      <w:marLeft w:val="0"/>
                      <w:marRight w:val="0"/>
                      <w:marTop w:val="0"/>
                      <w:marBottom w:val="0"/>
                      <w:divBdr>
                        <w:top w:val="none" w:sz="0" w:space="0" w:color="auto"/>
                        <w:left w:val="none" w:sz="0" w:space="0" w:color="auto"/>
                        <w:bottom w:val="none" w:sz="0" w:space="0" w:color="auto"/>
                        <w:right w:val="none" w:sz="0" w:space="0" w:color="auto"/>
                      </w:divBdr>
                    </w:div>
                  </w:divsChild>
                </w:div>
                <w:div w:id="2088722103">
                  <w:marLeft w:val="0"/>
                  <w:marRight w:val="0"/>
                  <w:marTop w:val="0"/>
                  <w:marBottom w:val="0"/>
                  <w:divBdr>
                    <w:top w:val="none" w:sz="0" w:space="0" w:color="auto"/>
                    <w:left w:val="none" w:sz="0" w:space="0" w:color="auto"/>
                    <w:bottom w:val="none" w:sz="0" w:space="0" w:color="auto"/>
                    <w:right w:val="none" w:sz="0" w:space="0" w:color="auto"/>
                  </w:divBdr>
                  <w:divsChild>
                    <w:div w:id="1299603843">
                      <w:marLeft w:val="0"/>
                      <w:marRight w:val="0"/>
                      <w:marTop w:val="0"/>
                      <w:marBottom w:val="0"/>
                      <w:divBdr>
                        <w:top w:val="none" w:sz="0" w:space="0" w:color="auto"/>
                        <w:left w:val="none" w:sz="0" w:space="0" w:color="auto"/>
                        <w:bottom w:val="none" w:sz="0" w:space="0" w:color="auto"/>
                        <w:right w:val="none" w:sz="0" w:space="0" w:color="auto"/>
                      </w:divBdr>
                    </w:div>
                  </w:divsChild>
                </w:div>
                <w:div w:id="1756128269">
                  <w:marLeft w:val="0"/>
                  <w:marRight w:val="0"/>
                  <w:marTop w:val="0"/>
                  <w:marBottom w:val="0"/>
                  <w:divBdr>
                    <w:top w:val="none" w:sz="0" w:space="0" w:color="auto"/>
                    <w:left w:val="none" w:sz="0" w:space="0" w:color="auto"/>
                    <w:bottom w:val="none" w:sz="0" w:space="0" w:color="auto"/>
                    <w:right w:val="none" w:sz="0" w:space="0" w:color="auto"/>
                  </w:divBdr>
                  <w:divsChild>
                    <w:div w:id="858467724">
                      <w:marLeft w:val="0"/>
                      <w:marRight w:val="0"/>
                      <w:marTop w:val="0"/>
                      <w:marBottom w:val="0"/>
                      <w:divBdr>
                        <w:top w:val="none" w:sz="0" w:space="0" w:color="auto"/>
                        <w:left w:val="none" w:sz="0" w:space="0" w:color="auto"/>
                        <w:bottom w:val="none" w:sz="0" w:space="0" w:color="auto"/>
                        <w:right w:val="none" w:sz="0" w:space="0" w:color="auto"/>
                      </w:divBdr>
                    </w:div>
                  </w:divsChild>
                </w:div>
                <w:div w:id="1670790660">
                  <w:marLeft w:val="0"/>
                  <w:marRight w:val="0"/>
                  <w:marTop w:val="0"/>
                  <w:marBottom w:val="0"/>
                  <w:divBdr>
                    <w:top w:val="none" w:sz="0" w:space="0" w:color="auto"/>
                    <w:left w:val="none" w:sz="0" w:space="0" w:color="auto"/>
                    <w:bottom w:val="none" w:sz="0" w:space="0" w:color="auto"/>
                    <w:right w:val="none" w:sz="0" w:space="0" w:color="auto"/>
                  </w:divBdr>
                  <w:divsChild>
                    <w:div w:id="1733427916">
                      <w:marLeft w:val="0"/>
                      <w:marRight w:val="0"/>
                      <w:marTop w:val="0"/>
                      <w:marBottom w:val="0"/>
                      <w:divBdr>
                        <w:top w:val="none" w:sz="0" w:space="0" w:color="auto"/>
                        <w:left w:val="none" w:sz="0" w:space="0" w:color="auto"/>
                        <w:bottom w:val="none" w:sz="0" w:space="0" w:color="auto"/>
                        <w:right w:val="none" w:sz="0" w:space="0" w:color="auto"/>
                      </w:divBdr>
                    </w:div>
                  </w:divsChild>
                </w:div>
                <w:div w:id="462046886">
                  <w:marLeft w:val="0"/>
                  <w:marRight w:val="0"/>
                  <w:marTop w:val="0"/>
                  <w:marBottom w:val="0"/>
                  <w:divBdr>
                    <w:top w:val="none" w:sz="0" w:space="0" w:color="auto"/>
                    <w:left w:val="none" w:sz="0" w:space="0" w:color="auto"/>
                    <w:bottom w:val="none" w:sz="0" w:space="0" w:color="auto"/>
                    <w:right w:val="none" w:sz="0" w:space="0" w:color="auto"/>
                  </w:divBdr>
                  <w:divsChild>
                    <w:div w:id="931817930">
                      <w:marLeft w:val="0"/>
                      <w:marRight w:val="0"/>
                      <w:marTop w:val="0"/>
                      <w:marBottom w:val="0"/>
                      <w:divBdr>
                        <w:top w:val="none" w:sz="0" w:space="0" w:color="auto"/>
                        <w:left w:val="none" w:sz="0" w:space="0" w:color="auto"/>
                        <w:bottom w:val="none" w:sz="0" w:space="0" w:color="auto"/>
                        <w:right w:val="none" w:sz="0" w:space="0" w:color="auto"/>
                      </w:divBdr>
                    </w:div>
                  </w:divsChild>
                </w:div>
                <w:div w:id="1220898257">
                  <w:marLeft w:val="0"/>
                  <w:marRight w:val="0"/>
                  <w:marTop w:val="0"/>
                  <w:marBottom w:val="0"/>
                  <w:divBdr>
                    <w:top w:val="none" w:sz="0" w:space="0" w:color="auto"/>
                    <w:left w:val="none" w:sz="0" w:space="0" w:color="auto"/>
                    <w:bottom w:val="none" w:sz="0" w:space="0" w:color="auto"/>
                    <w:right w:val="none" w:sz="0" w:space="0" w:color="auto"/>
                  </w:divBdr>
                  <w:divsChild>
                    <w:div w:id="2082752439">
                      <w:marLeft w:val="0"/>
                      <w:marRight w:val="0"/>
                      <w:marTop w:val="0"/>
                      <w:marBottom w:val="0"/>
                      <w:divBdr>
                        <w:top w:val="none" w:sz="0" w:space="0" w:color="auto"/>
                        <w:left w:val="none" w:sz="0" w:space="0" w:color="auto"/>
                        <w:bottom w:val="none" w:sz="0" w:space="0" w:color="auto"/>
                        <w:right w:val="none" w:sz="0" w:space="0" w:color="auto"/>
                      </w:divBdr>
                    </w:div>
                  </w:divsChild>
                </w:div>
                <w:div w:id="211891142">
                  <w:marLeft w:val="0"/>
                  <w:marRight w:val="0"/>
                  <w:marTop w:val="0"/>
                  <w:marBottom w:val="0"/>
                  <w:divBdr>
                    <w:top w:val="none" w:sz="0" w:space="0" w:color="auto"/>
                    <w:left w:val="none" w:sz="0" w:space="0" w:color="auto"/>
                    <w:bottom w:val="none" w:sz="0" w:space="0" w:color="auto"/>
                    <w:right w:val="none" w:sz="0" w:space="0" w:color="auto"/>
                  </w:divBdr>
                  <w:divsChild>
                    <w:div w:id="69082621">
                      <w:marLeft w:val="0"/>
                      <w:marRight w:val="0"/>
                      <w:marTop w:val="0"/>
                      <w:marBottom w:val="0"/>
                      <w:divBdr>
                        <w:top w:val="none" w:sz="0" w:space="0" w:color="auto"/>
                        <w:left w:val="none" w:sz="0" w:space="0" w:color="auto"/>
                        <w:bottom w:val="none" w:sz="0" w:space="0" w:color="auto"/>
                        <w:right w:val="none" w:sz="0" w:space="0" w:color="auto"/>
                      </w:divBdr>
                    </w:div>
                  </w:divsChild>
                </w:div>
                <w:div w:id="355228574">
                  <w:marLeft w:val="0"/>
                  <w:marRight w:val="0"/>
                  <w:marTop w:val="0"/>
                  <w:marBottom w:val="0"/>
                  <w:divBdr>
                    <w:top w:val="none" w:sz="0" w:space="0" w:color="auto"/>
                    <w:left w:val="none" w:sz="0" w:space="0" w:color="auto"/>
                    <w:bottom w:val="none" w:sz="0" w:space="0" w:color="auto"/>
                    <w:right w:val="none" w:sz="0" w:space="0" w:color="auto"/>
                  </w:divBdr>
                  <w:divsChild>
                    <w:div w:id="1007095179">
                      <w:marLeft w:val="0"/>
                      <w:marRight w:val="0"/>
                      <w:marTop w:val="0"/>
                      <w:marBottom w:val="0"/>
                      <w:divBdr>
                        <w:top w:val="none" w:sz="0" w:space="0" w:color="auto"/>
                        <w:left w:val="none" w:sz="0" w:space="0" w:color="auto"/>
                        <w:bottom w:val="none" w:sz="0" w:space="0" w:color="auto"/>
                        <w:right w:val="none" w:sz="0" w:space="0" w:color="auto"/>
                      </w:divBdr>
                    </w:div>
                  </w:divsChild>
                </w:div>
                <w:div w:id="1082918412">
                  <w:marLeft w:val="0"/>
                  <w:marRight w:val="0"/>
                  <w:marTop w:val="0"/>
                  <w:marBottom w:val="0"/>
                  <w:divBdr>
                    <w:top w:val="none" w:sz="0" w:space="0" w:color="auto"/>
                    <w:left w:val="none" w:sz="0" w:space="0" w:color="auto"/>
                    <w:bottom w:val="none" w:sz="0" w:space="0" w:color="auto"/>
                    <w:right w:val="none" w:sz="0" w:space="0" w:color="auto"/>
                  </w:divBdr>
                  <w:divsChild>
                    <w:div w:id="1681735316">
                      <w:marLeft w:val="0"/>
                      <w:marRight w:val="0"/>
                      <w:marTop w:val="0"/>
                      <w:marBottom w:val="0"/>
                      <w:divBdr>
                        <w:top w:val="none" w:sz="0" w:space="0" w:color="auto"/>
                        <w:left w:val="none" w:sz="0" w:space="0" w:color="auto"/>
                        <w:bottom w:val="none" w:sz="0" w:space="0" w:color="auto"/>
                        <w:right w:val="none" w:sz="0" w:space="0" w:color="auto"/>
                      </w:divBdr>
                    </w:div>
                  </w:divsChild>
                </w:div>
                <w:div w:id="1091782327">
                  <w:marLeft w:val="0"/>
                  <w:marRight w:val="0"/>
                  <w:marTop w:val="0"/>
                  <w:marBottom w:val="0"/>
                  <w:divBdr>
                    <w:top w:val="none" w:sz="0" w:space="0" w:color="auto"/>
                    <w:left w:val="none" w:sz="0" w:space="0" w:color="auto"/>
                    <w:bottom w:val="none" w:sz="0" w:space="0" w:color="auto"/>
                    <w:right w:val="none" w:sz="0" w:space="0" w:color="auto"/>
                  </w:divBdr>
                  <w:divsChild>
                    <w:div w:id="1948732837">
                      <w:marLeft w:val="0"/>
                      <w:marRight w:val="0"/>
                      <w:marTop w:val="0"/>
                      <w:marBottom w:val="0"/>
                      <w:divBdr>
                        <w:top w:val="none" w:sz="0" w:space="0" w:color="auto"/>
                        <w:left w:val="none" w:sz="0" w:space="0" w:color="auto"/>
                        <w:bottom w:val="none" w:sz="0" w:space="0" w:color="auto"/>
                        <w:right w:val="none" w:sz="0" w:space="0" w:color="auto"/>
                      </w:divBdr>
                    </w:div>
                  </w:divsChild>
                </w:div>
                <w:div w:id="1835948251">
                  <w:marLeft w:val="0"/>
                  <w:marRight w:val="0"/>
                  <w:marTop w:val="0"/>
                  <w:marBottom w:val="0"/>
                  <w:divBdr>
                    <w:top w:val="none" w:sz="0" w:space="0" w:color="auto"/>
                    <w:left w:val="none" w:sz="0" w:space="0" w:color="auto"/>
                    <w:bottom w:val="none" w:sz="0" w:space="0" w:color="auto"/>
                    <w:right w:val="none" w:sz="0" w:space="0" w:color="auto"/>
                  </w:divBdr>
                  <w:divsChild>
                    <w:div w:id="2010788243">
                      <w:marLeft w:val="0"/>
                      <w:marRight w:val="0"/>
                      <w:marTop w:val="0"/>
                      <w:marBottom w:val="0"/>
                      <w:divBdr>
                        <w:top w:val="none" w:sz="0" w:space="0" w:color="auto"/>
                        <w:left w:val="none" w:sz="0" w:space="0" w:color="auto"/>
                        <w:bottom w:val="none" w:sz="0" w:space="0" w:color="auto"/>
                        <w:right w:val="none" w:sz="0" w:space="0" w:color="auto"/>
                      </w:divBdr>
                    </w:div>
                  </w:divsChild>
                </w:div>
                <w:div w:id="378672332">
                  <w:marLeft w:val="0"/>
                  <w:marRight w:val="0"/>
                  <w:marTop w:val="0"/>
                  <w:marBottom w:val="0"/>
                  <w:divBdr>
                    <w:top w:val="none" w:sz="0" w:space="0" w:color="auto"/>
                    <w:left w:val="none" w:sz="0" w:space="0" w:color="auto"/>
                    <w:bottom w:val="none" w:sz="0" w:space="0" w:color="auto"/>
                    <w:right w:val="none" w:sz="0" w:space="0" w:color="auto"/>
                  </w:divBdr>
                  <w:divsChild>
                    <w:div w:id="1907255070">
                      <w:marLeft w:val="0"/>
                      <w:marRight w:val="0"/>
                      <w:marTop w:val="0"/>
                      <w:marBottom w:val="0"/>
                      <w:divBdr>
                        <w:top w:val="none" w:sz="0" w:space="0" w:color="auto"/>
                        <w:left w:val="none" w:sz="0" w:space="0" w:color="auto"/>
                        <w:bottom w:val="none" w:sz="0" w:space="0" w:color="auto"/>
                        <w:right w:val="none" w:sz="0" w:space="0" w:color="auto"/>
                      </w:divBdr>
                    </w:div>
                  </w:divsChild>
                </w:div>
                <w:div w:id="1535650154">
                  <w:marLeft w:val="0"/>
                  <w:marRight w:val="0"/>
                  <w:marTop w:val="0"/>
                  <w:marBottom w:val="0"/>
                  <w:divBdr>
                    <w:top w:val="none" w:sz="0" w:space="0" w:color="auto"/>
                    <w:left w:val="none" w:sz="0" w:space="0" w:color="auto"/>
                    <w:bottom w:val="none" w:sz="0" w:space="0" w:color="auto"/>
                    <w:right w:val="none" w:sz="0" w:space="0" w:color="auto"/>
                  </w:divBdr>
                  <w:divsChild>
                    <w:div w:id="1863975308">
                      <w:marLeft w:val="0"/>
                      <w:marRight w:val="0"/>
                      <w:marTop w:val="0"/>
                      <w:marBottom w:val="0"/>
                      <w:divBdr>
                        <w:top w:val="none" w:sz="0" w:space="0" w:color="auto"/>
                        <w:left w:val="none" w:sz="0" w:space="0" w:color="auto"/>
                        <w:bottom w:val="none" w:sz="0" w:space="0" w:color="auto"/>
                        <w:right w:val="none" w:sz="0" w:space="0" w:color="auto"/>
                      </w:divBdr>
                    </w:div>
                  </w:divsChild>
                </w:div>
                <w:div w:id="388647199">
                  <w:marLeft w:val="0"/>
                  <w:marRight w:val="0"/>
                  <w:marTop w:val="0"/>
                  <w:marBottom w:val="0"/>
                  <w:divBdr>
                    <w:top w:val="none" w:sz="0" w:space="0" w:color="auto"/>
                    <w:left w:val="none" w:sz="0" w:space="0" w:color="auto"/>
                    <w:bottom w:val="none" w:sz="0" w:space="0" w:color="auto"/>
                    <w:right w:val="none" w:sz="0" w:space="0" w:color="auto"/>
                  </w:divBdr>
                  <w:divsChild>
                    <w:div w:id="1233346167">
                      <w:marLeft w:val="0"/>
                      <w:marRight w:val="0"/>
                      <w:marTop w:val="0"/>
                      <w:marBottom w:val="0"/>
                      <w:divBdr>
                        <w:top w:val="none" w:sz="0" w:space="0" w:color="auto"/>
                        <w:left w:val="none" w:sz="0" w:space="0" w:color="auto"/>
                        <w:bottom w:val="none" w:sz="0" w:space="0" w:color="auto"/>
                        <w:right w:val="none" w:sz="0" w:space="0" w:color="auto"/>
                      </w:divBdr>
                    </w:div>
                  </w:divsChild>
                </w:div>
                <w:div w:id="395857138">
                  <w:marLeft w:val="0"/>
                  <w:marRight w:val="0"/>
                  <w:marTop w:val="0"/>
                  <w:marBottom w:val="0"/>
                  <w:divBdr>
                    <w:top w:val="none" w:sz="0" w:space="0" w:color="auto"/>
                    <w:left w:val="none" w:sz="0" w:space="0" w:color="auto"/>
                    <w:bottom w:val="none" w:sz="0" w:space="0" w:color="auto"/>
                    <w:right w:val="none" w:sz="0" w:space="0" w:color="auto"/>
                  </w:divBdr>
                  <w:divsChild>
                    <w:div w:id="1524127684">
                      <w:marLeft w:val="0"/>
                      <w:marRight w:val="0"/>
                      <w:marTop w:val="0"/>
                      <w:marBottom w:val="0"/>
                      <w:divBdr>
                        <w:top w:val="none" w:sz="0" w:space="0" w:color="auto"/>
                        <w:left w:val="none" w:sz="0" w:space="0" w:color="auto"/>
                        <w:bottom w:val="none" w:sz="0" w:space="0" w:color="auto"/>
                        <w:right w:val="none" w:sz="0" w:space="0" w:color="auto"/>
                      </w:divBdr>
                    </w:div>
                  </w:divsChild>
                </w:div>
                <w:div w:id="1252816819">
                  <w:marLeft w:val="0"/>
                  <w:marRight w:val="0"/>
                  <w:marTop w:val="0"/>
                  <w:marBottom w:val="0"/>
                  <w:divBdr>
                    <w:top w:val="none" w:sz="0" w:space="0" w:color="auto"/>
                    <w:left w:val="none" w:sz="0" w:space="0" w:color="auto"/>
                    <w:bottom w:val="none" w:sz="0" w:space="0" w:color="auto"/>
                    <w:right w:val="none" w:sz="0" w:space="0" w:color="auto"/>
                  </w:divBdr>
                  <w:divsChild>
                    <w:div w:id="2005933574">
                      <w:marLeft w:val="0"/>
                      <w:marRight w:val="0"/>
                      <w:marTop w:val="0"/>
                      <w:marBottom w:val="0"/>
                      <w:divBdr>
                        <w:top w:val="none" w:sz="0" w:space="0" w:color="auto"/>
                        <w:left w:val="none" w:sz="0" w:space="0" w:color="auto"/>
                        <w:bottom w:val="none" w:sz="0" w:space="0" w:color="auto"/>
                        <w:right w:val="none" w:sz="0" w:space="0" w:color="auto"/>
                      </w:divBdr>
                    </w:div>
                  </w:divsChild>
                </w:div>
                <w:div w:id="388070822">
                  <w:marLeft w:val="0"/>
                  <w:marRight w:val="0"/>
                  <w:marTop w:val="0"/>
                  <w:marBottom w:val="0"/>
                  <w:divBdr>
                    <w:top w:val="none" w:sz="0" w:space="0" w:color="auto"/>
                    <w:left w:val="none" w:sz="0" w:space="0" w:color="auto"/>
                    <w:bottom w:val="none" w:sz="0" w:space="0" w:color="auto"/>
                    <w:right w:val="none" w:sz="0" w:space="0" w:color="auto"/>
                  </w:divBdr>
                  <w:divsChild>
                    <w:div w:id="861436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1748339">
          <w:marLeft w:val="0"/>
          <w:marRight w:val="0"/>
          <w:marTop w:val="0"/>
          <w:marBottom w:val="0"/>
          <w:divBdr>
            <w:top w:val="none" w:sz="0" w:space="0" w:color="auto"/>
            <w:left w:val="none" w:sz="0" w:space="0" w:color="auto"/>
            <w:bottom w:val="none" w:sz="0" w:space="0" w:color="auto"/>
            <w:right w:val="none" w:sz="0" w:space="0" w:color="auto"/>
          </w:divBdr>
        </w:div>
        <w:div w:id="2141992933">
          <w:marLeft w:val="0"/>
          <w:marRight w:val="0"/>
          <w:marTop w:val="0"/>
          <w:marBottom w:val="0"/>
          <w:divBdr>
            <w:top w:val="none" w:sz="0" w:space="0" w:color="auto"/>
            <w:left w:val="none" w:sz="0" w:space="0" w:color="auto"/>
            <w:bottom w:val="none" w:sz="0" w:space="0" w:color="auto"/>
            <w:right w:val="none" w:sz="0" w:space="0" w:color="auto"/>
          </w:divBdr>
        </w:div>
        <w:div w:id="679549026">
          <w:marLeft w:val="0"/>
          <w:marRight w:val="0"/>
          <w:marTop w:val="0"/>
          <w:marBottom w:val="0"/>
          <w:divBdr>
            <w:top w:val="none" w:sz="0" w:space="0" w:color="auto"/>
            <w:left w:val="none" w:sz="0" w:space="0" w:color="auto"/>
            <w:bottom w:val="none" w:sz="0" w:space="0" w:color="auto"/>
            <w:right w:val="none" w:sz="0" w:space="0" w:color="auto"/>
          </w:divBdr>
          <w:divsChild>
            <w:div w:id="1547715937">
              <w:marLeft w:val="-75"/>
              <w:marRight w:val="0"/>
              <w:marTop w:val="30"/>
              <w:marBottom w:val="30"/>
              <w:divBdr>
                <w:top w:val="none" w:sz="0" w:space="0" w:color="auto"/>
                <w:left w:val="none" w:sz="0" w:space="0" w:color="auto"/>
                <w:bottom w:val="none" w:sz="0" w:space="0" w:color="auto"/>
                <w:right w:val="none" w:sz="0" w:space="0" w:color="auto"/>
              </w:divBdr>
              <w:divsChild>
                <w:div w:id="1951666068">
                  <w:marLeft w:val="0"/>
                  <w:marRight w:val="0"/>
                  <w:marTop w:val="0"/>
                  <w:marBottom w:val="0"/>
                  <w:divBdr>
                    <w:top w:val="none" w:sz="0" w:space="0" w:color="auto"/>
                    <w:left w:val="none" w:sz="0" w:space="0" w:color="auto"/>
                    <w:bottom w:val="none" w:sz="0" w:space="0" w:color="auto"/>
                    <w:right w:val="none" w:sz="0" w:space="0" w:color="auto"/>
                  </w:divBdr>
                  <w:divsChild>
                    <w:div w:id="1853765355">
                      <w:marLeft w:val="0"/>
                      <w:marRight w:val="0"/>
                      <w:marTop w:val="0"/>
                      <w:marBottom w:val="0"/>
                      <w:divBdr>
                        <w:top w:val="none" w:sz="0" w:space="0" w:color="auto"/>
                        <w:left w:val="none" w:sz="0" w:space="0" w:color="auto"/>
                        <w:bottom w:val="none" w:sz="0" w:space="0" w:color="auto"/>
                        <w:right w:val="none" w:sz="0" w:space="0" w:color="auto"/>
                      </w:divBdr>
                    </w:div>
                  </w:divsChild>
                </w:div>
                <w:div w:id="687408089">
                  <w:marLeft w:val="0"/>
                  <w:marRight w:val="0"/>
                  <w:marTop w:val="0"/>
                  <w:marBottom w:val="0"/>
                  <w:divBdr>
                    <w:top w:val="none" w:sz="0" w:space="0" w:color="auto"/>
                    <w:left w:val="none" w:sz="0" w:space="0" w:color="auto"/>
                    <w:bottom w:val="none" w:sz="0" w:space="0" w:color="auto"/>
                    <w:right w:val="none" w:sz="0" w:space="0" w:color="auto"/>
                  </w:divBdr>
                  <w:divsChild>
                    <w:div w:id="686638863">
                      <w:marLeft w:val="0"/>
                      <w:marRight w:val="0"/>
                      <w:marTop w:val="0"/>
                      <w:marBottom w:val="0"/>
                      <w:divBdr>
                        <w:top w:val="none" w:sz="0" w:space="0" w:color="auto"/>
                        <w:left w:val="none" w:sz="0" w:space="0" w:color="auto"/>
                        <w:bottom w:val="none" w:sz="0" w:space="0" w:color="auto"/>
                        <w:right w:val="none" w:sz="0" w:space="0" w:color="auto"/>
                      </w:divBdr>
                    </w:div>
                  </w:divsChild>
                </w:div>
                <w:div w:id="1426223761">
                  <w:marLeft w:val="0"/>
                  <w:marRight w:val="0"/>
                  <w:marTop w:val="0"/>
                  <w:marBottom w:val="0"/>
                  <w:divBdr>
                    <w:top w:val="none" w:sz="0" w:space="0" w:color="auto"/>
                    <w:left w:val="none" w:sz="0" w:space="0" w:color="auto"/>
                    <w:bottom w:val="none" w:sz="0" w:space="0" w:color="auto"/>
                    <w:right w:val="none" w:sz="0" w:space="0" w:color="auto"/>
                  </w:divBdr>
                  <w:divsChild>
                    <w:div w:id="417481805">
                      <w:marLeft w:val="0"/>
                      <w:marRight w:val="0"/>
                      <w:marTop w:val="0"/>
                      <w:marBottom w:val="0"/>
                      <w:divBdr>
                        <w:top w:val="none" w:sz="0" w:space="0" w:color="auto"/>
                        <w:left w:val="none" w:sz="0" w:space="0" w:color="auto"/>
                        <w:bottom w:val="none" w:sz="0" w:space="0" w:color="auto"/>
                        <w:right w:val="none" w:sz="0" w:space="0" w:color="auto"/>
                      </w:divBdr>
                    </w:div>
                  </w:divsChild>
                </w:div>
                <w:div w:id="1502164857">
                  <w:marLeft w:val="0"/>
                  <w:marRight w:val="0"/>
                  <w:marTop w:val="0"/>
                  <w:marBottom w:val="0"/>
                  <w:divBdr>
                    <w:top w:val="none" w:sz="0" w:space="0" w:color="auto"/>
                    <w:left w:val="none" w:sz="0" w:space="0" w:color="auto"/>
                    <w:bottom w:val="none" w:sz="0" w:space="0" w:color="auto"/>
                    <w:right w:val="none" w:sz="0" w:space="0" w:color="auto"/>
                  </w:divBdr>
                  <w:divsChild>
                    <w:div w:id="1265963769">
                      <w:marLeft w:val="0"/>
                      <w:marRight w:val="0"/>
                      <w:marTop w:val="0"/>
                      <w:marBottom w:val="0"/>
                      <w:divBdr>
                        <w:top w:val="none" w:sz="0" w:space="0" w:color="auto"/>
                        <w:left w:val="none" w:sz="0" w:space="0" w:color="auto"/>
                        <w:bottom w:val="none" w:sz="0" w:space="0" w:color="auto"/>
                        <w:right w:val="none" w:sz="0" w:space="0" w:color="auto"/>
                      </w:divBdr>
                    </w:div>
                  </w:divsChild>
                </w:div>
                <w:div w:id="255867442">
                  <w:marLeft w:val="0"/>
                  <w:marRight w:val="0"/>
                  <w:marTop w:val="0"/>
                  <w:marBottom w:val="0"/>
                  <w:divBdr>
                    <w:top w:val="none" w:sz="0" w:space="0" w:color="auto"/>
                    <w:left w:val="none" w:sz="0" w:space="0" w:color="auto"/>
                    <w:bottom w:val="none" w:sz="0" w:space="0" w:color="auto"/>
                    <w:right w:val="none" w:sz="0" w:space="0" w:color="auto"/>
                  </w:divBdr>
                  <w:divsChild>
                    <w:div w:id="763653021">
                      <w:marLeft w:val="0"/>
                      <w:marRight w:val="0"/>
                      <w:marTop w:val="0"/>
                      <w:marBottom w:val="0"/>
                      <w:divBdr>
                        <w:top w:val="none" w:sz="0" w:space="0" w:color="auto"/>
                        <w:left w:val="none" w:sz="0" w:space="0" w:color="auto"/>
                        <w:bottom w:val="none" w:sz="0" w:space="0" w:color="auto"/>
                        <w:right w:val="none" w:sz="0" w:space="0" w:color="auto"/>
                      </w:divBdr>
                    </w:div>
                  </w:divsChild>
                </w:div>
                <w:div w:id="1152721241">
                  <w:marLeft w:val="0"/>
                  <w:marRight w:val="0"/>
                  <w:marTop w:val="0"/>
                  <w:marBottom w:val="0"/>
                  <w:divBdr>
                    <w:top w:val="none" w:sz="0" w:space="0" w:color="auto"/>
                    <w:left w:val="none" w:sz="0" w:space="0" w:color="auto"/>
                    <w:bottom w:val="none" w:sz="0" w:space="0" w:color="auto"/>
                    <w:right w:val="none" w:sz="0" w:space="0" w:color="auto"/>
                  </w:divBdr>
                  <w:divsChild>
                    <w:div w:id="621618871">
                      <w:marLeft w:val="0"/>
                      <w:marRight w:val="0"/>
                      <w:marTop w:val="0"/>
                      <w:marBottom w:val="0"/>
                      <w:divBdr>
                        <w:top w:val="none" w:sz="0" w:space="0" w:color="auto"/>
                        <w:left w:val="none" w:sz="0" w:space="0" w:color="auto"/>
                        <w:bottom w:val="none" w:sz="0" w:space="0" w:color="auto"/>
                        <w:right w:val="none" w:sz="0" w:space="0" w:color="auto"/>
                      </w:divBdr>
                    </w:div>
                  </w:divsChild>
                </w:div>
                <w:div w:id="1910967136">
                  <w:marLeft w:val="0"/>
                  <w:marRight w:val="0"/>
                  <w:marTop w:val="0"/>
                  <w:marBottom w:val="0"/>
                  <w:divBdr>
                    <w:top w:val="none" w:sz="0" w:space="0" w:color="auto"/>
                    <w:left w:val="none" w:sz="0" w:space="0" w:color="auto"/>
                    <w:bottom w:val="none" w:sz="0" w:space="0" w:color="auto"/>
                    <w:right w:val="none" w:sz="0" w:space="0" w:color="auto"/>
                  </w:divBdr>
                  <w:divsChild>
                    <w:div w:id="1900558429">
                      <w:marLeft w:val="0"/>
                      <w:marRight w:val="0"/>
                      <w:marTop w:val="0"/>
                      <w:marBottom w:val="0"/>
                      <w:divBdr>
                        <w:top w:val="none" w:sz="0" w:space="0" w:color="auto"/>
                        <w:left w:val="none" w:sz="0" w:space="0" w:color="auto"/>
                        <w:bottom w:val="none" w:sz="0" w:space="0" w:color="auto"/>
                        <w:right w:val="none" w:sz="0" w:space="0" w:color="auto"/>
                      </w:divBdr>
                    </w:div>
                  </w:divsChild>
                </w:div>
                <w:div w:id="1368599318">
                  <w:marLeft w:val="0"/>
                  <w:marRight w:val="0"/>
                  <w:marTop w:val="0"/>
                  <w:marBottom w:val="0"/>
                  <w:divBdr>
                    <w:top w:val="none" w:sz="0" w:space="0" w:color="auto"/>
                    <w:left w:val="none" w:sz="0" w:space="0" w:color="auto"/>
                    <w:bottom w:val="none" w:sz="0" w:space="0" w:color="auto"/>
                    <w:right w:val="none" w:sz="0" w:space="0" w:color="auto"/>
                  </w:divBdr>
                  <w:divsChild>
                    <w:div w:id="1823160756">
                      <w:marLeft w:val="0"/>
                      <w:marRight w:val="0"/>
                      <w:marTop w:val="0"/>
                      <w:marBottom w:val="0"/>
                      <w:divBdr>
                        <w:top w:val="none" w:sz="0" w:space="0" w:color="auto"/>
                        <w:left w:val="none" w:sz="0" w:space="0" w:color="auto"/>
                        <w:bottom w:val="none" w:sz="0" w:space="0" w:color="auto"/>
                        <w:right w:val="none" w:sz="0" w:space="0" w:color="auto"/>
                      </w:divBdr>
                    </w:div>
                  </w:divsChild>
                </w:div>
                <w:div w:id="153843870">
                  <w:marLeft w:val="0"/>
                  <w:marRight w:val="0"/>
                  <w:marTop w:val="0"/>
                  <w:marBottom w:val="0"/>
                  <w:divBdr>
                    <w:top w:val="none" w:sz="0" w:space="0" w:color="auto"/>
                    <w:left w:val="none" w:sz="0" w:space="0" w:color="auto"/>
                    <w:bottom w:val="none" w:sz="0" w:space="0" w:color="auto"/>
                    <w:right w:val="none" w:sz="0" w:space="0" w:color="auto"/>
                  </w:divBdr>
                  <w:divsChild>
                    <w:div w:id="1828859337">
                      <w:marLeft w:val="0"/>
                      <w:marRight w:val="0"/>
                      <w:marTop w:val="0"/>
                      <w:marBottom w:val="0"/>
                      <w:divBdr>
                        <w:top w:val="none" w:sz="0" w:space="0" w:color="auto"/>
                        <w:left w:val="none" w:sz="0" w:space="0" w:color="auto"/>
                        <w:bottom w:val="none" w:sz="0" w:space="0" w:color="auto"/>
                        <w:right w:val="none" w:sz="0" w:space="0" w:color="auto"/>
                      </w:divBdr>
                    </w:div>
                  </w:divsChild>
                </w:div>
                <w:div w:id="727338306">
                  <w:marLeft w:val="0"/>
                  <w:marRight w:val="0"/>
                  <w:marTop w:val="0"/>
                  <w:marBottom w:val="0"/>
                  <w:divBdr>
                    <w:top w:val="none" w:sz="0" w:space="0" w:color="auto"/>
                    <w:left w:val="none" w:sz="0" w:space="0" w:color="auto"/>
                    <w:bottom w:val="none" w:sz="0" w:space="0" w:color="auto"/>
                    <w:right w:val="none" w:sz="0" w:space="0" w:color="auto"/>
                  </w:divBdr>
                  <w:divsChild>
                    <w:div w:id="1784616866">
                      <w:marLeft w:val="0"/>
                      <w:marRight w:val="0"/>
                      <w:marTop w:val="0"/>
                      <w:marBottom w:val="0"/>
                      <w:divBdr>
                        <w:top w:val="none" w:sz="0" w:space="0" w:color="auto"/>
                        <w:left w:val="none" w:sz="0" w:space="0" w:color="auto"/>
                        <w:bottom w:val="none" w:sz="0" w:space="0" w:color="auto"/>
                        <w:right w:val="none" w:sz="0" w:space="0" w:color="auto"/>
                      </w:divBdr>
                    </w:div>
                  </w:divsChild>
                </w:div>
                <w:div w:id="182518333">
                  <w:marLeft w:val="0"/>
                  <w:marRight w:val="0"/>
                  <w:marTop w:val="0"/>
                  <w:marBottom w:val="0"/>
                  <w:divBdr>
                    <w:top w:val="none" w:sz="0" w:space="0" w:color="auto"/>
                    <w:left w:val="none" w:sz="0" w:space="0" w:color="auto"/>
                    <w:bottom w:val="none" w:sz="0" w:space="0" w:color="auto"/>
                    <w:right w:val="none" w:sz="0" w:space="0" w:color="auto"/>
                  </w:divBdr>
                  <w:divsChild>
                    <w:div w:id="105656053">
                      <w:marLeft w:val="0"/>
                      <w:marRight w:val="0"/>
                      <w:marTop w:val="0"/>
                      <w:marBottom w:val="0"/>
                      <w:divBdr>
                        <w:top w:val="none" w:sz="0" w:space="0" w:color="auto"/>
                        <w:left w:val="none" w:sz="0" w:space="0" w:color="auto"/>
                        <w:bottom w:val="none" w:sz="0" w:space="0" w:color="auto"/>
                        <w:right w:val="none" w:sz="0" w:space="0" w:color="auto"/>
                      </w:divBdr>
                    </w:div>
                  </w:divsChild>
                </w:div>
                <w:div w:id="488911253">
                  <w:marLeft w:val="0"/>
                  <w:marRight w:val="0"/>
                  <w:marTop w:val="0"/>
                  <w:marBottom w:val="0"/>
                  <w:divBdr>
                    <w:top w:val="none" w:sz="0" w:space="0" w:color="auto"/>
                    <w:left w:val="none" w:sz="0" w:space="0" w:color="auto"/>
                    <w:bottom w:val="none" w:sz="0" w:space="0" w:color="auto"/>
                    <w:right w:val="none" w:sz="0" w:space="0" w:color="auto"/>
                  </w:divBdr>
                  <w:divsChild>
                    <w:div w:id="1704134897">
                      <w:marLeft w:val="0"/>
                      <w:marRight w:val="0"/>
                      <w:marTop w:val="0"/>
                      <w:marBottom w:val="0"/>
                      <w:divBdr>
                        <w:top w:val="none" w:sz="0" w:space="0" w:color="auto"/>
                        <w:left w:val="none" w:sz="0" w:space="0" w:color="auto"/>
                        <w:bottom w:val="none" w:sz="0" w:space="0" w:color="auto"/>
                        <w:right w:val="none" w:sz="0" w:space="0" w:color="auto"/>
                      </w:divBdr>
                    </w:div>
                  </w:divsChild>
                </w:div>
                <w:div w:id="1343358393">
                  <w:marLeft w:val="0"/>
                  <w:marRight w:val="0"/>
                  <w:marTop w:val="0"/>
                  <w:marBottom w:val="0"/>
                  <w:divBdr>
                    <w:top w:val="none" w:sz="0" w:space="0" w:color="auto"/>
                    <w:left w:val="none" w:sz="0" w:space="0" w:color="auto"/>
                    <w:bottom w:val="none" w:sz="0" w:space="0" w:color="auto"/>
                    <w:right w:val="none" w:sz="0" w:space="0" w:color="auto"/>
                  </w:divBdr>
                  <w:divsChild>
                    <w:div w:id="703754266">
                      <w:marLeft w:val="0"/>
                      <w:marRight w:val="0"/>
                      <w:marTop w:val="0"/>
                      <w:marBottom w:val="0"/>
                      <w:divBdr>
                        <w:top w:val="none" w:sz="0" w:space="0" w:color="auto"/>
                        <w:left w:val="none" w:sz="0" w:space="0" w:color="auto"/>
                        <w:bottom w:val="none" w:sz="0" w:space="0" w:color="auto"/>
                        <w:right w:val="none" w:sz="0" w:space="0" w:color="auto"/>
                      </w:divBdr>
                    </w:div>
                  </w:divsChild>
                </w:div>
                <w:div w:id="159589172">
                  <w:marLeft w:val="0"/>
                  <w:marRight w:val="0"/>
                  <w:marTop w:val="0"/>
                  <w:marBottom w:val="0"/>
                  <w:divBdr>
                    <w:top w:val="none" w:sz="0" w:space="0" w:color="auto"/>
                    <w:left w:val="none" w:sz="0" w:space="0" w:color="auto"/>
                    <w:bottom w:val="none" w:sz="0" w:space="0" w:color="auto"/>
                    <w:right w:val="none" w:sz="0" w:space="0" w:color="auto"/>
                  </w:divBdr>
                  <w:divsChild>
                    <w:div w:id="359554155">
                      <w:marLeft w:val="0"/>
                      <w:marRight w:val="0"/>
                      <w:marTop w:val="0"/>
                      <w:marBottom w:val="0"/>
                      <w:divBdr>
                        <w:top w:val="none" w:sz="0" w:space="0" w:color="auto"/>
                        <w:left w:val="none" w:sz="0" w:space="0" w:color="auto"/>
                        <w:bottom w:val="none" w:sz="0" w:space="0" w:color="auto"/>
                        <w:right w:val="none" w:sz="0" w:space="0" w:color="auto"/>
                      </w:divBdr>
                    </w:div>
                  </w:divsChild>
                </w:div>
                <w:div w:id="789933878">
                  <w:marLeft w:val="0"/>
                  <w:marRight w:val="0"/>
                  <w:marTop w:val="0"/>
                  <w:marBottom w:val="0"/>
                  <w:divBdr>
                    <w:top w:val="none" w:sz="0" w:space="0" w:color="auto"/>
                    <w:left w:val="none" w:sz="0" w:space="0" w:color="auto"/>
                    <w:bottom w:val="none" w:sz="0" w:space="0" w:color="auto"/>
                    <w:right w:val="none" w:sz="0" w:space="0" w:color="auto"/>
                  </w:divBdr>
                  <w:divsChild>
                    <w:div w:id="58335486">
                      <w:marLeft w:val="0"/>
                      <w:marRight w:val="0"/>
                      <w:marTop w:val="0"/>
                      <w:marBottom w:val="0"/>
                      <w:divBdr>
                        <w:top w:val="none" w:sz="0" w:space="0" w:color="auto"/>
                        <w:left w:val="none" w:sz="0" w:space="0" w:color="auto"/>
                        <w:bottom w:val="none" w:sz="0" w:space="0" w:color="auto"/>
                        <w:right w:val="none" w:sz="0" w:space="0" w:color="auto"/>
                      </w:divBdr>
                    </w:div>
                  </w:divsChild>
                </w:div>
                <w:div w:id="291182042">
                  <w:marLeft w:val="0"/>
                  <w:marRight w:val="0"/>
                  <w:marTop w:val="0"/>
                  <w:marBottom w:val="0"/>
                  <w:divBdr>
                    <w:top w:val="none" w:sz="0" w:space="0" w:color="auto"/>
                    <w:left w:val="none" w:sz="0" w:space="0" w:color="auto"/>
                    <w:bottom w:val="none" w:sz="0" w:space="0" w:color="auto"/>
                    <w:right w:val="none" w:sz="0" w:space="0" w:color="auto"/>
                  </w:divBdr>
                  <w:divsChild>
                    <w:div w:id="542525545">
                      <w:marLeft w:val="0"/>
                      <w:marRight w:val="0"/>
                      <w:marTop w:val="0"/>
                      <w:marBottom w:val="0"/>
                      <w:divBdr>
                        <w:top w:val="none" w:sz="0" w:space="0" w:color="auto"/>
                        <w:left w:val="none" w:sz="0" w:space="0" w:color="auto"/>
                        <w:bottom w:val="none" w:sz="0" w:space="0" w:color="auto"/>
                        <w:right w:val="none" w:sz="0" w:space="0" w:color="auto"/>
                      </w:divBdr>
                    </w:div>
                  </w:divsChild>
                </w:div>
                <w:div w:id="880476473">
                  <w:marLeft w:val="0"/>
                  <w:marRight w:val="0"/>
                  <w:marTop w:val="0"/>
                  <w:marBottom w:val="0"/>
                  <w:divBdr>
                    <w:top w:val="none" w:sz="0" w:space="0" w:color="auto"/>
                    <w:left w:val="none" w:sz="0" w:space="0" w:color="auto"/>
                    <w:bottom w:val="none" w:sz="0" w:space="0" w:color="auto"/>
                    <w:right w:val="none" w:sz="0" w:space="0" w:color="auto"/>
                  </w:divBdr>
                  <w:divsChild>
                    <w:div w:id="1836798556">
                      <w:marLeft w:val="0"/>
                      <w:marRight w:val="0"/>
                      <w:marTop w:val="0"/>
                      <w:marBottom w:val="0"/>
                      <w:divBdr>
                        <w:top w:val="none" w:sz="0" w:space="0" w:color="auto"/>
                        <w:left w:val="none" w:sz="0" w:space="0" w:color="auto"/>
                        <w:bottom w:val="none" w:sz="0" w:space="0" w:color="auto"/>
                        <w:right w:val="none" w:sz="0" w:space="0" w:color="auto"/>
                      </w:divBdr>
                    </w:div>
                  </w:divsChild>
                </w:div>
                <w:div w:id="1155150681">
                  <w:marLeft w:val="0"/>
                  <w:marRight w:val="0"/>
                  <w:marTop w:val="0"/>
                  <w:marBottom w:val="0"/>
                  <w:divBdr>
                    <w:top w:val="none" w:sz="0" w:space="0" w:color="auto"/>
                    <w:left w:val="none" w:sz="0" w:space="0" w:color="auto"/>
                    <w:bottom w:val="none" w:sz="0" w:space="0" w:color="auto"/>
                    <w:right w:val="none" w:sz="0" w:space="0" w:color="auto"/>
                  </w:divBdr>
                  <w:divsChild>
                    <w:div w:id="1650094887">
                      <w:marLeft w:val="0"/>
                      <w:marRight w:val="0"/>
                      <w:marTop w:val="0"/>
                      <w:marBottom w:val="0"/>
                      <w:divBdr>
                        <w:top w:val="none" w:sz="0" w:space="0" w:color="auto"/>
                        <w:left w:val="none" w:sz="0" w:space="0" w:color="auto"/>
                        <w:bottom w:val="none" w:sz="0" w:space="0" w:color="auto"/>
                        <w:right w:val="none" w:sz="0" w:space="0" w:color="auto"/>
                      </w:divBdr>
                    </w:div>
                  </w:divsChild>
                </w:div>
                <w:div w:id="632905415">
                  <w:marLeft w:val="0"/>
                  <w:marRight w:val="0"/>
                  <w:marTop w:val="0"/>
                  <w:marBottom w:val="0"/>
                  <w:divBdr>
                    <w:top w:val="none" w:sz="0" w:space="0" w:color="auto"/>
                    <w:left w:val="none" w:sz="0" w:space="0" w:color="auto"/>
                    <w:bottom w:val="none" w:sz="0" w:space="0" w:color="auto"/>
                    <w:right w:val="none" w:sz="0" w:space="0" w:color="auto"/>
                  </w:divBdr>
                  <w:divsChild>
                    <w:div w:id="39280938">
                      <w:marLeft w:val="0"/>
                      <w:marRight w:val="0"/>
                      <w:marTop w:val="0"/>
                      <w:marBottom w:val="0"/>
                      <w:divBdr>
                        <w:top w:val="none" w:sz="0" w:space="0" w:color="auto"/>
                        <w:left w:val="none" w:sz="0" w:space="0" w:color="auto"/>
                        <w:bottom w:val="none" w:sz="0" w:space="0" w:color="auto"/>
                        <w:right w:val="none" w:sz="0" w:space="0" w:color="auto"/>
                      </w:divBdr>
                    </w:div>
                  </w:divsChild>
                </w:div>
                <w:div w:id="1389649587">
                  <w:marLeft w:val="0"/>
                  <w:marRight w:val="0"/>
                  <w:marTop w:val="0"/>
                  <w:marBottom w:val="0"/>
                  <w:divBdr>
                    <w:top w:val="none" w:sz="0" w:space="0" w:color="auto"/>
                    <w:left w:val="none" w:sz="0" w:space="0" w:color="auto"/>
                    <w:bottom w:val="none" w:sz="0" w:space="0" w:color="auto"/>
                    <w:right w:val="none" w:sz="0" w:space="0" w:color="auto"/>
                  </w:divBdr>
                  <w:divsChild>
                    <w:div w:id="172961600">
                      <w:marLeft w:val="0"/>
                      <w:marRight w:val="0"/>
                      <w:marTop w:val="0"/>
                      <w:marBottom w:val="0"/>
                      <w:divBdr>
                        <w:top w:val="none" w:sz="0" w:space="0" w:color="auto"/>
                        <w:left w:val="none" w:sz="0" w:space="0" w:color="auto"/>
                        <w:bottom w:val="none" w:sz="0" w:space="0" w:color="auto"/>
                        <w:right w:val="none" w:sz="0" w:space="0" w:color="auto"/>
                      </w:divBdr>
                    </w:div>
                  </w:divsChild>
                </w:div>
                <w:div w:id="2110346110">
                  <w:marLeft w:val="0"/>
                  <w:marRight w:val="0"/>
                  <w:marTop w:val="0"/>
                  <w:marBottom w:val="0"/>
                  <w:divBdr>
                    <w:top w:val="none" w:sz="0" w:space="0" w:color="auto"/>
                    <w:left w:val="none" w:sz="0" w:space="0" w:color="auto"/>
                    <w:bottom w:val="none" w:sz="0" w:space="0" w:color="auto"/>
                    <w:right w:val="none" w:sz="0" w:space="0" w:color="auto"/>
                  </w:divBdr>
                  <w:divsChild>
                    <w:div w:id="737822708">
                      <w:marLeft w:val="0"/>
                      <w:marRight w:val="0"/>
                      <w:marTop w:val="0"/>
                      <w:marBottom w:val="0"/>
                      <w:divBdr>
                        <w:top w:val="none" w:sz="0" w:space="0" w:color="auto"/>
                        <w:left w:val="none" w:sz="0" w:space="0" w:color="auto"/>
                        <w:bottom w:val="none" w:sz="0" w:space="0" w:color="auto"/>
                        <w:right w:val="none" w:sz="0" w:space="0" w:color="auto"/>
                      </w:divBdr>
                    </w:div>
                  </w:divsChild>
                </w:div>
                <w:div w:id="904989969">
                  <w:marLeft w:val="0"/>
                  <w:marRight w:val="0"/>
                  <w:marTop w:val="0"/>
                  <w:marBottom w:val="0"/>
                  <w:divBdr>
                    <w:top w:val="none" w:sz="0" w:space="0" w:color="auto"/>
                    <w:left w:val="none" w:sz="0" w:space="0" w:color="auto"/>
                    <w:bottom w:val="none" w:sz="0" w:space="0" w:color="auto"/>
                    <w:right w:val="none" w:sz="0" w:space="0" w:color="auto"/>
                  </w:divBdr>
                  <w:divsChild>
                    <w:div w:id="618297133">
                      <w:marLeft w:val="0"/>
                      <w:marRight w:val="0"/>
                      <w:marTop w:val="0"/>
                      <w:marBottom w:val="0"/>
                      <w:divBdr>
                        <w:top w:val="none" w:sz="0" w:space="0" w:color="auto"/>
                        <w:left w:val="none" w:sz="0" w:space="0" w:color="auto"/>
                        <w:bottom w:val="none" w:sz="0" w:space="0" w:color="auto"/>
                        <w:right w:val="none" w:sz="0" w:space="0" w:color="auto"/>
                      </w:divBdr>
                    </w:div>
                  </w:divsChild>
                </w:div>
                <w:div w:id="430392027">
                  <w:marLeft w:val="0"/>
                  <w:marRight w:val="0"/>
                  <w:marTop w:val="0"/>
                  <w:marBottom w:val="0"/>
                  <w:divBdr>
                    <w:top w:val="none" w:sz="0" w:space="0" w:color="auto"/>
                    <w:left w:val="none" w:sz="0" w:space="0" w:color="auto"/>
                    <w:bottom w:val="none" w:sz="0" w:space="0" w:color="auto"/>
                    <w:right w:val="none" w:sz="0" w:space="0" w:color="auto"/>
                  </w:divBdr>
                  <w:divsChild>
                    <w:div w:id="1527906668">
                      <w:marLeft w:val="0"/>
                      <w:marRight w:val="0"/>
                      <w:marTop w:val="0"/>
                      <w:marBottom w:val="0"/>
                      <w:divBdr>
                        <w:top w:val="none" w:sz="0" w:space="0" w:color="auto"/>
                        <w:left w:val="none" w:sz="0" w:space="0" w:color="auto"/>
                        <w:bottom w:val="none" w:sz="0" w:space="0" w:color="auto"/>
                        <w:right w:val="none" w:sz="0" w:space="0" w:color="auto"/>
                      </w:divBdr>
                    </w:div>
                  </w:divsChild>
                </w:div>
                <w:div w:id="610168074">
                  <w:marLeft w:val="0"/>
                  <w:marRight w:val="0"/>
                  <w:marTop w:val="0"/>
                  <w:marBottom w:val="0"/>
                  <w:divBdr>
                    <w:top w:val="none" w:sz="0" w:space="0" w:color="auto"/>
                    <w:left w:val="none" w:sz="0" w:space="0" w:color="auto"/>
                    <w:bottom w:val="none" w:sz="0" w:space="0" w:color="auto"/>
                    <w:right w:val="none" w:sz="0" w:space="0" w:color="auto"/>
                  </w:divBdr>
                  <w:divsChild>
                    <w:div w:id="1667053316">
                      <w:marLeft w:val="0"/>
                      <w:marRight w:val="0"/>
                      <w:marTop w:val="0"/>
                      <w:marBottom w:val="0"/>
                      <w:divBdr>
                        <w:top w:val="none" w:sz="0" w:space="0" w:color="auto"/>
                        <w:left w:val="none" w:sz="0" w:space="0" w:color="auto"/>
                        <w:bottom w:val="none" w:sz="0" w:space="0" w:color="auto"/>
                        <w:right w:val="none" w:sz="0" w:space="0" w:color="auto"/>
                      </w:divBdr>
                    </w:div>
                  </w:divsChild>
                </w:div>
                <w:div w:id="846867021">
                  <w:marLeft w:val="0"/>
                  <w:marRight w:val="0"/>
                  <w:marTop w:val="0"/>
                  <w:marBottom w:val="0"/>
                  <w:divBdr>
                    <w:top w:val="none" w:sz="0" w:space="0" w:color="auto"/>
                    <w:left w:val="none" w:sz="0" w:space="0" w:color="auto"/>
                    <w:bottom w:val="none" w:sz="0" w:space="0" w:color="auto"/>
                    <w:right w:val="none" w:sz="0" w:space="0" w:color="auto"/>
                  </w:divBdr>
                  <w:divsChild>
                    <w:div w:id="1113594489">
                      <w:marLeft w:val="0"/>
                      <w:marRight w:val="0"/>
                      <w:marTop w:val="0"/>
                      <w:marBottom w:val="0"/>
                      <w:divBdr>
                        <w:top w:val="none" w:sz="0" w:space="0" w:color="auto"/>
                        <w:left w:val="none" w:sz="0" w:space="0" w:color="auto"/>
                        <w:bottom w:val="none" w:sz="0" w:space="0" w:color="auto"/>
                        <w:right w:val="none" w:sz="0" w:space="0" w:color="auto"/>
                      </w:divBdr>
                    </w:div>
                  </w:divsChild>
                </w:div>
                <w:div w:id="2050566957">
                  <w:marLeft w:val="0"/>
                  <w:marRight w:val="0"/>
                  <w:marTop w:val="0"/>
                  <w:marBottom w:val="0"/>
                  <w:divBdr>
                    <w:top w:val="none" w:sz="0" w:space="0" w:color="auto"/>
                    <w:left w:val="none" w:sz="0" w:space="0" w:color="auto"/>
                    <w:bottom w:val="none" w:sz="0" w:space="0" w:color="auto"/>
                    <w:right w:val="none" w:sz="0" w:space="0" w:color="auto"/>
                  </w:divBdr>
                  <w:divsChild>
                    <w:div w:id="1890874035">
                      <w:marLeft w:val="0"/>
                      <w:marRight w:val="0"/>
                      <w:marTop w:val="0"/>
                      <w:marBottom w:val="0"/>
                      <w:divBdr>
                        <w:top w:val="none" w:sz="0" w:space="0" w:color="auto"/>
                        <w:left w:val="none" w:sz="0" w:space="0" w:color="auto"/>
                        <w:bottom w:val="none" w:sz="0" w:space="0" w:color="auto"/>
                        <w:right w:val="none" w:sz="0" w:space="0" w:color="auto"/>
                      </w:divBdr>
                    </w:div>
                  </w:divsChild>
                </w:div>
                <w:div w:id="330135689">
                  <w:marLeft w:val="0"/>
                  <w:marRight w:val="0"/>
                  <w:marTop w:val="0"/>
                  <w:marBottom w:val="0"/>
                  <w:divBdr>
                    <w:top w:val="none" w:sz="0" w:space="0" w:color="auto"/>
                    <w:left w:val="none" w:sz="0" w:space="0" w:color="auto"/>
                    <w:bottom w:val="none" w:sz="0" w:space="0" w:color="auto"/>
                    <w:right w:val="none" w:sz="0" w:space="0" w:color="auto"/>
                  </w:divBdr>
                  <w:divsChild>
                    <w:div w:id="1617559729">
                      <w:marLeft w:val="0"/>
                      <w:marRight w:val="0"/>
                      <w:marTop w:val="0"/>
                      <w:marBottom w:val="0"/>
                      <w:divBdr>
                        <w:top w:val="none" w:sz="0" w:space="0" w:color="auto"/>
                        <w:left w:val="none" w:sz="0" w:space="0" w:color="auto"/>
                        <w:bottom w:val="none" w:sz="0" w:space="0" w:color="auto"/>
                        <w:right w:val="none" w:sz="0" w:space="0" w:color="auto"/>
                      </w:divBdr>
                    </w:div>
                  </w:divsChild>
                </w:div>
                <w:div w:id="1290281422">
                  <w:marLeft w:val="0"/>
                  <w:marRight w:val="0"/>
                  <w:marTop w:val="0"/>
                  <w:marBottom w:val="0"/>
                  <w:divBdr>
                    <w:top w:val="none" w:sz="0" w:space="0" w:color="auto"/>
                    <w:left w:val="none" w:sz="0" w:space="0" w:color="auto"/>
                    <w:bottom w:val="none" w:sz="0" w:space="0" w:color="auto"/>
                    <w:right w:val="none" w:sz="0" w:space="0" w:color="auto"/>
                  </w:divBdr>
                  <w:divsChild>
                    <w:div w:id="1397970105">
                      <w:marLeft w:val="0"/>
                      <w:marRight w:val="0"/>
                      <w:marTop w:val="0"/>
                      <w:marBottom w:val="0"/>
                      <w:divBdr>
                        <w:top w:val="none" w:sz="0" w:space="0" w:color="auto"/>
                        <w:left w:val="none" w:sz="0" w:space="0" w:color="auto"/>
                        <w:bottom w:val="none" w:sz="0" w:space="0" w:color="auto"/>
                        <w:right w:val="none" w:sz="0" w:space="0" w:color="auto"/>
                      </w:divBdr>
                    </w:div>
                  </w:divsChild>
                </w:div>
                <w:div w:id="288977549">
                  <w:marLeft w:val="0"/>
                  <w:marRight w:val="0"/>
                  <w:marTop w:val="0"/>
                  <w:marBottom w:val="0"/>
                  <w:divBdr>
                    <w:top w:val="none" w:sz="0" w:space="0" w:color="auto"/>
                    <w:left w:val="none" w:sz="0" w:space="0" w:color="auto"/>
                    <w:bottom w:val="none" w:sz="0" w:space="0" w:color="auto"/>
                    <w:right w:val="none" w:sz="0" w:space="0" w:color="auto"/>
                  </w:divBdr>
                  <w:divsChild>
                    <w:div w:id="1833250876">
                      <w:marLeft w:val="0"/>
                      <w:marRight w:val="0"/>
                      <w:marTop w:val="0"/>
                      <w:marBottom w:val="0"/>
                      <w:divBdr>
                        <w:top w:val="none" w:sz="0" w:space="0" w:color="auto"/>
                        <w:left w:val="none" w:sz="0" w:space="0" w:color="auto"/>
                        <w:bottom w:val="none" w:sz="0" w:space="0" w:color="auto"/>
                        <w:right w:val="none" w:sz="0" w:space="0" w:color="auto"/>
                      </w:divBdr>
                    </w:div>
                  </w:divsChild>
                </w:div>
                <w:div w:id="1601066816">
                  <w:marLeft w:val="0"/>
                  <w:marRight w:val="0"/>
                  <w:marTop w:val="0"/>
                  <w:marBottom w:val="0"/>
                  <w:divBdr>
                    <w:top w:val="none" w:sz="0" w:space="0" w:color="auto"/>
                    <w:left w:val="none" w:sz="0" w:space="0" w:color="auto"/>
                    <w:bottom w:val="none" w:sz="0" w:space="0" w:color="auto"/>
                    <w:right w:val="none" w:sz="0" w:space="0" w:color="auto"/>
                  </w:divBdr>
                  <w:divsChild>
                    <w:div w:id="737704801">
                      <w:marLeft w:val="0"/>
                      <w:marRight w:val="0"/>
                      <w:marTop w:val="0"/>
                      <w:marBottom w:val="0"/>
                      <w:divBdr>
                        <w:top w:val="none" w:sz="0" w:space="0" w:color="auto"/>
                        <w:left w:val="none" w:sz="0" w:space="0" w:color="auto"/>
                        <w:bottom w:val="none" w:sz="0" w:space="0" w:color="auto"/>
                        <w:right w:val="none" w:sz="0" w:space="0" w:color="auto"/>
                      </w:divBdr>
                    </w:div>
                  </w:divsChild>
                </w:div>
                <w:div w:id="529954915">
                  <w:marLeft w:val="0"/>
                  <w:marRight w:val="0"/>
                  <w:marTop w:val="0"/>
                  <w:marBottom w:val="0"/>
                  <w:divBdr>
                    <w:top w:val="none" w:sz="0" w:space="0" w:color="auto"/>
                    <w:left w:val="none" w:sz="0" w:space="0" w:color="auto"/>
                    <w:bottom w:val="none" w:sz="0" w:space="0" w:color="auto"/>
                    <w:right w:val="none" w:sz="0" w:space="0" w:color="auto"/>
                  </w:divBdr>
                  <w:divsChild>
                    <w:div w:id="1193419596">
                      <w:marLeft w:val="0"/>
                      <w:marRight w:val="0"/>
                      <w:marTop w:val="0"/>
                      <w:marBottom w:val="0"/>
                      <w:divBdr>
                        <w:top w:val="none" w:sz="0" w:space="0" w:color="auto"/>
                        <w:left w:val="none" w:sz="0" w:space="0" w:color="auto"/>
                        <w:bottom w:val="none" w:sz="0" w:space="0" w:color="auto"/>
                        <w:right w:val="none" w:sz="0" w:space="0" w:color="auto"/>
                      </w:divBdr>
                    </w:div>
                  </w:divsChild>
                </w:div>
                <w:div w:id="52700133">
                  <w:marLeft w:val="0"/>
                  <w:marRight w:val="0"/>
                  <w:marTop w:val="0"/>
                  <w:marBottom w:val="0"/>
                  <w:divBdr>
                    <w:top w:val="none" w:sz="0" w:space="0" w:color="auto"/>
                    <w:left w:val="none" w:sz="0" w:space="0" w:color="auto"/>
                    <w:bottom w:val="none" w:sz="0" w:space="0" w:color="auto"/>
                    <w:right w:val="none" w:sz="0" w:space="0" w:color="auto"/>
                  </w:divBdr>
                  <w:divsChild>
                    <w:div w:id="572550535">
                      <w:marLeft w:val="0"/>
                      <w:marRight w:val="0"/>
                      <w:marTop w:val="0"/>
                      <w:marBottom w:val="0"/>
                      <w:divBdr>
                        <w:top w:val="none" w:sz="0" w:space="0" w:color="auto"/>
                        <w:left w:val="none" w:sz="0" w:space="0" w:color="auto"/>
                        <w:bottom w:val="none" w:sz="0" w:space="0" w:color="auto"/>
                        <w:right w:val="none" w:sz="0" w:space="0" w:color="auto"/>
                      </w:divBdr>
                    </w:div>
                  </w:divsChild>
                </w:div>
                <w:div w:id="118913982">
                  <w:marLeft w:val="0"/>
                  <w:marRight w:val="0"/>
                  <w:marTop w:val="0"/>
                  <w:marBottom w:val="0"/>
                  <w:divBdr>
                    <w:top w:val="none" w:sz="0" w:space="0" w:color="auto"/>
                    <w:left w:val="none" w:sz="0" w:space="0" w:color="auto"/>
                    <w:bottom w:val="none" w:sz="0" w:space="0" w:color="auto"/>
                    <w:right w:val="none" w:sz="0" w:space="0" w:color="auto"/>
                  </w:divBdr>
                  <w:divsChild>
                    <w:div w:id="176963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5566774">
          <w:marLeft w:val="0"/>
          <w:marRight w:val="0"/>
          <w:marTop w:val="0"/>
          <w:marBottom w:val="0"/>
          <w:divBdr>
            <w:top w:val="none" w:sz="0" w:space="0" w:color="auto"/>
            <w:left w:val="none" w:sz="0" w:space="0" w:color="auto"/>
            <w:bottom w:val="none" w:sz="0" w:space="0" w:color="auto"/>
            <w:right w:val="none" w:sz="0" w:space="0" w:color="auto"/>
          </w:divBdr>
        </w:div>
        <w:div w:id="1870559111">
          <w:marLeft w:val="0"/>
          <w:marRight w:val="0"/>
          <w:marTop w:val="0"/>
          <w:marBottom w:val="0"/>
          <w:divBdr>
            <w:top w:val="none" w:sz="0" w:space="0" w:color="auto"/>
            <w:left w:val="none" w:sz="0" w:space="0" w:color="auto"/>
            <w:bottom w:val="none" w:sz="0" w:space="0" w:color="auto"/>
            <w:right w:val="none" w:sz="0" w:space="0" w:color="auto"/>
          </w:divBdr>
        </w:div>
        <w:div w:id="1519080126">
          <w:marLeft w:val="0"/>
          <w:marRight w:val="0"/>
          <w:marTop w:val="0"/>
          <w:marBottom w:val="0"/>
          <w:divBdr>
            <w:top w:val="none" w:sz="0" w:space="0" w:color="auto"/>
            <w:left w:val="none" w:sz="0" w:space="0" w:color="auto"/>
            <w:bottom w:val="none" w:sz="0" w:space="0" w:color="auto"/>
            <w:right w:val="none" w:sz="0" w:space="0" w:color="auto"/>
          </w:divBdr>
          <w:divsChild>
            <w:div w:id="548691813">
              <w:marLeft w:val="-75"/>
              <w:marRight w:val="0"/>
              <w:marTop w:val="30"/>
              <w:marBottom w:val="30"/>
              <w:divBdr>
                <w:top w:val="none" w:sz="0" w:space="0" w:color="auto"/>
                <w:left w:val="none" w:sz="0" w:space="0" w:color="auto"/>
                <w:bottom w:val="none" w:sz="0" w:space="0" w:color="auto"/>
                <w:right w:val="none" w:sz="0" w:space="0" w:color="auto"/>
              </w:divBdr>
              <w:divsChild>
                <w:div w:id="1193108578">
                  <w:marLeft w:val="0"/>
                  <w:marRight w:val="0"/>
                  <w:marTop w:val="0"/>
                  <w:marBottom w:val="0"/>
                  <w:divBdr>
                    <w:top w:val="none" w:sz="0" w:space="0" w:color="auto"/>
                    <w:left w:val="none" w:sz="0" w:space="0" w:color="auto"/>
                    <w:bottom w:val="none" w:sz="0" w:space="0" w:color="auto"/>
                    <w:right w:val="none" w:sz="0" w:space="0" w:color="auto"/>
                  </w:divBdr>
                  <w:divsChild>
                    <w:div w:id="710155585">
                      <w:marLeft w:val="0"/>
                      <w:marRight w:val="0"/>
                      <w:marTop w:val="0"/>
                      <w:marBottom w:val="0"/>
                      <w:divBdr>
                        <w:top w:val="none" w:sz="0" w:space="0" w:color="auto"/>
                        <w:left w:val="none" w:sz="0" w:space="0" w:color="auto"/>
                        <w:bottom w:val="none" w:sz="0" w:space="0" w:color="auto"/>
                        <w:right w:val="none" w:sz="0" w:space="0" w:color="auto"/>
                      </w:divBdr>
                    </w:div>
                  </w:divsChild>
                </w:div>
                <w:div w:id="1757942510">
                  <w:marLeft w:val="0"/>
                  <w:marRight w:val="0"/>
                  <w:marTop w:val="0"/>
                  <w:marBottom w:val="0"/>
                  <w:divBdr>
                    <w:top w:val="none" w:sz="0" w:space="0" w:color="auto"/>
                    <w:left w:val="none" w:sz="0" w:space="0" w:color="auto"/>
                    <w:bottom w:val="none" w:sz="0" w:space="0" w:color="auto"/>
                    <w:right w:val="none" w:sz="0" w:space="0" w:color="auto"/>
                  </w:divBdr>
                  <w:divsChild>
                    <w:div w:id="596325979">
                      <w:marLeft w:val="0"/>
                      <w:marRight w:val="0"/>
                      <w:marTop w:val="0"/>
                      <w:marBottom w:val="0"/>
                      <w:divBdr>
                        <w:top w:val="none" w:sz="0" w:space="0" w:color="auto"/>
                        <w:left w:val="none" w:sz="0" w:space="0" w:color="auto"/>
                        <w:bottom w:val="none" w:sz="0" w:space="0" w:color="auto"/>
                        <w:right w:val="none" w:sz="0" w:space="0" w:color="auto"/>
                      </w:divBdr>
                    </w:div>
                  </w:divsChild>
                </w:div>
                <w:div w:id="1048797245">
                  <w:marLeft w:val="0"/>
                  <w:marRight w:val="0"/>
                  <w:marTop w:val="0"/>
                  <w:marBottom w:val="0"/>
                  <w:divBdr>
                    <w:top w:val="none" w:sz="0" w:space="0" w:color="auto"/>
                    <w:left w:val="none" w:sz="0" w:space="0" w:color="auto"/>
                    <w:bottom w:val="none" w:sz="0" w:space="0" w:color="auto"/>
                    <w:right w:val="none" w:sz="0" w:space="0" w:color="auto"/>
                  </w:divBdr>
                  <w:divsChild>
                    <w:div w:id="1414086555">
                      <w:marLeft w:val="0"/>
                      <w:marRight w:val="0"/>
                      <w:marTop w:val="0"/>
                      <w:marBottom w:val="0"/>
                      <w:divBdr>
                        <w:top w:val="none" w:sz="0" w:space="0" w:color="auto"/>
                        <w:left w:val="none" w:sz="0" w:space="0" w:color="auto"/>
                        <w:bottom w:val="none" w:sz="0" w:space="0" w:color="auto"/>
                        <w:right w:val="none" w:sz="0" w:space="0" w:color="auto"/>
                      </w:divBdr>
                    </w:div>
                  </w:divsChild>
                </w:div>
                <w:div w:id="343018965">
                  <w:marLeft w:val="0"/>
                  <w:marRight w:val="0"/>
                  <w:marTop w:val="0"/>
                  <w:marBottom w:val="0"/>
                  <w:divBdr>
                    <w:top w:val="none" w:sz="0" w:space="0" w:color="auto"/>
                    <w:left w:val="none" w:sz="0" w:space="0" w:color="auto"/>
                    <w:bottom w:val="none" w:sz="0" w:space="0" w:color="auto"/>
                    <w:right w:val="none" w:sz="0" w:space="0" w:color="auto"/>
                  </w:divBdr>
                  <w:divsChild>
                    <w:div w:id="821966345">
                      <w:marLeft w:val="0"/>
                      <w:marRight w:val="0"/>
                      <w:marTop w:val="0"/>
                      <w:marBottom w:val="0"/>
                      <w:divBdr>
                        <w:top w:val="none" w:sz="0" w:space="0" w:color="auto"/>
                        <w:left w:val="none" w:sz="0" w:space="0" w:color="auto"/>
                        <w:bottom w:val="none" w:sz="0" w:space="0" w:color="auto"/>
                        <w:right w:val="none" w:sz="0" w:space="0" w:color="auto"/>
                      </w:divBdr>
                    </w:div>
                  </w:divsChild>
                </w:div>
                <w:div w:id="798690748">
                  <w:marLeft w:val="0"/>
                  <w:marRight w:val="0"/>
                  <w:marTop w:val="0"/>
                  <w:marBottom w:val="0"/>
                  <w:divBdr>
                    <w:top w:val="none" w:sz="0" w:space="0" w:color="auto"/>
                    <w:left w:val="none" w:sz="0" w:space="0" w:color="auto"/>
                    <w:bottom w:val="none" w:sz="0" w:space="0" w:color="auto"/>
                    <w:right w:val="none" w:sz="0" w:space="0" w:color="auto"/>
                  </w:divBdr>
                  <w:divsChild>
                    <w:div w:id="842205689">
                      <w:marLeft w:val="0"/>
                      <w:marRight w:val="0"/>
                      <w:marTop w:val="0"/>
                      <w:marBottom w:val="0"/>
                      <w:divBdr>
                        <w:top w:val="none" w:sz="0" w:space="0" w:color="auto"/>
                        <w:left w:val="none" w:sz="0" w:space="0" w:color="auto"/>
                        <w:bottom w:val="none" w:sz="0" w:space="0" w:color="auto"/>
                        <w:right w:val="none" w:sz="0" w:space="0" w:color="auto"/>
                      </w:divBdr>
                    </w:div>
                  </w:divsChild>
                </w:div>
                <w:div w:id="2067028798">
                  <w:marLeft w:val="0"/>
                  <w:marRight w:val="0"/>
                  <w:marTop w:val="0"/>
                  <w:marBottom w:val="0"/>
                  <w:divBdr>
                    <w:top w:val="none" w:sz="0" w:space="0" w:color="auto"/>
                    <w:left w:val="none" w:sz="0" w:space="0" w:color="auto"/>
                    <w:bottom w:val="none" w:sz="0" w:space="0" w:color="auto"/>
                    <w:right w:val="none" w:sz="0" w:space="0" w:color="auto"/>
                  </w:divBdr>
                  <w:divsChild>
                    <w:div w:id="1677880884">
                      <w:marLeft w:val="0"/>
                      <w:marRight w:val="0"/>
                      <w:marTop w:val="0"/>
                      <w:marBottom w:val="0"/>
                      <w:divBdr>
                        <w:top w:val="none" w:sz="0" w:space="0" w:color="auto"/>
                        <w:left w:val="none" w:sz="0" w:space="0" w:color="auto"/>
                        <w:bottom w:val="none" w:sz="0" w:space="0" w:color="auto"/>
                        <w:right w:val="none" w:sz="0" w:space="0" w:color="auto"/>
                      </w:divBdr>
                    </w:div>
                  </w:divsChild>
                </w:div>
                <w:div w:id="1931544536">
                  <w:marLeft w:val="0"/>
                  <w:marRight w:val="0"/>
                  <w:marTop w:val="0"/>
                  <w:marBottom w:val="0"/>
                  <w:divBdr>
                    <w:top w:val="none" w:sz="0" w:space="0" w:color="auto"/>
                    <w:left w:val="none" w:sz="0" w:space="0" w:color="auto"/>
                    <w:bottom w:val="none" w:sz="0" w:space="0" w:color="auto"/>
                    <w:right w:val="none" w:sz="0" w:space="0" w:color="auto"/>
                  </w:divBdr>
                  <w:divsChild>
                    <w:div w:id="88308524">
                      <w:marLeft w:val="0"/>
                      <w:marRight w:val="0"/>
                      <w:marTop w:val="0"/>
                      <w:marBottom w:val="0"/>
                      <w:divBdr>
                        <w:top w:val="none" w:sz="0" w:space="0" w:color="auto"/>
                        <w:left w:val="none" w:sz="0" w:space="0" w:color="auto"/>
                        <w:bottom w:val="none" w:sz="0" w:space="0" w:color="auto"/>
                        <w:right w:val="none" w:sz="0" w:space="0" w:color="auto"/>
                      </w:divBdr>
                    </w:div>
                  </w:divsChild>
                </w:div>
                <w:div w:id="786849510">
                  <w:marLeft w:val="0"/>
                  <w:marRight w:val="0"/>
                  <w:marTop w:val="0"/>
                  <w:marBottom w:val="0"/>
                  <w:divBdr>
                    <w:top w:val="none" w:sz="0" w:space="0" w:color="auto"/>
                    <w:left w:val="none" w:sz="0" w:space="0" w:color="auto"/>
                    <w:bottom w:val="none" w:sz="0" w:space="0" w:color="auto"/>
                    <w:right w:val="none" w:sz="0" w:space="0" w:color="auto"/>
                  </w:divBdr>
                  <w:divsChild>
                    <w:div w:id="1951037983">
                      <w:marLeft w:val="0"/>
                      <w:marRight w:val="0"/>
                      <w:marTop w:val="0"/>
                      <w:marBottom w:val="0"/>
                      <w:divBdr>
                        <w:top w:val="none" w:sz="0" w:space="0" w:color="auto"/>
                        <w:left w:val="none" w:sz="0" w:space="0" w:color="auto"/>
                        <w:bottom w:val="none" w:sz="0" w:space="0" w:color="auto"/>
                        <w:right w:val="none" w:sz="0" w:space="0" w:color="auto"/>
                      </w:divBdr>
                    </w:div>
                  </w:divsChild>
                </w:div>
                <w:div w:id="513348327">
                  <w:marLeft w:val="0"/>
                  <w:marRight w:val="0"/>
                  <w:marTop w:val="0"/>
                  <w:marBottom w:val="0"/>
                  <w:divBdr>
                    <w:top w:val="none" w:sz="0" w:space="0" w:color="auto"/>
                    <w:left w:val="none" w:sz="0" w:space="0" w:color="auto"/>
                    <w:bottom w:val="none" w:sz="0" w:space="0" w:color="auto"/>
                    <w:right w:val="none" w:sz="0" w:space="0" w:color="auto"/>
                  </w:divBdr>
                  <w:divsChild>
                    <w:div w:id="805783371">
                      <w:marLeft w:val="0"/>
                      <w:marRight w:val="0"/>
                      <w:marTop w:val="0"/>
                      <w:marBottom w:val="0"/>
                      <w:divBdr>
                        <w:top w:val="none" w:sz="0" w:space="0" w:color="auto"/>
                        <w:left w:val="none" w:sz="0" w:space="0" w:color="auto"/>
                        <w:bottom w:val="none" w:sz="0" w:space="0" w:color="auto"/>
                        <w:right w:val="none" w:sz="0" w:space="0" w:color="auto"/>
                      </w:divBdr>
                    </w:div>
                  </w:divsChild>
                </w:div>
                <w:div w:id="470749514">
                  <w:marLeft w:val="0"/>
                  <w:marRight w:val="0"/>
                  <w:marTop w:val="0"/>
                  <w:marBottom w:val="0"/>
                  <w:divBdr>
                    <w:top w:val="none" w:sz="0" w:space="0" w:color="auto"/>
                    <w:left w:val="none" w:sz="0" w:space="0" w:color="auto"/>
                    <w:bottom w:val="none" w:sz="0" w:space="0" w:color="auto"/>
                    <w:right w:val="none" w:sz="0" w:space="0" w:color="auto"/>
                  </w:divBdr>
                  <w:divsChild>
                    <w:div w:id="627012073">
                      <w:marLeft w:val="0"/>
                      <w:marRight w:val="0"/>
                      <w:marTop w:val="0"/>
                      <w:marBottom w:val="0"/>
                      <w:divBdr>
                        <w:top w:val="none" w:sz="0" w:space="0" w:color="auto"/>
                        <w:left w:val="none" w:sz="0" w:space="0" w:color="auto"/>
                        <w:bottom w:val="none" w:sz="0" w:space="0" w:color="auto"/>
                        <w:right w:val="none" w:sz="0" w:space="0" w:color="auto"/>
                      </w:divBdr>
                    </w:div>
                  </w:divsChild>
                </w:div>
                <w:div w:id="431360854">
                  <w:marLeft w:val="0"/>
                  <w:marRight w:val="0"/>
                  <w:marTop w:val="0"/>
                  <w:marBottom w:val="0"/>
                  <w:divBdr>
                    <w:top w:val="none" w:sz="0" w:space="0" w:color="auto"/>
                    <w:left w:val="none" w:sz="0" w:space="0" w:color="auto"/>
                    <w:bottom w:val="none" w:sz="0" w:space="0" w:color="auto"/>
                    <w:right w:val="none" w:sz="0" w:space="0" w:color="auto"/>
                  </w:divBdr>
                  <w:divsChild>
                    <w:div w:id="1136875130">
                      <w:marLeft w:val="0"/>
                      <w:marRight w:val="0"/>
                      <w:marTop w:val="0"/>
                      <w:marBottom w:val="0"/>
                      <w:divBdr>
                        <w:top w:val="none" w:sz="0" w:space="0" w:color="auto"/>
                        <w:left w:val="none" w:sz="0" w:space="0" w:color="auto"/>
                        <w:bottom w:val="none" w:sz="0" w:space="0" w:color="auto"/>
                        <w:right w:val="none" w:sz="0" w:space="0" w:color="auto"/>
                      </w:divBdr>
                    </w:div>
                  </w:divsChild>
                </w:div>
                <w:div w:id="1550603520">
                  <w:marLeft w:val="0"/>
                  <w:marRight w:val="0"/>
                  <w:marTop w:val="0"/>
                  <w:marBottom w:val="0"/>
                  <w:divBdr>
                    <w:top w:val="none" w:sz="0" w:space="0" w:color="auto"/>
                    <w:left w:val="none" w:sz="0" w:space="0" w:color="auto"/>
                    <w:bottom w:val="none" w:sz="0" w:space="0" w:color="auto"/>
                    <w:right w:val="none" w:sz="0" w:space="0" w:color="auto"/>
                  </w:divBdr>
                  <w:divsChild>
                    <w:div w:id="1595161636">
                      <w:marLeft w:val="0"/>
                      <w:marRight w:val="0"/>
                      <w:marTop w:val="0"/>
                      <w:marBottom w:val="0"/>
                      <w:divBdr>
                        <w:top w:val="none" w:sz="0" w:space="0" w:color="auto"/>
                        <w:left w:val="none" w:sz="0" w:space="0" w:color="auto"/>
                        <w:bottom w:val="none" w:sz="0" w:space="0" w:color="auto"/>
                        <w:right w:val="none" w:sz="0" w:space="0" w:color="auto"/>
                      </w:divBdr>
                    </w:div>
                  </w:divsChild>
                </w:div>
                <w:div w:id="996692259">
                  <w:marLeft w:val="0"/>
                  <w:marRight w:val="0"/>
                  <w:marTop w:val="0"/>
                  <w:marBottom w:val="0"/>
                  <w:divBdr>
                    <w:top w:val="none" w:sz="0" w:space="0" w:color="auto"/>
                    <w:left w:val="none" w:sz="0" w:space="0" w:color="auto"/>
                    <w:bottom w:val="none" w:sz="0" w:space="0" w:color="auto"/>
                    <w:right w:val="none" w:sz="0" w:space="0" w:color="auto"/>
                  </w:divBdr>
                  <w:divsChild>
                    <w:div w:id="242302511">
                      <w:marLeft w:val="0"/>
                      <w:marRight w:val="0"/>
                      <w:marTop w:val="0"/>
                      <w:marBottom w:val="0"/>
                      <w:divBdr>
                        <w:top w:val="none" w:sz="0" w:space="0" w:color="auto"/>
                        <w:left w:val="none" w:sz="0" w:space="0" w:color="auto"/>
                        <w:bottom w:val="none" w:sz="0" w:space="0" w:color="auto"/>
                        <w:right w:val="none" w:sz="0" w:space="0" w:color="auto"/>
                      </w:divBdr>
                    </w:div>
                  </w:divsChild>
                </w:div>
                <w:div w:id="2038653175">
                  <w:marLeft w:val="0"/>
                  <w:marRight w:val="0"/>
                  <w:marTop w:val="0"/>
                  <w:marBottom w:val="0"/>
                  <w:divBdr>
                    <w:top w:val="none" w:sz="0" w:space="0" w:color="auto"/>
                    <w:left w:val="none" w:sz="0" w:space="0" w:color="auto"/>
                    <w:bottom w:val="none" w:sz="0" w:space="0" w:color="auto"/>
                    <w:right w:val="none" w:sz="0" w:space="0" w:color="auto"/>
                  </w:divBdr>
                  <w:divsChild>
                    <w:div w:id="1300452401">
                      <w:marLeft w:val="0"/>
                      <w:marRight w:val="0"/>
                      <w:marTop w:val="0"/>
                      <w:marBottom w:val="0"/>
                      <w:divBdr>
                        <w:top w:val="none" w:sz="0" w:space="0" w:color="auto"/>
                        <w:left w:val="none" w:sz="0" w:space="0" w:color="auto"/>
                        <w:bottom w:val="none" w:sz="0" w:space="0" w:color="auto"/>
                        <w:right w:val="none" w:sz="0" w:space="0" w:color="auto"/>
                      </w:divBdr>
                    </w:div>
                  </w:divsChild>
                </w:div>
                <w:div w:id="1313824863">
                  <w:marLeft w:val="0"/>
                  <w:marRight w:val="0"/>
                  <w:marTop w:val="0"/>
                  <w:marBottom w:val="0"/>
                  <w:divBdr>
                    <w:top w:val="none" w:sz="0" w:space="0" w:color="auto"/>
                    <w:left w:val="none" w:sz="0" w:space="0" w:color="auto"/>
                    <w:bottom w:val="none" w:sz="0" w:space="0" w:color="auto"/>
                    <w:right w:val="none" w:sz="0" w:space="0" w:color="auto"/>
                  </w:divBdr>
                  <w:divsChild>
                    <w:div w:id="272907781">
                      <w:marLeft w:val="0"/>
                      <w:marRight w:val="0"/>
                      <w:marTop w:val="0"/>
                      <w:marBottom w:val="0"/>
                      <w:divBdr>
                        <w:top w:val="none" w:sz="0" w:space="0" w:color="auto"/>
                        <w:left w:val="none" w:sz="0" w:space="0" w:color="auto"/>
                        <w:bottom w:val="none" w:sz="0" w:space="0" w:color="auto"/>
                        <w:right w:val="none" w:sz="0" w:space="0" w:color="auto"/>
                      </w:divBdr>
                    </w:div>
                  </w:divsChild>
                </w:div>
                <w:div w:id="83579188">
                  <w:marLeft w:val="0"/>
                  <w:marRight w:val="0"/>
                  <w:marTop w:val="0"/>
                  <w:marBottom w:val="0"/>
                  <w:divBdr>
                    <w:top w:val="none" w:sz="0" w:space="0" w:color="auto"/>
                    <w:left w:val="none" w:sz="0" w:space="0" w:color="auto"/>
                    <w:bottom w:val="none" w:sz="0" w:space="0" w:color="auto"/>
                    <w:right w:val="none" w:sz="0" w:space="0" w:color="auto"/>
                  </w:divBdr>
                  <w:divsChild>
                    <w:div w:id="1227453645">
                      <w:marLeft w:val="0"/>
                      <w:marRight w:val="0"/>
                      <w:marTop w:val="0"/>
                      <w:marBottom w:val="0"/>
                      <w:divBdr>
                        <w:top w:val="none" w:sz="0" w:space="0" w:color="auto"/>
                        <w:left w:val="none" w:sz="0" w:space="0" w:color="auto"/>
                        <w:bottom w:val="none" w:sz="0" w:space="0" w:color="auto"/>
                        <w:right w:val="none" w:sz="0" w:space="0" w:color="auto"/>
                      </w:divBdr>
                    </w:div>
                  </w:divsChild>
                </w:div>
                <w:div w:id="19865947">
                  <w:marLeft w:val="0"/>
                  <w:marRight w:val="0"/>
                  <w:marTop w:val="0"/>
                  <w:marBottom w:val="0"/>
                  <w:divBdr>
                    <w:top w:val="none" w:sz="0" w:space="0" w:color="auto"/>
                    <w:left w:val="none" w:sz="0" w:space="0" w:color="auto"/>
                    <w:bottom w:val="none" w:sz="0" w:space="0" w:color="auto"/>
                    <w:right w:val="none" w:sz="0" w:space="0" w:color="auto"/>
                  </w:divBdr>
                  <w:divsChild>
                    <w:div w:id="1485468343">
                      <w:marLeft w:val="0"/>
                      <w:marRight w:val="0"/>
                      <w:marTop w:val="0"/>
                      <w:marBottom w:val="0"/>
                      <w:divBdr>
                        <w:top w:val="none" w:sz="0" w:space="0" w:color="auto"/>
                        <w:left w:val="none" w:sz="0" w:space="0" w:color="auto"/>
                        <w:bottom w:val="none" w:sz="0" w:space="0" w:color="auto"/>
                        <w:right w:val="none" w:sz="0" w:space="0" w:color="auto"/>
                      </w:divBdr>
                    </w:div>
                  </w:divsChild>
                </w:div>
                <w:div w:id="1670213390">
                  <w:marLeft w:val="0"/>
                  <w:marRight w:val="0"/>
                  <w:marTop w:val="0"/>
                  <w:marBottom w:val="0"/>
                  <w:divBdr>
                    <w:top w:val="none" w:sz="0" w:space="0" w:color="auto"/>
                    <w:left w:val="none" w:sz="0" w:space="0" w:color="auto"/>
                    <w:bottom w:val="none" w:sz="0" w:space="0" w:color="auto"/>
                    <w:right w:val="none" w:sz="0" w:space="0" w:color="auto"/>
                  </w:divBdr>
                  <w:divsChild>
                    <w:div w:id="550993745">
                      <w:marLeft w:val="0"/>
                      <w:marRight w:val="0"/>
                      <w:marTop w:val="0"/>
                      <w:marBottom w:val="0"/>
                      <w:divBdr>
                        <w:top w:val="none" w:sz="0" w:space="0" w:color="auto"/>
                        <w:left w:val="none" w:sz="0" w:space="0" w:color="auto"/>
                        <w:bottom w:val="none" w:sz="0" w:space="0" w:color="auto"/>
                        <w:right w:val="none" w:sz="0" w:space="0" w:color="auto"/>
                      </w:divBdr>
                    </w:div>
                  </w:divsChild>
                </w:div>
                <w:div w:id="100032325">
                  <w:marLeft w:val="0"/>
                  <w:marRight w:val="0"/>
                  <w:marTop w:val="0"/>
                  <w:marBottom w:val="0"/>
                  <w:divBdr>
                    <w:top w:val="none" w:sz="0" w:space="0" w:color="auto"/>
                    <w:left w:val="none" w:sz="0" w:space="0" w:color="auto"/>
                    <w:bottom w:val="none" w:sz="0" w:space="0" w:color="auto"/>
                    <w:right w:val="none" w:sz="0" w:space="0" w:color="auto"/>
                  </w:divBdr>
                  <w:divsChild>
                    <w:div w:id="671421148">
                      <w:marLeft w:val="0"/>
                      <w:marRight w:val="0"/>
                      <w:marTop w:val="0"/>
                      <w:marBottom w:val="0"/>
                      <w:divBdr>
                        <w:top w:val="none" w:sz="0" w:space="0" w:color="auto"/>
                        <w:left w:val="none" w:sz="0" w:space="0" w:color="auto"/>
                        <w:bottom w:val="none" w:sz="0" w:space="0" w:color="auto"/>
                        <w:right w:val="none" w:sz="0" w:space="0" w:color="auto"/>
                      </w:divBdr>
                    </w:div>
                  </w:divsChild>
                </w:div>
                <w:div w:id="798063457">
                  <w:marLeft w:val="0"/>
                  <w:marRight w:val="0"/>
                  <w:marTop w:val="0"/>
                  <w:marBottom w:val="0"/>
                  <w:divBdr>
                    <w:top w:val="none" w:sz="0" w:space="0" w:color="auto"/>
                    <w:left w:val="none" w:sz="0" w:space="0" w:color="auto"/>
                    <w:bottom w:val="none" w:sz="0" w:space="0" w:color="auto"/>
                    <w:right w:val="none" w:sz="0" w:space="0" w:color="auto"/>
                  </w:divBdr>
                  <w:divsChild>
                    <w:div w:id="199128714">
                      <w:marLeft w:val="0"/>
                      <w:marRight w:val="0"/>
                      <w:marTop w:val="0"/>
                      <w:marBottom w:val="0"/>
                      <w:divBdr>
                        <w:top w:val="none" w:sz="0" w:space="0" w:color="auto"/>
                        <w:left w:val="none" w:sz="0" w:space="0" w:color="auto"/>
                        <w:bottom w:val="none" w:sz="0" w:space="0" w:color="auto"/>
                        <w:right w:val="none" w:sz="0" w:space="0" w:color="auto"/>
                      </w:divBdr>
                    </w:div>
                  </w:divsChild>
                </w:div>
                <w:div w:id="1681661576">
                  <w:marLeft w:val="0"/>
                  <w:marRight w:val="0"/>
                  <w:marTop w:val="0"/>
                  <w:marBottom w:val="0"/>
                  <w:divBdr>
                    <w:top w:val="none" w:sz="0" w:space="0" w:color="auto"/>
                    <w:left w:val="none" w:sz="0" w:space="0" w:color="auto"/>
                    <w:bottom w:val="none" w:sz="0" w:space="0" w:color="auto"/>
                    <w:right w:val="none" w:sz="0" w:space="0" w:color="auto"/>
                  </w:divBdr>
                  <w:divsChild>
                    <w:div w:id="1663243455">
                      <w:marLeft w:val="0"/>
                      <w:marRight w:val="0"/>
                      <w:marTop w:val="0"/>
                      <w:marBottom w:val="0"/>
                      <w:divBdr>
                        <w:top w:val="none" w:sz="0" w:space="0" w:color="auto"/>
                        <w:left w:val="none" w:sz="0" w:space="0" w:color="auto"/>
                        <w:bottom w:val="none" w:sz="0" w:space="0" w:color="auto"/>
                        <w:right w:val="none" w:sz="0" w:space="0" w:color="auto"/>
                      </w:divBdr>
                    </w:div>
                  </w:divsChild>
                </w:div>
                <w:div w:id="288440160">
                  <w:marLeft w:val="0"/>
                  <w:marRight w:val="0"/>
                  <w:marTop w:val="0"/>
                  <w:marBottom w:val="0"/>
                  <w:divBdr>
                    <w:top w:val="none" w:sz="0" w:space="0" w:color="auto"/>
                    <w:left w:val="none" w:sz="0" w:space="0" w:color="auto"/>
                    <w:bottom w:val="none" w:sz="0" w:space="0" w:color="auto"/>
                    <w:right w:val="none" w:sz="0" w:space="0" w:color="auto"/>
                  </w:divBdr>
                  <w:divsChild>
                    <w:div w:id="1638340326">
                      <w:marLeft w:val="0"/>
                      <w:marRight w:val="0"/>
                      <w:marTop w:val="0"/>
                      <w:marBottom w:val="0"/>
                      <w:divBdr>
                        <w:top w:val="none" w:sz="0" w:space="0" w:color="auto"/>
                        <w:left w:val="none" w:sz="0" w:space="0" w:color="auto"/>
                        <w:bottom w:val="none" w:sz="0" w:space="0" w:color="auto"/>
                        <w:right w:val="none" w:sz="0" w:space="0" w:color="auto"/>
                      </w:divBdr>
                    </w:div>
                  </w:divsChild>
                </w:div>
                <w:div w:id="1866018632">
                  <w:marLeft w:val="0"/>
                  <w:marRight w:val="0"/>
                  <w:marTop w:val="0"/>
                  <w:marBottom w:val="0"/>
                  <w:divBdr>
                    <w:top w:val="none" w:sz="0" w:space="0" w:color="auto"/>
                    <w:left w:val="none" w:sz="0" w:space="0" w:color="auto"/>
                    <w:bottom w:val="none" w:sz="0" w:space="0" w:color="auto"/>
                    <w:right w:val="none" w:sz="0" w:space="0" w:color="auto"/>
                  </w:divBdr>
                  <w:divsChild>
                    <w:div w:id="1896546827">
                      <w:marLeft w:val="0"/>
                      <w:marRight w:val="0"/>
                      <w:marTop w:val="0"/>
                      <w:marBottom w:val="0"/>
                      <w:divBdr>
                        <w:top w:val="none" w:sz="0" w:space="0" w:color="auto"/>
                        <w:left w:val="none" w:sz="0" w:space="0" w:color="auto"/>
                        <w:bottom w:val="none" w:sz="0" w:space="0" w:color="auto"/>
                        <w:right w:val="none" w:sz="0" w:space="0" w:color="auto"/>
                      </w:divBdr>
                    </w:div>
                  </w:divsChild>
                </w:div>
                <w:div w:id="270206691">
                  <w:marLeft w:val="0"/>
                  <w:marRight w:val="0"/>
                  <w:marTop w:val="0"/>
                  <w:marBottom w:val="0"/>
                  <w:divBdr>
                    <w:top w:val="none" w:sz="0" w:space="0" w:color="auto"/>
                    <w:left w:val="none" w:sz="0" w:space="0" w:color="auto"/>
                    <w:bottom w:val="none" w:sz="0" w:space="0" w:color="auto"/>
                    <w:right w:val="none" w:sz="0" w:space="0" w:color="auto"/>
                  </w:divBdr>
                  <w:divsChild>
                    <w:div w:id="28579378">
                      <w:marLeft w:val="0"/>
                      <w:marRight w:val="0"/>
                      <w:marTop w:val="0"/>
                      <w:marBottom w:val="0"/>
                      <w:divBdr>
                        <w:top w:val="none" w:sz="0" w:space="0" w:color="auto"/>
                        <w:left w:val="none" w:sz="0" w:space="0" w:color="auto"/>
                        <w:bottom w:val="none" w:sz="0" w:space="0" w:color="auto"/>
                        <w:right w:val="none" w:sz="0" w:space="0" w:color="auto"/>
                      </w:divBdr>
                    </w:div>
                  </w:divsChild>
                </w:div>
                <w:div w:id="801658213">
                  <w:marLeft w:val="0"/>
                  <w:marRight w:val="0"/>
                  <w:marTop w:val="0"/>
                  <w:marBottom w:val="0"/>
                  <w:divBdr>
                    <w:top w:val="none" w:sz="0" w:space="0" w:color="auto"/>
                    <w:left w:val="none" w:sz="0" w:space="0" w:color="auto"/>
                    <w:bottom w:val="none" w:sz="0" w:space="0" w:color="auto"/>
                    <w:right w:val="none" w:sz="0" w:space="0" w:color="auto"/>
                  </w:divBdr>
                  <w:divsChild>
                    <w:div w:id="1167359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7220995">
          <w:marLeft w:val="0"/>
          <w:marRight w:val="0"/>
          <w:marTop w:val="0"/>
          <w:marBottom w:val="0"/>
          <w:divBdr>
            <w:top w:val="none" w:sz="0" w:space="0" w:color="auto"/>
            <w:left w:val="none" w:sz="0" w:space="0" w:color="auto"/>
            <w:bottom w:val="none" w:sz="0" w:space="0" w:color="auto"/>
            <w:right w:val="none" w:sz="0" w:space="0" w:color="auto"/>
          </w:divBdr>
        </w:div>
        <w:div w:id="377628196">
          <w:marLeft w:val="0"/>
          <w:marRight w:val="0"/>
          <w:marTop w:val="0"/>
          <w:marBottom w:val="0"/>
          <w:divBdr>
            <w:top w:val="none" w:sz="0" w:space="0" w:color="auto"/>
            <w:left w:val="none" w:sz="0" w:space="0" w:color="auto"/>
            <w:bottom w:val="none" w:sz="0" w:space="0" w:color="auto"/>
            <w:right w:val="none" w:sz="0" w:space="0" w:color="auto"/>
          </w:divBdr>
        </w:div>
        <w:div w:id="1639647738">
          <w:marLeft w:val="0"/>
          <w:marRight w:val="0"/>
          <w:marTop w:val="0"/>
          <w:marBottom w:val="0"/>
          <w:divBdr>
            <w:top w:val="none" w:sz="0" w:space="0" w:color="auto"/>
            <w:left w:val="none" w:sz="0" w:space="0" w:color="auto"/>
            <w:bottom w:val="none" w:sz="0" w:space="0" w:color="auto"/>
            <w:right w:val="none" w:sz="0" w:space="0" w:color="auto"/>
          </w:divBdr>
          <w:divsChild>
            <w:div w:id="763188039">
              <w:marLeft w:val="-75"/>
              <w:marRight w:val="0"/>
              <w:marTop w:val="30"/>
              <w:marBottom w:val="30"/>
              <w:divBdr>
                <w:top w:val="none" w:sz="0" w:space="0" w:color="auto"/>
                <w:left w:val="none" w:sz="0" w:space="0" w:color="auto"/>
                <w:bottom w:val="none" w:sz="0" w:space="0" w:color="auto"/>
                <w:right w:val="none" w:sz="0" w:space="0" w:color="auto"/>
              </w:divBdr>
              <w:divsChild>
                <w:div w:id="1634018456">
                  <w:marLeft w:val="0"/>
                  <w:marRight w:val="0"/>
                  <w:marTop w:val="0"/>
                  <w:marBottom w:val="0"/>
                  <w:divBdr>
                    <w:top w:val="none" w:sz="0" w:space="0" w:color="auto"/>
                    <w:left w:val="none" w:sz="0" w:space="0" w:color="auto"/>
                    <w:bottom w:val="none" w:sz="0" w:space="0" w:color="auto"/>
                    <w:right w:val="none" w:sz="0" w:space="0" w:color="auto"/>
                  </w:divBdr>
                  <w:divsChild>
                    <w:div w:id="1040983645">
                      <w:marLeft w:val="0"/>
                      <w:marRight w:val="0"/>
                      <w:marTop w:val="0"/>
                      <w:marBottom w:val="0"/>
                      <w:divBdr>
                        <w:top w:val="none" w:sz="0" w:space="0" w:color="auto"/>
                        <w:left w:val="none" w:sz="0" w:space="0" w:color="auto"/>
                        <w:bottom w:val="none" w:sz="0" w:space="0" w:color="auto"/>
                        <w:right w:val="none" w:sz="0" w:space="0" w:color="auto"/>
                      </w:divBdr>
                    </w:div>
                  </w:divsChild>
                </w:div>
                <w:div w:id="1562401061">
                  <w:marLeft w:val="0"/>
                  <w:marRight w:val="0"/>
                  <w:marTop w:val="0"/>
                  <w:marBottom w:val="0"/>
                  <w:divBdr>
                    <w:top w:val="none" w:sz="0" w:space="0" w:color="auto"/>
                    <w:left w:val="none" w:sz="0" w:space="0" w:color="auto"/>
                    <w:bottom w:val="none" w:sz="0" w:space="0" w:color="auto"/>
                    <w:right w:val="none" w:sz="0" w:space="0" w:color="auto"/>
                  </w:divBdr>
                  <w:divsChild>
                    <w:div w:id="2031879968">
                      <w:marLeft w:val="0"/>
                      <w:marRight w:val="0"/>
                      <w:marTop w:val="0"/>
                      <w:marBottom w:val="0"/>
                      <w:divBdr>
                        <w:top w:val="none" w:sz="0" w:space="0" w:color="auto"/>
                        <w:left w:val="none" w:sz="0" w:space="0" w:color="auto"/>
                        <w:bottom w:val="none" w:sz="0" w:space="0" w:color="auto"/>
                        <w:right w:val="none" w:sz="0" w:space="0" w:color="auto"/>
                      </w:divBdr>
                    </w:div>
                  </w:divsChild>
                </w:div>
                <w:div w:id="1643192660">
                  <w:marLeft w:val="0"/>
                  <w:marRight w:val="0"/>
                  <w:marTop w:val="0"/>
                  <w:marBottom w:val="0"/>
                  <w:divBdr>
                    <w:top w:val="none" w:sz="0" w:space="0" w:color="auto"/>
                    <w:left w:val="none" w:sz="0" w:space="0" w:color="auto"/>
                    <w:bottom w:val="none" w:sz="0" w:space="0" w:color="auto"/>
                    <w:right w:val="none" w:sz="0" w:space="0" w:color="auto"/>
                  </w:divBdr>
                  <w:divsChild>
                    <w:div w:id="1884244729">
                      <w:marLeft w:val="0"/>
                      <w:marRight w:val="0"/>
                      <w:marTop w:val="0"/>
                      <w:marBottom w:val="0"/>
                      <w:divBdr>
                        <w:top w:val="none" w:sz="0" w:space="0" w:color="auto"/>
                        <w:left w:val="none" w:sz="0" w:space="0" w:color="auto"/>
                        <w:bottom w:val="none" w:sz="0" w:space="0" w:color="auto"/>
                        <w:right w:val="none" w:sz="0" w:space="0" w:color="auto"/>
                      </w:divBdr>
                    </w:div>
                  </w:divsChild>
                </w:div>
                <w:div w:id="1406341093">
                  <w:marLeft w:val="0"/>
                  <w:marRight w:val="0"/>
                  <w:marTop w:val="0"/>
                  <w:marBottom w:val="0"/>
                  <w:divBdr>
                    <w:top w:val="none" w:sz="0" w:space="0" w:color="auto"/>
                    <w:left w:val="none" w:sz="0" w:space="0" w:color="auto"/>
                    <w:bottom w:val="none" w:sz="0" w:space="0" w:color="auto"/>
                    <w:right w:val="none" w:sz="0" w:space="0" w:color="auto"/>
                  </w:divBdr>
                  <w:divsChild>
                    <w:div w:id="758135037">
                      <w:marLeft w:val="0"/>
                      <w:marRight w:val="0"/>
                      <w:marTop w:val="0"/>
                      <w:marBottom w:val="0"/>
                      <w:divBdr>
                        <w:top w:val="none" w:sz="0" w:space="0" w:color="auto"/>
                        <w:left w:val="none" w:sz="0" w:space="0" w:color="auto"/>
                        <w:bottom w:val="none" w:sz="0" w:space="0" w:color="auto"/>
                        <w:right w:val="none" w:sz="0" w:space="0" w:color="auto"/>
                      </w:divBdr>
                    </w:div>
                  </w:divsChild>
                </w:div>
                <w:div w:id="1041131312">
                  <w:marLeft w:val="0"/>
                  <w:marRight w:val="0"/>
                  <w:marTop w:val="0"/>
                  <w:marBottom w:val="0"/>
                  <w:divBdr>
                    <w:top w:val="none" w:sz="0" w:space="0" w:color="auto"/>
                    <w:left w:val="none" w:sz="0" w:space="0" w:color="auto"/>
                    <w:bottom w:val="none" w:sz="0" w:space="0" w:color="auto"/>
                    <w:right w:val="none" w:sz="0" w:space="0" w:color="auto"/>
                  </w:divBdr>
                  <w:divsChild>
                    <w:div w:id="1657562864">
                      <w:marLeft w:val="0"/>
                      <w:marRight w:val="0"/>
                      <w:marTop w:val="0"/>
                      <w:marBottom w:val="0"/>
                      <w:divBdr>
                        <w:top w:val="none" w:sz="0" w:space="0" w:color="auto"/>
                        <w:left w:val="none" w:sz="0" w:space="0" w:color="auto"/>
                        <w:bottom w:val="none" w:sz="0" w:space="0" w:color="auto"/>
                        <w:right w:val="none" w:sz="0" w:space="0" w:color="auto"/>
                      </w:divBdr>
                    </w:div>
                  </w:divsChild>
                </w:div>
                <w:div w:id="1111128860">
                  <w:marLeft w:val="0"/>
                  <w:marRight w:val="0"/>
                  <w:marTop w:val="0"/>
                  <w:marBottom w:val="0"/>
                  <w:divBdr>
                    <w:top w:val="none" w:sz="0" w:space="0" w:color="auto"/>
                    <w:left w:val="none" w:sz="0" w:space="0" w:color="auto"/>
                    <w:bottom w:val="none" w:sz="0" w:space="0" w:color="auto"/>
                    <w:right w:val="none" w:sz="0" w:space="0" w:color="auto"/>
                  </w:divBdr>
                  <w:divsChild>
                    <w:div w:id="971909495">
                      <w:marLeft w:val="0"/>
                      <w:marRight w:val="0"/>
                      <w:marTop w:val="0"/>
                      <w:marBottom w:val="0"/>
                      <w:divBdr>
                        <w:top w:val="none" w:sz="0" w:space="0" w:color="auto"/>
                        <w:left w:val="none" w:sz="0" w:space="0" w:color="auto"/>
                        <w:bottom w:val="none" w:sz="0" w:space="0" w:color="auto"/>
                        <w:right w:val="none" w:sz="0" w:space="0" w:color="auto"/>
                      </w:divBdr>
                    </w:div>
                  </w:divsChild>
                </w:div>
                <w:div w:id="2049183346">
                  <w:marLeft w:val="0"/>
                  <w:marRight w:val="0"/>
                  <w:marTop w:val="0"/>
                  <w:marBottom w:val="0"/>
                  <w:divBdr>
                    <w:top w:val="none" w:sz="0" w:space="0" w:color="auto"/>
                    <w:left w:val="none" w:sz="0" w:space="0" w:color="auto"/>
                    <w:bottom w:val="none" w:sz="0" w:space="0" w:color="auto"/>
                    <w:right w:val="none" w:sz="0" w:space="0" w:color="auto"/>
                  </w:divBdr>
                  <w:divsChild>
                    <w:div w:id="22902378">
                      <w:marLeft w:val="0"/>
                      <w:marRight w:val="0"/>
                      <w:marTop w:val="0"/>
                      <w:marBottom w:val="0"/>
                      <w:divBdr>
                        <w:top w:val="none" w:sz="0" w:space="0" w:color="auto"/>
                        <w:left w:val="none" w:sz="0" w:space="0" w:color="auto"/>
                        <w:bottom w:val="none" w:sz="0" w:space="0" w:color="auto"/>
                        <w:right w:val="none" w:sz="0" w:space="0" w:color="auto"/>
                      </w:divBdr>
                    </w:div>
                  </w:divsChild>
                </w:div>
                <w:div w:id="1251741662">
                  <w:marLeft w:val="0"/>
                  <w:marRight w:val="0"/>
                  <w:marTop w:val="0"/>
                  <w:marBottom w:val="0"/>
                  <w:divBdr>
                    <w:top w:val="none" w:sz="0" w:space="0" w:color="auto"/>
                    <w:left w:val="none" w:sz="0" w:space="0" w:color="auto"/>
                    <w:bottom w:val="none" w:sz="0" w:space="0" w:color="auto"/>
                    <w:right w:val="none" w:sz="0" w:space="0" w:color="auto"/>
                  </w:divBdr>
                  <w:divsChild>
                    <w:div w:id="861668251">
                      <w:marLeft w:val="0"/>
                      <w:marRight w:val="0"/>
                      <w:marTop w:val="0"/>
                      <w:marBottom w:val="0"/>
                      <w:divBdr>
                        <w:top w:val="none" w:sz="0" w:space="0" w:color="auto"/>
                        <w:left w:val="none" w:sz="0" w:space="0" w:color="auto"/>
                        <w:bottom w:val="none" w:sz="0" w:space="0" w:color="auto"/>
                        <w:right w:val="none" w:sz="0" w:space="0" w:color="auto"/>
                      </w:divBdr>
                    </w:div>
                  </w:divsChild>
                </w:div>
                <w:div w:id="1029719398">
                  <w:marLeft w:val="0"/>
                  <w:marRight w:val="0"/>
                  <w:marTop w:val="0"/>
                  <w:marBottom w:val="0"/>
                  <w:divBdr>
                    <w:top w:val="none" w:sz="0" w:space="0" w:color="auto"/>
                    <w:left w:val="none" w:sz="0" w:space="0" w:color="auto"/>
                    <w:bottom w:val="none" w:sz="0" w:space="0" w:color="auto"/>
                    <w:right w:val="none" w:sz="0" w:space="0" w:color="auto"/>
                  </w:divBdr>
                  <w:divsChild>
                    <w:div w:id="1037585338">
                      <w:marLeft w:val="0"/>
                      <w:marRight w:val="0"/>
                      <w:marTop w:val="0"/>
                      <w:marBottom w:val="0"/>
                      <w:divBdr>
                        <w:top w:val="none" w:sz="0" w:space="0" w:color="auto"/>
                        <w:left w:val="none" w:sz="0" w:space="0" w:color="auto"/>
                        <w:bottom w:val="none" w:sz="0" w:space="0" w:color="auto"/>
                        <w:right w:val="none" w:sz="0" w:space="0" w:color="auto"/>
                      </w:divBdr>
                    </w:div>
                  </w:divsChild>
                </w:div>
                <w:div w:id="295524085">
                  <w:marLeft w:val="0"/>
                  <w:marRight w:val="0"/>
                  <w:marTop w:val="0"/>
                  <w:marBottom w:val="0"/>
                  <w:divBdr>
                    <w:top w:val="none" w:sz="0" w:space="0" w:color="auto"/>
                    <w:left w:val="none" w:sz="0" w:space="0" w:color="auto"/>
                    <w:bottom w:val="none" w:sz="0" w:space="0" w:color="auto"/>
                    <w:right w:val="none" w:sz="0" w:space="0" w:color="auto"/>
                  </w:divBdr>
                  <w:divsChild>
                    <w:div w:id="1681739015">
                      <w:marLeft w:val="0"/>
                      <w:marRight w:val="0"/>
                      <w:marTop w:val="0"/>
                      <w:marBottom w:val="0"/>
                      <w:divBdr>
                        <w:top w:val="none" w:sz="0" w:space="0" w:color="auto"/>
                        <w:left w:val="none" w:sz="0" w:space="0" w:color="auto"/>
                        <w:bottom w:val="none" w:sz="0" w:space="0" w:color="auto"/>
                        <w:right w:val="none" w:sz="0" w:space="0" w:color="auto"/>
                      </w:divBdr>
                    </w:div>
                  </w:divsChild>
                </w:div>
                <w:div w:id="887687129">
                  <w:marLeft w:val="0"/>
                  <w:marRight w:val="0"/>
                  <w:marTop w:val="0"/>
                  <w:marBottom w:val="0"/>
                  <w:divBdr>
                    <w:top w:val="none" w:sz="0" w:space="0" w:color="auto"/>
                    <w:left w:val="none" w:sz="0" w:space="0" w:color="auto"/>
                    <w:bottom w:val="none" w:sz="0" w:space="0" w:color="auto"/>
                    <w:right w:val="none" w:sz="0" w:space="0" w:color="auto"/>
                  </w:divBdr>
                  <w:divsChild>
                    <w:div w:id="237641845">
                      <w:marLeft w:val="0"/>
                      <w:marRight w:val="0"/>
                      <w:marTop w:val="0"/>
                      <w:marBottom w:val="0"/>
                      <w:divBdr>
                        <w:top w:val="none" w:sz="0" w:space="0" w:color="auto"/>
                        <w:left w:val="none" w:sz="0" w:space="0" w:color="auto"/>
                        <w:bottom w:val="none" w:sz="0" w:space="0" w:color="auto"/>
                        <w:right w:val="none" w:sz="0" w:space="0" w:color="auto"/>
                      </w:divBdr>
                    </w:div>
                  </w:divsChild>
                </w:div>
                <w:div w:id="1348289070">
                  <w:marLeft w:val="0"/>
                  <w:marRight w:val="0"/>
                  <w:marTop w:val="0"/>
                  <w:marBottom w:val="0"/>
                  <w:divBdr>
                    <w:top w:val="none" w:sz="0" w:space="0" w:color="auto"/>
                    <w:left w:val="none" w:sz="0" w:space="0" w:color="auto"/>
                    <w:bottom w:val="none" w:sz="0" w:space="0" w:color="auto"/>
                    <w:right w:val="none" w:sz="0" w:space="0" w:color="auto"/>
                  </w:divBdr>
                  <w:divsChild>
                    <w:div w:id="727580791">
                      <w:marLeft w:val="0"/>
                      <w:marRight w:val="0"/>
                      <w:marTop w:val="0"/>
                      <w:marBottom w:val="0"/>
                      <w:divBdr>
                        <w:top w:val="none" w:sz="0" w:space="0" w:color="auto"/>
                        <w:left w:val="none" w:sz="0" w:space="0" w:color="auto"/>
                        <w:bottom w:val="none" w:sz="0" w:space="0" w:color="auto"/>
                        <w:right w:val="none" w:sz="0" w:space="0" w:color="auto"/>
                      </w:divBdr>
                    </w:div>
                  </w:divsChild>
                </w:div>
                <w:div w:id="1977025991">
                  <w:marLeft w:val="0"/>
                  <w:marRight w:val="0"/>
                  <w:marTop w:val="0"/>
                  <w:marBottom w:val="0"/>
                  <w:divBdr>
                    <w:top w:val="none" w:sz="0" w:space="0" w:color="auto"/>
                    <w:left w:val="none" w:sz="0" w:space="0" w:color="auto"/>
                    <w:bottom w:val="none" w:sz="0" w:space="0" w:color="auto"/>
                    <w:right w:val="none" w:sz="0" w:space="0" w:color="auto"/>
                  </w:divBdr>
                  <w:divsChild>
                    <w:div w:id="185218975">
                      <w:marLeft w:val="0"/>
                      <w:marRight w:val="0"/>
                      <w:marTop w:val="0"/>
                      <w:marBottom w:val="0"/>
                      <w:divBdr>
                        <w:top w:val="none" w:sz="0" w:space="0" w:color="auto"/>
                        <w:left w:val="none" w:sz="0" w:space="0" w:color="auto"/>
                        <w:bottom w:val="none" w:sz="0" w:space="0" w:color="auto"/>
                        <w:right w:val="none" w:sz="0" w:space="0" w:color="auto"/>
                      </w:divBdr>
                    </w:div>
                  </w:divsChild>
                </w:div>
                <w:div w:id="767583632">
                  <w:marLeft w:val="0"/>
                  <w:marRight w:val="0"/>
                  <w:marTop w:val="0"/>
                  <w:marBottom w:val="0"/>
                  <w:divBdr>
                    <w:top w:val="none" w:sz="0" w:space="0" w:color="auto"/>
                    <w:left w:val="none" w:sz="0" w:space="0" w:color="auto"/>
                    <w:bottom w:val="none" w:sz="0" w:space="0" w:color="auto"/>
                    <w:right w:val="none" w:sz="0" w:space="0" w:color="auto"/>
                  </w:divBdr>
                  <w:divsChild>
                    <w:div w:id="991720310">
                      <w:marLeft w:val="0"/>
                      <w:marRight w:val="0"/>
                      <w:marTop w:val="0"/>
                      <w:marBottom w:val="0"/>
                      <w:divBdr>
                        <w:top w:val="none" w:sz="0" w:space="0" w:color="auto"/>
                        <w:left w:val="none" w:sz="0" w:space="0" w:color="auto"/>
                        <w:bottom w:val="none" w:sz="0" w:space="0" w:color="auto"/>
                        <w:right w:val="none" w:sz="0" w:space="0" w:color="auto"/>
                      </w:divBdr>
                    </w:div>
                  </w:divsChild>
                </w:div>
                <w:div w:id="1904682495">
                  <w:marLeft w:val="0"/>
                  <w:marRight w:val="0"/>
                  <w:marTop w:val="0"/>
                  <w:marBottom w:val="0"/>
                  <w:divBdr>
                    <w:top w:val="none" w:sz="0" w:space="0" w:color="auto"/>
                    <w:left w:val="none" w:sz="0" w:space="0" w:color="auto"/>
                    <w:bottom w:val="none" w:sz="0" w:space="0" w:color="auto"/>
                    <w:right w:val="none" w:sz="0" w:space="0" w:color="auto"/>
                  </w:divBdr>
                  <w:divsChild>
                    <w:div w:id="1824393436">
                      <w:marLeft w:val="0"/>
                      <w:marRight w:val="0"/>
                      <w:marTop w:val="0"/>
                      <w:marBottom w:val="0"/>
                      <w:divBdr>
                        <w:top w:val="none" w:sz="0" w:space="0" w:color="auto"/>
                        <w:left w:val="none" w:sz="0" w:space="0" w:color="auto"/>
                        <w:bottom w:val="none" w:sz="0" w:space="0" w:color="auto"/>
                        <w:right w:val="none" w:sz="0" w:space="0" w:color="auto"/>
                      </w:divBdr>
                    </w:div>
                  </w:divsChild>
                </w:div>
                <w:div w:id="1230118245">
                  <w:marLeft w:val="0"/>
                  <w:marRight w:val="0"/>
                  <w:marTop w:val="0"/>
                  <w:marBottom w:val="0"/>
                  <w:divBdr>
                    <w:top w:val="none" w:sz="0" w:space="0" w:color="auto"/>
                    <w:left w:val="none" w:sz="0" w:space="0" w:color="auto"/>
                    <w:bottom w:val="none" w:sz="0" w:space="0" w:color="auto"/>
                    <w:right w:val="none" w:sz="0" w:space="0" w:color="auto"/>
                  </w:divBdr>
                  <w:divsChild>
                    <w:div w:id="1157111819">
                      <w:marLeft w:val="0"/>
                      <w:marRight w:val="0"/>
                      <w:marTop w:val="0"/>
                      <w:marBottom w:val="0"/>
                      <w:divBdr>
                        <w:top w:val="none" w:sz="0" w:space="0" w:color="auto"/>
                        <w:left w:val="none" w:sz="0" w:space="0" w:color="auto"/>
                        <w:bottom w:val="none" w:sz="0" w:space="0" w:color="auto"/>
                        <w:right w:val="none" w:sz="0" w:space="0" w:color="auto"/>
                      </w:divBdr>
                    </w:div>
                  </w:divsChild>
                </w:div>
                <w:div w:id="1668362486">
                  <w:marLeft w:val="0"/>
                  <w:marRight w:val="0"/>
                  <w:marTop w:val="0"/>
                  <w:marBottom w:val="0"/>
                  <w:divBdr>
                    <w:top w:val="none" w:sz="0" w:space="0" w:color="auto"/>
                    <w:left w:val="none" w:sz="0" w:space="0" w:color="auto"/>
                    <w:bottom w:val="none" w:sz="0" w:space="0" w:color="auto"/>
                    <w:right w:val="none" w:sz="0" w:space="0" w:color="auto"/>
                  </w:divBdr>
                  <w:divsChild>
                    <w:div w:id="697050544">
                      <w:marLeft w:val="0"/>
                      <w:marRight w:val="0"/>
                      <w:marTop w:val="0"/>
                      <w:marBottom w:val="0"/>
                      <w:divBdr>
                        <w:top w:val="none" w:sz="0" w:space="0" w:color="auto"/>
                        <w:left w:val="none" w:sz="0" w:space="0" w:color="auto"/>
                        <w:bottom w:val="none" w:sz="0" w:space="0" w:color="auto"/>
                        <w:right w:val="none" w:sz="0" w:space="0" w:color="auto"/>
                      </w:divBdr>
                    </w:div>
                  </w:divsChild>
                </w:div>
                <w:div w:id="371228576">
                  <w:marLeft w:val="0"/>
                  <w:marRight w:val="0"/>
                  <w:marTop w:val="0"/>
                  <w:marBottom w:val="0"/>
                  <w:divBdr>
                    <w:top w:val="none" w:sz="0" w:space="0" w:color="auto"/>
                    <w:left w:val="none" w:sz="0" w:space="0" w:color="auto"/>
                    <w:bottom w:val="none" w:sz="0" w:space="0" w:color="auto"/>
                    <w:right w:val="none" w:sz="0" w:space="0" w:color="auto"/>
                  </w:divBdr>
                  <w:divsChild>
                    <w:div w:id="1550611691">
                      <w:marLeft w:val="0"/>
                      <w:marRight w:val="0"/>
                      <w:marTop w:val="0"/>
                      <w:marBottom w:val="0"/>
                      <w:divBdr>
                        <w:top w:val="none" w:sz="0" w:space="0" w:color="auto"/>
                        <w:left w:val="none" w:sz="0" w:space="0" w:color="auto"/>
                        <w:bottom w:val="none" w:sz="0" w:space="0" w:color="auto"/>
                        <w:right w:val="none" w:sz="0" w:space="0" w:color="auto"/>
                      </w:divBdr>
                    </w:div>
                  </w:divsChild>
                </w:div>
                <w:div w:id="1399403721">
                  <w:marLeft w:val="0"/>
                  <w:marRight w:val="0"/>
                  <w:marTop w:val="0"/>
                  <w:marBottom w:val="0"/>
                  <w:divBdr>
                    <w:top w:val="none" w:sz="0" w:space="0" w:color="auto"/>
                    <w:left w:val="none" w:sz="0" w:space="0" w:color="auto"/>
                    <w:bottom w:val="none" w:sz="0" w:space="0" w:color="auto"/>
                    <w:right w:val="none" w:sz="0" w:space="0" w:color="auto"/>
                  </w:divBdr>
                  <w:divsChild>
                    <w:div w:id="1246646303">
                      <w:marLeft w:val="0"/>
                      <w:marRight w:val="0"/>
                      <w:marTop w:val="0"/>
                      <w:marBottom w:val="0"/>
                      <w:divBdr>
                        <w:top w:val="none" w:sz="0" w:space="0" w:color="auto"/>
                        <w:left w:val="none" w:sz="0" w:space="0" w:color="auto"/>
                        <w:bottom w:val="none" w:sz="0" w:space="0" w:color="auto"/>
                        <w:right w:val="none" w:sz="0" w:space="0" w:color="auto"/>
                      </w:divBdr>
                    </w:div>
                  </w:divsChild>
                </w:div>
                <w:div w:id="1497645599">
                  <w:marLeft w:val="0"/>
                  <w:marRight w:val="0"/>
                  <w:marTop w:val="0"/>
                  <w:marBottom w:val="0"/>
                  <w:divBdr>
                    <w:top w:val="none" w:sz="0" w:space="0" w:color="auto"/>
                    <w:left w:val="none" w:sz="0" w:space="0" w:color="auto"/>
                    <w:bottom w:val="none" w:sz="0" w:space="0" w:color="auto"/>
                    <w:right w:val="none" w:sz="0" w:space="0" w:color="auto"/>
                  </w:divBdr>
                  <w:divsChild>
                    <w:div w:id="226189918">
                      <w:marLeft w:val="0"/>
                      <w:marRight w:val="0"/>
                      <w:marTop w:val="0"/>
                      <w:marBottom w:val="0"/>
                      <w:divBdr>
                        <w:top w:val="none" w:sz="0" w:space="0" w:color="auto"/>
                        <w:left w:val="none" w:sz="0" w:space="0" w:color="auto"/>
                        <w:bottom w:val="none" w:sz="0" w:space="0" w:color="auto"/>
                        <w:right w:val="none" w:sz="0" w:space="0" w:color="auto"/>
                      </w:divBdr>
                    </w:div>
                  </w:divsChild>
                </w:div>
                <w:div w:id="599683327">
                  <w:marLeft w:val="0"/>
                  <w:marRight w:val="0"/>
                  <w:marTop w:val="0"/>
                  <w:marBottom w:val="0"/>
                  <w:divBdr>
                    <w:top w:val="none" w:sz="0" w:space="0" w:color="auto"/>
                    <w:left w:val="none" w:sz="0" w:space="0" w:color="auto"/>
                    <w:bottom w:val="none" w:sz="0" w:space="0" w:color="auto"/>
                    <w:right w:val="none" w:sz="0" w:space="0" w:color="auto"/>
                  </w:divBdr>
                  <w:divsChild>
                    <w:div w:id="1253394895">
                      <w:marLeft w:val="0"/>
                      <w:marRight w:val="0"/>
                      <w:marTop w:val="0"/>
                      <w:marBottom w:val="0"/>
                      <w:divBdr>
                        <w:top w:val="none" w:sz="0" w:space="0" w:color="auto"/>
                        <w:left w:val="none" w:sz="0" w:space="0" w:color="auto"/>
                        <w:bottom w:val="none" w:sz="0" w:space="0" w:color="auto"/>
                        <w:right w:val="none" w:sz="0" w:space="0" w:color="auto"/>
                      </w:divBdr>
                    </w:div>
                  </w:divsChild>
                </w:div>
                <w:div w:id="1873417300">
                  <w:marLeft w:val="0"/>
                  <w:marRight w:val="0"/>
                  <w:marTop w:val="0"/>
                  <w:marBottom w:val="0"/>
                  <w:divBdr>
                    <w:top w:val="none" w:sz="0" w:space="0" w:color="auto"/>
                    <w:left w:val="none" w:sz="0" w:space="0" w:color="auto"/>
                    <w:bottom w:val="none" w:sz="0" w:space="0" w:color="auto"/>
                    <w:right w:val="none" w:sz="0" w:space="0" w:color="auto"/>
                  </w:divBdr>
                  <w:divsChild>
                    <w:div w:id="199438195">
                      <w:marLeft w:val="0"/>
                      <w:marRight w:val="0"/>
                      <w:marTop w:val="0"/>
                      <w:marBottom w:val="0"/>
                      <w:divBdr>
                        <w:top w:val="none" w:sz="0" w:space="0" w:color="auto"/>
                        <w:left w:val="none" w:sz="0" w:space="0" w:color="auto"/>
                        <w:bottom w:val="none" w:sz="0" w:space="0" w:color="auto"/>
                        <w:right w:val="none" w:sz="0" w:space="0" w:color="auto"/>
                      </w:divBdr>
                    </w:div>
                  </w:divsChild>
                </w:div>
                <w:div w:id="765033468">
                  <w:marLeft w:val="0"/>
                  <w:marRight w:val="0"/>
                  <w:marTop w:val="0"/>
                  <w:marBottom w:val="0"/>
                  <w:divBdr>
                    <w:top w:val="none" w:sz="0" w:space="0" w:color="auto"/>
                    <w:left w:val="none" w:sz="0" w:space="0" w:color="auto"/>
                    <w:bottom w:val="none" w:sz="0" w:space="0" w:color="auto"/>
                    <w:right w:val="none" w:sz="0" w:space="0" w:color="auto"/>
                  </w:divBdr>
                  <w:divsChild>
                    <w:div w:id="1713647670">
                      <w:marLeft w:val="0"/>
                      <w:marRight w:val="0"/>
                      <w:marTop w:val="0"/>
                      <w:marBottom w:val="0"/>
                      <w:divBdr>
                        <w:top w:val="none" w:sz="0" w:space="0" w:color="auto"/>
                        <w:left w:val="none" w:sz="0" w:space="0" w:color="auto"/>
                        <w:bottom w:val="none" w:sz="0" w:space="0" w:color="auto"/>
                        <w:right w:val="none" w:sz="0" w:space="0" w:color="auto"/>
                      </w:divBdr>
                    </w:div>
                  </w:divsChild>
                </w:div>
                <w:div w:id="1607496081">
                  <w:marLeft w:val="0"/>
                  <w:marRight w:val="0"/>
                  <w:marTop w:val="0"/>
                  <w:marBottom w:val="0"/>
                  <w:divBdr>
                    <w:top w:val="none" w:sz="0" w:space="0" w:color="auto"/>
                    <w:left w:val="none" w:sz="0" w:space="0" w:color="auto"/>
                    <w:bottom w:val="none" w:sz="0" w:space="0" w:color="auto"/>
                    <w:right w:val="none" w:sz="0" w:space="0" w:color="auto"/>
                  </w:divBdr>
                  <w:divsChild>
                    <w:div w:id="287588569">
                      <w:marLeft w:val="0"/>
                      <w:marRight w:val="0"/>
                      <w:marTop w:val="0"/>
                      <w:marBottom w:val="0"/>
                      <w:divBdr>
                        <w:top w:val="none" w:sz="0" w:space="0" w:color="auto"/>
                        <w:left w:val="none" w:sz="0" w:space="0" w:color="auto"/>
                        <w:bottom w:val="none" w:sz="0" w:space="0" w:color="auto"/>
                        <w:right w:val="none" w:sz="0" w:space="0" w:color="auto"/>
                      </w:divBdr>
                    </w:div>
                  </w:divsChild>
                </w:div>
                <w:div w:id="396782546">
                  <w:marLeft w:val="0"/>
                  <w:marRight w:val="0"/>
                  <w:marTop w:val="0"/>
                  <w:marBottom w:val="0"/>
                  <w:divBdr>
                    <w:top w:val="none" w:sz="0" w:space="0" w:color="auto"/>
                    <w:left w:val="none" w:sz="0" w:space="0" w:color="auto"/>
                    <w:bottom w:val="none" w:sz="0" w:space="0" w:color="auto"/>
                    <w:right w:val="none" w:sz="0" w:space="0" w:color="auto"/>
                  </w:divBdr>
                  <w:divsChild>
                    <w:div w:id="2144232159">
                      <w:marLeft w:val="0"/>
                      <w:marRight w:val="0"/>
                      <w:marTop w:val="0"/>
                      <w:marBottom w:val="0"/>
                      <w:divBdr>
                        <w:top w:val="none" w:sz="0" w:space="0" w:color="auto"/>
                        <w:left w:val="none" w:sz="0" w:space="0" w:color="auto"/>
                        <w:bottom w:val="none" w:sz="0" w:space="0" w:color="auto"/>
                        <w:right w:val="none" w:sz="0" w:space="0" w:color="auto"/>
                      </w:divBdr>
                    </w:div>
                  </w:divsChild>
                </w:div>
                <w:div w:id="376201075">
                  <w:marLeft w:val="0"/>
                  <w:marRight w:val="0"/>
                  <w:marTop w:val="0"/>
                  <w:marBottom w:val="0"/>
                  <w:divBdr>
                    <w:top w:val="none" w:sz="0" w:space="0" w:color="auto"/>
                    <w:left w:val="none" w:sz="0" w:space="0" w:color="auto"/>
                    <w:bottom w:val="none" w:sz="0" w:space="0" w:color="auto"/>
                    <w:right w:val="none" w:sz="0" w:space="0" w:color="auto"/>
                  </w:divBdr>
                  <w:divsChild>
                    <w:div w:id="54663964">
                      <w:marLeft w:val="0"/>
                      <w:marRight w:val="0"/>
                      <w:marTop w:val="0"/>
                      <w:marBottom w:val="0"/>
                      <w:divBdr>
                        <w:top w:val="none" w:sz="0" w:space="0" w:color="auto"/>
                        <w:left w:val="none" w:sz="0" w:space="0" w:color="auto"/>
                        <w:bottom w:val="none" w:sz="0" w:space="0" w:color="auto"/>
                        <w:right w:val="none" w:sz="0" w:space="0" w:color="auto"/>
                      </w:divBdr>
                    </w:div>
                  </w:divsChild>
                </w:div>
                <w:div w:id="972491475">
                  <w:marLeft w:val="0"/>
                  <w:marRight w:val="0"/>
                  <w:marTop w:val="0"/>
                  <w:marBottom w:val="0"/>
                  <w:divBdr>
                    <w:top w:val="none" w:sz="0" w:space="0" w:color="auto"/>
                    <w:left w:val="none" w:sz="0" w:space="0" w:color="auto"/>
                    <w:bottom w:val="none" w:sz="0" w:space="0" w:color="auto"/>
                    <w:right w:val="none" w:sz="0" w:space="0" w:color="auto"/>
                  </w:divBdr>
                  <w:divsChild>
                    <w:div w:id="1918006418">
                      <w:marLeft w:val="0"/>
                      <w:marRight w:val="0"/>
                      <w:marTop w:val="0"/>
                      <w:marBottom w:val="0"/>
                      <w:divBdr>
                        <w:top w:val="none" w:sz="0" w:space="0" w:color="auto"/>
                        <w:left w:val="none" w:sz="0" w:space="0" w:color="auto"/>
                        <w:bottom w:val="none" w:sz="0" w:space="0" w:color="auto"/>
                        <w:right w:val="none" w:sz="0" w:space="0" w:color="auto"/>
                      </w:divBdr>
                    </w:div>
                  </w:divsChild>
                </w:div>
                <w:div w:id="16927007">
                  <w:marLeft w:val="0"/>
                  <w:marRight w:val="0"/>
                  <w:marTop w:val="0"/>
                  <w:marBottom w:val="0"/>
                  <w:divBdr>
                    <w:top w:val="none" w:sz="0" w:space="0" w:color="auto"/>
                    <w:left w:val="none" w:sz="0" w:space="0" w:color="auto"/>
                    <w:bottom w:val="none" w:sz="0" w:space="0" w:color="auto"/>
                    <w:right w:val="none" w:sz="0" w:space="0" w:color="auto"/>
                  </w:divBdr>
                  <w:divsChild>
                    <w:div w:id="1309243754">
                      <w:marLeft w:val="0"/>
                      <w:marRight w:val="0"/>
                      <w:marTop w:val="0"/>
                      <w:marBottom w:val="0"/>
                      <w:divBdr>
                        <w:top w:val="none" w:sz="0" w:space="0" w:color="auto"/>
                        <w:left w:val="none" w:sz="0" w:space="0" w:color="auto"/>
                        <w:bottom w:val="none" w:sz="0" w:space="0" w:color="auto"/>
                        <w:right w:val="none" w:sz="0" w:space="0" w:color="auto"/>
                      </w:divBdr>
                    </w:div>
                  </w:divsChild>
                </w:div>
                <w:div w:id="514348573">
                  <w:marLeft w:val="0"/>
                  <w:marRight w:val="0"/>
                  <w:marTop w:val="0"/>
                  <w:marBottom w:val="0"/>
                  <w:divBdr>
                    <w:top w:val="none" w:sz="0" w:space="0" w:color="auto"/>
                    <w:left w:val="none" w:sz="0" w:space="0" w:color="auto"/>
                    <w:bottom w:val="none" w:sz="0" w:space="0" w:color="auto"/>
                    <w:right w:val="none" w:sz="0" w:space="0" w:color="auto"/>
                  </w:divBdr>
                  <w:divsChild>
                    <w:div w:id="1378895244">
                      <w:marLeft w:val="0"/>
                      <w:marRight w:val="0"/>
                      <w:marTop w:val="0"/>
                      <w:marBottom w:val="0"/>
                      <w:divBdr>
                        <w:top w:val="none" w:sz="0" w:space="0" w:color="auto"/>
                        <w:left w:val="none" w:sz="0" w:space="0" w:color="auto"/>
                        <w:bottom w:val="none" w:sz="0" w:space="0" w:color="auto"/>
                        <w:right w:val="none" w:sz="0" w:space="0" w:color="auto"/>
                      </w:divBdr>
                    </w:div>
                  </w:divsChild>
                </w:div>
                <w:div w:id="974683368">
                  <w:marLeft w:val="0"/>
                  <w:marRight w:val="0"/>
                  <w:marTop w:val="0"/>
                  <w:marBottom w:val="0"/>
                  <w:divBdr>
                    <w:top w:val="none" w:sz="0" w:space="0" w:color="auto"/>
                    <w:left w:val="none" w:sz="0" w:space="0" w:color="auto"/>
                    <w:bottom w:val="none" w:sz="0" w:space="0" w:color="auto"/>
                    <w:right w:val="none" w:sz="0" w:space="0" w:color="auto"/>
                  </w:divBdr>
                  <w:divsChild>
                    <w:div w:id="889733653">
                      <w:marLeft w:val="0"/>
                      <w:marRight w:val="0"/>
                      <w:marTop w:val="0"/>
                      <w:marBottom w:val="0"/>
                      <w:divBdr>
                        <w:top w:val="none" w:sz="0" w:space="0" w:color="auto"/>
                        <w:left w:val="none" w:sz="0" w:space="0" w:color="auto"/>
                        <w:bottom w:val="none" w:sz="0" w:space="0" w:color="auto"/>
                        <w:right w:val="none" w:sz="0" w:space="0" w:color="auto"/>
                      </w:divBdr>
                    </w:div>
                  </w:divsChild>
                </w:div>
                <w:div w:id="1546405968">
                  <w:marLeft w:val="0"/>
                  <w:marRight w:val="0"/>
                  <w:marTop w:val="0"/>
                  <w:marBottom w:val="0"/>
                  <w:divBdr>
                    <w:top w:val="none" w:sz="0" w:space="0" w:color="auto"/>
                    <w:left w:val="none" w:sz="0" w:space="0" w:color="auto"/>
                    <w:bottom w:val="none" w:sz="0" w:space="0" w:color="auto"/>
                    <w:right w:val="none" w:sz="0" w:space="0" w:color="auto"/>
                  </w:divBdr>
                  <w:divsChild>
                    <w:div w:id="156188418">
                      <w:marLeft w:val="0"/>
                      <w:marRight w:val="0"/>
                      <w:marTop w:val="0"/>
                      <w:marBottom w:val="0"/>
                      <w:divBdr>
                        <w:top w:val="none" w:sz="0" w:space="0" w:color="auto"/>
                        <w:left w:val="none" w:sz="0" w:space="0" w:color="auto"/>
                        <w:bottom w:val="none" w:sz="0" w:space="0" w:color="auto"/>
                        <w:right w:val="none" w:sz="0" w:space="0" w:color="auto"/>
                      </w:divBdr>
                    </w:div>
                  </w:divsChild>
                </w:div>
                <w:div w:id="2080900940">
                  <w:marLeft w:val="0"/>
                  <w:marRight w:val="0"/>
                  <w:marTop w:val="0"/>
                  <w:marBottom w:val="0"/>
                  <w:divBdr>
                    <w:top w:val="none" w:sz="0" w:space="0" w:color="auto"/>
                    <w:left w:val="none" w:sz="0" w:space="0" w:color="auto"/>
                    <w:bottom w:val="none" w:sz="0" w:space="0" w:color="auto"/>
                    <w:right w:val="none" w:sz="0" w:space="0" w:color="auto"/>
                  </w:divBdr>
                  <w:divsChild>
                    <w:div w:id="1412578935">
                      <w:marLeft w:val="0"/>
                      <w:marRight w:val="0"/>
                      <w:marTop w:val="0"/>
                      <w:marBottom w:val="0"/>
                      <w:divBdr>
                        <w:top w:val="none" w:sz="0" w:space="0" w:color="auto"/>
                        <w:left w:val="none" w:sz="0" w:space="0" w:color="auto"/>
                        <w:bottom w:val="none" w:sz="0" w:space="0" w:color="auto"/>
                        <w:right w:val="none" w:sz="0" w:space="0" w:color="auto"/>
                      </w:divBdr>
                    </w:div>
                  </w:divsChild>
                </w:div>
                <w:div w:id="1091004222">
                  <w:marLeft w:val="0"/>
                  <w:marRight w:val="0"/>
                  <w:marTop w:val="0"/>
                  <w:marBottom w:val="0"/>
                  <w:divBdr>
                    <w:top w:val="none" w:sz="0" w:space="0" w:color="auto"/>
                    <w:left w:val="none" w:sz="0" w:space="0" w:color="auto"/>
                    <w:bottom w:val="none" w:sz="0" w:space="0" w:color="auto"/>
                    <w:right w:val="none" w:sz="0" w:space="0" w:color="auto"/>
                  </w:divBdr>
                  <w:divsChild>
                    <w:div w:id="183247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4800099">
          <w:marLeft w:val="0"/>
          <w:marRight w:val="0"/>
          <w:marTop w:val="0"/>
          <w:marBottom w:val="0"/>
          <w:divBdr>
            <w:top w:val="none" w:sz="0" w:space="0" w:color="auto"/>
            <w:left w:val="none" w:sz="0" w:space="0" w:color="auto"/>
            <w:bottom w:val="none" w:sz="0" w:space="0" w:color="auto"/>
            <w:right w:val="none" w:sz="0" w:space="0" w:color="auto"/>
          </w:divBdr>
        </w:div>
        <w:div w:id="1460342314">
          <w:marLeft w:val="0"/>
          <w:marRight w:val="0"/>
          <w:marTop w:val="0"/>
          <w:marBottom w:val="0"/>
          <w:divBdr>
            <w:top w:val="none" w:sz="0" w:space="0" w:color="auto"/>
            <w:left w:val="none" w:sz="0" w:space="0" w:color="auto"/>
            <w:bottom w:val="none" w:sz="0" w:space="0" w:color="auto"/>
            <w:right w:val="none" w:sz="0" w:space="0" w:color="auto"/>
          </w:divBdr>
        </w:div>
        <w:div w:id="281303507">
          <w:marLeft w:val="0"/>
          <w:marRight w:val="0"/>
          <w:marTop w:val="0"/>
          <w:marBottom w:val="0"/>
          <w:divBdr>
            <w:top w:val="none" w:sz="0" w:space="0" w:color="auto"/>
            <w:left w:val="none" w:sz="0" w:space="0" w:color="auto"/>
            <w:bottom w:val="none" w:sz="0" w:space="0" w:color="auto"/>
            <w:right w:val="none" w:sz="0" w:space="0" w:color="auto"/>
          </w:divBdr>
          <w:divsChild>
            <w:div w:id="1343052106">
              <w:marLeft w:val="-75"/>
              <w:marRight w:val="0"/>
              <w:marTop w:val="30"/>
              <w:marBottom w:val="30"/>
              <w:divBdr>
                <w:top w:val="none" w:sz="0" w:space="0" w:color="auto"/>
                <w:left w:val="none" w:sz="0" w:space="0" w:color="auto"/>
                <w:bottom w:val="none" w:sz="0" w:space="0" w:color="auto"/>
                <w:right w:val="none" w:sz="0" w:space="0" w:color="auto"/>
              </w:divBdr>
              <w:divsChild>
                <w:div w:id="2032100823">
                  <w:marLeft w:val="0"/>
                  <w:marRight w:val="0"/>
                  <w:marTop w:val="0"/>
                  <w:marBottom w:val="0"/>
                  <w:divBdr>
                    <w:top w:val="none" w:sz="0" w:space="0" w:color="auto"/>
                    <w:left w:val="none" w:sz="0" w:space="0" w:color="auto"/>
                    <w:bottom w:val="none" w:sz="0" w:space="0" w:color="auto"/>
                    <w:right w:val="none" w:sz="0" w:space="0" w:color="auto"/>
                  </w:divBdr>
                  <w:divsChild>
                    <w:div w:id="2116434331">
                      <w:marLeft w:val="0"/>
                      <w:marRight w:val="0"/>
                      <w:marTop w:val="0"/>
                      <w:marBottom w:val="0"/>
                      <w:divBdr>
                        <w:top w:val="none" w:sz="0" w:space="0" w:color="auto"/>
                        <w:left w:val="none" w:sz="0" w:space="0" w:color="auto"/>
                        <w:bottom w:val="none" w:sz="0" w:space="0" w:color="auto"/>
                        <w:right w:val="none" w:sz="0" w:space="0" w:color="auto"/>
                      </w:divBdr>
                    </w:div>
                  </w:divsChild>
                </w:div>
                <w:div w:id="1214081092">
                  <w:marLeft w:val="0"/>
                  <w:marRight w:val="0"/>
                  <w:marTop w:val="0"/>
                  <w:marBottom w:val="0"/>
                  <w:divBdr>
                    <w:top w:val="none" w:sz="0" w:space="0" w:color="auto"/>
                    <w:left w:val="none" w:sz="0" w:space="0" w:color="auto"/>
                    <w:bottom w:val="none" w:sz="0" w:space="0" w:color="auto"/>
                    <w:right w:val="none" w:sz="0" w:space="0" w:color="auto"/>
                  </w:divBdr>
                  <w:divsChild>
                    <w:div w:id="389499567">
                      <w:marLeft w:val="0"/>
                      <w:marRight w:val="0"/>
                      <w:marTop w:val="0"/>
                      <w:marBottom w:val="0"/>
                      <w:divBdr>
                        <w:top w:val="none" w:sz="0" w:space="0" w:color="auto"/>
                        <w:left w:val="none" w:sz="0" w:space="0" w:color="auto"/>
                        <w:bottom w:val="none" w:sz="0" w:space="0" w:color="auto"/>
                        <w:right w:val="none" w:sz="0" w:space="0" w:color="auto"/>
                      </w:divBdr>
                    </w:div>
                  </w:divsChild>
                </w:div>
                <w:div w:id="2116897016">
                  <w:marLeft w:val="0"/>
                  <w:marRight w:val="0"/>
                  <w:marTop w:val="0"/>
                  <w:marBottom w:val="0"/>
                  <w:divBdr>
                    <w:top w:val="none" w:sz="0" w:space="0" w:color="auto"/>
                    <w:left w:val="none" w:sz="0" w:space="0" w:color="auto"/>
                    <w:bottom w:val="none" w:sz="0" w:space="0" w:color="auto"/>
                    <w:right w:val="none" w:sz="0" w:space="0" w:color="auto"/>
                  </w:divBdr>
                  <w:divsChild>
                    <w:div w:id="469322734">
                      <w:marLeft w:val="0"/>
                      <w:marRight w:val="0"/>
                      <w:marTop w:val="0"/>
                      <w:marBottom w:val="0"/>
                      <w:divBdr>
                        <w:top w:val="none" w:sz="0" w:space="0" w:color="auto"/>
                        <w:left w:val="none" w:sz="0" w:space="0" w:color="auto"/>
                        <w:bottom w:val="none" w:sz="0" w:space="0" w:color="auto"/>
                        <w:right w:val="none" w:sz="0" w:space="0" w:color="auto"/>
                      </w:divBdr>
                    </w:div>
                  </w:divsChild>
                </w:div>
                <w:div w:id="1596478224">
                  <w:marLeft w:val="0"/>
                  <w:marRight w:val="0"/>
                  <w:marTop w:val="0"/>
                  <w:marBottom w:val="0"/>
                  <w:divBdr>
                    <w:top w:val="none" w:sz="0" w:space="0" w:color="auto"/>
                    <w:left w:val="none" w:sz="0" w:space="0" w:color="auto"/>
                    <w:bottom w:val="none" w:sz="0" w:space="0" w:color="auto"/>
                    <w:right w:val="none" w:sz="0" w:space="0" w:color="auto"/>
                  </w:divBdr>
                  <w:divsChild>
                    <w:div w:id="42099421">
                      <w:marLeft w:val="0"/>
                      <w:marRight w:val="0"/>
                      <w:marTop w:val="0"/>
                      <w:marBottom w:val="0"/>
                      <w:divBdr>
                        <w:top w:val="none" w:sz="0" w:space="0" w:color="auto"/>
                        <w:left w:val="none" w:sz="0" w:space="0" w:color="auto"/>
                        <w:bottom w:val="none" w:sz="0" w:space="0" w:color="auto"/>
                        <w:right w:val="none" w:sz="0" w:space="0" w:color="auto"/>
                      </w:divBdr>
                    </w:div>
                  </w:divsChild>
                </w:div>
                <w:div w:id="6100286">
                  <w:marLeft w:val="0"/>
                  <w:marRight w:val="0"/>
                  <w:marTop w:val="0"/>
                  <w:marBottom w:val="0"/>
                  <w:divBdr>
                    <w:top w:val="none" w:sz="0" w:space="0" w:color="auto"/>
                    <w:left w:val="none" w:sz="0" w:space="0" w:color="auto"/>
                    <w:bottom w:val="none" w:sz="0" w:space="0" w:color="auto"/>
                    <w:right w:val="none" w:sz="0" w:space="0" w:color="auto"/>
                  </w:divBdr>
                  <w:divsChild>
                    <w:div w:id="758718940">
                      <w:marLeft w:val="0"/>
                      <w:marRight w:val="0"/>
                      <w:marTop w:val="0"/>
                      <w:marBottom w:val="0"/>
                      <w:divBdr>
                        <w:top w:val="none" w:sz="0" w:space="0" w:color="auto"/>
                        <w:left w:val="none" w:sz="0" w:space="0" w:color="auto"/>
                        <w:bottom w:val="none" w:sz="0" w:space="0" w:color="auto"/>
                        <w:right w:val="none" w:sz="0" w:space="0" w:color="auto"/>
                      </w:divBdr>
                    </w:div>
                  </w:divsChild>
                </w:div>
                <w:div w:id="753862883">
                  <w:marLeft w:val="0"/>
                  <w:marRight w:val="0"/>
                  <w:marTop w:val="0"/>
                  <w:marBottom w:val="0"/>
                  <w:divBdr>
                    <w:top w:val="none" w:sz="0" w:space="0" w:color="auto"/>
                    <w:left w:val="none" w:sz="0" w:space="0" w:color="auto"/>
                    <w:bottom w:val="none" w:sz="0" w:space="0" w:color="auto"/>
                    <w:right w:val="none" w:sz="0" w:space="0" w:color="auto"/>
                  </w:divBdr>
                  <w:divsChild>
                    <w:div w:id="1998343071">
                      <w:marLeft w:val="0"/>
                      <w:marRight w:val="0"/>
                      <w:marTop w:val="0"/>
                      <w:marBottom w:val="0"/>
                      <w:divBdr>
                        <w:top w:val="none" w:sz="0" w:space="0" w:color="auto"/>
                        <w:left w:val="none" w:sz="0" w:space="0" w:color="auto"/>
                        <w:bottom w:val="none" w:sz="0" w:space="0" w:color="auto"/>
                        <w:right w:val="none" w:sz="0" w:space="0" w:color="auto"/>
                      </w:divBdr>
                    </w:div>
                  </w:divsChild>
                </w:div>
                <w:div w:id="1599749623">
                  <w:marLeft w:val="0"/>
                  <w:marRight w:val="0"/>
                  <w:marTop w:val="0"/>
                  <w:marBottom w:val="0"/>
                  <w:divBdr>
                    <w:top w:val="none" w:sz="0" w:space="0" w:color="auto"/>
                    <w:left w:val="none" w:sz="0" w:space="0" w:color="auto"/>
                    <w:bottom w:val="none" w:sz="0" w:space="0" w:color="auto"/>
                    <w:right w:val="none" w:sz="0" w:space="0" w:color="auto"/>
                  </w:divBdr>
                  <w:divsChild>
                    <w:div w:id="1775855819">
                      <w:marLeft w:val="0"/>
                      <w:marRight w:val="0"/>
                      <w:marTop w:val="0"/>
                      <w:marBottom w:val="0"/>
                      <w:divBdr>
                        <w:top w:val="none" w:sz="0" w:space="0" w:color="auto"/>
                        <w:left w:val="none" w:sz="0" w:space="0" w:color="auto"/>
                        <w:bottom w:val="none" w:sz="0" w:space="0" w:color="auto"/>
                        <w:right w:val="none" w:sz="0" w:space="0" w:color="auto"/>
                      </w:divBdr>
                    </w:div>
                  </w:divsChild>
                </w:div>
                <w:div w:id="104429171">
                  <w:marLeft w:val="0"/>
                  <w:marRight w:val="0"/>
                  <w:marTop w:val="0"/>
                  <w:marBottom w:val="0"/>
                  <w:divBdr>
                    <w:top w:val="none" w:sz="0" w:space="0" w:color="auto"/>
                    <w:left w:val="none" w:sz="0" w:space="0" w:color="auto"/>
                    <w:bottom w:val="none" w:sz="0" w:space="0" w:color="auto"/>
                    <w:right w:val="none" w:sz="0" w:space="0" w:color="auto"/>
                  </w:divBdr>
                  <w:divsChild>
                    <w:div w:id="889072756">
                      <w:marLeft w:val="0"/>
                      <w:marRight w:val="0"/>
                      <w:marTop w:val="0"/>
                      <w:marBottom w:val="0"/>
                      <w:divBdr>
                        <w:top w:val="none" w:sz="0" w:space="0" w:color="auto"/>
                        <w:left w:val="none" w:sz="0" w:space="0" w:color="auto"/>
                        <w:bottom w:val="none" w:sz="0" w:space="0" w:color="auto"/>
                        <w:right w:val="none" w:sz="0" w:space="0" w:color="auto"/>
                      </w:divBdr>
                    </w:div>
                  </w:divsChild>
                </w:div>
                <w:div w:id="343940432">
                  <w:marLeft w:val="0"/>
                  <w:marRight w:val="0"/>
                  <w:marTop w:val="0"/>
                  <w:marBottom w:val="0"/>
                  <w:divBdr>
                    <w:top w:val="none" w:sz="0" w:space="0" w:color="auto"/>
                    <w:left w:val="none" w:sz="0" w:space="0" w:color="auto"/>
                    <w:bottom w:val="none" w:sz="0" w:space="0" w:color="auto"/>
                    <w:right w:val="none" w:sz="0" w:space="0" w:color="auto"/>
                  </w:divBdr>
                  <w:divsChild>
                    <w:div w:id="1453667736">
                      <w:marLeft w:val="0"/>
                      <w:marRight w:val="0"/>
                      <w:marTop w:val="0"/>
                      <w:marBottom w:val="0"/>
                      <w:divBdr>
                        <w:top w:val="none" w:sz="0" w:space="0" w:color="auto"/>
                        <w:left w:val="none" w:sz="0" w:space="0" w:color="auto"/>
                        <w:bottom w:val="none" w:sz="0" w:space="0" w:color="auto"/>
                        <w:right w:val="none" w:sz="0" w:space="0" w:color="auto"/>
                      </w:divBdr>
                    </w:div>
                  </w:divsChild>
                </w:div>
                <w:div w:id="522404174">
                  <w:marLeft w:val="0"/>
                  <w:marRight w:val="0"/>
                  <w:marTop w:val="0"/>
                  <w:marBottom w:val="0"/>
                  <w:divBdr>
                    <w:top w:val="none" w:sz="0" w:space="0" w:color="auto"/>
                    <w:left w:val="none" w:sz="0" w:space="0" w:color="auto"/>
                    <w:bottom w:val="none" w:sz="0" w:space="0" w:color="auto"/>
                    <w:right w:val="none" w:sz="0" w:space="0" w:color="auto"/>
                  </w:divBdr>
                  <w:divsChild>
                    <w:div w:id="244730479">
                      <w:marLeft w:val="0"/>
                      <w:marRight w:val="0"/>
                      <w:marTop w:val="0"/>
                      <w:marBottom w:val="0"/>
                      <w:divBdr>
                        <w:top w:val="none" w:sz="0" w:space="0" w:color="auto"/>
                        <w:left w:val="none" w:sz="0" w:space="0" w:color="auto"/>
                        <w:bottom w:val="none" w:sz="0" w:space="0" w:color="auto"/>
                        <w:right w:val="none" w:sz="0" w:space="0" w:color="auto"/>
                      </w:divBdr>
                    </w:div>
                  </w:divsChild>
                </w:div>
                <w:div w:id="1685133172">
                  <w:marLeft w:val="0"/>
                  <w:marRight w:val="0"/>
                  <w:marTop w:val="0"/>
                  <w:marBottom w:val="0"/>
                  <w:divBdr>
                    <w:top w:val="none" w:sz="0" w:space="0" w:color="auto"/>
                    <w:left w:val="none" w:sz="0" w:space="0" w:color="auto"/>
                    <w:bottom w:val="none" w:sz="0" w:space="0" w:color="auto"/>
                    <w:right w:val="none" w:sz="0" w:space="0" w:color="auto"/>
                  </w:divBdr>
                  <w:divsChild>
                    <w:div w:id="1995599058">
                      <w:marLeft w:val="0"/>
                      <w:marRight w:val="0"/>
                      <w:marTop w:val="0"/>
                      <w:marBottom w:val="0"/>
                      <w:divBdr>
                        <w:top w:val="none" w:sz="0" w:space="0" w:color="auto"/>
                        <w:left w:val="none" w:sz="0" w:space="0" w:color="auto"/>
                        <w:bottom w:val="none" w:sz="0" w:space="0" w:color="auto"/>
                        <w:right w:val="none" w:sz="0" w:space="0" w:color="auto"/>
                      </w:divBdr>
                    </w:div>
                  </w:divsChild>
                </w:div>
                <w:div w:id="1752702065">
                  <w:marLeft w:val="0"/>
                  <w:marRight w:val="0"/>
                  <w:marTop w:val="0"/>
                  <w:marBottom w:val="0"/>
                  <w:divBdr>
                    <w:top w:val="none" w:sz="0" w:space="0" w:color="auto"/>
                    <w:left w:val="none" w:sz="0" w:space="0" w:color="auto"/>
                    <w:bottom w:val="none" w:sz="0" w:space="0" w:color="auto"/>
                    <w:right w:val="none" w:sz="0" w:space="0" w:color="auto"/>
                  </w:divBdr>
                  <w:divsChild>
                    <w:div w:id="1290475254">
                      <w:marLeft w:val="0"/>
                      <w:marRight w:val="0"/>
                      <w:marTop w:val="0"/>
                      <w:marBottom w:val="0"/>
                      <w:divBdr>
                        <w:top w:val="none" w:sz="0" w:space="0" w:color="auto"/>
                        <w:left w:val="none" w:sz="0" w:space="0" w:color="auto"/>
                        <w:bottom w:val="none" w:sz="0" w:space="0" w:color="auto"/>
                        <w:right w:val="none" w:sz="0" w:space="0" w:color="auto"/>
                      </w:divBdr>
                    </w:div>
                  </w:divsChild>
                </w:div>
                <w:div w:id="1773938453">
                  <w:marLeft w:val="0"/>
                  <w:marRight w:val="0"/>
                  <w:marTop w:val="0"/>
                  <w:marBottom w:val="0"/>
                  <w:divBdr>
                    <w:top w:val="none" w:sz="0" w:space="0" w:color="auto"/>
                    <w:left w:val="none" w:sz="0" w:space="0" w:color="auto"/>
                    <w:bottom w:val="none" w:sz="0" w:space="0" w:color="auto"/>
                    <w:right w:val="none" w:sz="0" w:space="0" w:color="auto"/>
                  </w:divBdr>
                  <w:divsChild>
                    <w:div w:id="738291736">
                      <w:marLeft w:val="0"/>
                      <w:marRight w:val="0"/>
                      <w:marTop w:val="0"/>
                      <w:marBottom w:val="0"/>
                      <w:divBdr>
                        <w:top w:val="none" w:sz="0" w:space="0" w:color="auto"/>
                        <w:left w:val="none" w:sz="0" w:space="0" w:color="auto"/>
                        <w:bottom w:val="none" w:sz="0" w:space="0" w:color="auto"/>
                        <w:right w:val="none" w:sz="0" w:space="0" w:color="auto"/>
                      </w:divBdr>
                    </w:div>
                  </w:divsChild>
                </w:div>
                <w:div w:id="1233203370">
                  <w:marLeft w:val="0"/>
                  <w:marRight w:val="0"/>
                  <w:marTop w:val="0"/>
                  <w:marBottom w:val="0"/>
                  <w:divBdr>
                    <w:top w:val="none" w:sz="0" w:space="0" w:color="auto"/>
                    <w:left w:val="none" w:sz="0" w:space="0" w:color="auto"/>
                    <w:bottom w:val="none" w:sz="0" w:space="0" w:color="auto"/>
                    <w:right w:val="none" w:sz="0" w:space="0" w:color="auto"/>
                  </w:divBdr>
                  <w:divsChild>
                    <w:div w:id="1967732568">
                      <w:marLeft w:val="0"/>
                      <w:marRight w:val="0"/>
                      <w:marTop w:val="0"/>
                      <w:marBottom w:val="0"/>
                      <w:divBdr>
                        <w:top w:val="none" w:sz="0" w:space="0" w:color="auto"/>
                        <w:left w:val="none" w:sz="0" w:space="0" w:color="auto"/>
                        <w:bottom w:val="none" w:sz="0" w:space="0" w:color="auto"/>
                        <w:right w:val="none" w:sz="0" w:space="0" w:color="auto"/>
                      </w:divBdr>
                    </w:div>
                  </w:divsChild>
                </w:div>
                <w:div w:id="1635410041">
                  <w:marLeft w:val="0"/>
                  <w:marRight w:val="0"/>
                  <w:marTop w:val="0"/>
                  <w:marBottom w:val="0"/>
                  <w:divBdr>
                    <w:top w:val="none" w:sz="0" w:space="0" w:color="auto"/>
                    <w:left w:val="none" w:sz="0" w:space="0" w:color="auto"/>
                    <w:bottom w:val="none" w:sz="0" w:space="0" w:color="auto"/>
                    <w:right w:val="none" w:sz="0" w:space="0" w:color="auto"/>
                  </w:divBdr>
                  <w:divsChild>
                    <w:div w:id="1962224348">
                      <w:marLeft w:val="0"/>
                      <w:marRight w:val="0"/>
                      <w:marTop w:val="0"/>
                      <w:marBottom w:val="0"/>
                      <w:divBdr>
                        <w:top w:val="none" w:sz="0" w:space="0" w:color="auto"/>
                        <w:left w:val="none" w:sz="0" w:space="0" w:color="auto"/>
                        <w:bottom w:val="none" w:sz="0" w:space="0" w:color="auto"/>
                        <w:right w:val="none" w:sz="0" w:space="0" w:color="auto"/>
                      </w:divBdr>
                    </w:div>
                  </w:divsChild>
                </w:div>
                <w:div w:id="1960605382">
                  <w:marLeft w:val="0"/>
                  <w:marRight w:val="0"/>
                  <w:marTop w:val="0"/>
                  <w:marBottom w:val="0"/>
                  <w:divBdr>
                    <w:top w:val="none" w:sz="0" w:space="0" w:color="auto"/>
                    <w:left w:val="none" w:sz="0" w:space="0" w:color="auto"/>
                    <w:bottom w:val="none" w:sz="0" w:space="0" w:color="auto"/>
                    <w:right w:val="none" w:sz="0" w:space="0" w:color="auto"/>
                  </w:divBdr>
                  <w:divsChild>
                    <w:div w:id="691223509">
                      <w:marLeft w:val="0"/>
                      <w:marRight w:val="0"/>
                      <w:marTop w:val="0"/>
                      <w:marBottom w:val="0"/>
                      <w:divBdr>
                        <w:top w:val="none" w:sz="0" w:space="0" w:color="auto"/>
                        <w:left w:val="none" w:sz="0" w:space="0" w:color="auto"/>
                        <w:bottom w:val="none" w:sz="0" w:space="0" w:color="auto"/>
                        <w:right w:val="none" w:sz="0" w:space="0" w:color="auto"/>
                      </w:divBdr>
                    </w:div>
                  </w:divsChild>
                </w:div>
                <w:div w:id="1118530058">
                  <w:marLeft w:val="0"/>
                  <w:marRight w:val="0"/>
                  <w:marTop w:val="0"/>
                  <w:marBottom w:val="0"/>
                  <w:divBdr>
                    <w:top w:val="none" w:sz="0" w:space="0" w:color="auto"/>
                    <w:left w:val="none" w:sz="0" w:space="0" w:color="auto"/>
                    <w:bottom w:val="none" w:sz="0" w:space="0" w:color="auto"/>
                    <w:right w:val="none" w:sz="0" w:space="0" w:color="auto"/>
                  </w:divBdr>
                  <w:divsChild>
                    <w:div w:id="1095132859">
                      <w:marLeft w:val="0"/>
                      <w:marRight w:val="0"/>
                      <w:marTop w:val="0"/>
                      <w:marBottom w:val="0"/>
                      <w:divBdr>
                        <w:top w:val="none" w:sz="0" w:space="0" w:color="auto"/>
                        <w:left w:val="none" w:sz="0" w:space="0" w:color="auto"/>
                        <w:bottom w:val="none" w:sz="0" w:space="0" w:color="auto"/>
                        <w:right w:val="none" w:sz="0" w:space="0" w:color="auto"/>
                      </w:divBdr>
                    </w:div>
                  </w:divsChild>
                </w:div>
                <w:div w:id="1815751546">
                  <w:marLeft w:val="0"/>
                  <w:marRight w:val="0"/>
                  <w:marTop w:val="0"/>
                  <w:marBottom w:val="0"/>
                  <w:divBdr>
                    <w:top w:val="none" w:sz="0" w:space="0" w:color="auto"/>
                    <w:left w:val="none" w:sz="0" w:space="0" w:color="auto"/>
                    <w:bottom w:val="none" w:sz="0" w:space="0" w:color="auto"/>
                    <w:right w:val="none" w:sz="0" w:space="0" w:color="auto"/>
                  </w:divBdr>
                  <w:divsChild>
                    <w:div w:id="847329046">
                      <w:marLeft w:val="0"/>
                      <w:marRight w:val="0"/>
                      <w:marTop w:val="0"/>
                      <w:marBottom w:val="0"/>
                      <w:divBdr>
                        <w:top w:val="none" w:sz="0" w:space="0" w:color="auto"/>
                        <w:left w:val="none" w:sz="0" w:space="0" w:color="auto"/>
                        <w:bottom w:val="none" w:sz="0" w:space="0" w:color="auto"/>
                        <w:right w:val="none" w:sz="0" w:space="0" w:color="auto"/>
                      </w:divBdr>
                    </w:div>
                  </w:divsChild>
                </w:div>
                <w:div w:id="1005594588">
                  <w:marLeft w:val="0"/>
                  <w:marRight w:val="0"/>
                  <w:marTop w:val="0"/>
                  <w:marBottom w:val="0"/>
                  <w:divBdr>
                    <w:top w:val="none" w:sz="0" w:space="0" w:color="auto"/>
                    <w:left w:val="none" w:sz="0" w:space="0" w:color="auto"/>
                    <w:bottom w:val="none" w:sz="0" w:space="0" w:color="auto"/>
                    <w:right w:val="none" w:sz="0" w:space="0" w:color="auto"/>
                  </w:divBdr>
                  <w:divsChild>
                    <w:div w:id="1850875694">
                      <w:marLeft w:val="0"/>
                      <w:marRight w:val="0"/>
                      <w:marTop w:val="0"/>
                      <w:marBottom w:val="0"/>
                      <w:divBdr>
                        <w:top w:val="none" w:sz="0" w:space="0" w:color="auto"/>
                        <w:left w:val="none" w:sz="0" w:space="0" w:color="auto"/>
                        <w:bottom w:val="none" w:sz="0" w:space="0" w:color="auto"/>
                        <w:right w:val="none" w:sz="0" w:space="0" w:color="auto"/>
                      </w:divBdr>
                    </w:div>
                  </w:divsChild>
                </w:div>
                <w:div w:id="1791972494">
                  <w:marLeft w:val="0"/>
                  <w:marRight w:val="0"/>
                  <w:marTop w:val="0"/>
                  <w:marBottom w:val="0"/>
                  <w:divBdr>
                    <w:top w:val="none" w:sz="0" w:space="0" w:color="auto"/>
                    <w:left w:val="none" w:sz="0" w:space="0" w:color="auto"/>
                    <w:bottom w:val="none" w:sz="0" w:space="0" w:color="auto"/>
                    <w:right w:val="none" w:sz="0" w:space="0" w:color="auto"/>
                  </w:divBdr>
                  <w:divsChild>
                    <w:div w:id="839589676">
                      <w:marLeft w:val="0"/>
                      <w:marRight w:val="0"/>
                      <w:marTop w:val="0"/>
                      <w:marBottom w:val="0"/>
                      <w:divBdr>
                        <w:top w:val="none" w:sz="0" w:space="0" w:color="auto"/>
                        <w:left w:val="none" w:sz="0" w:space="0" w:color="auto"/>
                        <w:bottom w:val="none" w:sz="0" w:space="0" w:color="auto"/>
                        <w:right w:val="none" w:sz="0" w:space="0" w:color="auto"/>
                      </w:divBdr>
                    </w:div>
                  </w:divsChild>
                </w:div>
                <w:div w:id="1570649237">
                  <w:marLeft w:val="0"/>
                  <w:marRight w:val="0"/>
                  <w:marTop w:val="0"/>
                  <w:marBottom w:val="0"/>
                  <w:divBdr>
                    <w:top w:val="none" w:sz="0" w:space="0" w:color="auto"/>
                    <w:left w:val="none" w:sz="0" w:space="0" w:color="auto"/>
                    <w:bottom w:val="none" w:sz="0" w:space="0" w:color="auto"/>
                    <w:right w:val="none" w:sz="0" w:space="0" w:color="auto"/>
                  </w:divBdr>
                  <w:divsChild>
                    <w:div w:id="1631934920">
                      <w:marLeft w:val="0"/>
                      <w:marRight w:val="0"/>
                      <w:marTop w:val="0"/>
                      <w:marBottom w:val="0"/>
                      <w:divBdr>
                        <w:top w:val="none" w:sz="0" w:space="0" w:color="auto"/>
                        <w:left w:val="none" w:sz="0" w:space="0" w:color="auto"/>
                        <w:bottom w:val="none" w:sz="0" w:space="0" w:color="auto"/>
                        <w:right w:val="none" w:sz="0" w:space="0" w:color="auto"/>
                      </w:divBdr>
                    </w:div>
                  </w:divsChild>
                </w:div>
                <w:div w:id="29840176">
                  <w:marLeft w:val="0"/>
                  <w:marRight w:val="0"/>
                  <w:marTop w:val="0"/>
                  <w:marBottom w:val="0"/>
                  <w:divBdr>
                    <w:top w:val="none" w:sz="0" w:space="0" w:color="auto"/>
                    <w:left w:val="none" w:sz="0" w:space="0" w:color="auto"/>
                    <w:bottom w:val="none" w:sz="0" w:space="0" w:color="auto"/>
                    <w:right w:val="none" w:sz="0" w:space="0" w:color="auto"/>
                  </w:divBdr>
                  <w:divsChild>
                    <w:div w:id="1641882967">
                      <w:marLeft w:val="0"/>
                      <w:marRight w:val="0"/>
                      <w:marTop w:val="0"/>
                      <w:marBottom w:val="0"/>
                      <w:divBdr>
                        <w:top w:val="none" w:sz="0" w:space="0" w:color="auto"/>
                        <w:left w:val="none" w:sz="0" w:space="0" w:color="auto"/>
                        <w:bottom w:val="none" w:sz="0" w:space="0" w:color="auto"/>
                        <w:right w:val="none" w:sz="0" w:space="0" w:color="auto"/>
                      </w:divBdr>
                    </w:div>
                  </w:divsChild>
                </w:div>
                <w:div w:id="1957978738">
                  <w:marLeft w:val="0"/>
                  <w:marRight w:val="0"/>
                  <w:marTop w:val="0"/>
                  <w:marBottom w:val="0"/>
                  <w:divBdr>
                    <w:top w:val="none" w:sz="0" w:space="0" w:color="auto"/>
                    <w:left w:val="none" w:sz="0" w:space="0" w:color="auto"/>
                    <w:bottom w:val="none" w:sz="0" w:space="0" w:color="auto"/>
                    <w:right w:val="none" w:sz="0" w:space="0" w:color="auto"/>
                  </w:divBdr>
                  <w:divsChild>
                    <w:div w:id="147327527">
                      <w:marLeft w:val="0"/>
                      <w:marRight w:val="0"/>
                      <w:marTop w:val="0"/>
                      <w:marBottom w:val="0"/>
                      <w:divBdr>
                        <w:top w:val="none" w:sz="0" w:space="0" w:color="auto"/>
                        <w:left w:val="none" w:sz="0" w:space="0" w:color="auto"/>
                        <w:bottom w:val="none" w:sz="0" w:space="0" w:color="auto"/>
                        <w:right w:val="none" w:sz="0" w:space="0" w:color="auto"/>
                      </w:divBdr>
                    </w:div>
                  </w:divsChild>
                </w:div>
                <w:div w:id="813907055">
                  <w:marLeft w:val="0"/>
                  <w:marRight w:val="0"/>
                  <w:marTop w:val="0"/>
                  <w:marBottom w:val="0"/>
                  <w:divBdr>
                    <w:top w:val="none" w:sz="0" w:space="0" w:color="auto"/>
                    <w:left w:val="none" w:sz="0" w:space="0" w:color="auto"/>
                    <w:bottom w:val="none" w:sz="0" w:space="0" w:color="auto"/>
                    <w:right w:val="none" w:sz="0" w:space="0" w:color="auto"/>
                  </w:divBdr>
                  <w:divsChild>
                    <w:div w:id="1431464982">
                      <w:marLeft w:val="0"/>
                      <w:marRight w:val="0"/>
                      <w:marTop w:val="0"/>
                      <w:marBottom w:val="0"/>
                      <w:divBdr>
                        <w:top w:val="none" w:sz="0" w:space="0" w:color="auto"/>
                        <w:left w:val="none" w:sz="0" w:space="0" w:color="auto"/>
                        <w:bottom w:val="none" w:sz="0" w:space="0" w:color="auto"/>
                        <w:right w:val="none" w:sz="0" w:space="0" w:color="auto"/>
                      </w:divBdr>
                    </w:div>
                  </w:divsChild>
                </w:div>
                <w:div w:id="448857230">
                  <w:marLeft w:val="0"/>
                  <w:marRight w:val="0"/>
                  <w:marTop w:val="0"/>
                  <w:marBottom w:val="0"/>
                  <w:divBdr>
                    <w:top w:val="none" w:sz="0" w:space="0" w:color="auto"/>
                    <w:left w:val="none" w:sz="0" w:space="0" w:color="auto"/>
                    <w:bottom w:val="none" w:sz="0" w:space="0" w:color="auto"/>
                    <w:right w:val="none" w:sz="0" w:space="0" w:color="auto"/>
                  </w:divBdr>
                  <w:divsChild>
                    <w:div w:id="428045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213063">
          <w:marLeft w:val="0"/>
          <w:marRight w:val="0"/>
          <w:marTop w:val="0"/>
          <w:marBottom w:val="0"/>
          <w:divBdr>
            <w:top w:val="none" w:sz="0" w:space="0" w:color="auto"/>
            <w:left w:val="none" w:sz="0" w:space="0" w:color="auto"/>
            <w:bottom w:val="none" w:sz="0" w:space="0" w:color="auto"/>
            <w:right w:val="none" w:sz="0" w:space="0" w:color="auto"/>
          </w:divBdr>
        </w:div>
        <w:div w:id="2055302330">
          <w:marLeft w:val="0"/>
          <w:marRight w:val="0"/>
          <w:marTop w:val="0"/>
          <w:marBottom w:val="0"/>
          <w:divBdr>
            <w:top w:val="none" w:sz="0" w:space="0" w:color="auto"/>
            <w:left w:val="none" w:sz="0" w:space="0" w:color="auto"/>
            <w:bottom w:val="none" w:sz="0" w:space="0" w:color="auto"/>
            <w:right w:val="none" w:sz="0" w:space="0" w:color="auto"/>
          </w:divBdr>
        </w:div>
        <w:div w:id="1761020341">
          <w:marLeft w:val="0"/>
          <w:marRight w:val="0"/>
          <w:marTop w:val="0"/>
          <w:marBottom w:val="0"/>
          <w:divBdr>
            <w:top w:val="none" w:sz="0" w:space="0" w:color="auto"/>
            <w:left w:val="none" w:sz="0" w:space="0" w:color="auto"/>
            <w:bottom w:val="none" w:sz="0" w:space="0" w:color="auto"/>
            <w:right w:val="none" w:sz="0" w:space="0" w:color="auto"/>
          </w:divBdr>
          <w:divsChild>
            <w:div w:id="946499998">
              <w:marLeft w:val="-75"/>
              <w:marRight w:val="0"/>
              <w:marTop w:val="30"/>
              <w:marBottom w:val="30"/>
              <w:divBdr>
                <w:top w:val="none" w:sz="0" w:space="0" w:color="auto"/>
                <w:left w:val="none" w:sz="0" w:space="0" w:color="auto"/>
                <w:bottom w:val="none" w:sz="0" w:space="0" w:color="auto"/>
                <w:right w:val="none" w:sz="0" w:space="0" w:color="auto"/>
              </w:divBdr>
              <w:divsChild>
                <w:div w:id="1378161321">
                  <w:marLeft w:val="0"/>
                  <w:marRight w:val="0"/>
                  <w:marTop w:val="0"/>
                  <w:marBottom w:val="0"/>
                  <w:divBdr>
                    <w:top w:val="none" w:sz="0" w:space="0" w:color="auto"/>
                    <w:left w:val="none" w:sz="0" w:space="0" w:color="auto"/>
                    <w:bottom w:val="none" w:sz="0" w:space="0" w:color="auto"/>
                    <w:right w:val="none" w:sz="0" w:space="0" w:color="auto"/>
                  </w:divBdr>
                  <w:divsChild>
                    <w:div w:id="1112434947">
                      <w:marLeft w:val="0"/>
                      <w:marRight w:val="0"/>
                      <w:marTop w:val="0"/>
                      <w:marBottom w:val="0"/>
                      <w:divBdr>
                        <w:top w:val="none" w:sz="0" w:space="0" w:color="auto"/>
                        <w:left w:val="none" w:sz="0" w:space="0" w:color="auto"/>
                        <w:bottom w:val="none" w:sz="0" w:space="0" w:color="auto"/>
                        <w:right w:val="none" w:sz="0" w:space="0" w:color="auto"/>
                      </w:divBdr>
                    </w:div>
                  </w:divsChild>
                </w:div>
                <w:div w:id="1711764421">
                  <w:marLeft w:val="0"/>
                  <w:marRight w:val="0"/>
                  <w:marTop w:val="0"/>
                  <w:marBottom w:val="0"/>
                  <w:divBdr>
                    <w:top w:val="none" w:sz="0" w:space="0" w:color="auto"/>
                    <w:left w:val="none" w:sz="0" w:space="0" w:color="auto"/>
                    <w:bottom w:val="none" w:sz="0" w:space="0" w:color="auto"/>
                    <w:right w:val="none" w:sz="0" w:space="0" w:color="auto"/>
                  </w:divBdr>
                  <w:divsChild>
                    <w:div w:id="1522473278">
                      <w:marLeft w:val="0"/>
                      <w:marRight w:val="0"/>
                      <w:marTop w:val="0"/>
                      <w:marBottom w:val="0"/>
                      <w:divBdr>
                        <w:top w:val="none" w:sz="0" w:space="0" w:color="auto"/>
                        <w:left w:val="none" w:sz="0" w:space="0" w:color="auto"/>
                        <w:bottom w:val="none" w:sz="0" w:space="0" w:color="auto"/>
                        <w:right w:val="none" w:sz="0" w:space="0" w:color="auto"/>
                      </w:divBdr>
                    </w:div>
                  </w:divsChild>
                </w:div>
                <w:div w:id="1730609247">
                  <w:marLeft w:val="0"/>
                  <w:marRight w:val="0"/>
                  <w:marTop w:val="0"/>
                  <w:marBottom w:val="0"/>
                  <w:divBdr>
                    <w:top w:val="none" w:sz="0" w:space="0" w:color="auto"/>
                    <w:left w:val="none" w:sz="0" w:space="0" w:color="auto"/>
                    <w:bottom w:val="none" w:sz="0" w:space="0" w:color="auto"/>
                    <w:right w:val="none" w:sz="0" w:space="0" w:color="auto"/>
                  </w:divBdr>
                  <w:divsChild>
                    <w:div w:id="2012442307">
                      <w:marLeft w:val="0"/>
                      <w:marRight w:val="0"/>
                      <w:marTop w:val="0"/>
                      <w:marBottom w:val="0"/>
                      <w:divBdr>
                        <w:top w:val="none" w:sz="0" w:space="0" w:color="auto"/>
                        <w:left w:val="none" w:sz="0" w:space="0" w:color="auto"/>
                        <w:bottom w:val="none" w:sz="0" w:space="0" w:color="auto"/>
                        <w:right w:val="none" w:sz="0" w:space="0" w:color="auto"/>
                      </w:divBdr>
                    </w:div>
                  </w:divsChild>
                </w:div>
                <w:div w:id="1146170261">
                  <w:marLeft w:val="0"/>
                  <w:marRight w:val="0"/>
                  <w:marTop w:val="0"/>
                  <w:marBottom w:val="0"/>
                  <w:divBdr>
                    <w:top w:val="none" w:sz="0" w:space="0" w:color="auto"/>
                    <w:left w:val="none" w:sz="0" w:space="0" w:color="auto"/>
                    <w:bottom w:val="none" w:sz="0" w:space="0" w:color="auto"/>
                    <w:right w:val="none" w:sz="0" w:space="0" w:color="auto"/>
                  </w:divBdr>
                  <w:divsChild>
                    <w:div w:id="1241021907">
                      <w:marLeft w:val="0"/>
                      <w:marRight w:val="0"/>
                      <w:marTop w:val="0"/>
                      <w:marBottom w:val="0"/>
                      <w:divBdr>
                        <w:top w:val="none" w:sz="0" w:space="0" w:color="auto"/>
                        <w:left w:val="none" w:sz="0" w:space="0" w:color="auto"/>
                        <w:bottom w:val="none" w:sz="0" w:space="0" w:color="auto"/>
                        <w:right w:val="none" w:sz="0" w:space="0" w:color="auto"/>
                      </w:divBdr>
                    </w:div>
                  </w:divsChild>
                </w:div>
                <w:div w:id="1090931639">
                  <w:marLeft w:val="0"/>
                  <w:marRight w:val="0"/>
                  <w:marTop w:val="0"/>
                  <w:marBottom w:val="0"/>
                  <w:divBdr>
                    <w:top w:val="none" w:sz="0" w:space="0" w:color="auto"/>
                    <w:left w:val="none" w:sz="0" w:space="0" w:color="auto"/>
                    <w:bottom w:val="none" w:sz="0" w:space="0" w:color="auto"/>
                    <w:right w:val="none" w:sz="0" w:space="0" w:color="auto"/>
                  </w:divBdr>
                  <w:divsChild>
                    <w:div w:id="63457196">
                      <w:marLeft w:val="0"/>
                      <w:marRight w:val="0"/>
                      <w:marTop w:val="0"/>
                      <w:marBottom w:val="0"/>
                      <w:divBdr>
                        <w:top w:val="none" w:sz="0" w:space="0" w:color="auto"/>
                        <w:left w:val="none" w:sz="0" w:space="0" w:color="auto"/>
                        <w:bottom w:val="none" w:sz="0" w:space="0" w:color="auto"/>
                        <w:right w:val="none" w:sz="0" w:space="0" w:color="auto"/>
                      </w:divBdr>
                    </w:div>
                  </w:divsChild>
                </w:div>
                <w:div w:id="1046443772">
                  <w:marLeft w:val="0"/>
                  <w:marRight w:val="0"/>
                  <w:marTop w:val="0"/>
                  <w:marBottom w:val="0"/>
                  <w:divBdr>
                    <w:top w:val="none" w:sz="0" w:space="0" w:color="auto"/>
                    <w:left w:val="none" w:sz="0" w:space="0" w:color="auto"/>
                    <w:bottom w:val="none" w:sz="0" w:space="0" w:color="auto"/>
                    <w:right w:val="none" w:sz="0" w:space="0" w:color="auto"/>
                  </w:divBdr>
                  <w:divsChild>
                    <w:div w:id="1245072534">
                      <w:marLeft w:val="0"/>
                      <w:marRight w:val="0"/>
                      <w:marTop w:val="0"/>
                      <w:marBottom w:val="0"/>
                      <w:divBdr>
                        <w:top w:val="none" w:sz="0" w:space="0" w:color="auto"/>
                        <w:left w:val="none" w:sz="0" w:space="0" w:color="auto"/>
                        <w:bottom w:val="none" w:sz="0" w:space="0" w:color="auto"/>
                        <w:right w:val="none" w:sz="0" w:space="0" w:color="auto"/>
                      </w:divBdr>
                    </w:div>
                  </w:divsChild>
                </w:div>
                <w:div w:id="1741439993">
                  <w:marLeft w:val="0"/>
                  <w:marRight w:val="0"/>
                  <w:marTop w:val="0"/>
                  <w:marBottom w:val="0"/>
                  <w:divBdr>
                    <w:top w:val="none" w:sz="0" w:space="0" w:color="auto"/>
                    <w:left w:val="none" w:sz="0" w:space="0" w:color="auto"/>
                    <w:bottom w:val="none" w:sz="0" w:space="0" w:color="auto"/>
                    <w:right w:val="none" w:sz="0" w:space="0" w:color="auto"/>
                  </w:divBdr>
                  <w:divsChild>
                    <w:div w:id="1129585919">
                      <w:marLeft w:val="0"/>
                      <w:marRight w:val="0"/>
                      <w:marTop w:val="0"/>
                      <w:marBottom w:val="0"/>
                      <w:divBdr>
                        <w:top w:val="none" w:sz="0" w:space="0" w:color="auto"/>
                        <w:left w:val="none" w:sz="0" w:space="0" w:color="auto"/>
                        <w:bottom w:val="none" w:sz="0" w:space="0" w:color="auto"/>
                        <w:right w:val="none" w:sz="0" w:space="0" w:color="auto"/>
                      </w:divBdr>
                    </w:div>
                  </w:divsChild>
                </w:div>
                <w:div w:id="1842037933">
                  <w:marLeft w:val="0"/>
                  <w:marRight w:val="0"/>
                  <w:marTop w:val="0"/>
                  <w:marBottom w:val="0"/>
                  <w:divBdr>
                    <w:top w:val="none" w:sz="0" w:space="0" w:color="auto"/>
                    <w:left w:val="none" w:sz="0" w:space="0" w:color="auto"/>
                    <w:bottom w:val="none" w:sz="0" w:space="0" w:color="auto"/>
                    <w:right w:val="none" w:sz="0" w:space="0" w:color="auto"/>
                  </w:divBdr>
                  <w:divsChild>
                    <w:div w:id="1273123365">
                      <w:marLeft w:val="0"/>
                      <w:marRight w:val="0"/>
                      <w:marTop w:val="0"/>
                      <w:marBottom w:val="0"/>
                      <w:divBdr>
                        <w:top w:val="none" w:sz="0" w:space="0" w:color="auto"/>
                        <w:left w:val="none" w:sz="0" w:space="0" w:color="auto"/>
                        <w:bottom w:val="none" w:sz="0" w:space="0" w:color="auto"/>
                        <w:right w:val="none" w:sz="0" w:space="0" w:color="auto"/>
                      </w:divBdr>
                    </w:div>
                  </w:divsChild>
                </w:div>
                <w:div w:id="21052939">
                  <w:marLeft w:val="0"/>
                  <w:marRight w:val="0"/>
                  <w:marTop w:val="0"/>
                  <w:marBottom w:val="0"/>
                  <w:divBdr>
                    <w:top w:val="none" w:sz="0" w:space="0" w:color="auto"/>
                    <w:left w:val="none" w:sz="0" w:space="0" w:color="auto"/>
                    <w:bottom w:val="none" w:sz="0" w:space="0" w:color="auto"/>
                    <w:right w:val="none" w:sz="0" w:space="0" w:color="auto"/>
                  </w:divBdr>
                  <w:divsChild>
                    <w:div w:id="1160268345">
                      <w:marLeft w:val="0"/>
                      <w:marRight w:val="0"/>
                      <w:marTop w:val="0"/>
                      <w:marBottom w:val="0"/>
                      <w:divBdr>
                        <w:top w:val="none" w:sz="0" w:space="0" w:color="auto"/>
                        <w:left w:val="none" w:sz="0" w:space="0" w:color="auto"/>
                        <w:bottom w:val="none" w:sz="0" w:space="0" w:color="auto"/>
                        <w:right w:val="none" w:sz="0" w:space="0" w:color="auto"/>
                      </w:divBdr>
                    </w:div>
                  </w:divsChild>
                </w:div>
                <w:div w:id="2064332195">
                  <w:marLeft w:val="0"/>
                  <w:marRight w:val="0"/>
                  <w:marTop w:val="0"/>
                  <w:marBottom w:val="0"/>
                  <w:divBdr>
                    <w:top w:val="none" w:sz="0" w:space="0" w:color="auto"/>
                    <w:left w:val="none" w:sz="0" w:space="0" w:color="auto"/>
                    <w:bottom w:val="none" w:sz="0" w:space="0" w:color="auto"/>
                    <w:right w:val="none" w:sz="0" w:space="0" w:color="auto"/>
                  </w:divBdr>
                  <w:divsChild>
                    <w:div w:id="1203592455">
                      <w:marLeft w:val="0"/>
                      <w:marRight w:val="0"/>
                      <w:marTop w:val="0"/>
                      <w:marBottom w:val="0"/>
                      <w:divBdr>
                        <w:top w:val="none" w:sz="0" w:space="0" w:color="auto"/>
                        <w:left w:val="none" w:sz="0" w:space="0" w:color="auto"/>
                        <w:bottom w:val="none" w:sz="0" w:space="0" w:color="auto"/>
                        <w:right w:val="none" w:sz="0" w:space="0" w:color="auto"/>
                      </w:divBdr>
                    </w:div>
                  </w:divsChild>
                </w:div>
                <w:div w:id="819004446">
                  <w:marLeft w:val="0"/>
                  <w:marRight w:val="0"/>
                  <w:marTop w:val="0"/>
                  <w:marBottom w:val="0"/>
                  <w:divBdr>
                    <w:top w:val="none" w:sz="0" w:space="0" w:color="auto"/>
                    <w:left w:val="none" w:sz="0" w:space="0" w:color="auto"/>
                    <w:bottom w:val="none" w:sz="0" w:space="0" w:color="auto"/>
                    <w:right w:val="none" w:sz="0" w:space="0" w:color="auto"/>
                  </w:divBdr>
                  <w:divsChild>
                    <w:div w:id="1434745812">
                      <w:marLeft w:val="0"/>
                      <w:marRight w:val="0"/>
                      <w:marTop w:val="0"/>
                      <w:marBottom w:val="0"/>
                      <w:divBdr>
                        <w:top w:val="none" w:sz="0" w:space="0" w:color="auto"/>
                        <w:left w:val="none" w:sz="0" w:space="0" w:color="auto"/>
                        <w:bottom w:val="none" w:sz="0" w:space="0" w:color="auto"/>
                        <w:right w:val="none" w:sz="0" w:space="0" w:color="auto"/>
                      </w:divBdr>
                    </w:div>
                  </w:divsChild>
                </w:div>
                <w:div w:id="1662464245">
                  <w:marLeft w:val="0"/>
                  <w:marRight w:val="0"/>
                  <w:marTop w:val="0"/>
                  <w:marBottom w:val="0"/>
                  <w:divBdr>
                    <w:top w:val="none" w:sz="0" w:space="0" w:color="auto"/>
                    <w:left w:val="none" w:sz="0" w:space="0" w:color="auto"/>
                    <w:bottom w:val="none" w:sz="0" w:space="0" w:color="auto"/>
                    <w:right w:val="none" w:sz="0" w:space="0" w:color="auto"/>
                  </w:divBdr>
                  <w:divsChild>
                    <w:div w:id="2061399234">
                      <w:marLeft w:val="0"/>
                      <w:marRight w:val="0"/>
                      <w:marTop w:val="0"/>
                      <w:marBottom w:val="0"/>
                      <w:divBdr>
                        <w:top w:val="none" w:sz="0" w:space="0" w:color="auto"/>
                        <w:left w:val="none" w:sz="0" w:space="0" w:color="auto"/>
                        <w:bottom w:val="none" w:sz="0" w:space="0" w:color="auto"/>
                        <w:right w:val="none" w:sz="0" w:space="0" w:color="auto"/>
                      </w:divBdr>
                    </w:div>
                  </w:divsChild>
                </w:div>
                <w:div w:id="653682675">
                  <w:marLeft w:val="0"/>
                  <w:marRight w:val="0"/>
                  <w:marTop w:val="0"/>
                  <w:marBottom w:val="0"/>
                  <w:divBdr>
                    <w:top w:val="none" w:sz="0" w:space="0" w:color="auto"/>
                    <w:left w:val="none" w:sz="0" w:space="0" w:color="auto"/>
                    <w:bottom w:val="none" w:sz="0" w:space="0" w:color="auto"/>
                    <w:right w:val="none" w:sz="0" w:space="0" w:color="auto"/>
                  </w:divBdr>
                  <w:divsChild>
                    <w:div w:id="808208160">
                      <w:marLeft w:val="0"/>
                      <w:marRight w:val="0"/>
                      <w:marTop w:val="0"/>
                      <w:marBottom w:val="0"/>
                      <w:divBdr>
                        <w:top w:val="none" w:sz="0" w:space="0" w:color="auto"/>
                        <w:left w:val="none" w:sz="0" w:space="0" w:color="auto"/>
                        <w:bottom w:val="none" w:sz="0" w:space="0" w:color="auto"/>
                        <w:right w:val="none" w:sz="0" w:space="0" w:color="auto"/>
                      </w:divBdr>
                    </w:div>
                  </w:divsChild>
                </w:div>
                <w:div w:id="2122722211">
                  <w:marLeft w:val="0"/>
                  <w:marRight w:val="0"/>
                  <w:marTop w:val="0"/>
                  <w:marBottom w:val="0"/>
                  <w:divBdr>
                    <w:top w:val="none" w:sz="0" w:space="0" w:color="auto"/>
                    <w:left w:val="none" w:sz="0" w:space="0" w:color="auto"/>
                    <w:bottom w:val="none" w:sz="0" w:space="0" w:color="auto"/>
                    <w:right w:val="none" w:sz="0" w:space="0" w:color="auto"/>
                  </w:divBdr>
                  <w:divsChild>
                    <w:div w:id="2131892012">
                      <w:marLeft w:val="0"/>
                      <w:marRight w:val="0"/>
                      <w:marTop w:val="0"/>
                      <w:marBottom w:val="0"/>
                      <w:divBdr>
                        <w:top w:val="none" w:sz="0" w:space="0" w:color="auto"/>
                        <w:left w:val="none" w:sz="0" w:space="0" w:color="auto"/>
                        <w:bottom w:val="none" w:sz="0" w:space="0" w:color="auto"/>
                        <w:right w:val="none" w:sz="0" w:space="0" w:color="auto"/>
                      </w:divBdr>
                    </w:div>
                  </w:divsChild>
                </w:div>
                <w:div w:id="1592082354">
                  <w:marLeft w:val="0"/>
                  <w:marRight w:val="0"/>
                  <w:marTop w:val="0"/>
                  <w:marBottom w:val="0"/>
                  <w:divBdr>
                    <w:top w:val="none" w:sz="0" w:space="0" w:color="auto"/>
                    <w:left w:val="none" w:sz="0" w:space="0" w:color="auto"/>
                    <w:bottom w:val="none" w:sz="0" w:space="0" w:color="auto"/>
                    <w:right w:val="none" w:sz="0" w:space="0" w:color="auto"/>
                  </w:divBdr>
                  <w:divsChild>
                    <w:div w:id="250090977">
                      <w:marLeft w:val="0"/>
                      <w:marRight w:val="0"/>
                      <w:marTop w:val="0"/>
                      <w:marBottom w:val="0"/>
                      <w:divBdr>
                        <w:top w:val="none" w:sz="0" w:space="0" w:color="auto"/>
                        <w:left w:val="none" w:sz="0" w:space="0" w:color="auto"/>
                        <w:bottom w:val="none" w:sz="0" w:space="0" w:color="auto"/>
                        <w:right w:val="none" w:sz="0" w:space="0" w:color="auto"/>
                      </w:divBdr>
                    </w:div>
                  </w:divsChild>
                </w:div>
                <w:div w:id="1417362027">
                  <w:marLeft w:val="0"/>
                  <w:marRight w:val="0"/>
                  <w:marTop w:val="0"/>
                  <w:marBottom w:val="0"/>
                  <w:divBdr>
                    <w:top w:val="none" w:sz="0" w:space="0" w:color="auto"/>
                    <w:left w:val="none" w:sz="0" w:space="0" w:color="auto"/>
                    <w:bottom w:val="none" w:sz="0" w:space="0" w:color="auto"/>
                    <w:right w:val="none" w:sz="0" w:space="0" w:color="auto"/>
                  </w:divBdr>
                  <w:divsChild>
                    <w:div w:id="502208175">
                      <w:marLeft w:val="0"/>
                      <w:marRight w:val="0"/>
                      <w:marTop w:val="0"/>
                      <w:marBottom w:val="0"/>
                      <w:divBdr>
                        <w:top w:val="none" w:sz="0" w:space="0" w:color="auto"/>
                        <w:left w:val="none" w:sz="0" w:space="0" w:color="auto"/>
                        <w:bottom w:val="none" w:sz="0" w:space="0" w:color="auto"/>
                        <w:right w:val="none" w:sz="0" w:space="0" w:color="auto"/>
                      </w:divBdr>
                    </w:div>
                  </w:divsChild>
                </w:div>
                <w:div w:id="1083648688">
                  <w:marLeft w:val="0"/>
                  <w:marRight w:val="0"/>
                  <w:marTop w:val="0"/>
                  <w:marBottom w:val="0"/>
                  <w:divBdr>
                    <w:top w:val="none" w:sz="0" w:space="0" w:color="auto"/>
                    <w:left w:val="none" w:sz="0" w:space="0" w:color="auto"/>
                    <w:bottom w:val="none" w:sz="0" w:space="0" w:color="auto"/>
                    <w:right w:val="none" w:sz="0" w:space="0" w:color="auto"/>
                  </w:divBdr>
                  <w:divsChild>
                    <w:div w:id="907689453">
                      <w:marLeft w:val="0"/>
                      <w:marRight w:val="0"/>
                      <w:marTop w:val="0"/>
                      <w:marBottom w:val="0"/>
                      <w:divBdr>
                        <w:top w:val="none" w:sz="0" w:space="0" w:color="auto"/>
                        <w:left w:val="none" w:sz="0" w:space="0" w:color="auto"/>
                        <w:bottom w:val="none" w:sz="0" w:space="0" w:color="auto"/>
                        <w:right w:val="none" w:sz="0" w:space="0" w:color="auto"/>
                      </w:divBdr>
                    </w:div>
                  </w:divsChild>
                </w:div>
                <w:div w:id="686756631">
                  <w:marLeft w:val="0"/>
                  <w:marRight w:val="0"/>
                  <w:marTop w:val="0"/>
                  <w:marBottom w:val="0"/>
                  <w:divBdr>
                    <w:top w:val="none" w:sz="0" w:space="0" w:color="auto"/>
                    <w:left w:val="none" w:sz="0" w:space="0" w:color="auto"/>
                    <w:bottom w:val="none" w:sz="0" w:space="0" w:color="auto"/>
                    <w:right w:val="none" w:sz="0" w:space="0" w:color="auto"/>
                  </w:divBdr>
                  <w:divsChild>
                    <w:div w:id="1061177780">
                      <w:marLeft w:val="0"/>
                      <w:marRight w:val="0"/>
                      <w:marTop w:val="0"/>
                      <w:marBottom w:val="0"/>
                      <w:divBdr>
                        <w:top w:val="none" w:sz="0" w:space="0" w:color="auto"/>
                        <w:left w:val="none" w:sz="0" w:space="0" w:color="auto"/>
                        <w:bottom w:val="none" w:sz="0" w:space="0" w:color="auto"/>
                        <w:right w:val="none" w:sz="0" w:space="0" w:color="auto"/>
                      </w:divBdr>
                    </w:div>
                  </w:divsChild>
                </w:div>
                <w:div w:id="96950248">
                  <w:marLeft w:val="0"/>
                  <w:marRight w:val="0"/>
                  <w:marTop w:val="0"/>
                  <w:marBottom w:val="0"/>
                  <w:divBdr>
                    <w:top w:val="none" w:sz="0" w:space="0" w:color="auto"/>
                    <w:left w:val="none" w:sz="0" w:space="0" w:color="auto"/>
                    <w:bottom w:val="none" w:sz="0" w:space="0" w:color="auto"/>
                    <w:right w:val="none" w:sz="0" w:space="0" w:color="auto"/>
                  </w:divBdr>
                  <w:divsChild>
                    <w:div w:id="1413047186">
                      <w:marLeft w:val="0"/>
                      <w:marRight w:val="0"/>
                      <w:marTop w:val="0"/>
                      <w:marBottom w:val="0"/>
                      <w:divBdr>
                        <w:top w:val="none" w:sz="0" w:space="0" w:color="auto"/>
                        <w:left w:val="none" w:sz="0" w:space="0" w:color="auto"/>
                        <w:bottom w:val="none" w:sz="0" w:space="0" w:color="auto"/>
                        <w:right w:val="none" w:sz="0" w:space="0" w:color="auto"/>
                      </w:divBdr>
                    </w:div>
                  </w:divsChild>
                </w:div>
                <w:div w:id="764150697">
                  <w:marLeft w:val="0"/>
                  <w:marRight w:val="0"/>
                  <w:marTop w:val="0"/>
                  <w:marBottom w:val="0"/>
                  <w:divBdr>
                    <w:top w:val="none" w:sz="0" w:space="0" w:color="auto"/>
                    <w:left w:val="none" w:sz="0" w:space="0" w:color="auto"/>
                    <w:bottom w:val="none" w:sz="0" w:space="0" w:color="auto"/>
                    <w:right w:val="none" w:sz="0" w:space="0" w:color="auto"/>
                  </w:divBdr>
                  <w:divsChild>
                    <w:div w:id="2085292577">
                      <w:marLeft w:val="0"/>
                      <w:marRight w:val="0"/>
                      <w:marTop w:val="0"/>
                      <w:marBottom w:val="0"/>
                      <w:divBdr>
                        <w:top w:val="none" w:sz="0" w:space="0" w:color="auto"/>
                        <w:left w:val="none" w:sz="0" w:space="0" w:color="auto"/>
                        <w:bottom w:val="none" w:sz="0" w:space="0" w:color="auto"/>
                        <w:right w:val="none" w:sz="0" w:space="0" w:color="auto"/>
                      </w:divBdr>
                    </w:div>
                  </w:divsChild>
                </w:div>
                <w:div w:id="1930851471">
                  <w:marLeft w:val="0"/>
                  <w:marRight w:val="0"/>
                  <w:marTop w:val="0"/>
                  <w:marBottom w:val="0"/>
                  <w:divBdr>
                    <w:top w:val="none" w:sz="0" w:space="0" w:color="auto"/>
                    <w:left w:val="none" w:sz="0" w:space="0" w:color="auto"/>
                    <w:bottom w:val="none" w:sz="0" w:space="0" w:color="auto"/>
                    <w:right w:val="none" w:sz="0" w:space="0" w:color="auto"/>
                  </w:divBdr>
                  <w:divsChild>
                    <w:div w:id="97455468">
                      <w:marLeft w:val="0"/>
                      <w:marRight w:val="0"/>
                      <w:marTop w:val="0"/>
                      <w:marBottom w:val="0"/>
                      <w:divBdr>
                        <w:top w:val="none" w:sz="0" w:space="0" w:color="auto"/>
                        <w:left w:val="none" w:sz="0" w:space="0" w:color="auto"/>
                        <w:bottom w:val="none" w:sz="0" w:space="0" w:color="auto"/>
                        <w:right w:val="none" w:sz="0" w:space="0" w:color="auto"/>
                      </w:divBdr>
                    </w:div>
                  </w:divsChild>
                </w:div>
                <w:div w:id="1077359842">
                  <w:marLeft w:val="0"/>
                  <w:marRight w:val="0"/>
                  <w:marTop w:val="0"/>
                  <w:marBottom w:val="0"/>
                  <w:divBdr>
                    <w:top w:val="none" w:sz="0" w:space="0" w:color="auto"/>
                    <w:left w:val="none" w:sz="0" w:space="0" w:color="auto"/>
                    <w:bottom w:val="none" w:sz="0" w:space="0" w:color="auto"/>
                    <w:right w:val="none" w:sz="0" w:space="0" w:color="auto"/>
                  </w:divBdr>
                  <w:divsChild>
                    <w:div w:id="1168670200">
                      <w:marLeft w:val="0"/>
                      <w:marRight w:val="0"/>
                      <w:marTop w:val="0"/>
                      <w:marBottom w:val="0"/>
                      <w:divBdr>
                        <w:top w:val="none" w:sz="0" w:space="0" w:color="auto"/>
                        <w:left w:val="none" w:sz="0" w:space="0" w:color="auto"/>
                        <w:bottom w:val="none" w:sz="0" w:space="0" w:color="auto"/>
                        <w:right w:val="none" w:sz="0" w:space="0" w:color="auto"/>
                      </w:divBdr>
                    </w:div>
                  </w:divsChild>
                </w:div>
                <w:div w:id="1599875458">
                  <w:marLeft w:val="0"/>
                  <w:marRight w:val="0"/>
                  <w:marTop w:val="0"/>
                  <w:marBottom w:val="0"/>
                  <w:divBdr>
                    <w:top w:val="none" w:sz="0" w:space="0" w:color="auto"/>
                    <w:left w:val="none" w:sz="0" w:space="0" w:color="auto"/>
                    <w:bottom w:val="none" w:sz="0" w:space="0" w:color="auto"/>
                    <w:right w:val="none" w:sz="0" w:space="0" w:color="auto"/>
                  </w:divBdr>
                  <w:divsChild>
                    <w:div w:id="1582790957">
                      <w:marLeft w:val="0"/>
                      <w:marRight w:val="0"/>
                      <w:marTop w:val="0"/>
                      <w:marBottom w:val="0"/>
                      <w:divBdr>
                        <w:top w:val="none" w:sz="0" w:space="0" w:color="auto"/>
                        <w:left w:val="none" w:sz="0" w:space="0" w:color="auto"/>
                        <w:bottom w:val="none" w:sz="0" w:space="0" w:color="auto"/>
                        <w:right w:val="none" w:sz="0" w:space="0" w:color="auto"/>
                      </w:divBdr>
                    </w:div>
                  </w:divsChild>
                </w:div>
                <w:div w:id="1040933506">
                  <w:marLeft w:val="0"/>
                  <w:marRight w:val="0"/>
                  <w:marTop w:val="0"/>
                  <w:marBottom w:val="0"/>
                  <w:divBdr>
                    <w:top w:val="none" w:sz="0" w:space="0" w:color="auto"/>
                    <w:left w:val="none" w:sz="0" w:space="0" w:color="auto"/>
                    <w:bottom w:val="none" w:sz="0" w:space="0" w:color="auto"/>
                    <w:right w:val="none" w:sz="0" w:space="0" w:color="auto"/>
                  </w:divBdr>
                  <w:divsChild>
                    <w:div w:id="1904219135">
                      <w:marLeft w:val="0"/>
                      <w:marRight w:val="0"/>
                      <w:marTop w:val="0"/>
                      <w:marBottom w:val="0"/>
                      <w:divBdr>
                        <w:top w:val="none" w:sz="0" w:space="0" w:color="auto"/>
                        <w:left w:val="none" w:sz="0" w:space="0" w:color="auto"/>
                        <w:bottom w:val="none" w:sz="0" w:space="0" w:color="auto"/>
                        <w:right w:val="none" w:sz="0" w:space="0" w:color="auto"/>
                      </w:divBdr>
                    </w:div>
                  </w:divsChild>
                </w:div>
                <w:div w:id="71902817">
                  <w:marLeft w:val="0"/>
                  <w:marRight w:val="0"/>
                  <w:marTop w:val="0"/>
                  <w:marBottom w:val="0"/>
                  <w:divBdr>
                    <w:top w:val="none" w:sz="0" w:space="0" w:color="auto"/>
                    <w:left w:val="none" w:sz="0" w:space="0" w:color="auto"/>
                    <w:bottom w:val="none" w:sz="0" w:space="0" w:color="auto"/>
                    <w:right w:val="none" w:sz="0" w:space="0" w:color="auto"/>
                  </w:divBdr>
                  <w:divsChild>
                    <w:div w:id="673413389">
                      <w:marLeft w:val="0"/>
                      <w:marRight w:val="0"/>
                      <w:marTop w:val="0"/>
                      <w:marBottom w:val="0"/>
                      <w:divBdr>
                        <w:top w:val="none" w:sz="0" w:space="0" w:color="auto"/>
                        <w:left w:val="none" w:sz="0" w:space="0" w:color="auto"/>
                        <w:bottom w:val="none" w:sz="0" w:space="0" w:color="auto"/>
                        <w:right w:val="none" w:sz="0" w:space="0" w:color="auto"/>
                      </w:divBdr>
                    </w:div>
                  </w:divsChild>
                </w:div>
                <w:div w:id="790902278">
                  <w:marLeft w:val="0"/>
                  <w:marRight w:val="0"/>
                  <w:marTop w:val="0"/>
                  <w:marBottom w:val="0"/>
                  <w:divBdr>
                    <w:top w:val="none" w:sz="0" w:space="0" w:color="auto"/>
                    <w:left w:val="none" w:sz="0" w:space="0" w:color="auto"/>
                    <w:bottom w:val="none" w:sz="0" w:space="0" w:color="auto"/>
                    <w:right w:val="none" w:sz="0" w:space="0" w:color="auto"/>
                  </w:divBdr>
                  <w:divsChild>
                    <w:div w:id="2018383451">
                      <w:marLeft w:val="0"/>
                      <w:marRight w:val="0"/>
                      <w:marTop w:val="0"/>
                      <w:marBottom w:val="0"/>
                      <w:divBdr>
                        <w:top w:val="none" w:sz="0" w:space="0" w:color="auto"/>
                        <w:left w:val="none" w:sz="0" w:space="0" w:color="auto"/>
                        <w:bottom w:val="none" w:sz="0" w:space="0" w:color="auto"/>
                        <w:right w:val="none" w:sz="0" w:space="0" w:color="auto"/>
                      </w:divBdr>
                    </w:div>
                  </w:divsChild>
                </w:div>
                <w:div w:id="1685087538">
                  <w:marLeft w:val="0"/>
                  <w:marRight w:val="0"/>
                  <w:marTop w:val="0"/>
                  <w:marBottom w:val="0"/>
                  <w:divBdr>
                    <w:top w:val="none" w:sz="0" w:space="0" w:color="auto"/>
                    <w:left w:val="none" w:sz="0" w:space="0" w:color="auto"/>
                    <w:bottom w:val="none" w:sz="0" w:space="0" w:color="auto"/>
                    <w:right w:val="none" w:sz="0" w:space="0" w:color="auto"/>
                  </w:divBdr>
                  <w:divsChild>
                    <w:div w:id="747465471">
                      <w:marLeft w:val="0"/>
                      <w:marRight w:val="0"/>
                      <w:marTop w:val="0"/>
                      <w:marBottom w:val="0"/>
                      <w:divBdr>
                        <w:top w:val="none" w:sz="0" w:space="0" w:color="auto"/>
                        <w:left w:val="none" w:sz="0" w:space="0" w:color="auto"/>
                        <w:bottom w:val="none" w:sz="0" w:space="0" w:color="auto"/>
                        <w:right w:val="none" w:sz="0" w:space="0" w:color="auto"/>
                      </w:divBdr>
                    </w:div>
                  </w:divsChild>
                </w:div>
                <w:div w:id="1993170930">
                  <w:marLeft w:val="0"/>
                  <w:marRight w:val="0"/>
                  <w:marTop w:val="0"/>
                  <w:marBottom w:val="0"/>
                  <w:divBdr>
                    <w:top w:val="none" w:sz="0" w:space="0" w:color="auto"/>
                    <w:left w:val="none" w:sz="0" w:space="0" w:color="auto"/>
                    <w:bottom w:val="none" w:sz="0" w:space="0" w:color="auto"/>
                    <w:right w:val="none" w:sz="0" w:space="0" w:color="auto"/>
                  </w:divBdr>
                  <w:divsChild>
                    <w:div w:id="1245145412">
                      <w:marLeft w:val="0"/>
                      <w:marRight w:val="0"/>
                      <w:marTop w:val="0"/>
                      <w:marBottom w:val="0"/>
                      <w:divBdr>
                        <w:top w:val="none" w:sz="0" w:space="0" w:color="auto"/>
                        <w:left w:val="none" w:sz="0" w:space="0" w:color="auto"/>
                        <w:bottom w:val="none" w:sz="0" w:space="0" w:color="auto"/>
                        <w:right w:val="none" w:sz="0" w:space="0" w:color="auto"/>
                      </w:divBdr>
                    </w:div>
                  </w:divsChild>
                </w:div>
                <w:div w:id="53700552">
                  <w:marLeft w:val="0"/>
                  <w:marRight w:val="0"/>
                  <w:marTop w:val="0"/>
                  <w:marBottom w:val="0"/>
                  <w:divBdr>
                    <w:top w:val="none" w:sz="0" w:space="0" w:color="auto"/>
                    <w:left w:val="none" w:sz="0" w:space="0" w:color="auto"/>
                    <w:bottom w:val="none" w:sz="0" w:space="0" w:color="auto"/>
                    <w:right w:val="none" w:sz="0" w:space="0" w:color="auto"/>
                  </w:divBdr>
                  <w:divsChild>
                    <w:div w:id="1681199502">
                      <w:marLeft w:val="0"/>
                      <w:marRight w:val="0"/>
                      <w:marTop w:val="0"/>
                      <w:marBottom w:val="0"/>
                      <w:divBdr>
                        <w:top w:val="none" w:sz="0" w:space="0" w:color="auto"/>
                        <w:left w:val="none" w:sz="0" w:space="0" w:color="auto"/>
                        <w:bottom w:val="none" w:sz="0" w:space="0" w:color="auto"/>
                        <w:right w:val="none" w:sz="0" w:space="0" w:color="auto"/>
                      </w:divBdr>
                    </w:div>
                  </w:divsChild>
                </w:div>
                <w:div w:id="1781072286">
                  <w:marLeft w:val="0"/>
                  <w:marRight w:val="0"/>
                  <w:marTop w:val="0"/>
                  <w:marBottom w:val="0"/>
                  <w:divBdr>
                    <w:top w:val="none" w:sz="0" w:space="0" w:color="auto"/>
                    <w:left w:val="none" w:sz="0" w:space="0" w:color="auto"/>
                    <w:bottom w:val="none" w:sz="0" w:space="0" w:color="auto"/>
                    <w:right w:val="none" w:sz="0" w:space="0" w:color="auto"/>
                  </w:divBdr>
                  <w:divsChild>
                    <w:div w:id="79986386">
                      <w:marLeft w:val="0"/>
                      <w:marRight w:val="0"/>
                      <w:marTop w:val="0"/>
                      <w:marBottom w:val="0"/>
                      <w:divBdr>
                        <w:top w:val="none" w:sz="0" w:space="0" w:color="auto"/>
                        <w:left w:val="none" w:sz="0" w:space="0" w:color="auto"/>
                        <w:bottom w:val="none" w:sz="0" w:space="0" w:color="auto"/>
                        <w:right w:val="none" w:sz="0" w:space="0" w:color="auto"/>
                      </w:divBdr>
                    </w:div>
                  </w:divsChild>
                </w:div>
                <w:div w:id="300351709">
                  <w:marLeft w:val="0"/>
                  <w:marRight w:val="0"/>
                  <w:marTop w:val="0"/>
                  <w:marBottom w:val="0"/>
                  <w:divBdr>
                    <w:top w:val="none" w:sz="0" w:space="0" w:color="auto"/>
                    <w:left w:val="none" w:sz="0" w:space="0" w:color="auto"/>
                    <w:bottom w:val="none" w:sz="0" w:space="0" w:color="auto"/>
                    <w:right w:val="none" w:sz="0" w:space="0" w:color="auto"/>
                  </w:divBdr>
                  <w:divsChild>
                    <w:div w:id="620184204">
                      <w:marLeft w:val="0"/>
                      <w:marRight w:val="0"/>
                      <w:marTop w:val="0"/>
                      <w:marBottom w:val="0"/>
                      <w:divBdr>
                        <w:top w:val="none" w:sz="0" w:space="0" w:color="auto"/>
                        <w:left w:val="none" w:sz="0" w:space="0" w:color="auto"/>
                        <w:bottom w:val="none" w:sz="0" w:space="0" w:color="auto"/>
                        <w:right w:val="none" w:sz="0" w:space="0" w:color="auto"/>
                      </w:divBdr>
                    </w:div>
                  </w:divsChild>
                </w:div>
                <w:div w:id="153035872">
                  <w:marLeft w:val="0"/>
                  <w:marRight w:val="0"/>
                  <w:marTop w:val="0"/>
                  <w:marBottom w:val="0"/>
                  <w:divBdr>
                    <w:top w:val="none" w:sz="0" w:space="0" w:color="auto"/>
                    <w:left w:val="none" w:sz="0" w:space="0" w:color="auto"/>
                    <w:bottom w:val="none" w:sz="0" w:space="0" w:color="auto"/>
                    <w:right w:val="none" w:sz="0" w:space="0" w:color="auto"/>
                  </w:divBdr>
                  <w:divsChild>
                    <w:div w:id="532426068">
                      <w:marLeft w:val="0"/>
                      <w:marRight w:val="0"/>
                      <w:marTop w:val="0"/>
                      <w:marBottom w:val="0"/>
                      <w:divBdr>
                        <w:top w:val="none" w:sz="0" w:space="0" w:color="auto"/>
                        <w:left w:val="none" w:sz="0" w:space="0" w:color="auto"/>
                        <w:bottom w:val="none" w:sz="0" w:space="0" w:color="auto"/>
                        <w:right w:val="none" w:sz="0" w:space="0" w:color="auto"/>
                      </w:divBdr>
                    </w:div>
                  </w:divsChild>
                </w:div>
                <w:div w:id="1316882647">
                  <w:marLeft w:val="0"/>
                  <w:marRight w:val="0"/>
                  <w:marTop w:val="0"/>
                  <w:marBottom w:val="0"/>
                  <w:divBdr>
                    <w:top w:val="none" w:sz="0" w:space="0" w:color="auto"/>
                    <w:left w:val="none" w:sz="0" w:space="0" w:color="auto"/>
                    <w:bottom w:val="none" w:sz="0" w:space="0" w:color="auto"/>
                    <w:right w:val="none" w:sz="0" w:space="0" w:color="auto"/>
                  </w:divBdr>
                  <w:divsChild>
                    <w:div w:id="73013021">
                      <w:marLeft w:val="0"/>
                      <w:marRight w:val="0"/>
                      <w:marTop w:val="0"/>
                      <w:marBottom w:val="0"/>
                      <w:divBdr>
                        <w:top w:val="none" w:sz="0" w:space="0" w:color="auto"/>
                        <w:left w:val="none" w:sz="0" w:space="0" w:color="auto"/>
                        <w:bottom w:val="none" w:sz="0" w:space="0" w:color="auto"/>
                        <w:right w:val="none" w:sz="0" w:space="0" w:color="auto"/>
                      </w:divBdr>
                    </w:div>
                  </w:divsChild>
                </w:div>
                <w:div w:id="1400903086">
                  <w:marLeft w:val="0"/>
                  <w:marRight w:val="0"/>
                  <w:marTop w:val="0"/>
                  <w:marBottom w:val="0"/>
                  <w:divBdr>
                    <w:top w:val="none" w:sz="0" w:space="0" w:color="auto"/>
                    <w:left w:val="none" w:sz="0" w:space="0" w:color="auto"/>
                    <w:bottom w:val="none" w:sz="0" w:space="0" w:color="auto"/>
                    <w:right w:val="none" w:sz="0" w:space="0" w:color="auto"/>
                  </w:divBdr>
                  <w:divsChild>
                    <w:div w:id="940340281">
                      <w:marLeft w:val="0"/>
                      <w:marRight w:val="0"/>
                      <w:marTop w:val="0"/>
                      <w:marBottom w:val="0"/>
                      <w:divBdr>
                        <w:top w:val="none" w:sz="0" w:space="0" w:color="auto"/>
                        <w:left w:val="none" w:sz="0" w:space="0" w:color="auto"/>
                        <w:bottom w:val="none" w:sz="0" w:space="0" w:color="auto"/>
                        <w:right w:val="none" w:sz="0" w:space="0" w:color="auto"/>
                      </w:divBdr>
                    </w:div>
                  </w:divsChild>
                </w:div>
                <w:div w:id="68579017">
                  <w:marLeft w:val="0"/>
                  <w:marRight w:val="0"/>
                  <w:marTop w:val="0"/>
                  <w:marBottom w:val="0"/>
                  <w:divBdr>
                    <w:top w:val="none" w:sz="0" w:space="0" w:color="auto"/>
                    <w:left w:val="none" w:sz="0" w:space="0" w:color="auto"/>
                    <w:bottom w:val="none" w:sz="0" w:space="0" w:color="auto"/>
                    <w:right w:val="none" w:sz="0" w:space="0" w:color="auto"/>
                  </w:divBdr>
                  <w:divsChild>
                    <w:div w:id="805388813">
                      <w:marLeft w:val="0"/>
                      <w:marRight w:val="0"/>
                      <w:marTop w:val="0"/>
                      <w:marBottom w:val="0"/>
                      <w:divBdr>
                        <w:top w:val="none" w:sz="0" w:space="0" w:color="auto"/>
                        <w:left w:val="none" w:sz="0" w:space="0" w:color="auto"/>
                        <w:bottom w:val="none" w:sz="0" w:space="0" w:color="auto"/>
                        <w:right w:val="none" w:sz="0" w:space="0" w:color="auto"/>
                      </w:divBdr>
                    </w:div>
                  </w:divsChild>
                </w:div>
                <w:div w:id="928851847">
                  <w:marLeft w:val="0"/>
                  <w:marRight w:val="0"/>
                  <w:marTop w:val="0"/>
                  <w:marBottom w:val="0"/>
                  <w:divBdr>
                    <w:top w:val="none" w:sz="0" w:space="0" w:color="auto"/>
                    <w:left w:val="none" w:sz="0" w:space="0" w:color="auto"/>
                    <w:bottom w:val="none" w:sz="0" w:space="0" w:color="auto"/>
                    <w:right w:val="none" w:sz="0" w:space="0" w:color="auto"/>
                  </w:divBdr>
                  <w:divsChild>
                    <w:div w:id="1089083679">
                      <w:marLeft w:val="0"/>
                      <w:marRight w:val="0"/>
                      <w:marTop w:val="0"/>
                      <w:marBottom w:val="0"/>
                      <w:divBdr>
                        <w:top w:val="none" w:sz="0" w:space="0" w:color="auto"/>
                        <w:left w:val="none" w:sz="0" w:space="0" w:color="auto"/>
                        <w:bottom w:val="none" w:sz="0" w:space="0" w:color="auto"/>
                        <w:right w:val="none" w:sz="0" w:space="0" w:color="auto"/>
                      </w:divBdr>
                    </w:div>
                  </w:divsChild>
                </w:div>
                <w:div w:id="1859850870">
                  <w:marLeft w:val="0"/>
                  <w:marRight w:val="0"/>
                  <w:marTop w:val="0"/>
                  <w:marBottom w:val="0"/>
                  <w:divBdr>
                    <w:top w:val="none" w:sz="0" w:space="0" w:color="auto"/>
                    <w:left w:val="none" w:sz="0" w:space="0" w:color="auto"/>
                    <w:bottom w:val="none" w:sz="0" w:space="0" w:color="auto"/>
                    <w:right w:val="none" w:sz="0" w:space="0" w:color="auto"/>
                  </w:divBdr>
                  <w:divsChild>
                    <w:div w:id="2119524892">
                      <w:marLeft w:val="0"/>
                      <w:marRight w:val="0"/>
                      <w:marTop w:val="0"/>
                      <w:marBottom w:val="0"/>
                      <w:divBdr>
                        <w:top w:val="none" w:sz="0" w:space="0" w:color="auto"/>
                        <w:left w:val="none" w:sz="0" w:space="0" w:color="auto"/>
                        <w:bottom w:val="none" w:sz="0" w:space="0" w:color="auto"/>
                        <w:right w:val="none" w:sz="0" w:space="0" w:color="auto"/>
                      </w:divBdr>
                    </w:div>
                  </w:divsChild>
                </w:div>
                <w:div w:id="876624805">
                  <w:marLeft w:val="0"/>
                  <w:marRight w:val="0"/>
                  <w:marTop w:val="0"/>
                  <w:marBottom w:val="0"/>
                  <w:divBdr>
                    <w:top w:val="none" w:sz="0" w:space="0" w:color="auto"/>
                    <w:left w:val="none" w:sz="0" w:space="0" w:color="auto"/>
                    <w:bottom w:val="none" w:sz="0" w:space="0" w:color="auto"/>
                    <w:right w:val="none" w:sz="0" w:space="0" w:color="auto"/>
                  </w:divBdr>
                  <w:divsChild>
                    <w:div w:id="1321079177">
                      <w:marLeft w:val="0"/>
                      <w:marRight w:val="0"/>
                      <w:marTop w:val="0"/>
                      <w:marBottom w:val="0"/>
                      <w:divBdr>
                        <w:top w:val="none" w:sz="0" w:space="0" w:color="auto"/>
                        <w:left w:val="none" w:sz="0" w:space="0" w:color="auto"/>
                        <w:bottom w:val="none" w:sz="0" w:space="0" w:color="auto"/>
                        <w:right w:val="none" w:sz="0" w:space="0" w:color="auto"/>
                      </w:divBdr>
                    </w:div>
                  </w:divsChild>
                </w:div>
                <w:div w:id="1622492092">
                  <w:marLeft w:val="0"/>
                  <w:marRight w:val="0"/>
                  <w:marTop w:val="0"/>
                  <w:marBottom w:val="0"/>
                  <w:divBdr>
                    <w:top w:val="none" w:sz="0" w:space="0" w:color="auto"/>
                    <w:left w:val="none" w:sz="0" w:space="0" w:color="auto"/>
                    <w:bottom w:val="none" w:sz="0" w:space="0" w:color="auto"/>
                    <w:right w:val="none" w:sz="0" w:space="0" w:color="auto"/>
                  </w:divBdr>
                  <w:divsChild>
                    <w:div w:id="1306474926">
                      <w:marLeft w:val="0"/>
                      <w:marRight w:val="0"/>
                      <w:marTop w:val="0"/>
                      <w:marBottom w:val="0"/>
                      <w:divBdr>
                        <w:top w:val="none" w:sz="0" w:space="0" w:color="auto"/>
                        <w:left w:val="none" w:sz="0" w:space="0" w:color="auto"/>
                        <w:bottom w:val="none" w:sz="0" w:space="0" w:color="auto"/>
                        <w:right w:val="none" w:sz="0" w:space="0" w:color="auto"/>
                      </w:divBdr>
                    </w:div>
                  </w:divsChild>
                </w:div>
                <w:div w:id="1976332406">
                  <w:marLeft w:val="0"/>
                  <w:marRight w:val="0"/>
                  <w:marTop w:val="0"/>
                  <w:marBottom w:val="0"/>
                  <w:divBdr>
                    <w:top w:val="none" w:sz="0" w:space="0" w:color="auto"/>
                    <w:left w:val="none" w:sz="0" w:space="0" w:color="auto"/>
                    <w:bottom w:val="none" w:sz="0" w:space="0" w:color="auto"/>
                    <w:right w:val="none" w:sz="0" w:space="0" w:color="auto"/>
                  </w:divBdr>
                  <w:divsChild>
                    <w:div w:id="716584073">
                      <w:marLeft w:val="0"/>
                      <w:marRight w:val="0"/>
                      <w:marTop w:val="0"/>
                      <w:marBottom w:val="0"/>
                      <w:divBdr>
                        <w:top w:val="none" w:sz="0" w:space="0" w:color="auto"/>
                        <w:left w:val="none" w:sz="0" w:space="0" w:color="auto"/>
                        <w:bottom w:val="none" w:sz="0" w:space="0" w:color="auto"/>
                        <w:right w:val="none" w:sz="0" w:space="0" w:color="auto"/>
                      </w:divBdr>
                    </w:div>
                  </w:divsChild>
                </w:div>
                <w:div w:id="1081223054">
                  <w:marLeft w:val="0"/>
                  <w:marRight w:val="0"/>
                  <w:marTop w:val="0"/>
                  <w:marBottom w:val="0"/>
                  <w:divBdr>
                    <w:top w:val="none" w:sz="0" w:space="0" w:color="auto"/>
                    <w:left w:val="none" w:sz="0" w:space="0" w:color="auto"/>
                    <w:bottom w:val="none" w:sz="0" w:space="0" w:color="auto"/>
                    <w:right w:val="none" w:sz="0" w:space="0" w:color="auto"/>
                  </w:divBdr>
                  <w:divsChild>
                    <w:div w:id="391854469">
                      <w:marLeft w:val="0"/>
                      <w:marRight w:val="0"/>
                      <w:marTop w:val="0"/>
                      <w:marBottom w:val="0"/>
                      <w:divBdr>
                        <w:top w:val="none" w:sz="0" w:space="0" w:color="auto"/>
                        <w:left w:val="none" w:sz="0" w:space="0" w:color="auto"/>
                        <w:bottom w:val="none" w:sz="0" w:space="0" w:color="auto"/>
                        <w:right w:val="none" w:sz="0" w:space="0" w:color="auto"/>
                      </w:divBdr>
                    </w:div>
                  </w:divsChild>
                </w:div>
                <w:div w:id="2036223184">
                  <w:marLeft w:val="0"/>
                  <w:marRight w:val="0"/>
                  <w:marTop w:val="0"/>
                  <w:marBottom w:val="0"/>
                  <w:divBdr>
                    <w:top w:val="none" w:sz="0" w:space="0" w:color="auto"/>
                    <w:left w:val="none" w:sz="0" w:space="0" w:color="auto"/>
                    <w:bottom w:val="none" w:sz="0" w:space="0" w:color="auto"/>
                    <w:right w:val="none" w:sz="0" w:space="0" w:color="auto"/>
                  </w:divBdr>
                  <w:divsChild>
                    <w:div w:id="247934342">
                      <w:marLeft w:val="0"/>
                      <w:marRight w:val="0"/>
                      <w:marTop w:val="0"/>
                      <w:marBottom w:val="0"/>
                      <w:divBdr>
                        <w:top w:val="none" w:sz="0" w:space="0" w:color="auto"/>
                        <w:left w:val="none" w:sz="0" w:space="0" w:color="auto"/>
                        <w:bottom w:val="none" w:sz="0" w:space="0" w:color="auto"/>
                        <w:right w:val="none" w:sz="0" w:space="0" w:color="auto"/>
                      </w:divBdr>
                    </w:div>
                  </w:divsChild>
                </w:div>
                <w:div w:id="1607233485">
                  <w:marLeft w:val="0"/>
                  <w:marRight w:val="0"/>
                  <w:marTop w:val="0"/>
                  <w:marBottom w:val="0"/>
                  <w:divBdr>
                    <w:top w:val="none" w:sz="0" w:space="0" w:color="auto"/>
                    <w:left w:val="none" w:sz="0" w:space="0" w:color="auto"/>
                    <w:bottom w:val="none" w:sz="0" w:space="0" w:color="auto"/>
                    <w:right w:val="none" w:sz="0" w:space="0" w:color="auto"/>
                  </w:divBdr>
                  <w:divsChild>
                    <w:div w:id="1551573714">
                      <w:marLeft w:val="0"/>
                      <w:marRight w:val="0"/>
                      <w:marTop w:val="0"/>
                      <w:marBottom w:val="0"/>
                      <w:divBdr>
                        <w:top w:val="none" w:sz="0" w:space="0" w:color="auto"/>
                        <w:left w:val="none" w:sz="0" w:space="0" w:color="auto"/>
                        <w:bottom w:val="none" w:sz="0" w:space="0" w:color="auto"/>
                        <w:right w:val="none" w:sz="0" w:space="0" w:color="auto"/>
                      </w:divBdr>
                    </w:div>
                  </w:divsChild>
                </w:div>
                <w:div w:id="1015613879">
                  <w:marLeft w:val="0"/>
                  <w:marRight w:val="0"/>
                  <w:marTop w:val="0"/>
                  <w:marBottom w:val="0"/>
                  <w:divBdr>
                    <w:top w:val="none" w:sz="0" w:space="0" w:color="auto"/>
                    <w:left w:val="none" w:sz="0" w:space="0" w:color="auto"/>
                    <w:bottom w:val="none" w:sz="0" w:space="0" w:color="auto"/>
                    <w:right w:val="none" w:sz="0" w:space="0" w:color="auto"/>
                  </w:divBdr>
                  <w:divsChild>
                    <w:div w:id="1145274148">
                      <w:marLeft w:val="0"/>
                      <w:marRight w:val="0"/>
                      <w:marTop w:val="0"/>
                      <w:marBottom w:val="0"/>
                      <w:divBdr>
                        <w:top w:val="none" w:sz="0" w:space="0" w:color="auto"/>
                        <w:left w:val="none" w:sz="0" w:space="0" w:color="auto"/>
                        <w:bottom w:val="none" w:sz="0" w:space="0" w:color="auto"/>
                        <w:right w:val="none" w:sz="0" w:space="0" w:color="auto"/>
                      </w:divBdr>
                    </w:div>
                  </w:divsChild>
                </w:div>
                <w:div w:id="761948814">
                  <w:marLeft w:val="0"/>
                  <w:marRight w:val="0"/>
                  <w:marTop w:val="0"/>
                  <w:marBottom w:val="0"/>
                  <w:divBdr>
                    <w:top w:val="none" w:sz="0" w:space="0" w:color="auto"/>
                    <w:left w:val="none" w:sz="0" w:space="0" w:color="auto"/>
                    <w:bottom w:val="none" w:sz="0" w:space="0" w:color="auto"/>
                    <w:right w:val="none" w:sz="0" w:space="0" w:color="auto"/>
                  </w:divBdr>
                  <w:divsChild>
                    <w:div w:id="900602850">
                      <w:marLeft w:val="0"/>
                      <w:marRight w:val="0"/>
                      <w:marTop w:val="0"/>
                      <w:marBottom w:val="0"/>
                      <w:divBdr>
                        <w:top w:val="none" w:sz="0" w:space="0" w:color="auto"/>
                        <w:left w:val="none" w:sz="0" w:space="0" w:color="auto"/>
                        <w:bottom w:val="none" w:sz="0" w:space="0" w:color="auto"/>
                        <w:right w:val="none" w:sz="0" w:space="0" w:color="auto"/>
                      </w:divBdr>
                    </w:div>
                  </w:divsChild>
                </w:div>
                <w:div w:id="720400778">
                  <w:marLeft w:val="0"/>
                  <w:marRight w:val="0"/>
                  <w:marTop w:val="0"/>
                  <w:marBottom w:val="0"/>
                  <w:divBdr>
                    <w:top w:val="none" w:sz="0" w:space="0" w:color="auto"/>
                    <w:left w:val="none" w:sz="0" w:space="0" w:color="auto"/>
                    <w:bottom w:val="none" w:sz="0" w:space="0" w:color="auto"/>
                    <w:right w:val="none" w:sz="0" w:space="0" w:color="auto"/>
                  </w:divBdr>
                  <w:divsChild>
                    <w:div w:id="2026906881">
                      <w:marLeft w:val="0"/>
                      <w:marRight w:val="0"/>
                      <w:marTop w:val="0"/>
                      <w:marBottom w:val="0"/>
                      <w:divBdr>
                        <w:top w:val="none" w:sz="0" w:space="0" w:color="auto"/>
                        <w:left w:val="none" w:sz="0" w:space="0" w:color="auto"/>
                        <w:bottom w:val="none" w:sz="0" w:space="0" w:color="auto"/>
                        <w:right w:val="none" w:sz="0" w:space="0" w:color="auto"/>
                      </w:divBdr>
                    </w:div>
                  </w:divsChild>
                </w:div>
                <w:div w:id="723605788">
                  <w:marLeft w:val="0"/>
                  <w:marRight w:val="0"/>
                  <w:marTop w:val="0"/>
                  <w:marBottom w:val="0"/>
                  <w:divBdr>
                    <w:top w:val="none" w:sz="0" w:space="0" w:color="auto"/>
                    <w:left w:val="none" w:sz="0" w:space="0" w:color="auto"/>
                    <w:bottom w:val="none" w:sz="0" w:space="0" w:color="auto"/>
                    <w:right w:val="none" w:sz="0" w:space="0" w:color="auto"/>
                  </w:divBdr>
                  <w:divsChild>
                    <w:div w:id="1831749935">
                      <w:marLeft w:val="0"/>
                      <w:marRight w:val="0"/>
                      <w:marTop w:val="0"/>
                      <w:marBottom w:val="0"/>
                      <w:divBdr>
                        <w:top w:val="none" w:sz="0" w:space="0" w:color="auto"/>
                        <w:left w:val="none" w:sz="0" w:space="0" w:color="auto"/>
                        <w:bottom w:val="none" w:sz="0" w:space="0" w:color="auto"/>
                        <w:right w:val="none" w:sz="0" w:space="0" w:color="auto"/>
                      </w:divBdr>
                    </w:div>
                  </w:divsChild>
                </w:div>
                <w:div w:id="150100135">
                  <w:marLeft w:val="0"/>
                  <w:marRight w:val="0"/>
                  <w:marTop w:val="0"/>
                  <w:marBottom w:val="0"/>
                  <w:divBdr>
                    <w:top w:val="none" w:sz="0" w:space="0" w:color="auto"/>
                    <w:left w:val="none" w:sz="0" w:space="0" w:color="auto"/>
                    <w:bottom w:val="none" w:sz="0" w:space="0" w:color="auto"/>
                    <w:right w:val="none" w:sz="0" w:space="0" w:color="auto"/>
                  </w:divBdr>
                  <w:divsChild>
                    <w:div w:id="805272345">
                      <w:marLeft w:val="0"/>
                      <w:marRight w:val="0"/>
                      <w:marTop w:val="0"/>
                      <w:marBottom w:val="0"/>
                      <w:divBdr>
                        <w:top w:val="none" w:sz="0" w:space="0" w:color="auto"/>
                        <w:left w:val="none" w:sz="0" w:space="0" w:color="auto"/>
                        <w:bottom w:val="none" w:sz="0" w:space="0" w:color="auto"/>
                        <w:right w:val="none" w:sz="0" w:space="0" w:color="auto"/>
                      </w:divBdr>
                    </w:div>
                  </w:divsChild>
                </w:div>
                <w:div w:id="1446147667">
                  <w:marLeft w:val="0"/>
                  <w:marRight w:val="0"/>
                  <w:marTop w:val="0"/>
                  <w:marBottom w:val="0"/>
                  <w:divBdr>
                    <w:top w:val="none" w:sz="0" w:space="0" w:color="auto"/>
                    <w:left w:val="none" w:sz="0" w:space="0" w:color="auto"/>
                    <w:bottom w:val="none" w:sz="0" w:space="0" w:color="auto"/>
                    <w:right w:val="none" w:sz="0" w:space="0" w:color="auto"/>
                  </w:divBdr>
                  <w:divsChild>
                    <w:div w:id="859509436">
                      <w:marLeft w:val="0"/>
                      <w:marRight w:val="0"/>
                      <w:marTop w:val="0"/>
                      <w:marBottom w:val="0"/>
                      <w:divBdr>
                        <w:top w:val="none" w:sz="0" w:space="0" w:color="auto"/>
                        <w:left w:val="none" w:sz="0" w:space="0" w:color="auto"/>
                        <w:bottom w:val="none" w:sz="0" w:space="0" w:color="auto"/>
                        <w:right w:val="none" w:sz="0" w:space="0" w:color="auto"/>
                      </w:divBdr>
                    </w:div>
                  </w:divsChild>
                </w:div>
                <w:div w:id="152723090">
                  <w:marLeft w:val="0"/>
                  <w:marRight w:val="0"/>
                  <w:marTop w:val="0"/>
                  <w:marBottom w:val="0"/>
                  <w:divBdr>
                    <w:top w:val="none" w:sz="0" w:space="0" w:color="auto"/>
                    <w:left w:val="none" w:sz="0" w:space="0" w:color="auto"/>
                    <w:bottom w:val="none" w:sz="0" w:space="0" w:color="auto"/>
                    <w:right w:val="none" w:sz="0" w:space="0" w:color="auto"/>
                  </w:divBdr>
                  <w:divsChild>
                    <w:div w:id="1847361348">
                      <w:marLeft w:val="0"/>
                      <w:marRight w:val="0"/>
                      <w:marTop w:val="0"/>
                      <w:marBottom w:val="0"/>
                      <w:divBdr>
                        <w:top w:val="none" w:sz="0" w:space="0" w:color="auto"/>
                        <w:left w:val="none" w:sz="0" w:space="0" w:color="auto"/>
                        <w:bottom w:val="none" w:sz="0" w:space="0" w:color="auto"/>
                        <w:right w:val="none" w:sz="0" w:space="0" w:color="auto"/>
                      </w:divBdr>
                    </w:div>
                  </w:divsChild>
                </w:div>
                <w:div w:id="1712881165">
                  <w:marLeft w:val="0"/>
                  <w:marRight w:val="0"/>
                  <w:marTop w:val="0"/>
                  <w:marBottom w:val="0"/>
                  <w:divBdr>
                    <w:top w:val="none" w:sz="0" w:space="0" w:color="auto"/>
                    <w:left w:val="none" w:sz="0" w:space="0" w:color="auto"/>
                    <w:bottom w:val="none" w:sz="0" w:space="0" w:color="auto"/>
                    <w:right w:val="none" w:sz="0" w:space="0" w:color="auto"/>
                  </w:divBdr>
                  <w:divsChild>
                    <w:div w:id="988051414">
                      <w:marLeft w:val="0"/>
                      <w:marRight w:val="0"/>
                      <w:marTop w:val="0"/>
                      <w:marBottom w:val="0"/>
                      <w:divBdr>
                        <w:top w:val="none" w:sz="0" w:space="0" w:color="auto"/>
                        <w:left w:val="none" w:sz="0" w:space="0" w:color="auto"/>
                        <w:bottom w:val="none" w:sz="0" w:space="0" w:color="auto"/>
                        <w:right w:val="none" w:sz="0" w:space="0" w:color="auto"/>
                      </w:divBdr>
                    </w:div>
                  </w:divsChild>
                </w:div>
                <w:div w:id="533467226">
                  <w:marLeft w:val="0"/>
                  <w:marRight w:val="0"/>
                  <w:marTop w:val="0"/>
                  <w:marBottom w:val="0"/>
                  <w:divBdr>
                    <w:top w:val="none" w:sz="0" w:space="0" w:color="auto"/>
                    <w:left w:val="none" w:sz="0" w:space="0" w:color="auto"/>
                    <w:bottom w:val="none" w:sz="0" w:space="0" w:color="auto"/>
                    <w:right w:val="none" w:sz="0" w:space="0" w:color="auto"/>
                  </w:divBdr>
                  <w:divsChild>
                    <w:div w:id="1781099024">
                      <w:marLeft w:val="0"/>
                      <w:marRight w:val="0"/>
                      <w:marTop w:val="0"/>
                      <w:marBottom w:val="0"/>
                      <w:divBdr>
                        <w:top w:val="none" w:sz="0" w:space="0" w:color="auto"/>
                        <w:left w:val="none" w:sz="0" w:space="0" w:color="auto"/>
                        <w:bottom w:val="none" w:sz="0" w:space="0" w:color="auto"/>
                        <w:right w:val="none" w:sz="0" w:space="0" w:color="auto"/>
                      </w:divBdr>
                    </w:div>
                  </w:divsChild>
                </w:div>
                <w:div w:id="620191038">
                  <w:marLeft w:val="0"/>
                  <w:marRight w:val="0"/>
                  <w:marTop w:val="0"/>
                  <w:marBottom w:val="0"/>
                  <w:divBdr>
                    <w:top w:val="none" w:sz="0" w:space="0" w:color="auto"/>
                    <w:left w:val="none" w:sz="0" w:space="0" w:color="auto"/>
                    <w:bottom w:val="none" w:sz="0" w:space="0" w:color="auto"/>
                    <w:right w:val="none" w:sz="0" w:space="0" w:color="auto"/>
                  </w:divBdr>
                  <w:divsChild>
                    <w:div w:id="1638993071">
                      <w:marLeft w:val="0"/>
                      <w:marRight w:val="0"/>
                      <w:marTop w:val="0"/>
                      <w:marBottom w:val="0"/>
                      <w:divBdr>
                        <w:top w:val="none" w:sz="0" w:space="0" w:color="auto"/>
                        <w:left w:val="none" w:sz="0" w:space="0" w:color="auto"/>
                        <w:bottom w:val="none" w:sz="0" w:space="0" w:color="auto"/>
                        <w:right w:val="none" w:sz="0" w:space="0" w:color="auto"/>
                      </w:divBdr>
                    </w:div>
                  </w:divsChild>
                </w:div>
                <w:div w:id="1101073703">
                  <w:marLeft w:val="0"/>
                  <w:marRight w:val="0"/>
                  <w:marTop w:val="0"/>
                  <w:marBottom w:val="0"/>
                  <w:divBdr>
                    <w:top w:val="none" w:sz="0" w:space="0" w:color="auto"/>
                    <w:left w:val="none" w:sz="0" w:space="0" w:color="auto"/>
                    <w:bottom w:val="none" w:sz="0" w:space="0" w:color="auto"/>
                    <w:right w:val="none" w:sz="0" w:space="0" w:color="auto"/>
                  </w:divBdr>
                  <w:divsChild>
                    <w:div w:id="1053891521">
                      <w:marLeft w:val="0"/>
                      <w:marRight w:val="0"/>
                      <w:marTop w:val="0"/>
                      <w:marBottom w:val="0"/>
                      <w:divBdr>
                        <w:top w:val="none" w:sz="0" w:space="0" w:color="auto"/>
                        <w:left w:val="none" w:sz="0" w:space="0" w:color="auto"/>
                        <w:bottom w:val="none" w:sz="0" w:space="0" w:color="auto"/>
                        <w:right w:val="none" w:sz="0" w:space="0" w:color="auto"/>
                      </w:divBdr>
                    </w:div>
                  </w:divsChild>
                </w:div>
                <w:div w:id="1124805814">
                  <w:marLeft w:val="0"/>
                  <w:marRight w:val="0"/>
                  <w:marTop w:val="0"/>
                  <w:marBottom w:val="0"/>
                  <w:divBdr>
                    <w:top w:val="none" w:sz="0" w:space="0" w:color="auto"/>
                    <w:left w:val="none" w:sz="0" w:space="0" w:color="auto"/>
                    <w:bottom w:val="none" w:sz="0" w:space="0" w:color="auto"/>
                    <w:right w:val="none" w:sz="0" w:space="0" w:color="auto"/>
                  </w:divBdr>
                  <w:divsChild>
                    <w:div w:id="695616575">
                      <w:marLeft w:val="0"/>
                      <w:marRight w:val="0"/>
                      <w:marTop w:val="0"/>
                      <w:marBottom w:val="0"/>
                      <w:divBdr>
                        <w:top w:val="none" w:sz="0" w:space="0" w:color="auto"/>
                        <w:left w:val="none" w:sz="0" w:space="0" w:color="auto"/>
                        <w:bottom w:val="none" w:sz="0" w:space="0" w:color="auto"/>
                        <w:right w:val="none" w:sz="0" w:space="0" w:color="auto"/>
                      </w:divBdr>
                    </w:div>
                  </w:divsChild>
                </w:div>
                <w:div w:id="233516028">
                  <w:marLeft w:val="0"/>
                  <w:marRight w:val="0"/>
                  <w:marTop w:val="0"/>
                  <w:marBottom w:val="0"/>
                  <w:divBdr>
                    <w:top w:val="none" w:sz="0" w:space="0" w:color="auto"/>
                    <w:left w:val="none" w:sz="0" w:space="0" w:color="auto"/>
                    <w:bottom w:val="none" w:sz="0" w:space="0" w:color="auto"/>
                    <w:right w:val="none" w:sz="0" w:space="0" w:color="auto"/>
                  </w:divBdr>
                  <w:divsChild>
                    <w:div w:id="1654336729">
                      <w:marLeft w:val="0"/>
                      <w:marRight w:val="0"/>
                      <w:marTop w:val="0"/>
                      <w:marBottom w:val="0"/>
                      <w:divBdr>
                        <w:top w:val="none" w:sz="0" w:space="0" w:color="auto"/>
                        <w:left w:val="none" w:sz="0" w:space="0" w:color="auto"/>
                        <w:bottom w:val="none" w:sz="0" w:space="0" w:color="auto"/>
                        <w:right w:val="none" w:sz="0" w:space="0" w:color="auto"/>
                      </w:divBdr>
                    </w:div>
                  </w:divsChild>
                </w:div>
                <w:div w:id="514615059">
                  <w:marLeft w:val="0"/>
                  <w:marRight w:val="0"/>
                  <w:marTop w:val="0"/>
                  <w:marBottom w:val="0"/>
                  <w:divBdr>
                    <w:top w:val="none" w:sz="0" w:space="0" w:color="auto"/>
                    <w:left w:val="none" w:sz="0" w:space="0" w:color="auto"/>
                    <w:bottom w:val="none" w:sz="0" w:space="0" w:color="auto"/>
                    <w:right w:val="none" w:sz="0" w:space="0" w:color="auto"/>
                  </w:divBdr>
                  <w:divsChild>
                    <w:div w:id="1917978458">
                      <w:marLeft w:val="0"/>
                      <w:marRight w:val="0"/>
                      <w:marTop w:val="0"/>
                      <w:marBottom w:val="0"/>
                      <w:divBdr>
                        <w:top w:val="none" w:sz="0" w:space="0" w:color="auto"/>
                        <w:left w:val="none" w:sz="0" w:space="0" w:color="auto"/>
                        <w:bottom w:val="none" w:sz="0" w:space="0" w:color="auto"/>
                        <w:right w:val="none" w:sz="0" w:space="0" w:color="auto"/>
                      </w:divBdr>
                    </w:div>
                  </w:divsChild>
                </w:div>
                <w:div w:id="1743024362">
                  <w:marLeft w:val="0"/>
                  <w:marRight w:val="0"/>
                  <w:marTop w:val="0"/>
                  <w:marBottom w:val="0"/>
                  <w:divBdr>
                    <w:top w:val="none" w:sz="0" w:space="0" w:color="auto"/>
                    <w:left w:val="none" w:sz="0" w:space="0" w:color="auto"/>
                    <w:bottom w:val="none" w:sz="0" w:space="0" w:color="auto"/>
                    <w:right w:val="none" w:sz="0" w:space="0" w:color="auto"/>
                  </w:divBdr>
                  <w:divsChild>
                    <w:div w:id="1533151272">
                      <w:marLeft w:val="0"/>
                      <w:marRight w:val="0"/>
                      <w:marTop w:val="0"/>
                      <w:marBottom w:val="0"/>
                      <w:divBdr>
                        <w:top w:val="none" w:sz="0" w:space="0" w:color="auto"/>
                        <w:left w:val="none" w:sz="0" w:space="0" w:color="auto"/>
                        <w:bottom w:val="none" w:sz="0" w:space="0" w:color="auto"/>
                        <w:right w:val="none" w:sz="0" w:space="0" w:color="auto"/>
                      </w:divBdr>
                    </w:div>
                  </w:divsChild>
                </w:div>
                <w:div w:id="462818566">
                  <w:marLeft w:val="0"/>
                  <w:marRight w:val="0"/>
                  <w:marTop w:val="0"/>
                  <w:marBottom w:val="0"/>
                  <w:divBdr>
                    <w:top w:val="none" w:sz="0" w:space="0" w:color="auto"/>
                    <w:left w:val="none" w:sz="0" w:space="0" w:color="auto"/>
                    <w:bottom w:val="none" w:sz="0" w:space="0" w:color="auto"/>
                    <w:right w:val="none" w:sz="0" w:space="0" w:color="auto"/>
                  </w:divBdr>
                  <w:divsChild>
                    <w:div w:id="1932539945">
                      <w:marLeft w:val="0"/>
                      <w:marRight w:val="0"/>
                      <w:marTop w:val="0"/>
                      <w:marBottom w:val="0"/>
                      <w:divBdr>
                        <w:top w:val="none" w:sz="0" w:space="0" w:color="auto"/>
                        <w:left w:val="none" w:sz="0" w:space="0" w:color="auto"/>
                        <w:bottom w:val="none" w:sz="0" w:space="0" w:color="auto"/>
                        <w:right w:val="none" w:sz="0" w:space="0" w:color="auto"/>
                      </w:divBdr>
                    </w:div>
                  </w:divsChild>
                </w:div>
                <w:div w:id="686978809">
                  <w:marLeft w:val="0"/>
                  <w:marRight w:val="0"/>
                  <w:marTop w:val="0"/>
                  <w:marBottom w:val="0"/>
                  <w:divBdr>
                    <w:top w:val="none" w:sz="0" w:space="0" w:color="auto"/>
                    <w:left w:val="none" w:sz="0" w:space="0" w:color="auto"/>
                    <w:bottom w:val="none" w:sz="0" w:space="0" w:color="auto"/>
                    <w:right w:val="none" w:sz="0" w:space="0" w:color="auto"/>
                  </w:divBdr>
                  <w:divsChild>
                    <w:div w:id="921599059">
                      <w:marLeft w:val="0"/>
                      <w:marRight w:val="0"/>
                      <w:marTop w:val="0"/>
                      <w:marBottom w:val="0"/>
                      <w:divBdr>
                        <w:top w:val="none" w:sz="0" w:space="0" w:color="auto"/>
                        <w:left w:val="none" w:sz="0" w:space="0" w:color="auto"/>
                        <w:bottom w:val="none" w:sz="0" w:space="0" w:color="auto"/>
                        <w:right w:val="none" w:sz="0" w:space="0" w:color="auto"/>
                      </w:divBdr>
                    </w:div>
                  </w:divsChild>
                </w:div>
                <w:div w:id="320088620">
                  <w:marLeft w:val="0"/>
                  <w:marRight w:val="0"/>
                  <w:marTop w:val="0"/>
                  <w:marBottom w:val="0"/>
                  <w:divBdr>
                    <w:top w:val="none" w:sz="0" w:space="0" w:color="auto"/>
                    <w:left w:val="none" w:sz="0" w:space="0" w:color="auto"/>
                    <w:bottom w:val="none" w:sz="0" w:space="0" w:color="auto"/>
                    <w:right w:val="none" w:sz="0" w:space="0" w:color="auto"/>
                  </w:divBdr>
                  <w:divsChild>
                    <w:div w:id="1665815074">
                      <w:marLeft w:val="0"/>
                      <w:marRight w:val="0"/>
                      <w:marTop w:val="0"/>
                      <w:marBottom w:val="0"/>
                      <w:divBdr>
                        <w:top w:val="none" w:sz="0" w:space="0" w:color="auto"/>
                        <w:left w:val="none" w:sz="0" w:space="0" w:color="auto"/>
                        <w:bottom w:val="none" w:sz="0" w:space="0" w:color="auto"/>
                        <w:right w:val="none" w:sz="0" w:space="0" w:color="auto"/>
                      </w:divBdr>
                    </w:div>
                  </w:divsChild>
                </w:div>
                <w:div w:id="1170683856">
                  <w:marLeft w:val="0"/>
                  <w:marRight w:val="0"/>
                  <w:marTop w:val="0"/>
                  <w:marBottom w:val="0"/>
                  <w:divBdr>
                    <w:top w:val="none" w:sz="0" w:space="0" w:color="auto"/>
                    <w:left w:val="none" w:sz="0" w:space="0" w:color="auto"/>
                    <w:bottom w:val="none" w:sz="0" w:space="0" w:color="auto"/>
                    <w:right w:val="none" w:sz="0" w:space="0" w:color="auto"/>
                  </w:divBdr>
                  <w:divsChild>
                    <w:div w:id="1546327867">
                      <w:marLeft w:val="0"/>
                      <w:marRight w:val="0"/>
                      <w:marTop w:val="0"/>
                      <w:marBottom w:val="0"/>
                      <w:divBdr>
                        <w:top w:val="none" w:sz="0" w:space="0" w:color="auto"/>
                        <w:left w:val="none" w:sz="0" w:space="0" w:color="auto"/>
                        <w:bottom w:val="none" w:sz="0" w:space="0" w:color="auto"/>
                        <w:right w:val="none" w:sz="0" w:space="0" w:color="auto"/>
                      </w:divBdr>
                    </w:div>
                  </w:divsChild>
                </w:div>
                <w:div w:id="926767591">
                  <w:marLeft w:val="0"/>
                  <w:marRight w:val="0"/>
                  <w:marTop w:val="0"/>
                  <w:marBottom w:val="0"/>
                  <w:divBdr>
                    <w:top w:val="none" w:sz="0" w:space="0" w:color="auto"/>
                    <w:left w:val="none" w:sz="0" w:space="0" w:color="auto"/>
                    <w:bottom w:val="none" w:sz="0" w:space="0" w:color="auto"/>
                    <w:right w:val="none" w:sz="0" w:space="0" w:color="auto"/>
                  </w:divBdr>
                  <w:divsChild>
                    <w:div w:id="1127167158">
                      <w:marLeft w:val="0"/>
                      <w:marRight w:val="0"/>
                      <w:marTop w:val="0"/>
                      <w:marBottom w:val="0"/>
                      <w:divBdr>
                        <w:top w:val="none" w:sz="0" w:space="0" w:color="auto"/>
                        <w:left w:val="none" w:sz="0" w:space="0" w:color="auto"/>
                        <w:bottom w:val="none" w:sz="0" w:space="0" w:color="auto"/>
                        <w:right w:val="none" w:sz="0" w:space="0" w:color="auto"/>
                      </w:divBdr>
                    </w:div>
                  </w:divsChild>
                </w:div>
                <w:div w:id="1494292438">
                  <w:marLeft w:val="0"/>
                  <w:marRight w:val="0"/>
                  <w:marTop w:val="0"/>
                  <w:marBottom w:val="0"/>
                  <w:divBdr>
                    <w:top w:val="none" w:sz="0" w:space="0" w:color="auto"/>
                    <w:left w:val="none" w:sz="0" w:space="0" w:color="auto"/>
                    <w:bottom w:val="none" w:sz="0" w:space="0" w:color="auto"/>
                    <w:right w:val="none" w:sz="0" w:space="0" w:color="auto"/>
                  </w:divBdr>
                  <w:divsChild>
                    <w:div w:id="370345233">
                      <w:marLeft w:val="0"/>
                      <w:marRight w:val="0"/>
                      <w:marTop w:val="0"/>
                      <w:marBottom w:val="0"/>
                      <w:divBdr>
                        <w:top w:val="none" w:sz="0" w:space="0" w:color="auto"/>
                        <w:left w:val="none" w:sz="0" w:space="0" w:color="auto"/>
                        <w:bottom w:val="none" w:sz="0" w:space="0" w:color="auto"/>
                        <w:right w:val="none" w:sz="0" w:space="0" w:color="auto"/>
                      </w:divBdr>
                    </w:div>
                  </w:divsChild>
                </w:div>
                <w:div w:id="1786345422">
                  <w:marLeft w:val="0"/>
                  <w:marRight w:val="0"/>
                  <w:marTop w:val="0"/>
                  <w:marBottom w:val="0"/>
                  <w:divBdr>
                    <w:top w:val="none" w:sz="0" w:space="0" w:color="auto"/>
                    <w:left w:val="none" w:sz="0" w:space="0" w:color="auto"/>
                    <w:bottom w:val="none" w:sz="0" w:space="0" w:color="auto"/>
                    <w:right w:val="none" w:sz="0" w:space="0" w:color="auto"/>
                  </w:divBdr>
                  <w:divsChild>
                    <w:div w:id="1802188022">
                      <w:marLeft w:val="0"/>
                      <w:marRight w:val="0"/>
                      <w:marTop w:val="0"/>
                      <w:marBottom w:val="0"/>
                      <w:divBdr>
                        <w:top w:val="none" w:sz="0" w:space="0" w:color="auto"/>
                        <w:left w:val="none" w:sz="0" w:space="0" w:color="auto"/>
                        <w:bottom w:val="none" w:sz="0" w:space="0" w:color="auto"/>
                        <w:right w:val="none" w:sz="0" w:space="0" w:color="auto"/>
                      </w:divBdr>
                    </w:div>
                  </w:divsChild>
                </w:div>
                <w:div w:id="1606769494">
                  <w:marLeft w:val="0"/>
                  <w:marRight w:val="0"/>
                  <w:marTop w:val="0"/>
                  <w:marBottom w:val="0"/>
                  <w:divBdr>
                    <w:top w:val="none" w:sz="0" w:space="0" w:color="auto"/>
                    <w:left w:val="none" w:sz="0" w:space="0" w:color="auto"/>
                    <w:bottom w:val="none" w:sz="0" w:space="0" w:color="auto"/>
                    <w:right w:val="none" w:sz="0" w:space="0" w:color="auto"/>
                  </w:divBdr>
                  <w:divsChild>
                    <w:div w:id="1483355526">
                      <w:marLeft w:val="0"/>
                      <w:marRight w:val="0"/>
                      <w:marTop w:val="0"/>
                      <w:marBottom w:val="0"/>
                      <w:divBdr>
                        <w:top w:val="none" w:sz="0" w:space="0" w:color="auto"/>
                        <w:left w:val="none" w:sz="0" w:space="0" w:color="auto"/>
                        <w:bottom w:val="none" w:sz="0" w:space="0" w:color="auto"/>
                        <w:right w:val="none" w:sz="0" w:space="0" w:color="auto"/>
                      </w:divBdr>
                    </w:div>
                  </w:divsChild>
                </w:div>
                <w:div w:id="1913998871">
                  <w:marLeft w:val="0"/>
                  <w:marRight w:val="0"/>
                  <w:marTop w:val="0"/>
                  <w:marBottom w:val="0"/>
                  <w:divBdr>
                    <w:top w:val="none" w:sz="0" w:space="0" w:color="auto"/>
                    <w:left w:val="none" w:sz="0" w:space="0" w:color="auto"/>
                    <w:bottom w:val="none" w:sz="0" w:space="0" w:color="auto"/>
                    <w:right w:val="none" w:sz="0" w:space="0" w:color="auto"/>
                  </w:divBdr>
                  <w:divsChild>
                    <w:div w:id="385643221">
                      <w:marLeft w:val="0"/>
                      <w:marRight w:val="0"/>
                      <w:marTop w:val="0"/>
                      <w:marBottom w:val="0"/>
                      <w:divBdr>
                        <w:top w:val="none" w:sz="0" w:space="0" w:color="auto"/>
                        <w:left w:val="none" w:sz="0" w:space="0" w:color="auto"/>
                        <w:bottom w:val="none" w:sz="0" w:space="0" w:color="auto"/>
                        <w:right w:val="none" w:sz="0" w:space="0" w:color="auto"/>
                      </w:divBdr>
                    </w:div>
                  </w:divsChild>
                </w:div>
                <w:div w:id="31195850">
                  <w:marLeft w:val="0"/>
                  <w:marRight w:val="0"/>
                  <w:marTop w:val="0"/>
                  <w:marBottom w:val="0"/>
                  <w:divBdr>
                    <w:top w:val="none" w:sz="0" w:space="0" w:color="auto"/>
                    <w:left w:val="none" w:sz="0" w:space="0" w:color="auto"/>
                    <w:bottom w:val="none" w:sz="0" w:space="0" w:color="auto"/>
                    <w:right w:val="none" w:sz="0" w:space="0" w:color="auto"/>
                  </w:divBdr>
                  <w:divsChild>
                    <w:div w:id="1859928218">
                      <w:marLeft w:val="0"/>
                      <w:marRight w:val="0"/>
                      <w:marTop w:val="0"/>
                      <w:marBottom w:val="0"/>
                      <w:divBdr>
                        <w:top w:val="none" w:sz="0" w:space="0" w:color="auto"/>
                        <w:left w:val="none" w:sz="0" w:space="0" w:color="auto"/>
                        <w:bottom w:val="none" w:sz="0" w:space="0" w:color="auto"/>
                        <w:right w:val="none" w:sz="0" w:space="0" w:color="auto"/>
                      </w:divBdr>
                    </w:div>
                  </w:divsChild>
                </w:div>
                <w:div w:id="1760368749">
                  <w:marLeft w:val="0"/>
                  <w:marRight w:val="0"/>
                  <w:marTop w:val="0"/>
                  <w:marBottom w:val="0"/>
                  <w:divBdr>
                    <w:top w:val="none" w:sz="0" w:space="0" w:color="auto"/>
                    <w:left w:val="none" w:sz="0" w:space="0" w:color="auto"/>
                    <w:bottom w:val="none" w:sz="0" w:space="0" w:color="auto"/>
                    <w:right w:val="none" w:sz="0" w:space="0" w:color="auto"/>
                  </w:divBdr>
                  <w:divsChild>
                    <w:div w:id="79837261">
                      <w:marLeft w:val="0"/>
                      <w:marRight w:val="0"/>
                      <w:marTop w:val="0"/>
                      <w:marBottom w:val="0"/>
                      <w:divBdr>
                        <w:top w:val="none" w:sz="0" w:space="0" w:color="auto"/>
                        <w:left w:val="none" w:sz="0" w:space="0" w:color="auto"/>
                        <w:bottom w:val="none" w:sz="0" w:space="0" w:color="auto"/>
                        <w:right w:val="none" w:sz="0" w:space="0" w:color="auto"/>
                      </w:divBdr>
                    </w:div>
                  </w:divsChild>
                </w:div>
                <w:div w:id="1027560134">
                  <w:marLeft w:val="0"/>
                  <w:marRight w:val="0"/>
                  <w:marTop w:val="0"/>
                  <w:marBottom w:val="0"/>
                  <w:divBdr>
                    <w:top w:val="none" w:sz="0" w:space="0" w:color="auto"/>
                    <w:left w:val="none" w:sz="0" w:space="0" w:color="auto"/>
                    <w:bottom w:val="none" w:sz="0" w:space="0" w:color="auto"/>
                    <w:right w:val="none" w:sz="0" w:space="0" w:color="auto"/>
                  </w:divBdr>
                  <w:divsChild>
                    <w:div w:id="717781649">
                      <w:marLeft w:val="0"/>
                      <w:marRight w:val="0"/>
                      <w:marTop w:val="0"/>
                      <w:marBottom w:val="0"/>
                      <w:divBdr>
                        <w:top w:val="none" w:sz="0" w:space="0" w:color="auto"/>
                        <w:left w:val="none" w:sz="0" w:space="0" w:color="auto"/>
                        <w:bottom w:val="none" w:sz="0" w:space="0" w:color="auto"/>
                        <w:right w:val="none" w:sz="0" w:space="0" w:color="auto"/>
                      </w:divBdr>
                    </w:div>
                  </w:divsChild>
                </w:div>
                <w:div w:id="1566601684">
                  <w:marLeft w:val="0"/>
                  <w:marRight w:val="0"/>
                  <w:marTop w:val="0"/>
                  <w:marBottom w:val="0"/>
                  <w:divBdr>
                    <w:top w:val="none" w:sz="0" w:space="0" w:color="auto"/>
                    <w:left w:val="none" w:sz="0" w:space="0" w:color="auto"/>
                    <w:bottom w:val="none" w:sz="0" w:space="0" w:color="auto"/>
                    <w:right w:val="none" w:sz="0" w:space="0" w:color="auto"/>
                  </w:divBdr>
                  <w:divsChild>
                    <w:div w:id="614752849">
                      <w:marLeft w:val="0"/>
                      <w:marRight w:val="0"/>
                      <w:marTop w:val="0"/>
                      <w:marBottom w:val="0"/>
                      <w:divBdr>
                        <w:top w:val="none" w:sz="0" w:space="0" w:color="auto"/>
                        <w:left w:val="none" w:sz="0" w:space="0" w:color="auto"/>
                        <w:bottom w:val="none" w:sz="0" w:space="0" w:color="auto"/>
                        <w:right w:val="none" w:sz="0" w:space="0" w:color="auto"/>
                      </w:divBdr>
                    </w:div>
                  </w:divsChild>
                </w:div>
                <w:div w:id="1403984215">
                  <w:marLeft w:val="0"/>
                  <w:marRight w:val="0"/>
                  <w:marTop w:val="0"/>
                  <w:marBottom w:val="0"/>
                  <w:divBdr>
                    <w:top w:val="none" w:sz="0" w:space="0" w:color="auto"/>
                    <w:left w:val="none" w:sz="0" w:space="0" w:color="auto"/>
                    <w:bottom w:val="none" w:sz="0" w:space="0" w:color="auto"/>
                    <w:right w:val="none" w:sz="0" w:space="0" w:color="auto"/>
                  </w:divBdr>
                  <w:divsChild>
                    <w:div w:id="1771579974">
                      <w:marLeft w:val="0"/>
                      <w:marRight w:val="0"/>
                      <w:marTop w:val="0"/>
                      <w:marBottom w:val="0"/>
                      <w:divBdr>
                        <w:top w:val="none" w:sz="0" w:space="0" w:color="auto"/>
                        <w:left w:val="none" w:sz="0" w:space="0" w:color="auto"/>
                        <w:bottom w:val="none" w:sz="0" w:space="0" w:color="auto"/>
                        <w:right w:val="none" w:sz="0" w:space="0" w:color="auto"/>
                      </w:divBdr>
                    </w:div>
                  </w:divsChild>
                </w:div>
                <w:div w:id="31807123">
                  <w:marLeft w:val="0"/>
                  <w:marRight w:val="0"/>
                  <w:marTop w:val="0"/>
                  <w:marBottom w:val="0"/>
                  <w:divBdr>
                    <w:top w:val="none" w:sz="0" w:space="0" w:color="auto"/>
                    <w:left w:val="none" w:sz="0" w:space="0" w:color="auto"/>
                    <w:bottom w:val="none" w:sz="0" w:space="0" w:color="auto"/>
                    <w:right w:val="none" w:sz="0" w:space="0" w:color="auto"/>
                  </w:divBdr>
                  <w:divsChild>
                    <w:div w:id="731003828">
                      <w:marLeft w:val="0"/>
                      <w:marRight w:val="0"/>
                      <w:marTop w:val="0"/>
                      <w:marBottom w:val="0"/>
                      <w:divBdr>
                        <w:top w:val="none" w:sz="0" w:space="0" w:color="auto"/>
                        <w:left w:val="none" w:sz="0" w:space="0" w:color="auto"/>
                        <w:bottom w:val="none" w:sz="0" w:space="0" w:color="auto"/>
                        <w:right w:val="none" w:sz="0" w:space="0" w:color="auto"/>
                      </w:divBdr>
                    </w:div>
                  </w:divsChild>
                </w:div>
                <w:div w:id="1042556780">
                  <w:marLeft w:val="0"/>
                  <w:marRight w:val="0"/>
                  <w:marTop w:val="0"/>
                  <w:marBottom w:val="0"/>
                  <w:divBdr>
                    <w:top w:val="none" w:sz="0" w:space="0" w:color="auto"/>
                    <w:left w:val="none" w:sz="0" w:space="0" w:color="auto"/>
                    <w:bottom w:val="none" w:sz="0" w:space="0" w:color="auto"/>
                    <w:right w:val="none" w:sz="0" w:space="0" w:color="auto"/>
                  </w:divBdr>
                  <w:divsChild>
                    <w:div w:id="1703242938">
                      <w:marLeft w:val="0"/>
                      <w:marRight w:val="0"/>
                      <w:marTop w:val="0"/>
                      <w:marBottom w:val="0"/>
                      <w:divBdr>
                        <w:top w:val="none" w:sz="0" w:space="0" w:color="auto"/>
                        <w:left w:val="none" w:sz="0" w:space="0" w:color="auto"/>
                        <w:bottom w:val="none" w:sz="0" w:space="0" w:color="auto"/>
                        <w:right w:val="none" w:sz="0" w:space="0" w:color="auto"/>
                      </w:divBdr>
                    </w:div>
                  </w:divsChild>
                </w:div>
                <w:div w:id="1093088328">
                  <w:marLeft w:val="0"/>
                  <w:marRight w:val="0"/>
                  <w:marTop w:val="0"/>
                  <w:marBottom w:val="0"/>
                  <w:divBdr>
                    <w:top w:val="none" w:sz="0" w:space="0" w:color="auto"/>
                    <w:left w:val="none" w:sz="0" w:space="0" w:color="auto"/>
                    <w:bottom w:val="none" w:sz="0" w:space="0" w:color="auto"/>
                    <w:right w:val="none" w:sz="0" w:space="0" w:color="auto"/>
                  </w:divBdr>
                  <w:divsChild>
                    <w:div w:id="1854606392">
                      <w:marLeft w:val="0"/>
                      <w:marRight w:val="0"/>
                      <w:marTop w:val="0"/>
                      <w:marBottom w:val="0"/>
                      <w:divBdr>
                        <w:top w:val="none" w:sz="0" w:space="0" w:color="auto"/>
                        <w:left w:val="none" w:sz="0" w:space="0" w:color="auto"/>
                        <w:bottom w:val="none" w:sz="0" w:space="0" w:color="auto"/>
                        <w:right w:val="none" w:sz="0" w:space="0" w:color="auto"/>
                      </w:divBdr>
                    </w:div>
                  </w:divsChild>
                </w:div>
                <w:div w:id="34745793">
                  <w:marLeft w:val="0"/>
                  <w:marRight w:val="0"/>
                  <w:marTop w:val="0"/>
                  <w:marBottom w:val="0"/>
                  <w:divBdr>
                    <w:top w:val="none" w:sz="0" w:space="0" w:color="auto"/>
                    <w:left w:val="none" w:sz="0" w:space="0" w:color="auto"/>
                    <w:bottom w:val="none" w:sz="0" w:space="0" w:color="auto"/>
                    <w:right w:val="none" w:sz="0" w:space="0" w:color="auto"/>
                  </w:divBdr>
                  <w:divsChild>
                    <w:div w:id="1374159936">
                      <w:marLeft w:val="0"/>
                      <w:marRight w:val="0"/>
                      <w:marTop w:val="0"/>
                      <w:marBottom w:val="0"/>
                      <w:divBdr>
                        <w:top w:val="none" w:sz="0" w:space="0" w:color="auto"/>
                        <w:left w:val="none" w:sz="0" w:space="0" w:color="auto"/>
                        <w:bottom w:val="none" w:sz="0" w:space="0" w:color="auto"/>
                        <w:right w:val="none" w:sz="0" w:space="0" w:color="auto"/>
                      </w:divBdr>
                    </w:div>
                  </w:divsChild>
                </w:div>
                <w:div w:id="845097044">
                  <w:marLeft w:val="0"/>
                  <w:marRight w:val="0"/>
                  <w:marTop w:val="0"/>
                  <w:marBottom w:val="0"/>
                  <w:divBdr>
                    <w:top w:val="none" w:sz="0" w:space="0" w:color="auto"/>
                    <w:left w:val="none" w:sz="0" w:space="0" w:color="auto"/>
                    <w:bottom w:val="none" w:sz="0" w:space="0" w:color="auto"/>
                    <w:right w:val="none" w:sz="0" w:space="0" w:color="auto"/>
                  </w:divBdr>
                  <w:divsChild>
                    <w:div w:id="1614894541">
                      <w:marLeft w:val="0"/>
                      <w:marRight w:val="0"/>
                      <w:marTop w:val="0"/>
                      <w:marBottom w:val="0"/>
                      <w:divBdr>
                        <w:top w:val="none" w:sz="0" w:space="0" w:color="auto"/>
                        <w:left w:val="none" w:sz="0" w:space="0" w:color="auto"/>
                        <w:bottom w:val="none" w:sz="0" w:space="0" w:color="auto"/>
                        <w:right w:val="none" w:sz="0" w:space="0" w:color="auto"/>
                      </w:divBdr>
                    </w:div>
                  </w:divsChild>
                </w:div>
                <w:div w:id="1400248270">
                  <w:marLeft w:val="0"/>
                  <w:marRight w:val="0"/>
                  <w:marTop w:val="0"/>
                  <w:marBottom w:val="0"/>
                  <w:divBdr>
                    <w:top w:val="none" w:sz="0" w:space="0" w:color="auto"/>
                    <w:left w:val="none" w:sz="0" w:space="0" w:color="auto"/>
                    <w:bottom w:val="none" w:sz="0" w:space="0" w:color="auto"/>
                    <w:right w:val="none" w:sz="0" w:space="0" w:color="auto"/>
                  </w:divBdr>
                  <w:divsChild>
                    <w:div w:id="976838721">
                      <w:marLeft w:val="0"/>
                      <w:marRight w:val="0"/>
                      <w:marTop w:val="0"/>
                      <w:marBottom w:val="0"/>
                      <w:divBdr>
                        <w:top w:val="none" w:sz="0" w:space="0" w:color="auto"/>
                        <w:left w:val="none" w:sz="0" w:space="0" w:color="auto"/>
                        <w:bottom w:val="none" w:sz="0" w:space="0" w:color="auto"/>
                        <w:right w:val="none" w:sz="0" w:space="0" w:color="auto"/>
                      </w:divBdr>
                    </w:div>
                  </w:divsChild>
                </w:div>
                <w:div w:id="1797528134">
                  <w:marLeft w:val="0"/>
                  <w:marRight w:val="0"/>
                  <w:marTop w:val="0"/>
                  <w:marBottom w:val="0"/>
                  <w:divBdr>
                    <w:top w:val="none" w:sz="0" w:space="0" w:color="auto"/>
                    <w:left w:val="none" w:sz="0" w:space="0" w:color="auto"/>
                    <w:bottom w:val="none" w:sz="0" w:space="0" w:color="auto"/>
                    <w:right w:val="none" w:sz="0" w:space="0" w:color="auto"/>
                  </w:divBdr>
                  <w:divsChild>
                    <w:div w:id="1527400569">
                      <w:marLeft w:val="0"/>
                      <w:marRight w:val="0"/>
                      <w:marTop w:val="0"/>
                      <w:marBottom w:val="0"/>
                      <w:divBdr>
                        <w:top w:val="none" w:sz="0" w:space="0" w:color="auto"/>
                        <w:left w:val="none" w:sz="0" w:space="0" w:color="auto"/>
                        <w:bottom w:val="none" w:sz="0" w:space="0" w:color="auto"/>
                        <w:right w:val="none" w:sz="0" w:space="0" w:color="auto"/>
                      </w:divBdr>
                    </w:div>
                  </w:divsChild>
                </w:div>
                <w:div w:id="272638422">
                  <w:marLeft w:val="0"/>
                  <w:marRight w:val="0"/>
                  <w:marTop w:val="0"/>
                  <w:marBottom w:val="0"/>
                  <w:divBdr>
                    <w:top w:val="none" w:sz="0" w:space="0" w:color="auto"/>
                    <w:left w:val="none" w:sz="0" w:space="0" w:color="auto"/>
                    <w:bottom w:val="none" w:sz="0" w:space="0" w:color="auto"/>
                    <w:right w:val="none" w:sz="0" w:space="0" w:color="auto"/>
                  </w:divBdr>
                  <w:divsChild>
                    <w:div w:id="1849759019">
                      <w:marLeft w:val="0"/>
                      <w:marRight w:val="0"/>
                      <w:marTop w:val="0"/>
                      <w:marBottom w:val="0"/>
                      <w:divBdr>
                        <w:top w:val="none" w:sz="0" w:space="0" w:color="auto"/>
                        <w:left w:val="none" w:sz="0" w:space="0" w:color="auto"/>
                        <w:bottom w:val="none" w:sz="0" w:space="0" w:color="auto"/>
                        <w:right w:val="none" w:sz="0" w:space="0" w:color="auto"/>
                      </w:divBdr>
                    </w:div>
                  </w:divsChild>
                </w:div>
                <w:div w:id="1924751749">
                  <w:marLeft w:val="0"/>
                  <w:marRight w:val="0"/>
                  <w:marTop w:val="0"/>
                  <w:marBottom w:val="0"/>
                  <w:divBdr>
                    <w:top w:val="none" w:sz="0" w:space="0" w:color="auto"/>
                    <w:left w:val="none" w:sz="0" w:space="0" w:color="auto"/>
                    <w:bottom w:val="none" w:sz="0" w:space="0" w:color="auto"/>
                    <w:right w:val="none" w:sz="0" w:space="0" w:color="auto"/>
                  </w:divBdr>
                  <w:divsChild>
                    <w:div w:id="630867215">
                      <w:marLeft w:val="0"/>
                      <w:marRight w:val="0"/>
                      <w:marTop w:val="0"/>
                      <w:marBottom w:val="0"/>
                      <w:divBdr>
                        <w:top w:val="none" w:sz="0" w:space="0" w:color="auto"/>
                        <w:left w:val="none" w:sz="0" w:space="0" w:color="auto"/>
                        <w:bottom w:val="none" w:sz="0" w:space="0" w:color="auto"/>
                        <w:right w:val="none" w:sz="0" w:space="0" w:color="auto"/>
                      </w:divBdr>
                    </w:div>
                  </w:divsChild>
                </w:div>
                <w:div w:id="1100680877">
                  <w:marLeft w:val="0"/>
                  <w:marRight w:val="0"/>
                  <w:marTop w:val="0"/>
                  <w:marBottom w:val="0"/>
                  <w:divBdr>
                    <w:top w:val="none" w:sz="0" w:space="0" w:color="auto"/>
                    <w:left w:val="none" w:sz="0" w:space="0" w:color="auto"/>
                    <w:bottom w:val="none" w:sz="0" w:space="0" w:color="auto"/>
                    <w:right w:val="none" w:sz="0" w:space="0" w:color="auto"/>
                  </w:divBdr>
                  <w:divsChild>
                    <w:div w:id="1605921764">
                      <w:marLeft w:val="0"/>
                      <w:marRight w:val="0"/>
                      <w:marTop w:val="0"/>
                      <w:marBottom w:val="0"/>
                      <w:divBdr>
                        <w:top w:val="none" w:sz="0" w:space="0" w:color="auto"/>
                        <w:left w:val="none" w:sz="0" w:space="0" w:color="auto"/>
                        <w:bottom w:val="none" w:sz="0" w:space="0" w:color="auto"/>
                        <w:right w:val="none" w:sz="0" w:space="0" w:color="auto"/>
                      </w:divBdr>
                    </w:div>
                  </w:divsChild>
                </w:div>
                <w:div w:id="548565461">
                  <w:marLeft w:val="0"/>
                  <w:marRight w:val="0"/>
                  <w:marTop w:val="0"/>
                  <w:marBottom w:val="0"/>
                  <w:divBdr>
                    <w:top w:val="none" w:sz="0" w:space="0" w:color="auto"/>
                    <w:left w:val="none" w:sz="0" w:space="0" w:color="auto"/>
                    <w:bottom w:val="none" w:sz="0" w:space="0" w:color="auto"/>
                    <w:right w:val="none" w:sz="0" w:space="0" w:color="auto"/>
                  </w:divBdr>
                  <w:divsChild>
                    <w:div w:id="256864118">
                      <w:marLeft w:val="0"/>
                      <w:marRight w:val="0"/>
                      <w:marTop w:val="0"/>
                      <w:marBottom w:val="0"/>
                      <w:divBdr>
                        <w:top w:val="none" w:sz="0" w:space="0" w:color="auto"/>
                        <w:left w:val="none" w:sz="0" w:space="0" w:color="auto"/>
                        <w:bottom w:val="none" w:sz="0" w:space="0" w:color="auto"/>
                        <w:right w:val="none" w:sz="0" w:space="0" w:color="auto"/>
                      </w:divBdr>
                    </w:div>
                  </w:divsChild>
                </w:div>
                <w:div w:id="336617165">
                  <w:marLeft w:val="0"/>
                  <w:marRight w:val="0"/>
                  <w:marTop w:val="0"/>
                  <w:marBottom w:val="0"/>
                  <w:divBdr>
                    <w:top w:val="none" w:sz="0" w:space="0" w:color="auto"/>
                    <w:left w:val="none" w:sz="0" w:space="0" w:color="auto"/>
                    <w:bottom w:val="none" w:sz="0" w:space="0" w:color="auto"/>
                    <w:right w:val="none" w:sz="0" w:space="0" w:color="auto"/>
                  </w:divBdr>
                  <w:divsChild>
                    <w:div w:id="484129186">
                      <w:marLeft w:val="0"/>
                      <w:marRight w:val="0"/>
                      <w:marTop w:val="0"/>
                      <w:marBottom w:val="0"/>
                      <w:divBdr>
                        <w:top w:val="none" w:sz="0" w:space="0" w:color="auto"/>
                        <w:left w:val="none" w:sz="0" w:space="0" w:color="auto"/>
                        <w:bottom w:val="none" w:sz="0" w:space="0" w:color="auto"/>
                        <w:right w:val="none" w:sz="0" w:space="0" w:color="auto"/>
                      </w:divBdr>
                    </w:div>
                  </w:divsChild>
                </w:div>
                <w:div w:id="1405834315">
                  <w:marLeft w:val="0"/>
                  <w:marRight w:val="0"/>
                  <w:marTop w:val="0"/>
                  <w:marBottom w:val="0"/>
                  <w:divBdr>
                    <w:top w:val="none" w:sz="0" w:space="0" w:color="auto"/>
                    <w:left w:val="none" w:sz="0" w:space="0" w:color="auto"/>
                    <w:bottom w:val="none" w:sz="0" w:space="0" w:color="auto"/>
                    <w:right w:val="none" w:sz="0" w:space="0" w:color="auto"/>
                  </w:divBdr>
                  <w:divsChild>
                    <w:div w:id="129133147">
                      <w:marLeft w:val="0"/>
                      <w:marRight w:val="0"/>
                      <w:marTop w:val="0"/>
                      <w:marBottom w:val="0"/>
                      <w:divBdr>
                        <w:top w:val="none" w:sz="0" w:space="0" w:color="auto"/>
                        <w:left w:val="none" w:sz="0" w:space="0" w:color="auto"/>
                        <w:bottom w:val="none" w:sz="0" w:space="0" w:color="auto"/>
                        <w:right w:val="none" w:sz="0" w:space="0" w:color="auto"/>
                      </w:divBdr>
                    </w:div>
                  </w:divsChild>
                </w:div>
                <w:div w:id="589629131">
                  <w:marLeft w:val="0"/>
                  <w:marRight w:val="0"/>
                  <w:marTop w:val="0"/>
                  <w:marBottom w:val="0"/>
                  <w:divBdr>
                    <w:top w:val="none" w:sz="0" w:space="0" w:color="auto"/>
                    <w:left w:val="none" w:sz="0" w:space="0" w:color="auto"/>
                    <w:bottom w:val="none" w:sz="0" w:space="0" w:color="auto"/>
                    <w:right w:val="none" w:sz="0" w:space="0" w:color="auto"/>
                  </w:divBdr>
                  <w:divsChild>
                    <w:div w:id="1687097126">
                      <w:marLeft w:val="0"/>
                      <w:marRight w:val="0"/>
                      <w:marTop w:val="0"/>
                      <w:marBottom w:val="0"/>
                      <w:divBdr>
                        <w:top w:val="none" w:sz="0" w:space="0" w:color="auto"/>
                        <w:left w:val="none" w:sz="0" w:space="0" w:color="auto"/>
                        <w:bottom w:val="none" w:sz="0" w:space="0" w:color="auto"/>
                        <w:right w:val="none" w:sz="0" w:space="0" w:color="auto"/>
                      </w:divBdr>
                    </w:div>
                  </w:divsChild>
                </w:div>
                <w:div w:id="1112356401">
                  <w:marLeft w:val="0"/>
                  <w:marRight w:val="0"/>
                  <w:marTop w:val="0"/>
                  <w:marBottom w:val="0"/>
                  <w:divBdr>
                    <w:top w:val="none" w:sz="0" w:space="0" w:color="auto"/>
                    <w:left w:val="none" w:sz="0" w:space="0" w:color="auto"/>
                    <w:bottom w:val="none" w:sz="0" w:space="0" w:color="auto"/>
                    <w:right w:val="none" w:sz="0" w:space="0" w:color="auto"/>
                  </w:divBdr>
                  <w:divsChild>
                    <w:div w:id="850532459">
                      <w:marLeft w:val="0"/>
                      <w:marRight w:val="0"/>
                      <w:marTop w:val="0"/>
                      <w:marBottom w:val="0"/>
                      <w:divBdr>
                        <w:top w:val="none" w:sz="0" w:space="0" w:color="auto"/>
                        <w:left w:val="none" w:sz="0" w:space="0" w:color="auto"/>
                        <w:bottom w:val="none" w:sz="0" w:space="0" w:color="auto"/>
                        <w:right w:val="none" w:sz="0" w:space="0" w:color="auto"/>
                      </w:divBdr>
                    </w:div>
                  </w:divsChild>
                </w:div>
                <w:div w:id="1872643467">
                  <w:marLeft w:val="0"/>
                  <w:marRight w:val="0"/>
                  <w:marTop w:val="0"/>
                  <w:marBottom w:val="0"/>
                  <w:divBdr>
                    <w:top w:val="none" w:sz="0" w:space="0" w:color="auto"/>
                    <w:left w:val="none" w:sz="0" w:space="0" w:color="auto"/>
                    <w:bottom w:val="none" w:sz="0" w:space="0" w:color="auto"/>
                    <w:right w:val="none" w:sz="0" w:space="0" w:color="auto"/>
                  </w:divBdr>
                  <w:divsChild>
                    <w:div w:id="281959567">
                      <w:marLeft w:val="0"/>
                      <w:marRight w:val="0"/>
                      <w:marTop w:val="0"/>
                      <w:marBottom w:val="0"/>
                      <w:divBdr>
                        <w:top w:val="none" w:sz="0" w:space="0" w:color="auto"/>
                        <w:left w:val="none" w:sz="0" w:space="0" w:color="auto"/>
                        <w:bottom w:val="none" w:sz="0" w:space="0" w:color="auto"/>
                        <w:right w:val="none" w:sz="0" w:space="0" w:color="auto"/>
                      </w:divBdr>
                    </w:div>
                  </w:divsChild>
                </w:div>
                <w:div w:id="1289580892">
                  <w:marLeft w:val="0"/>
                  <w:marRight w:val="0"/>
                  <w:marTop w:val="0"/>
                  <w:marBottom w:val="0"/>
                  <w:divBdr>
                    <w:top w:val="none" w:sz="0" w:space="0" w:color="auto"/>
                    <w:left w:val="none" w:sz="0" w:space="0" w:color="auto"/>
                    <w:bottom w:val="none" w:sz="0" w:space="0" w:color="auto"/>
                    <w:right w:val="none" w:sz="0" w:space="0" w:color="auto"/>
                  </w:divBdr>
                  <w:divsChild>
                    <w:div w:id="180055139">
                      <w:marLeft w:val="0"/>
                      <w:marRight w:val="0"/>
                      <w:marTop w:val="0"/>
                      <w:marBottom w:val="0"/>
                      <w:divBdr>
                        <w:top w:val="none" w:sz="0" w:space="0" w:color="auto"/>
                        <w:left w:val="none" w:sz="0" w:space="0" w:color="auto"/>
                        <w:bottom w:val="none" w:sz="0" w:space="0" w:color="auto"/>
                        <w:right w:val="none" w:sz="0" w:space="0" w:color="auto"/>
                      </w:divBdr>
                    </w:div>
                  </w:divsChild>
                </w:div>
                <w:div w:id="503714698">
                  <w:marLeft w:val="0"/>
                  <w:marRight w:val="0"/>
                  <w:marTop w:val="0"/>
                  <w:marBottom w:val="0"/>
                  <w:divBdr>
                    <w:top w:val="none" w:sz="0" w:space="0" w:color="auto"/>
                    <w:left w:val="none" w:sz="0" w:space="0" w:color="auto"/>
                    <w:bottom w:val="none" w:sz="0" w:space="0" w:color="auto"/>
                    <w:right w:val="none" w:sz="0" w:space="0" w:color="auto"/>
                  </w:divBdr>
                  <w:divsChild>
                    <w:div w:id="279149457">
                      <w:marLeft w:val="0"/>
                      <w:marRight w:val="0"/>
                      <w:marTop w:val="0"/>
                      <w:marBottom w:val="0"/>
                      <w:divBdr>
                        <w:top w:val="none" w:sz="0" w:space="0" w:color="auto"/>
                        <w:left w:val="none" w:sz="0" w:space="0" w:color="auto"/>
                        <w:bottom w:val="none" w:sz="0" w:space="0" w:color="auto"/>
                        <w:right w:val="none" w:sz="0" w:space="0" w:color="auto"/>
                      </w:divBdr>
                    </w:div>
                  </w:divsChild>
                </w:div>
                <w:div w:id="711148500">
                  <w:marLeft w:val="0"/>
                  <w:marRight w:val="0"/>
                  <w:marTop w:val="0"/>
                  <w:marBottom w:val="0"/>
                  <w:divBdr>
                    <w:top w:val="none" w:sz="0" w:space="0" w:color="auto"/>
                    <w:left w:val="none" w:sz="0" w:space="0" w:color="auto"/>
                    <w:bottom w:val="none" w:sz="0" w:space="0" w:color="auto"/>
                    <w:right w:val="none" w:sz="0" w:space="0" w:color="auto"/>
                  </w:divBdr>
                  <w:divsChild>
                    <w:div w:id="293104422">
                      <w:marLeft w:val="0"/>
                      <w:marRight w:val="0"/>
                      <w:marTop w:val="0"/>
                      <w:marBottom w:val="0"/>
                      <w:divBdr>
                        <w:top w:val="none" w:sz="0" w:space="0" w:color="auto"/>
                        <w:left w:val="none" w:sz="0" w:space="0" w:color="auto"/>
                        <w:bottom w:val="none" w:sz="0" w:space="0" w:color="auto"/>
                        <w:right w:val="none" w:sz="0" w:space="0" w:color="auto"/>
                      </w:divBdr>
                    </w:div>
                  </w:divsChild>
                </w:div>
                <w:div w:id="571430588">
                  <w:marLeft w:val="0"/>
                  <w:marRight w:val="0"/>
                  <w:marTop w:val="0"/>
                  <w:marBottom w:val="0"/>
                  <w:divBdr>
                    <w:top w:val="none" w:sz="0" w:space="0" w:color="auto"/>
                    <w:left w:val="none" w:sz="0" w:space="0" w:color="auto"/>
                    <w:bottom w:val="none" w:sz="0" w:space="0" w:color="auto"/>
                    <w:right w:val="none" w:sz="0" w:space="0" w:color="auto"/>
                  </w:divBdr>
                  <w:divsChild>
                    <w:div w:id="1056201445">
                      <w:marLeft w:val="0"/>
                      <w:marRight w:val="0"/>
                      <w:marTop w:val="0"/>
                      <w:marBottom w:val="0"/>
                      <w:divBdr>
                        <w:top w:val="none" w:sz="0" w:space="0" w:color="auto"/>
                        <w:left w:val="none" w:sz="0" w:space="0" w:color="auto"/>
                        <w:bottom w:val="none" w:sz="0" w:space="0" w:color="auto"/>
                        <w:right w:val="none" w:sz="0" w:space="0" w:color="auto"/>
                      </w:divBdr>
                    </w:div>
                  </w:divsChild>
                </w:div>
                <w:div w:id="1120607429">
                  <w:marLeft w:val="0"/>
                  <w:marRight w:val="0"/>
                  <w:marTop w:val="0"/>
                  <w:marBottom w:val="0"/>
                  <w:divBdr>
                    <w:top w:val="none" w:sz="0" w:space="0" w:color="auto"/>
                    <w:left w:val="none" w:sz="0" w:space="0" w:color="auto"/>
                    <w:bottom w:val="none" w:sz="0" w:space="0" w:color="auto"/>
                    <w:right w:val="none" w:sz="0" w:space="0" w:color="auto"/>
                  </w:divBdr>
                  <w:divsChild>
                    <w:div w:id="508105437">
                      <w:marLeft w:val="0"/>
                      <w:marRight w:val="0"/>
                      <w:marTop w:val="0"/>
                      <w:marBottom w:val="0"/>
                      <w:divBdr>
                        <w:top w:val="none" w:sz="0" w:space="0" w:color="auto"/>
                        <w:left w:val="none" w:sz="0" w:space="0" w:color="auto"/>
                        <w:bottom w:val="none" w:sz="0" w:space="0" w:color="auto"/>
                        <w:right w:val="none" w:sz="0" w:space="0" w:color="auto"/>
                      </w:divBdr>
                    </w:div>
                  </w:divsChild>
                </w:div>
                <w:div w:id="1941910458">
                  <w:marLeft w:val="0"/>
                  <w:marRight w:val="0"/>
                  <w:marTop w:val="0"/>
                  <w:marBottom w:val="0"/>
                  <w:divBdr>
                    <w:top w:val="none" w:sz="0" w:space="0" w:color="auto"/>
                    <w:left w:val="none" w:sz="0" w:space="0" w:color="auto"/>
                    <w:bottom w:val="none" w:sz="0" w:space="0" w:color="auto"/>
                    <w:right w:val="none" w:sz="0" w:space="0" w:color="auto"/>
                  </w:divBdr>
                  <w:divsChild>
                    <w:div w:id="1055468887">
                      <w:marLeft w:val="0"/>
                      <w:marRight w:val="0"/>
                      <w:marTop w:val="0"/>
                      <w:marBottom w:val="0"/>
                      <w:divBdr>
                        <w:top w:val="none" w:sz="0" w:space="0" w:color="auto"/>
                        <w:left w:val="none" w:sz="0" w:space="0" w:color="auto"/>
                        <w:bottom w:val="none" w:sz="0" w:space="0" w:color="auto"/>
                        <w:right w:val="none" w:sz="0" w:space="0" w:color="auto"/>
                      </w:divBdr>
                    </w:div>
                  </w:divsChild>
                </w:div>
                <w:div w:id="865102106">
                  <w:marLeft w:val="0"/>
                  <w:marRight w:val="0"/>
                  <w:marTop w:val="0"/>
                  <w:marBottom w:val="0"/>
                  <w:divBdr>
                    <w:top w:val="none" w:sz="0" w:space="0" w:color="auto"/>
                    <w:left w:val="none" w:sz="0" w:space="0" w:color="auto"/>
                    <w:bottom w:val="none" w:sz="0" w:space="0" w:color="auto"/>
                    <w:right w:val="none" w:sz="0" w:space="0" w:color="auto"/>
                  </w:divBdr>
                  <w:divsChild>
                    <w:div w:id="75716542">
                      <w:marLeft w:val="0"/>
                      <w:marRight w:val="0"/>
                      <w:marTop w:val="0"/>
                      <w:marBottom w:val="0"/>
                      <w:divBdr>
                        <w:top w:val="none" w:sz="0" w:space="0" w:color="auto"/>
                        <w:left w:val="none" w:sz="0" w:space="0" w:color="auto"/>
                        <w:bottom w:val="none" w:sz="0" w:space="0" w:color="auto"/>
                        <w:right w:val="none" w:sz="0" w:space="0" w:color="auto"/>
                      </w:divBdr>
                    </w:div>
                  </w:divsChild>
                </w:div>
                <w:div w:id="752240869">
                  <w:marLeft w:val="0"/>
                  <w:marRight w:val="0"/>
                  <w:marTop w:val="0"/>
                  <w:marBottom w:val="0"/>
                  <w:divBdr>
                    <w:top w:val="none" w:sz="0" w:space="0" w:color="auto"/>
                    <w:left w:val="none" w:sz="0" w:space="0" w:color="auto"/>
                    <w:bottom w:val="none" w:sz="0" w:space="0" w:color="auto"/>
                    <w:right w:val="none" w:sz="0" w:space="0" w:color="auto"/>
                  </w:divBdr>
                  <w:divsChild>
                    <w:div w:id="893853562">
                      <w:marLeft w:val="0"/>
                      <w:marRight w:val="0"/>
                      <w:marTop w:val="0"/>
                      <w:marBottom w:val="0"/>
                      <w:divBdr>
                        <w:top w:val="none" w:sz="0" w:space="0" w:color="auto"/>
                        <w:left w:val="none" w:sz="0" w:space="0" w:color="auto"/>
                        <w:bottom w:val="none" w:sz="0" w:space="0" w:color="auto"/>
                        <w:right w:val="none" w:sz="0" w:space="0" w:color="auto"/>
                      </w:divBdr>
                    </w:div>
                  </w:divsChild>
                </w:div>
                <w:div w:id="1346054875">
                  <w:marLeft w:val="0"/>
                  <w:marRight w:val="0"/>
                  <w:marTop w:val="0"/>
                  <w:marBottom w:val="0"/>
                  <w:divBdr>
                    <w:top w:val="none" w:sz="0" w:space="0" w:color="auto"/>
                    <w:left w:val="none" w:sz="0" w:space="0" w:color="auto"/>
                    <w:bottom w:val="none" w:sz="0" w:space="0" w:color="auto"/>
                    <w:right w:val="none" w:sz="0" w:space="0" w:color="auto"/>
                  </w:divBdr>
                  <w:divsChild>
                    <w:div w:id="594635345">
                      <w:marLeft w:val="0"/>
                      <w:marRight w:val="0"/>
                      <w:marTop w:val="0"/>
                      <w:marBottom w:val="0"/>
                      <w:divBdr>
                        <w:top w:val="none" w:sz="0" w:space="0" w:color="auto"/>
                        <w:left w:val="none" w:sz="0" w:space="0" w:color="auto"/>
                        <w:bottom w:val="none" w:sz="0" w:space="0" w:color="auto"/>
                        <w:right w:val="none" w:sz="0" w:space="0" w:color="auto"/>
                      </w:divBdr>
                    </w:div>
                  </w:divsChild>
                </w:div>
                <w:div w:id="303238662">
                  <w:marLeft w:val="0"/>
                  <w:marRight w:val="0"/>
                  <w:marTop w:val="0"/>
                  <w:marBottom w:val="0"/>
                  <w:divBdr>
                    <w:top w:val="none" w:sz="0" w:space="0" w:color="auto"/>
                    <w:left w:val="none" w:sz="0" w:space="0" w:color="auto"/>
                    <w:bottom w:val="none" w:sz="0" w:space="0" w:color="auto"/>
                    <w:right w:val="none" w:sz="0" w:space="0" w:color="auto"/>
                  </w:divBdr>
                  <w:divsChild>
                    <w:div w:id="851071075">
                      <w:marLeft w:val="0"/>
                      <w:marRight w:val="0"/>
                      <w:marTop w:val="0"/>
                      <w:marBottom w:val="0"/>
                      <w:divBdr>
                        <w:top w:val="none" w:sz="0" w:space="0" w:color="auto"/>
                        <w:left w:val="none" w:sz="0" w:space="0" w:color="auto"/>
                        <w:bottom w:val="none" w:sz="0" w:space="0" w:color="auto"/>
                        <w:right w:val="none" w:sz="0" w:space="0" w:color="auto"/>
                      </w:divBdr>
                    </w:div>
                  </w:divsChild>
                </w:div>
                <w:div w:id="1983579378">
                  <w:marLeft w:val="0"/>
                  <w:marRight w:val="0"/>
                  <w:marTop w:val="0"/>
                  <w:marBottom w:val="0"/>
                  <w:divBdr>
                    <w:top w:val="none" w:sz="0" w:space="0" w:color="auto"/>
                    <w:left w:val="none" w:sz="0" w:space="0" w:color="auto"/>
                    <w:bottom w:val="none" w:sz="0" w:space="0" w:color="auto"/>
                    <w:right w:val="none" w:sz="0" w:space="0" w:color="auto"/>
                  </w:divBdr>
                  <w:divsChild>
                    <w:div w:id="2034112423">
                      <w:marLeft w:val="0"/>
                      <w:marRight w:val="0"/>
                      <w:marTop w:val="0"/>
                      <w:marBottom w:val="0"/>
                      <w:divBdr>
                        <w:top w:val="none" w:sz="0" w:space="0" w:color="auto"/>
                        <w:left w:val="none" w:sz="0" w:space="0" w:color="auto"/>
                        <w:bottom w:val="none" w:sz="0" w:space="0" w:color="auto"/>
                        <w:right w:val="none" w:sz="0" w:space="0" w:color="auto"/>
                      </w:divBdr>
                    </w:div>
                  </w:divsChild>
                </w:div>
                <w:div w:id="1233614634">
                  <w:marLeft w:val="0"/>
                  <w:marRight w:val="0"/>
                  <w:marTop w:val="0"/>
                  <w:marBottom w:val="0"/>
                  <w:divBdr>
                    <w:top w:val="none" w:sz="0" w:space="0" w:color="auto"/>
                    <w:left w:val="none" w:sz="0" w:space="0" w:color="auto"/>
                    <w:bottom w:val="none" w:sz="0" w:space="0" w:color="auto"/>
                    <w:right w:val="none" w:sz="0" w:space="0" w:color="auto"/>
                  </w:divBdr>
                  <w:divsChild>
                    <w:div w:id="832600578">
                      <w:marLeft w:val="0"/>
                      <w:marRight w:val="0"/>
                      <w:marTop w:val="0"/>
                      <w:marBottom w:val="0"/>
                      <w:divBdr>
                        <w:top w:val="none" w:sz="0" w:space="0" w:color="auto"/>
                        <w:left w:val="none" w:sz="0" w:space="0" w:color="auto"/>
                        <w:bottom w:val="none" w:sz="0" w:space="0" w:color="auto"/>
                        <w:right w:val="none" w:sz="0" w:space="0" w:color="auto"/>
                      </w:divBdr>
                    </w:div>
                  </w:divsChild>
                </w:div>
                <w:div w:id="1164468884">
                  <w:marLeft w:val="0"/>
                  <w:marRight w:val="0"/>
                  <w:marTop w:val="0"/>
                  <w:marBottom w:val="0"/>
                  <w:divBdr>
                    <w:top w:val="none" w:sz="0" w:space="0" w:color="auto"/>
                    <w:left w:val="none" w:sz="0" w:space="0" w:color="auto"/>
                    <w:bottom w:val="none" w:sz="0" w:space="0" w:color="auto"/>
                    <w:right w:val="none" w:sz="0" w:space="0" w:color="auto"/>
                  </w:divBdr>
                  <w:divsChild>
                    <w:div w:id="807937062">
                      <w:marLeft w:val="0"/>
                      <w:marRight w:val="0"/>
                      <w:marTop w:val="0"/>
                      <w:marBottom w:val="0"/>
                      <w:divBdr>
                        <w:top w:val="none" w:sz="0" w:space="0" w:color="auto"/>
                        <w:left w:val="none" w:sz="0" w:space="0" w:color="auto"/>
                        <w:bottom w:val="none" w:sz="0" w:space="0" w:color="auto"/>
                        <w:right w:val="none" w:sz="0" w:space="0" w:color="auto"/>
                      </w:divBdr>
                    </w:div>
                  </w:divsChild>
                </w:div>
                <w:div w:id="493227502">
                  <w:marLeft w:val="0"/>
                  <w:marRight w:val="0"/>
                  <w:marTop w:val="0"/>
                  <w:marBottom w:val="0"/>
                  <w:divBdr>
                    <w:top w:val="none" w:sz="0" w:space="0" w:color="auto"/>
                    <w:left w:val="none" w:sz="0" w:space="0" w:color="auto"/>
                    <w:bottom w:val="none" w:sz="0" w:space="0" w:color="auto"/>
                    <w:right w:val="none" w:sz="0" w:space="0" w:color="auto"/>
                  </w:divBdr>
                  <w:divsChild>
                    <w:div w:id="1550800069">
                      <w:marLeft w:val="0"/>
                      <w:marRight w:val="0"/>
                      <w:marTop w:val="0"/>
                      <w:marBottom w:val="0"/>
                      <w:divBdr>
                        <w:top w:val="none" w:sz="0" w:space="0" w:color="auto"/>
                        <w:left w:val="none" w:sz="0" w:space="0" w:color="auto"/>
                        <w:bottom w:val="none" w:sz="0" w:space="0" w:color="auto"/>
                        <w:right w:val="none" w:sz="0" w:space="0" w:color="auto"/>
                      </w:divBdr>
                    </w:div>
                  </w:divsChild>
                </w:div>
                <w:div w:id="1782871621">
                  <w:marLeft w:val="0"/>
                  <w:marRight w:val="0"/>
                  <w:marTop w:val="0"/>
                  <w:marBottom w:val="0"/>
                  <w:divBdr>
                    <w:top w:val="none" w:sz="0" w:space="0" w:color="auto"/>
                    <w:left w:val="none" w:sz="0" w:space="0" w:color="auto"/>
                    <w:bottom w:val="none" w:sz="0" w:space="0" w:color="auto"/>
                    <w:right w:val="none" w:sz="0" w:space="0" w:color="auto"/>
                  </w:divBdr>
                  <w:divsChild>
                    <w:div w:id="1736657047">
                      <w:marLeft w:val="0"/>
                      <w:marRight w:val="0"/>
                      <w:marTop w:val="0"/>
                      <w:marBottom w:val="0"/>
                      <w:divBdr>
                        <w:top w:val="none" w:sz="0" w:space="0" w:color="auto"/>
                        <w:left w:val="none" w:sz="0" w:space="0" w:color="auto"/>
                        <w:bottom w:val="none" w:sz="0" w:space="0" w:color="auto"/>
                        <w:right w:val="none" w:sz="0" w:space="0" w:color="auto"/>
                      </w:divBdr>
                    </w:div>
                  </w:divsChild>
                </w:div>
                <w:div w:id="444883108">
                  <w:marLeft w:val="0"/>
                  <w:marRight w:val="0"/>
                  <w:marTop w:val="0"/>
                  <w:marBottom w:val="0"/>
                  <w:divBdr>
                    <w:top w:val="none" w:sz="0" w:space="0" w:color="auto"/>
                    <w:left w:val="none" w:sz="0" w:space="0" w:color="auto"/>
                    <w:bottom w:val="none" w:sz="0" w:space="0" w:color="auto"/>
                    <w:right w:val="none" w:sz="0" w:space="0" w:color="auto"/>
                  </w:divBdr>
                  <w:divsChild>
                    <w:div w:id="1340692800">
                      <w:marLeft w:val="0"/>
                      <w:marRight w:val="0"/>
                      <w:marTop w:val="0"/>
                      <w:marBottom w:val="0"/>
                      <w:divBdr>
                        <w:top w:val="none" w:sz="0" w:space="0" w:color="auto"/>
                        <w:left w:val="none" w:sz="0" w:space="0" w:color="auto"/>
                        <w:bottom w:val="none" w:sz="0" w:space="0" w:color="auto"/>
                        <w:right w:val="none" w:sz="0" w:space="0" w:color="auto"/>
                      </w:divBdr>
                    </w:div>
                  </w:divsChild>
                </w:div>
                <w:div w:id="569536742">
                  <w:marLeft w:val="0"/>
                  <w:marRight w:val="0"/>
                  <w:marTop w:val="0"/>
                  <w:marBottom w:val="0"/>
                  <w:divBdr>
                    <w:top w:val="none" w:sz="0" w:space="0" w:color="auto"/>
                    <w:left w:val="none" w:sz="0" w:space="0" w:color="auto"/>
                    <w:bottom w:val="none" w:sz="0" w:space="0" w:color="auto"/>
                    <w:right w:val="none" w:sz="0" w:space="0" w:color="auto"/>
                  </w:divBdr>
                  <w:divsChild>
                    <w:div w:id="595093485">
                      <w:marLeft w:val="0"/>
                      <w:marRight w:val="0"/>
                      <w:marTop w:val="0"/>
                      <w:marBottom w:val="0"/>
                      <w:divBdr>
                        <w:top w:val="none" w:sz="0" w:space="0" w:color="auto"/>
                        <w:left w:val="none" w:sz="0" w:space="0" w:color="auto"/>
                        <w:bottom w:val="none" w:sz="0" w:space="0" w:color="auto"/>
                        <w:right w:val="none" w:sz="0" w:space="0" w:color="auto"/>
                      </w:divBdr>
                    </w:div>
                  </w:divsChild>
                </w:div>
                <w:div w:id="1369332949">
                  <w:marLeft w:val="0"/>
                  <w:marRight w:val="0"/>
                  <w:marTop w:val="0"/>
                  <w:marBottom w:val="0"/>
                  <w:divBdr>
                    <w:top w:val="none" w:sz="0" w:space="0" w:color="auto"/>
                    <w:left w:val="none" w:sz="0" w:space="0" w:color="auto"/>
                    <w:bottom w:val="none" w:sz="0" w:space="0" w:color="auto"/>
                    <w:right w:val="none" w:sz="0" w:space="0" w:color="auto"/>
                  </w:divBdr>
                  <w:divsChild>
                    <w:div w:id="1138379570">
                      <w:marLeft w:val="0"/>
                      <w:marRight w:val="0"/>
                      <w:marTop w:val="0"/>
                      <w:marBottom w:val="0"/>
                      <w:divBdr>
                        <w:top w:val="none" w:sz="0" w:space="0" w:color="auto"/>
                        <w:left w:val="none" w:sz="0" w:space="0" w:color="auto"/>
                        <w:bottom w:val="none" w:sz="0" w:space="0" w:color="auto"/>
                        <w:right w:val="none" w:sz="0" w:space="0" w:color="auto"/>
                      </w:divBdr>
                    </w:div>
                  </w:divsChild>
                </w:div>
                <w:div w:id="643049980">
                  <w:marLeft w:val="0"/>
                  <w:marRight w:val="0"/>
                  <w:marTop w:val="0"/>
                  <w:marBottom w:val="0"/>
                  <w:divBdr>
                    <w:top w:val="none" w:sz="0" w:space="0" w:color="auto"/>
                    <w:left w:val="none" w:sz="0" w:space="0" w:color="auto"/>
                    <w:bottom w:val="none" w:sz="0" w:space="0" w:color="auto"/>
                    <w:right w:val="none" w:sz="0" w:space="0" w:color="auto"/>
                  </w:divBdr>
                  <w:divsChild>
                    <w:div w:id="204800988">
                      <w:marLeft w:val="0"/>
                      <w:marRight w:val="0"/>
                      <w:marTop w:val="0"/>
                      <w:marBottom w:val="0"/>
                      <w:divBdr>
                        <w:top w:val="none" w:sz="0" w:space="0" w:color="auto"/>
                        <w:left w:val="none" w:sz="0" w:space="0" w:color="auto"/>
                        <w:bottom w:val="none" w:sz="0" w:space="0" w:color="auto"/>
                        <w:right w:val="none" w:sz="0" w:space="0" w:color="auto"/>
                      </w:divBdr>
                    </w:div>
                  </w:divsChild>
                </w:div>
                <w:div w:id="90129291">
                  <w:marLeft w:val="0"/>
                  <w:marRight w:val="0"/>
                  <w:marTop w:val="0"/>
                  <w:marBottom w:val="0"/>
                  <w:divBdr>
                    <w:top w:val="none" w:sz="0" w:space="0" w:color="auto"/>
                    <w:left w:val="none" w:sz="0" w:space="0" w:color="auto"/>
                    <w:bottom w:val="none" w:sz="0" w:space="0" w:color="auto"/>
                    <w:right w:val="none" w:sz="0" w:space="0" w:color="auto"/>
                  </w:divBdr>
                  <w:divsChild>
                    <w:div w:id="1251889004">
                      <w:marLeft w:val="0"/>
                      <w:marRight w:val="0"/>
                      <w:marTop w:val="0"/>
                      <w:marBottom w:val="0"/>
                      <w:divBdr>
                        <w:top w:val="none" w:sz="0" w:space="0" w:color="auto"/>
                        <w:left w:val="none" w:sz="0" w:space="0" w:color="auto"/>
                        <w:bottom w:val="none" w:sz="0" w:space="0" w:color="auto"/>
                        <w:right w:val="none" w:sz="0" w:space="0" w:color="auto"/>
                      </w:divBdr>
                    </w:div>
                  </w:divsChild>
                </w:div>
                <w:div w:id="989216518">
                  <w:marLeft w:val="0"/>
                  <w:marRight w:val="0"/>
                  <w:marTop w:val="0"/>
                  <w:marBottom w:val="0"/>
                  <w:divBdr>
                    <w:top w:val="none" w:sz="0" w:space="0" w:color="auto"/>
                    <w:left w:val="none" w:sz="0" w:space="0" w:color="auto"/>
                    <w:bottom w:val="none" w:sz="0" w:space="0" w:color="auto"/>
                    <w:right w:val="none" w:sz="0" w:space="0" w:color="auto"/>
                  </w:divBdr>
                  <w:divsChild>
                    <w:div w:id="1321041653">
                      <w:marLeft w:val="0"/>
                      <w:marRight w:val="0"/>
                      <w:marTop w:val="0"/>
                      <w:marBottom w:val="0"/>
                      <w:divBdr>
                        <w:top w:val="none" w:sz="0" w:space="0" w:color="auto"/>
                        <w:left w:val="none" w:sz="0" w:space="0" w:color="auto"/>
                        <w:bottom w:val="none" w:sz="0" w:space="0" w:color="auto"/>
                        <w:right w:val="none" w:sz="0" w:space="0" w:color="auto"/>
                      </w:divBdr>
                    </w:div>
                  </w:divsChild>
                </w:div>
                <w:div w:id="1106577058">
                  <w:marLeft w:val="0"/>
                  <w:marRight w:val="0"/>
                  <w:marTop w:val="0"/>
                  <w:marBottom w:val="0"/>
                  <w:divBdr>
                    <w:top w:val="none" w:sz="0" w:space="0" w:color="auto"/>
                    <w:left w:val="none" w:sz="0" w:space="0" w:color="auto"/>
                    <w:bottom w:val="none" w:sz="0" w:space="0" w:color="auto"/>
                    <w:right w:val="none" w:sz="0" w:space="0" w:color="auto"/>
                  </w:divBdr>
                  <w:divsChild>
                    <w:div w:id="1602756578">
                      <w:marLeft w:val="0"/>
                      <w:marRight w:val="0"/>
                      <w:marTop w:val="0"/>
                      <w:marBottom w:val="0"/>
                      <w:divBdr>
                        <w:top w:val="none" w:sz="0" w:space="0" w:color="auto"/>
                        <w:left w:val="none" w:sz="0" w:space="0" w:color="auto"/>
                        <w:bottom w:val="none" w:sz="0" w:space="0" w:color="auto"/>
                        <w:right w:val="none" w:sz="0" w:space="0" w:color="auto"/>
                      </w:divBdr>
                    </w:div>
                  </w:divsChild>
                </w:div>
                <w:div w:id="1566647335">
                  <w:marLeft w:val="0"/>
                  <w:marRight w:val="0"/>
                  <w:marTop w:val="0"/>
                  <w:marBottom w:val="0"/>
                  <w:divBdr>
                    <w:top w:val="none" w:sz="0" w:space="0" w:color="auto"/>
                    <w:left w:val="none" w:sz="0" w:space="0" w:color="auto"/>
                    <w:bottom w:val="none" w:sz="0" w:space="0" w:color="auto"/>
                    <w:right w:val="none" w:sz="0" w:space="0" w:color="auto"/>
                  </w:divBdr>
                  <w:divsChild>
                    <w:div w:id="1833794030">
                      <w:marLeft w:val="0"/>
                      <w:marRight w:val="0"/>
                      <w:marTop w:val="0"/>
                      <w:marBottom w:val="0"/>
                      <w:divBdr>
                        <w:top w:val="none" w:sz="0" w:space="0" w:color="auto"/>
                        <w:left w:val="none" w:sz="0" w:space="0" w:color="auto"/>
                        <w:bottom w:val="none" w:sz="0" w:space="0" w:color="auto"/>
                        <w:right w:val="none" w:sz="0" w:space="0" w:color="auto"/>
                      </w:divBdr>
                    </w:div>
                  </w:divsChild>
                </w:div>
                <w:div w:id="158280377">
                  <w:marLeft w:val="0"/>
                  <w:marRight w:val="0"/>
                  <w:marTop w:val="0"/>
                  <w:marBottom w:val="0"/>
                  <w:divBdr>
                    <w:top w:val="none" w:sz="0" w:space="0" w:color="auto"/>
                    <w:left w:val="none" w:sz="0" w:space="0" w:color="auto"/>
                    <w:bottom w:val="none" w:sz="0" w:space="0" w:color="auto"/>
                    <w:right w:val="none" w:sz="0" w:space="0" w:color="auto"/>
                  </w:divBdr>
                  <w:divsChild>
                    <w:div w:id="2050109944">
                      <w:marLeft w:val="0"/>
                      <w:marRight w:val="0"/>
                      <w:marTop w:val="0"/>
                      <w:marBottom w:val="0"/>
                      <w:divBdr>
                        <w:top w:val="none" w:sz="0" w:space="0" w:color="auto"/>
                        <w:left w:val="none" w:sz="0" w:space="0" w:color="auto"/>
                        <w:bottom w:val="none" w:sz="0" w:space="0" w:color="auto"/>
                        <w:right w:val="none" w:sz="0" w:space="0" w:color="auto"/>
                      </w:divBdr>
                    </w:div>
                  </w:divsChild>
                </w:div>
                <w:div w:id="524488279">
                  <w:marLeft w:val="0"/>
                  <w:marRight w:val="0"/>
                  <w:marTop w:val="0"/>
                  <w:marBottom w:val="0"/>
                  <w:divBdr>
                    <w:top w:val="none" w:sz="0" w:space="0" w:color="auto"/>
                    <w:left w:val="none" w:sz="0" w:space="0" w:color="auto"/>
                    <w:bottom w:val="none" w:sz="0" w:space="0" w:color="auto"/>
                    <w:right w:val="none" w:sz="0" w:space="0" w:color="auto"/>
                  </w:divBdr>
                  <w:divsChild>
                    <w:div w:id="545333758">
                      <w:marLeft w:val="0"/>
                      <w:marRight w:val="0"/>
                      <w:marTop w:val="0"/>
                      <w:marBottom w:val="0"/>
                      <w:divBdr>
                        <w:top w:val="none" w:sz="0" w:space="0" w:color="auto"/>
                        <w:left w:val="none" w:sz="0" w:space="0" w:color="auto"/>
                        <w:bottom w:val="none" w:sz="0" w:space="0" w:color="auto"/>
                        <w:right w:val="none" w:sz="0" w:space="0" w:color="auto"/>
                      </w:divBdr>
                    </w:div>
                  </w:divsChild>
                </w:div>
                <w:div w:id="605772384">
                  <w:marLeft w:val="0"/>
                  <w:marRight w:val="0"/>
                  <w:marTop w:val="0"/>
                  <w:marBottom w:val="0"/>
                  <w:divBdr>
                    <w:top w:val="none" w:sz="0" w:space="0" w:color="auto"/>
                    <w:left w:val="none" w:sz="0" w:space="0" w:color="auto"/>
                    <w:bottom w:val="none" w:sz="0" w:space="0" w:color="auto"/>
                    <w:right w:val="none" w:sz="0" w:space="0" w:color="auto"/>
                  </w:divBdr>
                  <w:divsChild>
                    <w:div w:id="478690689">
                      <w:marLeft w:val="0"/>
                      <w:marRight w:val="0"/>
                      <w:marTop w:val="0"/>
                      <w:marBottom w:val="0"/>
                      <w:divBdr>
                        <w:top w:val="none" w:sz="0" w:space="0" w:color="auto"/>
                        <w:left w:val="none" w:sz="0" w:space="0" w:color="auto"/>
                        <w:bottom w:val="none" w:sz="0" w:space="0" w:color="auto"/>
                        <w:right w:val="none" w:sz="0" w:space="0" w:color="auto"/>
                      </w:divBdr>
                    </w:div>
                  </w:divsChild>
                </w:div>
                <w:div w:id="428083250">
                  <w:marLeft w:val="0"/>
                  <w:marRight w:val="0"/>
                  <w:marTop w:val="0"/>
                  <w:marBottom w:val="0"/>
                  <w:divBdr>
                    <w:top w:val="none" w:sz="0" w:space="0" w:color="auto"/>
                    <w:left w:val="none" w:sz="0" w:space="0" w:color="auto"/>
                    <w:bottom w:val="none" w:sz="0" w:space="0" w:color="auto"/>
                    <w:right w:val="none" w:sz="0" w:space="0" w:color="auto"/>
                  </w:divBdr>
                  <w:divsChild>
                    <w:div w:id="622810008">
                      <w:marLeft w:val="0"/>
                      <w:marRight w:val="0"/>
                      <w:marTop w:val="0"/>
                      <w:marBottom w:val="0"/>
                      <w:divBdr>
                        <w:top w:val="none" w:sz="0" w:space="0" w:color="auto"/>
                        <w:left w:val="none" w:sz="0" w:space="0" w:color="auto"/>
                        <w:bottom w:val="none" w:sz="0" w:space="0" w:color="auto"/>
                        <w:right w:val="none" w:sz="0" w:space="0" w:color="auto"/>
                      </w:divBdr>
                    </w:div>
                  </w:divsChild>
                </w:div>
                <w:div w:id="397440299">
                  <w:marLeft w:val="0"/>
                  <w:marRight w:val="0"/>
                  <w:marTop w:val="0"/>
                  <w:marBottom w:val="0"/>
                  <w:divBdr>
                    <w:top w:val="none" w:sz="0" w:space="0" w:color="auto"/>
                    <w:left w:val="none" w:sz="0" w:space="0" w:color="auto"/>
                    <w:bottom w:val="none" w:sz="0" w:space="0" w:color="auto"/>
                    <w:right w:val="none" w:sz="0" w:space="0" w:color="auto"/>
                  </w:divBdr>
                  <w:divsChild>
                    <w:div w:id="1826697573">
                      <w:marLeft w:val="0"/>
                      <w:marRight w:val="0"/>
                      <w:marTop w:val="0"/>
                      <w:marBottom w:val="0"/>
                      <w:divBdr>
                        <w:top w:val="none" w:sz="0" w:space="0" w:color="auto"/>
                        <w:left w:val="none" w:sz="0" w:space="0" w:color="auto"/>
                        <w:bottom w:val="none" w:sz="0" w:space="0" w:color="auto"/>
                        <w:right w:val="none" w:sz="0" w:space="0" w:color="auto"/>
                      </w:divBdr>
                    </w:div>
                  </w:divsChild>
                </w:div>
                <w:div w:id="1641181830">
                  <w:marLeft w:val="0"/>
                  <w:marRight w:val="0"/>
                  <w:marTop w:val="0"/>
                  <w:marBottom w:val="0"/>
                  <w:divBdr>
                    <w:top w:val="none" w:sz="0" w:space="0" w:color="auto"/>
                    <w:left w:val="none" w:sz="0" w:space="0" w:color="auto"/>
                    <w:bottom w:val="none" w:sz="0" w:space="0" w:color="auto"/>
                    <w:right w:val="none" w:sz="0" w:space="0" w:color="auto"/>
                  </w:divBdr>
                  <w:divsChild>
                    <w:div w:id="719474546">
                      <w:marLeft w:val="0"/>
                      <w:marRight w:val="0"/>
                      <w:marTop w:val="0"/>
                      <w:marBottom w:val="0"/>
                      <w:divBdr>
                        <w:top w:val="none" w:sz="0" w:space="0" w:color="auto"/>
                        <w:left w:val="none" w:sz="0" w:space="0" w:color="auto"/>
                        <w:bottom w:val="none" w:sz="0" w:space="0" w:color="auto"/>
                        <w:right w:val="none" w:sz="0" w:space="0" w:color="auto"/>
                      </w:divBdr>
                    </w:div>
                  </w:divsChild>
                </w:div>
                <w:div w:id="323289380">
                  <w:marLeft w:val="0"/>
                  <w:marRight w:val="0"/>
                  <w:marTop w:val="0"/>
                  <w:marBottom w:val="0"/>
                  <w:divBdr>
                    <w:top w:val="none" w:sz="0" w:space="0" w:color="auto"/>
                    <w:left w:val="none" w:sz="0" w:space="0" w:color="auto"/>
                    <w:bottom w:val="none" w:sz="0" w:space="0" w:color="auto"/>
                    <w:right w:val="none" w:sz="0" w:space="0" w:color="auto"/>
                  </w:divBdr>
                  <w:divsChild>
                    <w:div w:id="492142158">
                      <w:marLeft w:val="0"/>
                      <w:marRight w:val="0"/>
                      <w:marTop w:val="0"/>
                      <w:marBottom w:val="0"/>
                      <w:divBdr>
                        <w:top w:val="none" w:sz="0" w:space="0" w:color="auto"/>
                        <w:left w:val="none" w:sz="0" w:space="0" w:color="auto"/>
                        <w:bottom w:val="none" w:sz="0" w:space="0" w:color="auto"/>
                        <w:right w:val="none" w:sz="0" w:space="0" w:color="auto"/>
                      </w:divBdr>
                    </w:div>
                  </w:divsChild>
                </w:div>
                <w:div w:id="1958632412">
                  <w:marLeft w:val="0"/>
                  <w:marRight w:val="0"/>
                  <w:marTop w:val="0"/>
                  <w:marBottom w:val="0"/>
                  <w:divBdr>
                    <w:top w:val="none" w:sz="0" w:space="0" w:color="auto"/>
                    <w:left w:val="none" w:sz="0" w:space="0" w:color="auto"/>
                    <w:bottom w:val="none" w:sz="0" w:space="0" w:color="auto"/>
                    <w:right w:val="none" w:sz="0" w:space="0" w:color="auto"/>
                  </w:divBdr>
                  <w:divsChild>
                    <w:div w:id="1245802727">
                      <w:marLeft w:val="0"/>
                      <w:marRight w:val="0"/>
                      <w:marTop w:val="0"/>
                      <w:marBottom w:val="0"/>
                      <w:divBdr>
                        <w:top w:val="none" w:sz="0" w:space="0" w:color="auto"/>
                        <w:left w:val="none" w:sz="0" w:space="0" w:color="auto"/>
                        <w:bottom w:val="none" w:sz="0" w:space="0" w:color="auto"/>
                        <w:right w:val="none" w:sz="0" w:space="0" w:color="auto"/>
                      </w:divBdr>
                    </w:div>
                  </w:divsChild>
                </w:div>
                <w:div w:id="796416196">
                  <w:marLeft w:val="0"/>
                  <w:marRight w:val="0"/>
                  <w:marTop w:val="0"/>
                  <w:marBottom w:val="0"/>
                  <w:divBdr>
                    <w:top w:val="none" w:sz="0" w:space="0" w:color="auto"/>
                    <w:left w:val="none" w:sz="0" w:space="0" w:color="auto"/>
                    <w:bottom w:val="none" w:sz="0" w:space="0" w:color="auto"/>
                    <w:right w:val="none" w:sz="0" w:space="0" w:color="auto"/>
                  </w:divBdr>
                  <w:divsChild>
                    <w:div w:id="958146504">
                      <w:marLeft w:val="0"/>
                      <w:marRight w:val="0"/>
                      <w:marTop w:val="0"/>
                      <w:marBottom w:val="0"/>
                      <w:divBdr>
                        <w:top w:val="none" w:sz="0" w:space="0" w:color="auto"/>
                        <w:left w:val="none" w:sz="0" w:space="0" w:color="auto"/>
                        <w:bottom w:val="none" w:sz="0" w:space="0" w:color="auto"/>
                        <w:right w:val="none" w:sz="0" w:space="0" w:color="auto"/>
                      </w:divBdr>
                    </w:div>
                  </w:divsChild>
                </w:div>
                <w:div w:id="2114473197">
                  <w:marLeft w:val="0"/>
                  <w:marRight w:val="0"/>
                  <w:marTop w:val="0"/>
                  <w:marBottom w:val="0"/>
                  <w:divBdr>
                    <w:top w:val="none" w:sz="0" w:space="0" w:color="auto"/>
                    <w:left w:val="none" w:sz="0" w:space="0" w:color="auto"/>
                    <w:bottom w:val="none" w:sz="0" w:space="0" w:color="auto"/>
                    <w:right w:val="none" w:sz="0" w:space="0" w:color="auto"/>
                  </w:divBdr>
                  <w:divsChild>
                    <w:div w:id="1981500695">
                      <w:marLeft w:val="0"/>
                      <w:marRight w:val="0"/>
                      <w:marTop w:val="0"/>
                      <w:marBottom w:val="0"/>
                      <w:divBdr>
                        <w:top w:val="none" w:sz="0" w:space="0" w:color="auto"/>
                        <w:left w:val="none" w:sz="0" w:space="0" w:color="auto"/>
                        <w:bottom w:val="none" w:sz="0" w:space="0" w:color="auto"/>
                        <w:right w:val="none" w:sz="0" w:space="0" w:color="auto"/>
                      </w:divBdr>
                    </w:div>
                  </w:divsChild>
                </w:div>
                <w:div w:id="1702434362">
                  <w:marLeft w:val="0"/>
                  <w:marRight w:val="0"/>
                  <w:marTop w:val="0"/>
                  <w:marBottom w:val="0"/>
                  <w:divBdr>
                    <w:top w:val="none" w:sz="0" w:space="0" w:color="auto"/>
                    <w:left w:val="none" w:sz="0" w:space="0" w:color="auto"/>
                    <w:bottom w:val="none" w:sz="0" w:space="0" w:color="auto"/>
                    <w:right w:val="none" w:sz="0" w:space="0" w:color="auto"/>
                  </w:divBdr>
                  <w:divsChild>
                    <w:div w:id="1367949896">
                      <w:marLeft w:val="0"/>
                      <w:marRight w:val="0"/>
                      <w:marTop w:val="0"/>
                      <w:marBottom w:val="0"/>
                      <w:divBdr>
                        <w:top w:val="none" w:sz="0" w:space="0" w:color="auto"/>
                        <w:left w:val="none" w:sz="0" w:space="0" w:color="auto"/>
                        <w:bottom w:val="none" w:sz="0" w:space="0" w:color="auto"/>
                        <w:right w:val="none" w:sz="0" w:space="0" w:color="auto"/>
                      </w:divBdr>
                    </w:div>
                  </w:divsChild>
                </w:div>
                <w:div w:id="2050035034">
                  <w:marLeft w:val="0"/>
                  <w:marRight w:val="0"/>
                  <w:marTop w:val="0"/>
                  <w:marBottom w:val="0"/>
                  <w:divBdr>
                    <w:top w:val="none" w:sz="0" w:space="0" w:color="auto"/>
                    <w:left w:val="none" w:sz="0" w:space="0" w:color="auto"/>
                    <w:bottom w:val="none" w:sz="0" w:space="0" w:color="auto"/>
                    <w:right w:val="none" w:sz="0" w:space="0" w:color="auto"/>
                  </w:divBdr>
                  <w:divsChild>
                    <w:div w:id="958343988">
                      <w:marLeft w:val="0"/>
                      <w:marRight w:val="0"/>
                      <w:marTop w:val="0"/>
                      <w:marBottom w:val="0"/>
                      <w:divBdr>
                        <w:top w:val="none" w:sz="0" w:space="0" w:color="auto"/>
                        <w:left w:val="none" w:sz="0" w:space="0" w:color="auto"/>
                        <w:bottom w:val="none" w:sz="0" w:space="0" w:color="auto"/>
                        <w:right w:val="none" w:sz="0" w:space="0" w:color="auto"/>
                      </w:divBdr>
                    </w:div>
                  </w:divsChild>
                </w:div>
                <w:div w:id="134572224">
                  <w:marLeft w:val="0"/>
                  <w:marRight w:val="0"/>
                  <w:marTop w:val="0"/>
                  <w:marBottom w:val="0"/>
                  <w:divBdr>
                    <w:top w:val="none" w:sz="0" w:space="0" w:color="auto"/>
                    <w:left w:val="none" w:sz="0" w:space="0" w:color="auto"/>
                    <w:bottom w:val="none" w:sz="0" w:space="0" w:color="auto"/>
                    <w:right w:val="none" w:sz="0" w:space="0" w:color="auto"/>
                  </w:divBdr>
                  <w:divsChild>
                    <w:div w:id="1380476585">
                      <w:marLeft w:val="0"/>
                      <w:marRight w:val="0"/>
                      <w:marTop w:val="0"/>
                      <w:marBottom w:val="0"/>
                      <w:divBdr>
                        <w:top w:val="none" w:sz="0" w:space="0" w:color="auto"/>
                        <w:left w:val="none" w:sz="0" w:space="0" w:color="auto"/>
                        <w:bottom w:val="none" w:sz="0" w:space="0" w:color="auto"/>
                        <w:right w:val="none" w:sz="0" w:space="0" w:color="auto"/>
                      </w:divBdr>
                    </w:div>
                  </w:divsChild>
                </w:div>
                <w:div w:id="50230541">
                  <w:marLeft w:val="0"/>
                  <w:marRight w:val="0"/>
                  <w:marTop w:val="0"/>
                  <w:marBottom w:val="0"/>
                  <w:divBdr>
                    <w:top w:val="none" w:sz="0" w:space="0" w:color="auto"/>
                    <w:left w:val="none" w:sz="0" w:space="0" w:color="auto"/>
                    <w:bottom w:val="none" w:sz="0" w:space="0" w:color="auto"/>
                    <w:right w:val="none" w:sz="0" w:space="0" w:color="auto"/>
                  </w:divBdr>
                  <w:divsChild>
                    <w:div w:id="706639820">
                      <w:marLeft w:val="0"/>
                      <w:marRight w:val="0"/>
                      <w:marTop w:val="0"/>
                      <w:marBottom w:val="0"/>
                      <w:divBdr>
                        <w:top w:val="none" w:sz="0" w:space="0" w:color="auto"/>
                        <w:left w:val="none" w:sz="0" w:space="0" w:color="auto"/>
                        <w:bottom w:val="none" w:sz="0" w:space="0" w:color="auto"/>
                        <w:right w:val="none" w:sz="0" w:space="0" w:color="auto"/>
                      </w:divBdr>
                    </w:div>
                  </w:divsChild>
                </w:div>
                <w:div w:id="322635124">
                  <w:marLeft w:val="0"/>
                  <w:marRight w:val="0"/>
                  <w:marTop w:val="0"/>
                  <w:marBottom w:val="0"/>
                  <w:divBdr>
                    <w:top w:val="none" w:sz="0" w:space="0" w:color="auto"/>
                    <w:left w:val="none" w:sz="0" w:space="0" w:color="auto"/>
                    <w:bottom w:val="none" w:sz="0" w:space="0" w:color="auto"/>
                    <w:right w:val="none" w:sz="0" w:space="0" w:color="auto"/>
                  </w:divBdr>
                  <w:divsChild>
                    <w:div w:id="758673610">
                      <w:marLeft w:val="0"/>
                      <w:marRight w:val="0"/>
                      <w:marTop w:val="0"/>
                      <w:marBottom w:val="0"/>
                      <w:divBdr>
                        <w:top w:val="none" w:sz="0" w:space="0" w:color="auto"/>
                        <w:left w:val="none" w:sz="0" w:space="0" w:color="auto"/>
                        <w:bottom w:val="none" w:sz="0" w:space="0" w:color="auto"/>
                        <w:right w:val="none" w:sz="0" w:space="0" w:color="auto"/>
                      </w:divBdr>
                    </w:div>
                  </w:divsChild>
                </w:div>
                <w:div w:id="662975865">
                  <w:marLeft w:val="0"/>
                  <w:marRight w:val="0"/>
                  <w:marTop w:val="0"/>
                  <w:marBottom w:val="0"/>
                  <w:divBdr>
                    <w:top w:val="none" w:sz="0" w:space="0" w:color="auto"/>
                    <w:left w:val="none" w:sz="0" w:space="0" w:color="auto"/>
                    <w:bottom w:val="none" w:sz="0" w:space="0" w:color="auto"/>
                    <w:right w:val="none" w:sz="0" w:space="0" w:color="auto"/>
                  </w:divBdr>
                  <w:divsChild>
                    <w:div w:id="1278099018">
                      <w:marLeft w:val="0"/>
                      <w:marRight w:val="0"/>
                      <w:marTop w:val="0"/>
                      <w:marBottom w:val="0"/>
                      <w:divBdr>
                        <w:top w:val="none" w:sz="0" w:space="0" w:color="auto"/>
                        <w:left w:val="none" w:sz="0" w:space="0" w:color="auto"/>
                        <w:bottom w:val="none" w:sz="0" w:space="0" w:color="auto"/>
                        <w:right w:val="none" w:sz="0" w:space="0" w:color="auto"/>
                      </w:divBdr>
                    </w:div>
                  </w:divsChild>
                </w:div>
                <w:div w:id="871649490">
                  <w:marLeft w:val="0"/>
                  <w:marRight w:val="0"/>
                  <w:marTop w:val="0"/>
                  <w:marBottom w:val="0"/>
                  <w:divBdr>
                    <w:top w:val="none" w:sz="0" w:space="0" w:color="auto"/>
                    <w:left w:val="none" w:sz="0" w:space="0" w:color="auto"/>
                    <w:bottom w:val="none" w:sz="0" w:space="0" w:color="auto"/>
                    <w:right w:val="none" w:sz="0" w:space="0" w:color="auto"/>
                  </w:divBdr>
                  <w:divsChild>
                    <w:div w:id="1837573301">
                      <w:marLeft w:val="0"/>
                      <w:marRight w:val="0"/>
                      <w:marTop w:val="0"/>
                      <w:marBottom w:val="0"/>
                      <w:divBdr>
                        <w:top w:val="none" w:sz="0" w:space="0" w:color="auto"/>
                        <w:left w:val="none" w:sz="0" w:space="0" w:color="auto"/>
                        <w:bottom w:val="none" w:sz="0" w:space="0" w:color="auto"/>
                        <w:right w:val="none" w:sz="0" w:space="0" w:color="auto"/>
                      </w:divBdr>
                    </w:div>
                  </w:divsChild>
                </w:div>
                <w:div w:id="1136800693">
                  <w:marLeft w:val="0"/>
                  <w:marRight w:val="0"/>
                  <w:marTop w:val="0"/>
                  <w:marBottom w:val="0"/>
                  <w:divBdr>
                    <w:top w:val="none" w:sz="0" w:space="0" w:color="auto"/>
                    <w:left w:val="none" w:sz="0" w:space="0" w:color="auto"/>
                    <w:bottom w:val="none" w:sz="0" w:space="0" w:color="auto"/>
                    <w:right w:val="none" w:sz="0" w:space="0" w:color="auto"/>
                  </w:divBdr>
                  <w:divsChild>
                    <w:div w:id="914121273">
                      <w:marLeft w:val="0"/>
                      <w:marRight w:val="0"/>
                      <w:marTop w:val="0"/>
                      <w:marBottom w:val="0"/>
                      <w:divBdr>
                        <w:top w:val="none" w:sz="0" w:space="0" w:color="auto"/>
                        <w:left w:val="none" w:sz="0" w:space="0" w:color="auto"/>
                        <w:bottom w:val="none" w:sz="0" w:space="0" w:color="auto"/>
                        <w:right w:val="none" w:sz="0" w:space="0" w:color="auto"/>
                      </w:divBdr>
                    </w:div>
                  </w:divsChild>
                </w:div>
                <w:div w:id="1210997140">
                  <w:marLeft w:val="0"/>
                  <w:marRight w:val="0"/>
                  <w:marTop w:val="0"/>
                  <w:marBottom w:val="0"/>
                  <w:divBdr>
                    <w:top w:val="none" w:sz="0" w:space="0" w:color="auto"/>
                    <w:left w:val="none" w:sz="0" w:space="0" w:color="auto"/>
                    <w:bottom w:val="none" w:sz="0" w:space="0" w:color="auto"/>
                    <w:right w:val="none" w:sz="0" w:space="0" w:color="auto"/>
                  </w:divBdr>
                  <w:divsChild>
                    <w:div w:id="1310555610">
                      <w:marLeft w:val="0"/>
                      <w:marRight w:val="0"/>
                      <w:marTop w:val="0"/>
                      <w:marBottom w:val="0"/>
                      <w:divBdr>
                        <w:top w:val="none" w:sz="0" w:space="0" w:color="auto"/>
                        <w:left w:val="none" w:sz="0" w:space="0" w:color="auto"/>
                        <w:bottom w:val="none" w:sz="0" w:space="0" w:color="auto"/>
                        <w:right w:val="none" w:sz="0" w:space="0" w:color="auto"/>
                      </w:divBdr>
                    </w:div>
                  </w:divsChild>
                </w:div>
                <w:div w:id="620188915">
                  <w:marLeft w:val="0"/>
                  <w:marRight w:val="0"/>
                  <w:marTop w:val="0"/>
                  <w:marBottom w:val="0"/>
                  <w:divBdr>
                    <w:top w:val="none" w:sz="0" w:space="0" w:color="auto"/>
                    <w:left w:val="none" w:sz="0" w:space="0" w:color="auto"/>
                    <w:bottom w:val="none" w:sz="0" w:space="0" w:color="auto"/>
                    <w:right w:val="none" w:sz="0" w:space="0" w:color="auto"/>
                  </w:divBdr>
                  <w:divsChild>
                    <w:div w:id="560561595">
                      <w:marLeft w:val="0"/>
                      <w:marRight w:val="0"/>
                      <w:marTop w:val="0"/>
                      <w:marBottom w:val="0"/>
                      <w:divBdr>
                        <w:top w:val="none" w:sz="0" w:space="0" w:color="auto"/>
                        <w:left w:val="none" w:sz="0" w:space="0" w:color="auto"/>
                        <w:bottom w:val="none" w:sz="0" w:space="0" w:color="auto"/>
                        <w:right w:val="none" w:sz="0" w:space="0" w:color="auto"/>
                      </w:divBdr>
                    </w:div>
                  </w:divsChild>
                </w:div>
                <w:div w:id="637800884">
                  <w:marLeft w:val="0"/>
                  <w:marRight w:val="0"/>
                  <w:marTop w:val="0"/>
                  <w:marBottom w:val="0"/>
                  <w:divBdr>
                    <w:top w:val="none" w:sz="0" w:space="0" w:color="auto"/>
                    <w:left w:val="none" w:sz="0" w:space="0" w:color="auto"/>
                    <w:bottom w:val="none" w:sz="0" w:space="0" w:color="auto"/>
                    <w:right w:val="none" w:sz="0" w:space="0" w:color="auto"/>
                  </w:divBdr>
                  <w:divsChild>
                    <w:div w:id="318384929">
                      <w:marLeft w:val="0"/>
                      <w:marRight w:val="0"/>
                      <w:marTop w:val="0"/>
                      <w:marBottom w:val="0"/>
                      <w:divBdr>
                        <w:top w:val="none" w:sz="0" w:space="0" w:color="auto"/>
                        <w:left w:val="none" w:sz="0" w:space="0" w:color="auto"/>
                        <w:bottom w:val="none" w:sz="0" w:space="0" w:color="auto"/>
                        <w:right w:val="none" w:sz="0" w:space="0" w:color="auto"/>
                      </w:divBdr>
                    </w:div>
                  </w:divsChild>
                </w:div>
                <w:div w:id="331496418">
                  <w:marLeft w:val="0"/>
                  <w:marRight w:val="0"/>
                  <w:marTop w:val="0"/>
                  <w:marBottom w:val="0"/>
                  <w:divBdr>
                    <w:top w:val="none" w:sz="0" w:space="0" w:color="auto"/>
                    <w:left w:val="none" w:sz="0" w:space="0" w:color="auto"/>
                    <w:bottom w:val="none" w:sz="0" w:space="0" w:color="auto"/>
                    <w:right w:val="none" w:sz="0" w:space="0" w:color="auto"/>
                  </w:divBdr>
                  <w:divsChild>
                    <w:div w:id="640234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3208886">
          <w:marLeft w:val="0"/>
          <w:marRight w:val="0"/>
          <w:marTop w:val="0"/>
          <w:marBottom w:val="0"/>
          <w:divBdr>
            <w:top w:val="none" w:sz="0" w:space="0" w:color="auto"/>
            <w:left w:val="none" w:sz="0" w:space="0" w:color="auto"/>
            <w:bottom w:val="none" w:sz="0" w:space="0" w:color="auto"/>
            <w:right w:val="none" w:sz="0" w:space="0" w:color="auto"/>
          </w:divBdr>
        </w:div>
        <w:div w:id="2129427594">
          <w:marLeft w:val="0"/>
          <w:marRight w:val="0"/>
          <w:marTop w:val="0"/>
          <w:marBottom w:val="0"/>
          <w:divBdr>
            <w:top w:val="none" w:sz="0" w:space="0" w:color="auto"/>
            <w:left w:val="none" w:sz="0" w:space="0" w:color="auto"/>
            <w:bottom w:val="none" w:sz="0" w:space="0" w:color="auto"/>
            <w:right w:val="none" w:sz="0" w:space="0" w:color="auto"/>
          </w:divBdr>
        </w:div>
        <w:div w:id="212469391">
          <w:marLeft w:val="0"/>
          <w:marRight w:val="0"/>
          <w:marTop w:val="0"/>
          <w:marBottom w:val="0"/>
          <w:divBdr>
            <w:top w:val="none" w:sz="0" w:space="0" w:color="auto"/>
            <w:left w:val="none" w:sz="0" w:space="0" w:color="auto"/>
            <w:bottom w:val="none" w:sz="0" w:space="0" w:color="auto"/>
            <w:right w:val="none" w:sz="0" w:space="0" w:color="auto"/>
          </w:divBdr>
          <w:divsChild>
            <w:div w:id="1024282410">
              <w:marLeft w:val="-75"/>
              <w:marRight w:val="0"/>
              <w:marTop w:val="30"/>
              <w:marBottom w:val="30"/>
              <w:divBdr>
                <w:top w:val="none" w:sz="0" w:space="0" w:color="auto"/>
                <w:left w:val="none" w:sz="0" w:space="0" w:color="auto"/>
                <w:bottom w:val="none" w:sz="0" w:space="0" w:color="auto"/>
                <w:right w:val="none" w:sz="0" w:space="0" w:color="auto"/>
              </w:divBdr>
              <w:divsChild>
                <w:div w:id="1888948036">
                  <w:marLeft w:val="0"/>
                  <w:marRight w:val="0"/>
                  <w:marTop w:val="0"/>
                  <w:marBottom w:val="0"/>
                  <w:divBdr>
                    <w:top w:val="none" w:sz="0" w:space="0" w:color="auto"/>
                    <w:left w:val="none" w:sz="0" w:space="0" w:color="auto"/>
                    <w:bottom w:val="none" w:sz="0" w:space="0" w:color="auto"/>
                    <w:right w:val="none" w:sz="0" w:space="0" w:color="auto"/>
                  </w:divBdr>
                  <w:divsChild>
                    <w:div w:id="2031485425">
                      <w:marLeft w:val="0"/>
                      <w:marRight w:val="0"/>
                      <w:marTop w:val="0"/>
                      <w:marBottom w:val="0"/>
                      <w:divBdr>
                        <w:top w:val="none" w:sz="0" w:space="0" w:color="auto"/>
                        <w:left w:val="none" w:sz="0" w:space="0" w:color="auto"/>
                        <w:bottom w:val="none" w:sz="0" w:space="0" w:color="auto"/>
                        <w:right w:val="none" w:sz="0" w:space="0" w:color="auto"/>
                      </w:divBdr>
                    </w:div>
                  </w:divsChild>
                </w:div>
                <w:div w:id="1658537523">
                  <w:marLeft w:val="0"/>
                  <w:marRight w:val="0"/>
                  <w:marTop w:val="0"/>
                  <w:marBottom w:val="0"/>
                  <w:divBdr>
                    <w:top w:val="none" w:sz="0" w:space="0" w:color="auto"/>
                    <w:left w:val="none" w:sz="0" w:space="0" w:color="auto"/>
                    <w:bottom w:val="none" w:sz="0" w:space="0" w:color="auto"/>
                    <w:right w:val="none" w:sz="0" w:space="0" w:color="auto"/>
                  </w:divBdr>
                  <w:divsChild>
                    <w:div w:id="780999774">
                      <w:marLeft w:val="0"/>
                      <w:marRight w:val="0"/>
                      <w:marTop w:val="0"/>
                      <w:marBottom w:val="0"/>
                      <w:divBdr>
                        <w:top w:val="none" w:sz="0" w:space="0" w:color="auto"/>
                        <w:left w:val="none" w:sz="0" w:space="0" w:color="auto"/>
                        <w:bottom w:val="none" w:sz="0" w:space="0" w:color="auto"/>
                        <w:right w:val="none" w:sz="0" w:space="0" w:color="auto"/>
                      </w:divBdr>
                    </w:div>
                  </w:divsChild>
                </w:div>
                <w:div w:id="1717267925">
                  <w:marLeft w:val="0"/>
                  <w:marRight w:val="0"/>
                  <w:marTop w:val="0"/>
                  <w:marBottom w:val="0"/>
                  <w:divBdr>
                    <w:top w:val="none" w:sz="0" w:space="0" w:color="auto"/>
                    <w:left w:val="none" w:sz="0" w:space="0" w:color="auto"/>
                    <w:bottom w:val="none" w:sz="0" w:space="0" w:color="auto"/>
                    <w:right w:val="none" w:sz="0" w:space="0" w:color="auto"/>
                  </w:divBdr>
                  <w:divsChild>
                    <w:div w:id="932398624">
                      <w:marLeft w:val="0"/>
                      <w:marRight w:val="0"/>
                      <w:marTop w:val="0"/>
                      <w:marBottom w:val="0"/>
                      <w:divBdr>
                        <w:top w:val="none" w:sz="0" w:space="0" w:color="auto"/>
                        <w:left w:val="none" w:sz="0" w:space="0" w:color="auto"/>
                        <w:bottom w:val="none" w:sz="0" w:space="0" w:color="auto"/>
                        <w:right w:val="none" w:sz="0" w:space="0" w:color="auto"/>
                      </w:divBdr>
                    </w:div>
                  </w:divsChild>
                </w:div>
                <w:div w:id="1679622244">
                  <w:marLeft w:val="0"/>
                  <w:marRight w:val="0"/>
                  <w:marTop w:val="0"/>
                  <w:marBottom w:val="0"/>
                  <w:divBdr>
                    <w:top w:val="none" w:sz="0" w:space="0" w:color="auto"/>
                    <w:left w:val="none" w:sz="0" w:space="0" w:color="auto"/>
                    <w:bottom w:val="none" w:sz="0" w:space="0" w:color="auto"/>
                    <w:right w:val="none" w:sz="0" w:space="0" w:color="auto"/>
                  </w:divBdr>
                  <w:divsChild>
                    <w:div w:id="843132353">
                      <w:marLeft w:val="0"/>
                      <w:marRight w:val="0"/>
                      <w:marTop w:val="0"/>
                      <w:marBottom w:val="0"/>
                      <w:divBdr>
                        <w:top w:val="none" w:sz="0" w:space="0" w:color="auto"/>
                        <w:left w:val="none" w:sz="0" w:space="0" w:color="auto"/>
                        <w:bottom w:val="none" w:sz="0" w:space="0" w:color="auto"/>
                        <w:right w:val="none" w:sz="0" w:space="0" w:color="auto"/>
                      </w:divBdr>
                    </w:div>
                  </w:divsChild>
                </w:div>
                <w:div w:id="1133595652">
                  <w:marLeft w:val="0"/>
                  <w:marRight w:val="0"/>
                  <w:marTop w:val="0"/>
                  <w:marBottom w:val="0"/>
                  <w:divBdr>
                    <w:top w:val="none" w:sz="0" w:space="0" w:color="auto"/>
                    <w:left w:val="none" w:sz="0" w:space="0" w:color="auto"/>
                    <w:bottom w:val="none" w:sz="0" w:space="0" w:color="auto"/>
                    <w:right w:val="none" w:sz="0" w:space="0" w:color="auto"/>
                  </w:divBdr>
                  <w:divsChild>
                    <w:div w:id="2025402880">
                      <w:marLeft w:val="0"/>
                      <w:marRight w:val="0"/>
                      <w:marTop w:val="0"/>
                      <w:marBottom w:val="0"/>
                      <w:divBdr>
                        <w:top w:val="none" w:sz="0" w:space="0" w:color="auto"/>
                        <w:left w:val="none" w:sz="0" w:space="0" w:color="auto"/>
                        <w:bottom w:val="none" w:sz="0" w:space="0" w:color="auto"/>
                        <w:right w:val="none" w:sz="0" w:space="0" w:color="auto"/>
                      </w:divBdr>
                    </w:div>
                  </w:divsChild>
                </w:div>
                <w:div w:id="1536428526">
                  <w:marLeft w:val="0"/>
                  <w:marRight w:val="0"/>
                  <w:marTop w:val="0"/>
                  <w:marBottom w:val="0"/>
                  <w:divBdr>
                    <w:top w:val="none" w:sz="0" w:space="0" w:color="auto"/>
                    <w:left w:val="none" w:sz="0" w:space="0" w:color="auto"/>
                    <w:bottom w:val="none" w:sz="0" w:space="0" w:color="auto"/>
                    <w:right w:val="none" w:sz="0" w:space="0" w:color="auto"/>
                  </w:divBdr>
                  <w:divsChild>
                    <w:div w:id="1725985869">
                      <w:marLeft w:val="0"/>
                      <w:marRight w:val="0"/>
                      <w:marTop w:val="0"/>
                      <w:marBottom w:val="0"/>
                      <w:divBdr>
                        <w:top w:val="none" w:sz="0" w:space="0" w:color="auto"/>
                        <w:left w:val="none" w:sz="0" w:space="0" w:color="auto"/>
                        <w:bottom w:val="none" w:sz="0" w:space="0" w:color="auto"/>
                        <w:right w:val="none" w:sz="0" w:space="0" w:color="auto"/>
                      </w:divBdr>
                    </w:div>
                  </w:divsChild>
                </w:div>
                <w:div w:id="1797747470">
                  <w:marLeft w:val="0"/>
                  <w:marRight w:val="0"/>
                  <w:marTop w:val="0"/>
                  <w:marBottom w:val="0"/>
                  <w:divBdr>
                    <w:top w:val="none" w:sz="0" w:space="0" w:color="auto"/>
                    <w:left w:val="none" w:sz="0" w:space="0" w:color="auto"/>
                    <w:bottom w:val="none" w:sz="0" w:space="0" w:color="auto"/>
                    <w:right w:val="none" w:sz="0" w:space="0" w:color="auto"/>
                  </w:divBdr>
                  <w:divsChild>
                    <w:div w:id="99645278">
                      <w:marLeft w:val="0"/>
                      <w:marRight w:val="0"/>
                      <w:marTop w:val="0"/>
                      <w:marBottom w:val="0"/>
                      <w:divBdr>
                        <w:top w:val="none" w:sz="0" w:space="0" w:color="auto"/>
                        <w:left w:val="none" w:sz="0" w:space="0" w:color="auto"/>
                        <w:bottom w:val="none" w:sz="0" w:space="0" w:color="auto"/>
                        <w:right w:val="none" w:sz="0" w:space="0" w:color="auto"/>
                      </w:divBdr>
                    </w:div>
                  </w:divsChild>
                </w:div>
                <w:div w:id="1375541546">
                  <w:marLeft w:val="0"/>
                  <w:marRight w:val="0"/>
                  <w:marTop w:val="0"/>
                  <w:marBottom w:val="0"/>
                  <w:divBdr>
                    <w:top w:val="none" w:sz="0" w:space="0" w:color="auto"/>
                    <w:left w:val="none" w:sz="0" w:space="0" w:color="auto"/>
                    <w:bottom w:val="none" w:sz="0" w:space="0" w:color="auto"/>
                    <w:right w:val="none" w:sz="0" w:space="0" w:color="auto"/>
                  </w:divBdr>
                  <w:divsChild>
                    <w:div w:id="289869410">
                      <w:marLeft w:val="0"/>
                      <w:marRight w:val="0"/>
                      <w:marTop w:val="0"/>
                      <w:marBottom w:val="0"/>
                      <w:divBdr>
                        <w:top w:val="none" w:sz="0" w:space="0" w:color="auto"/>
                        <w:left w:val="none" w:sz="0" w:space="0" w:color="auto"/>
                        <w:bottom w:val="none" w:sz="0" w:space="0" w:color="auto"/>
                        <w:right w:val="none" w:sz="0" w:space="0" w:color="auto"/>
                      </w:divBdr>
                    </w:div>
                  </w:divsChild>
                </w:div>
                <w:div w:id="808009818">
                  <w:marLeft w:val="0"/>
                  <w:marRight w:val="0"/>
                  <w:marTop w:val="0"/>
                  <w:marBottom w:val="0"/>
                  <w:divBdr>
                    <w:top w:val="none" w:sz="0" w:space="0" w:color="auto"/>
                    <w:left w:val="none" w:sz="0" w:space="0" w:color="auto"/>
                    <w:bottom w:val="none" w:sz="0" w:space="0" w:color="auto"/>
                    <w:right w:val="none" w:sz="0" w:space="0" w:color="auto"/>
                  </w:divBdr>
                  <w:divsChild>
                    <w:div w:id="1978951371">
                      <w:marLeft w:val="0"/>
                      <w:marRight w:val="0"/>
                      <w:marTop w:val="0"/>
                      <w:marBottom w:val="0"/>
                      <w:divBdr>
                        <w:top w:val="none" w:sz="0" w:space="0" w:color="auto"/>
                        <w:left w:val="none" w:sz="0" w:space="0" w:color="auto"/>
                        <w:bottom w:val="none" w:sz="0" w:space="0" w:color="auto"/>
                        <w:right w:val="none" w:sz="0" w:space="0" w:color="auto"/>
                      </w:divBdr>
                    </w:div>
                  </w:divsChild>
                </w:div>
                <w:div w:id="1853648006">
                  <w:marLeft w:val="0"/>
                  <w:marRight w:val="0"/>
                  <w:marTop w:val="0"/>
                  <w:marBottom w:val="0"/>
                  <w:divBdr>
                    <w:top w:val="none" w:sz="0" w:space="0" w:color="auto"/>
                    <w:left w:val="none" w:sz="0" w:space="0" w:color="auto"/>
                    <w:bottom w:val="none" w:sz="0" w:space="0" w:color="auto"/>
                    <w:right w:val="none" w:sz="0" w:space="0" w:color="auto"/>
                  </w:divBdr>
                  <w:divsChild>
                    <w:div w:id="1650673555">
                      <w:marLeft w:val="0"/>
                      <w:marRight w:val="0"/>
                      <w:marTop w:val="0"/>
                      <w:marBottom w:val="0"/>
                      <w:divBdr>
                        <w:top w:val="none" w:sz="0" w:space="0" w:color="auto"/>
                        <w:left w:val="none" w:sz="0" w:space="0" w:color="auto"/>
                        <w:bottom w:val="none" w:sz="0" w:space="0" w:color="auto"/>
                        <w:right w:val="none" w:sz="0" w:space="0" w:color="auto"/>
                      </w:divBdr>
                    </w:div>
                  </w:divsChild>
                </w:div>
                <w:div w:id="1064257287">
                  <w:marLeft w:val="0"/>
                  <w:marRight w:val="0"/>
                  <w:marTop w:val="0"/>
                  <w:marBottom w:val="0"/>
                  <w:divBdr>
                    <w:top w:val="none" w:sz="0" w:space="0" w:color="auto"/>
                    <w:left w:val="none" w:sz="0" w:space="0" w:color="auto"/>
                    <w:bottom w:val="none" w:sz="0" w:space="0" w:color="auto"/>
                    <w:right w:val="none" w:sz="0" w:space="0" w:color="auto"/>
                  </w:divBdr>
                  <w:divsChild>
                    <w:div w:id="1988584783">
                      <w:marLeft w:val="0"/>
                      <w:marRight w:val="0"/>
                      <w:marTop w:val="0"/>
                      <w:marBottom w:val="0"/>
                      <w:divBdr>
                        <w:top w:val="none" w:sz="0" w:space="0" w:color="auto"/>
                        <w:left w:val="none" w:sz="0" w:space="0" w:color="auto"/>
                        <w:bottom w:val="none" w:sz="0" w:space="0" w:color="auto"/>
                        <w:right w:val="none" w:sz="0" w:space="0" w:color="auto"/>
                      </w:divBdr>
                    </w:div>
                  </w:divsChild>
                </w:div>
                <w:div w:id="1530483126">
                  <w:marLeft w:val="0"/>
                  <w:marRight w:val="0"/>
                  <w:marTop w:val="0"/>
                  <w:marBottom w:val="0"/>
                  <w:divBdr>
                    <w:top w:val="none" w:sz="0" w:space="0" w:color="auto"/>
                    <w:left w:val="none" w:sz="0" w:space="0" w:color="auto"/>
                    <w:bottom w:val="none" w:sz="0" w:space="0" w:color="auto"/>
                    <w:right w:val="none" w:sz="0" w:space="0" w:color="auto"/>
                  </w:divBdr>
                  <w:divsChild>
                    <w:div w:id="1851874213">
                      <w:marLeft w:val="0"/>
                      <w:marRight w:val="0"/>
                      <w:marTop w:val="0"/>
                      <w:marBottom w:val="0"/>
                      <w:divBdr>
                        <w:top w:val="none" w:sz="0" w:space="0" w:color="auto"/>
                        <w:left w:val="none" w:sz="0" w:space="0" w:color="auto"/>
                        <w:bottom w:val="none" w:sz="0" w:space="0" w:color="auto"/>
                        <w:right w:val="none" w:sz="0" w:space="0" w:color="auto"/>
                      </w:divBdr>
                    </w:div>
                  </w:divsChild>
                </w:div>
                <w:div w:id="195781360">
                  <w:marLeft w:val="0"/>
                  <w:marRight w:val="0"/>
                  <w:marTop w:val="0"/>
                  <w:marBottom w:val="0"/>
                  <w:divBdr>
                    <w:top w:val="none" w:sz="0" w:space="0" w:color="auto"/>
                    <w:left w:val="none" w:sz="0" w:space="0" w:color="auto"/>
                    <w:bottom w:val="none" w:sz="0" w:space="0" w:color="auto"/>
                    <w:right w:val="none" w:sz="0" w:space="0" w:color="auto"/>
                  </w:divBdr>
                  <w:divsChild>
                    <w:div w:id="1098870628">
                      <w:marLeft w:val="0"/>
                      <w:marRight w:val="0"/>
                      <w:marTop w:val="0"/>
                      <w:marBottom w:val="0"/>
                      <w:divBdr>
                        <w:top w:val="none" w:sz="0" w:space="0" w:color="auto"/>
                        <w:left w:val="none" w:sz="0" w:space="0" w:color="auto"/>
                        <w:bottom w:val="none" w:sz="0" w:space="0" w:color="auto"/>
                        <w:right w:val="none" w:sz="0" w:space="0" w:color="auto"/>
                      </w:divBdr>
                    </w:div>
                  </w:divsChild>
                </w:div>
                <w:div w:id="1664970412">
                  <w:marLeft w:val="0"/>
                  <w:marRight w:val="0"/>
                  <w:marTop w:val="0"/>
                  <w:marBottom w:val="0"/>
                  <w:divBdr>
                    <w:top w:val="none" w:sz="0" w:space="0" w:color="auto"/>
                    <w:left w:val="none" w:sz="0" w:space="0" w:color="auto"/>
                    <w:bottom w:val="none" w:sz="0" w:space="0" w:color="auto"/>
                    <w:right w:val="none" w:sz="0" w:space="0" w:color="auto"/>
                  </w:divBdr>
                  <w:divsChild>
                    <w:div w:id="643703126">
                      <w:marLeft w:val="0"/>
                      <w:marRight w:val="0"/>
                      <w:marTop w:val="0"/>
                      <w:marBottom w:val="0"/>
                      <w:divBdr>
                        <w:top w:val="none" w:sz="0" w:space="0" w:color="auto"/>
                        <w:left w:val="none" w:sz="0" w:space="0" w:color="auto"/>
                        <w:bottom w:val="none" w:sz="0" w:space="0" w:color="auto"/>
                        <w:right w:val="none" w:sz="0" w:space="0" w:color="auto"/>
                      </w:divBdr>
                    </w:div>
                  </w:divsChild>
                </w:div>
                <w:div w:id="873615934">
                  <w:marLeft w:val="0"/>
                  <w:marRight w:val="0"/>
                  <w:marTop w:val="0"/>
                  <w:marBottom w:val="0"/>
                  <w:divBdr>
                    <w:top w:val="none" w:sz="0" w:space="0" w:color="auto"/>
                    <w:left w:val="none" w:sz="0" w:space="0" w:color="auto"/>
                    <w:bottom w:val="none" w:sz="0" w:space="0" w:color="auto"/>
                    <w:right w:val="none" w:sz="0" w:space="0" w:color="auto"/>
                  </w:divBdr>
                  <w:divsChild>
                    <w:div w:id="1871911839">
                      <w:marLeft w:val="0"/>
                      <w:marRight w:val="0"/>
                      <w:marTop w:val="0"/>
                      <w:marBottom w:val="0"/>
                      <w:divBdr>
                        <w:top w:val="none" w:sz="0" w:space="0" w:color="auto"/>
                        <w:left w:val="none" w:sz="0" w:space="0" w:color="auto"/>
                        <w:bottom w:val="none" w:sz="0" w:space="0" w:color="auto"/>
                        <w:right w:val="none" w:sz="0" w:space="0" w:color="auto"/>
                      </w:divBdr>
                    </w:div>
                  </w:divsChild>
                </w:div>
                <w:div w:id="1827941714">
                  <w:marLeft w:val="0"/>
                  <w:marRight w:val="0"/>
                  <w:marTop w:val="0"/>
                  <w:marBottom w:val="0"/>
                  <w:divBdr>
                    <w:top w:val="none" w:sz="0" w:space="0" w:color="auto"/>
                    <w:left w:val="none" w:sz="0" w:space="0" w:color="auto"/>
                    <w:bottom w:val="none" w:sz="0" w:space="0" w:color="auto"/>
                    <w:right w:val="none" w:sz="0" w:space="0" w:color="auto"/>
                  </w:divBdr>
                  <w:divsChild>
                    <w:div w:id="654070806">
                      <w:marLeft w:val="0"/>
                      <w:marRight w:val="0"/>
                      <w:marTop w:val="0"/>
                      <w:marBottom w:val="0"/>
                      <w:divBdr>
                        <w:top w:val="none" w:sz="0" w:space="0" w:color="auto"/>
                        <w:left w:val="none" w:sz="0" w:space="0" w:color="auto"/>
                        <w:bottom w:val="none" w:sz="0" w:space="0" w:color="auto"/>
                        <w:right w:val="none" w:sz="0" w:space="0" w:color="auto"/>
                      </w:divBdr>
                    </w:div>
                  </w:divsChild>
                </w:div>
                <w:div w:id="364718806">
                  <w:marLeft w:val="0"/>
                  <w:marRight w:val="0"/>
                  <w:marTop w:val="0"/>
                  <w:marBottom w:val="0"/>
                  <w:divBdr>
                    <w:top w:val="none" w:sz="0" w:space="0" w:color="auto"/>
                    <w:left w:val="none" w:sz="0" w:space="0" w:color="auto"/>
                    <w:bottom w:val="none" w:sz="0" w:space="0" w:color="auto"/>
                    <w:right w:val="none" w:sz="0" w:space="0" w:color="auto"/>
                  </w:divBdr>
                  <w:divsChild>
                    <w:div w:id="1017195283">
                      <w:marLeft w:val="0"/>
                      <w:marRight w:val="0"/>
                      <w:marTop w:val="0"/>
                      <w:marBottom w:val="0"/>
                      <w:divBdr>
                        <w:top w:val="none" w:sz="0" w:space="0" w:color="auto"/>
                        <w:left w:val="none" w:sz="0" w:space="0" w:color="auto"/>
                        <w:bottom w:val="none" w:sz="0" w:space="0" w:color="auto"/>
                        <w:right w:val="none" w:sz="0" w:space="0" w:color="auto"/>
                      </w:divBdr>
                    </w:div>
                  </w:divsChild>
                </w:div>
                <w:div w:id="1175342914">
                  <w:marLeft w:val="0"/>
                  <w:marRight w:val="0"/>
                  <w:marTop w:val="0"/>
                  <w:marBottom w:val="0"/>
                  <w:divBdr>
                    <w:top w:val="none" w:sz="0" w:space="0" w:color="auto"/>
                    <w:left w:val="none" w:sz="0" w:space="0" w:color="auto"/>
                    <w:bottom w:val="none" w:sz="0" w:space="0" w:color="auto"/>
                    <w:right w:val="none" w:sz="0" w:space="0" w:color="auto"/>
                  </w:divBdr>
                  <w:divsChild>
                    <w:div w:id="1513102133">
                      <w:marLeft w:val="0"/>
                      <w:marRight w:val="0"/>
                      <w:marTop w:val="0"/>
                      <w:marBottom w:val="0"/>
                      <w:divBdr>
                        <w:top w:val="none" w:sz="0" w:space="0" w:color="auto"/>
                        <w:left w:val="none" w:sz="0" w:space="0" w:color="auto"/>
                        <w:bottom w:val="none" w:sz="0" w:space="0" w:color="auto"/>
                        <w:right w:val="none" w:sz="0" w:space="0" w:color="auto"/>
                      </w:divBdr>
                    </w:div>
                  </w:divsChild>
                </w:div>
                <w:div w:id="736784389">
                  <w:marLeft w:val="0"/>
                  <w:marRight w:val="0"/>
                  <w:marTop w:val="0"/>
                  <w:marBottom w:val="0"/>
                  <w:divBdr>
                    <w:top w:val="none" w:sz="0" w:space="0" w:color="auto"/>
                    <w:left w:val="none" w:sz="0" w:space="0" w:color="auto"/>
                    <w:bottom w:val="none" w:sz="0" w:space="0" w:color="auto"/>
                    <w:right w:val="none" w:sz="0" w:space="0" w:color="auto"/>
                  </w:divBdr>
                  <w:divsChild>
                    <w:div w:id="998462828">
                      <w:marLeft w:val="0"/>
                      <w:marRight w:val="0"/>
                      <w:marTop w:val="0"/>
                      <w:marBottom w:val="0"/>
                      <w:divBdr>
                        <w:top w:val="none" w:sz="0" w:space="0" w:color="auto"/>
                        <w:left w:val="none" w:sz="0" w:space="0" w:color="auto"/>
                        <w:bottom w:val="none" w:sz="0" w:space="0" w:color="auto"/>
                        <w:right w:val="none" w:sz="0" w:space="0" w:color="auto"/>
                      </w:divBdr>
                    </w:div>
                  </w:divsChild>
                </w:div>
                <w:div w:id="1480808145">
                  <w:marLeft w:val="0"/>
                  <w:marRight w:val="0"/>
                  <w:marTop w:val="0"/>
                  <w:marBottom w:val="0"/>
                  <w:divBdr>
                    <w:top w:val="none" w:sz="0" w:space="0" w:color="auto"/>
                    <w:left w:val="none" w:sz="0" w:space="0" w:color="auto"/>
                    <w:bottom w:val="none" w:sz="0" w:space="0" w:color="auto"/>
                    <w:right w:val="none" w:sz="0" w:space="0" w:color="auto"/>
                  </w:divBdr>
                  <w:divsChild>
                    <w:div w:id="706569258">
                      <w:marLeft w:val="0"/>
                      <w:marRight w:val="0"/>
                      <w:marTop w:val="0"/>
                      <w:marBottom w:val="0"/>
                      <w:divBdr>
                        <w:top w:val="none" w:sz="0" w:space="0" w:color="auto"/>
                        <w:left w:val="none" w:sz="0" w:space="0" w:color="auto"/>
                        <w:bottom w:val="none" w:sz="0" w:space="0" w:color="auto"/>
                        <w:right w:val="none" w:sz="0" w:space="0" w:color="auto"/>
                      </w:divBdr>
                    </w:div>
                  </w:divsChild>
                </w:div>
                <w:div w:id="2053455261">
                  <w:marLeft w:val="0"/>
                  <w:marRight w:val="0"/>
                  <w:marTop w:val="0"/>
                  <w:marBottom w:val="0"/>
                  <w:divBdr>
                    <w:top w:val="none" w:sz="0" w:space="0" w:color="auto"/>
                    <w:left w:val="none" w:sz="0" w:space="0" w:color="auto"/>
                    <w:bottom w:val="none" w:sz="0" w:space="0" w:color="auto"/>
                    <w:right w:val="none" w:sz="0" w:space="0" w:color="auto"/>
                  </w:divBdr>
                  <w:divsChild>
                    <w:div w:id="542180422">
                      <w:marLeft w:val="0"/>
                      <w:marRight w:val="0"/>
                      <w:marTop w:val="0"/>
                      <w:marBottom w:val="0"/>
                      <w:divBdr>
                        <w:top w:val="none" w:sz="0" w:space="0" w:color="auto"/>
                        <w:left w:val="none" w:sz="0" w:space="0" w:color="auto"/>
                        <w:bottom w:val="none" w:sz="0" w:space="0" w:color="auto"/>
                        <w:right w:val="none" w:sz="0" w:space="0" w:color="auto"/>
                      </w:divBdr>
                    </w:div>
                  </w:divsChild>
                </w:div>
                <w:div w:id="391737427">
                  <w:marLeft w:val="0"/>
                  <w:marRight w:val="0"/>
                  <w:marTop w:val="0"/>
                  <w:marBottom w:val="0"/>
                  <w:divBdr>
                    <w:top w:val="none" w:sz="0" w:space="0" w:color="auto"/>
                    <w:left w:val="none" w:sz="0" w:space="0" w:color="auto"/>
                    <w:bottom w:val="none" w:sz="0" w:space="0" w:color="auto"/>
                    <w:right w:val="none" w:sz="0" w:space="0" w:color="auto"/>
                  </w:divBdr>
                  <w:divsChild>
                    <w:div w:id="1280532123">
                      <w:marLeft w:val="0"/>
                      <w:marRight w:val="0"/>
                      <w:marTop w:val="0"/>
                      <w:marBottom w:val="0"/>
                      <w:divBdr>
                        <w:top w:val="none" w:sz="0" w:space="0" w:color="auto"/>
                        <w:left w:val="none" w:sz="0" w:space="0" w:color="auto"/>
                        <w:bottom w:val="none" w:sz="0" w:space="0" w:color="auto"/>
                        <w:right w:val="none" w:sz="0" w:space="0" w:color="auto"/>
                      </w:divBdr>
                    </w:div>
                  </w:divsChild>
                </w:div>
                <w:div w:id="129901442">
                  <w:marLeft w:val="0"/>
                  <w:marRight w:val="0"/>
                  <w:marTop w:val="0"/>
                  <w:marBottom w:val="0"/>
                  <w:divBdr>
                    <w:top w:val="none" w:sz="0" w:space="0" w:color="auto"/>
                    <w:left w:val="none" w:sz="0" w:space="0" w:color="auto"/>
                    <w:bottom w:val="none" w:sz="0" w:space="0" w:color="auto"/>
                    <w:right w:val="none" w:sz="0" w:space="0" w:color="auto"/>
                  </w:divBdr>
                  <w:divsChild>
                    <w:div w:id="1469014163">
                      <w:marLeft w:val="0"/>
                      <w:marRight w:val="0"/>
                      <w:marTop w:val="0"/>
                      <w:marBottom w:val="0"/>
                      <w:divBdr>
                        <w:top w:val="none" w:sz="0" w:space="0" w:color="auto"/>
                        <w:left w:val="none" w:sz="0" w:space="0" w:color="auto"/>
                        <w:bottom w:val="none" w:sz="0" w:space="0" w:color="auto"/>
                        <w:right w:val="none" w:sz="0" w:space="0" w:color="auto"/>
                      </w:divBdr>
                    </w:div>
                  </w:divsChild>
                </w:div>
                <w:div w:id="646980659">
                  <w:marLeft w:val="0"/>
                  <w:marRight w:val="0"/>
                  <w:marTop w:val="0"/>
                  <w:marBottom w:val="0"/>
                  <w:divBdr>
                    <w:top w:val="none" w:sz="0" w:space="0" w:color="auto"/>
                    <w:left w:val="none" w:sz="0" w:space="0" w:color="auto"/>
                    <w:bottom w:val="none" w:sz="0" w:space="0" w:color="auto"/>
                    <w:right w:val="none" w:sz="0" w:space="0" w:color="auto"/>
                  </w:divBdr>
                  <w:divsChild>
                    <w:div w:id="1161778510">
                      <w:marLeft w:val="0"/>
                      <w:marRight w:val="0"/>
                      <w:marTop w:val="0"/>
                      <w:marBottom w:val="0"/>
                      <w:divBdr>
                        <w:top w:val="none" w:sz="0" w:space="0" w:color="auto"/>
                        <w:left w:val="none" w:sz="0" w:space="0" w:color="auto"/>
                        <w:bottom w:val="none" w:sz="0" w:space="0" w:color="auto"/>
                        <w:right w:val="none" w:sz="0" w:space="0" w:color="auto"/>
                      </w:divBdr>
                    </w:div>
                  </w:divsChild>
                </w:div>
                <w:div w:id="989140882">
                  <w:marLeft w:val="0"/>
                  <w:marRight w:val="0"/>
                  <w:marTop w:val="0"/>
                  <w:marBottom w:val="0"/>
                  <w:divBdr>
                    <w:top w:val="none" w:sz="0" w:space="0" w:color="auto"/>
                    <w:left w:val="none" w:sz="0" w:space="0" w:color="auto"/>
                    <w:bottom w:val="none" w:sz="0" w:space="0" w:color="auto"/>
                    <w:right w:val="none" w:sz="0" w:space="0" w:color="auto"/>
                  </w:divBdr>
                  <w:divsChild>
                    <w:div w:id="1530607635">
                      <w:marLeft w:val="0"/>
                      <w:marRight w:val="0"/>
                      <w:marTop w:val="0"/>
                      <w:marBottom w:val="0"/>
                      <w:divBdr>
                        <w:top w:val="none" w:sz="0" w:space="0" w:color="auto"/>
                        <w:left w:val="none" w:sz="0" w:space="0" w:color="auto"/>
                        <w:bottom w:val="none" w:sz="0" w:space="0" w:color="auto"/>
                        <w:right w:val="none" w:sz="0" w:space="0" w:color="auto"/>
                      </w:divBdr>
                    </w:div>
                  </w:divsChild>
                </w:div>
                <w:div w:id="2144693534">
                  <w:marLeft w:val="0"/>
                  <w:marRight w:val="0"/>
                  <w:marTop w:val="0"/>
                  <w:marBottom w:val="0"/>
                  <w:divBdr>
                    <w:top w:val="none" w:sz="0" w:space="0" w:color="auto"/>
                    <w:left w:val="none" w:sz="0" w:space="0" w:color="auto"/>
                    <w:bottom w:val="none" w:sz="0" w:space="0" w:color="auto"/>
                    <w:right w:val="none" w:sz="0" w:space="0" w:color="auto"/>
                  </w:divBdr>
                  <w:divsChild>
                    <w:div w:id="1123764459">
                      <w:marLeft w:val="0"/>
                      <w:marRight w:val="0"/>
                      <w:marTop w:val="0"/>
                      <w:marBottom w:val="0"/>
                      <w:divBdr>
                        <w:top w:val="none" w:sz="0" w:space="0" w:color="auto"/>
                        <w:left w:val="none" w:sz="0" w:space="0" w:color="auto"/>
                        <w:bottom w:val="none" w:sz="0" w:space="0" w:color="auto"/>
                        <w:right w:val="none" w:sz="0" w:space="0" w:color="auto"/>
                      </w:divBdr>
                    </w:div>
                  </w:divsChild>
                </w:div>
                <w:div w:id="2053453095">
                  <w:marLeft w:val="0"/>
                  <w:marRight w:val="0"/>
                  <w:marTop w:val="0"/>
                  <w:marBottom w:val="0"/>
                  <w:divBdr>
                    <w:top w:val="none" w:sz="0" w:space="0" w:color="auto"/>
                    <w:left w:val="none" w:sz="0" w:space="0" w:color="auto"/>
                    <w:bottom w:val="none" w:sz="0" w:space="0" w:color="auto"/>
                    <w:right w:val="none" w:sz="0" w:space="0" w:color="auto"/>
                  </w:divBdr>
                  <w:divsChild>
                    <w:div w:id="815531388">
                      <w:marLeft w:val="0"/>
                      <w:marRight w:val="0"/>
                      <w:marTop w:val="0"/>
                      <w:marBottom w:val="0"/>
                      <w:divBdr>
                        <w:top w:val="none" w:sz="0" w:space="0" w:color="auto"/>
                        <w:left w:val="none" w:sz="0" w:space="0" w:color="auto"/>
                        <w:bottom w:val="none" w:sz="0" w:space="0" w:color="auto"/>
                        <w:right w:val="none" w:sz="0" w:space="0" w:color="auto"/>
                      </w:divBdr>
                    </w:div>
                  </w:divsChild>
                </w:div>
                <w:div w:id="1583417080">
                  <w:marLeft w:val="0"/>
                  <w:marRight w:val="0"/>
                  <w:marTop w:val="0"/>
                  <w:marBottom w:val="0"/>
                  <w:divBdr>
                    <w:top w:val="none" w:sz="0" w:space="0" w:color="auto"/>
                    <w:left w:val="none" w:sz="0" w:space="0" w:color="auto"/>
                    <w:bottom w:val="none" w:sz="0" w:space="0" w:color="auto"/>
                    <w:right w:val="none" w:sz="0" w:space="0" w:color="auto"/>
                  </w:divBdr>
                  <w:divsChild>
                    <w:div w:id="1109469389">
                      <w:marLeft w:val="0"/>
                      <w:marRight w:val="0"/>
                      <w:marTop w:val="0"/>
                      <w:marBottom w:val="0"/>
                      <w:divBdr>
                        <w:top w:val="none" w:sz="0" w:space="0" w:color="auto"/>
                        <w:left w:val="none" w:sz="0" w:space="0" w:color="auto"/>
                        <w:bottom w:val="none" w:sz="0" w:space="0" w:color="auto"/>
                        <w:right w:val="none" w:sz="0" w:space="0" w:color="auto"/>
                      </w:divBdr>
                    </w:div>
                  </w:divsChild>
                </w:div>
                <w:div w:id="597762751">
                  <w:marLeft w:val="0"/>
                  <w:marRight w:val="0"/>
                  <w:marTop w:val="0"/>
                  <w:marBottom w:val="0"/>
                  <w:divBdr>
                    <w:top w:val="none" w:sz="0" w:space="0" w:color="auto"/>
                    <w:left w:val="none" w:sz="0" w:space="0" w:color="auto"/>
                    <w:bottom w:val="none" w:sz="0" w:space="0" w:color="auto"/>
                    <w:right w:val="none" w:sz="0" w:space="0" w:color="auto"/>
                  </w:divBdr>
                  <w:divsChild>
                    <w:div w:id="1404255494">
                      <w:marLeft w:val="0"/>
                      <w:marRight w:val="0"/>
                      <w:marTop w:val="0"/>
                      <w:marBottom w:val="0"/>
                      <w:divBdr>
                        <w:top w:val="none" w:sz="0" w:space="0" w:color="auto"/>
                        <w:left w:val="none" w:sz="0" w:space="0" w:color="auto"/>
                        <w:bottom w:val="none" w:sz="0" w:space="0" w:color="auto"/>
                        <w:right w:val="none" w:sz="0" w:space="0" w:color="auto"/>
                      </w:divBdr>
                    </w:div>
                  </w:divsChild>
                </w:div>
                <w:div w:id="412316854">
                  <w:marLeft w:val="0"/>
                  <w:marRight w:val="0"/>
                  <w:marTop w:val="0"/>
                  <w:marBottom w:val="0"/>
                  <w:divBdr>
                    <w:top w:val="none" w:sz="0" w:space="0" w:color="auto"/>
                    <w:left w:val="none" w:sz="0" w:space="0" w:color="auto"/>
                    <w:bottom w:val="none" w:sz="0" w:space="0" w:color="auto"/>
                    <w:right w:val="none" w:sz="0" w:space="0" w:color="auto"/>
                  </w:divBdr>
                  <w:divsChild>
                    <w:div w:id="263149731">
                      <w:marLeft w:val="0"/>
                      <w:marRight w:val="0"/>
                      <w:marTop w:val="0"/>
                      <w:marBottom w:val="0"/>
                      <w:divBdr>
                        <w:top w:val="none" w:sz="0" w:space="0" w:color="auto"/>
                        <w:left w:val="none" w:sz="0" w:space="0" w:color="auto"/>
                        <w:bottom w:val="none" w:sz="0" w:space="0" w:color="auto"/>
                        <w:right w:val="none" w:sz="0" w:space="0" w:color="auto"/>
                      </w:divBdr>
                    </w:div>
                  </w:divsChild>
                </w:div>
                <w:div w:id="388502995">
                  <w:marLeft w:val="0"/>
                  <w:marRight w:val="0"/>
                  <w:marTop w:val="0"/>
                  <w:marBottom w:val="0"/>
                  <w:divBdr>
                    <w:top w:val="none" w:sz="0" w:space="0" w:color="auto"/>
                    <w:left w:val="none" w:sz="0" w:space="0" w:color="auto"/>
                    <w:bottom w:val="none" w:sz="0" w:space="0" w:color="auto"/>
                    <w:right w:val="none" w:sz="0" w:space="0" w:color="auto"/>
                  </w:divBdr>
                  <w:divsChild>
                    <w:div w:id="448747430">
                      <w:marLeft w:val="0"/>
                      <w:marRight w:val="0"/>
                      <w:marTop w:val="0"/>
                      <w:marBottom w:val="0"/>
                      <w:divBdr>
                        <w:top w:val="none" w:sz="0" w:space="0" w:color="auto"/>
                        <w:left w:val="none" w:sz="0" w:space="0" w:color="auto"/>
                        <w:bottom w:val="none" w:sz="0" w:space="0" w:color="auto"/>
                        <w:right w:val="none" w:sz="0" w:space="0" w:color="auto"/>
                      </w:divBdr>
                    </w:div>
                  </w:divsChild>
                </w:div>
                <w:div w:id="1011025553">
                  <w:marLeft w:val="0"/>
                  <w:marRight w:val="0"/>
                  <w:marTop w:val="0"/>
                  <w:marBottom w:val="0"/>
                  <w:divBdr>
                    <w:top w:val="none" w:sz="0" w:space="0" w:color="auto"/>
                    <w:left w:val="none" w:sz="0" w:space="0" w:color="auto"/>
                    <w:bottom w:val="none" w:sz="0" w:space="0" w:color="auto"/>
                    <w:right w:val="none" w:sz="0" w:space="0" w:color="auto"/>
                  </w:divBdr>
                  <w:divsChild>
                    <w:div w:id="1626735371">
                      <w:marLeft w:val="0"/>
                      <w:marRight w:val="0"/>
                      <w:marTop w:val="0"/>
                      <w:marBottom w:val="0"/>
                      <w:divBdr>
                        <w:top w:val="none" w:sz="0" w:space="0" w:color="auto"/>
                        <w:left w:val="none" w:sz="0" w:space="0" w:color="auto"/>
                        <w:bottom w:val="none" w:sz="0" w:space="0" w:color="auto"/>
                        <w:right w:val="none" w:sz="0" w:space="0" w:color="auto"/>
                      </w:divBdr>
                    </w:div>
                  </w:divsChild>
                </w:div>
                <w:div w:id="2124181324">
                  <w:marLeft w:val="0"/>
                  <w:marRight w:val="0"/>
                  <w:marTop w:val="0"/>
                  <w:marBottom w:val="0"/>
                  <w:divBdr>
                    <w:top w:val="none" w:sz="0" w:space="0" w:color="auto"/>
                    <w:left w:val="none" w:sz="0" w:space="0" w:color="auto"/>
                    <w:bottom w:val="none" w:sz="0" w:space="0" w:color="auto"/>
                    <w:right w:val="none" w:sz="0" w:space="0" w:color="auto"/>
                  </w:divBdr>
                  <w:divsChild>
                    <w:div w:id="88161628">
                      <w:marLeft w:val="0"/>
                      <w:marRight w:val="0"/>
                      <w:marTop w:val="0"/>
                      <w:marBottom w:val="0"/>
                      <w:divBdr>
                        <w:top w:val="none" w:sz="0" w:space="0" w:color="auto"/>
                        <w:left w:val="none" w:sz="0" w:space="0" w:color="auto"/>
                        <w:bottom w:val="none" w:sz="0" w:space="0" w:color="auto"/>
                        <w:right w:val="none" w:sz="0" w:space="0" w:color="auto"/>
                      </w:divBdr>
                    </w:div>
                  </w:divsChild>
                </w:div>
                <w:div w:id="1208562199">
                  <w:marLeft w:val="0"/>
                  <w:marRight w:val="0"/>
                  <w:marTop w:val="0"/>
                  <w:marBottom w:val="0"/>
                  <w:divBdr>
                    <w:top w:val="none" w:sz="0" w:space="0" w:color="auto"/>
                    <w:left w:val="none" w:sz="0" w:space="0" w:color="auto"/>
                    <w:bottom w:val="none" w:sz="0" w:space="0" w:color="auto"/>
                    <w:right w:val="none" w:sz="0" w:space="0" w:color="auto"/>
                  </w:divBdr>
                  <w:divsChild>
                    <w:div w:id="1675381867">
                      <w:marLeft w:val="0"/>
                      <w:marRight w:val="0"/>
                      <w:marTop w:val="0"/>
                      <w:marBottom w:val="0"/>
                      <w:divBdr>
                        <w:top w:val="none" w:sz="0" w:space="0" w:color="auto"/>
                        <w:left w:val="none" w:sz="0" w:space="0" w:color="auto"/>
                        <w:bottom w:val="none" w:sz="0" w:space="0" w:color="auto"/>
                        <w:right w:val="none" w:sz="0" w:space="0" w:color="auto"/>
                      </w:divBdr>
                    </w:div>
                  </w:divsChild>
                </w:div>
                <w:div w:id="1838881798">
                  <w:marLeft w:val="0"/>
                  <w:marRight w:val="0"/>
                  <w:marTop w:val="0"/>
                  <w:marBottom w:val="0"/>
                  <w:divBdr>
                    <w:top w:val="none" w:sz="0" w:space="0" w:color="auto"/>
                    <w:left w:val="none" w:sz="0" w:space="0" w:color="auto"/>
                    <w:bottom w:val="none" w:sz="0" w:space="0" w:color="auto"/>
                    <w:right w:val="none" w:sz="0" w:space="0" w:color="auto"/>
                  </w:divBdr>
                  <w:divsChild>
                    <w:div w:id="843401000">
                      <w:marLeft w:val="0"/>
                      <w:marRight w:val="0"/>
                      <w:marTop w:val="0"/>
                      <w:marBottom w:val="0"/>
                      <w:divBdr>
                        <w:top w:val="none" w:sz="0" w:space="0" w:color="auto"/>
                        <w:left w:val="none" w:sz="0" w:space="0" w:color="auto"/>
                        <w:bottom w:val="none" w:sz="0" w:space="0" w:color="auto"/>
                        <w:right w:val="none" w:sz="0" w:space="0" w:color="auto"/>
                      </w:divBdr>
                    </w:div>
                  </w:divsChild>
                </w:div>
                <w:div w:id="2020690403">
                  <w:marLeft w:val="0"/>
                  <w:marRight w:val="0"/>
                  <w:marTop w:val="0"/>
                  <w:marBottom w:val="0"/>
                  <w:divBdr>
                    <w:top w:val="none" w:sz="0" w:space="0" w:color="auto"/>
                    <w:left w:val="none" w:sz="0" w:space="0" w:color="auto"/>
                    <w:bottom w:val="none" w:sz="0" w:space="0" w:color="auto"/>
                    <w:right w:val="none" w:sz="0" w:space="0" w:color="auto"/>
                  </w:divBdr>
                  <w:divsChild>
                    <w:div w:id="845174716">
                      <w:marLeft w:val="0"/>
                      <w:marRight w:val="0"/>
                      <w:marTop w:val="0"/>
                      <w:marBottom w:val="0"/>
                      <w:divBdr>
                        <w:top w:val="none" w:sz="0" w:space="0" w:color="auto"/>
                        <w:left w:val="none" w:sz="0" w:space="0" w:color="auto"/>
                        <w:bottom w:val="none" w:sz="0" w:space="0" w:color="auto"/>
                        <w:right w:val="none" w:sz="0" w:space="0" w:color="auto"/>
                      </w:divBdr>
                    </w:div>
                  </w:divsChild>
                </w:div>
                <w:div w:id="1519926504">
                  <w:marLeft w:val="0"/>
                  <w:marRight w:val="0"/>
                  <w:marTop w:val="0"/>
                  <w:marBottom w:val="0"/>
                  <w:divBdr>
                    <w:top w:val="none" w:sz="0" w:space="0" w:color="auto"/>
                    <w:left w:val="none" w:sz="0" w:space="0" w:color="auto"/>
                    <w:bottom w:val="none" w:sz="0" w:space="0" w:color="auto"/>
                    <w:right w:val="none" w:sz="0" w:space="0" w:color="auto"/>
                  </w:divBdr>
                  <w:divsChild>
                    <w:div w:id="350957677">
                      <w:marLeft w:val="0"/>
                      <w:marRight w:val="0"/>
                      <w:marTop w:val="0"/>
                      <w:marBottom w:val="0"/>
                      <w:divBdr>
                        <w:top w:val="none" w:sz="0" w:space="0" w:color="auto"/>
                        <w:left w:val="none" w:sz="0" w:space="0" w:color="auto"/>
                        <w:bottom w:val="none" w:sz="0" w:space="0" w:color="auto"/>
                        <w:right w:val="none" w:sz="0" w:space="0" w:color="auto"/>
                      </w:divBdr>
                    </w:div>
                  </w:divsChild>
                </w:div>
                <w:div w:id="1138641685">
                  <w:marLeft w:val="0"/>
                  <w:marRight w:val="0"/>
                  <w:marTop w:val="0"/>
                  <w:marBottom w:val="0"/>
                  <w:divBdr>
                    <w:top w:val="none" w:sz="0" w:space="0" w:color="auto"/>
                    <w:left w:val="none" w:sz="0" w:space="0" w:color="auto"/>
                    <w:bottom w:val="none" w:sz="0" w:space="0" w:color="auto"/>
                    <w:right w:val="none" w:sz="0" w:space="0" w:color="auto"/>
                  </w:divBdr>
                  <w:divsChild>
                    <w:div w:id="937568671">
                      <w:marLeft w:val="0"/>
                      <w:marRight w:val="0"/>
                      <w:marTop w:val="0"/>
                      <w:marBottom w:val="0"/>
                      <w:divBdr>
                        <w:top w:val="none" w:sz="0" w:space="0" w:color="auto"/>
                        <w:left w:val="none" w:sz="0" w:space="0" w:color="auto"/>
                        <w:bottom w:val="none" w:sz="0" w:space="0" w:color="auto"/>
                        <w:right w:val="none" w:sz="0" w:space="0" w:color="auto"/>
                      </w:divBdr>
                    </w:div>
                  </w:divsChild>
                </w:div>
                <w:div w:id="1522626753">
                  <w:marLeft w:val="0"/>
                  <w:marRight w:val="0"/>
                  <w:marTop w:val="0"/>
                  <w:marBottom w:val="0"/>
                  <w:divBdr>
                    <w:top w:val="none" w:sz="0" w:space="0" w:color="auto"/>
                    <w:left w:val="none" w:sz="0" w:space="0" w:color="auto"/>
                    <w:bottom w:val="none" w:sz="0" w:space="0" w:color="auto"/>
                    <w:right w:val="none" w:sz="0" w:space="0" w:color="auto"/>
                  </w:divBdr>
                  <w:divsChild>
                    <w:div w:id="2115442959">
                      <w:marLeft w:val="0"/>
                      <w:marRight w:val="0"/>
                      <w:marTop w:val="0"/>
                      <w:marBottom w:val="0"/>
                      <w:divBdr>
                        <w:top w:val="none" w:sz="0" w:space="0" w:color="auto"/>
                        <w:left w:val="none" w:sz="0" w:space="0" w:color="auto"/>
                        <w:bottom w:val="none" w:sz="0" w:space="0" w:color="auto"/>
                        <w:right w:val="none" w:sz="0" w:space="0" w:color="auto"/>
                      </w:divBdr>
                    </w:div>
                  </w:divsChild>
                </w:div>
                <w:div w:id="2087995131">
                  <w:marLeft w:val="0"/>
                  <w:marRight w:val="0"/>
                  <w:marTop w:val="0"/>
                  <w:marBottom w:val="0"/>
                  <w:divBdr>
                    <w:top w:val="none" w:sz="0" w:space="0" w:color="auto"/>
                    <w:left w:val="none" w:sz="0" w:space="0" w:color="auto"/>
                    <w:bottom w:val="none" w:sz="0" w:space="0" w:color="auto"/>
                    <w:right w:val="none" w:sz="0" w:space="0" w:color="auto"/>
                  </w:divBdr>
                  <w:divsChild>
                    <w:div w:id="1487238883">
                      <w:marLeft w:val="0"/>
                      <w:marRight w:val="0"/>
                      <w:marTop w:val="0"/>
                      <w:marBottom w:val="0"/>
                      <w:divBdr>
                        <w:top w:val="none" w:sz="0" w:space="0" w:color="auto"/>
                        <w:left w:val="none" w:sz="0" w:space="0" w:color="auto"/>
                        <w:bottom w:val="none" w:sz="0" w:space="0" w:color="auto"/>
                        <w:right w:val="none" w:sz="0" w:space="0" w:color="auto"/>
                      </w:divBdr>
                    </w:div>
                  </w:divsChild>
                </w:div>
                <w:div w:id="1974165934">
                  <w:marLeft w:val="0"/>
                  <w:marRight w:val="0"/>
                  <w:marTop w:val="0"/>
                  <w:marBottom w:val="0"/>
                  <w:divBdr>
                    <w:top w:val="none" w:sz="0" w:space="0" w:color="auto"/>
                    <w:left w:val="none" w:sz="0" w:space="0" w:color="auto"/>
                    <w:bottom w:val="none" w:sz="0" w:space="0" w:color="auto"/>
                    <w:right w:val="none" w:sz="0" w:space="0" w:color="auto"/>
                  </w:divBdr>
                  <w:divsChild>
                    <w:div w:id="756437925">
                      <w:marLeft w:val="0"/>
                      <w:marRight w:val="0"/>
                      <w:marTop w:val="0"/>
                      <w:marBottom w:val="0"/>
                      <w:divBdr>
                        <w:top w:val="none" w:sz="0" w:space="0" w:color="auto"/>
                        <w:left w:val="none" w:sz="0" w:space="0" w:color="auto"/>
                        <w:bottom w:val="none" w:sz="0" w:space="0" w:color="auto"/>
                        <w:right w:val="none" w:sz="0" w:space="0" w:color="auto"/>
                      </w:divBdr>
                    </w:div>
                  </w:divsChild>
                </w:div>
                <w:div w:id="1813131719">
                  <w:marLeft w:val="0"/>
                  <w:marRight w:val="0"/>
                  <w:marTop w:val="0"/>
                  <w:marBottom w:val="0"/>
                  <w:divBdr>
                    <w:top w:val="none" w:sz="0" w:space="0" w:color="auto"/>
                    <w:left w:val="none" w:sz="0" w:space="0" w:color="auto"/>
                    <w:bottom w:val="none" w:sz="0" w:space="0" w:color="auto"/>
                    <w:right w:val="none" w:sz="0" w:space="0" w:color="auto"/>
                  </w:divBdr>
                  <w:divsChild>
                    <w:div w:id="13579230">
                      <w:marLeft w:val="0"/>
                      <w:marRight w:val="0"/>
                      <w:marTop w:val="0"/>
                      <w:marBottom w:val="0"/>
                      <w:divBdr>
                        <w:top w:val="none" w:sz="0" w:space="0" w:color="auto"/>
                        <w:left w:val="none" w:sz="0" w:space="0" w:color="auto"/>
                        <w:bottom w:val="none" w:sz="0" w:space="0" w:color="auto"/>
                        <w:right w:val="none" w:sz="0" w:space="0" w:color="auto"/>
                      </w:divBdr>
                    </w:div>
                  </w:divsChild>
                </w:div>
                <w:div w:id="1841579579">
                  <w:marLeft w:val="0"/>
                  <w:marRight w:val="0"/>
                  <w:marTop w:val="0"/>
                  <w:marBottom w:val="0"/>
                  <w:divBdr>
                    <w:top w:val="none" w:sz="0" w:space="0" w:color="auto"/>
                    <w:left w:val="none" w:sz="0" w:space="0" w:color="auto"/>
                    <w:bottom w:val="none" w:sz="0" w:space="0" w:color="auto"/>
                    <w:right w:val="none" w:sz="0" w:space="0" w:color="auto"/>
                  </w:divBdr>
                  <w:divsChild>
                    <w:div w:id="1208025651">
                      <w:marLeft w:val="0"/>
                      <w:marRight w:val="0"/>
                      <w:marTop w:val="0"/>
                      <w:marBottom w:val="0"/>
                      <w:divBdr>
                        <w:top w:val="none" w:sz="0" w:space="0" w:color="auto"/>
                        <w:left w:val="none" w:sz="0" w:space="0" w:color="auto"/>
                        <w:bottom w:val="none" w:sz="0" w:space="0" w:color="auto"/>
                        <w:right w:val="none" w:sz="0" w:space="0" w:color="auto"/>
                      </w:divBdr>
                    </w:div>
                  </w:divsChild>
                </w:div>
                <w:div w:id="1250458376">
                  <w:marLeft w:val="0"/>
                  <w:marRight w:val="0"/>
                  <w:marTop w:val="0"/>
                  <w:marBottom w:val="0"/>
                  <w:divBdr>
                    <w:top w:val="none" w:sz="0" w:space="0" w:color="auto"/>
                    <w:left w:val="none" w:sz="0" w:space="0" w:color="auto"/>
                    <w:bottom w:val="none" w:sz="0" w:space="0" w:color="auto"/>
                    <w:right w:val="none" w:sz="0" w:space="0" w:color="auto"/>
                  </w:divBdr>
                  <w:divsChild>
                    <w:div w:id="1927105066">
                      <w:marLeft w:val="0"/>
                      <w:marRight w:val="0"/>
                      <w:marTop w:val="0"/>
                      <w:marBottom w:val="0"/>
                      <w:divBdr>
                        <w:top w:val="none" w:sz="0" w:space="0" w:color="auto"/>
                        <w:left w:val="none" w:sz="0" w:space="0" w:color="auto"/>
                        <w:bottom w:val="none" w:sz="0" w:space="0" w:color="auto"/>
                        <w:right w:val="none" w:sz="0" w:space="0" w:color="auto"/>
                      </w:divBdr>
                    </w:div>
                  </w:divsChild>
                </w:div>
                <w:div w:id="15623479">
                  <w:marLeft w:val="0"/>
                  <w:marRight w:val="0"/>
                  <w:marTop w:val="0"/>
                  <w:marBottom w:val="0"/>
                  <w:divBdr>
                    <w:top w:val="none" w:sz="0" w:space="0" w:color="auto"/>
                    <w:left w:val="none" w:sz="0" w:space="0" w:color="auto"/>
                    <w:bottom w:val="none" w:sz="0" w:space="0" w:color="auto"/>
                    <w:right w:val="none" w:sz="0" w:space="0" w:color="auto"/>
                  </w:divBdr>
                  <w:divsChild>
                    <w:div w:id="422533703">
                      <w:marLeft w:val="0"/>
                      <w:marRight w:val="0"/>
                      <w:marTop w:val="0"/>
                      <w:marBottom w:val="0"/>
                      <w:divBdr>
                        <w:top w:val="none" w:sz="0" w:space="0" w:color="auto"/>
                        <w:left w:val="none" w:sz="0" w:space="0" w:color="auto"/>
                        <w:bottom w:val="none" w:sz="0" w:space="0" w:color="auto"/>
                        <w:right w:val="none" w:sz="0" w:space="0" w:color="auto"/>
                      </w:divBdr>
                    </w:div>
                  </w:divsChild>
                </w:div>
                <w:div w:id="616378333">
                  <w:marLeft w:val="0"/>
                  <w:marRight w:val="0"/>
                  <w:marTop w:val="0"/>
                  <w:marBottom w:val="0"/>
                  <w:divBdr>
                    <w:top w:val="none" w:sz="0" w:space="0" w:color="auto"/>
                    <w:left w:val="none" w:sz="0" w:space="0" w:color="auto"/>
                    <w:bottom w:val="none" w:sz="0" w:space="0" w:color="auto"/>
                    <w:right w:val="none" w:sz="0" w:space="0" w:color="auto"/>
                  </w:divBdr>
                  <w:divsChild>
                    <w:div w:id="112208963">
                      <w:marLeft w:val="0"/>
                      <w:marRight w:val="0"/>
                      <w:marTop w:val="0"/>
                      <w:marBottom w:val="0"/>
                      <w:divBdr>
                        <w:top w:val="none" w:sz="0" w:space="0" w:color="auto"/>
                        <w:left w:val="none" w:sz="0" w:space="0" w:color="auto"/>
                        <w:bottom w:val="none" w:sz="0" w:space="0" w:color="auto"/>
                        <w:right w:val="none" w:sz="0" w:space="0" w:color="auto"/>
                      </w:divBdr>
                    </w:div>
                  </w:divsChild>
                </w:div>
                <w:div w:id="789905414">
                  <w:marLeft w:val="0"/>
                  <w:marRight w:val="0"/>
                  <w:marTop w:val="0"/>
                  <w:marBottom w:val="0"/>
                  <w:divBdr>
                    <w:top w:val="none" w:sz="0" w:space="0" w:color="auto"/>
                    <w:left w:val="none" w:sz="0" w:space="0" w:color="auto"/>
                    <w:bottom w:val="none" w:sz="0" w:space="0" w:color="auto"/>
                    <w:right w:val="none" w:sz="0" w:space="0" w:color="auto"/>
                  </w:divBdr>
                  <w:divsChild>
                    <w:div w:id="1028750276">
                      <w:marLeft w:val="0"/>
                      <w:marRight w:val="0"/>
                      <w:marTop w:val="0"/>
                      <w:marBottom w:val="0"/>
                      <w:divBdr>
                        <w:top w:val="none" w:sz="0" w:space="0" w:color="auto"/>
                        <w:left w:val="none" w:sz="0" w:space="0" w:color="auto"/>
                        <w:bottom w:val="none" w:sz="0" w:space="0" w:color="auto"/>
                        <w:right w:val="none" w:sz="0" w:space="0" w:color="auto"/>
                      </w:divBdr>
                    </w:div>
                  </w:divsChild>
                </w:div>
                <w:div w:id="276450665">
                  <w:marLeft w:val="0"/>
                  <w:marRight w:val="0"/>
                  <w:marTop w:val="0"/>
                  <w:marBottom w:val="0"/>
                  <w:divBdr>
                    <w:top w:val="none" w:sz="0" w:space="0" w:color="auto"/>
                    <w:left w:val="none" w:sz="0" w:space="0" w:color="auto"/>
                    <w:bottom w:val="none" w:sz="0" w:space="0" w:color="auto"/>
                    <w:right w:val="none" w:sz="0" w:space="0" w:color="auto"/>
                  </w:divBdr>
                  <w:divsChild>
                    <w:div w:id="1642415853">
                      <w:marLeft w:val="0"/>
                      <w:marRight w:val="0"/>
                      <w:marTop w:val="0"/>
                      <w:marBottom w:val="0"/>
                      <w:divBdr>
                        <w:top w:val="none" w:sz="0" w:space="0" w:color="auto"/>
                        <w:left w:val="none" w:sz="0" w:space="0" w:color="auto"/>
                        <w:bottom w:val="none" w:sz="0" w:space="0" w:color="auto"/>
                        <w:right w:val="none" w:sz="0" w:space="0" w:color="auto"/>
                      </w:divBdr>
                    </w:div>
                  </w:divsChild>
                </w:div>
                <w:div w:id="137459518">
                  <w:marLeft w:val="0"/>
                  <w:marRight w:val="0"/>
                  <w:marTop w:val="0"/>
                  <w:marBottom w:val="0"/>
                  <w:divBdr>
                    <w:top w:val="none" w:sz="0" w:space="0" w:color="auto"/>
                    <w:left w:val="none" w:sz="0" w:space="0" w:color="auto"/>
                    <w:bottom w:val="none" w:sz="0" w:space="0" w:color="auto"/>
                    <w:right w:val="none" w:sz="0" w:space="0" w:color="auto"/>
                  </w:divBdr>
                  <w:divsChild>
                    <w:div w:id="1598520893">
                      <w:marLeft w:val="0"/>
                      <w:marRight w:val="0"/>
                      <w:marTop w:val="0"/>
                      <w:marBottom w:val="0"/>
                      <w:divBdr>
                        <w:top w:val="none" w:sz="0" w:space="0" w:color="auto"/>
                        <w:left w:val="none" w:sz="0" w:space="0" w:color="auto"/>
                        <w:bottom w:val="none" w:sz="0" w:space="0" w:color="auto"/>
                        <w:right w:val="none" w:sz="0" w:space="0" w:color="auto"/>
                      </w:divBdr>
                    </w:div>
                  </w:divsChild>
                </w:div>
                <w:div w:id="1417362075">
                  <w:marLeft w:val="0"/>
                  <w:marRight w:val="0"/>
                  <w:marTop w:val="0"/>
                  <w:marBottom w:val="0"/>
                  <w:divBdr>
                    <w:top w:val="none" w:sz="0" w:space="0" w:color="auto"/>
                    <w:left w:val="none" w:sz="0" w:space="0" w:color="auto"/>
                    <w:bottom w:val="none" w:sz="0" w:space="0" w:color="auto"/>
                    <w:right w:val="none" w:sz="0" w:space="0" w:color="auto"/>
                  </w:divBdr>
                  <w:divsChild>
                    <w:div w:id="804813348">
                      <w:marLeft w:val="0"/>
                      <w:marRight w:val="0"/>
                      <w:marTop w:val="0"/>
                      <w:marBottom w:val="0"/>
                      <w:divBdr>
                        <w:top w:val="none" w:sz="0" w:space="0" w:color="auto"/>
                        <w:left w:val="none" w:sz="0" w:space="0" w:color="auto"/>
                        <w:bottom w:val="none" w:sz="0" w:space="0" w:color="auto"/>
                        <w:right w:val="none" w:sz="0" w:space="0" w:color="auto"/>
                      </w:divBdr>
                    </w:div>
                  </w:divsChild>
                </w:div>
                <w:div w:id="1503624543">
                  <w:marLeft w:val="0"/>
                  <w:marRight w:val="0"/>
                  <w:marTop w:val="0"/>
                  <w:marBottom w:val="0"/>
                  <w:divBdr>
                    <w:top w:val="none" w:sz="0" w:space="0" w:color="auto"/>
                    <w:left w:val="none" w:sz="0" w:space="0" w:color="auto"/>
                    <w:bottom w:val="none" w:sz="0" w:space="0" w:color="auto"/>
                    <w:right w:val="none" w:sz="0" w:space="0" w:color="auto"/>
                  </w:divBdr>
                  <w:divsChild>
                    <w:div w:id="1843738500">
                      <w:marLeft w:val="0"/>
                      <w:marRight w:val="0"/>
                      <w:marTop w:val="0"/>
                      <w:marBottom w:val="0"/>
                      <w:divBdr>
                        <w:top w:val="none" w:sz="0" w:space="0" w:color="auto"/>
                        <w:left w:val="none" w:sz="0" w:space="0" w:color="auto"/>
                        <w:bottom w:val="none" w:sz="0" w:space="0" w:color="auto"/>
                        <w:right w:val="none" w:sz="0" w:space="0" w:color="auto"/>
                      </w:divBdr>
                    </w:div>
                  </w:divsChild>
                </w:div>
                <w:div w:id="1562793630">
                  <w:marLeft w:val="0"/>
                  <w:marRight w:val="0"/>
                  <w:marTop w:val="0"/>
                  <w:marBottom w:val="0"/>
                  <w:divBdr>
                    <w:top w:val="none" w:sz="0" w:space="0" w:color="auto"/>
                    <w:left w:val="none" w:sz="0" w:space="0" w:color="auto"/>
                    <w:bottom w:val="none" w:sz="0" w:space="0" w:color="auto"/>
                    <w:right w:val="none" w:sz="0" w:space="0" w:color="auto"/>
                  </w:divBdr>
                  <w:divsChild>
                    <w:div w:id="1301956862">
                      <w:marLeft w:val="0"/>
                      <w:marRight w:val="0"/>
                      <w:marTop w:val="0"/>
                      <w:marBottom w:val="0"/>
                      <w:divBdr>
                        <w:top w:val="none" w:sz="0" w:space="0" w:color="auto"/>
                        <w:left w:val="none" w:sz="0" w:space="0" w:color="auto"/>
                        <w:bottom w:val="none" w:sz="0" w:space="0" w:color="auto"/>
                        <w:right w:val="none" w:sz="0" w:space="0" w:color="auto"/>
                      </w:divBdr>
                    </w:div>
                  </w:divsChild>
                </w:div>
                <w:div w:id="395780566">
                  <w:marLeft w:val="0"/>
                  <w:marRight w:val="0"/>
                  <w:marTop w:val="0"/>
                  <w:marBottom w:val="0"/>
                  <w:divBdr>
                    <w:top w:val="none" w:sz="0" w:space="0" w:color="auto"/>
                    <w:left w:val="none" w:sz="0" w:space="0" w:color="auto"/>
                    <w:bottom w:val="none" w:sz="0" w:space="0" w:color="auto"/>
                    <w:right w:val="none" w:sz="0" w:space="0" w:color="auto"/>
                  </w:divBdr>
                  <w:divsChild>
                    <w:div w:id="395200971">
                      <w:marLeft w:val="0"/>
                      <w:marRight w:val="0"/>
                      <w:marTop w:val="0"/>
                      <w:marBottom w:val="0"/>
                      <w:divBdr>
                        <w:top w:val="none" w:sz="0" w:space="0" w:color="auto"/>
                        <w:left w:val="none" w:sz="0" w:space="0" w:color="auto"/>
                        <w:bottom w:val="none" w:sz="0" w:space="0" w:color="auto"/>
                        <w:right w:val="none" w:sz="0" w:space="0" w:color="auto"/>
                      </w:divBdr>
                    </w:div>
                  </w:divsChild>
                </w:div>
                <w:div w:id="1962301607">
                  <w:marLeft w:val="0"/>
                  <w:marRight w:val="0"/>
                  <w:marTop w:val="0"/>
                  <w:marBottom w:val="0"/>
                  <w:divBdr>
                    <w:top w:val="none" w:sz="0" w:space="0" w:color="auto"/>
                    <w:left w:val="none" w:sz="0" w:space="0" w:color="auto"/>
                    <w:bottom w:val="none" w:sz="0" w:space="0" w:color="auto"/>
                    <w:right w:val="none" w:sz="0" w:space="0" w:color="auto"/>
                  </w:divBdr>
                  <w:divsChild>
                    <w:div w:id="357701393">
                      <w:marLeft w:val="0"/>
                      <w:marRight w:val="0"/>
                      <w:marTop w:val="0"/>
                      <w:marBottom w:val="0"/>
                      <w:divBdr>
                        <w:top w:val="none" w:sz="0" w:space="0" w:color="auto"/>
                        <w:left w:val="none" w:sz="0" w:space="0" w:color="auto"/>
                        <w:bottom w:val="none" w:sz="0" w:space="0" w:color="auto"/>
                        <w:right w:val="none" w:sz="0" w:space="0" w:color="auto"/>
                      </w:divBdr>
                    </w:div>
                  </w:divsChild>
                </w:div>
                <w:div w:id="2032995245">
                  <w:marLeft w:val="0"/>
                  <w:marRight w:val="0"/>
                  <w:marTop w:val="0"/>
                  <w:marBottom w:val="0"/>
                  <w:divBdr>
                    <w:top w:val="none" w:sz="0" w:space="0" w:color="auto"/>
                    <w:left w:val="none" w:sz="0" w:space="0" w:color="auto"/>
                    <w:bottom w:val="none" w:sz="0" w:space="0" w:color="auto"/>
                    <w:right w:val="none" w:sz="0" w:space="0" w:color="auto"/>
                  </w:divBdr>
                  <w:divsChild>
                    <w:div w:id="436602490">
                      <w:marLeft w:val="0"/>
                      <w:marRight w:val="0"/>
                      <w:marTop w:val="0"/>
                      <w:marBottom w:val="0"/>
                      <w:divBdr>
                        <w:top w:val="none" w:sz="0" w:space="0" w:color="auto"/>
                        <w:left w:val="none" w:sz="0" w:space="0" w:color="auto"/>
                        <w:bottom w:val="none" w:sz="0" w:space="0" w:color="auto"/>
                        <w:right w:val="none" w:sz="0" w:space="0" w:color="auto"/>
                      </w:divBdr>
                    </w:div>
                  </w:divsChild>
                </w:div>
                <w:div w:id="478303128">
                  <w:marLeft w:val="0"/>
                  <w:marRight w:val="0"/>
                  <w:marTop w:val="0"/>
                  <w:marBottom w:val="0"/>
                  <w:divBdr>
                    <w:top w:val="none" w:sz="0" w:space="0" w:color="auto"/>
                    <w:left w:val="none" w:sz="0" w:space="0" w:color="auto"/>
                    <w:bottom w:val="none" w:sz="0" w:space="0" w:color="auto"/>
                    <w:right w:val="none" w:sz="0" w:space="0" w:color="auto"/>
                  </w:divBdr>
                  <w:divsChild>
                    <w:div w:id="2051413341">
                      <w:marLeft w:val="0"/>
                      <w:marRight w:val="0"/>
                      <w:marTop w:val="0"/>
                      <w:marBottom w:val="0"/>
                      <w:divBdr>
                        <w:top w:val="none" w:sz="0" w:space="0" w:color="auto"/>
                        <w:left w:val="none" w:sz="0" w:space="0" w:color="auto"/>
                        <w:bottom w:val="none" w:sz="0" w:space="0" w:color="auto"/>
                        <w:right w:val="none" w:sz="0" w:space="0" w:color="auto"/>
                      </w:divBdr>
                    </w:div>
                  </w:divsChild>
                </w:div>
                <w:div w:id="92483091">
                  <w:marLeft w:val="0"/>
                  <w:marRight w:val="0"/>
                  <w:marTop w:val="0"/>
                  <w:marBottom w:val="0"/>
                  <w:divBdr>
                    <w:top w:val="none" w:sz="0" w:space="0" w:color="auto"/>
                    <w:left w:val="none" w:sz="0" w:space="0" w:color="auto"/>
                    <w:bottom w:val="none" w:sz="0" w:space="0" w:color="auto"/>
                    <w:right w:val="none" w:sz="0" w:space="0" w:color="auto"/>
                  </w:divBdr>
                  <w:divsChild>
                    <w:div w:id="566960737">
                      <w:marLeft w:val="0"/>
                      <w:marRight w:val="0"/>
                      <w:marTop w:val="0"/>
                      <w:marBottom w:val="0"/>
                      <w:divBdr>
                        <w:top w:val="none" w:sz="0" w:space="0" w:color="auto"/>
                        <w:left w:val="none" w:sz="0" w:space="0" w:color="auto"/>
                        <w:bottom w:val="none" w:sz="0" w:space="0" w:color="auto"/>
                        <w:right w:val="none" w:sz="0" w:space="0" w:color="auto"/>
                      </w:divBdr>
                    </w:div>
                  </w:divsChild>
                </w:div>
                <w:div w:id="2074280045">
                  <w:marLeft w:val="0"/>
                  <w:marRight w:val="0"/>
                  <w:marTop w:val="0"/>
                  <w:marBottom w:val="0"/>
                  <w:divBdr>
                    <w:top w:val="none" w:sz="0" w:space="0" w:color="auto"/>
                    <w:left w:val="none" w:sz="0" w:space="0" w:color="auto"/>
                    <w:bottom w:val="none" w:sz="0" w:space="0" w:color="auto"/>
                    <w:right w:val="none" w:sz="0" w:space="0" w:color="auto"/>
                  </w:divBdr>
                  <w:divsChild>
                    <w:div w:id="889346738">
                      <w:marLeft w:val="0"/>
                      <w:marRight w:val="0"/>
                      <w:marTop w:val="0"/>
                      <w:marBottom w:val="0"/>
                      <w:divBdr>
                        <w:top w:val="none" w:sz="0" w:space="0" w:color="auto"/>
                        <w:left w:val="none" w:sz="0" w:space="0" w:color="auto"/>
                        <w:bottom w:val="none" w:sz="0" w:space="0" w:color="auto"/>
                        <w:right w:val="none" w:sz="0" w:space="0" w:color="auto"/>
                      </w:divBdr>
                    </w:div>
                  </w:divsChild>
                </w:div>
                <w:div w:id="1231039914">
                  <w:marLeft w:val="0"/>
                  <w:marRight w:val="0"/>
                  <w:marTop w:val="0"/>
                  <w:marBottom w:val="0"/>
                  <w:divBdr>
                    <w:top w:val="none" w:sz="0" w:space="0" w:color="auto"/>
                    <w:left w:val="none" w:sz="0" w:space="0" w:color="auto"/>
                    <w:bottom w:val="none" w:sz="0" w:space="0" w:color="auto"/>
                    <w:right w:val="none" w:sz="0" w:space="0" w:color="auto"/>
                  </w:divBdr>
                  <w:divsChild>
                    <w:div w:id="1331064204">
                      <w:marLeft w:val="0"/>
                      <w:marRight w:val="0"/>
                      <w:marTop w:val="0"/>
                      <w:marBottom w:val="0"/>
                      <w:divBdr>
                        <w:top w:val="none" w:sz="0" w:space="0" w:color="auto"/>
                        <w:left w:val="none" w:sz="0" w:space="0" w:color="auto"/>
                        <w:bottom w:val="none" w:sz="0" w:space="0" w:color="auto"/>
                        <w:right w:val="none" w:sz="0" w:space="0" w:color="auto"/>
                      </w:divBdr>
                    </w:div>
                  </w:divsChild>
                </w:div>
                <w:div w:id="1986930115">
                  <w:marLeft w:val="0"/>
                  <w:marRight w:val="0"/>
                  <w:marTop w:val="0"/>
                  <w:marBottom w:val="0"/>
                  <w:divBdr>
                    <w:top w:val="none" w:sz="0" w:space="0" w:color="auto"/>
                    <w:left w:val="none" w:sz="0" w:space="0" w:color="auto"/>
                    <w:bottom w:val="none" w:sz="0" w:space="0" w:color="auto"/>
                    <w:right w:val="none" w:sz="0" w:space="0" w:color="auto"/>
                  </w:divBdr>
                  <w:divsChild>
                    <w:div w:id="1969236821">
                      <w:marLeft w:val="0"/>
                      <w:marRight w:val="0"/>
                      <w:marTop w:val="0"/>
                      <w:marBottom w:val="0"/>
                      <w:divBdr>
                        <w:top w:val="none" w:sz="0" w:space="0" w:color="auto"/>
                        <w:left w:val="none" w:sz="0" w:space="0" w:color="auto"/>
                        <w:bottom w:val="none" w:sz="0" w:space="0" w:color="auto"/>
                        <w:right w:val="none" w:sz="0" w:space="0" w:color="auto"/>
                      </w:divBdr>
                    </w:div>
                  </w:divsChild>
                </w:div>
                <w:div w:id="940451658">
                  <w:marLeft w:val="0"/>
                  <w:marRight w:val="0"/>
                  <w:marTop w:val="0"/>
                  <w:marBottom w:val="0"/>
                  <w:divBdr>
                    <w:top w:val="none" w:sz="0" w:space="0" w:color="auto"/>
                    <w:left w:val="none" w:sz="0" w:space="0" w:color="auto"/>
                    <w:bottom w:val="none" w:sz="0" w:space="0" w:color="auto"/>
                    <w:right w:val="none" w:sz="0" w:space="0" w:color="auto"/>
                  </w:divBdr>
                  <w:divsChild>
                    <w:div w:id="896431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7991726">
          <w:marLeft w:val="0"/>
          <w:marRight w:val="0"/>
          <w:marTop w:val="0"/>
          <w:marBottom w:val="0"/>
          <w:divBdr>
            <w:top w:val="none" w:sz="0" w:space="0" w:color="auto"/>
            <w:left w:val="none" w:sz="0" w:space="0" w:color="auto"/>
            <w:bottom w:val="none" w:sz="0" w:space="0" w:color="auto"/>
            <w:right w:val="none" w:sz="0" w:space="0" w:color="auto"/>
          </w:divBdr>
        </w:div>
        <w:div w:id="42222403">
          <w:marLeft w:val="0"/>
          <w:marRight w:val="0"/>
          <w:marTop w:val="0"/>
          <w:marBottom w:val="0"/>
          <w:divBdr>
            <w:top w:val="none" w:sz="0" w:space="0" w:color="auto"/>
            <w:left w:val="none" w:sz="0" w:space="0" w:color="auto"/>
            <w:bottom w:val="none" w:sz="0" w:space="0" w:color="auto"/>
            <w:right w:val="none" w:sz="0" w:space="0" w:color="auto"/>
          </w:divBdr>
        </w:div>
        <w:div w:id="2046984109">
          <w:marLeft w:val="0"/>
          <w:marRight w:val="0"/>
          <w:marTop w:val="0"/>
          <w:marBottom w:val="0"/>
          <w:divBdr>
            <w:top w:val="none" w:sz="0" w:space="0" w:color="auto"/>
            <w:left w:val="none" w:sz="0" w:space="0" w:color="auto"/>
            <w:bottom w:val="none" w:sz="0" w:space="0" w:color="auto"/>
            <w:right w:val="none" w:sz="0" w:space="0" w:color="auto"/>
          </w:divBdr>
          <w:divsChild>
            <w:div w:id="1243488919">
              <w:marLeft w:val="-75"/>
              <w:marRight w:val="0"/>
              <w:marTop w:val="30"/>
              <w:marBottom w:val="30"/>
              <w:divBdr>
                <w:top w:val="none" w:sz="0" w:space="0" w:color="auto"/>
                <w:left w:val="none" w:sz="0" w:space="0" w:color="auto"/>
                <w:bottom w:val="none" w:sz="0" w:space="0" w:color="auto"/>
                <w:right w:val="none" w:sz="0" w:space="0" w:color="auto"/>
              </w:divBdr>
              <w:divsChild>
                <w:div w:id="340352555">
                  <w:marLeft w:val="0"/>
                  <w:marRight w:val="0"/>
                  <w:marTop w:val="0"/>
                  <w:marBottom w:val="0"/>
                  <w:divBdr>
                    <w:top w:val="none" w:sz="0" w:space="0" w:color="auto"/>
                    <w:left w:val="none" w:sz="0" w:space="0" w:color="auto"/>
                    <w:bottom w:val="none" w:sz="0" w:space="0" w:color="auto"/>
                    <w:right w:val="none" w:sz="0" w:space="0" w:color="auto"/>
                  </w:divBdr>
                  <w:divsChild>
                    <w:div w:id="2084722334">
                      <w:marLeft w:val="0"/>
                      <w:marRight w:val="0"/>
                      <w:marTop w:val="0"/>
                      <w:marBottom w:val="0"/>
                      <w:divBdr>
                        <w:top w:val="none" w:sz="0" w:space="0" w:color="auto"/>
                        <w:left w:val="none" w:sz="0" w:space="0" w:color="auto"/>
                        <w:bottom w:val="none" w:sz="0" w:space="0" w:color="auto"/>
                        <w:right w:val="none" w:sz="0" w:space="0" w:color="auto"/>
                      </w:divBdr>
                    </w:div>
                  </w:divsChild>
                </w:div>
                <w:div w:id="1026444525">
                  <w:marLeft w:val="0"/>
                  <w:marRight w:val="0"/>
                  <w:marTop w:val="0"/>
                  <w:marBottom w:val="0"/>
                  <w:divBdr>
                    <w:top w:val="none" w:sz="0" w:space="0" w:color="auto"/>
                    <w:left w:val="none" w:sz="0" w:space="0" w:color="auto"/>
                    <w:bottom w:val="none" w:sz="0" w:space="0" w:color="auto"/>
                    <w:right w:val="none" w:sz="0" w:space="0" w:color="auto"/>
                  </w:divBdr>
                  <w:divsChild>
                    <w:div w:id="1159425070">
                      <w:marLeft w:val="0"/>
                      <w:marRight w:val="0"/>
                      <w:marTop w:val="0"/>
                      <w:marBottom w:val="0"/>
                      <w:divBdr>
                        <w:top w:val="none" w:sz="0" w:space="0" w:color="auto"/>
                        <w:left w:val="none" w:sz="0" w:space="0" w:color="auto"/>
                        <w:bottom w:val="none" w:sz="0" w:space="0" w:color="auto"/>
                        <w:right w:val="none" w:sz="0" w:space="0" w:color="auto"/>
                      </w:divBdr>
                    </w:div>
                  </w:divsChild>
                </w:div>
                <w:div w:id="1379083053">
                  <w:marLeft w:val="0"/>
                  <w:marRight w:val="0"/>
                  <w:marTop w:val="0"/>
                  <w:marBottom w:val="0"/>
                  <w:divBdr>
                    <w:top w:val="none" w:sz="0" w:space="0" w:color="auto"/>
                    <w:left w:val="none" w:sz="0" w:space="0" w:color="auto"/>
                    <w:bottom w:val="none" w:sz="0" w:space="0" w:color="auto"/>
                    <w:right w:val="none" w:sz="0" w:space="0" w:color="auto"/>
                  </w:divBdr>
                  <w:divsChild>
                    <w:div w:id="959998832">
                      <w:marLeft w:val="0"/>
                      <w:marRight w:val="0"/>
                      <w:marTop w:val="0"/>
                      <w:marBottom w:val="0"/>
                      <w:divBdr>
                        <w:top w:val="none" w:sz="0" w:space="0" w:color="auto"/>
                        <w:left w:val="none" w:sz="0" w:space="0" w:color="auto"/>
                        <w:bottom w:val="none" w:sz="0" w:space="0" w:color="auto"/>
                        <w:right w:val="none" w:sz="0" w:space="0" w:color="auto"/>
                      </w:divBdr>
                    </w:div>
                  </w:divsChild>
                </w:div>
                <w:div w:id="733703462">
                  <w:marLeft w:val="0"/>
                  <w:marRight w:val="0"/>
                  <w:marTop w:val="0"/>
                  <w:marBottom w:val="0"/>
                  <w:divBdr>
                    <w:top w:val="none" w:sz="0" w:space="0" w:color="auto"/>
                    <w:left w:val="none" w:sz="0" w:space="0" w:color="auto"/>
                    <w:bottom w:val="none" w:sz="0" w:space="0" w:color="auto"/>
                    <w:right w:val="none" w:sz="0" w:space="0" w:color="auto"/>
                  </w:divBdr>
                  <w:divsChild>
                    <w:div w:id="2002157074">
                      <w:marLeft w:val="0"/>
                      <w:marRight w:val="0"/>
                      <w:marTop w:val="0"/>
                      <w:marBottom w:val="0"/>
                      <w:divBdr>
                        <w:top w:val="none" w:sz="0" w:space="0" w:color="auto"/>
                        <w:left w:val="none" w:sz="0" w:space="0" w:color="auto"/>
                        <w:bottom w:val="none" w:sz="0" w:space="0" w:color="auto"/>
                        <w:right w:val="none" w:sz="0" w:space="0" w:color="auto"/>
                      </w:divBdr>
                    </w:div>
                  </w:divsChild>
                </w:div>
                <w:div w:id="70351023">
                  <w:marLeft w:val="0"/>
                  <w:marRight w:val="0"/>
                  <w:marTop w:val="0"/>
                  <w:marBottom w:val="0"/>
                  <w:divBdr>
                    <w:top w:val="none" w:sz="0" w:space="0" w:color="auto"/>
                    <w:left w:val="none" w:sz="0" w:space="0" w:color="auto"/>
                    <w:bottom w:val="none" w:sz="0" w:space="0" w:color="auto"/>
                    <w:right w:val="none" w:sz="0" w:space="0" w:color="auto"/>
                  </w:divBdr>
                  <w:divsChild>
                    <w:div w:id="2146465704">
                      <w:marLeft w:val="0"/>
                      <w:marRight w:val="0"/>
                      <w:marTop w:val="0"/>
                      <w:marBottom w:val="0"/>
                      <w:divBdr>
                        <w:top w:val="none" w:sz="0" w:space="0" w:color="auto"/>
                        <w:left w:val="none" w:sz="0" w:space="0" w:color="auto"/>
                        <w:bottom w:val="none" w:sz="0" w:space="0" w:color="auto"/>
                        <w:right w:val="none" w:sz="0" w:space="0" w:color="auto"/>
                      </w:divBdr>
                    </w:div>
                  </w:divsChild>
                </w:div>
                <w:div w:id="1254901789">
                  <w:marLeft w:val="0"/>
                  <w:marRight w:val="0"/>
                  <w:marTop w:val="0"/>
                  <w:marBottom w:val="0"/>
                  <w:divBdr>
                    <w:top w:val="none" w:sz="0" w:space="0" w:color="auto"/>
                    <w:left w:val="none" w:sz="0" w:space="0" w:color="auto"/>
                    <w:bottom w:val="none" w:sz="0" w:space="0" w:color="auto"/>
                    <w:right w:val="none" w:sz="0" w:space="0" w:color="auto"/>
                  </w:divBdr>
                  <w:divsChild>
                    <w:div w:id="1904870682">
                      <w:marLeft w:val="0"/>
                      <w:marRight w:val="0"/>
                      <w:marTop w:val="0"/>
                      <w:marBottom w:val="0"/>
                      <w:divBdr>
                        <w:top w:val="none" w:sz="0" w:space="0" w:color="auto"/>
                        <w:left w:val="none" w:sz="0" w:space="0" w:color="auto"/>
                        <w:bottom w:val="none" w:sz="0" w:space="0" w:color="auto"/>
                        <w:right w:val="none" w:sz="0" w:space="0" w:color="auto"/>
                      </w:divBdr>
                    </w:div>
                  </w:divsChild>
                </w:div>
                <w:div w:id="594824731">
                  <w:marLeft w:val="0"/>
                  <w:marRight w:val="0"/>
                  <w:marTop w:val="0"/>
                  <w:marBottom w:val="0"/>
                  <w:divBdr>
                    <w:top w:val="none" w:sz="0" w:space="0" w:color="auto"/>
                    <w:left w:val="none" w:sz="0" w:space="0" w:color="auto"/>
                    <w:bottom w:val="none" w:sz="0" w:space="0" w:color="auto"/>
                    <w:right w:val="none" w:sz="0" w:space="0" w:color="auto"/>
                  </w:divBdr>
                  <w:divsChild>
                    <w:div w:id="548035348">
                      <w:marLeft w:val="0"/>
                      <w:marRight w:val="0"/>
                      <w:marTop w:val="0"/>
                      <w:marBottom w:val="0"/>
                      <w:divBdr>
                        <w:top w:val="none" w:sz="0" w:space="0" w:color="auto"/>
                        <w:left w:val="none" w:sz="0" w:space="0" w:color="auto"/>
                        <w:bottom w:val="none" w:sz="0" w:space="0" w:color="auto"/>
                        <w:right w:val="none" w:sz="0" w:space="0" w:color="auto"/>
                      </w:divBdr>
                    </w:div>
                  </w:divsChild>
                </w:div>
                <w:div w:id="269747260">
                  <w:marLeft w:val="0"/>
                  <w:marRight w:val="0"/>
                  <w:marTop w:val="0"/>
                  <w:marBottom w:val="0"/>
                  <w:divBdr>
                    <w:top w:val="none" w:sz="0" w:space="0" w:color="auto"/>
                    <w:left w:val="none" w:sz="0" w:space="0" w:color="auto"/>
                    <w:bottom w:val="none" w:sz="0" w:space="0" w:color="auto"/>
                    <w:right w:val="none" w:sz="0" w:space="0" w:color="auto"/>
                  </w:divBdr>
                  <w:divsChild>
                    <w:div w:id="1879775684">
                      <w:marLeft w:val="0"/>
                      <w:marRight w:val="0"/>
                      <w:marTop w:val="0"/>
                      <w:marBottom w:val="0"/>
                      <w:divBdr>
                        <w:top w:val="none" w:sz="0" w:space="0" w:color="auto"/>
                        <w:left w:val="none" w:sz="0" w:space="0" w:color="auto"/>
                        <w:bottom w:val="none" w:sz="0" w:space="0" w:color="auto"/>
                        <w:right w:val="none" w:sz="0" w:space="0" w:color="auto"/>
                      </w:divBdr>
                    </w:div>
                  </w:divsChild>
                </w:div>
                <w:div w:id="1503742860">
                  <w:marLeft w:val="0"/>
                  <w:marRight w:val="0"/>
                  <w:marTop w:val="0"/>
                  <w:marBottom w:val="0"/>
                  <w:divBdr>
                    <w:top w:val="none" w:sz="0" w:space="0" w:color="auto"/>
                    <w:left w:val="none" w:sz="0" w:space="0" w:color="auto"/>
                    <w:bottom w:val="none" w:sz="0" w:space="0" w:color="auto"/>
                    <w:right w:val="none" w:sz="0" w:space="0" w:color="auto"/>
                  </w:divBdr>
                  <w:divsChild>
                    <w:div w:id="1887912166">
                      <w:marLeft w:val="0"/>
                      <w:marRight w:val="0"/>
                      <w:marTop w:val="0"/>
                      <w:marBottom w:val="0"/>
                      <w:divBdr>
                        <w:top w:val="none" w:sz="0" w:space="0" w:color="auto"/>
                        <w:left w:val="none" w:sz="0" w:space="0" w:color="auto"/>
                        <w:bottom w:val="none" w:sz="0" w:space="0" w:color="auto"/>
                        <w:right w:val="none" w:sz="0" w:space="0" w:color="auto"/>
                      </w:divBdr>
                    </w:div>
                  </w:divsChild>
                </w:div>
                <w:div w:id="585963648">
                  <w:marLeft w:val="0"/>
                  <w:marRight w:val="0"/>
                  <w:marTop w:val="0"/>
                  <w:marBottom w:val="0"/>
                  <w:divBdr>
                    <w:top w:val="none" w:sz="0" w:space="0" w:color="auto"/>
                    <w:left w:val="none" w:sz="0" w:space="0" w:color="auto"/>
                    <w:bottom w:val="none" w:sz="0" w:space="0" w:color="auto"/>
                    <w:right w:val="none" w:sz="0" w:space="0" w:color="auto"/>
                  </w:divBdr>
                  <w:divsChild>
                    <w:div w:id="1500736270">
                      <w:marLeft w:val="0"/>
                      <w:marRight w:val="0"/>
                      <w:marTop w:val="0"/>
                      <w:marBottom w:val="0"/>
                      <w:divBdr>
                        <w:top w:val="none" w:sz="0" w:space="0" w:color="auto"/>
                        <w:left w:val="none" w:sz="0" w:space="0" w:color="auto"/>
                        <w:bottom w:val="none" w:sz="0" w:space="0" w:color="auto"/>
                        <w:right w:val="none" w:sz="0" w:space="0" w:color="auto"/>
                      </w:divBdr>
                    </w:div>
                  </w:divsChild>
                </w:div>
                <w:div w:id="1795244364">
                  <w:marLeft w:val="0"/>
                  <w:marRight w:val="0"/>
                  <w:marTop w:val="0"/>
                  <w:marBottom w:val="0"/>
                  <w:divBdr>
                    <w:top w:val="none" w:sz="0" w:space="0" w:color="auto"/>
                    <w:left w:val="none" w:sz="0" w:space="0" w:color="auto"/>
                    <w:bottom w:val="none" w:sz="0" w:space="0" w:color="auto"/>
                    <w:right w:val="none" w:sz="0" w:space="0" w:color="auto"/>
                  </w:divBdr>
                  <w:divsChild>
                    <w:div w:id="1999384789">
                      <w:marLeft w:val="0"/>
                      <w:marRight w:val="0"/>
                      <w:marTop w:val="0"/>
                      <w:marBottom w:val="0"/>
                      <w:divBdr>
                        <w:top w:val="none" w:sz="0" w:space="0" w:color="auto"/>
                        <w:left w:val="none" w:sz="0" w:space="0" w:color="auto"/>
                        <w:bottom w:val="none" w:sz="0" w:space="0" w:color="auto"/>
                        <w:right w:val="none" w:sz="0" w:space="0" w:color="auto"/>
                      </w:divBdr>
                    </w:div>
                  </w:divsChild>
                </w:div>
                <w:div w:id="1057896320">
                  <w:marLeft w:val="0"/>
                  <w:marRight w:val="0"/>
                  <w:marTop w:val="0"/>
                  <w:marBottom w:val="0"/>
                  <w:divBdr>
                    <w:top w:val="none" w:sz="0" w:space="0" w:color="auto"/>
                    <w:left w:val="none" w:sz="0" w:space="0" w:color="auto"/>
                    <w:bottom w:val="none" w:sz="0" w:space="0" w:color="auto"/>
                    <w:right w:val="none" w:sz="0" w:space="0" w:color="auto"/>
                  </w:divBdr>
                  <w:divsChild>
                    <w:div w:id="734162062">
                      <w:marLeft w:val="0"/>
                      <w:marRight w:val="0"/>
                      <w:marTop w:val="0"/>
                      <w:marBottom w:val="0"/>
                      <w:divBdr>
                        <w:top w:val="none" w:sz="0" w:space="0" w:color="auto"/>
                        <w:left w:val="none" w:sz="0" w:space="0" w:color="auto"/>
                        <w:bottom w:val="none" w:sz="0" w:space="0" w:color="auto"/>
                        <w:right w:val="none" w:sz="0" w:space="0" w:color="auto"/>
                      </w:divBdr>
                    </w:div>
                  </w:divsChild>
                </w:div>
                <w:div w:id="1150906577">
                  <w:marLeft w:val="0"/>
                  <w:marRight w:val="0"/>
                  <w:marTop w:val="0"/>
                  <w:marBottom w:val="0"/>
                  <w:divBdr>
                    <w:top w:val="none" w:sz="0" w:space="0" w:color="auto"/>
                    <w:left w:val="none" w:sz="0" w:space="0" w:color="auto"/>
                    <w:bottom w:val="none" w:sz="0" w:space="0" w:color="auto"/>
                    <w:right w:val="none" w:sz="0" w:space="0" w:color="auto"/>
                  </w:divBdr>
                  <w:divsChild>
                    <w:div w:id="1389451155">
                      <w:marLeft w:val="0"/>
                      <w:marRight w:val="0"/>
                      <w:marTop w:val="0"/>
                      <w:marBottom w:val="0"/>
                      <w:divBdr>
                        <w:top w:val="none" w:sz="0" w:space="0" w:color="auto"/>
                        <w:left w:val="none" w:sz="0" w:space="0" w:color="auto"/>
                        <w:bottom w:val="none" w:sz="0" w:space="0" w:color="auto"/>
                        <w:right w:val="none" w:sz="0" w:space="0" w:color="auto"/>
                      </w:divBdr>
                    </w:div>
                  </w:divsChild>
                </w:div>
                <w:div w:id="1107773737">
                  <w:marLeft w:val="0"/>
                  <w:marRight w:val="0"/>
                  <w:marTop w:val="0"/>
                  <w:marBottom w:val="0"/>
                  <w:divBdr>
                    <w:top w:val="none" w:sz="0" w:space="0" w:color="auto"/>
                    <w:left w:val="none" w:sz="0" w:space="0" w:color="auto"/>
                    <w:bottom w:val="none" w:sz="0" w:space="0" w:color="auto"/>
                    <w:right w:val="none" w:sz="0" w:space="0" w:color="auto"/>
                  </w:divBdr>
                  <w:divsChild>
                    <w:div w:id="836581935">
                      <w:marLeft w:val="0"/>
                      <w:marRight w:val="0"/>
                      <w:marTop w:val="0"/>
                      <w:marBottom w:val="0"/>
                      <w:divBdr>
                        <w:top w:val="none" w:sz="0" w:space="0" w:color="auto"/>
                        <w:left w:val="none" w:sz="0" w:space="0" w:color="auto"/>
                        <w:bottom w:val="none" w:sz="0" w:space="0" w:color="auto"/>
                        <w:right w:val="none" w:sz="0" w:space="0" w:color="auto"/>
                      </w:divBdr>
                    </w:div>
                  </w:divsChild>
                </w:div>
                <w:div w:id="2318087">
                  <w:marLeft w:val="0"/>
                  <w:marRight w:val="0"/>
                  <w:marTop w:val="0"/>
                  <w:marBottom w:val="0"/>
                  <w:divBdr>
                    <w:top w:val="none" w:sz="0" w:space="0" w:color="auto"/>
                    <w:left w:val="none" w:sz="0" w:space="0" w:color="auto"/>
                    <w:bottom w:val="none" w:sz="0" w:space="0" w:color="auto"/>
                    <w:right w:val="none" w:sz="0" w:space="0" w:color="auto"/>
                  </w:divBdr>
                  <w:divsChild>
                    <w:div w:id="1195071117">
                      <w:marLeft w:val="0"/>
                      <w:marRight w:val="0"/>
                      <w:marTop w:val="0"/>
                      <w:marBottom w:val="0"/>
                      <w:divBdr>
                        <w:top w:val="none" w:sz="0" w:space="0" w:color="auto"/>
                        <w:left w:val="none" w:sz="0" w:space="0" w:color="auto"/>
                        <w:bottom w:val="none" w:sz="0" w:space="0" w:color="auto"/>
                        <w:right w:val="none" w:sz="0" w:space="0" w:color="auto"/>
                      </w:divBdr>
                    </w:div>
                  </w:divsChild>
                </w:div>
                <w:div w:id="1109859322">
                  <w:marLeft w:val="0"/>
                  <w:marRight w:val="0"/>
                  <w:marTop w:val="0"/>
                  <w:marBottom w:val="0"/>
                  <w:divBdr>
                    <w:top w:val="none" w:sz="0" w:space="0" w:color="auto"/>
                    <w:left w:val="none" w:sz="0" w:space="0" w:color="auto"/>
                    <w:bottom w:val="none" w:sz="0" w:space="0" w:color="auto"/>
                    <w:right w:val="none" w:sz="0" w:space="0" w:color="auto"/>
                  </w:divBdr>
                  <w:divsChild>
                    <w:div w:id="574432667">
                      <w:marLeft w:val="0"/>
                      <w:marRight w:val="0"/>
                      <w:marTop w:val="0"/>
                      <w:marBottom w:val="0"/>
                      <w:divBdr>
                        <w:top w:val="none" w:sz="0" w:space="0" w:color="auto"/>
                        <w:left w:val="none" w:sz="0" w:space="0" w:color="auto"/>
                        <w:bottom w:val="none" w:sz="0" w:space="0" w:color="auto"/>
                        <w:right w:val="none" w:sz="0" w:space="0" w:color="auto"/>
                      </w:divBdr>
                    </w:div>
                  </w:divsChild>
                </w:div>
                <w:div w:id="187107288">
                  <w:marLeft w:val="0"/>
                  <w:marRight w:val="0"/>
                  <w:marTop w:val="0"/>
                  <w:marBottom w:val="0"/>
                  <w:divBdr>
                    <w:top w:val="none" w:sz="0" w:space="0" w:color="auto"/>
                    <w:left w:val="none" w:sz="0" w:space="0" w:color="auto"/>
                    <w:bottom w:val="none" w:sz="0" w:space="0" w:color="auto"/>
                    <w:right w:val="none" w:sz="0" w:space="0" w:color="auto"/>
                  </w:divBdr>
                  <w:divsChild>
                    <w:div w:id="1645233868">
                      <w:marLeft w:val="0"/>
                      <w:marRight w:val="0"/>
                      <w:marTop w:val="0"/>
                      <w:marBottom w:val="0"/>
                      <w:divBdr>
                        <w:top w:val="none" w:sz="0" w:space="0" w:color="auto"/>
                        <w:left w:val="none" w:sz="0" w:space="0" w:color="auto"/>
                        <w:bottom w:val="none" w:sz="0" w:space="0" w:color="auto"/>
                        <w:right w:val="none" w:sz="0" w:space="0" w:color="auto"/>
                      </w:divBdr>
                    </w:div>
                  </w:divsChild>
                </w:div>
                <w:div w:id="1665278381">
                  <w:marLeft w:val="0"/>
                  <w:marRight w:val="0"/>
                  <w:marTop w:val="0"/>
                  <w:marBottom w:val="0"/>
                  <w:divBdr>
                    <w:top w:val="none" w:sz="0" w:space="0" w:color="auto"/>
                    <w:left w:val="none" w:sz="0" w:space="0" w:color="auto"/>
                    <w:bottom w:val="none" w:sz="0" w:space="0" w:color="auto"/>
                    <w:right w:val="none" w:sz="0" w:space="0" w:color="auto"/>
                  </w:divBdr>
                  <w:divsChild>
                    <w:div w:id="7417348">
                      <w:marLeft w:val="0"/>
                      <w:marRight w:val="0"/>
                      <w:marTop w:val="0"/>
                      <w:marBottom w:val="0"/>
                      <w:divBdr>
                        <w:top w:val="none" w:sz="0" w:space="0" w:color="auto"/>
                        <w:left w:val="none" w:sz="0" w:space="0" w:color="auto"/>
                        <w:bottom w:val="none" w:sz="0" w:space="0" w:color="auto"/>
                        <w:right w:val="none" w:sz="0" w:space="0" w:color="auto"/>
                      </w:divBdr>
                    </w:div>
                  </w:divsChild>
                </w:div>
                <w:div w:id="2056194085">
                  <w:marLeft w:val="0"/>
                  <w:marRight w:val="0"/>
                  <w:marTop w:val="0"/>
                  <w:marBottom w:val="0"/>
                  <w:divBdr>
                    <w:top w:val="none" w:sz="0" w:space="0" w:color="auto"/>
                    <w:left w:val="none" w:sz="0" w:space="0" w:color="auto"/>
                    <w:bottom w:val="none" w:sz="0" w:space="0" w:color="auto"/>
                    <w:right w:val="none" w:sz="0" w:space="0" w:color="auto"/>
                  </w:divBdr>
                  <w:divsChild>
                    <w:div w:id="108161865">
                      <w:marLeft w:val="0"/>
                      <w:marRight w:val="0"/>
                      <w:marTop w:val="0"/>
                      <w:marBottom w:val="0"/>
                      <w:divBdr>
                        <w:top w:val="none" w:sz="0" w:space="0" w:color="auto"/>
                        <w:left w:val="none" w:sz="0" w:space="0" w:color="auto"/>
                        <w:bottom w:val="none" w:sz="0" w:space="0" w:color="auto"/>
                        <w:right w:val="none" w:sz="0" w:space="0" w:color="auto"/>
                      </w:divBdr>
                    </w:div>
                  </w:divsChild>
                </w:div>
                <w:div w:id="1102800880">
                  <w:marLeft w:val="0"/>
                  <w:marRight w:val="0"/>
                  <w:marTop w:val="0"/>
                  <w:marBottom w:val="0"/>
                  <w:divBdr>
                    <w:top w:val="none" w:sz="0" w:space="0" w:color="auto"/>
                    <w:left w:val="none" w:sz="0" w:space="0" w:color="auto"/>
                    <w:bottom w:val="none" w:sz="0" w:space="0" w:color="auto"/>
                    <w:right w:val="none" w:sz="0" w:space="0" w:color="auto"/>
                  </w:divBdr>
                  <w:divsChild>
                    <w:div w:id="55589420">
                      <w:marLeft w:val="0"/>
                      <w:marRight w:val="0"/>
                      <w:marTop w:val="0"/>
                      <w:marBottom w:val="0"/>
                      <w:divBdr>
                        <w:top w:val="none" w:sz="0" w:space="0" w:color="auto"/>
                        <w:left w:val="none" w:sz="0" w:space="0" w:color="auto"/>
                        <w:bottom w:val="none" w:sz="0" w:space="0" w:color="auto"/>
                        <w:right w:val="none" w:sz="0" w:space="0" w:color="auto"/>
                      </w:divBdr>
                    </w:div>
                  </w:divsChild>
                </w:div>
                <w:div w:id="478420091">
                  <w:marLeft w:val="0"/>
                  <w:marRight w:val="0"/>
                  <w:marTop w:val="0"/>
                  <w:marBottom w:val="0"/>
                  <w:divBdr>
                    <w:top w:val="none" w:sz="0" w:space="0" w:color="auto"/>
                    <w:left w:val="none" w:sz="0" w:space="0" w:color="auto"/>
                    <w:bottom w:val="none" w:sz="0" w:space="0" w:color="auto"/>
                    <w:right w:val="none" w:sz="0" w:space="0" w:color="auto"/>
                  </w:divBdr>
                  <w:divsChild>
                    <w:div w:id="440926729">
                      <w:marLeft w:val="0"/>
                      <w:marRight w:val="0"/>
                      <w:marTop w:val="0"/>
                      <w:marBottom w:val="0"/>
                      <w:divBdr>
                        <w:top w:val="none" w:sz="0" w:space="0" w:color="auto"/>
                        <w:left w:val="none" w:sz="0" w:space="0" w:color="auto"/>
                        <w:bottom w:val="none" w:sz="0" w:space="0" w:color="auto"/>
                        <w:right w:val="none" w:sz="0" w:space="0" w:color="auto"/>
                      </w:divBdr>
                    </w:div>
                  </w:divsChild>
                </w:div>
                <w:div w:id="330834412">
                  <w:marLeft w:val="0"/>
                  <w:marRight w:val="0"/>
                  <w:marTop w:val="0"/>
                  <w:marBottom w:val="0"/>
                  <w:divBdr>
                    <w:top w:val="none" w:sz="0" w:space="0" w:color="auto"/>
                    <w:left w:val="none" w:sz="0" w:space="0" w:color="auto"/>
                    <w:bottom w:val="none" w:sz="0" w:space="0" w:color="auto"/>
                    <w:right w:val="none" w:sz="0" w:space="0" w:color="auto"/>
                  </w:divBdr>
                  <w:divsChild>
                    <w:div w:id="559287307">
                      <w:marLeft w:val="0"/>
                      <w:marRight w:val="0"/>
                      <w:marTop w:val="0"/>
                      <w:marBottom w:val="0"/>
                      <w:divBdr>
                        <w:top w:val="none" w:sz="0" w:space="0" w:color="auto"/>
                        <w:left w:val="none" w:sz="0" w:space="0" w:color="auto"/>
                        <w:bottom w:val="none" w:sz="0" w:space="0" w:color="auto"/>
                        <w:right w:val="none" w:sz="0" w:space="0" w:color="auto"/>
                      </w:divBdr>
                    </w:div>
                  </w:divsChild>
                </w:div>
                <w:div w:id="47917433">
                  <w:marLeft w:val="0"/>
                  <w:marRight w:val="0"/>
                  <w:marTop w:val="0"/>
                  <w:marBottom w:val="0"/>
                  <w:divBdr>
                    <w:top w:val="none" w:sz="0" w:space="0" w:color="auto"/>
                    <w:left w:val="none" w:sz="0" w:space="0" w:color="auto"/>
                    <w:bottom w:val="none" w:sz="0" w:space="0" w:color="auto"/>
                    <w:right w:val="none" w:sz="0" w:space="0" w:color="auto"/>
                  </w:divBdr>
                  <w:divsChild>
                    <w:div w:id="2107069092">
                      <w:marLeft w:val="0"/>
                      <w:marRight w:val="0"/>
                      <w:marTop w:val="0"/>
                      <w:marBottom w:val="0"/>
                      <w:divBdr>
                        <w:top w:val="none" w:sz="0" w:space="0" w:color="auto"/>
                        <w:left w:val="none" w:sz="0" w:space="0" w:color="auto"/>
                        <w:bottom w:val="none" w:sz="0" w:space="0" w:color="auto"/>
                        <w:right w:val="none" w:sz="0" w:space="0" w:color="auto"/>
                      </w:divBdr>
                    </w:div>
                  </w:divsChild>
                </w:div>
                <w:div w:id="1144085678">
                  <w:marLeft w:val="0"/>
                  <w:marRight w:val="0"/>
                  <w:marTop w:val="0"/>
                  <w:marBottom w:val="0"/>
                  <w:divBdr>
                    <w:top w:val="none" w:sz="0" w:space="0" w:color="auto"/>
                    <w:left w:val="none" w:sz="0" w:space="0" w:color="auto"/>
                    <w:bottom w:val="none" w:sz="0" w:space="0" w:color="auto"/>
                    <w:right w:val="none" w:sz="0" w:space="0" w:color="auto"/>
                  </w:divBdr>
                  <w:divsChild>
                    <w:div w:id="460072921">
                      <w:marLeft w:val="0"/>
                      <w:marRight w:val="0"/>
                      <w:marTop w:val="0"/>
                      <w:marBottom w:val="0"/>
                      <w:divBdr>
                        <w:top w:val="none" w:sz="0" w:space="0" w:color="auto"/>
                        <w:left w:val="none" w:sz="0" w:space="0" w:color="auto"/>
                        <w:bottom w:val="none" w:sz="0" w:space="0" w:color="auto"/>
                        <w:right w:val="none" w:sz="0" w:space="0" w:color="auto"/>
                      </w:divBdr>
                    </w:div>
                  </w:divsChild>
                </w:div>
                <w:div w:id="1253127477">
                  <w:marLeft w:val="0"/>
                  <w:marRight w:val="0"/>
                  <w:marTop w:val="0"/>
                  <w:marBottom w:val="0"/>
                  <w:divBdr>
                    <w:top w:val="none" w:sz="0" w:space="0" w:color="auto"/>
                    <w:left w:val="none" w:sz="0" w:space="0" w:color="auto"/>
                    <w:bottom w:val="none" w:sz="0" w:space="0" w:color="auto"/>
                    <w:right w:val="none" w:sz="0" w:space="0" w:color="auto"/>
                  </w:divBdr>
                  <w:divsChild>
                    <w:div w:id="727647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9030718">
          <w:marLeft w:val="0"/>
          <w:marRight w:val="0"/>
          <w:marTop w:val="0"/>
          <w:marBottom w:val="0"/>
          <w:divBdr>
            <w:top w:val="none" w:sz="0" w:space="0" w:color="auto"/>
            <w:left w:val="none" w:sz="0" w:space="0" w:color="auto"/>
            <w:bottom w:val="none" w:sz="0" w:space="0" w:color="auto"/>
            <w:right w:val="none" w:sz="0" w:space="0" w:color="auto"/>
          </w:divBdr>
        </w:div>
        <w:div w:id="704134026">
          <w:marLeft w:val="0"/>
          <w:marRight w:val="0"/>
          <w:marTop w:val="0"/>
          <w:marBottom w:val="0"/>
          <w:divBdr>
            <w:top w:val="none" w:sz="0" w:space="0" w:color="auto"/>
            <w:left w:val="none" w:sz="0" w:space="0" w:color="auto"/>
            <w:bottom w:val="none" w:sz="0" w:space="0" w:color="auto"/>
            <w:right w:val="none" w:sz="0" w:space="0" w:color="auto"/>
          </w:divBdr>
        </w:div>
        <w:div w:id="1426607412">
          <w:marLeft w:val="0"/>
          <w:marRight w:val="0"/>
          <w:marTop w:val="0"/>
          <w:marBottom w:val="0"/>
          <w:divBdr>
            <w:top w:val="none" w:sz="0" w:space="0" w:color="auto"/>
            <w:left w:val="none" w:sz="0" w:space="0" w:color="auto"/>
            <w:bottom w:val="none" w:sz="0" w:space="0" w:color="auto"/>
            <w:right w:val="none" w:sz="0" w:space="0" w:color="auto"/>
          </w:divBdr>
          <w:divsChild>
            <w:div w:id="88166124">
              <w:marLeft w:val="-75"/>
              <w:marRight w:val="0"/>
              <w:marTop w:val="30"/>
              <w:marBottom w:val="30"/>
              <w:divBdr>
                <w:top w:val="none" w:sz="0" w:space="0" w:color="auto"/>
                <w:left w:val="none" w:sz="0" w:space="0" w:color="auto"/>
                <w:bottom w:val="none" w:sz="0" w:space="0" w:color="auto"/>
                <w:right w:val="none" w:sz="0" w:space="0" w:color="auto"/>
              </w:divBdr>
              <w:divsChild>
                <w:div w:id="1078989201">
                  <w:marLeft w:val="0"/>
                  <w:marRight w:val="0"/>
                  <w:marTop w:val="0"/>
                  <w:marBottom w:val="0"/>
                  <w:divBdr>
                    <w:top w:val="none" w:sz="0" w:space="0" w:color="auto"/>
                    <w:left w:val="none" w:sz="0" w:space="0" w:color="auto"/>
                    <w:bottom w:val="none" w:sz="0" w:space="0" w:color="auto"/>
                    <w:right w:val="none" w:sz="0" w:space="0" w:color="auto"/>
                  </w:divBdr>
                  <w:divsChild>
                    <w:div w:id="870458512">
                      <w:marLeft w:val="0"/>
                      <w:marRight w:val="0"/>
                      <w:marTop w:val="0"/>
                      <w:marBottom w:val="0"/>
                      <w:divBdr>
                        <w:top w:val="none" w:sz="0" w:space="0" w:color="auto"/>
                        <w:left w:val="none" w:sz="0" w:space="0" w:color="auto"/>
                        <w:bottom w:val="none" w:sz="0" w:space="0" w:color="auto"/>
                        <w:right w:val="none" w:sz="0" w:space="0" w:color="auto"/>
                      </w:divBdr>
                    </w:div>
                  </w:divsChild>
                </w:div>
                <w:div w:id="1422676979">
                  <w:marLeft w:val="0"/>
                  <w:marRight w:val="0"/>
                  <w:marTop w:val="0"/>
                  <w:marBottom w:val="0"/>
                  <w:divBdr>
                    <w:top w:val="none" w:sz="0" w:space="0" w:color="auto"/>
                    <w:left w:val="none" w:sz="0" w:space="0" w:color="auto"/>
                    <w:bottom w:val="none" w:sz="0" w:space="0" w:color="auto"/>
                    <w:right w:val="none" w:sz="0" w:space="0" w:color="auto"/>
                  </w:divBdr>
                  <w:divsChild>
                    <w:div w:id="1810512152">
                      <w:marLeft w:val="0"/>
                      <w:marRight w:val="0"/>
                      <w:marTop w:val="0"/>
                      <w:marBottom w:val="0"/>
                      <w:divBdr>
                        <w:top w:val="none" w:sz="0" w:space="0" w:color="auto"/>
                        <w:left w:val="none" w:sz="0" w:space="0" w:color="auto"/>
                        <w:bottom w:val="none" w:sz="0" w:space="0" w:color="auto"/>
                        <w:right w:val="none" w:sz="0" w:space="0" w:color="auto"/>
                      </w:divBdr>
                    </w:div>
                  </w:divsChild>
                </w:div>
                <w:div w:id="873351631">
                  <w:marLeft w:val="0"/>
                  <w:marRight w:val="0"/>
                  <w:marTop w:val="0"/>
                  <w:marBottom w:val="0"/>
                  <w:divBdr>
                    <w:top w:val="none" w:sz="0" w:space="0" w:color="auto"/>
                    <w:left w:val="none" w:sz="0" w:space="0" w:color="auto"/>
                    <w:bottom w:val="none" w:sz="0" w:space="0" w:color="auto"/>
                    <w:right w:val="none" w:sz="0" w:space="0" w:color="auto"/>
                  </w:divBdr>
                  <w:divsChild>
                    <w:div w:id="622538450">
                      <w:marLeft w:val="0"/>
                      <w:marRight w:val="0"/>
                      <w:marTop w:val="0"/>
                      <w:marBottom w:val="0"/>
                      <w:divBdr>
                        <w:top w:val="none" w:sz="0" w:space="0" w:color="auto"/>
                        <w:left w:val="none" w:sz="0" w:space="0" w:color="auto"/>
                        <w:bottom w:val="none" w:sz="0" w:space="0" w:color="auto"/>
                        <w:right w:val="none" w:sz="0" w:space="0" w:color="auto"/>
                      </w:divBdr>
                    </w:div>
                  </w:divsChild>
                </w:div>
                <w:div w:id="2005618992">
                  <w:marLeft w:val="0"/>
                  <w:marRight w:val="0"/>
                  <w:marTop w:val="0"/>
                  <w:marBottom w:val="0"/>
                  <w:divBdr>
                    <w:top w:val="none" w:sz="0" w:space="0" w:color="auto"/>
                    <w:left w:val="none" w:sz="0" w:space="0" w:color="auto"/>
                    <w:bottom w:val="none" w:sz="0" w:space="0" w:color="auto"/>
                    <w:right w:val="none" w:sz="0" w:space="0" w:color="auto"/>
                  </w:divBdr>
                  <w:divsChild>
                    <w:div w:id="995956247">
                      <w:marLeft w:val="0"/>
                      <w:marRight w:val="0"/>
                      <w:marTop w:val="0"/>
                      <w:marBottom w:val="0"/>
                      <w:divBdr>
                        <w:top w:val="none" w:sz="0" w:space="0" w:color="auto"/>
                        <w:left w:val="none" w:sz="0" w:space="0" w:color="auto"/>
                        <w:bottom w:val="none" w:sz="0" w:space="0" w:color="auto"/>
                        <w:right w:val="none" w:sz="0" w:space="0" w:color="auto"/>
                      </w:divBdr>
                    </w:div>
                  </w:divsChild>
                </w:div>
                <w:div w:id="1621302763">
                  <w:marLeft w:val="0"/>
                  <w:marRight w:val="0"/>
                  <w:marTop w:val="0"/>
                  <w:marBottom w:val="0"/>
                  <w:divBdr>
                    <w:top w:val="none" w:sz="0" w:space="0" w:color="auto"/>
                    <w:left w:val="none" w:sz="0" w:space="0" w:color="auto"/>
                    <w:bottom w:val="none" w:sz="0" w:space="0" w:color="auto"/>
                    <w:right w:val="none" w:sz="0" w:space="0" w:color="auto"/>
                  </w:divBdr>
                  <w:divsChild>
                    <w:div w:id="1164318687">
                      <w:marLeft w:val="0"/>
                      <w:marRight w:val="0"/>
                      <w:marTop w:val="0"/>
                      <w:marBottom w:val="0"/>
                      <w:divBdr>
                        <w:top w:val="none" w:sz="0" w:space="0" w:color="auto"/>
                        <w:left w:val="none" w:sz="0" w:space="0" w:color="auto"/>
                        <w:bottom w:val="none" w:sz="0" w:space="0" w:color="auto"/>
                        <w:right w:val="none" w:sz="0" w:space="0" w:color="auto"/>
                      </w:divBdr>
                    </w:div>
                  </w:divsChild>
                </w:div>
                <w:div w:id="529799724">
                  <w:marLeft w:val="0"/>
                  <w:marRight w:val="0"/>
                  <w:marTop w:val="0"/>
                  <w:marBottom w:val="0"/>
                  <w:divBdr>
                    <w:top w:val="none" w:sz="0" w:space="0" w:color="auto"/>
                    <w:left w:val="none" w:sz="0" w:space="0" w:color="auto"/>
                    <w:bottom w:val="none" w:sz="0" w:space="0" w:color="auto"/>
                    <w:right w:val="none" w:sz="0" w:space="0" w:color="auto"/>
                  </w:divBdr>
                  <w:divsChild>
                    <w:div w:id="1265109313">
                      <w:marLeft w:val="0"/>
                      <w:marRight w:val="0"/>
                      <w:marTop w:val="0"/>
                      <w:marBottom w:val="0"/>
                      <w:divBdr>
                        <w:top w:val="none" w:sz="0" w:space="0" w:color="auto"/>
                        <w:left w:val="none" w:sz="0" w:space="0" w:color="auto"/>
                        <w:bottom w:val="none" w:sz="0" w:space="0" w:color="auto"/>
                        <w:right w:val="none" w:sz="0" w:space="0" w:color="auto"/>
                      </w:divBdr>
                    </w:div>
                  </w:divsChild>
                </w:div>
                <w:div w:id="130833370">
                  <w:marLeft w:val="0"/>
                  <w:marRight w:val="0"/>
                  <w:marTop w:val="0"/>
                  <w:marBottom w:val="0"/>
                  <w:divBdr>
                    <w:top w:val="none" w:sz="0" w:space="0" w:color="auto"/>
                    <w:left w:val="none" w:sz="0" w:space="0" w:color="auto"/>
                    <w:bottom w:val="none" w:sz="0" w:space="0" w:color="auto"/>
                    <w:right w:val="none" w:sz="0" w:space="0" w:color="auto"/>
                  </w:divBdr>
                  <w:divsChild>
                    <w:div w:id="608008504">
                      <w:marLeft w:val="0"/>
                      <w:marRight w:val="0"/>
                      <w:marTop w:val="0"/>
                      <w:marBottom w:val="0"/>
                      <w:divBdr>
                        <w:top w:val="none" w:sz="0" w:space="0" w:color="auto"/>
                        <w:left w:val="none" w:sz="0" w:space="0" w:color="auto"/>
                        <w:bottom w:val="none" w:sz="0" w:space="0" w:color="auto"/>
                        <w:right w:val="none" w:sz="0" w:space="0" w:color="auto"/>
                      </w:divBdr>
                    </w:div>
                  </w:divsChild>
                </w:div>
                <w:div w:id="2125491294">
                  <w:marLeft w:val="0"/>
                  <w:marRight w:val="0"/>
                  <w:marTop w:val="0"/>
                  <w:marBottom w:val="0"/>
                  <w:divBdr>
                    <w:top w:val="none" w:sz="0" w:space="0" w:color="auto"/>
                    <w:left w:val="none" w:sz="0" w:space="0" w:color="auto"/>
                    <w:bottom w:val="none" w:sz="0" w:space="0" w:color="auto"/>
                    <w:right w:val="none" w:sz="0" w:space="0" w:color="auto"/>
                  </w:divBdr>
                  <w:divsChild>
                    <w:div w:id="1583685250">
                      <w:marLeft w:val="0"/>
                      <w:marRight w:val="0"/>
                      <w:marTop w:val="0"/>
                      <w:marBottom w:val="0"/>
                      <w:divBdr>
                        <w:top w:val="none" w:sz="0" w:space="0" w:color="auto"/>
                        <w:left w:val="none" w:sz="0" w:space="0" w:color="auto"/>
                        <w:bottom w:val="none" w:sz="0" w:space="0" w:color="auto"/>
                        <w:right w:val="none" w:sz="0" w:space="0" w:color="auto"/>
                      </w:divBdr>
                    </w:div>
                  </w:divsChild>
                </w:div>
                <w:div w:id="1875997074">
                  <w:marLeft w:val="0"/>
                  <w:marRight w:val="0"/>
                  <w:marTop w:val="0"/>
                  <w:marBottom w:val="0"/>
                  <w:divBdr>
                    <w:top w:val="none" w:sz="0" w:space="0" w:color="auto"/>
                    <w:left w:val="none" w:sz="0" w:space="0" w:color="auto"/>
                    <w:bottom w:val="none" w:sz="0" w:space="0" w:color="auto"/>
                    <w:right w:val="none" w:sz="0" w:space="0" w:color="auto"/>
                  </w:divBdr>
                  <w:divsChild>
                    <w:div w:id="1733650262">
                      <w:marLeft w:val="0"/>
                      <w:marRight w:val="0"/>
                      <w:marTop w:val="0"/>
                      <w:marBottom w:val="0"/>
                      <w:divBdr>
                        <w:top w:val="none" w:sz="0" w:space="0" w:color="auto"/>
                        <w:left w:val="none" w:sz="0" w:space="0" w:color="auto"/>
                        <w:bottom w:val="none" w:sz="0" w:space="0" w:color="auto"/>
                        <w:right w:val="none" w:sz="0" w:space="0" w:color="auto"/>
                      </w:divBdr>
                    </w:div>
                  </w:divsChild>
                </w:div>
                <w:div w:id="421150493">
                  <w:marLeft w:val="0"/>
                  <w:marRight w:val="0"/>
                  <w:marTop w:val="0"/>
                  <w:marBottom w:val="0"/>
                  <w:divBdr>
                    <w:top w:val="none" w:sz="0" w:space="0" w:color="auto"/>
                    <w:left w:val="none" w:sz="0" w:space="0" w:color="auto"/>
                    <w:bottom w:val="none" w:sz="0" w:space="0" w:color="auto"/>
                    <w:right w:val="none" w:sz="0" w:space="0" w:color="auto"/>
                  </w:divBdr>
                  <w:divsChild>
                    <w:div w:id="695888804">
                      <w:marLeft w:val="0"/>
                      <w:marRight w:val="0"/>
                      <w:marTop w:val="0"/>
                      <w:marBottom w:val="0"/>
                      <w:divBdr>
                        <w:top w:val="none" w:sz="0" w:space="0" w:color="auto"/>
                        <w:left w:val="none" w:sz="0" w:space="0" w:color="auto"/>
                        <w:bottom w:val="none" w:sz="0" w:space="0" w:color="auto"/>
                        <w:right w:val="none" w:sz="0" w:space="0" w:color="auto"/>
                      </w:divBdr>
                    </w:div>
                  </w:divsChild>
                </w:div>
                <w:div w:id="356548390">
                  <w:marLeft w:val="0"/>
                  <w:marRight w:val="0"/>
                  <w:marTop w:val="0"/>
                  <w:marBottom w:val="0"/>
                  <w:divBdr>
                    <w:top w:val="none" w:sz="0" w:space="0" w:color="auto"/>
                    <w:left w:val="none" w:sz="0" w:space="0" w:color="auto"/>
                    <w:bottom w:val="none" w:sz="0" w:space="0" w:color="auto"/>
                    <w:right w:val="none" w:sz="0" w:space="0" w:color="auto"/>
                  </w:divBdr>
                  <w:divsChild>
                    <w:div w:id="1528445907">
                      <w:marLeft w:val="0"/>
                      <w:marRight w:val="0"/>
                      <w:marTop w:val="0"/>
                      <w:marBottom w:val="0"/>
                      <w:divBdr>
                        <w:top w:val="none" w:sz="0" w:space="0" w:color="auto"/>
                        <w:left w:val="none" w:sz="0" w:space="0" w:color="auto"/>
                        <w:bottom w:val="none" w:sz="0" w:space="0" w:color="auto"/>
                        <w:right w:val="none" w:sz="0" w:space="0" w:color="auto"/>
                      </w:divBdr>
                    </w:div>
                  </w:divsChild>
                </w:div>
                <w:div w:id="1585996309">
                  <w:marLeft w:val="0"/>
                  <w:marRight w:val="0"/>
                  <w:marTop w:val="0"/>
                  <w:marBottom w:val="0"/>
                  <w:divBdr>
                    <w:top w:val="none" w:sz="0" w:space="0" w:color="auto"/>
                    <w:left w:val="none" w:sz="0" w:space="0" w:color="auto"/>
                    <w:bottom w:val="none" w:sz="0" w:space="0" w:color="auto"/>
                    <w:right w:val="none" w:sz="0" w:space="0" w:color="auto"/>
                  </w:divBdr>
                  <w:divsChild>
                    <w:div w:id="354502280">
                      <w:marLeft w:val="0"/>
                      <w:marRight w:val="0"/>
                      <w:marTop w:val="0"/>
                      <w:marBottom w:val="0"/>
                      <w:divBdr>
                        <w:top w:val="none" w:sz="0" w:space="0" w:color="auto"/>
                        <w:left w:val="none" w:sz="0" w:space="0" w:color="auto"/>
                        <w:bottom w:val="none" w:sz="0" w:space="0" w:color="auto"/>
                        <w:right w:val="none" w:sz="0" w:space="0" w:color="auto"/>
                      </w:divBdr>
                    </w:div>
                  </w:divsChild>
                </w:div>
                <w:div w:id="314183309">
                  <w:marLeft w:val="0"/>
                  <w:marRight w:val="0"/>
                  <w:marTop w:val="0"/>
                  <w:marBottom w:val="0"/>
                  <w:divBdr>
                    <w:top w:val="none" w:sz="0" w:space="0" w:color="auto"/>
                    <w:left w:val="none" w:sz="0" w:space="0" w:color="auto"/>
                    <w:bottom w:val="none" w:sz="0" w:space="0" w:color="auto"/>
                    <w:right w:val="none" w:sz="0" w:space="0" w:color="auto"/>
                  </w:divBdr>
                  <w:divsChild>
                    <w:div w:id="1739475413">
                      <w:marLeft w:val="0"/>
                      <w:marRight w:val="0"/>
                      <w:marTop w:val="0"/>
                      <w:marBottom w:val="0"/>
                      <w:divBdr>
                        <w:top w:val="none" w:sz="0" w:space="0" w:color="auto"/>
                        <w:left w:val="none" w:sz="0" w:space="0" w:color="auto"/>
                        <w:bottom w:val="none" w:sz="0" w:space="0" w:color="auto"/>
                        <w:right w:val="none" w:sz="0" w:space="0" w:color="auto"/>
                      </w:divBdr>
                    </w:div>
                  </w:divsChild>
                </w:div>
                <w:div w:id="304512276">
                  <w:marLeft w:val="0"/>
                  <w:marRight w:val="0"/>
                  <w:marTop w:val="0"/>
                  <w:marBottom w:val="0"/>
                  <w:divBdr>
                    <w:top w:val="none" w:sz="0" w:space="0" w:color="auto"/>
                    <w:left w:val="none" w:sz="0" w:space="0" w:color="auto"/>
                    <w:bottom w:val="none" w:sz="0" w:space="0" w:color="auto"/>
                    <w:right w:val="none" w:sz="0" w:space="0" w:color="auto"/>
                  </w:divBdr>
                  <w:divsChild>
                    <w:div w:id="1143356184">
                      <w:marLeft w:val="0"/>
                      <w:marRight w:val="0"/>
                      <w:marTop w:val="0"/>
                      <w:marBottom w:val="0"/>
                      <w:divBdr>
                        <w:top w:val="none" w:sz="0" w:space="0" w:color="auto"/>
                        <w:left w:val="none" w:sz="0" w:space="0" w:color="auto"/>
                        <w:bottom w:val="none" w:sz="0" w:space="0" w:color="auto"/>
                        <w:right w:val="none" w:sz="0" w:space="0" w:color="auto"/>
                      </w:divBdr>
                    </w:div>
                  </w:divsChild>
                </w:div>
                <w:div w:id="632490908">
                  <w:marLeft w:val="0"/>
                  <w:marRight w:val="0"/>
                  <w:marTop w:val="0"/>
                  <w:marBottom w:val="0"/>
                  <w:divBdr>
                    <w:top w:val="none" w:sz="0" w:space="0" w:color="auto"/>
                    <w:left w:val="none" w:sz="0" w:space="0" w:color="auto"/>
                    <w:bottom w:val="none" w:sz="0" w:space="0" w:color="auto"/>
                    <w:right w:val="none" w:sz="0" w:space="0" w:color="auto"/>
                  </w:divBdr>
                  <w:divsChild>
                    <w:div w:id="138157739">
                      <w:marLeft w:val="0"/>
                      <w:marRight w:val="0"/>
                      <w:marTop w:val="0"/>
                      <w:marBottom w:val="0"/>
                      <w:divBdr>
                        <w:top w:val="none" w:sz="0" w:space="0" w:color="auto"/>
                        <w:left w:val="none" w:sz="0" w:space="0" w:color="auto"/>
                        <w:bottom w:val="none" w:sz="0" w:space="0" w:color="auto"/>
                        <w:right w:val="none" w:sz="0" w:space="0" w:color="auto"/>
                      </w:divBdr>
                    </w:div>
                  </w:divsChild>
                </w:div>
                <w:div w:id="785735948">
                  <w:marLeft w:val="0"/>
                  <w:marRight w:val="0"/>
                  <w:marTop w:val="0"/>
                  <w:marBottom w:val="0"/>
                  <w:divBdr>
                    <w:top w:val="none" w:sz="0" w:space="0" w:color="auto"/>
                    <w:left w:val="none" w:sz="0" w:space="0" w:color="auto"/>
                    <w:bottom w:val="none" w:sz="0" w:space="0" w:color="auto"/>
                    <w:right w:val="none" w:sz="0" w:space="0" w:color="auto"/>
                  </w:divBdr>
                  <w:divsChild>
                    <w:div w:id="1933929718">
                      <w:marLeft w:val="0"/>
                      <w:marRight w:val="0"/>
                      <w:marTop w:val="0"/>
                      <w:marBottom w:val="0"/>
                      <w:divBdr>
                        <w:top w:val="none" w:sz="0" w:space="0" w:color="auto"/>
                        <w:left w:val="none" w:sz="0" w:space="0" w:color="auto"/>
                        <w:bottom w:val="none" w:sz="0" w:space="0" w:color="auto"/>
                        <w:right w:val="none" w:sz="0" w:space="0" w:color="auto"/>
                      </w:divBdr>
                    </w:div>
                  </w:divsChild>
                </w:div>
                <w:div w:id="292178646">
                  <w:marLeft w:val="0"/>
                  <w:marRight w:val="0"/>
                  <w:marTop w:val="0"/>
                  <w:marBottom w:val="0"/>
                  <w:divBdr>
                    <w:top w:val="none" w:sz="0" w:space="0" w:color="auto"/>
                    <w:left w:val="none" w:sz="0" w:space="0" w:color="auto"/>
                    <w:bottom w:val="none" w:sz="0" w:space="0" w:color="auto"/>
                    <w:right w:val="none" w:sz="0" w:space="0" w:color="auto"/>
                  </w:divBdr>
                  <w:divsChild>
                    <w:div w:id="700319782">
                      <w:marLeft w:val="0"/>
                      <w:marRight w:val="0"/>
                      <w:marTop w:val="0"/>
                      <w:marBottom w:val="0"/>
                      <w:divBdr>
                        <w:top w:val="none" w:sz="0" w:space="0" w:color="auto"/>
                        <w:left w:val="none" w:sz="0" w:space="0" w:color="auto"/>
                        <w:bottom w:val="none" w:sz="0" w:space="0" w:color="auto"/>
                        <w:right w:val="none" w:sz="0" w:space="0" w:color="auto"/>
                      </w:divBdr>
                    </w:div>
                  </w:divsChild>
                </w:div>
                <w:div w:id="1699309940">
                  <w:marLeft w:val="0"/>
                  <w:marRight w:val="0"/>
                  <w:marTop w:val="0"/>
                  <w:marBottom w:val="0"/>
                  <w:divBdr>
                    <w:top w:val="none" w:sz="0" w:space="0" w:color="auto"/>
                    <w:left w:val="none" w:sz="0" w:space="0" w:color="auto"/>
                    <w:bottom w:val="none" w:sz="0" w:space="0" w:color="auto"/>
                    <w:right w:val="none" w:sz="0" w:space="0" w:color="auto"/>
                  </w:divBdr>
                  <w:divsChild>
                    <w:div w:id="242495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9632117">
          <w:marLeft w:val="0"/>
          <w:marRight w:val="0"/>
          <w:marTop w:val="0"/>
          <w:marBottom w:val="0"/>
          <w:divBdr>
            <w:top w:val="none" w:sz="0" w:space="0" w:color="auto"/>
            <w:left w:val="none" w:sz="0" w:space="0" w:color="auto"/>
            <w:bottom w:val="none" w:sz="0" w:space="0" w:color="auto"/>
            <w:right w:val="none" w:sz="0" w:space="0" w:color="auto"/>
          </w:divBdr>
        </w:div>
      </w:divsChild>
    </w:div>
    <w:div w:id="1369531812">
      <w:bodyDiv w:val="1"/>
      <w:marLeft w:val="0"/>
      <w:marRight w:val="0"/>
      <w:marTop w:val="0"/>
      <w:marBottom w:val="0"/>
      <w:divBdr>
        <w:top w:val="none" w:sz="0" w:space="0" w:color="auto"/>
        <w:left w:val="none" w:sz="0" w:space="0" w:color="auto"/>
        <w:bottom w:val="none" w:sz="0" w:space="0" w:color="auto"/>
        <w:right w:val="none" w:sz="0" w:space="0" w:color="auto"/>
      </w:divBdr>
    </w:div>
    <w:div w:id="1508712313">
      <w:bodyDiv w:val="1"/>
      <w:marLeft w:val="0"/>
      <w:marRight w:val="0"/>
      <w:marTop w:val="0"/>
      <w:marBottom w:val="0"/>
      <w:divBdr>
        <w:top w:val="none" w:sz="0" w:space="0" w:color="auto"/>
        <w:left w:val="none" w:sz="0" w:space="0" w:color="auto"/>
        <w:bottom w:val="none" w:sz="0" w:space="0" w:color="auto"/>
        <w:right w:val="none" w:sz="0" w:space="0" w:color="auto"/>
      </w:divBdr>
      <w:divsChild>
        <w:div w:id="1402555628">
          <w:marLeft w:val="0"/>
          <w:marRight w:val="0"/>
          <w:marTop w:val="0"/>
          <w:marBottom w:val="0"/>
          <w:divBdr>
            <w:top w:val="none" w:sz="0" w:space="0" w:color="auto"/>
            <w:left w:val="none" w:sz="0" w:space="0" w:color="auto"/>
            <w:bottom w:val="none" w:sz="0" w:space="0" w:color="auto"/>
            <w:right w:val="none" w:sz="0" w:space="0" w:color="auto"/>
          </w:divBdr>
        </w:div>
        <w:div w:id="74281887">
          <w:marLeft w:val="0"/>
          <w:marRight w:val="0"/>
          <w:marTop w:val="0"/>
          <w:marBottom w:val="0"/>
          <w:divBdr>
            <w:top w:val="none" w:sz="0" w:space="0" w:color="auto"/>
            <w:left w:val="none" w:sz="0" w:space="0" w:color="auto"/>
            <w:bottom w:val="none" w:sz="0" w:space="0" w:color="auto"/>
            <w:right w:val="none" w:sz="0" w:space="0" w:color="auto"/>
          </w:divBdr>
          <w:divsChild>
            <w:div w:id="493227850">
              <w:marLeft w:val="-75"/>
              <w:marRight w:val="0"/>
              <w:marTop w:val="30"/>
              <w:marBottom w:val="30"/>
              <w:divBdr>
                <w:top w:val="none" w:sz="0" w:space="0" w:color="auto"/>
                <w:left w:val="none" w:sz="0" w:space="0" w:color="auto"/>
                <w:bottom w:val="none" w:sz="0" w:space="0" w:color="auto"/>
                <w:right w:val="none" w:sz="0" w:space="0" w:color="auto"/>
              </w:divBdr>
              <w:divsChild>
                <w:div w:id="1747335036">
                  <w:marLeft w:val="0"/>
                  <w:marRight w:val="0"/>
                  <w:marTop w:val="0"/>
                  <w:marBottom w:val="0"/>
                  <w:divBdr>
                    <w:top w:val="none" w:sz="0" w:space="0" w:color="auto"/>
                    <w:left w:val="none" w:sz="0" w:space="0" w:color="auto"/>
                    <w:bottom w:val="none" w:sz="0" w:space="0" w:color="auto"/>
                    <w:right w:val="none" w:sz="0" w:space="0" w:color="auto"/>
                  </w:divBdr>
                  <w:divsChild>
                    <w:div w:id="341204704">
                      <w:marLeft w:val="0"/>
                      <w:marRight w:val="0"/>
                      <w:marTop w:val="0"/>
                      <w:marBottom w:val="0"/>
                      <w:divBdr>
                        <w:top w:val="none" w:sz="0" w:space="0" w:color="auto"/>
                        <w:left w:val="none" w:sz="0" w:space="0" w:color="auto"/>
                        <w:bottom w:val="none" w:sz="0" w:space="0" w:color="auto"/>
                        <w:right w:val="none" w:sz="0" w:space="0" w:color="auto"/>
                      </w:divBdr>
                    </w:div>
                  </w:divsChild>
                </w:div>
                <w:div w:id="1253513847">
                  <w:marLeft w:val="0"/>
                  <w:marRight w:val="0"/>
                  <w:marTop w:val="0"/>
                  <w:marBottom w:val="0"/>
                  <w:divBdr>
                    <w:top w:val="none" w:sz="0" w:space="0" w:color="auto"/>
                    <w:left w:val="none" w:sz="0" w:space="0" w:color="auto"/>
                    <w:bottom w:val="none" w:sz="0" w:space="0" w:color="auto"/>
                    <w:right w:val="none" w:sz="0" w:space="0" w:color="auto"/>
                  </w:divBdr>
                  <w:divsChild>
                    <w:div w:id="912818163">
                      <w:marLeft w:val="0"/>
                      <w:marRight w:val="0"/>
                      <w:marTop w:val="0"/>
                      <w:marBottom w:val="0"/>
                      <w:divBdr>
                        <w:top w:val="none" w:sz="0" w:space="0" w:color="auto"/>
                        <w:left w:val="none" w:sz="0" w:space="0" w:color="auto"/>
                        <w:bottom w:val="none" w:sz="0" w:space="0" w:color="auto"/>
                        <w:right w:val="none" w:sz="0" w:space="0" w:color="auto"/>
                      </w:divBdr>
                    </w:div>
                  </w:divsChild>
                </w:div>
                <w:div w:id="1342976278">
                  <w:marLeft w:val="0"/>
                  <w:marRight w:val="0"/>
                  <w:marTop w:val="0"/>
                  <w:marBottom w:val="0"/>
                  <w:divBdr>
                    <w:top w:val="none" w:sz="0" w:space="0" w:color="auto"/>
                    <w:left w:val="none" w:sz="0" w:space="0" w:color="auto"/>
                    <w:bottom w:val="none" w:sz="0" w:space="0" w:color="auto"/>
                    <w:right w:val="none" w:sz="0" w:space="0" w:color="auto"/>
                  </w:divBdr>
                  <w:divsChild>
                    <w:div w:id="1310867973">
                      <w:marLeft w:val="0"/>
                      <w:marRight w:val="0"/>
                      <w:marTop w:val="0"/>
                      <w:marBottom w:val="0"/>
                      <w:divBdr>
                        <w:top w:val="none" w:sz="0" w:space="0" w:color="auto"/>
                        <w:left w:val="none" w:sz="0" w:space="0" w:color="auto"/>
                        <w:bottom w:val="none" w:sz="0" w:space="0" w:color="auto"/>
                        <w:right w:val="none" w:sz="0" w:space="0" w:color="auto"/>
                      </w:divBdr>
                    </w:div>
                  </w:divsChild>
                </w:div>
                <w:div w:id="1601446549">
                  <w:marLeft w:val="0"/>
                  <w:marRight w:val="0"/>
                  <w:marTop w:val="0"/>
                  <w:marBottom w:val="0"/>
                  <w:divBdr>
                    <w:top w:val="none" w:sz="0" w:space="0" w:color="auto"/>
                    <w:left w:val="none" w:sz="0" w:space="0" w:color="auto"/>
                    <w:bottom w:val="none" w:sz="0" w:space="0" w:color="auto"/>
                    <w:right w:val="none" w:sz="0" w:space="0" w:color="auto"/>
                  </w:divBdr>
                  <w:divsChild>
                    <w:div w:id="725878043">
                      <w:marLeft w:val="0"/>
                      <w:marRight w:val="0"/>
                      <w:marTop w:val="0"/>
                      <w:marBottom w:val="0"/>
                      <w:divBdr>
                        <w:top w:val="none" w:sz="0" w:space="0" w:color="auto"/>
                        <w:left w:val="none" w:sz="0" w:space="0" w:color="auto"/>
                        <w:bottom w:val="none" w:sz="0" w:space="0" w:color="auto"/>
                        <w:right w:val="none" w:sz="0" w:space="0" w:color="auto"/>
                      </w:divBdr>
                    </w:div>
                  </w:divsChild>
                </w:div>
                <w:div w:id="1207255941">
                  <w:marLeft w:val="0"/>
                  <w:marRight w:val="0"/>
                  <w:marTop w:val="0"/>
                  <w:marBottom w:val="0"/>
                  <w:divBdr>
                    <w:top w:val="none" w:sz="0" w:space="0" w:color="auto"/>
                    <w:left w:val="none" w:sz="0" w:space="0" w:color="auto"/>
                    <w:bottom w:val="none" w:sz="0" w:space="0" w:color="auto"/>
                    <w:right w:val="none" w:sz="0" w:space="0" w:color="auto"/>
                  </w:divBdr>
                  <w:divsChild>
                    <w:div w:id="879787212">
                      <w:marLeft w:val="0"/>
                      <w:marRight w:val="0"/>
                      <w:marTop w:val="0"/>
                      <w:marBottom w:val="0"/>
                      <w:divBdr>
                        <w:top w:val="none" w:sz="0" w:space="0" w:color="auto"/>
                        <w:left w:val="none" w:sz="0" w:space="0" w:color="auto"/>
                        <w:bottom w:val="none" w:sz="0" w:space="0" w:color="auto"/>
                        <w:right w:val="none" w:sz="0" w:space="0" w:color="auto"/>
                      </w:divBdr>
                    </w:div>
                  </w:divsChild>
                </w:div>
                <w:div w:id="2070837931">
                  <w:marLeft w:val="0"/>
                  <w:marRight w:val="0"/>
                  <w:marTop w:val="0"/>
                  <w:marBottom w:val="0"/>
                  <w:divBdr>
                    <w:top w:val="none" w:sz="0" w:space="0" w:color="auto"/>
                    <w:left w:val="none" w:sz="0" w:space="0" w:color="auto"/>
                    <w:bottom w:val="none" w:sz="0" w:space="0" w:color="auto"/>
                    <w:right w:val="none" w:sz="0" w:space="0" w:color="auto"/>
                  </w:divBdr>
                  <w:divsChild>
                    <w:div w:id="1415321975">
                      <w:marLeft w:val="0"/>
                      <w:marRight w:val="0"/>
                      <w:marTop w:val="0"/>
                      <w:marBottom w:val="0"/>
                      <w:divBdr>
                        <w:top w:val="none" w:sz="0" w:space="0" w:color="auto"/>
                        <w:left w:val="none" w:sz="0" w:space="0" w:color="auto"/>
                        <w:bottom w:val="none" w:sz="0" w:space="0" w:color="auto"/>
                        <w:right w:val="none" w:sz="0" w:space="0" w:color="auto"/>
                      </w:divBdr>
                    </w:div>
                  </w:divsChild>
                </w:div>
                <w:div w:id="818959010">
                  <w:marLeft w:val="0"/>
                  <w:marRight w:val="0"/>
                  <w:marTop w:val="0"/>
                  <w:marBottom w:val="0"/>
                  <w:divBdr>
                    <w:top w:val="none" w:sz="0" w:space="0" w:color="auto"/>
                    <w:left w:val="none" w:sz="0" w:space="0" w:color="auto"/>
                    <w:bottom w:val="none" w:sz="0" w:space="0" w:color="auto"/>
                    <w:right w:val="none" w:sz="0" w:space="0" w:color="auto"/>
                  </w:divBdr>
                  <w:divsChild>
                    <w:div w:id="593589768">
                      <w:marLeft w:val="0"/>
                      <w:marRight w:val="0"/>
                      <w:marTop w:val="0"/>
                      <w:marBottom w:val="0"/>
                      <w:divBdr>
                        <w:top w:val="none" w:sz="0" w:space="0" w:color="auto"/>
                        <w:left w:val="none" w:sz="0" w:space="0" w:color="auto"/>
                        <w:bottom w:val="none" w:sz="0" w:space="0" w:color="auto"/>
                        <w:right w:val="none" w:sz="0" w:space="0" w:color="auto"/>
                      </w:divBdr>
                    </w:div>
                  </w:divsChild>
                </w:div>
                <w:div w:id="425078103">
                  <w:marLeft w:val="0"/>
                  <w:marRight w:val="0"/>
                  <w:marTop w:val="0"/>
                  <w:marBottom w:val="0"/>
                  <w:divBdr>
                    <w:top w:val="none" w:sz="0" w:space="0" w:color="auto"/>
                    <w:left w:val="none" w:sz="0" w:space="0" w:color="auto"/>
                    <w:bottom w:val="none" w:sz="0" w:space="0" w:color="auto"/>
                    <w:right w:val="none" w:sz="0" w:space="0" w:color="auto"/>
                  </w:divBdr>
                  <w:divsChild>
                    <w:div w:id="778796492">
                      <w:marLeft w:val="0"/>
                      <w:marRight w:val="0"/>
                      <w:marTop w:val="0"/>
                      <w:marBottom w:val="0"/>
                      <w:divBdr>
                        <w:top w:val="none" w:sz="0" w:space="0" w:color="auto"/>
                        <w:left w:val="none" w:sz="0" w:space="0" w:color="auto"/>
                        <w:bottom w:val="none" w:sz="0" w:space="0" w:color="auto"/>
                        <w:right w:val="none" w:sz="0" w:space="0" w:color="auto"/>
                      </w:divBdr>
                    </w:div>
                  </w:divsChild>
                </w:div>
                <w:div w:id="425812069">
                  <w:marLeft w:val="0"/>
                  <w:marRight w:val="0"/>
                  <w:marTop w:val="0"/>
                  <w:marBottom w:val="0"/>
                  <w:divBdr>
                    <w:top w:val="none" w:sz="0" w:space="0" w:color="auto"/>
                    <w:left w:val="none" w:sz="0" w:space="0" w:color="auto"/>
                    <w:bottom w:val="none" w:sz="0" w:space="0" w:color="auto"/>
                    <w:right w:val="none" w:sz="0" w:space="0" w:color="auto"/>
                  </w:divBdr>
                  <w:divsChild>
                    <w:div w:id="1839029639">
                      <w:marLeft w:val="0"/>
                      <w:marRight w:val="0"/>
                      <w:marTop w:val="0"/>
                      <w:marBottom w:val="0"/>
                      <w:divBdr>
                        <w:top w:val="none" w:sz="0" w:space="0" w:color="auto"/>
                        <w:left w:val="none" w:sz="0" w:space="0" w:color="auto"/>
                        <w:bottom w:val="none" w:sz="0" w:space="0" w:color="auto"/>
                        <w:right w:val="none" w:sz="0" w:space="0" w:color="auto"/>
                      </w:divBdr>
                    </w:div>
                  </w:divsChild>
                </w:div>
                <w:div w:id="1104153834">
                  <w:marLeft w:val="0"/>
                  <w:marRight w:val="0"/>
                  <w:marTop w:val="0"/>
                  <w:marBottom w:val="0"/>
                  <w:divBdr>
                    <w:top w:val="none" w:sz="0" w:space="0" w:color="auto"/>
                    <w:left w:val="none" w:sz="0" w:space="0" w:color="auto"/>
                    <w:bottom w:val="none" w:sz="0" w:space="0" w:color="auto"/>
                    <w:right w:val="none" w:sz="0" w:space="0" w:color="auto"/>
                  </w:divBdr>
                  <w:divsChild>
                    <w:div w:id="971711842">
                      <w:marLeft w:val="0"/>
                      <w:marRight w:val="0"/>
                      <w:marTop w:val="0"/>
                      <w:marBottom w:val="0"/>
                      <w:divBdr>
                        <w:top w:val="none" w:sz="0" w:space="0" w:color="auto"/>
                        <w:left w:val="none" w:sz="0" w:space="0" w:color="auto"/>
                        <w:bottom w:val="none" w:sz="0" w:space="0" w:color="auto"/>
                        <w:right w:val="none" w:sz="0" w:space="0" w:color="auto"/>
                      </w:divBdr>
                    </w:div>
                  </w:divsChild>
                </w:div>
                <w:div w:id="1466847232">
                  <w:marLeft w:val="0"/>
                  <w:marRight w:val="0"/>
                  <w:marTop w:val="0"/>
                  <w:marBottom w:val="0"/>
                  <w:divBdr>
                    <w:top w:val="none" w:sz="0" w:space="0" w:color="auto"/>
                    <w:left w:val="none" w:sz="0" w:space="0" w:color="auto"/>
                    <w:bottom w:val="none" w:sz="0" w:space="0" w:color="auto"/>
                    <w:right w:val="none" w:sz="0" w:space="0" w:color="auto"/>
                  </w:divBdr>
                  <w:divsChild>
                    <w:div w:id="1709986567">
                      <w:marLeft w:val="0"/>
                      <w:marRight w:val="0"/>
                      <w:marTop w:val="0"/>
                      <w:marBottom w:val="0"/>
                      <w:divBdr>
                        <w:top w:val="none" w:sz="0" w:space="0" w:color="auto"/>
                        <w:left w:val="none" w:sz="0" w:space="0" w:color="auto"/>
                        <w:bottom w:val="none" w:sz="0" w:space="0" w:color="auto"/>
                        <w:right w:val="none" w:sz="0" w:space="0" w:color="auto"/>
                      </w:divBdr>
                    </w:div>
                  </w:divsChild>
                </w:div>
                <w:div w:id="2071348157">
                  <w:marLeft w:val="0"/>
                  <w:marRight w:val="0"/>
                  <w:marTop w:val="0"/>
                  <w:marBottom w:val="0"/>
                  <w:divBdr>
                    <w:top w:val="none" w:sz="0" w:space="0" w:color="auto"/>
                    <w:left w:val="none" w:sz="0" w:space="0" w:color="auto"/>
                    <w:bottom w:val="none" w:sz="0" w:space="0" w:color="auto"/>
                    <w:right w:val="none" w:sz="0" w:space="0" w:color="auto"/>
                  </w:divBdr>
                  <w:divsChild>
                    <w:div w:id="601454420">
                      <w:marLeft w:val="0"/>
                      <w:marRight w:val="0"/>
                      <w:marTop w:val="0"/>
                      <w:marBottom w:val="0"/>
                      <w:divBdr>
                        <w:top w:val="none" w:sz="0" w:space="0" w:color="auto"/>
                        <w:left w:val="none" w:sz="0" w:space="0" w:color="auto"/>
                        <w:bottom w:val="none" w:sz="0" w:space="0" w:color="auto"/>
                        <w:right w:val="none" w:sz="0" w:space="0" w:color="auto"/>
                      </w:divBdr>
                    </w:div>
                  </w:divsChild>
                </w:div>
                <w:div w:id="509638928">
                  <w:marLeft w:val="0"/>
                  <w:marRight w:val="0"/>
                  <w:marTop w:val="0"/>
                  <w:marBottom w:val="0"/>
                  <w:divBdr>
                    <w:top w:val="none" w:sz="0" w:space="0" w:color="auto"/>
                    <w:left w:val="none" w:sz="0" w:space="0" w:color="auto"/>
                    <w:bottom w:val="none" w:sz="0" w:space="0" w:color="auto"/>
                    <w:right w:val="none" w:sz="0" w:space="0" w:color="auto"/>
                  </w:divBdr>
                  <w:divsChild>
                    <w:div w:id="1330866978">
                      <w:marLeft w:val="0"/>
                      <w:marRight w:val="0"/>
                      <w:marTop w:val="0"/>
                      <w:marBottom w:val="0"/>
                      <w:divBdr>
                        <w:top w:val="none" w:sz="0" w:space="0" w:color="auto"/>
                        <w:left w:val="none" w:sz="0" w:space="0" w:color="auto"/>
                        <w:bottom w:val="none" w:sz="0" w:space="0" w:color="auto"/>
                        <w:right w:val="none" w:sz="0" w:space="0" w:color="auto"/>
                      </w:divBdr>
                    </w:div>
                  </w:divsChild>
                </w:div>
                <w:div w:id="49110250">
                  <w:marLeft w:val="0"/>
                  <w:marRight w:val="0"/>
                  <w:marTop w:val="0"/>
                  <w:marBottom w:val="0"/>
                  <w:divBdr>
                    <w:top w:val="none" w:sz="0" w:space="0" w:color="auto"/>
                    <w:left w:val="none" w:sz="0" w:space="0" w:color="auto"/>
                    <w:bottom w:val="none" w:sz="0" w:space="0" w:color="auto"/>
                    <w:right w:val="none" w:sz="0" w:space="0" w:color="auto"/>
                  </w:divBdr>
                  <w:divsChild>
                    <w:div w:id="143014589">
                      <w:marLeft w:val="0"/>
                      <w:marRight w:val="0"/>
                      <w:marTop w:val="0"/>
                      <w:marBottom w:val="0"/>
                      <w:divBdr>
                        <w:top w:val="none" w:sz="0" w:space="0" w:color="auto"/>
                        <w:left w:val="none" w:sz="0" w:space="0" w:color="auto"/>
                        <w:bottom w:val="none" w:sz="0" w:space="0" w:color="auto"/>
                        <w:right w:val="none" w:sz="0" w:space="0" w:color="auto"/>
                      </w:divBdr>
                    </w:div>
                  </w:divsChild>
                </w:div>
                <w:div w:id="1131628988">
                  <w:marLeft w:val="0"/>
                  <w:marRight w:val="0"/>
                  <w:marTop w:val="0"/>
                  <w:marBottom w:val="0"/>
                  <w:divBdr>
                    <w:top w:val="none" w:sz="0" w:space="0" w:color="auto"/>
                    <w:left w:val="none" w:sz="0" w:space="0" w:color="auto"/>
                    <w:bottom w:val="none" w:sz="0" w:space="0" w:color="auto"/>
                    <w:right w:val="none" w:sz="0" w:space="0" w:color="auto"/>
                  </w:divBdr>
                  <w:divsChild>
                    <w:div w:id="773206194">
                      <w:marLeft w:val="0"/>
                      <w:marRight w:val="0"/>
                      <w:marTop w:val="0"/>
                      <w:marBottom w:val="0"/>
                      <w:divBdr>
                        <w:top w:val="none" w:sz="0" w:space="0" w:color="auto"/>
                        <w:left w:val="none" w:sz="0" w:space="0" w:color="auto"/>
                        <w:bottom w:val="none" w:sz="0" w:space="0" w:color="auto"/>
                        <w:right w:val="none" w:sz="0" w:space="0" w:color="auto"/>
                      </w:divBdr>
                    </w:div>
                  </w:divsChild>
                </w:div>
                <w:div w:id="364867929">
                  <w:marLeft w:val="0"/>
                  <w:marRight w:val="0"/>
                  <w:marTop w:val="0"/>
                  <w:marBottom w:val="0"/>
                  <w:divBdr>
                    <w:top w:val="none" w:sz="0" w:space="0" w:color="auto"/>
                    <w:left w:val="none" w:sz="0" w:space="0" w:color="auto"/>
                    <w:bottom w:val="none" w:sz="0" w:space="0" w:color="auto"/>
                    <w:right w:val="none" w:sz="0" w:space="0" w:color="auto"/>
                  </w:divBdr>
                  <w:divsChild>
                    <w:div w:id="1098990877">
                      <w:marLeft w:val="0"/>
                      <w:marRight w:val="0"/>
                      <w:marTop w:val="0"/>
                      <w:marBottom w:val="0"/>
                      <w:divBdr>
                        <w:top w:val="none" w:sz="0" w:space="0" w:color="auto"/>
                        <w:left w:val="none" w:sz="0" w:space="0" w:color="auto"/>
                        <w:bottom w:val="none" w:sz="0" w:space="0" w:color="auto"/>
                        <w:right w:val="none" w:sz="0" w:space="0" w:color="auto"/>
                      </w:divBdr>
                    </w:div>
                  </w:divsChild>
                </w:div>
                <w:div w:id="420685252">
                  <w:marLeft w:val="0"/>
                  <w:marRight w:val="0"/>
                  <w:marTop w:val="0"/>
                  <w:marBottom w:val="0"/>
                  <w:divBdr>
                    <w:top w:val="none" w:sz="0" w:space="0" w:color="auto"/>
                    <w:left w:val="none" w:sz="0" w:space="0" w:color="auto"/>
                    <w:bottom w:val="none" w:sz="0" w:space="0" w:color="auto"/>
                    <w:right w:val="none" w:sz="0" w:space="0" w:color="auto"/>
                  </w:divBdr>
                  <w:divsChild>
                    <w:div w:id="24141114">
                      <w:marLeft w:val="0"/>
                      <w:marRight w:val="0"/>
                      <w:marTop w:val="0"/>
                      <w:marBottom w:val="0"/>
                      <w:divBdr>
                        <w:top w:val="none" w:sz="0" w:space="0" w:color="auto"/>
                        <w:left w:val="none" w:sz="0" w:space="0" w:color="auto"/>
                        <w:bottom w:val="none" w:sz="0" w:space="0" w:color="auto"/>
                        <w:right w:val="none" w:sz="0" w:space="0" w:color="auto"/>
                      </w:divBdr>
                    </w:div>
                  </w:divsChild>
                </w:div>
                <w:div w:id="2008744933">
                  <w:marLeft w:val="0"/>
                  <w:marRight w:val="0"/>
                  <w:marTop w:val="0"/>
                  <w:marBottom w:val="0"/>
                  <w:divBdr>
                    <w:top w:val="none" w:sz="0" w:space="0" w:color="auto"/>
                    <w:left w:val="none" w:sz="0" w:space="0" w:color="auto"/>
                    <w:bottom w:val="none" w:sz="0" w:space="0" w:color="auto"/>
                    <w:right w:val="none" w:sz="0" w:space="0" w:color="auto"/>
                  </w:divBdr>
                  <w:divsChild>
                    <w:div w:id="1978954319">
                      <w:marLeft w:val="0"/>
                      <w:marRight w:val="0"/>
                      <w:marTop w:val="0"/>
                      <w:marBottom w:val="0"/>
                      <w:divBdr>
                        <w:top w:val="none" w:sz="0" w:space="0" w:color="auto"/>
                        <w:left w:val="none" w:sz="0" w:space="0" w:color="auto"/>
                        <w:bottom w:val="none" w:sz="0" w:space="0" w:color="auto"/>
                        <w:right w:val="none" w:sz="0" w:space="0" w:color="auto"/>
                      </w:divBdr>
                    </w:div>
                  </w:divsChild>
                </w:div>
                <w:div w:id="530992959">
                  <w:marLeft w:val="0"/>
                  <w:marRight w:val="0"/>
                  <w:marTop w:val="0"/>
                  <w:marBottom w:val="0"/>
                  <w:divBdr>
                    <w:top w:val="none" w:sz="0" w:space="0" w:color="auto"/>
                    <w:left w:val="none" w:sz="0" w:space="0" w:color="auto"/>
                    <w:bottom w:val="none" w:sz="0" w:space="0" w:color="auto"/>
                    <w:right w:val="none" w:sz="0" w:space="0" w:color="auto"/>
                  </w:divBdr>
                  <w:divsChild>
                    <w:div w:id="62870818">
                      <w:marLeft w:val="0"/>
                      <w:marRight w:val="0"/>
                      <w:marTop w:val="0"/>
                      <w:marBottom w:val="0"/>
                      <w:divBdr>
                        <w:top w:val="none" w:sz="0" w:space="0" w:color="auto"/>
                        <w:left w:val="none" w:sz="0" w:space="0" w:color="auto"/>
                        <w:bottom w:val="none" w:sz="0" w:space="0" w:color="auto"/>
                        <w:right w:val="none" w:sz="0" w:space="0" w:color="auto"/>
                      </w:divBdr>
                    </w:div>
                  </w:divsChild>
                </w:div>
                <w:div w:id="1941524919">
                  <w:marLeft w:val="0"/>
                  <w:marRight w:val="0"/>
                  <w:marTop w:val="0"/>
                  <w:marBottom w:val="0"/>
                  <w:divBdr>
                    <w:top w:val="none" w:sz="0" w:space="0" w:color="auto"/>
                    <w:left w:val="none" w:sz="0" w:space="0" w:color="auto"/>
                    <w:bottom w:val="none" w:sz="0" w:space="0" w:color="auto"/>
                    <w:right w:val="none" w:sz="0" w:space="0" w:color="auto"/>
                  </w:divBdr>
                  <w:divsChild>
                    <w:div w:id="1031690643">
                      <w:marLeft w:val="0"/>
                      <w:marRight w:val="0"/>
                      <w:marTop w:val="0"/>
                      <w:marBottom w:val="0"/>
                      <w:divBdr>
                        <w:top w:val="none" w:sz="0" w:space="0" w:color="auto"/>
                        <w:left w:val="none" w:sz="0" w:space="0" w:color="auto"/>
                        <w:bottom w:val="none" w:sz="0" w:space="0" w:color="auto"/>
                        <w:right w:val="none" w:sz="0" w:space="0" w:color="auto"/>
                      </w:divBdr>
                    </w:div>
                  </w:divsChild>
                </w:div>
                <w:div w:id="1579945310">
                  <w:marLeft w:val="0"/>
                  <w:marRight w:val="0"/>
                  <w:marTop w:val="0"/>
                  <w:marBottom w:val="0"/>
                  <w:divBdr>
                    <w:top w:val="none" w:sz="0" w:space="0" w:color="auto"/>
                    <w:left w:val="none" w:sz="0" w:space="0" w:color="auto"/>
                    <w:bottom w:val="none" w:sz="0" w:space="0" w:color="auto"/>
                    <w:right w:val="none" w:sz="0" w:space="0" w:color="auto"/>
                  </w:divBdr>
                  <w:divsChild>
                    <w:div w:id="2108382410">
                      <w:marLeft w:val="0"/>
                      <w:marRight w:val="0"/>
                      <w:marTop w:val="0"/>
                      <w:marBottom w:val="0"/>
                      <w:divBdr>
                        <w:top w:val="none" w:sz="0" w:space="0" w:color="auto"/>
                        <w:left w:val="none" w:sz="0" w:space="0" w:color="auto"/>
                        <w:bottom w:val="none" w:sz="0" w:space="0" w:color="auto"/>
                        <w:right w:val="none" w:sz="0" w:space="0" w:color="auto"/>
                      </w:divBdr>
                    </w:div>
                  </w:divsChild>
                </w:div>
                <w:div w:id="194659958">
                  <w:marLeft w:val="0"/>
                  <w:marRight w:val="0"/>
                  <w:marTop w:val="0"/>
                  <w:marBottom w:val="0"/>
                  <w:divBdr>
                    <w:top w:val="none" w:sz="0" w:space="0" w:color="auto"/>
                    <w:left w:val="none" w:sz="0" w:space="0" w:color="auto"/>
                    <w:bottom w:val="none" w:sz="0" w:space="0" w:color="auto"/>
                    <w:right w:val="none" w:sz="0" w:space="0" w:color="auto"/>
                  </w:divBdr>
                  <w:divsChild>
                    <w:div w:id="1468739010">
                      <w:marLeft w:val="0"/>
                      <w:marRight w:val="0"/>
                      <w:marTop w:val="0"/>
                      <w:marBottom w:val="0"/>
                      <w:divBdr>
                        <w:top w:val="none" w:sz="0" w:space="0" w:color="auto"/>
                        <w:left w:val="none" w:sz="0" w:space="0" w:color="auto"/>
                        <w:bottom w:val="none" w:sz="0" w:space="0" w:color="auto"/>
                        <w:right w:val="none" w:sz="0" w:space="0" w:color="auto"/>
                      </w:divBdr>
                    </w:div>
                  </w:divsChild>
                </w:div>
                <w:div w:id="1791436543">
                  <w:marLeft w:val="0"/>
                  <w:marRight w:val="0"/>
                  <w:marTop w:val="0"/>
                  <w:marBottom w:val="0"/>
                  <w:divBdr>
                    <w:top w:val="none" w:sz="0" w:space="0" w:color="auto"/>
                    <w:left w:val="none" w:sz="0" w:space="0" w:color="auto"/>
                    <w:bottom w:val="none" w:sz="0" w:space="0" w:color="auto"/>
                    <w:right w:val="none" w:sz="0" w:space="0" w:color="auto"/>
                  </w:divBdr>
                  <w:divsChild>
                    <w:div w:id="902255064">
                      <w:marLeft w:val="0"/>
                      <w:marRight w:val="0"/>
                      <w:marTop w:val="0"/>
                      <w:marBottom w:val="0"/>
                      <w:divBdr>
                        <w:top w:val="none" w:sz="0" w:space="0" w:color="auto"/>
                        <w:left w:val="none" w:sz="0" w:space="0" w:color="auto"/>
                        <w:bottom w:val="none" w:sz="0" w:space="0" w:color="auto"/>
                        <w:right w:val="none" w:sz="0" w:space="0" w:color="auto"/>
                      </w:divBdr>
                    </w:div>
                  </w:divsChild>
                </w:div>
                <w:div w:id="1085493291">
                  <w:marLeft w:val="0"/>
                  <w:marRight w:val="0"/>
                  <w:marTop w:val="0"/>
                  <w:marBottom w:val="0"/>
                  <w:divBdr>
                    <w:top w:val="none" w:sz="0" w:space="0" w:color="auto"/>
                    <w:left w:val="none" w:sz="0" w:space="0" w:color="auto"/>
                    <w:bottom w:val="none" w:sz="0" w:space="0" w:color="auto"/>
                    <w:right w:val="none" w:sz="0" w:space="0" w:color="auto"/>
                  </w:divBdr>
                  <w:divsChild>
                    <w:div w:id="386296457">
                      <w:marLeft w:val="0"/>
                      <w:marRight w:val="0"/>
                      <w:marTop w:val="0"/>
                      <w:marBottom w:val="0"/>
                      <w:divBdr>
                        <w:top w:val="none" w:sz="0" w:space="0" w:color="auto"/>
                        <w:left w:val="none" w:sz="0" w:space="0" w:color="auto"/>
                        <w:bottom w:val="none" w:sz="0" w:space="0" w:color="auto"/>
                        <w:right w:val="none" w:sz="0" w:space="0" w:color="auto"/>
                      </w:divBdr>
                    </w:div>
                  </w:divsChild>
                </w:div>
                <w:div w:id="644089696">
                  <w:marLeft w:val="0"/>
                  <w:marRight w:val="0"/>
                  <w:marTop w:val="0"/>
                  <w:marBottom w:val="0"/>
                  <w:divBdr>
                    <w:top w:val="none" w:sz="0" w:space="0" w:color="auto"/>
                    <w:left w:val="none" w:sz="0" w:space="0" w:color="auto"/>
                    <w:bottom w:val="none" w:sz="0" w:space="0" w:color="auto"/>
                    <w:right w:val="none" w:sz="0" w:space="0" w:color="auto"/>
                  </w:divBdr>
                  <w:divsChild>
                    <w:div w:id="417023762">
                      <w:marLeft w:val="0"/>
                      <w:marRight w:val="0"/>
                      <w:marTop w:val="0"/>
                      <w:marBottom w:val="0"/>
                      <w:divBdr>
                        <w:top w:val="none" w:sz="0" w:space="0" w:color="auto"/>
                        <w:left w:val="none" w:sz="0" w:space="0" w:color="auto"/>
                        <w:bottom w:val="none" w:sz="0" w:space="0" w:color="auto"/>
                        <w:right w:val="none" w:sz="0" w:space="0" w:color="auto"/>
                      </w:divBdr>
                    </w:div>
                  </w:divsChild>
                </w:div>
                <w:div w:id="443698988">
                  <w:marLeft w:val="0"/>
                  <w:marRight w:val="0"/>
                  <w:marTop w:val="0"/>
                  <w:marBottom w:val="0"/>
                  <w:divBdr>
                    <w:top w:val="none" w:sz="0" w:space="0" w:color="auto"/>
                    <w:left w:val="none" w:sz="0" w:space="0" w:color="auto"/>
                    <w:bottom w:val="none" w:sz="0" w:space="0" w:color="auto"/>
                    <w:right w:val="none" w:sz="0" w:space="0" w:color="auto"/>
                  </w:divBdr>
                  <w:divsChild>
                    <w:div w:id="80150902">
                      <w:marLeft w:val="0"/>
                      <w:marRight w:val="0"/>
                      <w:marTop w:val="0"/>
                      <w:marBottom w:val="0"/>
                      <w:divBdr>
                        <w:top w:val="none" w:sz="0" w:space="0" w:color="auto"/>
                        <w:left w:val="none" w:sz="0" w:space="0" w:color="auto"/>
                        <w:bottom w:val="none" w:sz="0" w:space="0" w:color="auto"/>
                        <w:right w:val="none" w:sz="0" w:space="0" w:color="auto"/>
                      </w:divBdr>
                    </w:div>
                  </w:divsChild>
                </w:div>
                <w:div w:id="1127815566">
                  <w:marLeft w:val="0"/>
                  <w:marRight w:val="0"/>
                  <w:marTop w:val="0"/>
                  <w:marBottom w:val="0"/>
                  <w:divBdr>
                    <w:top w:val="none" w:sz="0" w:space="0" w:color="auto"/>
                    <w:left w:val="none" w:sz="0" w:space="0" w:color="auto"/>
                    <w:bottom w:val="none" w:sz="0" w:space="0" w:color="auto"/>
                    <w:right w:val="none" w:sz="0" w:space="0" w:color="auto"/>
                  </w:divBdr>
                  <w:divsChild>
                    <w:div w:id="1682513090">
                      <w:marLeft w:val="0"/>
                      <w:marRight w:val="0"/>
                      <w:marTop w:val="0"/>
                      <w:marBottom w:val="0"/>
                      <w:divBdr>
                        <w:top w:val="none" w:sz="0" w:space="0" w:color="auto"/>
                        <w:left w:val="none" w:sz="0" w:space="0" w:color="auto"/>
                        <w:bottom w:val="none" w:sz="0" w:space="0" w:color="auto"/>
                        <w:right w:val="none" w:sz="0" w:space="0" w:color="auto"/>
                      </w:divBdr>
                    </w:div>
                  </w:divsChild>
                </w:div>
                <w:div w:id="1462072526">
                  <w:marLeft w:val="0"/>
                  <w:marRight w:val="0"/>
                  <w:marTop w:val="0"/>
                  <w:marBottom w:val="0"/>
                  <w:divBdr>
                    <w:top w:val="none" w:sz="0" w:space="0" w:color="auto"/>
                    <w:left w:val="none" w:sz="0" w:space="0" w:color="auto"/>
                    <w:bottom w:val="none" w:sz="0" w:space="0" w:color="auto"/>
                    <w:right w:val="none" w:sz="0" w:space="0" w:color="auto"/>
                  </w:divBdr>
                  <w:divsChild>
                    <w:div w:id="2007438420">
                      <w:marLeft w:val="0"/>
                      <w:marRight w:val="0"/>
                      <w:marTop w:val="0"/>
                      <w:marBottom w:val="0"/>
                      <w:divBdr>
                        <w:top w:val="none" w:sz="0" w:space="0" w:color="auto"/>
                        <w:left w:val="none" w:sz="0" w:space="0" w:color="auto"/>
                        <w:bottom w:val="none" w:sz="0" w:space="0" w:color="auto"/>
                        <w:right w:val="none" w:sz="0" w:space="0" w:color="auto"/>
                      </w:divBdr>
                    </w:div>
                  </w:divsChild>
                </w:div>
                <w:div w:id="807747673">
                  <w:marLeft w:val="0"/>
                  <w:marRight w:val="0"/>
                  <w:marTop w:val="0"/>
                  <w:marBottom w:val="0"/>
                  <w:divBdr>
                    <w:top w:val="none" w:sz="0" w:space="0" w:color="auto"/>
                    <w:left w:val="none" w:sz="0" w:space="0" w:color="auto"/>
                    <w:bottom w:val="none" w:sz="0" w:space="0" w:color="auto"/>
                    <w:right w:val="none" w:sz="0" w:space="0" w:color="auto"/>
                  </w:divBdr>
                  <w:divsChild>
                    <w:div w:id="1052147115">
                      <w:marLeft w:val="0"/>
                      <w:marRight w:val="0"/>
                      <w:marTop w:val="0"/>
                      <w:marBottom w:val="0"/>
                      <w:divBdr>
                        <w:top w:val="none" w:sz="0" w:space="0" w:color="auto"/>
                        <w:left w:val="none" w:sz="0" w:space="0" w:color="auto"/>
                        <w:bottom w:val="none" w:sz="0" w:space="0" w:color="auto"/>
                        <w:right w:val="none" w:sz="0" w:space="0" w:color="auto"/>
                      </w:divBdr>
                    </w:div>
                  </w:divsChild>
                </w:div>
                <w:div w:id="161505822">
                  <w:marLeft w:val="0"/>
                  <w:marRight w:val="0"/>
                  <w:marTop w:val="0"/>
                  <w:marBottom w:val="0"/>
                  <w:divBdr>
                    <w:top w:val="none" w:sz="0" w:space="0" w:color="auto"/>
                    <w:left w:val="none" w:sz="0" w:space="0" w:color="auto"/>
                    <w:bottom w:val="none" w:sz="0" w:space="0" w:color="auto"/>
                    <w:right w:val="none" w:sz="0" w:space="0" w:color="auto"/>
                  </w:divBdr>
                  <w:divsChild>
                    <w:div w:id="782848590">
                      <w:marLeft w:val="0"/>
                      <w:marRight w:val="0"/>
                      <w:marTop w:val="0"/>
                      <w:marBottom w:val="0"/>
                      <w:divBdr>
                        <w:top w:val="none" w:sz="0" w:space="0" w:color="auto"/>
                        <w:left w:val="none" w:sz="0" w:space="0" w:color="auto"/>
                        <w:bottom w:val="none" w:sz="0" w:space="0" w:color="auto"/>
                        <w:right w:val="none" w:sz="0" w:space="0" w:color="auto"/>
                      </w:divBdr>
                    </w:div>
                  </w:divsChild>
                </w:div>
                <w:div w:id="1586303246">
                  <w:marLeft w:val="0"/>
                  <w:marRight w:val="0"/>
                  <w:marTop w:val="0"/>
                  <w:marBottom w:val="0"/>
                  <w:divBdr>
                    <w:top w:val="none" w:sz="0" w:space="0" w:color="auto"/>
                    <w:left w:val="none" w:sz="0" w:space="0" w:color="auto"/>
                    <w:bottom w:val="none" w:sz="0" w:space="0" w:color="auto"/>
                    <w:right w:val="none" w:sz="0" w:space="0" w:color="auto"/>
                  </w:divBdr>
                  <w:divsChild>
                    <w:div w:id="937517182">
                      <w:marLeft w:val="0"/>
                      <w:marRight w:val="0"/>
                      <w:marTop w:val="0"/>
                      <w:marBottom w:val="0"/>
                      <w:divBdr>
                        <w:top w:val="none" w:sz="0" w:space="0" w:color="auto"/>
                        <w:left w:val="none" w:sz="0" w:space="0" w:color="auto"/>
                        <w:bottom w:val="none" w:sz="0" w:space="0" w:color="auto"/>
                        <w:right w:val="none" w:sz="0" w:space="0" w:color="auto"/>
                      </w:divBdr>
                    </w:div>
                  </w:divsChild>
                </w:div>
                <w:div w:id="850535543">
                  <w:marLeft w:val="0"/>
                  <w:marRight w:val="0"/>
                  <w:marTop w:val="0"/>
                  <w:marBottom w:val="0"/>
                  <w:divBdr>
                    <w:top w:val="none" w:sz="0" w:space="0" w:color="auto"/>
                    <w:left w:val="none" w:sz="0" w:space="0" w:color="auto"/>
                    <w:bottom w:val="none" w:sz="0" w:space="0" w:color="auto"/>
                    <w:right w:val="none" w:sz="0" w:space="0" w:color="auto"/>
                  </w:divBdr>
                  <w:divsChild>
                    <w:div w:id="1625236384">
                      <w:marLeft w:val="0"/>
                      <w:marRight w:val="0"/>
                      <w:marTop w:val="0"/>
                      <w:marBottom w:val="0"/>
                      <w:divBdr>
                        <w:top w:val="none" w:sz="0" w:space="0" w:color="auto"/>
                        <w:left w:val="none" w:sz="0" w:space="0" w:color="auto"/>
                        <w:bottom w:val="none" w:sz="0" w:space="0" w:color="auto"/>
                        <w:right w:val="none" w:sz="0" w:space="0" w:color="auto"/>
                      </w:divBdr>
                    </w:div>
                  </w:divsChild>
                </w:div>
                <w:div w:id="1958027107">
                  <w:marLeft w:val="0"/>
                  <w:marRight w:val="0"/>
                  <w:marTop w:val="0"/>
                  <w:marBottom w:val="0"/>
                  <w:divBdr>
                    <w:top w:val="none" w:sz="0" w:space="0" w:color="auto"/>
                    <w:left w:val="none" w:sz="0" w:space="0" w:color="auto"/>
                    <w:bottom w:val="none" w:sz="0" w:space="0" w:color="auto"/>
                    <w:right w:val="none" w:sz="0" w:space="0" w:color="auto"/>
                  </w:divBdr>
                  <w:divsChild>
                    <w:div w:id="2136872324">
                      <w:marLeft w:val="0"/>
                      <w:marRight w:val="0"/>
                      <w:marTop w:val="0"/>
                      <w:marBottom w:val="0"/>
                      <w:divBdr>
                        <w:top w:val="none" w:sz="0" w:space="0" w:color="auto"/>
                        <w:left w:val="none" w:sz="0" w:space="0" w:color="auto"/>
                        <w:bottom w:val="none" w:sz="0" w:space="0" w:color="auto"/>
                        <w:right w:val="none" w:sz="0" w:space="0" w:color="auto"/>
                      </w:divBdr>
                    </w:div>
                  </w:divsChild>
                </w:div>
                <w:div w:id="2063944090">
                  <w:marLeft w:val="0"/>
                  <w:marRight w:val="0"/>
                  <w:marTop w:val="0"/>
                  <w:marBottom w:val="0"/>
                  <w:divBdr>
                    <w:top w:val="none" w:sz="0" w:space="0" w:color="auto"/>
                    <w:left w:val="none" w:sz="0" w:space="0" w:color="auto"/>
                    <w:bottom w:val="none" w:sz="0" w:space="0" w:color="auto"/>
                    <w:right w:val="none" w:sz="0" w:space="0" w:color="auto"/>
                  </w:divBdr>
                  <w:divsChild>
                    <w:div w:id="843665370">
                      <w:marLeft w:val="0"/>
                      <w:marRight w:val="0"/>
                      <w:marTop w:val="0"/>
                      <w:marBottom w:val="0"/>
                      <w:divBdr>
                        <w:top w:val="none" w:sz="0" w:space="0" w:color="auto"/>
                        <w:left w:val="none" w:sz="0" w:space="0" w:color="auto"/>
                        <w:bottom w:val="none" w:sz="0" w:space="0" w:color="auto"/>
                        <w:right w:val="none" w:sz="0" w:space="0" w:color="auto"/>
                      </w:divBdr>
                    </w:div>
                  </w:divsChild>
                </w:div>
                <w:div w:id="2091925767">
                  <w:marLeft w:val="0"/>
                  <w:marRight w:val="0"/>
                  <w:marTop w:val="0"/>
                  <w:marBottom w:val="0"/>
                  <w:divBdr>
                    <w:top w:val="none" w:sz="0" w:space="0" w:color="auto"/>
                    <w:left w:val="none" w:sz="0" w:space="0" w:color="auto"/>
                    <w:bottom w:val="none" w:sz="0" w:space="0" w:color="auto"/>
                    <w:right w:val="none" w:sz="0" w:space="0" w:color="auto"/>
                  </w:divBdr>
                  <w:divsChild>
                    <w:div w:id="803813533">
                      <w:marLeft w:val="0"/>
                      <w:marRight w:val="0"/>
                      <w:marTop w:val="0"/>
                      <w:marBottom w:val="0"/>
                      <w:divBdr>
                        <w:top w:val="none" w:sz="0" w:space="0" w:color="auto"/>
                        <w:left w:val="none" w:sz="0" w:space="0" w:color="auto"/>
                        <w:bottom w:val="none" w:sz="0" w:space="0" w:color="auto"/>
                        <w:right w:val="none" w:sz="0" w:space="0" w:color="auto"/>
                      </w:divBdr>
                    </w:div>
                  </w:divsChild>
                </w:div>
                <w:div w:id="1851488476">
                  <w:marLeft w:val="0"/>
                  <w:marRight w:val="0"/>
                  <w:marTop w:val="0"/>
                  <w:marBottom w:val="0"/>
                  <w:divBdr>
                    <w:top w:val="none" w:sz="0" w:space="0" w:color="auto"/>
                    <w:left w:val="none" w:sz="0" w:space="0" w:color="auto"/>
                    <w:bottom w:val="none" w:sz="0" w:space="0" w:color="auto"/>
                    <w:right w:val="none" w:sz="0" w:space="0" w:color="auto"/>
                  </w:divBdr>
                  <w:divsChild>
                    <w:div w:id="982661197">
                      <w:marLeft w:val="0"/>
                      <w:marRight w:val="0"/>
                      <w:marTop w:val="0"/>
                      <w:marBottom w:val="0"/>
                      <w:divBdr>
                        <w:top w:val="none" w:sz="0" w:space="0" w:color="auto"/>
                        <w:left w:val="none" w:sz="0" w:space="0" w:color="auto"/>
                        <w:bottom w:val="none" w:sz="0" w:space="0" w:color="auto"/>
                        <w:right w:val="none" w:sz="0" w:space="0" w:color="auto"/>
                      </w:divBdr>
                    </w:div>
                  </w:divsChild>
                </w:div>
                <w:div w:id="1065759998">
                  <w:marLeft w:val="0"/>
                  <w:marRight w:val="0"/>
                  <w:marTop w:val="0"/>
                  <w:marBottom w:val="0"/>
                  <w:divBdr>
                    <w:top w:val="none" w:sz="0" w:space="0" w:color="auto"/>
                    <w:left w:val="none" w:sz="0" w:space="0" w:color="auto"/>
                    <w:bottom w:val="none" w:sz="0" w:space="0" w:color="auto"/>
                    <w:right w:val="none" w:sz="0" w:space="0" w:color="auto"/>
                  </w:divBdr>
                  <w:divsChild>
                    <w:div w:id="966856613">
                      <w:marLeft w:val="0"/>
                      <w:marRight w:val="0"/>
                      <w:marTop w:val="0"/>
                      <w:marBottom w:val="0"/>
                      <w:divBdr>
                        <w:top w:val="none" w:sz="0" w:space="0" w:color="auto"/>
                        <w:left w:val="none" w:sz="0" w:space="0" w:color="auto"/>
                        <w:bottom w:val="none" w:sz="0" w:space="0" w:color="auto"/>
                        <w:right w:val="none" w:sz="0" w:space="0" w:color="auto"/>
                      </w:divBdr>
                    </w:div>
                  </w:divsChild>
                </w:div>
                <w:div w:id="2065984666">
                  <w:marLeft w:val="0"/>
                  <w:marRight w:val="0"/>
                  <w:marTop w:val="0"/>
                  <w:marBottom w:val="0"/>
                  <w:divBdr>
                    <w:top w:val="none" w:sz="0" w:space="0" w:color="auto"/>
                    <w:left w:val="none" w:sz="0" w:space="0" w:color="auto"/>
                    <w:bottom w:val="none" w:sz="0" w:space="0" w:color="auto"/>
                    <w:right w:val="none" w:sz="0" w:space="0" w:color="auto"/>
                  </w:divBdr>
                  <w:divsChild>
                    <w:div w:id="34620577">
                      <w:marLeft w:val="0"/>
                      <w:marRight w:val="0"/>
                      <w:marTop w:val="0"/>
                      <w:marBottom w:val="0"/>
                      <w:divBdr>
                        <w:top w:val="none" w:sz="0" w:space="0" w:color="auto"/>
                        <w:left w:val="none" w:sz="0" w:space="0" w:color="auto"/>
                        <w:bottom w:val="none" w:sz="0" w:space="0" w:color="auto"/>
                        <w:right w:val="none" w:sz="0" w:space="0" w:color="auto"/>
                      </w:divBdr>
                    </w:div>
                  </w:divsChild>
                </w:div>
                <w:div w:id="909927460">
                  <w:marLeft w:val="0"/>
                  <w:marRight w:val="0"/>
                  <w:marTop w:val="0"/>
                  <w:marBottom w:val="0"/>
                  <w:divBdr>
                    <w:top w:val="none" w:sz="0" w:space="0" w:color="auto"/>
                    <w:left w:val="none" w:sz="0" w:space="0" w:color="auto"/>
                    <w:bottom w:val="none" w:sz="0" w:space="0" w:color="auto"/>
                    <w:right w:val="none" w:sz="0" w:space="0" w:color="auto"/>
                  </w:divBdr>
                  <w:divsChild>
                    <w:div w:id="1702323288">
                      <w:marLeft w:val="0"/>
                      <w:marRight w:val="0"/>
                      <w:marTop w:val="0"/>
                      <w:marBottom w:val="0"/>
                      <w:divBdr>
                        <w:top w:val="none" w:sz="0" w:space="0" w:color="auto"/>
                        <w:left w:val="none" w:sz="0" w:space="0" w:color="auto"/>
                        <w:bottom w:val="none" w:sz="0" w:space="0" w:color="auto"/>
                        <w:right w:val="none" w:sz="0" w:space="0" w:color="auto"/>
                      </w:divBdr>
                    </w:div>
                  </w:divsChild>
                </w:div>
                <w:div w:id="1943682104">
                  <w:marLeft w:val="0"/>
                  <w:marRight w:val="0"/>
                  <w:marTop w:val="0"/>
                  <w:marBottom w:val="0"/>
                  <w:divBdr>
                    <w:top w:val="none" w:sz="0" w:space="0" w:color="auto"/>
                    <w:left w:val="none" w:sz="0" w:space="0" w:color="auto"/>
                    <w:bottom w:val="none" w:sz="0" w:space="0" w:color="auto"/>
                    <w:right w:val="none" w:sz="0" w:space="0" w:color="auto"/>
                  </w:divBdr>
                  <w:divsChild>
                    <w:div w:id="1482186772">
                      <w:marLeft w:val="0"/>
                      <w:marRight w:val="0"/>
                      <w:marTop w:val="0"/>
                      <w:marBottom w:val="0"/>
                      <w:divBdr>
                        <w:top w:val="none" w:sz="0" w:space="0" w:color="auto"/>
                        <w:left w:val="none" w:sz="0" w:space="0" w:color="auto"/>
                        <w:bottom w:val="none" w:sz="0" w:space="0" w:color="auto"/>
                        <w:right w:val="none" w:sz="0" w:space="0" w:color="auto"/>
                      </w:divBdr>
                    </w:div>
                  </w:divsChild>
                </w:div>
                <w:div w:id="315451411">
                  <w:marLeft w:val="0"/>
                  <w:marRight w:val="0"/>
                  <w:marTop w:val="0"/>
                  <w:marBottom w:val="0"/>
                  <w:divBdr>
                    <w:top w:val="none" w:sz="0" w:space="0" w:color="auto"/>
                    <w:left w:val="none" w:sz="0" w:space="0" w:color="auto"/>
                    <w:bottom w:val="none" w:sz="0" w:space="0" w:color="auto"/>
                    <w:right w:val="none" w:sz="0" w:space="0" w:color="auto"/>
                  </w:divBdr>
                  <w:divsChild>
                    <w:div w:id="1037583422">
                      <w:marLeft w:val="0"/>
                      <w:marRight w:val="0"/>
                      <w:marTop w:val="0"/>
                      <w:marBottom w:val="0"/>
                      <w:divBdr>
                        <w:top w:val="none" w:sz="0" w:space="0" w:color="auto"/>
                        <w:left w:val="none" w:sz="0" w:space="0" w:color="auto"/>
                        <w:bottom w:val="none" w:sz="0" w:space="0" w:color="auto"/>
                        <w:right w:val="none" w:sz="0" w:space="0" w:color="auto"/>
                      </w:divBdr>
                    </w:div>
                  </w:divsChild>
                </w:div>
                <w:div w:id="1105148625">
                  <w:marLeft w:val="0"/>
                  <w:marRight w:val="0"/>
                  <w:marTop w:val="0"/>
                  <w:marBottom w:val="0"/>
                  <w:divBdr>
                    <w:top w:val="none" w:sz="0" w:space="0" w:color="auto"/>
                    <w:left w:val="none" w:sz="0" w:space="0" w:color="auto"/>
                    <w:bottom w:val="none" w:sz="0" w:space="0" w:color="auto"/>
                    <w:right w:val="none" w:sz="0" w:space="0" w:color="auto"/>
                  </w:divBdr>
                  <w:divsChild>
                    <w:div w:id="1014846551">
                      <w:marLeft w:val="0"/>
                      <w:marRight w:val="0"/>
                      <w:marTop w:val="0"/>
                      <w:marBottom w:val="0"/>
                      <w:divBdr>
                        <w:top w:val="none" w:sz="0" w:space="0" w:color="auto"/>
                        <w:left w:val="none" w:sz="0" w:space="0" w:color="auto"/>
                        <w:bottom w:val="none" w:sz="0" w:space="0" w:color="auto"/>
                        <w:right w:val="none" w:sz="0" w:space="0" w:color="auto"/>
                      </w:divBdr>
                    </w:div>
                  </w:divsChild>
                </w:div>
                <w:div w:id="611015208">
                  <w:marLeft w:val="0"/>
                  <w:marRight w:val="0"/>
                  <w:marTop w:val="0"/>
                  <w:marBottom w:val="0"/>
                  <w:divBdr>
                    <w:top w:val="none" w:sz="0" w:space="0" w:color="auto"/>
                    <w:left w:val="none" w:sz="0" w:space="0" w:color="auto"/>
                    <w:bottom w:val="none" w:sz="0" w:space="0" w:color="auto"/>
                    <w:right w:val="none" w:sz="0" w:space="0" w:color="auto"/>
                  </w:divBdr>
                  <w:divsChild>
                    <w:div w:id="1965769583">
                      <w:marLeft w:val="0"/>
                      <w:marRight w:val="0"/>
                      <w:marTop w:val="0"/>
                      <w:marBottom w:val="0"/>
                      <w:divBdr>
                        <w:top w:val="none" w:sz="0" w:space="0" w:color="auto"/>
                        <w:left w:val="none" w:sz="0" w:space="0" w:color="auto"/>
                        <w:bottom w:val="none" w:sz="0" w:space="0" w:color="auto"/>
                        <w:right w:val="none" w:sz="0" w:space="0" w:color="auto"/>
                      </w:divBdr>
                    </w:div>
                  </w:divsChild>
                </w:div>
                <w:div w:id="539630110">
                  <w:marLeft w:val="0"/>
                  <w:marRight w:val="0"/>
                  <w:marTop w:val="0"/>
                  <w:marBottom w:val="0"/>
                  <w:divBdr>
                    <w:top w:val="none" w:sz="0" w:space="0" w:color="auto"/>
                    <w:left w:val="none" w:sz="0" w:space="0" w:color="auto"/>
                    <w:bottom w:val="none" w:sz="0" w:space="0" w:color="auto"/>
                    <w:right w:val="none" w:sz="0" w:space="0" w:color="auto"/>
                  </w:divBdr>
                  <w:divsChild>
                    <w:div w:id="1531795159">
                      <w:marLeft w:val="0"/>
                      <w:marRight w:val="0"/>
                      <w:marTop w:val="0"/>
                      <w:marBottom w:val="0"/>
                      <w:divBdr>
                        <w:top w:val="none" w:sz="0" w:space="0" w:color="auto"/>
                        <w:left w:val="none" w:sz="0" w:space="0" w:color="auto"/>
                        <w:bottom w:val="none" w:sz="0" w:space="0" w:color="auto"/>
                        <w:right w:val="none" w:sz="0" w:space="0" w:color="auto"/>
                      </w:divBdr>
                    </w:div>
                  </w:divsChild>
                </w:div>
                <w:div w:id="1448499385">
                  <w:marLeft w:val="0"/>
                  <w:marRight w:val="0"/>
                  <w:marTop w:val="0"/>
                  <w:marBottom w:val="0"/>
                  <w:divBdr>
                    <w:top w:val="none" w:sz="0" w:space="0" w:color="auto"/>
                    <w:left w:val="none" w:sz="0" w:space="0" w:color="auto"/>
                    <w:bottom w:val="none" w:sz="0" w:space="0" w:color="auto"/>
                    <w:right w:val="none" w:sz="0" w:space="0" w:color="auto"/>
                  </w:divBdr>
                  <w:divsChild>
                    <w:div w:id="166791511">
                      <w:marLeft w:val="0"/>
                      <w:marRight w:val="0"/>
                      <w:marTop w:val="0"/>
                      <w:marBottom w:val="0"/>
                      <w:divBdr>
                        <w:top w:val="none" w:sz="0" w:space="0" w:color="auto"/>
                        <w:left w:val="none" w:sz="0" w:space="0" w:color="auto"/>
                        <w:bottom w:val="none" w:sz="0" w:space="0" w:color="auto"/>
                        <w:right w:val="none" w:sz="0" w:space="0" w:color="auto"/>
                      </w:divBdr>
                    </w:div>
                  </w:divsChild>
                </w:div>
                <w:div w:id="894660007">
                  <w:marLeft w:val="0"/>
                  <w:marRight w:val="0"/>
                  <w:marTop w:val="0"/>
                  <w:marBottom w:val="0"/>
                  <w:divBdr>
                    <w:top w:val="none" w:sz="0" w:space="0" w:color="auto"/>
                    <w:left w:val="none" w:sz="0" w:space="0" w:color="auto"/>
                    <w:bottom w:val="none" w:sz="0" w:space="0" w:color="auto"/>
                    <w:right w:val="none" w:sz="0" w:space="0" w:color="auto"/>
                  </w:divBdr>
                  <w:divsChild>
                    <w:div w:id="1347947355">
                      <w:marLeft w:val="0"/>
                      <w:marRight w:val="0"/>
                      <w:marTop w:val="0"/>
                      <w:marBottom w:val="0"/>
                      <w:divBdr>
                        <w:top w:val="none" w:sz="0" w:space="0" w:color="auto"/>
                        <w:left w:val="none" w:sz="0" w:space="0" w:color="auto"/>
                        <w:bottom w:val="none" w:sz="0" w:space="0" w:color="auto"/>
                        <w:right w:val="none" w:sz="0" w:space="0" w:color="auto"/>
                      </w:divBdr>
                    </w:div>
                  </w:divsChild>
                </w:div>
                <w:div w:id="451555602">
                  <w:marLeft w:val="0"/>
                  <w:marRight w:val="0"/>
                  <w:marTop w:val="0"/>
                  <w:marBottom w:val="0"/>
                  <w:divBdr>
                    <w:top w:val="none" w:sz="0" w:space="0" w:color="auto"/>
                    <w:left w:val="none" w:sz="0" w:space="0" w:color="auto"/>
                    <w:bottom w:val="none" w:sz="0" w:space="0" w:color="auto"/>
                    <w:right w:val="none" w:sz="0" w:space="0" w:color="auto"/>
                  </w:divBdr>
                  <w:divsChild>
                    <w:div w:id="1317568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5854089">
          <w:marLeft w:val="0"/>
          <w:marRight w:val="0"/>
          <w:marTop w:val="0"/>
          <w:marBottom w:val="0"/>
          <w:divBdr>
            <w:top w:val="none" w:sz="0" w:space="0" w:color="auto"/>
            <w:left w:val="none" w:sz="0" w:space="0" w:color="auto"/>
            <w:bottom w:val="none" w:sz="0" w:space="0" w:color="auto"/>
            <w:right w:val="none" w:sz="0" w:space="0" w:color="auto"/>
          </w:divBdr>
        </w:div>
        <w:div w:id="1349411215">
          <w:marLeft w:val="0"/>
          <w:marRight w:val="0"/>
          <w:marTop w:val="0"/>
          <w:marBottom w:val="0"/>
          <w:divBdr>
            <w:top w:val="none" w:sz="0" w:space="0" w:color="auto"/>
            <w:left w:val="none" w:sz="0" w:space="0" w:color="auto"/>
            <w:bottom w:val="none" w:sz="0" w:space="0" w:color="auto"/>
            <w:right w:val="none" w:sz="0" w:space="0" w:color="auto"/>
          </w:divBdr>
        </w:div>
        <w:div w:id="951519319">
          <w:marLeft w:val="0"/>
          <w:marRight w:val="0"/>
          <w:marTop w:val="0"/>
          <w:marBottom w:val="0"/>
          <w:divBdr>
            <w:top w:val="none" w:sz="0" w:space="0" w:color="auto"/>
            <w:left w:val="none" w:sz="0" w:space="0" w:color="auto"/>
            <w:bottom w:val="none" w:sz="0" w:space="0" w:color="auto"/>
            <w:right w:val="none" w:sz="0" w:space="0" w:color="auto"/>
          </w:divBdr>
          <w:divsChild>
            <w:div w:id="1067264758">
              <w:marLeft w:val="-75"/>
              <w:marRight w:val="0"/>
              <w:marTop w:val="30"/>
              <w:marBottom w:val="30"/>
              <w:divBdr>
                <w:top w:val="none" w:sz="0" w:space="0" w:color="auto"/>
                <w:left w:val="none" w:sz="0" w:space="0" w:color="auto"/>
                <w:bottom w:val="none" w:sz="0" w:space="0" w:color="auto"/>
                <w:right w:val="none" w:sz="0" w:space="0" w:color="auto"/>
              </w:divBdr>
              <w:divsChild>
                <w:div w:id="479427924">
                  <w:marLeft w:val="0"/>
                  <w:marRight w:val="0"/>
                  <w:marTop w:val="0"/>
                  <w:marBottom w:val="0"/>
                  <w:divBdr>
                    <w:top w:val="none" w:sz="0" w:space="0" w:color="auto"/>
                    <w:left w:val="none" w:sz="0" w:space="0" w:color="auto"/>
                    <w:bottom w:val="none" w:sz="0" w:space="0" w:color="auto"/>
                    <w:right w:val="none" w:sz="0" w:space="0" w:color="auto"/>
                  </w:divBdr>
                  <w:divsChild>
                    <w:div w:id="1082146551">
                      <w:marLeft w:val="0"/>
                      <w:marRight w:val="0"/>
                      <w:marTop w:val="0"/>
                      <w:marBottom w:val="0"/>
                      <w:divBdr>
                        <w:top w:val="none" w:sz="0" w:space="0" w:color="auto"/>
                        <w:left w:val="none" w:sz="0" w:space="0" w:color="auto"/>
                        <w:bottom w:val="none" w:sz="0" w:space="0" w:color="auto"/>
                        <w:right w:val="none" w:sz="0" w:space="0" w:color="auto"/>
                      </w:divBdr>
                    </w:div>
                  </w:divsChild>
                </w:div>
                <w:div w:id="176504172">
                  <w:marLeft w:val="0"/>
                  <w:marRight w:val="0"/>
                  <w:marTop w:val="0"/>
                  <w:marBottom w:val="0"/>
                  <w:divBdr>
                    <w:top w:val="none" w:sz="0" w:space="0" w:color="auto"/>
                    <w:left w:val="none" w:sz="0" w:space="0" w:color="auto"/>
                    <w:bottom w:val="none" w:sz="0" w:space="0" w:color="auto"/>
                    <w:right w:val="none" w:sz="0" w:space="0" w:color="auto"/>
                  </w:divBdr>
                  <w:divsChild>
                    <w:div w:id="1053851143">
                      <w:marLeft w:val="0"/>
                      <w:marRight w:val="0"/>
                      <w:marTop w:val="0"/>
                      <w:marBottom w:val="0"/>
                      <w:divBdr>
                        <w:top w:val="none" w:sz="0" w:space="0" w:color="auto"/>
                        <w:left w:val="none" w:sz="0" w:space="0" w:color="auto"/>
                        <w:bottom w:val="none" w:sz="0" w:space="0" w:color="auto"/>
                        <w:right w:val="none" w:sz="0" w:space="0" w:color="auto"/>
                      </w:divBdr>
                    </w:div>
                  </w:divsChild>
                </w:div>
                <w:div w:id="119737653">
                  <w:marLeft w:val="0"/>
                  <w:marRight w:val="0"/>
                  <w:marTop w:val="0"/>
                  <w:marBottom w:val="0"/>
                  <w:divBdr>
                    <w:top w:val="none" w:sz="0" w:space="0" w:color="auto"/>
                    <w:left w:val="none" w:sz="0" w:space="0" w:color="auto"/>
                    <w:bottom w:val="none" w:sz="0" w:space="0" w:color="auto"/>
                    <w:right w:val="none" w:sz="0" w:space="0" w:color="auto"/>
                  </w:divBdr>
                  <w:divsChild>
                    <w:div w:id="63919787">
                      <w:marLeft w:val="0"/>
                      <w:marRight w:val="0"/>
                      <w:marTop w:val="0"/>
                      <w:marBottom w:val="0"/>
                      <w:divBdr>
                        <w:top w:val="none" w:sz="0" w:space="0" w:color="auto"/>
                        <w:left w:val="none" w:sz="0" w:space="0" w:color="auto"/>
                        <w:bottom w:val="none" w:sz="0" w:space="0" w:color="auto"/>
                        <w:right w:val="none" w:sz="0" w:space="0" w:color="auto"/>
                      </w:divBdr>
                    </w:div>
                  </w:divsChild>
                </w:div>
                <w:div w:id="653028220">
                  <w:marLeft w:val="0"/>
                  <w:marRight w:val="0"/>
                  <w:marTop w:val="0"/>
                  <w:marBottom w:val="0"/>
                  <w:divBdr>
                    <w:top w:val="none" w:sz="0" w:space="0" w:color="auto"/>
                    <w:left w:val="none" w:sz="0" w:space="0" w:color="auto"/>
                    <w:bottom w:val="none" w:sz="0" w:space="0" w:color="auto"/>
                    <w:right w:val="none" w:sz="0" w:space="0" w:color="auto"/>
                  </w:divBdr>
                  <w:divsChild>
                    <w:div w:id="670524611">
                      <w:marLeft w:val="0"/>
                      <w:marRight w:val="0"/>
                      <w:marTop w:val="0"/>
                      <w:marBottom w:val="0"/>
                      <w:divBdr>
                        <w:top w:val="none" w:sz="0" w:space="0" w:color="auto"/>
                        <w:left w:val="none" w:sz="0" w:space="0" w:color="auto"/>
                        <w:bottom w:val="none" w:sz="0" w:space="0" w:color="auto"/>
                        <w:right w:val="none" w:sz="0" w:space="0" w:color="auto"/>
                      </w:divBdr>
                    </w:div>
                  </w:divsChild>
                </w:div>
                <w:div w:id="2053770294">
                  <w:marLeft w:val="0"/>
                  <w:marRight w:val="0"/>
                  <w:marTop w:val="0"/>
                  <w:marBottom w:val="0"/>
                  <w:divBdr>
                    <w:top w:val="none" w:sz="0" w:space="0" w:color="auto"/>
                    <w:left w:val="none" w:sz="0" w:space="0" w:color="auto"/>
                    <w:bottom w:val="none" w:sz="0" w:space="0" w:color="auto"/>
                    <w:right w:val="none" w:sz="0" w:space="0" w:color="auto"/>
                  </w:divBdr>
                  <w:divsChild>
                    <w:div w:id="500122895">
                      <w:marLeft w:val="0"/>
                      <w:marRight w:val="0"/>
                      <w:marTop w:val="0"/>
                      <w:marBottom w:val="0"/>
                      <w:divBdr>
                        <w:top w:val="none" w:sz="0" w:space="0" w:color="auto"/>
                        <w:left w:val="none" w:sz="0" w:space="0" w:color="auto"/>
                        <w:bottom w:val="none" w:sz="0" w:space="0" w:color="auto"/>
                        <w:right w:val="none" w:sz="0" w:space="0" w:color="auto"/>
                      </w:divBdr>
                    </w:div>
                  </w:divsChild>
                </w:div>
                <w:div w:id="122769799">
                  <w:marLeft w:val="0"/>
                  <w:marRight w:val="0"/>
                  <w:marTop w:val="0"/>
                  <w:marBottom w:val="0"/>
                  <w:divBdr>
                    <w:top w:val="none" w:sz="0" w:space="0" w:color="auto"/>
                    <w:left w:val="none" w:sz="0" w:space="0" w:color="auto"/>
                    <w:bottom w:val="none" w:sz="0" w:space="0" w:color="auto"/>
                    <w:right w:val="none" w:sz="0" w:space="0" w:color="auto"/>
                  </w:divBdr>
                  <w:divsChild>
                    <w:div w:id="26608320">
                      <w:marLeft w:val="0"/>
                      <w:marRight w:val="0"/>
                      <w:marTop w:val="0"/>
                      <w:marBottom w:val="0"/>
                      <w:divBdr>
                        <w:top w:val="none" w:sz="0" w:space="0" w:color="auto"/>
                        <w:left w:val="none" w:sz="0" w:space="0" w:color="auto"/>
                        <w:bottom w:val="none" w:sz="0" w:space="0" w:color="auto"/>
                        <w:right w:val="none" w:sz="0" w:space="0" w:color="auto"/>
                      </w:divBdr>
                    </w:div>
                  </w:divsChild>
                </w:div>
                <w:div w:id="1603805789">
                  <w:marLeft w:val="0"/>
                  <w:marRight w:val="0"/>
                  <w:marTop w:val="0"/>
                  <w:marBottom w:val="0"/>
                  <w:divBdr>
                    <w:top w:val="none" w:sz="0" w:space="0" w:color="auto"/>
                    <w:left w:val="none" w:sz="0" w:space="0" w:color="auto"/>
                    <w:bottom w:val="none" w:sz="0" w:space="0" w:color="auto"/>
                    <w:right w:val="none" w:sz="0" w:space="0" w:color="auto"/>
                  </w:divBdr>
                  <w:divsChild>
                    <w:div w:id="1486122885">
                      <w:marLeft w:val="0"/>
                      <w:marRight w:val="0"/>
                      <w:marTop w:val="0"/>
                      <w:marBottom w:val="0"/>
                      <w:divBdr>
                        <w:top w:val="none" w:sz="0" w:space="0" w:color="auto"/>
                        <w:left w:val="none" w:sz="0" w:space="0" w:color="auto"/>
                        <w:bottom w:val="none" w:sz="0" w:space="0" w:color="auto"/>
                        <w:right w:val="none" w:sz="0" w:space="0" w:color="auto"/>
                      </w:divBdr>
                    </w:div>
                  </w:divsChild>
                </w:div>
                <w:div w:id="298534691">
                  <w:marLeft w:val="0"/>
                  <w:marRight w:val="0"/>
                  <w:marTop w:val="0"/>
                  <w:marBottom w:val="0"/>
                  <w:divBdr>
                    <w:top w:val="none" w:sz="0" w:space="0" w:color="auto"/>
                    <w:left w:val="none" w:sz="0" w:space="0" w:color="auto"/>
                    <w:bottom w:val="none" w:sz="0" w:space="0" w:color="auto"/>
                    <w:right w:val="none" w:sz="0" w:space="0" w:color="auto"/>
                  </w:divBdr>
                  <w:divsChild>
                    <w:div w:id="1332871312">
                      <w:marLeft w:val="0"/>
                      <w:marRight w:val="0"/>
                      <w:marTop w:val="0"/>
                      <w:marBottom w:val="0"/>
                      <w:divBdr>
                        <w:top w:val="none" w:sz="0" w:space="0" w:color="auto"/>
                        <w:left w:val="none" w:sz="0" w:space="0" w:color="auto"/>
                        <w:bottom w:val="none" w:sz="0" w:space="0" w:color="auto"/>
                        <w:right w:val="none" w:sz="0" w:space="0" w:color="auto"/>
                      </w:divBdr>
                    </w:div>
                  </w:divsChild>
                </w:div>
                <w:div w:id="2132165020">
                  <w:marLeft w:val="0"/>
                  <w:marRight w:val="0"/>
                  <w:marTop w:val="0"/>
                  <w:marBottom w:val="0"/>
                  <w:divBdr>
                    <w:top w:val="none" w:sz="0" w:space="0" w:color="auto"/>
                    <w:left w:val="none" w:sz="0" w:space="0" w:color="auto"/>
                    <w:bottom w:val="none" w:sz="0" w:space="0" w:color="auto"/>
                    <w:right w:val="none" w:sz="0" w:space="0" w:color="auto"/>
                  </w:divBdr>
                  <w:divsChild>
                    <w:div w:id="393049610">
                      <w:marLeft w:val="0"/>
                      <w:marRight w:val="0"/>
                      <w:marTop w:val="0"/>
                      <w:marBottom w:val="0"/>
                      <w:divBdr>
                        <w:top w:val="none" w:sz="0" w:space="0" w:color="auto"/>
                        <w:left w:val="none" w:sz="0" w:space="0" w:color="auto"/>
                        <w:bottom w:val="none" w:sz="0" w:space="0" w:color="auto"/>
                        <w:right w:val="none" w:sz="0" w:space="0" w:color="auto"/>
                      </w:divBdr>
                    </w:div>
                  </w:divsChild>
                </w:div>
                <w:div w:id="1549147884">
                  <w:marLeft w:val="0"/>
                  <w:marRight w:val="0"/>
                  <w:marTop w:val="0"/>
                  <w:marBottom w:val="0"/>
                  <w:divBdr>
                    <w:top w:val="none" w:sz="0" w:space="0" w:color="auto"/>
                    <w:left w:val="none" w:sz="0" w:space="0" w:color="auto"/>
                    <w:bottom w:val="none" w:sz="0" w:space="0" w:color="auto"/>
                    <w:right w:val="none" w:sz="0" w:space="0" w:color="auto"/>
                  </w:divBdr>
                  <w:divsChild>
                    <w:div w:id="386997075">
                      <w:marLeft w:val="0"/>
                      <w:marRight w:val="0"/>
                      <w:marTop w:val="0"/>
                      <w:marBottom w:val="0"/>
                      <w:divBdr>
                        <w:top w:val="none" w:sz="0" w:space="0" w:color="auto"/>
                        <w:left w:val="none" w:sz="0" w:space="0" w:color="auto"/>
                        <w:bottom w:val="none" w:sz="0" w:space="0" w:color="auto"/>
                        <w:right w:val="none" w:sz="0" w:space="0" w:color="auto"/>
                      </w:divBdr>
                    </w:div>
                  </w:divsChild>
                </w:div>
                <w:div w:id="363605336">
                  <w:marLeft w:val="0"/>
                  <w:marRight w:val="0"/>
                  <w:marTop w:val="0"/>
                  <w:marBottom w:val="0"/>
                  <w:divBdr>
                    <w:top w:val="none" w:sz="0" w:space="0" w:color="auto"/>
                    <w:left w:val="none" w:sz="0" w:space="0" w:color="auto"/>
                    <w:bottom w:val="none" w:sz="0" w:space="0" w:color="auto"/>
                    <w:right w:val="none" w:sz="0" w:space="0" w:color="auto"/>
                  </w:divBdr>
                  <w:divsChild>
                    <w:div w:id="1172918548">
                      <w:marLeft w:val="0"/>
                      <w:marRight w:val="0"/>
                      <w:marTop w:val="0"/>
                      <w:marBottom w:val="0"/>
                      <w:divBdr>
                        <w:top w:val="none" w:sz="0" w:space="0" w:color="auto"/>
                        <w:left w:val="none" w:sz="0" w:space="0" w:color="auto"/>
                        <w:bottom w:val="none" w:sz="0" w:space="0" w:color="auto"/>
                        <w:right w:val="none" w:sz="0" w:space="0" w:color="auto"/>
                      </w:divBdr>
                    </w:div>
                  </w:divsChild>
                </w:div>
                <w:div w:id="956062460">
                  <w:marLeft w:val="0"/>
                  <w:marRight w:val="0"/>
                  <w:marTop w:val="0"/>
                  <w:marBottom w:val="0"/>
                  <w:divBdr>
                    <w:top w:val="none" w:sz="0" w:space="0" w:color="auto"/>
                    <w:left w:val="none" w:sz="0" w:space="0" w:color="auto"/>
                    <w:bottom w:val="none" w:sz="0" w:space="0" w:color="auto"/>
                    <w:right w:val="none" w:sz="0" w:space="0" w:color="auto"/>
                  </w:divBdr>
                  <w:divsChild>
                    <w:div w:id="381712337">
                      <w:marLeft w:val="0"/>
                      <w:marRight w:val="0"/>
                      <w:marTop w:val="0"/>
                      <w:marBottom w:val="0"/>
                      <w:divBdr>
                        <w:top w:val="none" w:sz="0" w:space="0" w:color="auto"/>
                        <w:left w:val="none" w:sz="0" w:space="0" w:color="auto"/>
                        <w:bottom w:val="none" w:sz="0" w:space="0" w:color="auto"/>
                        <w:right w:val="none" w:sz="0" w:space="0" w:color="auto"/>
                      </w:divBdr>
                    </w:div>
                  </w:divsChild>
                </w:div>
                <w:div w:id="496654839">
                  <w:marLeft w:val="0"/>
                  <w:marRight w:val="0"/>
                  <w:marTop w:val="0"/>
                  <w:marBottom w:val="0"/>
                  <w:divBdr>
                    <w:top w:val="none" w:sz="0" w:space="0" w:color="auto"/>
                    <w:left w:val="none" w:sz="0" w:space="0" w:color="auto"/>
                    <w:bottom w:val="none" w:sz="0" w:space="0" w:color="auto"/>
                    <w:right w:val="none" w:sz="0" w:space="0" w:color="auto"/>
                  </w:divBdr>
                  <w:divsChild>
                    <w:div w:id="595333615">
                      <w:marLeft w:val="0"/>
                      <w:marRight w:val="0"/>
                      <w:marTop w:val="0"/>
                      <w:marBottom w:val="0"/>
                      <w:divBdr>
                        <w:top w:val="none" w:sz="0" w:space="0" w:color="auto"/>
                        <w:left w:val="none" w:sz="0" w:space="0" w:color="auto"/>
                        <w:bottom w:val="none" w:sz="0" w:space="0" w:color="auto"/>
                        <w:right w:val="none" w:sz="0" w:space="0" w:color="auto"/>
                      </w:divBdr>
                    </w:div>
                  </w:divsChild>
                </w:div>
                <w:div w:id="110174010">
                  <w:marLeft w:val="0"/>
                  <w:marRight w:val="0"/>
                  <w:marTop w:val="0"/>
                  <w:marBottom w:val="0"/>
                  <w:divBdr>
                    <w:top w:val="none" w:sz="0" w:space="0" w:color="auto"/>
                    <w:left w:val="none" w:sz="0" w:space="0" w:color="auto"/>
                    <w:bottom w:val="none" w:sz="0" w:space="0" w:color="auto"/>
                    <w:right w:val="none" w:sz="0" w:space="0" w:color="auto"/>
                  </w:divBdr>
                  <w:divsChild>
                    <w:div w:id="1945771977">
                      <w:marLeft w:val="0"/>
                      <w:marRight w:val="0"/>
                      <w:marTop w:val="0"/>
                      <w:marBottom w:val="0"/>
                      <w:divBdr>
                        <w:top w:val="none" w:sz="0" w:space="0" w:color="auto"/>
                        <w:left w:val="none" w:sz="0" w:space="0" w:color="auto"/>
                        <w:bottom w:val="none" w:sz="0" w:space="0" w:color="auto"/>
                        <w:right w:val="none" w:sz="0" w:space="0" w:color="auto"/>
                      </w:divBdr>
                    </w:div>
                  </w:divsChild>
                </w:div>
                <w:div w:id="1339622321">
                  <w:marLeft w:val="0"/>
                  <w:marRight w:val="0"/>
                  <w:marTop w:val="0"/>
                  <w:marBottom w:val="0"/>
                  <w:divBdr>
                    <w:top w:val="none" w:sz="0" w:space="0" w:color="auto"/>
                    <w:left w:val="none" w:sz="0" w:space="0" w:color="auto"/>
                    <w:bottom w:val="none" w:sz="0" w:space="0" w:color="auto"/>
                    <w:right w:val="none" w:sz="0" w:space="0" w:color="auto"/>
                  </w:divBdr>
                  <w:divsChild>
                    <w:div w:id="402336146">
                      <w:marLeft w:val="0"/>
                      <w:marRight w:val="0"/>
                      <w:marTop w:val="0"/>
                      <w:marBottom w:val="0"/>
                      <w:divBdr>
                        <w:top w:val="none" w:sz="0" w:space="0" w:color="auto"/>
                        <w:left w:val="none" w:sz="0" w:space="0" w:color="auto"/>
                        <w:bottom w:val="none" w:sz="0" w:space="0" w:color="auto"/>
                        <w:right w:val="none" w:sz="0" w:space="0" w:color="auto"/>
                      </w:divBdr>
                    </w:div>
                  </w:divsChild>
                </w:div>
                <w:div w:id="14892141">
                  <w:marLeft w:val="0"/>
                  <w:marRight w:val="0"/>
                  <w:marTop w:val="0"/>
                  <w:marBottom w:val="0"/>
                  <w:divBdr>
                    <w:top w:val="none" w:sz="0" w:space="0" w:color="auto"/>
                    <w:left w:val="none" w:sz="0" w:space="0" w:color="auto"/>
                    <w:bottom w:val="none" w:sz="0" w:space="0" w:color="auto"/>
                    <w:right w:val="none" w:sz="0" w:space="0" w:color="auto"/>
                  </w:divBdr>
                  <w:divsChild>
                    <w:div w:id="437215536">
                      <w:marLeft w:val="0"/>
                      <w:marRight w:val="0"/>
                      <w:marTop w:val="0"/>
                      <w:marBottom w:val="0"/>
                      <w:divBdr>
                        <w:top w:val="none" w:sz="0" w:space="0" w:color="auto"/>
                        <w:left w:val="none" w:sz="0" w:space="0" w:color="auto"/>
                        <w:bottom w:val="none" w:sz="0" w:space="0" w:color="auto"/>
                        <w:right w:val="none" w:sz="0" w:space="0" w:color="auto"/>
                      </w:divBdr>
                    </w:div>
                  </w:divsChild>
                </w:div>
                <w:div w:id="77361671">
                  <w:marLeft w:val="0"/>
                  <w:marRight w:val="0"/>
                  <w:marTop w:val="0"/>
                  <w:marBottom w:val="0"/>
                  <w:divBdr>
                    <w:top w:val="none" w:sz="0" w:space="0" w:color="auto"/>
                    <w:left w:val="none" w:sz="0" w:space="0" w:color="auto"/>
                    <w:bottom w:val="none" w:sz="0" w:space="0" w:color="auto"/>
                    <w:right w:val="none" w:sz="0" w:space="0" w:color="auto"/>
                  </w:divBdr>
                  <w:divsChild>
                    <w:div w:id="826936978">
                      <w:marLeft w:val="0"/>
                      <w:marRight w:val="0"/>
                      <w:marTop w:val="0"/>
                      <w:marBottom w:val="0"/>
                      <w:divBdr>
                        <w:top w:val="none" w:sz="0" w:space="0" w:color="auto"/>
                        <w:left w:val="none" w:sz="0" w:space="0" w:color="auto"/>
                        <w:bottom w:val="none" w:sz="0" w:space="0" w:color="auto"/>
                        <w:right w:val="none" w:sz="0" w:space="0" w:color="auto"/>
                      </w:divBdr>
                    </w:div>
                  </w:divsChild>
                </w:div>
                <w:div w:id="1893154749">
                  <w:marLeft w:val="0"/>
                  <w:marRight w:val="0"/>
                  <w:marTop w:val="0"/>
                  <w:marBottom w:val="0"/>
                  <w:divBdr>
                    <w:top w:val="none" w:sz="0" w:space="0" w:color="auto"/>
                    <w:left w:val="none" w:sz="0" w:space="0" w:color="auto"/>
                    <w:bottom w:val="none" w:sz="0" w:space="0" w:color="auto"/>
                    <w:right w:val="none" w:sz="0" w:space="0" w:color="auto"/>
                  </w:divBdr>
                  <w:divsChild>
                    <w:div w:id="645208896">
                      <w:marLeft w:val="0"/>
                      <w:marRight w:val="0"/>
                      <w:marTop w:val="0"/>
                      <w:marBottom w:val="0"/>
                      <w:divBdr>
                        <w:top w:val="none" w:sz="0" w:space="0" w:color="auto"/>
                        <w:left w:val="none" w:sz="0" w:space="0" w:color="auto"/>
                        <w:bottom w:val="none" w:sz="0" w:space="0" w:color="auto"/>
                        <w:right w:val="none" w:sz="0" w:space="0" w:color="auto"/>
                      </w:divBdr>
                    </w:div>
                  </w:divsChild>
                </w:div>
                <w:div w:id="1994678955">
                  <w:marLeft w:val="0"/>
                  <w:marRight w:val="0"/>
                  <w:marTop w:val="0"/>
                  <w:marBottom w:val="0"/>
                  <w:divBdr>
                    <w:top w:val="none" w:sz="0" w:space="0" w:color="auto"/>
                    <w:left w:val="none" w:sz="0" w:space="0" w:color="auto"/>
                    <w:bottom w:val="none" w:sz="0" w:space="0" w:color="auto"/>
                    <w:right w:val="none" w:sz="0" w:space="0" w:color="auto"/>
                  </w:divBdr>
                  <w:divsChild>
                    <w:div w:id="1583484628">
                      <w:marLeft w:val="0"/>
                      <w:marRight w:val="0"/>
                      <w:marTop w:val="0"/>
                      <w:marBottom w:val="0"/>
                      <w:divBdr>
                        <w:top w:val="none" w:sz="0" w:space="0" w:color="auto"/>
                        <w:left w:val="none" w:sz="0" w:space="0" w:color="auto"/>
                        <w:bottom w:val="none" w:sz="0" w:space="0" w:color="auto"/>
                        <w:right w:val="none" w:sz="0" w:space="0" w:color="auto"/>
                      </w:divBdr>
                    </w:div>
                  </w:divsChild>
                </w:div>
                <w:div w:id="1565065352">
                  <w:marLeft w:val="0"/>
                  <w:marRight w:val="0"/>
                  <w:marTop w:val="0"/>
                  <w:marBottom w:val="0"/>
                  <w:divBdr>
                    <w:top w:val="none" w:sz="0" w:space="0" w:color="auto"/>
                    <w:left w:val="none" w:sz="0" w:space="0" w:color="auto"/>
                    <w:bottom w:val="none" w:sz="0" w:space="0" w:color="auto"/>
                    <w:right w:val="none" w:sz="0" w:space="0" w:color="auto"/>
                  </w:divBdr>
                  <w:divsChild>
                    <w:div w:id="1495142897">
                      <w:marLeft w:val="0"/>
                      <w:marRight w:val="0"/>
                      <w:marTop w:val="0"/>
                      <w:marBottom w:val="0"/>
                      <w:divBdr>
                        <w:top w:val="none" w:sz="0" w:space="0" w:color="auto"/>
                        <w:left w:val="none" w:sz="0" w:space="0" w:color="auto"/>
                        <w:bottom w:val="none" w:sz="0" w:space="0" w:color="auto"/>
                        <w:right w:val="none" w:sz="0" w:space="0" w:color="auto"/>
                      </w:divBdr>
                    </w:div>
                  </w:divsChild>
                </w:div>
                <w:div w:id="1234854786">
                  <w:marLeft w:val="0"/>
                  <w:marRight w:val="0"/>
                  <w:marTop w:val="0"/>
                  <w:marBottom w:val="0"/>
                  <w:divBdr>
                    <w:top w:val="none" w:sz="0" w:space="0" w:color="auto"/>
                    <w:left w:val="none" w:sz="0" w:space="0" w:color="auto"/>
                    <w:bottom w:val="none" w:sz="0" w:space="0" w:color="auto"/>
                    <w:right w:val="none" w:sz="0" w:space="0" w:color="auto"/>
                  </w:divBdr>
                  <w:divsChild>
                    <w:div w:id="1463156738">
                      <w:marLeft w:val="0"/>
                      <w:marRight w:val="0"/>
                      <w:marTop w:val="0"/>
                      <w:marBottom w:val="0"/>
                      <w:divBdr>
                        <w:top w:val="none" w:sz="0" w:space="0" w:color="auto"/>
                        <w:left w:val="none" w:sz="0" w:space="0" w:color="auto"/>
                        <w:bottom w:val="none" w:sz="0" w:space="0" w:color="auto"/>
                        <w:right w:val="none" w:sz="0" w:space="0" w:color="auto"/>
                      </w:divBdr>
                    </w:div>
                  </w:divsChild>
                </w:div>
                <w:div w:id="708380320">
                  <w:marLeft w:val="0"/>
                  <w:marRight w:val="0"/>
                  <w:marTop w:val="0"/>
                  <w:marBottom w:val="0"/>
                  <w:divBdr>
                    <w:top w:val="none" w:sz="0" w:space="0" w:color="auto"/>
                    <w:left w:val="none" w:sz="0" w:space="0" w:color="auto"/>
                    <w:bottom w:val="none" w:sz="0" w:space="0" w:color="auto"/>
                    <w:right w:val="none" w:sz="0" w:space="0" w:color="auto"/>
                  </w:divBdr>
                  <w:divsChild>
                    <w:div w:id="167451474">
                      <w:marLeft w:val="0"/>
                      <w:marRight w:val="0"/>
                      <w:marTop w:val="0"/>
                      <w:marBottom w:val="0"/>
                      <w:divBdr>
                        <w:top w:val="none" w:sz="0" w:space="0" w:color="auto"/>
                        <w:left w:val="none" w:sz="0" w:space="0" w:color="auto"/>
                        <w:bottom w:val="none" w:sz="0" w:space="0" w:color="auto"/>
                        <w:right w:val="none" w:sz="0" w:space="0" w:color="auto"/>
                      </w:divBdr>
                    </w:div>
                  </w:divsChild>
                </w:div>
                <w:div w:id="1089539962">
                  <w:marLeft w:val="0"/>
                  <w:marRight w:val="0"/>
                  <w:marTop w:val="0"/>
                  <w:marBottom w:val="0"/>
                  <w:divBdr>
                    <w:top w:val="none" w:sz="0" w:space="0" w:color="auto"/>
                    <w:left w:val="none" w:sz="0" w:space="0" w:color="auto"/>
                    <w:bottom w:val="none" w:sz="0" w:space="0" w:color="auto"/>
                    <w:right w:val="none" w:sz="0" w:space="0" w:color="auto"/>
                  </w:divBdr>
                  <w:divsChild>
                    <w:div w:id="563680836">
                      <w:marLeft w:val="0"/>
                      <w:marRight w:val="0"/>
                      <w:marTop w:val="0"/>
                      <w:marBottom w:val="0"/>
                      <w:divBdr>
                        <w:top w:val="none" w:sz="0" w:space="0" w:color="auto"/>
                        <w:left w:val="none" w:sz="0" w:space="0" w:color="auto"/>
                        <w:bottom w:val="none" w:sz="0" w:space="0" w:color="auto"/>
                        <w:right w:val="none" w:sz="0" w:space="0" w:color="auto"/>
                      </w:divBdr>
                    </w:div>
                  </w:divsChild>
                </w:div>
                <w:div w:id="2081714051">
                  <w:marLeft w:val="0"/>
                  <w:marRight w:val="0"/>
                  <w:marTop w:val="0"/>
                  <w:marBottom w:val="0"/>
                  <w:divBdr>
                    <w:top w:val="none" w:sz="0" w:space="0" w:color="auto"/>
                    <w:left w:val="none" w:sz="0" w:space="0" w:color="auto"/>
                    <w:bottom w:val="none" w:sz="0" w:space="0" w:color="auto"/>
                    <w:right w:val="none" w:sz="0" w:space="0" w:color="auto"/>
                  </w:divBdr>
                  <w:divsChild>
                    <w:div w:id="1081678716">
                      <w:marLeft w:val="0"/>
                      <w:marRight w:val="0"/>
                      <w:marTop w:val="0"/>
                      <w:marBottom w:val="0"/>
                      <w:divBdr>
                        <w:top w:val="none" w:sz="0" w:space="0" w:color="auto"/>
                        <w:left w:val="none" w:sz="0" w:space="0" w:color="auto"/>
                        <w:bottom w:val="none" w:sz="0" w:space="0" w:color="auto"/>
                        <w:right w:val="none" w:sz="0" w:space="0" w:color="auto"/>
                      </w:divBdr>
                    </w:div>
                  </w:divsChild>
                </w:div>
                <w:div w:id="430322763">
                  <w:marLeft w:val="0"/>
                  <w:marRight w:val="0"/>
                  <w:marTop w:val="0"/>
                  <w:marBottom w:val="0"/>
                  <w:divBdr>
                    <w:top w:val="none" w:sz="0" w:space="0" w:color="auto"/>
                    <w:left w:val="none" w:sz="0" w:space="0" w:color="auto"/>
                    <w:bottom w:val="none" w:sz="0" w:space="0" w:color="auto"/>
                    <w:right w:val="none" w:sz="0" w:space="0" w:color="auto"/>
                  </w:divBdr>
                  <w:divsChild>
                    <w:div w:id="271480487">
                      <w:marLeft w:val="0"/>
                      <w:marRight w:val="0"/>
                      <w:marTop w:val="0"/>
                      <w:marBottom w:val="0"/>
                      <w:divBdr>
                        <w:top w:val="none" w:sz="0" w:space="0" w:color="auto"/>
                        <w:left w:val="none" w:sz="0" w:space="0" w:color="auto"/>
                        <w:bottom w:val="none" w:sz="0" w:space="0" w:color="auto"/>
                        <w:right w:val="none" w:sz="0" w:space="0" w:color="auto"/>
                      </w:divBdr>
                    </w:div>
                  </w:divsChild>
                </w:div>
                <w:div w:id="1194878775">
                  <w:marLeft w:val="0"/>
                  <w:marRight w:val="0"/>
                  <w:marTop w:val="0"/>
                  <w:marBottom w:val="0"/>
                  <w:divBdr>
                    <w:top w:val="none" w:sz="0" w:space="0" w:color="auto"/>
                    <w:left w:val="none" w:sz="0" w:space="0" w:color="auto"/>
                    <w:bottom w:val="none" w:sz="0" w:space="0" w:color="auto"/>
                    <w:right w:val="none" w:sz="0" w:space="0" w:color="auto"/>
                  </w:divBdr>
                  <w:divsChild>
                    <w:div w:id="988896878">
                      <w:marLeft w:val="0"/>
                      <w:marRight w:val="0"/>
                      <w:marTop w:val="0"/>
                      <w:marBottom w:val="0"/>
                      <w:divBdr>
                        <w:top w:val="none" w:sz="0" w:space="0" w:color="auto"/>
                        <w:left w:val="none" w:sz="0" w:space="0" w:color="auto"/>
                        <w:bottom w:val="none" w:sz="0" w:space="0" w:color="auto"/>
                        <w:right w:val="none" w:sz="0" w:space="0" w:color="auto"/>
                      </w:divBdr>
                    </w:div>
                  </w:divsChild>
                </w:div>
                <w:div w:id="274137234">
                  <w:marLeft w:val="0"/>
                  <w:marRight w:val="0"/>
                  <w:marTop w:val="0"/>
                  <w:marBottom w:val="0"/>
                  <w:divBdr>
                    <w:top w:val="none" w:sz="0" w:space="0" w:color="auto"/>
                    <w:left w:val="none" w:sz="0" w:space="0" w:color="auto"/>
                    <w:bottom w:val="none" w:sz="0" w:space="0" w:color="auto"/>
                    <w:right w:val="none" w:sz="0" w:space="0" w:color="auto"/>
                  </w:divBdr>
                  <w:divsChild>
                    <w:div w:id="1569538443">
                      <w:marLeft w:val="0"/>
                      <w:marRight w:val="0"/>
                      <w:marTop w:val="0"/>
                      <w:marBottom w:val="0"/>
                      <w:divBdr>
                        <w:top w:val="none" w:sz="0" w:space="0" w:color="auto"/>
                        <w:left w:val="none" w:sz="0" w:space="0" w:color="auto"/>
                        <w:bottom w:val="none" w:sz="0" w:space="0" w:color="auto"/>
                        <w:right w:val="none" w:sz="0" w:space="0" w:color="auto"/>
                      </w:divBdr>
                    </w:div>
                  </w:divsChild>
                </w:div>
                <w:div w:id="1905405357">
                  <w:marLeft w:val="0"/>
                  <w:marRight w:val="0"/>
                  <w:marTop w:val="0"/>
                  <w:marBottom w:val="0"/>
                  <w:divBdr>
                    <w:top w:val="none" w:sz="0" w:space="0" w:color="auto"/>
                    <w:left w:val="none" w:sz="0" w:space="0" w:color="auto"/>
                    <w:bottom w:val="none" w:sz="0" w:space="0" w:color="auto"/>
                    <w:right w:val="none" w:sz="0" w:space="0" w:color="auto"/>
                  </w:divBdr>
                  <w:divsChild>
                    <w:div w:id="1445032637">
                      <w:marLeft w:val="0"/>
                      <w:marRight w:val="0"/>
                      <w:marTop w:val="0"/>
                      <w:marBottom w:val="0"/>
                      <w:divBdr>
                        <w:top w:val="none" w:sz="0" w:space="0" w:color="auto"/>
                        <w:left w:val="none" w:sz="0" w:space="0" w:color="auto"/>
                        <w:bottom w:val="none" w:sz="0" w:space="0" w:color="auto"/>
                        <w:right w:val="none" w:sz="0" w:space="0" w:color="auto"/>
                      </w:divBdr>
                    </w:div>
                  </w:divsChild>
                </w:div>
                <w:div w:id="1778793193">
                  <w:marLeft w:val="0"/>
                  <w:marRight w:val="0"/>
                  <w:marTop w:val="0"/>
                  <w:marBottom w:val="0"/>
                  <w:divBdr>
                    <w:top w:val="none" w:sz="0" w:space="0" w:color="auto"/>
                    <w:left w:val="none" w:sz="0" w:space="0" w:color="auto"/>
                    <w:bottom w:val="none" w:sz="0" w:space="0" w:color="auto"/>
                    <w:right w:val="none" w:sz="0" w:space="0" w:color="auto"/>
                  </w:divBdr>
                  <w:divsChild>
                    <w:div w:id="1708067236">
                      <w:marLeft w:val="0"/>
                      <w:marRight w:val="0"/>
                      <w:marTop w:val="0"/>
                      <w:marBottom w:val="0"/>
                      <w:divBdr>
                        <w:top w:val="none" w:sz="0" w:space="0" w:color="auto"/>
                        <w:left w:val="none" w:sz="0" w:space="0" w:color="auto"/>
                        <w:bottom w:val="none" w:sz="0" w:space="0" w:color="auto"/>
                        <w:right w:val="none" w:sz="0" w:space="0" w:color="auto"/>
                      </w:divBdr>
                    </w:div>
                  </w:divsChild>
                </w:div>
                <w:div w:id="927811260">
                  <w:marLeft w:val="0"/>
                  <w:marRight w:val="0"/>
                  <w:marTop w:val="0"/>
                  <w:marBottom w:val="0"/>
                  <w:divBdr>
                    <w:top w:val="none" w:sz="0" w:space="0" w:color="auto"/>
                    <w:left w:val="none" w:sz="0" w:space="0" w:color="auto"/>
                    <w:bottom w:val="none" w:sz="0" w:space="0" w:color="auto"/>
                    <w:right w:val="none" w:sz="0" w:space="0" w:color="auto"/>
                  </w:divBdr>
                  <w:divsChild>
                    <w:div w:id="610085766">
                      <w:marLeft w:val="0"/>
                      <w:marRight w:val="0"/>
                      <w:marTop w:val="0"/>
                      <w:marBottom w:val="0"/>
                      <w:divBdr>
                        <w:top w:val="none" w:sz="0" w:space="0" w:color="auto"/>
                        <w:left w:val="none" w:sz="0" w:space="0" w:color="auto"/>
                        <w:bottom w:val="none" w:sz="0" w:space="0" w:color="auto"/>
                        <w:right w:val="none" w:sz="0" w:space="0" w:color="auto"/>
                      </w:divBdr>
                    </w:div>
                  </w:divsChild>
                </w:div>
                <w:div w:id="1402950441">
                  <w:marLeft w:val="0"/>
                  <w:marRight w:val="0"/>
                  <w:marTop w:val="0"/>
                  <w:marBottom w:val="0"/>
                  <w:divBdr>
                    <w:top w:val="none" w:sz="0" w:space="0" w:color="auto"/>
                    <w:left w:val="none" w:sz="0" w:space="0" w:color="auto"/>
                    <w:bottom w:val="none" w:sz="0" w:space="0" w:color="auto"/>
                    <w:right w:val="none" w:sz="0" w:space="0" w:color="auto"/>
                  </w:divBdr>
                  <w:divsChild>
                    <w:div w:id="824904707">
                      <w:marLeft w:val="0"/>
                      <w:marRight w:val="0"/>
                      <w:marTop w:val="0"/>
                      <w:marBottom w:val="0"/>
                      <w:divBdr>
                        <w:top w:val="none" w:sz="0" w:space="0" w:color="auto"/>
                        <w:left w:val="none" w:sz="0" w:space="0" w:color="auto"/>
                        <w:bottom w:val="none" w:sz="0" w:space="0" w:color="auto"/>
                        <w:right w:val="none" w:sz="0" w:space="0" w:color="auto"/>
                      </w:divBdr>
                    </w:div>
                  </w:divsChild>
                </w:div>
                <w:div w:id="1016152252">
                  <w:marLeft w:val="0"/>
                  <w:marRight w:val="0"/>
                  <w:marTop w:val="0"/>
                  <w:marBottom w:val="0"/>
                  <w:divBdr>
                    <w:top w:val="none" w:sz="0" w:space="0" w:color="auto"/>
                    <w:left w:val="none" w:sz="0" w:space="0" w:color="auto"/>
                    <w:bottom w:val="none" w:sz="0" w:space="0" w:color="auto"/>
                    <w:right w:val="none" w:sz="0" w:space="0" w:color="auto"/>
                  </w:divBdr>
                  <w:divsChild>
                    <w:div w:id="1865972976">
                      <w:marLeft w:val="0"/>
                      <w:marRight w:val="0"/>
                      <w:marTop w:val="0"/>
                      <w:marBottom w:val="0"/>
                      <w:divBdr>
                        <w:top w:val="none" w:sz="0" w:space="0" w:color="auto"/>
                        <w:left w:val="none" w:sz="0" w:space="0" w:color="auto"/>
                        <w:bottom w:val="none" w:sz="0" w:space="0" w:color="auto"/>
                        <w:right w:val="none" w:sz="0" w:space="0" w:color="auto"/>
                      </w:divBdr>
                    </w:div>
                  </w:divsChild>
                </w:div>
                <w:div w:id="1053046685">
                  <w:marLeft w:val="0"/>
                  <w:marRight w:val="0"/>
                  <w:marTop w:val="0"/>
                  <w:marBottom w:val="0"/>
                  <w:divBdr>
                    <w:top w:val="none" w:sz="0" w:space="0" w:color="auto"/>
                    <w:left w:val="none" w:sz="0" w:space="0" w:color="auto"/>
                    <w:bottom w:val="none" w:sz="0" w:space="0" w:color="auto"/>
                    <w:right w:val="none" w:sz="0" w:space="0" w:color="auto"/>
                  </w:divBdr>
                  <w:divsChild>
                    <w:div w:id="181477987">
                      <w:marLeft w:val="0"/>
                      <w:marRight w:val="0"/>
                      <w:marTop w:val="0"/>
                      <w:marBottom w:val="0"/>
                      <w:divBdr>
                        <w:top w:val="none" w:sz="0" w:space="0" w:color="auto"/>
                        <w:left w:val="none" w:sz="0" w:space="0" w:color="auto"/>
                        <w:bottom w:val="none" w:sz="0" w:space="0" w:color="auto"/>
                        <w:right w:val="none" w:sz="0" w:space="0" w:color="auto"/>
                      </w:divBdr>
                    </w:div>
                  </w:divsChild>
                </w:div>
                <w:div w:id="233046866">
                  <w:marLeft w:val="0"/>
                  <w:marRight w:val="0"/>
                  <w:marTop w:val="0"/>
                  <w:marBottom w:val="0"/>
                  <w:divBdr>
                    <w:top w:val="none" w:sz="0" w:space="0" w:color="auto"/>
                    <w:left w:val="none" w:sz="0" w:space="0" w:color="auto"/>
                    <w:bottom w:val="none" w:sz="0" w:space="0" w:color="auto"/>
                    <w:right w:val="none" w:sz="0" w:space="0" w:color="auto"/>
                  </w:divBdr>
                  <w:divsChild>
                    <w:div w:id="628557047">
                      <w:marLeft w:val="0"/>
                      <w:marRight w:val="0"/>
                      <w:marTop w:val="0"/>
                      <w:marBottom w:val="0"/>
                      <w:divBdr>
                        <w:top w:val="none" w:sz="0" w:space="0" w:color="auto"/>
                        <w:left w:val="none" w:sz="0" w:space="0" w:color="auto"/>
                        <w:bottom w:val="none" w:sz="0" w:space="0" w:color="auto"/>
                        <w:right w:val="none" w:sz="0" w:space="0" w:color="auto"/>
                      </w:divBdr>
                    </w:div>
                  </w:divsChild>
                </w:div>
                <w:div w:id="2144301960">
                  <w:marLeft w:val="0"/>
                  <w:marRight w:val="0"/>
                  <w:marTop w:val="0"/>
                  <w:marBottom w:val="0"/>
                  <w:divBdr>
                    <w:top w:val="none" w:sz="0" w:space="0" w:color="auto"/>
                    <w:left w:val="none" w:sz="0" w:space="0" w:color="auto"/>
                    <w:bottom w:val="none" w:sz="0" w:space="0" w:color="auto"/>
                    <w:right w:val="none" w:sz="0" w:space="0" w:color="auto"/>
                  </w:divBdr>
                  <w:divsChild>
                    <w:div w:id="1584801948">
                      <w:marLeft w:val="0"/>
                      <w:marRight w:val="0"/>
                      <w:marTop w:val="0"/>
                      <w:marBottom w:val="0"/>
                      <w:divBdr>
                        <w:top w:val="none" w:sz="0" w:space="0" w:color="auto"/>
                        <w:left w:val="none" w:sz="0" w:space="0" w:color="auto"/>
                        <w:bottom w:val="none" w:sz="0" w:space="0" w:color="auto"/>
                        <w:right w:val="none" w:sz="0" w:space="0" w:color="auto"/>
                      </w:divBdr>
                    </w:div>
                  </w:divsChild>
                </w:div>
                <w:div w:id="307055964">
                  <w:marLeft w:val="0"/>
                  <w:marRight w:val="0"/>
                  <w:marTop w:val="0"/>
                  <w:marBottom w:val="0"/>
                  <w:divBdr>
                    <w:top w:val="none" w:sz="0" w:space="0" w:color="auto"/>
                    <w:left w:val="none" w:sz="0" w:space="0" w:color="auto"/>
                    <w:bottom w:val="none" w:sz="0" w:space="0" w:color="auto"/>
                    <w:right w:val="none" w:sz="0" w:space="0" w:color="auto"/>
                  </w:divBdr>
                  <w:divsChild>
                    <w:div w:id="1703093121">
                      <w:marLeft w:val="0"/>
                      <w:marRight w:val="0"/>
                      <w:marTop w:val="0"/>
                      <w:marBottom w:val="0"/>
                      <w:divBdr>
                        <w:top w:val="none" w:sz="0" w:space="0" w:color="auto"/>
                        <w:left w:val="none" w:sz="0" w:space="0" w:color="auto"/>
                        <w:bottom w:val="none" w:sz="0" w:space="0" w:color="auto"/>
                        <w:right w:val="none" w:sz="0" w:space="0" w:color="auto"/>
                      </w:divBdr>
                    </w:div>
                  </w:divsChild>
                </w:div>
                <w:div w:id="1429689893">
                  <w:marLeft w:val="0"/>
                  <w:marRight w:val="0"/>
                  <w:marTop w:val="0"/>
                  <w:marBottom w:val="0"/>
                  <w:divBdr>
                    <w:top w:val="none" w:sz="0" w:space="0" w:color="auto"/>
                    <w:left w:val="none" w:sz="0" w:space="0" w:color="auto"/>
                    <w:bottom w:val="none" w:sz="0" w:space="0" w:color="auto"/>
                    <w:right w:val="none" w:sz="0" w:space="0" w:color="auto"/>
                  </w:divBdr>
                  <w:divsChild>
                    <w:div w:id="1536193249">
                      <w:marLeft w:val="0"/>
                      <w:marRight w:val="0"/>
                      <w:marTop w:val="0"/>
                      <w:marBottom w:val="0"/>
                      <w:divBdr>
                        <w:top w:val="none" w:sz="0" w:space="0" w:color="auto"/>
                        <w:left w:val="none" w:sz="0" w:space="0" w:color="auto"/>
                        <w:bottom w:val="none" w:sz="0" w:space="0" w:color="auto"/>
                        <w:right w:val="none" w:sz="0" w:space="0" w:color="auto"/>
                      </w:divBdr>
                    </w:div>
                  </w:divsChild>
                </w:div>
                <w:div w:id="283463286">
                  <w:marLeft w:val="0"/>
                  <w:marRight w:val="0"/>
                  <w:marTop w:val="0"/>
                  <w:marBottom w:val="0"/>
                  <w:divBdr>
                    <w:top w:val="none" w:sz="0" w:space="0" w:color="auto"/>
                    <w:left w:val="none" w:sz="0" w:space="0" w:color="auto"/>
                    <w:bottom w:val="none" w:sz="0" w:space="0" w:color="auto"/>
                    <w:right w:val="none" w:sz="0" w:space="0" w:color="auto"/>
                  </w:divBdr>
                  <w:divsChild>
                    <w:div w:id="1573270408">
                      <w:marLeft w:val="0"/>
                      <w:marRight w:val="0"/>
                      <w:marTop w:val="0"/>
                      <w:marBottom w:val="0"/>
                      <w:divBdr>
                        <w:top w:val="none" w:sz="0" w:space="0" w:color="auto"/>
                        <w:left w:val="none" w:sz="0" w:space="0" w:color="auto"/>
                        <w:bottom w:val="none" w:sz="0" w:space="0" w:color="auto"/>
                        <w:right w:val="none" w:sz="0" w:space="0" w:color="auto"/>
                      </w:divBdr>
                    </w:div>
                  </w:divsChild>
                </w:div>
                <w:div w:id="1489051634">
                  <w:marLeft w:val="0"/>
                  <w:marRight w:val="0"/>
                  <w:marTop w:val="0"/>
                  <w:marBottom w:val="0"/>
                  <w:divBdr>
                    <w:top w:val="none" w:sz="0" w:space="0" w:color="auto"/>
                    <w:left w:val="none" w:sz="0" w:space="0" w:color="auto"/>
                    <w:bottom w:val="none" w:sz="0" w:space="0" w:color="auto"/>
                    <w:right w:val="none" w:sz="0" w:space="0" w:color="auto"/>
                  </w:divBdr>
                  <w:divsChild>
                    <w:div w:id="370958045">
                      <w:marLeft w:val="0"/>
                      <w:marRight w:val="0"/>
                      <w:marTop w:val="0"/>
                      <w:marBottom w:val="0"/>
                      <w:divBdr>
                        <w:top w:val="none" w:sz="0" w:space="0" w:color="auto"/>
                        <w:left w:val="none" w:sz="0" w:space="0" w:color="auto"/>
                        <w:bottom w:val="none" w:sz="0" w:space="0" w:color="auto"/>
                        <w:right w:val="none" w:sz="0" w:space="0" w:color="auto"/>
                      </w:divBdr>
                    </w:div>
                  </w:divsChild>
                </w:div>
                <w:div w:id="207494605">
                  <w:marLeft w:val="0"/>
                  <w:marRight w:val="0"/>
                  <w:marTop w:val="0"/>
                  <w:marBottom w:val="0"/>
                  <w:divBdr>
                    <w:top w:val="none" w:sz="0" w:space="0" w:color="auto"/>
                    <w:left w:val="none" w:sz="0" w:space="0" w:color="auto"/>
                    <w:bottom w:val="none" w:sz="0" w:space="0" w:color="auto"/>
                    <w:right w:val="none" w:sz="0" w:space="0" w:color="auto"/>
                  </w:divBdr>
                  <w:divsChild>
                    <w:div w:id="129129472">
                      <w:marLeft w:val="0"/>
                      <w:marRight w:val="0"/>
                      <w:marTop w:val="0"/>
                      <w:marBottom w:val="0"/>
                      <w:divBdr>
                        <w:top w:val="none" w:sz="0" w:space="0" w:color="auto"/>
                        <w:left w:val="none" w:sz="0" w:space="0" w:color="auto"/>
                        <w:bottom w:val="none" w:sz="0" w:space="0" w:color="auto"/>
                        <w:right w:val="none" w:sz="0" w:space="0" w:color="auto"/>
                      </w:divBdr>
                    </w:div>
                  </w:divsChild>
                </w:div>
                <w:div w:id="1101071438">
                  <w:marLeft w:val="0"/>
                  <w:marRight w:val="0"/>
                  <w:marTop w:val="0"/>
                  <w:marBottom w:val="0"/>
                  <w:divBdr>
                    <w:top w:val="none" w:sz="0" w:space="0" w:color="auto"/>
                    <w:left w:val="none" w:sz="0" w:space="0" w:color="auto"/>
                    <w:bottom w:val="none" w:sz="0" w:space="0" w:color="auto"/>
                    <w:right w:val="none" w:sz="0" w:space="0" w:color="auto"/>
                  </w:divBdr>
                  <w:divsChild>
                    <w:div w:id="1656031428">
                      <w:marLeft w:val="0"/>
                      <w:marRight w:val="0"/>
                      <w:marTop w:val="0"/>
                      <w:marBottom w:val="0"/>
                      <w:divBdr>
                        <w:top w:val="none" w:sz="0" w:space="0" w:color="auto"/>
                        <w:left w:val="none" w:sz="0" w:space="0" w:color="auto"/>
                        <w:bottom w:val="none" w:sz="0" w:space="0" w:color="auto"/>
                        <w:right w:val="none" w:sz="0" w:space="0" w:color="auto"/>
                      </w:divBdr>
                    </w:div>
                  </w:divsChild>
                </w:div>
                <w:div w:id="1731690238">
                  <w:marLeft w:val="0"/>
                  <w:marRight w:val="0"/>
                  <w:marTop w:val="0"/>
                  <w:marBottom w:val="0"/>
                  <w:divBdr>
                    <w:top w:val="none" w:sz="0" w:space="0" w:color="auto"/>
                    <w:left w:val="none" w:sz="0" w:space="0" w:color="auto"/>
                    <w:bottom w:val="none" w:sz="0" w:space="0" w:color="auto"/>
                    <w:right w:val="none" w:sz="0" w:space="0" w:color="auto"/>
                  </w:divBdr>
                  <w:divsChild>
                    <w:div w:id="1083834991">
                      <w:marLeft w:val="0"/>
                      <w:marRight w:val="0"/>
                      <w:marTop w:val="0"/>
                      <w:marBottom w:val="0"/>
                      <w:divBdr>
                        <w:top w:val="none" w:sz="0" w:space="0" w:color="auto"/>
                        <w:left w:val="none" w:sz="0" w:space="0" w:color="auto"/>
                        <w:bottom w:val="none" w:sz="0" w:space="0" w:color="auto"/>
                        <w:right w:val="none" w:sz="0" w:space="0" w:color="auto"/>
                      </w:divBdr>
                    </w:div>
                  </w:divsChild>
                </w:div>
                <w:div w:id="594050291">
                  <w:marLeft w:val="0"/>
                  <w:marRight w:val="0"/>
                  <w:marTop w:val="0"/>
                  <w:marBottom w:val="0"/>
                  <w:divBdr>
                    <w:top w:val="none" w:sz="0" w:space="0" w:color="auto"/>
                    <w:left w:val="none" w:sz="0" w:space="0" w:color="auto"/>
                    <w:bottom w:val="none" w:sz="0" w:space="0" w:color="auto"/>
                    <w:right w:val="none" w:sz="0" w:space="0" w:color="auto"/>
                  </w:divBdr>
                  <w:divsChild>
                    <w:div w:id="254289650">
                      <w:marLeft w:val="0"/>
                      <w:marRight w:val="0"/>
                      <w:marTop w:val="0"/>
                      <w:marBottom w:val="0"/>
                      <w:divBdr>
                        <w:top w:val="none" w:sz="0" w:space="0" w:color="auto"/>
                        <w:left w:val="none" w:sz="0" w:space="0" w:color="auto"/>
                        <w:bottom w:val="none" w:sz="0" w:space="0" w:color="auto"/>
                        <w:right w:val="none" w:sz="0" w:space="0" w:color="auto"/>
                      </w:divBdr>
                    </w:div>
                  </w:divsChild>
                </w:div>
                <w:div w:id="2009551811">
                  <w:marLeft w:val="0"/>
                  <w:marRight w:val="0"/>
                  <w:marTop w:val="0"/>
                  <w:marBottom w:val="0"/>
                  <w:divBdr>
                    <w:top w:val="none" w:sz="0" w:space="0" w:color="auto"/>
                    <w:left w:val="none" w:sz="0" w:space="0" w:color="auto"/>
                    <w:bottom w:val="none" w:sz="0" w:space="0" w:color="auto"/>
                    <w:right w:val="none" w:sz="0" w:space="0" w:color="auto"/>
                  </w:divBdr>
                  <w:divsChild>
                    <w:div w:id="321783144">
                      <w:marLeft w:val="0"/>
                      <w:marRight w:val="0"/>
                      <w:marTop w:val="0"/>
                      <w:marBottom w:val="0"/>
                      <w:divBdr>
                        <w:top w:val="none" w:sz="0" w:space="0" w:color="auto"/>
                        <w:left w:val="none" w:sz="0" w:space="0" w:color="auto"/>
                        <w:bottom w:val="none" w:sz="0" w:space="0" w:color="auto"/>
                        <w:right w:val="none" w:sz="0" w:space="0" w:color="auto"/>
                      </w:divBdr>
                    </w:div>
                  </w:divsChild>
                </w:div>
                <w:div w:id="1251740969">
                  <w:marLeft w:val="0"/>
                  <w:marRight w:val="0"/>
                  <w:marTop w:val="0"/>
                  <w:marBottom w:val="0"/>
                  <w:divBdr>
                    <w:top w:val="none" w:sz="0" w:space="0" w:color="auto"/>
                    <w:left w:val="none" w:sz="0" w:space="0" w:color="auto"/>
                    <w:bottom w:val="none" w:sz="0" w:space="0" w:color="auto"/>
                    <w:right w:val="none" w:sz="0" w:space="0" w:color="auto"/>
                  </w:divBdr>
                  <w:divsChild>
                    <w:div w:id="233706579">
                      <w:marLeft w:val="0"/>
                      <w:marRight w:val="0"/>
                      <w:marTop w:val="0"/>
                      <w:marBottom w:val="0"/>
                      <w:divBdr>
                        <w:top w:val="none" w:sz="0" w:space="0" w:color="auto"/>
                        <w:left w:val="none" w:sz="0" w:space="0" w:color="auto"/>
                        <w:bottom w:val="none" w:sz="0" w:space="0" w:color="auto"/>
                        <w:right w:val="none" w:sz="0" w:space="0" w:color="auto"/>
                      </w:divBdr>
                    </w:div>
                  </w:divsChild>
                </w:div>
                <w:div w:id="96677317">
                  <w:marLeft w:val="0"/>
                  <w:marRight w:val="0"/>
                  <w:marTop w:val="0"/>
                  <w:marBottom w:val="0"/>
                  <w:divBdr>
                    <w:top w:val="none" w:sz="0" w:space="0" w:color="auto"/>
                    <w:left w:val="none" w:sz="0" w:space="0" w:color="auto"/>
                    <w:bottom w:val="none" w:sz="0" w:space="0" w:color="auto"/>
                    <w:right w:val="none" w:sz="0" w:space="0" w:color="auto"/>
                  </w:divBdr>
                  <w:divsChild>
                    <w:div w:id="1867600401">
                      <w:marLeft w:val="0"/>
                      <w:marRight w:val="0"/>
                      <w:marTop w:val="0"/>
                      <w:marBottom w:val="0"/>
                      <w:divBdr>
                        <w:top w:val="none" w:sz="0" w:space="0" w:color="auto"/>
                        <w:left w:val="none" w:sz="0" w:space="0" w:color="auto"/>
                        <w:bottom w:val="none" w:sz="0" w:space="0" w:color="auto"/>
                        <w:right w:val="none" w:sz="0" w:space="0" w:color="auto"/>
                      </w:divBdr>
                    </w:div>
                  </w:divsChild>
                </w:div>
                <w:div w:id="717555203">
                  <w:marLeft w:val="0"/>
                  <w:marRight w:val="0"/>
                  <w:marTop w:val="0"/>
                  <w:marBottom w:val="0"/>
                  <w:divBdr>
                    <w:top w:val="none" w:sz="0" w:space="0" w:color="auto"/>
                    <w:left w:val="none" w:sz="0" w:space="0" w:color="auto"/>
                    <w:bottom w:val="none" w:sz="0" w:space="0" w:color="auto"/>
                    <w:right w:val="none" w:sz="0" w:space="0" w:color="auto"/>
                  </w:divBdr>
                  <w:divsChild>
                    <w:div w:id="1818959615">
                      <w:marLeft w:val="0"/>
                      <w:marRight w:val="0"/>
                      <w:marTop w:val="0"/>
                      <w:marBottom w:val="0"/>
                      <w:divBdr>
                        <w:top w:val="none" w:sz="0" w:space="0" w:color="auto"/>
                        <w:left w:val="none" w:sz="0" w:space="0" w:color="auto"/>
                        <w:bottom w:val="none" w:sz="0" w:space="0" w:color="auto"/>
                        <w:right w:val="none" w:sz="0" w:space="0" w:color="auto"/>
                      </w:divBdr>
                    </w:div>
                  </w:divsChild>
                </w:div>
                <w:div w:id="2044673314">
                  <w:marLeft w:val="0"/>
                  <w:marRight w:val="0"/>
                  <w:marTop w:val="0"/>
                  <w:marBottom w:val="0"/>
                  <w:divBdr>
                    <w:top w:val="none" w:sz="0" w:space="0" w:color="auto"/>
                    <w:left w:val="none" w:sz="0" w:space="0" w:color="auto"/>
                    <w:bottom w:val="none" w:sz="0" w:space="0" w:color="auto"/>
                    <w:right w:val="none" w:sz="0" w:space="0" w:color="auto"/>
                  </w:divBdr>
                  <w:divsChild>
                    <w:div w:id="614481500">
                      <w:marLeft w:val="0"/>
                      <w:marRight w:val="0"/>
                      <w:marTop w:val="0"/>
                      <w:marBottom w:val="0"/>
                      <w:divBdr>
                        <w:top w:val="none" w:sz="0" w:space="0" w:color="auto"/>
                        <w:left w:val="none" w:sz="0" w:space="0" w:color="auto"/>
                        <w:bottom w:val="none" w:sz="0" w:space="0" w:color="auto"/>
                        <w:right w:val="none" w:sz="0" w:space="0" w:color="auto"/>
                      </w:divBdr>
                    </w:div>
                  </w:divsChild>
                </w:div>
                <w:div w:id="232273930">
                  <w:marLeft w:val="0"/>
                  <w:marRight w:val="0"/>
                  <w:marTop w:val="0"/>
                  <w:marBottom w:val="0"/>
                  <w:divBdr>
                    <w:top w:val="none" w:sz="0" w:space="0" w:color="auto"/>
                    <w:left w:val="none" w:sz="0" w:space="0" w:color="auto"/>
                    <w:bottom w:val="none" w:sz="0" w:space="0" w:color="auto"/>
                    <w:right w:val="none" w:sz="0" w:space="0" w:color="auto"/>
                  </w:divBdr>
                  <w:divsChild>
                    <w:div w:id="1400131723">
                      <w:marLeft w:val="0"/>
                      <w:marRight w:val="0"/>
                      <w:marTop w:val="0"/>
                      <w:marBottom w:val="0"/>
                      <w:divBdr>
                        <w:top w:val="none" w:sz="0" w:space="0" w:color="auto"/>
                        <w:left w:val="none" w:sz="0" w:space="0" w:color="auto"/>
                        <w:bottom w:val="none" w:sz="0" w:space="0" w:color="auto"/>
                        <w:right w:val="none" w:sz="0" w:space="0" w:color="auto"/>
                      </w:divBdr>
                    </w:div>
                  </w:divsChild>
                </w:div>
                <w:div w:id="881985322">
                  <w:marLeft w:val="0"/>
                  <w:marRight w:val="0"/>
                  <w:marTop w:val="0"/>
                  <w:marBottom w:val="0"/>
                  <w:divBdr>
                    <w:top w:val="none" w:sz="0" w:space="0" w:color="auto"/>
                    <w:left w:val="none" w:sz="0" w:space="0" w:color="auto"/>
                    <w:bottom w:val="none" w:sz="0" w:space="0" w:color="auto"/>
                    <w:right w:val="none" w:sz="0" w:space="0" w:color="auto"/>
                  </w:divBdr>
                  <w:divsChild>
                    <w:div w:id="1584029624">
                      <w:marLeft w:val="0"/>
                      <w:marRight w:val="0"/>
                      <w:marTop w:val="0"/>
                      <w:marBottom w:val="0"/>
                      <w:divBdr>
                        <w:top w:val="none" w:sz="0" w:space="0" w:color="auto"/>
                        <w:left w:val="none" w:sz="0" w:space="0" w:color="auto"/>
                        <w:bottom w:val="none" w:sz="0" w:space="0" w:color="auto"/>
                        <w:right w:val="none" w:sz="0" w:space="0" w:color="auto"/>
                      </w:divBdr>
                    </w:div>
                  </w:divsChild>
                </w:div>
                <w:div w:id="888687860">
                  <w:marLeft w:val="0"/>
                  <w:marRight w:val="0"/>
                  <w:marTop w:val="0"/>
                  <w:marBottom w:val="0"/>
                  <w:divBdr>
                    <w:top w:val="none" w:sz="0" w:space="0" w:color="auto"/>
                    <w:left w:val="none" w:sz="0" w:space="0" w:color="auto"/>
                    <w:bottom w:val="none" w:sz="0" w:space="0" w:color="auto"/>
                    <w:right w:val="none" w:sz="0" w:space="0" w:color="auto"/>
                  </w:divBdr>
                  <w:divsChild>
                    <w:div w:id="1542740493">
                      <w:marLeft w:val="0"/>
                      <w:marRight w:val="0"/>
                      <w:marTop w:val="0"/>
                      <w:marBottom w:val="0"/>
                      <w:divBdr>
                        <w:top w:val="none" w:sz="0" w:space="0" w:color="auto"/>
                        <w:left w:val="none" w:sz="0" w:space="0" w:color="auto"/>
                        <w:bottom w:val="none" w:sz="0" w:space="0" w:color="auto"/>
                        <w:right w:val="none" w:sz="0" w:space="0" w:color="auto"/>
                      </w:divBdr>
                    </w:div>
                  </w:divsChild>
                </w:div>
                <w:div w:id="830222238">
                  <w:marLeft w:val="0"/>
                  <w:marRight w:val="0"/>
                  <w:marTop w:val="0"/>
                  <w:marBottom w:val="0"/>
                  <w:divBdr>
                    <w:top w:val="none" w:sz="0" w:space="0" w:color="auto"/>
                    <w:left w:val="none" w:sz="0" w:space="0" w:color="auto"/>
                    <w:bottom w:val="none" w:sz="0" w:space="0" w:color="auto"/>
                    <w:right w:val="none" w:sz="0" w:space="0" w:color="auto"/>
                  </w:divBdr>
                  <w:divsChild>
                    <w:div w:id="1431117817">
                      <w:marLeft w:val="0"/>
                      <w:marRight w:val="0"/>
                      <w:marTop w:val="0"/>
                      <w:marBottom w:val="0"/>
                      <w:divBdr>
                        <w:top w:val="none" w:sz="0" w:space="0" w:color="auto"/>
                        <w:left w:val="none" w:sz="0" w:space="0" w:color="auto"/>
                        <w:bottom w:val="none" w:sz="0" w:space="0" w:color="auto"/>
                        <w:right w:val="none" w:sz="0" w:space="0" w:color="auto"/>
                      </w:divBdr>
                    </w:div>
                  </w:divsChild>
                </w:div>
                <w:div w:id="733311275">
                  <w:marLeft w:val="0"/>
                  <w:marRight w:val="0"/>
                  <w:marTop w:val="0"/>
                  <w:marBottom w:val="0"/>
                  <w:divBdr>
                    <w:top w:val="none" w:sz="0" w:space="0" w:color="auto"/>
                    <w:left w:val="none" w:sz="0" w:space="0" w:color="auto"/>
                    <w:bottom w:val="none" w:sz="0" w:space="0" w:color="auto"/>
                    <w:right w:val="none" w:sz="0" w:space="0" w:color="auto"/>
                  </w:divBdr>
                  <w:divsChild>
                    <w:div w:id="1457985869">
                      <w:marLeft w:val="0"/>
                      <w:marRight w:val="0"/>
                      <w:marTop w:val="0"/>
                      <w:marBottom w:val="0"/>
                      <w:divBdr>
                        <w:top w:val="none" w:sz="0" w:space="0" w:color="auto"/>
                        <w:left w:val="none" w:sz="0" w:space="0" w:color="auto"/>
                        <w:bottom w:val="none" w:sz="0" w:space="0" w:color="auto"/>
                        <w:right w:val="none" w:sz="0" w:space="0" w:color="auto"/>
                      </w:divBdr>
                    </w:div>
                  </w:divsChild>
                </w:div>
                <w:div w:id="1933512306">
                  <w:marLeft w:val="0"/>
                  <w:marRight w:val="0"/>
                  <w:marTop w:val="0"/>
                  <w:marBottom w:val="0"/>
                  <w:divBdr>
                    <w:top w:val="none" w:sz="0" w:space="0" w:color="auto"/>
                    <w:left w:val="none" w:sz="0" w:space="0" w:color="auto"/>
                    <w:bottom w:val="none" w:sz="0" w:space="0" w:color="auto"/>
                    <w:right w:val="none" w:sz="0" w:space="0" w:color="auto"/>
                  </w:divBdr>
                  <w:divsChild>
                    <w:div w:id="806825810">
                      <w:marLeft w:val="0"/>
                      <w:marRight w:val="0"/>
                      <w:marTop w:val="0"/>
                      <w:marBottom w:val="0"/>
                      <w:divBdr>
                        <w:top w:val="none" w:sz="0" w:space="0" w:color="auto"/>
                        <w:left w:val="none" w:sz="0" w:space="0" w:color="auto"/>
                        <w:bottom w:val="none" w:sz="0" w:space="0" w:color="auto"/>
                        <w:right w:val="none" w:sz="0" w:space="0" w:color="auto"/>
                      </w:divBdr>
                    </w:div>
                  </w:divsChild>
                </w:div>
                <w:div w:id="193202531">
                  <w:marLeft w:val="0"/>
                  <w:marRight w:val="0"/>
                  <w:marTop w:val="0"/>
                  <w:marBottom w:val="0"/>
                  <w:divBdr>
                    <w:top w:val="none" w:sz="0" w:space="0" w:color="auto"/>
                    <w:left w:val="none" w:sz="0" w:space="0" w:color="auto"/>
                    <w:bottom w:val="none" w:sz="0" w:space="0" w:color="auto"/>
                    <w:right w:val="none" w:sz="0" w:space="0" w:color="auto"/>
                  </w:divBdr>
                  <w:divsChild>
                    <w:div w:id="1073434296">
                      <w:marLeft w:val="0"/>
                      <w:marRight w:val="0"/>
                      <w:marTop w:val="0"/>
                      <w:marBottom w:val="0"/>
                      <w:divBdr>
                        <w:top w:val="none" w:sz="0" w:space="0" w:color="auto"/>
                        <w:left w:val="none" w:sz="0" w:space="0" w:color="auto"/>
                        <w:bottom w:val="none" w:sz="0" w:space="0" w:color="auto"/>
                        <w:right w:val="none" w:sz="0" w:space="0" w:color="auto"/>
                      </w:divBdr>
                    </w:div>
                  </w:divsChild>
                </w:div>
                <w:div w:id="175506597">
                  <w:marLeft w:val="0"/>
                  <w:marRight w:val="0"/>
                  <w:marTop w:val="0"/>
                  <w:marBottom w:val="0"/>
                  <w:divBdr>
                    <w:top w:val="none" w:sz="0" w:space="0" w:color="auto"/>
                    <w:left w:val="none" w:sz="0" w:space="0" w:color="auto"/>
                    <w:bottom w:val="none" w:sz="0" w:space="0" w:color="auto"/>
                    <w:right w:val="none" w:sz="0" w:space="0" w:color="auto"/>
                  </w:divBdr>
                  <w:divsChild>
                    <w:div w:id="857357463">
                      <w:marLeft w:val="0"/>
                      <w:marRight w:val="0"/>
                      <w:marTop w:val="0"/>
                      <w:marBottom w:val="0"/>
                      <w:divBdr>
                        <w:top w:val="none" w:sz="0" w:space="0" w:color="auto"/>
                        <w:left w:val="none" w:sz="0" w:space="0" w:color="auto"/>
                        <w:bottom w:val="none" w:sz="0" w:space="0" w:color="auto"/>
                        <w:right w:val="none" w:sz="0" w:space="0" w:color="auto"/>
                      </w:divBdr>
                    </w:div>
                  </w:divsChild>
                </w:div>
                <w:div w:id="1502769583">
                  <w:marLeft w:val="0"/>
                  <w:marRight w:val="0"/>
                  <w:marTop w:val="0"/>
                  <w:marBottom w:val="0"/>
                  <w:divBdr>
                    <w:top w:val="none" w:sz="0" w:space="0" w:color="auto"/>
                    <w:left w:val="none" w:sz="0" w:space="0" w:color="auto"/>
                    <w:bottom w:val="none" w:sz="0" w:space="0" w:color="auto"/>
                    <w:right w:val="none" w:sz="0" w:space="0" w:color="auto"/>
                  </w:divBdr>
                  <w:divsChild>
                    <w:div w:id="1031151921">
                      <w:marLeft w:val="0"/>
                      <w:marRight w:val="0"/>
                      <w:marTop w:val="0"/>
                      <w:marBottom w:val="0"/>
                      <w:divBdr>
                        <w:top w:val="none" w:sz="0" w:space="0" w:color="auto"/>
                        <w:left w:val="none" w:sz="0" w:space="0" w:color="auto"/>
                        <w:bottom w:val="none" w:sz="0" w:space="0" w:color="auto"/>
                        <w:right w:val="none" w:sz="0" w:space="0" w:color="auto"/>
                      </w:divBdr>
                    </w:div>
                  </w:divsChild>
                </w:div>
                <w:div w:id="2116367828">
                  <w:marLeft w:val="0"/>
                  <w:marRight w:val="0"/>
                  <w:marTop w:val="0"/>
                  <w:marBottom w:val="0"/>
                  <w:divBdr>
                    <w:top w:val="none" w:sz="0" w:space="0" w:color="auto"/>
                    <w:left w:val="none" w:sz="0" w:space="0" w:color="auto"/>
                    <w:bottom w:val="none" w:sz="0" w:space="0" w:color="auto"/>
                    <w:right w:val="none" w:sz="0" w:space="0" w:color="auto"/>
                  </w:divBdr>
                  <w:divsChild>
                    <w:div w:id="2103529914">
                      <w:marLeft w:val="0"/>
                      <w:marRight w:val="0"/>
                      <w:marTop w:val="0"/>
                      <w:marBottom w:val="0"/>
                      <w:divBdr>
                        <w:top w:val="none" w:sz="0" w:space="0" w:color="auto"/>
                        <w:left w:val="none" w:sz="0" w:space="0" w:color="auto"/>
                        <w:bottom w:val="none" w:sz="0" w:space="0" w:color="auto"/>
                        <w:right w:val="none" w:sz="0" w:space="0" w:color="auto"/>
                      </w:divBdr>
                    </w:div>
                  </w:divsChild>
                </w:div>
                <w:div w:id="500435086">
                  <w:marLeft w:val="0"/>
                  <w:marRight w:val="0"/>
                  <w:marTop w:val="0"/>
                  <w:marBottom w:val="0"/>
                  <w:divBdr>
                    <w:top w:val="none" w:sz="0" w:space="0" w:color="auto"/>
                    <w:left w:val="none" w:sz="0" w:space="0" w:color="auto"/>
                    <w:bottom w:val="none" w:sz="0" w:space="0" w:color="auto"/>
                    <w:right w:val="none" w:sz="0" w:space="0" w:color="auto"/>
                  </w:divBdr>
                  <w:divsChild>
                    <w:div w:id="216551620">
                      <w:marLeft w:val="0"/>
                      <w:marRight w:val="0"/>
                      <w:marTop w:val="0"/>
                      <w:marBottom w:val="0"/>
                      <w:divBdr>
                        <w:top w:val="none" w:sz="0" w:space="0" w:color="auto"/>
                        <w:left w:val="none" w:sz="0" w:space="0" w:color="auto"/>
                        <w:bottom w:val="none" w:sz="0" w:space="0" w:color="auto"/>
                        <w:right w:val="none" w:sz="0" w:space="0" w:color="auto"/>
                      </w:divBdr>
                    </w:div>
                  </w:divsChild>
                </w:div>
                <w:div w:id="2001424280">
                  <w:marLeft w:val="0"/>
                  <w:marRight w:val="0"/>
                  <w:marTop w:val="0"/>
                  <w:marBottom w:val="0"/>
                  <w:divBdr>
                    <w:top w:val="none" w:sz="0" w:space="0" w:color="auto"/>
                    <w:left w:val="none" w:sz="0" w:space="0" w:color="auto"/>
                    <w:bottom w:val="none" w:sz="0" w:space="0" w:color="auto"/>
                    <w:right w:val="none" w:sz="0" w:space="0" w:color="auto"/>
                  </w:divBdr>
                  <w:divsChild>
                    <w:div w:id="1241671483">
                      <w:marLeft w:val="0"/>
                      <w:marRight w:val="0"/>
                      <w:marTop w:val="0"/>
                      <w:marBottom w:val="0"/>
                      <w:divBdr>
                        <w:top w:val="none" w:sz="0" w:space="0" w:color="auto"/>
                        <w:left w:val="none" w:sz="0" w:space="0" w:color="auto"/>
                        <w:bottom w:val="none" w:sz="0" w:space="0" w:color="auto"/>
                        <w:right w:val="none" w:sz="0" w:space="0" w:color="auto"/>
                      </w:divBdr>
                    </w:div>
                  </w:divsChild>
                </w:div>
                <w:div w:id="102002330">
                  <w:marLeft w:val="0"/>
                  <w:marRight w:val="0"/>
                  <w:marTop w:val="0"/>
                  <w:marBottom w:val="0"/>
                  <w:divBdr>
                    <w:top w:val="none" w:sz="0" w:space="0" w:color="auto"/>
                    <w:left w:val="none" w:sz="0" w:space="0" w:color="auto"/>
                    <w:bottom w:val="none" w:sz="0" w:space="0" w:color="auto"/>
                    <w:right w:val="none" w:sz="0" w:space="0" w:color="auto"/>
                  </w:divBdr>
                  <w:divsChild>
                    <w:div w:id="677930355">
                      <w:marLeft w:val="0"/>
                      <w:marRight w:val="0"/>
                      <w:marTop w:val="0"/>
                      <w:marBottom w:val="0"/>
                      <w:divBdr>
                        <w:top w:val="none" w:sz="0" w:space="0" w:color="auto"/>
                        <w:left w:val="none" w:sz="0" w:space="0" w:color="auto"/>
                        <w:bottom w:val="none" w:sz="0" w:space="0" w:color="auto"/>
                        <w:right w:val="none" w:sz="0" w:space="0" w:color="auto"/>
                      </w:divBdr>
                    </w:div>
                  </w:divsChild>
                </w:div>
                <w:div w:id="727454087">
                  <w:marLeft w:val="0"/>
                  <w:marRight w:val="0"/>
                  <w:marTop w:val="0"/>
                  <w:marBottom w:val="0"/>
                  <w:divBdr>
                    <w:top w:val="none" w:sz="0" w:space="0" w:color="auto"/>
                    <w:left w:val="none" w:sz="0" w:space="0" w:color="auto"/>
                    <w:bottom w:val="none" w:sz="0" w:space="0" w:color="auto"/>
                    <w:right w:val="none" w:sz="0" w:space="0" w:color="auto"/>
                  </w:divBdr>
                  <w:divsChild>
                    <w:div w:id="547495145">
                      <w:marLeft w:val="0"/>
                      <w:marRight w:val="0"/>
                      <w:marTop w:val="0"/>
                      <w:marBottom w:val="0"/>
                      <w:divBdr>
                        <w:top w:val="none" w:sz="0" w:space="0" w:color="auto"/>
                        <w:left w:val="none" w:sz="0" w:space="0" w:color="auto"/>
                        <w:bottom w:val="none" w:sz="0" w:space="0" w:color="auto"/>
                        <w:right w:val="none" w:sz="0" w:space="0" w:color="auto"/>
                      </w:divBdr>
                    </w:div>
                  </w:divsChild>
                </w:div>
                <w:div w:id="899285121">
                  <w:marLeft w:val="0"/>
                  <w:marRight w:val="0"/>
                  <w:marTop w:val="0"/>
                  <w:marBottom w:val="0"/>
                  <w:divBdr>
                    <w:top w:val="none" w:sz="0" w:space="0" w:color="auto"/>
                    <w:left w:val="none" w:sz="0" w:space="0" w:color="auto"/>
                    <w:bottom w:val="none" w:sz="0" w:space="0" w:color="auto"/>
                    <w:right w:val="none" w:sz="0" w:space="0" w:color="auto"/>
                  </w:divBdr>
                  <w:divsChild>
                    <w:div w:id="1665165604">
                      <w:marLeft w:val="0"/>
                      <w:marRight w:val="0"/>
                      <w:marTop w:val="0"/>
                      <w:marBottom w:val="0"/>
                      <w:divBdr>
                        <w:top w:val="none" w:sz="0" w:space="0" w:color="auto"/>
                        <w:left w:val="none" w:sz="0" w:space="0" w:color="auto"/>
                        <w:bottom w:val="none" w:sz="0" w:space="0" w:color="auto"/>
                        <w:right w:val="none" w:sz="0" w:space="0" w:color="auto"/>
                      </w:divBdr>
                    </w:div>
                  </w:divsChild>
                </w:div>
                <w:div w:id="1559972511">
                  <w:marLeft w:val="0"/>
                  <w:marRight w:val="0"/>
                  <w:marTop w:val="0"/>
                  <w:marBottom w:val="0"/>
                  <w:divBdr>
                    <w:top w:val="none" w:sz="0" w:space="0" w:color="auto"/>
                    <w:left w:val="none" w:sz="0" w:space="0" w:color="auto"/>
                    <w:bottom w:val="none" w:sz="0" w:space="0" w:color="auto"/>
                    <w:right w:val="none" w:sz="0" w:space="0" w:color="auto"/>
                  </w:divBdr>
                  <w:divsChild>
                    <w:div w:id="1538355761">
                      <w:marLeft w:val="0"/>
                      <w:marRight w:val="0"/>
                      <w:marTop w:val="0"/>
                      <w:marBottom w:val="0"/>
                      <w:divBdr>
                        <w:top w:val="none" w:sz="0" w:space="0" w:color="auto"/>
                        <w:left w:val="none" w:sz="0" w:space="0" w:color="auto"/>
                        <w:bottom w:val="none" w:sz="0" w:space="0" w:color="auto"/>
                        <w:right w:val="none" w:sz="0" w:space="0" w:color="auto"/>
                      </w:divBdr>
                    </w:div>
                  </w:divsChild>
                </w:div>
                <w:div w:id="1483615229">
                  <w:marLeft w:val="0"/>
                  <w:marRight w:val="0"/>
                  <w:marTop w:val="0"/>
                  <w:marBottom w:val="0"/>
                  <w:divBdr>
                    <w:top w:val="none" w:sz="0" w:space="0" w:color="auto"/>
                    <w:left w:val="none" w:sz="0" w:space="0" w:color="auto"/>
                    <w:bottom w:val="none" w:sz="0" w:space="0" w:color="auto"/>
                    <w:right w:val="none" w:sz="0" w:space="0" w:color="auto"/>
                  </w:divBdr>
                  <w:divsChild>
                    <w:div w:id="1631326228">
                      <w:marLeft w:val="0"/>
                      <w:marRight w:val="0"/>
                      <w:marTop w:val="0"/>
                      <w:marBottom w:val="0"/>
                      <w:divBdr>
                        <w:top w:val="none" w:sz="0" w:space="0" w:color="auto"/>
                        <w:left w:val="none" w:sz="0" w:space="0" w:color="auto"/>
                        <w:bottom w:val="none" w:sz="0" w:space="0" w:color="auto"/>
                        <w:right w:val="none" w:sz="0" w:space="0" w:color="auto"/>
                      </w:divBdr>
                    </w:div>
                  </w:divsChild>
                </w:div>
                <w:div w:id="1983197028">
                  <w:marLeft w:val="0"/>
                  <w:marRight w:val="0"/>
                  <w:marTop w:val="0"/>
                  <w:marBottom w:val="0"/>
                  <w:divBdr>
                    <w:top w:val="none" w:sz="0" w:space="0" w:color="auto"/>
                    <w:left w:val="none" w:sz="0" w:space="0" w:color="auto"/>
                    <w:bottom w:val="none" w:sz="0" w:space="0" w:color="auto"/>
                    <w:right w:val="none" w:sz="0" w:space="0" w:color="auto"/>
                  </w:divBdr>
                  <w:divsChild>
                    <w:div w:id="614095861">
                      <w:marLeft w:val="0"/>
                      <w:marRight w:val="0"/>
                      <w:marTop w:val="0"/>
                      <w:marBottom w:val="0"/>
                      <w:divBdr>
                        <w:top w:val="none" w:sz="0" w:space="0" w:color="auto"/>
                        <w:left w:val="none" w:sz="0" w:space="0" w:color="auto"/>
                        <w:bottom w:val="none" w:sz="0" w:space="0" w:color="auto"/>
                        <w:right w:val="none" w:sz="0" w:space="0" w:color="auto"/>
                      </w:divBdr>
                    </w:div>
                  </w:divsChild>
                </w:div>
                <w:div w:id="2069838671">
                  <w:marLeft w:val="0"/>
                  <w:marRight w:val="0"/>
                  <w:marTop w:val="0"/>
                  <w:marBottom w:val="0"/>
                  <w:divBdr>
                    <w:top w:val="none" w:sz="0" w:space="0" w:color="auto"/>
                    <w:left w:val="none" w:sz="0" w:space="0" w:color="auto"/>
                    <w:bottom w:val="none" w:sz="0" w:space="0" w:color="auto"/>
                    <w:right w:val="none" w:sz="0" w:space="0" w:color="auto"/>
                  </w:divBdr>
                  <w:divsChild>
                    <w:div w:id="785000484">
                      <w:marLeft w:val="0"/>
                      <w:marRight w:val="0"/>
                      <w:marTop w:val="0"/>
                      <w:marBottom w:val="0"/>
                      <w:divBdr>
                        <w:top w:val="none" w:sz="0" w:space="0" w:color="auto"/>
                        <w:left w:val="none" w:sz="0" w:space="0" w:color="auto"/>
                        <w:bottom w:val="none" w:sz="0" w:space="0" w:color="auto"/>
                        <w:right w:val="none" w:sz="0" w:space="0" w:color="auto"/>
                      </w:divBdr>
                    </w:div>
                  </w:divsChild>
                </w:div>
                <w:div w:id="248348529">
                  <w:marLeft w:val="0"/>
                  <w:marRight w:val="0"/>
                  <w:marTop w:val="0"/>
                  <w:marBottom w:val="0"/>
                  <w:divBdr>
                    <w:top w:val="none" w:sz="0" w:space="0" w:color="auto"/>
                    <w:left w:val="none" w:sz="0" w:space="0" w:color="auto"/>
                    <w:bottom w:val="none" w:sz="0" w:space="0" w:color="auto"/>
                    <w:right w:val="none" w:sz="0" w:space="0" w:color="auto"/>
                  </w:divBdr>
                  <w:divsChild>
                    <w:div w:id="1359622428">
                      <w:marLeft w:val="0"/>
                      <w:marRight w:val="0"/>
                      <w:marTop w:val="0"/>
                      <w:marBottom w:val="0"/>
                      <w:divBdr>
                        <w:top w:val="none" w:sz="0" w:space="0" w:color="auto"/>
                        <w:left w:val="none" w:sz="0" w:space="0" w:color="auto"/>
                        <w:bottom w:val="none" w:sz="0" w:space="0" w:color="auto"/>
                        <w:right w:val="none" w:sz="0" w:space="0" w:color="auto"/>
                      </w:divBdr>
                    </w:div>
                  </w:divsChild>
                </w:div>
                <w:div w:id="1372613475">
                  <w:marLeft w:val="0"/>
                  <w:marRight w:val="0"/>
                  <w:marTop w:val="0"/>
                  <w:marBottom w:val="0"/>
                  <w:divBdr>
                    <w:top w:val="none" w:sz="0" w:space="0" w:color="auto"/>
                    <w:left w:val="none" w:sz="0" w:space="0" w:color="auto"/>
                    <w:bottom w:val="none" w:sz="0" w:space="0" w:color="auto"/>
                    <w:right w:val="none" w:sz="0" w:space="0" w:color="auto"/>
                  </w:divBdr>
                  <w:divsChild>
                    <w:div w:id="877012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1472559">
          <w:marLeft w:val="0"/>
          <w:marRight w:val="0"/>
          <w:marTop w:val="0"/>
          <w:marBottom w:val="0"/>
          <w:divBdr>
            <w:top w:val="none" w:sz="0" w:space="0" w:color="auto"/>
            <w:left w:val="none" w:sz="0" w:space="0" w:color="auto"/>
            <w:bottom w:val="none" w:sz="0" w:space="0" w:color="auto"/>
            <w:right w:val="none" w:sz="0" w:space="0" w:color="auto"/>
          </w:divBdr>
        </w:div>
        <w:div w:id="370765904">
          <w:marLeft w:val="0"/>
          <w:marRight w:val="0"/>
          <w:marTop w:val="0"/>
          <w:marBottom w:val="0"/>
          <w:divBdr>
            <w:top w:val="none" w:sz="0" w:space="0" w:color="auto"/>
            <w:left w:val="none" w:sz="0" w:space="0" w:color="auto"/>
            <w:bottom w:val="none" w:sz="0" w:space="0" w:color="auto"/>
            <w:right w:val="none" w:sz="0" w:space="0" w:color="auto"/>
          </w:divBdr>
        </w:div>
        <w:div w:id="49815952">
          <w:marLeft w:val="0"/>
          <w:marRight w:val="0"/>
          <w:marTop w:val="0"/>
          <w:marBottom w:val="0"/>
          <w:divBdr>
            <w:top w:val="none" w:sz="0" w:space="0" w:color="auto"/>
            <w:left w:val="none" w:sz="0" w:space="0" w:color="auto"/>
            <w:bottom w:val="none" w:sz="0" w:space="0" w:color="auto"/>
            <w:right w:val="none" w:sz="0" w:space="0" w:color="auto"/>
          </w:divBdr>
          <w:divsChild>
            <w:div w:id="342636061">
              <w:marLeft w:val="-75"/>
              <w:marRight w:val="0"/>
              <w:marTop w:val="30"/>
              <w:marBottom w:val="30"/>
              <w:divBdr>
                <w:top w:val="none" w:sz="0" w:space="0" w:color="auto"/>
                <w:left w:val="none" w:sz="0" w:space="0" w:color="auto"/>
                <w:bottom w:val="none" w:sz="0" w:space="0" w:color="auto"/>
                <w:right w:val="none" w:sz="0" w:space="0" w:color="auto"/>
              </w:divBdr>
              <w:divsChild>
                <w:div w:id="1436166628">
                  <w:marLeft w:val="0"/>
                  <w:marRight w:val="0"/>
                  <w:marTop w:val="0"/>
                  <w:marBottom w:val="0"/>
                  <w:divBdr>
                    <w:top w:val="none" w:sz="0" w:space="0" w:color="auto"/>
                    <w:left w:val="none" w:sz="0" w:space="0" w:color="auto"/>
                    <w:bottom w:val="none" w:sz="0" w:space="0" w:color="auto"/>
                    <w:right w:val="none" w:sz="0" w:space="0" w:color="auto"/>
                  </w:divBdr>
                  <w:divsChild>
                    <w:div w:id="1714574884">
                      <w:marLeft w:val="0"/>
                      <w:marRight w:val="0"/>
                      <w:marTop w:val="0"/>
                      <w:marBottom w:val="0"/>
                      <w:divBdr>
                        <w:top w:val="none" w:sz="0" w:space="0" w:color="auto"/>
                        <w:left w:val="none" w:sz="0" w:space="0" w:color="auto"/>
                        <w:bottom w:val="none" w:sz="0" w:space="0" w:color="auto"/>
                        <w:right w:val="none" w:sz="0" w:space="0" w:color="auto"/>
                      </w:divBdr>
                    </w:div>
                  </w:divsChild>
                </w:div>
                <w:div w:id="1544749863">
                  <w:marLeft w:val="0"/>
                  <w:marRight w:val="0"/>
                  <w:marTop w:val="0"/>
                  <w:marBottom w:val="0"/>
                  <w:divBdr>
                    <w:top w:val="none" w:sz="0" w:space="0" w:color="auto"/>
                    <w:left w:val="none" w:sz="0" w:space="0" w:color="auto"/>
                    <w:bottom w:val="none" w:sz="0" w:space="0" w:color="auto"/>
                    <w:right w:val="none" w:sz="0" w:space="0" w:color="auto"/>
                  </w:divBdr>
                  <w:divsChild>
                    <w:div w:id="762459289">
                      <w:marLeft w:val="0"/>
                      <w:marRight w:val="0"/>
                      <w:marTop w:val="0"/>
                      <w:marBottom w:val="0"/>
                      <w:divBdr>
                        <w:top w:val="none" w:sz="0" w:space="0" w:color="auto"/>
                        <w:left w:val="none" w:sz="0" w:space="0" w:color="auto"/>
                        <w:bottom w:val="none" w:sz="0" w:space="0" w:color="auto"/>
                        <w:right w:val="none" w:sz="0" w:space="0" w:color="auto"/>
                      </w:divBdr>
                    </w:div>
                  </w:divsChild>
                </w:div>
                <w:div w:id="1180925335">
                  <w:marLeft w:val="0"/>
                  <w:marRight w:val="0"/>
                  <w:marTop w:val="0"/>
                  <w:marBottom w:val="0"/>
                  <w:divBdr>
                    <w:top w:val="none" w:sz="0" w:space="0" w:color="auto"/>
                    <w:left w:val="none" w:sz="0" w:space="0" w:color="auto"/>
                    <w:bottom w:val="none" w:sz="0" w:space="0" w:color="auto"/>
                    <w:right w:val="none" w:sz="0" w:space="0" w:color="auto"/>
                  </w:divBdr>
                  <w:divsChild>
                    <w:div w:id="1770849118">
                      <w:marLeft w:val="0"/>
                      <w:marRight w:val="0"/>
                      <w:marTop w:val="0"/>
                      <w:marBottom w:val="0"/>
                      <w:divBdr>
                        <w:top w:val="none" w:sz="0" w:space="0" w:color="auto"/>
                        <w:left w:val="none" w:sz="0" w:space="0" w:color="auto"/>
                        <w:bottom w:val="none" w:sz="0" w:space="0" w:color="auto"/>
                        <w:right w:val="none" w:sz="0" w:space="0" w:color="auto"/>
                      </w:divBdr>
                    </w:div>
                  </w:divsChild>
                </w:div>
                <w:div w:id="1224953511">
                  <w:marLeft w:val="0"/>
                  <w:marRight w:val="0"/>
                  <w:marTop w:val="0"/>
                  <w:marBottom w:val="0"/>
                  <w:divBdr>
                    <w:top w:val="none" w:sz="0" w:space="0" w:color="auto"/>
                    <w:left w:val="none" w:sz="0" w:space="0" w:color="auto"/>
                    <w:bottom w:val="none" w:sz="0" w:space="0" w:color="auto"/>
                    <w:right w:val="none" w:sz="0" w:space="0" w:color="auto"/>
                  </w:divBdr>
                  <w:divsChild>
                    <w:div w:id="1165589094">
                      <w:marLeft w:val="0"/>
                      <w:marRight w:val="0"/>
                      <w:marTop w:val="0"/>
                      <w:marBottom w:val="0"/>
                      <w:divBdr>
                        <w:top w:val="none" w:sz="0" w:space="0" w:color="auto"/>
                        <w:left w:val="none" w:sz="0" w:space="0" w:color="auto"/>
                        <w:bottom w:val="none" w:sz="0" w:space="0" w:color="auto"/>
                        <w:right w:val="none" w:sz="0" w:space="0" w:color="auto"/>
                      </w:divBdr>
                    </w:div>
                  </w:divsChild>
                </w:div>
                <w:div w:id="700127117">
                  <w:marLeft w:val="0"/>
                  <w:marRight w:val="0"/>
                  <w:marTop w:val="0"/>
                  <w:marBottom w:val="0"/>
                  <w:divBdr>
                    <w:top w:val="none" w:sz="0" w:space="0" w:color="auto"/>
                    <w:left w:val="none" w:sz="0" w:space="0" w:color="auto"/>
                    <w:bottom w:val="none" w:sz="0" w:space="0" w:color="auto"/>
                    <w:right w:val="none" w:sz="0" w:space="0" w:color="auto"/>
                  </w:divBdr>
                  <w:divsChild>
                    <w:div w:id="1843542311">
                      <w:marLeft w:val="0"/>
                      <w:marRight w:val="0"/>
                      <w:marTop w:val="0"/>
                      <w:marBottom w:val="0"/>
                      <w:divBdr>
                        <w:top w:val="none" w:sz="0" w:space="0" w:color="auto"/>
                        <w:left w:val="none" w:sz="0" w:space="0" w:color="auto"/>
                        <w:bottom w:val="none" w:sz="0" w:space="0" w:color="auto"/>
                        <w:right w:val="none" w:sz="0" w:space="0" w:color="auto"/>
                      </w:divBdr>
                    </w:div>
                  </w:divsChild>
                </w:div>
                <w:div w:id="523402790">
                  <w:marLeft w:val="0"/>
                  <w:marRight w:val="0"/>
                  <w:marTop w:val="0"/>
                  <w:marBottom w:val="0"/>
                  <w:divBdr>
                    <w:top w:val="none" w:sz="0" w:space="0" w:color="auto"/>
                    <w:left w:val="none" w:sz="0" w:space="0" w:color="auto"/>
                    <w:bottom w:val="none" w:sz="0" w:space="0" w:color="auto"/>
                    <w:right w:val="none" w:sz="0" w:space="0" w:color="auto"/>
                  </w:divBdr>
                  <w:divsChild>
                    <w:div w:id="140972878">
                      <w:marLeft w:val="0"/>
                      <w:marRight w:val="0"/>
                      <w:marTop w:val="0"/>
                      <w:marBottom w:val="0"/>
                      <w:divBdr>
                        <w:top w:val="none" w:sz="0" w:space="0" w:color="auto"/>
                        <w:left w:val="none" w:sz="0" w:space="0" w:color="auto"/>
                        <w:bottom w:val="none" w:sz="0" w:space="0" w:color="auto"/>
                        <w:right w:val="none" w:sz="0" w:space="0" w:color="auto"/>
                      </w:divBdr>
                    </w:div>
                  </w:divsChild>
                </w:div>
                <w:div w:id="1088579308">
                  <w:marLeft w:val="0"/>
                  <w:marRight w:val="0"/>
                  <w:marTop w:val="0"/>
                  <w:marBottom w:val="0"/>
                  <w:divBdr>
                    <w:top w:val="none" w:sz="0" w:space="0" w:color="auto"/>
                    <w:left w:val="none" w:sz="0" w:space="0" w:color="auto"/>
                    <w:bottom w:val="none" w:sz="0" w:space="0" w:color="auto"/>
                    <w:right w:val="none" w:sz="0" w:space="0" w:color="auto"/>
                  </w:divBdr>
                  <w:divsChild>
                    <w:div w:id="413625630">
                      <w:marLeft w:val="0"/>
                      <w:marRight w:val="0"/>
                      <w:marTop w:val="0"/>
                      <w:marBottom w:val="0"/>
                      <w:divBdr>
                        <w:top w:val="none" w:sz="0" w:space="0" w:color="auto"/>
                        <w:left w:val="none" w:sz="0" w:space="0" w:color="auto"/>
                        <w:bottom w:val="none" w:sz="0" w:space="0" w:color="auto"/>
                        <w:right w:val="none" w:sz="0" w:space="0" w:color="auto"/>
                      </w:divBdr>
                    </w:div>
                  </w:divsChild>
                </w:div>
                <w:div w:id="58286417">
                  <w:marLeft w:val="0"/>
                  <w:marRight w:val="0"/>
                  <w:marTop w:val="0"/>
                  <w:marBottom w:val="0"/>
                  <w:divBdr>
                    <w:top w:val="none" w:sz="0" w:space="0" w:color="auto"/>
                    <w:left w:val="none" w:sz="0" w:space="0" w:color="auto"/>
                    <w:bottom w:val="none" w:sz="0" w:space="0" w:color="auto"/>
                    <w:right w:val="none" w:sz="0" w:space="0" w:color="auto"/>
                  </w:divBdr>
                  <w:divsChild>
                    <w:div w:id="148526556">
                      <w:marLeft w:val="0"/>
                      <w:marRight w:val="0"/>
                      <w:marTop w:val="0"/>
                      <w:marBottom w:val="0"/>
                      <w:divBdr>
                        <w:top w:val="none" w:sz="0" w:space="0" w:color="auto"/>
                        <w:left w:val="none" w:sz="0" w:space="0" w:color="auto"/>
                        <w:bottom w:val="none" w:sz="0" w:space="0" w:color="auto"/>
                        <w:right w:val="none" w:sz="0" w:space="0" w:color="auto"/>
                      </w:divBdr>
                    </w:div>
                  </w:divsChild>
                </w:div>
                <w:div w:id="1281764499">
                  <w:marLeft w:val="0"/>
                  <w:marRight w:val="0"/>
                  <w:marTop w:val="0"/>
                  <w:marBottom w:val="0"/>
                  <w:divBdr>
                    <w:top w:val="none" w:sz="0" w:space="0" w:color="auto"/>
                    <w:left w:val="none" w:sz="0" w:space="0" w:color="auto"/>
                    <w:bottom w:val="none" w:sz="0" w:space="0" w:color="auto"/>
                    <w:right w:val="none" w:sz="0" w:space="0" w:color="auto"/>
                  </w:divBdr>
                  <w:divsChild>
                    <w:div w:id="335767288">
                      <w:marLeft w:val="0"/>
                      <w:marRight w:val="0"/>
                      <w:marTop w:val="0"/>
                      <w:marBottom w:val="0"/>
                      <w:divBdr>
                        <w:top w:val="none" w:sz="0" w:space="0" w:color="auto"/>
                        <w:left w:val="none" w:sz="0" w:space="0" w:color="auto"/>
                        <w:bottom w:val="none" w:sz="0" w:space="0" w:color="auto"/>
                        <w:right w:val="none" w:sz="0" w:space="0" w:color="auto"/>
                      </w:divBdr>
                    </w:div>
                  </w:divsChild>
                </w:div>
                <w:div w:id="1916161841">
                  <w:marLeft w:val="0"/>
                  <w:marRight w:val="0"/>
                  <w:marTop w:val="0"/>
                  <w:marBottom w:val="0"/>
                  <w:divBdr>
                    <w:top w:val="none" w:sz="0" w:space="0" w:color="auto"/>
                    <w:left w:val="none" w:sz="0" w:space="0" w:color="auto"/>
                    <w:bottom w:val="none" w:sz="0" w:space="0" w:color="auto"/>
                    <w:right w:val="none" w:sz="0" w:space="0" w:color="auto"/>
                  </w:divBdr>
                  <w:divsChild>
                    <w:div w:id="691801365">
                      <w:marLeft w:val="0"/>
                      <w:marRight w:val="0"/>
                      <w:marTop w:val="0"/>
                      <w:marBottom w:val="0"/>
                      <w:divBdr>
                        <w:top w:val="none" w:sz="0" w:space="0" w:color="auto"/>
                        <w:left w:val="none" w:sz="0" w:space="0" w:color="auto"/>
                        <w:bottom w:val="none" w:sz="0" w:space="0" w:color="auto"/>
                        <w:right w:val="none" w:sz="0" w:space="0" w:color="auto"/>
                      </w:divBdr>
                    </w:div>
                  </w:divsChild>
                </w:div>
                <w:div w:id="2121485453">
                  <w:marLeft w:val="0"/>
                  <w:marRight w:val="0"/>
                  <w:marTop w:val="0"/>
                  <w:marBottom w:val="0"/>
                  <w:divBdr>
                    <w:top w:val="none" w:sz="0" w:space="0" w:color="auto"/>
                    <w:left w:val="none" w:sz="0" w:space="0" w:color="auto"/>
                    <w:bottom w:val="none" w:sz="0" w:space="0" w:color="auto"/>
                    <w:right w:val="none" w:sz="0" w:space="0" w:color="auto"/>
                  </w:divBdr>
                  <w:divsChild>
                    <w:div w:id="517811927">
                      <w:marLeft w:val="0"/>
                      <w:marRight w:val="0"/>
                      <w:marTop w:val="0"/>
                      <w:marBottom w:val="0"/>
                      <w:divBdr>
                        <w:top w:val="none" w:sz="0" w:space="0" w:color="auto"/>
                        <w:left w:val="none" w:sz="0" w:space="0" w:color="auto"/>
                        <w:bottom w:val="none" w:sz="0" w:space="0" w:color="auto"/>
                        <w:right w:val="none" w:sz="0" w:space="0" w:color="auto"/>
                      </w:divBdr>
                    </w:div>
                  </w:divsChild>
                </w:div>
                <w:div w:id="204367592">
                  <w:marLeft w:val="0"/>
                  <w:marRight w:val="0"/>
                  <w:marTop w:val="0"/>
                  <w:marBottom w:val="0"/>
                  <w:divBdr>
                    <w:top w:val="none" w:sz="0" w:space="0" w:color="auto"/>
                    <w:left w:val="none" w:sz="0" w:space="0" w:color="auto"/>
                    <w:bottom w:val="none" w:sz="0" w:space="0" w:color="auto"/>
                    <w:right w:val="none" w:sz="0" w:space="0" w:color="auto"/>
                  </w:divBdr>
                  <w:divsChild>
                    <w:div w:id="1589654855">
                      <w:marLeft w:val="0"/>
                      <w:marRight w:val="0"/>
                      <w:marTop w:val="0"/>
                      <w:marBottom w:val="0"/>
                      <w:divBdr>
                        <w:top w:val="none" w:sz="0" w:space="0" w:color="auto"/>
                        <w:left w:val="none" w:sz="0" w:space="0" w:color="auto"/>
                        <w:bottom w:val="none" w:sz="0" w:space="0" w:color="auto"/>
                        <w:right w:val="none" w:sz="0" w:space="0" w:color="auto"/>
                      </w:divBdr>
                    </w:div>
                  </w:divsChild>
                </w:div>
                <w:div w:id="920674648">
                  <w:marLeft w:val="0"/>
                  <w:marRight w:val="0"/>
                  <w:marTop w:val="0"/>
                  <w:marBottom w:val="0"/>
                  <w:divBdr>
                    <w:top w:val="none" w:sz="0" w:space="0" w:color="auto"/>
                    <w:left w:val="none" w:sz="0" w:space="0" w:color="auto"/>
                    <w:bottom w:val="none" w:sz="0" w:space="0" w:color="auto"/>
                    <w:right w:val="none" w:sz="0" w:space="0" w:color="auto"/>
                  </w:divBdr>
                  <w:divsChild>
                    <w:div w:id="116871031">
                      <w:marLeft w:val="0"/>
                      <w:marRight w:val="0"/>
                      <w:marTop w:val="0"/>
                      <w:marBottom w:val="0"/>
                      <w:divBdr>
                        <w:top w:val="none" w:sz="0" w:space="0" w:color="auto"/>
                        <w:left w:val="none" w:sz="0" w:space="0" w:color="auto"/>
                        <w:bottom w:val="none" w:sz="0" w:space="0" w:color="auto"/>
                        <w:right w:val="none" w:sz="0" w:space="0" w:color="auto"/>
                      </w:divBdr>
                    </w:div>
                  </w:divsChild>
                </w:div>
                <w:div w:id="1151604285">
                  <w:marLeft w:val="0"/>
                  <w:marRight w:val="0"/>
                  <w:marTop w:val="0"/>
                  <w:marBottom w:val="0"/>
                  <w:divBdr>
                    <w:top w:val="none" w:sz="0" w:space="0" w:color="auto"/>
                    <w:left w:val="none" w:sz="0" w:space="0" w:color="auto"/>
                    <w:bottom w:val="none" w:sz="0" w:space="0" w:color="auto"/>
                    <w:right w:val="none" w:sz="0" w:space="0" w:color="auto"/>
                  </w:divBdr>
                  <w:divsChild>
                    <w:div w:id="610278744">
                      <w:marLeft w:val="0"/>
                      <w:marRight w:val="0"/>
                      <w:marTop w:val="0"/>
                      <w:marBottom w:val="0"/>
                      <w:divBdr>
                        <w:top w:val="none" w:sz="0" w:space="0" w:color="auto"/>
                        <w:left w:val="none" w:sz="0" w:space="0" w:color="auto"/>
                        <w:bottom w:val="none" w:sz="0" w:space="0" w:color="auto"/>
                        <w:right w:val="none" w:sz="0" w:space="0" w:color="auto"/>
                      </w:divBdr>
                    </w:div>
                  </w:divsChild>
                </w:div>
                <w:div w:id="1303726896">
                  <w:marLeft w:val="0"/>
                  <w:marRight w:val="0"/>
                  <w:marTop w:val="0"/>
                  <w:marBottom w:val="0"/>
                  <w:divBdr>
                    <w:top w:val="none" w:sz="0" w:space="0" w:color="auto"/>
                    <w:left w:val="none" w:sz="0" w:space="0" w:color="auto"/>
                    <w:bottom w:val="none" w:sz="0" w:space="0" w:color="auto"/>
                    <w:right w:val="none" w:sz="0" w:space="0" w:color="auto"/>
                  </w:divBdr>
                  <w:divsChild>
                    <w:div w:id="888226646">
                      <w:marLeft w:val="0"/>
                      <w:marRight w:val="0"/>
                      <w:marTop w:val="0"/>
                      <w:marBottom w:val="0"/>
                      <w:divBdr>
                        <w:top w:val="none" w:sz="0" w:space="0" w:color="auto"/>
                        <w:left w:val="none" w:sz="0" w:space="0" w:color="auto"/>
                        <w:bottom w:val="none" w:sz="0" w:space="0" w:color="auto"/>
                        <w:right w:val="none" w:sz="0" w:space="0" w:color="auto"/>
                      </w:divBdr>
                    </w:div>
                  </w:divsChild>
                </w:div>
                <w:div w:id="397629548">
                  <w:marLeft w:val="0"/>
                  <w:marRight w:val="0"/>
                  <w:marTop w:val="0"/>
                  <w:marBottom w:val="0"/>
                  <w:divBdr>
                    <w:top w:val="none" w:sz="0" w:space="0" w:color="auto"/>
                    <w:left w:val="none" w:sz="0" w:space="0" w:color="auto"/>
                    <w:bottom w:val="none" w:sz="0" w:space="0" w:color="auto"/>
                    <w:right w:val="none" w:sz="0" w:space="0" w:color="auto"/>
                  </w:divBdr>
                  <w:divsChild>
                    <w:div w:id="317422811">
                      <w:marLeft w:val="0"/>
                      <w:marRight w:val="0"/>
                      <w:marTop w:val="0"/>
                      <w:marBottom w:val="0"/>
                      <w:divBdr>
                        <w:top w:val="none" w:sz="0" w:space="0" w:color="auto"/>
                        <w:left w:val="none" w:sz="0" w:space="0" w:color="auto"/>
                        <w:bottom w:val="none" w:sz="0" w:space="0" w:color="auto"/>
                        <w:right w:val="none" w:sz="0" w:space="0" w:color="auto"/>
                      </w:divBdr>
                    </w:div>
                  </w:divsChild>
                </w:div>
                <w:div w:id="711810635">
                  <w:marLeft w:val="0"/>
                  <w:marRight w:val="0"/>
                  <w:marTop w:val="0"/>
                  <w:marBottom w:val="0"/>
                  <w:divBdr>
                    <w:top w:val="none" w:sz="0" w:space="0" w:color="auto"/>
                    <w:left w:val="none" w:sz="0" w:space="0" w:color="auto"/>
                    <w:bottom w:val="none" w:sz="0" w:space="0" w:color="auto"/>
                    <w:right w:val="none" w:sz="0" w:space="0" w:color="auto"/>
                  </w:divBdr>
                  <w:divsChild>
                    <w:div w:id="1096706263">
                      <w:marLeft w:val="0"/>
                      <w:marRight w:val="0"/>
                      <w:marTop w:val="0"/>
                      <w:marBottom w:val="0"/>
                      <w:divBdr>
                        <w:top w:val="none" w:sz="0" w:space="0" w:color="auto"/>
                        <w:left w:val="none" w:sz="0" w:space="0" w:color="auto"/>
                        <w:bottom w:val="none" w:sz="0" w:space="0" w:color="auto"/>
                        <w:right w:val="none" w:sz="0" w:space="0" w:color="auto"/>
                      </w:divBdr>
                    </w:div>
                  </w:divsChild>
                </w:div>
                <w:div w:id="1718891420">
                  <w:marLeft w:val="0"/>
                  <w:marRight w:val="0"/>
                  <w:marTop w:val="0"/>
                  <w:marBottom w:val="0"/>
                  <w:divBdr>
                    <w:top w:val="none" w:sz="0" w:space="0" w:color="auto"/>
                    <w:left w:val="none" w:sz="0" w:space="0" w:color="auto"/>
                    <w:bottom w:val="none" w:sz="0" w:space="0" w:color="auto"/>
                    <w:right w:val="none" w:sz="0" w:space="0" w:color="auto"/>
                  </w:divBdr>
                  <w:divsChild>
                    <w:div w:id="2027828120">
                      <w:marLeft w:val="0"/>
                      <w:marRight w:val="0"/>
                      <w:marTop w:val="0"/>
                      <w:marBottom w:val="0"/>
                      <w:divBdr>
                        <w:top w:val="none" w:sz="0" w:space="0" w:color="auto"/>
                        <w:left w:val="none" w:sz="0" w:space="0" w:color="auto"/>
                        <w:bottom w:val="none" w:sz="0" w:space="0" w:color="auto"/>
                        <w:right w:val="none" w:sz="0" w:space="0" w:color="auto"/>
                      </w:divBdr>
                    </w:div>
                  </w:divsChild>
                </w:div>
                <w:div w:id="205800734">
                  <w:marLeft w:val="0"/>
                  <w:marRight w:val="0"/>
                  <w:marTop w:val="0"/>
                  <w:marBottom w:val="0"/>
                  <w:divBdr>
                    <w:top w:val="none" w:sz="0" w:space="0" w:color="auto"/>
                    <w:left w:val="none" w:sz="0" w:space="0" w:color="auto"/>
                    <w:bottom w:val="none" w:sz="0" w:space="0" w:color="auto"/>
                    <w:right w:val="none" w:sz="0" w:space="0" w:color="auto"/>
                  </w:divBdr>
                  <w:divsChild>
                    <w:div w:id="2023894136">
                      <w:marLeft w:val="0"/>
                      <w:marRight w:val="0"/>
                      <w:marTop w:val="0"/>
                      <w:marBottom w:val="0"/>
                      <w:divBdr>
                        <w:top w:val="none" w:sz="0" w:space="0" w:color="auto"/>
                        <w:left w:val="none" w:sz="0" w:space="0" w:color="auto"/>
                        <w:bottom w:val="none" w:sz="0" w:space="0" w:color="auto"/>
                        <w:right w:val="none" w:sz="0" w:space="0" w:color="auto"/>
                      </w:divBdr>
                    </w:div>
                  </w:divsChild>
                </w:div>
                <w:div w:id="1528174972">
                  <w:marLeft w:val="0"/>
                  <w:marRight w:val="0"/>
                  <w:marTop w:val="0"/>
                  <w:marBottom w:val="0"/>
                  <w:divBdr>
                    <w:top w:val="none" w:sz="0" w:space="0" w:color="auto"/>
                    <w:left w:val="none" w:sz="0" w:space="0" w:color="auto"/>
                    <w:bottom w:val="none" w:sz="0" w:space="0" w:color="auto"/>
                    <w:right w:val="none" w:sz="0" w:space="0" w:color="auto"/>
                  </w:divBdr>
                  <w:divsChild>
                    <w:div w:id="618924045">
                      <w:marLeft w:val="0"/>
                      <w:marRight w:val="0"/>
                      <w:marTop w:val="0"/>
                      <w:marBottom w:val="0"/>
                      <w:divBdr>
                        <w:top w:val="none" w:sz="0" w:space="0" w:color="auto"/>
                        <w:left w:val="none" w:sz="0" w:space="0" w:color="auto"/>
                        <w:bottom w:val="none" w:sz="0" w:space="0" w:color="auto"/>
                        <w:right w:val="none" w:sz="0" w:space="0" w:color="auto"/>
                      </w:divBdr>
                    </w:div>
                  </w:divsChild>
                </w:div>
                <w:div w:id="2124029269">
                  <w:marLeft w:val="0"/>
                  <w:marRight w:val="0"/>
                  <w:marTop w:val="0"/>
                  <w:marBottom w:val="0"/>
                  <w:divBdr>
                    <w:top w:val="none" w:sz="0" w:space="0" w:color="auto"/>
                    <w:left w:val="none" w:sz="0" w:space="0" w:color="auto"/>
                    <w:bottom w:val="none" w:sz="0" w:space="0" w:color="auto"/>
                    <w:right w:val="none" w:sz="0" w:space="0" w:color="auto"/>
                  </w:divBdr>
                  <w:divsChild>
                    <w:div w:id="849293402">
                      <w:marLeft w:val="0"/>
                      <w:marRight w:val="0"/>
                      <w:marTop w:val="0"/>
                      <w:marBottom w:val="0"/>
                      <w:divBdr>
                        <w:top w:val="none" w:sz="0" w:space="0" w:color="auto"/>
                        <w:left w:val="none" w:sz="0" w:space="0" w:color="auto"/>
                        <w:bottom w:val="none" w:sz="0" w:space="0" w:color="auto"/>
                        <w:right w:val="none" w:sz="0" w:space="0" w:color="auto"/>
                      </w:divBdr>
                    </w:div>
                  </w:divsChild>
                </w:div>
                <w:div w:id="717121612">
                  <w:marLeft w:val="0"/>
                  <w:marRight w:val="0"/>
                  <w:marTop w:val="0"/>
                  <w:marBottom w:val="0"/>
                  <w:divBdr>
                    <w:top w:val="none" w:sz="0" w:space="0" w:color="auto"/>
                    <w:left w:val="none" w:sz="0" w:space="0" w:color="auto"/>
                    <w:bottom w:val="none" w:sz="0" w:space="0" w:color="auto"/>
                    <w:right w:val="none" w:sz="0" w:space="0" w:color="auto"/>
                  </w:divBdr>
                  <w:divsChild>
                    <w:div w:id="1209949655">
                      <w:marLeft w:val="0"/>
                      <w:marRight w:val="0"/>
                      <w:marTop w:val="0"/>
                      <w:marBottom w:val="0"/>
                      <w:divBdr>
                        <w:top w:val="none" w:sz="0" w:space="0" w:color="auto"/>
                        <w:left w:val="none" w:sz="0" w:space="0" w:color="auto"/>
                        <w:bottom w:val="none" w:sz="0" w:space="0" w:color="auto"/>
                        <w:right w:val="none" w:sz="0" w:space="0" w:color="auto"/>
                      </w:divBdr>
                    </w:div>
                  </w:divsChild>
                </w:div>
                <w:div w:id="1266883083">
                  <w:marLeft w:val="0"/>
                  <w:marRight w:val="0"/>
                  <w:marTop w:val="0"/>
                  <w:marBottom w:val="0"/>
                  <w:divBdr>
                    <w:top w:val="none" w:sz="0" w:space="0" w:color="auto"/>
                    <w:left w:val="none" w:sz="0" w:space="0" w:color="auto"/>
                    <w:bottom w:val="none" w:sz="0" w:space="0" w:color="auto"/>
                    <w:right w:val="none" w:sz="0" w:space="0" w:color="auto"/>
                  </w:divBdr>
                  <w:divsChild>
                    <w:div w:id="1298997232">
                      <w:marLeft w:val="0"/>
                      <w:marRight w:val="0"/>
                      <w:marTop w:val="0"/>
                      <w:marBottom w:val="0"/>
                      <w:divBdr>
                        <w:top w:val="none" w:sz="0" w:space="0" w:color="auto"/>
                        <w:left w:val="none" w:sz="0" w:space="0" w:color="auto"/>
                        <w:bottom w:val="none" w:sz="0" w:space="0" w:color="auto"/>
                        <w:right w:val="none" w:sz="0" w:space="0" w:color="auto"/>
                      </w:divBdr>
                    </w:div>
                  </w:divsChild>
                </w:div>
                <w:div w:id="275987542">
                  <w:marLeft w:val="0"/>
                  <w:marRight w:val="0"/>
                  <w:marTop w:val="0"/>
                  <w:marBottom w:val="0"/>
                  <w:divBdr>
                    <w:top w:val="none" w:sz="0" w:space="0" w:color="auto"/>
                    <w:left w:val="none" w:sz="0" w:space="0" w:color="auto"/>
                    <w:bottom w:val="none" w:sz="0" w:space="0" w:color="auto"/>
                    <w:right w:val="none" w:sz="0" w:space="0" w:color="auto"/>
                  </w:divBdr>
                  <w:divsChild>
                    <w:div w:id="678391145">
                      <w:marLeft w:val="0"/>
                      <w:marRight w:val="0"/>
                      <w:marTop w:val="0"/>
                      <w:marBottom w:val="0"/>
                      <w:divBdr>
                        <w:top w:val="none" w:sz="0" w:space="0" w:color="auto"/>
                        <w:left w:val="none" w:sz="0" w:space="0" w:color="auto"/>
                        <w:bottom w:val="none" w:sz="0" w:space="0" w:color="auto"/>
                        <w:right w:val="none" w:sz="0" w:space="0" w:color="auto"/>
                      </w:divBdr>
                    </w:div>
                  </w:divsChild>
                </w:div>
                <w:div w:id="1989741273">
                  <w:marLeft w:val="0"/>
                  <w:marRight w:val="0"/>
                  <w:marTop w:val="0"/>
                  <w:marBottom w:val="0"/>
                  <w:divBdr>
                    <w:top w:val="none" w:sz="0" w:space="0" w:color="auto"/>
                    <w:left w:val="none" w:sz="0" w:space="0" w:color="auto"/>
                    <w:bottom w:val="none" w:sz="0" w:space="0" w:color="auto"/>
                    <w:right w:val="none" w:sz="0" w:space="0" w:color="auto"/>
                  </w:divBdr>
                  <w:divsChild>
                    <w:div w:id="1473019602">
                      <w:marLeft w:val="0"/>
                      <w:marRight w:val="0"/>
                      <w:marTop w:val="0"/>
                      <w:marBottom w:val="0"/>
                      <w:divBdr>
                        <w:top w:val="none" w:sz="0" w:space="0" w:color="auto"/>
                        <w:left w:val="none" w:sz="0" w:space="0" w:color="auto"/>
                        <w:bottom w:val="none" w:sz="0" w:space="0" w:color="auto"/>
                        <w:right w:val="none" w:sz="0" w:space="0" w:color="auto"/>
                      </w:divBdr>
                    </w:div>
                  </w:divsChild>
                </w:div>
                <w:div w:id="1653023070">
                  <w:marLeft w:val="0"/>
                  <w:marRight w:val="0"/>
                  <w:marTop w:val="0"/>
                  <w:marBottom w:val="0"/>
                  <w:divBdr>
                    <w:top w:val="none" w:sz="0" w:space="0" w:color="auto"/>
                    <w:left w:val="none" w:sz="0" w:space="0" w:color="auto"/>
                    <w:bottom w:val="none" w:sz="0" w:space="0" w:color="auto"/>
                    <w:right w:val="none" w:sz="0" w:space="0" w:color="auto"/>
                  </w:divBdr>
                  <w:divsChild>
                    <w:div w:id="721906331">
                      <w:marLeft w:val="0"/>
                      <w:marRight w:val="0"/>
                      <w:marTop w:val="0"/>
                      <w:marBottom w:val="0"/>
                      <w:divBdr>
                        <w:top w:val="none" w:sz="0" w:space="0" w:color="auto"/>
                        <w:left w:val="none" w:sz="0" w:space="0" w:color="auto"/>
                        <w:bottom w:val="none" w:sz="0" w:space="0" w:color="auto"/>
                        <w:right w:val="none" w:sz="0" w:space="0" w:color="auto"/>
                      </w:divBdr>
                    </w:div>
                  </w:divsChild>
                </w:div>
                <w:div w:id="548035271">
                  <w:marLeft w:val="0"/>
                  <w:marRight w:val="0"/>
                  <w:marTop w:val="0"/>
                  <w:marBottom w:val="0"/>
                  <w:divBdr>
                    <w:top w:val="none" w:sz="0" w:space="0" w:color="auto"/>
                    <w:left w:val="none" w:sz="0" w:space="0" w:color="auto"/>
                    <w:bottom w:val="none" w:sz="0" w:space="0" w:color="auto"/>
                    <w:right w:val="none" w:sz="0" w:space="0" w:color="auto"/>
                  </w:divBdr>
                  <w:divsChild>
                    <w:div w:id="791437923">
                      <w:marLeft w:val="0"/>
                      <w:marRight w:val="0"/>
                      <w:marTop w:val="0"/>
                      <w:marBottom w:val="0"/>
                      <w:divBdr>
                        <w:top w:val="none" w:sz="0" w:space="0" w:color="auto"/>
                        <w:left w:val="none" w:sz="0" w:space="0" w:color="auto"/>
                        <w:bottom w:val="none" w:sz="0" w:space="0" w:color="auto"/>
                        <w:right w:val="none" w:sz="0" w:space="0" w:color="auto"/>
                      </w:divBdr>
                    </w:div>
                  </w:divsChild>
                </w:div>
                <w:div w:id="744766989">
                  <w:marLeft w:val="0"/>
                  <w:marRight w:val="0"/>
                  <w:marTop w:val="0"/>
                  <w:marBottom w:val="0"/>
                  <w:divBdr>
                    <w:top w:val="none" w:sz="0" w:space="0" w:color="auto"/>
                    <w:left w:val="none" w:sz="0" w:space="0" w:color="auto"/>
                    <w:bottom w:val="none" w:sz="0" w:space="0" w:color="auto"/>
                    <w:right w:val="none" w:sz="0" w:space="0" w:color="auto"/>
                  </w:divBdr>
                  <w:divsChild>
                    <w:div w:id="647173723">
                      <w:marLeft w:val="0"/>
                      <w:marRight w:val="0"/>
                      <w:marTop w:val="0"/>
                      <w:marBottom w:val="0"/>
                      <w:divBdr>
                        <w:top w:val="none" w:sz="0" w:space="0" w:color="auto"/>
                        <w:left w:val="none" w:sz="0" w:space="0" w:color="auto"/>
                        <w:bottom w:val="none" w:sz="0" w:space="0" w:color="auto"/>
                        <w:right w:val="none" w:sz="0" w:space="0" w:color="auto"/>
                      </w:divBdr>
                    </w:div>
                  </w:divsChild>
                </w:div>
                <w:div w:id="1124810213">
                  <w:marLeft w:val="0"/>
                  <w:marRight w:val="0"/>
                  <w:marTop w:val="0"/>
                  <w:marBottom w:val="0"/>
                  <w:divBdr>
                    <w:top w:val="none" w:sz="0" w:space="0" w:color="auto"/>
                    <w:left w:val="none" w:sz="0" w:space="0" w:color="auto"/>
                    <w:bottom w:val="none" w:sz="0" w:space="0" w:color="auto"/>
                    <w:right w:val="none" w:sz="0" w:space="0" w:color="auto"/>
                  </w:divBdr>
                  <w:divsChild>
                    <w:div w:id="555748972">
                      <w:marLeft w:val="0"/>
                      <w:marRight w:val="0"/>
                      <w:marTop w:val="0"/>
                      <w:marBottom w:val="0"/>
                      <w:divBdr>
                        <w:top w:val="none" w:sz="0" w:space="0" w:color="auto"/>
                        <w:left w:val="none" w:sz="0" w:space="0" w:color="auto"/>
                        <w:bottom w:val="none" w:sz="0" w:space="0" w:color="auto"/>
                        <w:right w:val="none" w:sz="0" w:space="0" w:color="auto"/>
                      </w:divBdr>
                    </w:div>
                  </w:divsChild>
                </w:div>
                <w:div w:id="1023022553">
                  <w:marLeft w:val="0"/>
                  <w:marRight w:val="0"/>
                  <w:marTop w:val="0"/>
                  <w:marBottom w:val="0"/>
                  <w:divBdr>
                    <w:top w:val="none" w:sz="0" w:space="0" w:color="auto"/>
                    <w:left w:val="none" w:sz="0" w:space="0" w:color="auto"/>
                    <w:bottom w:val="none" w:sz="0" w:space="0" w:color="auto"/>
                    <w:right w:val="none" w:sz="0" w:space="0" w:color="auto"/>
                  </w:divBdr>
                  <w:divsChild>
                    <w:div w:id="653028878">
                      <w:marLeft w:val="0"/>
                      <w:marRight w:val="0"/>
                      <w:marTop w:val="0"/>
                      <w:marBottom w:val="0"/>
                      <w:divBdr>
                        <w:top w:val="none" w:sz="0" w:space="0" w:color="auto"/>
                        <w:left w:val="none" w:sz="0" w:space="0" w:color="auto"/>
                        <w:bottom w:val="none" w:sz="0" w:space="0" w:color="auto"/>
                        <w:right w:val="none" w:sz="0" w:space="0" w:color="auto"/>
                      </w:divBdr>
                    </w:div>
                  </w:divsChild>
                </w:div>
                <w:div w:id="418256165">
                  <w:marLeft w:val="0"/>
                  <w:marRight w:val="0"/>
                  <w:marTop w:val="0"/>
                  <w:marBottom w:val="0"/>
                  <w:divBdr>
                    <w:top w:val="none" w:sz="0" w:space="0" w:color="auto"/>
                    <w:left w:val="none" w:sz="0" w:space="0" w:color="auto"/>
                    <w:bottom w:val="none" w:sz="0" w:space="0" w:color="auto"/>
                    <w:right w:val="none" w:sz="0" w:space="0" w:color="auto"/>
                  </w:divBdr>
                  <w:divsChild>
                    <w:div w:id="1004435445">
                      <w:marLeft w:val="0"/>
                      <w:marRight w:val="0"/>
                      <w:marTop w:val="0"/>
                      <w:marBottom w:val="0"/>
                      <w:divBdr>
                        <w:top w:val="none" w:sz="0" w:space="0" w:color="auto"/>
                        <w:left w:val="none" w:sz="0" w:space="0" w:color="auto"/>
                        <w:bottom w:val="none" w:sz="0" w:space="0" w:color="auto"/>
                        <w:right w:val="none" w:sz="0" w:space="0" w:color="auto"/>
                      </w:divBdr>
                    </w:div>
                  </w:divsChild>
                </w:div>
                <w:div w:id="233980042">
                  <w:marLeft w:val="0"/>
                  <w:marRight w:val="0"/>
                  <w:marTop w:val="0"/>
                  <w:marBottom w:val="0"/>
                  <w:divBdr>
                    <w:top w:val="none" w:sz="0" w:space="0" w:color="auto"/>
                    <w:left w:val="none" w:sz="0" w:space="0" w:color="auto"/>
                    <w:bottom w:val="none" w:sz="0" w:space="0" w:color="auto"/>
                    <w:right w:val="none" w:sz="0" w:space="0" w:color="auto"/>
                  </w:divBdr>
                  <w:divsChild>
                    <w:div w:id="973829976">
                      <w:marLeft w:val="0"/>
                      <w:marRight w:val="0"/>
                      <w:marTop w:val="0"/>
                      <w:marBottom w:val="0"/>
                      <w:divBdr>
                        <w:top w:val="none" w:sz="0" w:space="0" w:color="auto"/>
                        <w:left w:val="none" w:sz="0" w:space="0" w:color="auto"/>
                        <w:bottom w:val="none" w:sz="0" w:space="0" w:color="auto"/>
                        <w:right w:val="none" w:sz="0" w:space="0" w:color="auto"/>
                      </w:divBdr>
                    </w:div>
                  </w:divsChild>
                </w:div>
                <w:div w:id="1783956552">
                  <w:marLeft w:val="0"/>
                  <w:marRight w:val="0"/>
                  <w:marTop w:val="0"/>
                  <w:marBottom w:val="0"/>
                  <w:divBdr>
                    <w:top w:val="none" w:sz="0" w:space="0" w:color="auto"/>
                    <w:left w:val="none" w:sz="0" w:space="0" w:color="auto"/>
                    <w:bottom w:val="none" w:sz="0" w:space="0" w:color="auto"/>
                    <w:right w:val="none" w:sz="0" w:space="0" w:color="auto"/>
                  </w:divBdr>
                  <w:divsChild>
                    <w:div w:id="229929895">
                      <w:marLeft w:val="0"/>
                      <w:marRight w:val="0"/>
                      <w:marTop w:val="0"/>
                      <w:marBottom w:val="0"/>
                      <w:divBdr>
                        <w:top w:val="none" w:sz="0" w:space="0" w:color="auto"/>
                        <w:left w:val="none" w:sz="0" w:space="0" w:color="auto"/>
                        <w:bottom w:val="none" w:sz="0" w:space="0" w:color="auto"/>
                        <w:right w:val="none" w:sz="0" w:space="0" w:color="auto"/>
                      </w:divBdr>
                    </w:div>
                  </w:divsChild>
                </w:div>
                <w:div w:id="1883208433">
                  <w:marLeft w:val="0"/>
                  <w:marRight w:val="0"/>
                  <w:marTop w:val="0"/>
                  <w:marBottom w:val="0"/>
                  <w:divBdr>
                    <w:top w:val="none" w:sz="0" w:space="0" w:color="auto"/>
                    <w:left w:val="none" w:sz="0" w:space="0" w:color="auto"/>
                    <w:bottom w:val="none" w:sz="0" w:space="0" w:color="auto"/>
                    <w:right w:val="none" w:sz="0" w:space="0" w:color="auto"/>
                  </w:divBdr>
                  <w:divsChild>
                    <w:div w:id="1333409131">
                      <w:marLeft w:val="0"/>
                      <w:marRight w:val="0"/>
                      <w:marTop w:val="0"/>
                      <w:marBottom w:val="0"/>
                      <w:divBdr>
                        <w:top w:val="none" w:sz="0" w:space="0" w:color="auto"/>
                        <w:left w:val="none" w:sz="0" w:space="0" w:color="auto"/>
                        <w:bottom w:val="none" w:sz="0" w:space="0" w:color="auto"/>
                        <w:right w:val="none" w:sz="0" w:space="0" w:color="auto"/>
                      </w:divBdr>
                    </w:div>
                  </w:divsChild>
                </w:div>
                <w:div w:id="872839881">
                  <w:marLeft w:val="0"/>
                  <w:marRight w:val="0"/>
                  <w:marTop w:val="0"/>
                  <w:marBottom w:val="0"/>
                  <w:divBdr>
                    <w:top w:val="none" w:sz="0" w:space="0" w:color="auto"/>
                    <w:left w:val="none" w:sz="0" w:space="0" w:color="auto"/>
                    <w:bottom w:val="none" w:sz="0" w:space="0" w:color="auto"/>
                    <w:right w:val="none" w:sz="0" w:space="0" w:color="auto"/>
                  </w:divBdr>
                  <w:divsChild>
                    <w:div w:id="494998314">
                      <w:marLeft w:val="0"/>
                      <w:marRight w:val="0"/>
                      <w:marTop w:val="0"/>
                      <w:marBottom w:val="0"/>
                      <w:divBdr>
                        <w:top w:val="none" w:sz="0" w:space="0" w:color="auto"/>
                        <w:left w:val="none" w:sz="0" w:space="0" w:color="auto"/>
                        <w:bottom w:val="none" w:sz="0" w:space="0" w:color="auto"/>
                        <w:right w:val="none" w:sz="0" w:space="0" w:color="auto"/>
                      </w:divBdr>
                    </w:div>
                  </w:divsChild>
                </w:div>
                <w:div w:id="1410421949">
                  <w:marLeft w:val="0"/>
                  <w:marRight w:val="0"/>
                  <w:marTop w:val="0"/>
                  <w:marBottom w:val="0"/>
                  <w:divBdr>
                    <w:top w:val="none" w:sz="0" w:space="0" w:color="auto"/>
                    <w:left w:val="none" w:sz="0" w:space="0" w:color="auto"/>
                    <w:bottom w:val="none" w:sz="0" w:space="0" w:color="auto"/>
                    <w:right w:val="none" w:sz="0" w:space="0" w:color="auto"/>
                  </w:divBdr>
                  <w:divsChild>
                    <w:div w:id="289866327">
                      <w:marLeft w:val="0"/>
                      <w:marRight w:val="0"/>
                      <w:marTop w:val="0"/>
                      <w:marBottom w:val="0"/>
                      <w:divBdr>
                        <w:top w:val="none" w:sz="0" w:space="0" w:color="auto"/>
                        <w:left w:val="none" w:sz="0" w:space="0" w:color="auto"/>
                        <w:bottom w:val="none" w:sz="0" w:space="0" w:color="auto"/>
                        <w:right w:val="none" w:sz="0" w:space="0" w:color="auto"/>
                      </w:divBdr>
                    </w:div>
                  </w:divsChild>
                </w:div>
                <w:div w:id="549658039">
                  <w:marLeft w:val="0"/>
                  <w:marRight w:val="0"/>
                  <w:marTop w:val="0"/>
                  <w:marBottom w:val="0"/>
                  <w:divBdr>
                    <w:top w:val="none" w:sz="0" w:space="0" w:color="auto"/>
                    <w:left w:val="none" w:sz="0" w:space="0" w:color="auto"/>
                    <w:bottom w:val="none" w:sz="0" w:space="0" w:color="auto"/>
                    <w:right w:val="none" w:sz="0" w:space="0" w:color="auto"/>
                  </w:divBdr>
                  <w:divsChild>
                    <w:div w:id="110052584">
                      <w:marLeft w:val="0"/>
                      <w:marRight w:val="0"/>
                      <w:marTop w:val="0"/>
                      <w:marBottom w:val="0"/>
                      <w:divBdr>
                        <w:top w:val="none" w:sz="0" w:space="0" w:color="auto"/>
                        <w:left w:val="none" w:sz="0" w:space="0" w:color="auto"/>
                        <w:bottom w:val="none" w:sz="0" w:space="0" w:color="auto"/>
                        <w:right w:val="none" w:sz="0" w:space="0" w:color="auto"/>
                      </w:divBdr>
                    </w:div>
                  </w:divsChild>
                </w:div>
                <w:div w:id="1882478720">
                  <w:marLeft w:val="0"/>
                  <w:marRight w:val="0"/>
                  <w:marTop w:val="0"/>
                  <w:marBottom w:val="0"/>
                  <w:divBdr>
                    <w:top w:val="none" w:sz="0" w:space="0" w:color="auto"/>
                    <w:left w:val="none" w:sz="0" w:space="0" w:color="auto"/>
                    <w:bottom w:val="none" w:sz="0" w:space="0" w:color="auto"/>
                    <w:right w:val="none" w:sz="0" w:space="0" w:color="auto"/>
                  </w:divBdr>
                  <w:divsChild>
                    <w:div w:id="2108963567">
                      <w:marLeft w:val="0"/>
                      <w:marRight w:val="0"/>
                      <w:marTop w:val="0"/>
                      <w:marBottom w:val="0"/>
                      <w:divBdr>
                        <w:top w:val="none" w:sz="0" w:space="0" w:color="auto"/>
                        <w:left w:val="none" w:sz="0" w:space="0" w:color="auto"/>
                        <w:bottom w:val="none" w:sz="0" w:space="0" w:color="auto"/>
                        <w:right w:val="none" w:sz="0" w:space="0" w:color="auto"/>
                      </w:divBdr>
                    </w:div>
                  </w:divsChild>
                </w:div>
                <w:div w:id="893470358">
                  <w:marLeft w:val="0"/>
                  <w:marRight w:val="0"/>
                  <w:marTop w:val="0"/>
                  <w:marBottom w:val="0"/>
                  <w:divBdr>
                    <w:top w:val="none" w:sz="0" w:space="0" w:color="auto"/>
                    <w:left w:val="none" w:sz="0" w:space="0" w:color="auto"/>
                    <w:bottom w:val="none" w:sz="0" w:space="0" w:color="auto"/>
                    <w:right w:val="none" w:sz="0" w:space="0" w:color="auto"/>
                  </w:divBdr>
                  <w:divsChild>
                    <w:div w:id="1487086926">
                      <w:marLeft w:val="0"/>
                      <w:marRight w:val="0"/>
                      <w:marTop w:val="0"/>
                      <w:marBottom w:val="0"/>
                      <w:divBdr>
                        <w:top w:val="none" w:sz="0" w:space="0" w:color="auto"/>
                        <w:left w:val="none" w:sz="0" w:space="0" w:color="auto"/>
                        <w:bottom w:val="none" w:sz="0" w:space="0" w:color="auto"/>
                        <w:right w:val="none" w:sz="0" w:space="0" w:color="auto"/>
                      </w:divBdr>
                    </w:div>
                  </w:divsChild>
                </w:div>
                <w:div w:id="629633934">
                  <w:marLeft w:val="0"/>
                  <w:marRight w:val="0"/>
                  <w:marTop w:val="0"/>
                  <w:marBottom w:val="0"/>
                  <w:divBdr>
                    <w:top w:val="none" w:sz="0" w:space="0" w:color="auto"/>
                    <w:left w:val="none" w:sz="0" w:space="0" w:color="auto"/>
                    <w:bottom w:val="none" w:sz="0" w:space="0" w:color="auto"/>
                    <w:right w:val="none" w:sz="0" w:space="0" w:color="auto"/>
                  </w:divBdr>
                  <w:divsChild>
                    <w:div w:id="387147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6211258">
          <w:marLeft w:val="0"/>
          <w:marRight w:val="0"/>
          <w:marTop w:val="0"/>
          <w:marBottom w:val="0"/>
          <w:divBdr>
            <w:top w:val="none" w:sz="0" w:space="0" w:color="auto"/>
            <w:left w:val="none" w:sz="0" w:space="0" w:color="auto"/>
            <w:bottom w:val="none" w:sz="0" w:space="0" w:color="auto"/>
            <w:right w:val="none" w:sz="0" w:space="0" w:color="auto"/>
          </w:divBdr>
        </w:div>
        <w:div w:id="1362052933">
          <w:marLeft w:val="0"/>
          <w:marRight w:val="0"/>
          <w:marTop w:val="0"/>
          <w:marBottom w:val="0"/>
          <w:divBdr>
            <w:top w:val="none" w:sz="0" w:space="0" w:color="auto"/>
            <w:left w:val="none" w:sz="0" w:space="0" w:color="auto"/>
            <w:bottom w:val="none" w:sz="0" w:space="0" w:color="auto"/>
            <w:right w:val="none" w:sz="0" w:space="0" w:color="auto"/>
          </w:divBdr>
        </w:div>
        <w:div w:id="480658856">
          <w:marLeft w:val="0"/>
          <w:marRight w:val="0"/>
          <w:marTop w:val="0"/>
          <w:marBottom w:val="0"/>
          <w:divBdr>
            <w:top w:val="none" w:sz="0" w:space="0" w:color="auto"/>
            <w:left w:val="none" w:sz="0" w:space="0" w:color="auto"/>
            <w:bottom w:val="none" w:sz="0" w:space="0" w:color="auto"/>
            <w:right w:val="none" w:sz="0" w:space="0" w:color="auto"/>
          </w:divBdr>
          <w:divsChild>
            <w:div w:id="1803689763">
              <w:marLeft w:val="-75"/>
              <w:marRight w:val="0"/>
              <w:marTop w:val="30"/>
              <w:marBottom w:val="30"/>
              <w:divBdr>
                <w:top w:val="none" w:sz="0" w:space="0" w:color="auto"/>
                <w:left w:val="none" w:sz="0" w:space="0" w:color="auto"/>
                <w:bottom w:val="none" w:sz="0" w:space="0" w:color="auto"/>
                <w:right w:val="none" w:sz="0" w:space="0" w:color="auto"/>
              </w:divBdr>
              <w:divsChild>
                <w:div w:id="1677538619">
                  <w:marLeft w:val="0"/>
                  <w:marRight w:val="0"/>
                  <w:marTop w:val="0"/>
                  <w:marBottom w:val="0"/>
                  <w:divBdr>
                    <w:top w:val="none" w:sz="0" w:space="0" w:color="auto"/>
                    <w:left w:val="none" w:sz="0" w:space="0" w:color="auto"/>
                    <w:bottom w:val="none" w:sz="0" w:space="0" w:color="auto"/>
                    <w:right w:val="none" w:sz="0" w:space="0" w:color="auto"/>
                  </w:divBdr>
                  <w:divsChild>
                    <w:div w:id="1202933541">
                      <w:marLeft w:val="0"/>
                      <w:marRight w:val="0"/>
                      <w:marTop w:val="0"/>
                      <w:marBottom w:val="0"/>
                      <w:divBdr>
                        <w:top w:val="none" w:sz="0" w:space="0" w:color="auto"/>
                        <w:left w:val="none" w:sz="0" w:space="0" w:color="auto"/>
                        <w:bottom w:val="none" w:sz="0" w:space="0" w:color="auto"/>
                        <w:right w:val="none" w:sz="0" w:space="0" w:color="auto"/>
                      </w:divBdr>
                    </w:div>
                  </w:divsChild>
                </w:div>
                <w:div w:id="305281264">
                  <w:marLeft w:val="0"/>
                  <w:marRight w:val="0"/>
                  <w:marTop w:val="0"/>
                  <w:marBottom w:val="0"/>
                  <w:divBdr>
                    <w:top w:val="none" w:sz="0" w:space="0" w:color="auto"/>
                    <w:left w:val="none" w:sz="0" w:space="0" w:color="auto"/>
                    <w:bottom w:val="none" w:sz="0" w:space="0" w:color="auto"/>
                    <w:right w:val="none" w:sz="0" w:space="0" w:color="auto"/>
                  </w:divBdr>
                  <w:divsChild>
                    <w:div w:id="1128745229">
                      <w:marLeft w:val="0"/>
                      <w:marRight w:val="0"/>
                      <w:marTop w:val="0"/>
                      <w:marBottom w:val="0"/>
                      <w:divBdr>
                        <w:top w:val="none" w:sz="0" w:space="0" w:color="auto"/>
                        <w:left w:val="none" w:sz="0" w:space="0" w:color="auto"/>
                        <w:bottom w:val="none" w:sz="0" w:space="0" w:color="auto"/>
                        <w:right w:val="none" w:sz="0" w:space="0" w:color="auto"/>
                      </w:divBdr>
                    </w:div>
                  </w:divsChild>
                </w:div>
                <w:div w:id="1292784888">
                  <w:marLeft w:val="0"/>
                  <w:marRight w:val="0"/>
                  <w:marTop w:val="0"/>
                  <w:marBottom w:val="0"/>
                  <w:divBdr>
                    <w:top w:val="none" w:sz="0" w:space="0" w:color="auto"/>
                    <w:left w:val="none" w:sz="0" w:space="0" w:color="auto"/>
                    <w:bottom w:val="none" w:sz="0" w:space="0" w:color="auto"/>
                    <w:right w:val="none" w:sz="0" w:space="0" w:color="auto"/>
                  </w:divBdr>
                  <w:divsChild>
                    <w:div w:id="1594320959">
                      <w:marLeft w:val="0"/>
                      <w:marRight w:val="0"/>
                      <w:marTop w:val="0"/>
                      <w:marBottom w:val="0"/>
                      <w:divBdr>
                        <w:top w:val="none" w:sz="0" w:space="0" w:color="auto"/>
                        <w:left w:val="none" w:sz="0" w:space="0" w:color="auto"/>
                        <w:bottom w:val="none" w:sz="0" w:space="0" w:color="auto"/>
                        <w:right w:val="none" w:sz="0" w:space="0" w:color="auto"/>
                      </w:divBdr>
                    </w:div>
                  </w:divsChild>
                </w:div>
                <w:div w:id="1784418947">
                  <w:marLeft w:val="0"/>
                  <w:marRight w:val="0"/>
                  <w:marTop w:val="0"/>
                  <w:marBottom w:val="0"/>
                  <w:divBdr>
                    <w:top w:val="none" w:sz="0" w:space="0" w:color="auto"/>
                    <w:left w:val="none" w:sz="0" w:space="0" w:color="auto"/>
                    <w:bottom w:val="none" w:sz="0" w:space="0" w:color="auto"/>
                    <w:right w:val="none" w:sz="0" w:space="0" w:color="auto"/>
                  </w:divBdr>
                  <w:divsChild>
                    <w:div w:id="1323385083">
                      <w:marLeft w:val="0"/>
                      <w:marRight w:val="0"/>
                      <w:marTop w:val="0"/>
                      <w:marBottom w:val="0"/>
                      <w:divBdr>
                        <w:top w:val="none" w:sz="0" w:space="0" w:color="auto"/>
                        <w:left w:val="none" w:sz="0" w:space="0" w:color="auto"/>
                        <w:bottom w:val="none" w:sz="0" w:space="0" w:color="auto"/>
                        <w:right w:val="none" w:sz="0" w:space="0" w:color="auto"/>
                      </w:divBdr>
                    </w:div>
                  </w:divsChild>
                </w:div>
                <w:div w:id="1346327775">
                  <w:marLeft w:val="0"/>
                  <w:marRight w:val="0"/>
                  <w:marTop w:val="0"/>
                  <w:marBottom w:val="0"/>
                  <w:divBdr>
                    <w:top w:val="none" w:sz="0" w:space="0" w:color="auto"/>
                    <w:left w:val="none" w:sz="0" w:space="0" w:color="auto"/>
                    <w:bottom w:val="none" w:sz="0" w:space="0" w:color="auto"/>
                    <w:right w:val="none" w:sz="0" w:space="0" w:color="auto"/>
                  </w:divBdr>
                  <w:divsChild>
                    <w:div w:id="1179857655">
                      <w:marLeft w:val="0"/>
                      <w:marRight w:val="0"/>
                      <w:marTop w:val="0"/>
                      <w:marBottom w:val="0"/>
                      <w:divBdr>
                        <w:top w:val="none" w:sz="0" w:space="0" w:color="auto"/>
                        <w:left w:val="none" w:sz="0" w:space="0" w:color="auto"/>
                        <w:bottom w:val="none" w:sz="0" w:space="0" w:color="auto"/>
                        <w:right w:val="none" w:sz="0" w:space="0" w:color="auto"/>
                      </w:divBdr>
                    </w:div>
                  </w:divsChild>
                </w:div>
                <w:div w:id="481167249">
                  <w:marLeft w:val="0"/>
                  <w:marRight w:val="0"/>
                  <w:marTop w:val="0"/>
                  <w:marBottom w:val="0"/>
                  <w:divBdr>
                    <w:top w:val="none" w:sz="0" w:space="0" w:color="auto"/>
                    <w:left w:val="none" w:sz="0" w:space="0" w:color="auto"/>
                    <w:bottom w:val="none" w:sz="0" w:space="0" w:color="auto"/>
                    <w:right w:val="none" w:sz="0" w:space="0" w:color="auto"/>
                  </w:divBdr>
                  <w:divsChild>
                    <w:div w:id="39675028">
                      <w:marLeft w:val="0"/>
                      <w:marRight w:val="0"/>
                      <w:marTop w:val="0"/>
                      <w:marBottom w:val="0"/>
                      <w:divBdr>
                        <w:top w:val="none" w:sz="0" w:space="0" w:color="auto"/>
                        <w:left w:val="none" w:sz="0" w:space="0" w:color="auto"/>
                        <w:bottom w:val="none" w:sz="0" w:space="0" w:color="auto"/>
                        <w:right w:val="none" w:sz="0" w:space="0" w:color="auto"/>
                      </w:divBdr>
                    </w:div>
                  </w:divsChild>
                </w:div>
                <w:div w:id="1865702452">
                  <w:marLeft w:val="0"/>
                  <w:marRight w:val="0"/>
                  <w:marTop w:val="0"/>
                  <w:marBottom w:val="0"/>
                  <w:divBdr>
                    <w:top w:val="none" w:sz="0" w:space="0" w:color="auto"/>
                    <w:left w:val="none" w:sz="0" w:space="0" w:color="auto"/>
                    <w:bottom w:val="none" w:sz="0" w:space="0" w:color="auto"/>
                    <w:right w:val="none" w:sz="0" w:space="0" w:color="auto"/>
                  </w:divBdr>
                  <w:divsChild>
                    <w:div w:id="1429234611">
                      <w:marLeft w:val="0"/>
                      <w:marRight w:val="0"/>
                      <w:marTop w:val="0"/>
                      <w:marBottom w:val="0"/>
                      <w:divBdr>
                        <w:top w:val="none" w:sz="0" w:space="0" w:color="auto"/>
                        <w:left w:val="none" w:sz="0" w:space="0" w:color="auto"/>
                        <w:bottom w:val="none" w:sz="0" w:space="0" w:color="auto"/>
                        <w:right w:val="none" w:sz="0" w:space="0" w:color="auto"/>
                      </w:divBdr>
                    </w:div>
                  </w:divsChild>
                </w:div>
                <w:div w:id="1156648155">
                  <w:marLeft w:val="0"/>
                  <w:marRight w:val="0"/>
                  <w:marTop w:val="0"/>
                  <w:marBottom w:val="0"/>
                  <w:divBdr>
                    <w:top w:val="none" w:sz="0" w:space="0" w:color="auto"/>
                    <w:left w:val="none" w:sz="0" w:space="0" w:color="auto"/>
                    <w:bottom w:val="none" w:sz="0" w:space="0" w:color="auto"/>
                    <w:right w:val="none" w:sz="0" w:space="0" w:color="auto"/>
                  </w:divBdr>
                  <w:divsChild>
                    <w:div w:id="1694260145">
                      <w:marLeft w:val="0"/>
                      <w:marRight w:val="0"/>
                      <w:marTop w:val="0"/>
                      <w:marBottom w:val="0"/>
                      <w:divBdr>
                        <w:top w:val="none" w:sz="0" w:space="0" w:color="auto"/>
                        <w:left w:val="none" w:sz="0" w:space="0" w:color="auto"/>
                        <w:bottom w:val="none" w:sz="0" w:space="0" w:color="auto"/>
                        <w:right w:val="none" w:sz="0" w:space="0" w:color="auto"/>
                      </w:divBdr>
                    </w:div>
                  </w:divsChild>
                </w:div>
                <w:div w:id="1881942324">
                  <w:marLeft w:val="0"/>
                  <w:marRight w:val="0"/>
                  <w:marTop w:val="0"/>
                  <w:marBottom w:val="0"/>
                  <w:divBdr>
                    <w:top w:val="none" w:sz="0" w:space="0" w:color="auto"/>
                    <w:left w:val="none" w:sz="0" w:space="0" w:color="auto"/>
                    <w:bottom w:val="none" w:sz="0" w:space="0" w:color="auto"/>
                    <w:right w:val="none" w:sz="0" w:space="0" w:color="auto"/>
                  </w:divBdr>
                  <w:divsChild>
                    <w:div w:id="697198572">
                      <w:marLeft w:val="0"/>
                      <w:marRight w:val="0"/>
                      <w:marTop w:val="0"/>
                      <w:marBottom w:val="0"/>
                      <w:divBdr>
                        <w:top w:val="none" w:sz="0" w:space="0" w:color="auto"/>
                        <w:left w:val="none" w:sz="0" w:space="0" w:color="auto"/>
                        <w:bottom w:val="none" w:sz="0" w:space="0" w:color="auto"/>
                        <w:right w:val="none" w:sz="0" w:space="0" w:color="auto"/>
                      </w:divBdr>
                    </w:div>
                  </w:divsChild>
                </w:div>
                <w:div w:id="1574774108">
                  <w:marLeft w:val="0"/>
                  <w:marRight w:val="0"/>
                  <w:marTop w:val="0"/>
                  <w:marBottom w:val="0"/>
                  <w:divBdr>
                    <w:top w:val="none" w:sz="0" w:space="0" w:color="auto"/>
                    <w:left w:val="none" w:sz="0" w:space="0" w:color="auto"/>
                    <w:bottom w:val="none" w:sz="0" w:space="0" w:color="auto"/>
                    <w:right w:val="none" w:sz="0" w:space="0" w:color="auto"/>
                  </w:divBdr>
                  <w:divsChild>
                    <w:div w:id="983661142">
                      <w:marLeft w:val="0"/>
                      <w:marRight w:val="0"/>
                      <w:marTop w:val="0"/>
                      <w:marBottom w:val="0"/>
                      <w:divBdr>
                        <w:top w:val="none" w:sz="0" w:space="0" w:color="auto"/>
                        <w:left w:val="none" w:sz="0" w:space="0" w:color="auto"/>
                        <w:bottom w:val="none" w:sz="0" w:space="0" w:color="auto"/>
                        <w:right w:val="none" w:sz="0" w:space="0" w:color="auto"/>
                      </w:divBdr>
                    </w:div>
                  </w:divsChild>
                </w:div>
                <w:div w:id="596521309">
                  <w:marLeft w:val="0"/>
                  <w:marRight w:val="0"/>
                  <w:marTop w:val="0"/>
                  <w:marBottom w:val="0"/>
                  <w:divBdr>
                    <w:top w:val="none" w:sz="0" w:space="0" w:color="auto"/>
                    <w:left w:val="none" w:sz="0" w:space="0" w:color="auto"/>
                    <w:bottom w:val="none" w:sz="0" w:space="0" w:color="auto"/>
                    <w:right w:val="none" w:sz="0" w:space="0" w:color="auto"/>
                  </w:divBdr>
                  <w:divsChild>
                    <w:div w:id="1227839211">
                      <w:marLeft w:val="0"/>
                      <w:marRight w:val="0"/>
                      <w:marTop w:val="0"/>
                      <w:marBottom w:val="0"/>
                      <w:divBdr>
                        <w:top w:val="none" w:sz="0" w:space="0" w:color="auto"/>
                        <w:left w:val="none" w:sz="0" w:space="0" w:color="auto"/>
                        <w:bottom w:val="none" w:sz="0" w:space="0" w:color="auto"/>
                        <w:right w:val="none" w:sz="0" w:space="0" w:color="auto"/>
                      </w:divBdr>
                    </w:div>
                  </w:divsChild>
                </w:div>
                <w:div w:id="989945874">
                  <w:marLeft w:val="0"/>
                  <w:marRight w:val="0"/>
                  <w:marTop w:val="0"/>
                  <w:marBottom w:val="0"/>
                  <w:divBdr>
                    <w:top w:val="none" w:sz="0" w:space="0" w:color="auto"/>
                    <w:left w:val="none" w:sz="0" w:space="0" w:color="auto"/>
                    <w:bottom w:val="none" w:sz="0" w:space="0" w:color="auto"/>
                    <w:right w:val="none" w:sz="0" w:space="0" w:color="auto"/>
                  </w:divBdr>
                  <w:divsChild>
                    <w:div w:id="1631474252">
                      <w:marLeft w:val="0"/>
                      <w:marRight w:val="0"/>
                      <w:marTop w:val="0"/>
                      <w:marBottom w:val="0"/>
                      <w:divBdr>
                        <w:top w:val="none" w:sz="0" w:space="0" w:color="auto"/>
                        <w:left w:val="none" w:sz="0" w:space="0" w:color="auto"/>
                        <w:bottom w:val="none" w:sz="0" w:space="0" w:color="auto"/>
                        <w:right w:val="none" w:sz="0" w:space="0" w:color="auto"/>
                      </w:divBdr>
                    </w:div>
                  </w:divsChild>
                </w:div>
                <w:div w:id="143590089">
                  <w:marLeft w:val="0"/>
                  <w:marRight w:val="0"/>
                  <w:marTop w:val="0"/>
                  <w:marBottom w:val="0"/>
                  <w:divBdr>
                    <w:top w:val="none" w:sz="0" w:space="0" w:color="auto"/>
                    <w:left w:val="none" w:sz="0" w:space="0" w:color="auto"/>
                    <w:bottom w:val="none" w:sz="0" w:space="0" w:color="auto"/>
                    <w:right w:val="none" w:sz="0" w:space="0" w:color="auto"/>
                  </w:divBdr>
                  <w:divsChild>
                    <w:div w:id="1198130260">
                      <w:marLeft w:val="0"/>
                      <w:marRight w:val="0"/>
                      <w:marTop w:val="0"/>
                      <w:marBottom w:val="0"/>
                      <w:divBdr>
                        <w:top w:val="none" w:sz="0" w:space="0" w:color="auto"/>
                        <w:left w:val="none" w:sz="0" w:space="0" w:color="auto"/>
                        <w:bottom w:val="none" w:sz="0" w:space="0" w:color="auto"/>
                        <w:right w:val="none" w:sz="0" w:space="0" w:color="auto"/>
                      </w:divBdr>
                    </w:div>
                  </w:divsChild>
                </w:div>
                <w:div w:id="875510399">
                  <w:marLeft w:val="0"/>
                  <w:marRight w:val="0"/>
                  <w:marTop w:val="0"/>
                  <w:marBottom w:val="0"/>
                  <w:divBdr>
                    <w:top w:val="none" w:sz="0" w:space="0" w:color="auto"/>
                    <w:left w:val="none" w:sz="0" w:space="0" w:color="auto"/>
                    <w:bottom w:val="none" w:sz="0" w:space="0" w:color="auto"/>
                    <w:right w:val="none" w:sz="0" w:space="0" w:color="auto"/>
                  </w:divBdr>
                  <w:divsChild>
                    <w:div w:id="1740637139">
                      <w:marLeft w:val="0"/>
                      <w:marRight w:val="0"/>
                      <w:marTop w:val="0"/>
                      <w:marBottom w:val="0"/>
                      <w:divBdr>
                        <w:top w:val="none" w:sz="0" w:space="0" w:color="auto"/>
                        <w:left w:val="none" w:sz="0" w:space="0" w:color="auto"/>
                        <w:bottom w:val="none" w:sz="0" w:space="0" w:color="auto"/>
                        <w:right w:val="none" w:sz="0" w:space="0" w:color="auto"/>
                      </w:divBdr>
                    </w:div>
                  </w:divsChild>
                </w:div>
                <w:div w:id="1066563910">
                  <w:marLeft w:val="0"/>
                  <w:marRight w:val="0"/>
                  <w:marTop w:val="0"/>
                  <w:marBottom w:val="0"/>
                  <w:divBdr>
                    <w:top w:val="none" w:sz="0" w:space="0" w:color="auto"/>
                    <w:left w:val="none" w:sz="0" w:space="0" w:color="auto"/>
                    <w:bottom w:val="none" w:sz="0" w:space="0" w:color="auto"/>
                    <w:right w:val="none" w:sz="0" w:space="0" w:color="auto"/>
                  </w:divBdr>
                  <w:divsChild>
                    <w:div w:id="685400850">
                      <w:marLeft w:val="0"/>
                      <w:marRight w:val="0"/>
                      <w:marTop w:val="0"/>
                      <w:marBottom w:val="0"/>
                      <w:divBdr>
                        <w:top w:val="none" w:sz="0" w:space="0" w:color="auto"/>
                        <w:left w:val="none" w:sz="0" w:space="0" w:color="auto"/>
                        <w:bottom w:val="none" w:sz="0" w:space="0" w:color="auto"/>
                        <w:right w:val="none" w:sz="0" w:space="0" w:color="auto"/>
                      </w:divBdr>
                    </w:div>
                  </w:divsChild>
                </w:div>
                <w:div w:id="1539931805">
                  <w:marLeft w:val="0"/>
                  <w:marRight w:val="0"/>
                  <w:marTop w:val="0"/>
                  <w:marBottom w:val="0"/>
                  <w:divBdr>
                    <w:top w:val="none" w:sz="0" w:space="0" w:color="auto"/>
                    <w:left w:val="none" w:sz="0" w:space="0" w:color="auto"/>
                    <w:bottom w:val="none" w:sz="0" w:space="0" w:color="auto"/>
                    <w:right w:val="none" w:sz="0" w:space="0" w:color="auto"/>
                  </w:divBdr>
                  <w:divsChild>
                    <w:div w:id="605044743">
                      <w:marLeft w:val="0"/>
                      <w:marRight w:val="0"/>
                      <w:marTop w:val="0"/>
                      <w:marBottom w:val="0"/>
                      <w:divBdr>
                        <w:top w:val="none" w:sz="0" w:space="0" w:color="auto"/>
                        <w:left w:val="none" w:sz="0" w:space="0" w:color="auto"/>
                        <w:bottom w:val="none" w:sz="0" w:space="0" w:color="auto"/>
                        <w:right w:val="none" w:sz="0" w:space="0" w:color="auto"/>
                      </w:divBdr>
                    </w:div>
                  </w:divsChild>
                </w:div>
                <w:div w:id="1798186221">
                  <w:marLeft w:val="0"/>
                  <w:marRight w:val="0"/>
                  <w:marTop w:val="0"/>
                  <w:marBottom w:val="0"/>
                  <w:divBdr>
                    <w:top w:val="none" w:sz="0" w:space="0" w:color="auto"/>
                    <w:left w:val="none" w:sz="0" w:space="0" w:color="auto"/>
                    <w:bottom w:val="none" w:sz="0" w:space="0" w:color="auto"/>
                    <w:right w:val="none" w:sz="0" w:space="0" w:color="auto"/>
                  </w:divBdr>
                  <w:divsChild>
                    <w:div w:id="1754399323">
                      <w:marLeft w:val="0"/>
                      <w:marRight w:val="0"/>
                      <w:marTop w:val="0"/>
                      <w:marBottom w:val="0"/>
                      <w:divBdr>
                        <w:top w:val="none" w:sz="0" w:space="0" w:color="auto"/>
                        <w:left w:val="none" w:sz="0" w:space="0" w:color="auto"/>
                        <w:bottom w:val="none" w:sz="0" w:space="0" w:color="auto"/>
                        <w:right w:val="none" w:sz="0" w:space="0" w:color="auto"/>
                      </w:divBdr>
                    </w:div>
                  </w:divsChild>
                </w:div>
                <w:div w:id="274412623">
                  <w:marLeft w:val="0"/>
                  <w:marRight w:val="0"/>
                  <w:marTop w:val="0"/>
                  <w:marBottom w:val="0"/>
                  <w:divBdr>
                    <w:top w:val="none" w:sz="0" w:space="0" w:color="auto"/>
                    <w:left w:val="none" w:sz="0" w:space="0" w:color="auto"/>
                    <w:bottom w:val="none" w:sz="0" w:space="0" w:color="auto"/>
                    <w:right w:val="none" w:sz="0" w:space="0" w:color="auto"/>
                  </w:divBdr>
                  <w:divsChild>
                    <w:div w:id="938949790">
                      <w:marLeft w:val="0"/>
                      <w:marRight w:val="0"/>
                      <w:marTop w:val="0"/>
                      <w:marBottom w:val="0"/>
                      <w:divBdr>
                        <w:top w:val="none" w:sz="0" w:space="0" w:color="auto"/>
                        <w:left w:val="none" w:sz="0" w:space="0" w:color="auto"/>
                        <w:bottom w:val="none" w:sz="0" w:space="0" w:color="auto"/>
                        <w:right w:val="none" w:sz="0" w:space="0" w:color="auto"/>
                      </w:divBdr>
                    </w:div>
                  </w:divsChild>
                </w:div>
                <w:div w:id="862476669">
                  <w:marLeft w:val="0"/>
                  <w:marRight w:val="0"/>
                  <w:marTop w:val="0"/>
                  <w:marBottom w:val="0"/>
                  <w:divBdr>
                    <w:top w:val="none" w:sz="0" w:space="0" w:color="auto"/>
                    <w:left w:val="none" w:sz="0" w:space="0" w:color="auto"/>
                    <w:bottom w:val="none" w:sz="0" w:space="0" w:color="auto"/>
                    <w:right w:val="none" w:sz="0" w:space="0" w:color="auto"/>
                  </w:divBdr>
                  <w:divsChild>
                    <w:div w:id="1108700933">
                      <w:marLeft w:val="0"/>
                      <w:marRight w:val="0"/>
                      <w:marTop w:val="0"/>
                      <w:marBottom w:val="0"/>
                      <w:divBdr>
                        <w:top w:val="none" w:sz="0" w:space="0" w:color="auto"/>
                        <w:left w:val="none" w:sz="0" w:space="0" w:color="auto"/>
                        <w:bottom w:val="none" w:sz="0" w:space="0" w:color="auto"/>
                        <w:right w:val="none" w:sz="0" w:space="0" w:color="auto"/>
                      </w:divBdr>
                    </w:div>
                  </w:divsChild>
                </w:div>
                <w:div w:id="824786464">
                  <w:marLeft w:val="0"/>
                  <w:marRight w:val="0"/>
                  <w:marTop w:val="0"/>
                  <w:marBottom w:val="0"/>
                  <w:divBdr>
                    <w:top w:val="none" w:sz="0" w:space="0" w:color="auto"/>
                    <w:left w:val="none" w:sz="0" w:space="0" w:color="auto"/>
                    <w:bottom w:val="none" w:sz="0" w:space="0" w:color="auto"/>
                    <w:right w:val="none" w:sz="0" w:space="0" w:color="auto"/>
                  </w:divBdr>
                  <w:divsChild>
                    <w:div w:id="656803451">
                      <w:marLeft w:val="0"/>
                      <w:marRight w:val="0"/>
                      <w:marTop w:val="0"/>
                      <w:marBottom w:val="0"/>
                      <w:divBdr>
                        <w:top w:val="none" w:sz="0" w:space="0" w:color="auto"/>
                        <w:left w:val="none" w:sz="0" w:space="0" w:color="auto"/>
                        <w:bottom w:val="none" w:sz="0" w:space="0" w:color="auto"/>
                        <w:right w:val="none" w:sz="0" w:space="0" w:color="auto"/>
                      </w:divBdr>
                    </w:div>
                  </w:divsChild>
                </w:div>
                <w:div w:id="10911065">
                  <w:marLeft w:val="0"/>
                  <w:marRight w:val="0"/>
                  <w:marTop w:val="0"/>
                  <w:marBottom w:val="0"/>
                  <w:divBdr>
                    <w:top w:val="none" w:sz="0" w:space="0" w:color="auto"/>
                    <w:left w:val="none" w:sz="0" w:space="0" w:color="auto"/>
                    <w:bottom w:val="none" w:sz="0" w:space="0" w:color="auto"/>
                    <w:right w:val="none" w:sz="0" w:space="0" w:color="auto"/>
                  </w:divBdr>
                  <w:divsChild>
                    <w:div w:id="2064719981">
                      <w:marLeft w:val="0"/>
                      <w:marRight w:val="0"/>
                      <w:marTop w:val="0"/>
                      <w:marBottom w:val="0"/>
                      <w:divBdr>
                        <w:top w:val="none" w:sz="0" w:space="0" w:color="auto"/>
                        <w:left w:val="none" w:sz="0" w:space="0" w:color="auto"/>
                        <w:bottom w:val="none" w:sz="0" w:space="0" w:color="auto"/>
                        <w:right w:val="none" w:sz="0" w:space="0" w:color="auto"/>
                      </w:divBdr>
                    </w:div>
                  </w:divsChild>
                </w:div>
                <w:div w:id="1138953802">
                  <w:marLeft w:val="0"/>
                  <w:marRight w:val="0"/>
                  <w:marTop w:val="0"/>
                  <w:marBottom w:val="0"/>
                  <w:divBdr>
                    <w:top w:val="none" w:sz="0" w:space="0" w:color="auto"/>
                    <w:left w:val="none" w:sz="0" w:space="0" w:color="auto"/>
                    <w:bottom w:val="none" w:sz="0" w:space="0" w:color="auto"/>
                    <w:right w:val="none" w:sz="0" w:space="0" w:color="auto"/>
                  </w:divBdr>
                  <w:divsChild>
                    <w:div w:id="1966810186">
                      <w:marLeft w:val="0"/>
                      <w:marRight w:val="0"/>
                      <w:marTop w:val="0"/>
                      <w:marBottom w:val="0"/>
                      <w:divBdr>
                        <w:top w:val="none" w:sz="0" w:space="0" w:color="auto"/>
                        <w:left w:val="none" w:sz="0" w:space="0" w:color="auto"/>
                        <w:bottom w:val="none" w:sz="0" w:space="0" w:color="auto"/>
                        <w:right w:val="none" w:sz="0" w:space="0" w:color="auto"/>
                      </w:divBdr>
                    </w:div>
                  </w:divsChild>
                </w:div>
                <w:div w:id="781415929">
                  <w:marLeft w:val="0"/>
                  <w:marRight w:val="0"/>
                  <w:marTop w:val="0"/>
                  <w:marBottom w:val="0"/>
                  <w:divBdr>
                    <w:top w:val="none" w:sz="0" w:space="0" w:color="auto"/>
                    <w:left w:val="none" w:sz="0" w:space="0" w:color="auto"/>
                    <w:bottom w:val="none" w:sz="0" w:space="0" w:color="auto"/>
                    <w:right w:val="none" w:sz="0" w:space="0" w:color="auto"/>
                  </w:divBdr>
                  <w:divsChild>
                    <w:div w:id="1184202589">
                      <w:marLeft w:val="0"/>
                      <w:marRight w:val="0"/>
                      <w:marTop w:val="0"/>
                      <w:marBottom w:val="0"/>
                      <w:divBdr>
                        <w:top w:val="none" w:sz="0" w:space="0" w:color="auto"/>
                        <w:left w:val="none" w:sz="0" w:space="0" w:color="auto"/>
                        <w:bottom w:val="none" w:sz="0" w:space="0" w:color="auto"/>
                        <w:right w:val="none" w:sz="0" w:space="0" w:color="auto"/>
                      </w:divBdr>
                    </w:div>
                  </w:divsChild>
                </w:div>
                <w:div w:id="1881358746">
                  <w:marLeft w:val="0"/>
                  <w:marRight w:val="0"/>
                  <w:marTop w:val="0"/>
                  <w:marBottom w:val="0"/>
                  <w:divBdr>
                    <w:top w:val="none" w:sz="0" w:space="0" w:color="auto"/>
                    <w:left w:val="none" w:sz="0" w:space="0" w:color="auto"/>
                    <w:bottom w:val="none" w:sz="0" w:space="0" w:color="auto"/>
                    <w:right w:val="none" w:sz="0" w:space="0" w:color="auto"/>
                  </w:divBdr>
                  <w:divsChild>
                    <w:div w:id="41055533">
                      <w:marLeft w:val="0"/>
                      <w:marRight w:val="0"/>
                      <w:marTop w:val="0"/>
                      <w:marBottom w:val="0"/>
                      <w:divBdr>
                        <w:top w:val="none" w:sz="0" w:space="0" w:color="auto"/>
                        <w:left w:val="none" w:sz="0" w:space="0" w:color="auto"/>
                        <w:bottom w:val="none" w:sz="0" w:space="0" w:color="auto"/>
                        <w:right w:val="none" w:sz="0" w:space="0" w:color="auto"/>
                      </w:divBdr>
                    </w:div>
                  </w:divsChild>
                </w:div>
                <w:div w:id="555119198">
                  <w:marLeft w:val="0"/>
                  <w:marRight w:val="0"/>
                  <w:marTop w:val="0"/>
                  <w:marBottom w:val="0"/>
                  <w:divBdr>
                    <w:top w:val="none" w:sz="0" w:space="0" w:color="auto"/>
                    <w:left w:val="none" w:sz="0" w:space="0" w:color="auto"/>
                    <w:bottom w:val="none" w:sz="0" w:space="0" w:color="auto"/>
                    <w:right w:val="none" w:sz="0" w:space="0" w:color="auto"/>
                  </w:divBdr>
                  <w:divsChild>
                    <w:div w:id="1372799608">
                      <w:marLeft w:val="0"/>
                      <w:marRight w:val="0"/>
                      <w:marTop w:val="0"/>
                      <w:marBottom w:val="0"/>
                      <w:divBdr>
                        <w:top w:val="none" w:sz="0" w:space="0" w:color="auto"/>
                        <w:left w:val="none" w:sz="0" w:space="0" w:color="auto"/>
                        <w:bottom w:val="none" w:sz="0" w:space="0" w:color="auto"/>
                        <w:right w:val="none" w:sz="0" w:space="0" w:color="auto"/>
                      </w:divBdr>
                    </w:div>
                  </w:divsChild>
                </w:div>
                <w:div w:id="116147326">
                  <w:marLeft w:val="0"/>
                  <w:marRight w:val="0"/>
                  <w:marTop w:val="0"/>
                  <w:marBottom w:val="0"/>
                  <w:divBdr>
                    <w:top w:val="none" w:sz="0" w:space="0" w:color="auto"/>
                    <w:left w:val="none" w:sz="0" w:space="0" w:color="auto"/>
                    <w:bottom w:val="none" w:sz="0" w:space="0" w:color="auto"/>
                    <w:right w:val="none" w:sz="0" w:space="0" w:color="auto"/>
                  </w:divBdr>
                  <w:divsChild>
                    <w:div w:id="619841793">
                      <w:marLeft w:val="0"/>
                      <w:marRight w:val="0"/>
                      <w:marTop w:val="0"/>
                      <w:marBottom w:val="0"/>
                      <w:divBdr>
                        <w:top w:val="none" w:sz="0" w:space="0" w:color="auto"/>
                        <w:left w:val="none" w:sz="0" w:space="0" w:color="auto"/>
                        <w:bottom w:val="none" w:sz="0" w:space="0" w:color="auto"/>
                        <w:right w:val="none" w:sz="0" w:space="0" w:color="auto"/>
                      </w:divBdr>
                    </w:div>
                  </w:divsChild>
                </w:div>
                <w:div w:id="2019652455">
                  <w:marLeft w:val="0"/>
                  <w:marRight w:val="0"/>
                  <w:marTop w:val="0"/>
                  <w:marBottom w:val="0"/>
                  <w:divBdr>
                    <w:top w:val="none" w:sz="0" w:space="0" w:color="auto"/>
                    <w:left w:val="none" w:sz="0" w:space="0" w:color="auto"/>
                    <w:bottom w:val="none" w:sz="0" w:space="0" w:color="auto"/>
                    <w:right w:val="none" w:sz="0" w:space="0" w:color="auto"/>
                  </w:divBdr>
                  <w:divsChild>
                    <w:div w:id="672340763">
                      <w:marLeft w:val="0"/>
                      <w:marRight w:val="0"/>
                      <w:marTop w:val="0"/>
                      <w:marBottom w:val="0"/>
                      <w:divBdr>
                        <w:top w:val="none" w:sz="0" w:space="0" w:color="auto"/>
                        <w:left w:val="none" w:sz="0" w:space="0" w:color="auto"/>
                        <w:bottom w:val="none" w:sz="0" w:space="0" w:color="auto"/>
                        <w:right w:val="none" w:sz="0" w:space="0" w:color="auto"/>
                      </w:divBdr>
                    </w:div>
                  </w:divsChild>
                </w:div>
                <w:div w:id="587662372">
                  <w:marLeft w:val="0"/>
                  <w:marRight w:val="0"/>
                  <w:marTop w:val="0"/>
                  <w:marBottom w:val="0"/>
                  <w:divBdr>
                    <w:top w:val="none" w:sz="0" w:space="0" w:color="auto"/>
                    <w:left w:val="none" w:sz="0" w:space="0" w:color="auto"/>
                    <w:bottom w:val="none" w:sz="0" w:space="0" w:color="auto"/>
                    <w:right w:val="none" w:sz="0" w:space="0" w:color="auto"/>
                  </w:divBdr>
                  <w:divsChild>
                    <w:div w:id="1522015842">
                      <w:marLeft w:val="0"/>
                      <w:marRight w:val="0"/>
                      <w:marTop w:val="0"/>
                      <w:marBottom w:val="0"/>
                      <w:divBdr>
                        <w:top w:val="none" w:sz="0" w:space="0" w:color="auto"/>
                        <w:left w:val="none" w:sz="0" w:space="0" w:color="auto"/>
                        <w:bottom w:val="none" w:sz="0" w:space="0" w:color="auto"/>
                        <w:right w:val="none" w:sz="0" w:space="0" w:color="auto"/>
                      </w:divBdr>
                    </w:div>
                  </w:divsChild>
                </w:div>
                <w:div w:id="2143883115">
                  <w:marLeft w:val="0"/>
                  <w:marRight w:val="0"/>
                  <w:marTop w:val="0"/>
                  <w:marBottom w:val="0"/>
                  <w:divBdr>
                    <w:top w:val="none" w:sz="0" w:space="0" w:color="auto"/>
                    <w:left w:val="none" w:sz="0" w:space="0" w:color="auto"/>
                    <w:bottom w:val="none" w:sz="0" w:space="0" w:color="auto"/>
                    <w:right w:val="none" w:sz="0" w:space="0" w:color="auto"/>
                  </w:divBdr>
                  <w:divsChild>
                    <w:div w:id="1510867875">
                      <w:marLeft w:val="0"/>
                      <w:marRight w:val="0"/>
                      <w:marTop w:val="0"/>
                      <w:marBottom w:val="0"/>
                      <w:divBdr>
                        <w:top w:val="none" w:sz="0" w:space="0" w:color="auto"/>
                        <w:left w:val="none" w:sz="0" w:space="0" w:color="auto"/>
                        <w:bottom w:val="none" w:sz="0" w:space="0" w:color="auto"/>
                        <w:right w:val="none" w:sz="0" w:space="0" w:color="auto"/>
                      </w:divBdr>
                    </w:div>
                  </w:divsChild>
                </w:div>
                <w:div w:id="1357002647">
                  <w:marLeft w:val="0"/>
                  <w:marRight w:val="0"/>
                  <w:marTop w:val="0"/>
                  <w:marBottom w:val="0"/>
                  <w:divBdr>
                    <w:top w:val="none" w:sz="0" w:space="0" w:color="auto"/>
                    <w:left w:val="none" w:sz="0" w:space="0" w:color="auto"/>
                    <w:bottom w:val="none" w:sz="0" w:space="0" w:color="auto"/>
                    <w:right w:val="none" w:sz="0" w:space="0" w:color="auto"/>
                  </w:divBdr>
                  <w:divsChild>
                    <w:div w:id="235864106">
                      <w:marLeft w:val="0"/>
                      <w:marRight w:val="0"/>
                      <w:marTop w:val="0"/>
                      <w:marBottom w:val="0"/>
                      <w:divBdr>
                        <w:top w:val="none" w:sz="0" w:space="0" w:color="auto"/>
                        <w:left w:val="none" w:sz="0" w:space="0" w:color="auto"/>
                        <w:bottom w:val="none" w:sz="0" w:space="0" w:color="auto"/>
                        <w:right w:val="none" w:sz="0" w:space="0" w:color="auto"/>
                      </w:divBdr>
                    </w:div>
                  </w:divsChild>
                </w:div>
                <w:div w:id="65809507">
                  <w:marLeft w:val="0"/>
                  <w:marRight w:val="0"/>
                  <w:marTop w:val="0"/>
                  <w:marBottom w:val="0"/>
                  <w:divBdr>
                    <w:top w:val="none" w:sz="0" w:space="0" w:color="auto"/>
                    <w:left w:val="none" w:sz="0" w:space="0" w:color="auto"/>
                    <w:bottom w:val="none" w:sz="0" w:space="0" w:color="auto"/>
                    <w:right w:val="none" w:sz="0" w:space="0" w:color="auto"/>
                  </w:divBdr>
                  <w:divsChild>
                    <w:div w:id="668866478">
                      <w:marLeft w:val="0"/>
                      <w:marRight w:val="0"/>
                      <w:marTop w:val="0"/>
                      <w:marBottom w:val="0"/>
                      <w:divBdr>
                        <w:top w:val="none" w:sz="0" w:space="0" w:color="auto"/>
                        <w:left w:val="none" w:sz="0" w:space="0" w:color="auto"/>
                        <w:bottom w:val="none" w:sz="0" w:space="0" w:color="auto"/>
                        <w:right w:val="none" w:sz="0" w:space="0" w:color="auto"/>
                      </w:divBdr>
                    </w:div>
                  </w:divsChild>
                </w:div>
                <w:div w:id="1442336970">
                  <w:marLeft w:val="0"/>
                  <w:marRight w:val="0"/>
                  <w:marTop w:val="0"/>
                  <w:marBottom w:val="0"/>
                  <w:divBdr>
                    <w:top w:val="none" w:sz="0" w:space="0" w:color="auto"/>
                    <w:left w:val="none" w:sz="0" w:space="0" w:color="auto"/>
                    <w:bottom w:val="none" w:sz="0" w:space="0" w:color="auto"/>
                    <w:right w:val="none" w:sz="0" w:space="0" w:color="auto"/>
                  </w:divBdr>
                  <w:divsChild>
                    <w:div w:id="1997299154">
                      <w:marLeft w:val="0"/>
                      <w:marRight w:val="0"/>
                      <w:marTop w:val="0"/>
                      <w:marBottom w:val="0"/>
                      <w:divBdr>
                        <w:top w:val="none" w:sz="0" w:space="0" w:color="auto"/>
                        <w:left w:val="none" w:sz="0" w:space="0" w:color="auto"/>
                        <w:bottom w:val="none" w:sz="0" w:space="0" w:color="auto"/>
                        <w:right w:val="none" w:sz="0" w:space="0" w:color="auto"/>
                      </w:divBdr>
                    </w:div>
                  </w:divsChild>
                </w:div>
                <w:div w:id="801115477">
                  <w:marLeft w:val="0"/>
                  <w:marRight w:val="0"/>
                  <w:marTop w:val="0"/>
                  <w:marBottom w:val="0"/>
                  <w:divBdr>
                    <w:top w:val="none" w:sz="0" w:space="0" w:color="auto"/>
                    <w:left w:val="none" w:sz="0" w:space="0" w:color="auto"/>
                    <w:bottom w:val="none" w:sz="0" w:space="0" w:color="auto"/>
                    <w:right w:val="none" w:sz="0" w:space="0" w:color="auto"/>
                  </w:divBdr>
                  <w:divsChild>
                    <w:div w:id="1752845846">
                      <w:marLeft w:val="0"/>
                      <w:marRight w:val="0"/>
                      <w:marTop w:val="0"/>
                      <w:marBottom w:val="0"/>
                      <w:divBdr>
                        <w:top w:val="none" w:sz="0" w:space="0" w:color="auto"/>
                        <w:left w:val="none" w:sz="0" w:space="0" w:color="auto"/>
                        <w:bottom w:val="none" w:sz="0" w:space="0" w:color="auto"/>
                        <w:right w:val="none" w:sz="0" w:space="0" w:color="auto"/>
                      </w:divBdr>
                    </w:div>
                  </w:divsChild>
                </w:div>
                <w:div w:id="1684478897">
                  <w:marLeft w:val="0"/>
                  <w:marRight w:val="0"/>
                  <w:marTop w:val="0"/>
                  <w:marBottom w:val="0"/>
                  <w:divBdr>
                    <w:top w:val="none" w:sz="0" w:space="0" w:color="auto"/>
                    <w:left w:val="none" w:sz="0" w:space="0" w:color="auto"/>
                    <w:bottom w:val="none" w:sz="0" w:space="0" w:color="auto"/>
                    <w:right w:val="none" w:sz="0" w:space="0" w:color="auto"/>
                  </w:divBdr>
                  <w:divsChild>
                    <w:div w:id="2126578891">
                      <w:marLeft w:val="0"/>
                      <w:marRight w:val="0"/>
                      <w:marTop w:val="0"/>
                      <w:marBottom w:val="0"/>
                      <w:divBdr>
                        <w:top w:val="none" w:sz="0" w:space="0" w:color="auto"/>
                        <w:left w:val="none" w:sz="0" w:space="0" w:color="auto"/>
                        <w:bottom w:val="none" w:sz="0" w:space="0" w:color="auto"/>
                        <w:right w:val="none" w:sz="0" w:space="0" w:color="auto"/>
                      </w:divBdr>
                    </w:div>
                  </w:divsChild>
                </w:div>
                <w:div w:id="1778016527">
                  <w:marLeft w:val="0"/>
                  <w:marRight w:val="0"/>
                  <w:marTop w:val="0"/>
                  <w:marBottom w:val="0"/>
                  <w:divBdr>
                    <w:top w:val="none" w:sz="0" w:space="0" w:color="auto"/>
                    <w:left w:val="none" w:sz="0" w:space="0" w:color="auto"/>
                    <w:bottom w:val="none" w:sz="0" w:space="0" w:color="auto"/>
                    <w:right w:val="none" w:sz="0" w:space="0" w:color="auto"/>
                  </w:divBdr>
                  <w:divsChild>
                    <w:div w:id="1878160481">
                      <w:marLeft w:val="0"/>
                      <w:marRight w:val="0"/>
                      <w:marTop w:val="0"/>
                      <w:marBottom w:val="0"/>
                      <w:divBdr>
                        <w:top w:val="none" w:sz="0" w:space="0" w:color="auto"/>
                        <w:left w:val="none" w:sz="0" w:space="0" w:color="auto"/>
                        <w:bottom w:val="none" w:sz="0" w:space="0" w:color="auto"/>
                        <w:right w:val="none" w:sz="0" w:space="0" w:color="auto"/>
                      </w:divBdr>
                    </w:div>
                  </w:divsChild>
                </w:div>
                <w:div w:id="782194322">
                  <w:marLeft w:val="0"/>
                  <w:marRight w:val="0"/>
                  <w:marTop w:val="0"/>
                  <w:marBottom w:val="0"/>
                  <w:divBdr>
                    <w:top w:val="none" w:sz="0" w:space="0" w:color="auto"/>
                    <w:left w:val="none" w:sz="0" w:space="0" w:color="auto"/>
                    <w:bottom w:val="none" w:sz="0" w:space="0" w:color="auto"/>
                    <w:right w:val="none" w:sz="0" w:space="0" w:color="auto"/>
                  </w:divBdr>
                  <w:divsChild>
                    <w:div w:id="543249942">
                      <w:marLeft w:val="0"/>
                      <w:marRight w:val="0"/>
                      <w:marTop w:val="0"/>
                      <w:marBottom w:val="0"/>
                      <w:divBdr>
                        <w:top w:val="none" w:sz="0" w:space="0" w:color="auto"/>
                        <w:left w:val="none" w:sz="0" w:space="0" w:color="auto"/>
                        <w:bottom w:val="none" w:sz="0" w:space="0" w:color="auto"/>
                        <w:right w:val="none" w:sz="0" w:space="0" w:color="auto"/>
                      </w:divBdr>
                    </w:div>
                  </w:divsChild>
                </w:div>
                <w:div w:id="659506605">
                  <w:marLeft w:val="0"/>
                  <w:marRight w:val="0"/>
                  <w:marTop w:val="0"/>
                  <w:marBottom w:val="0"/>
                  <w:divBdr>
                    <w:top w:val="none" w:sz="0" w:space="0" w:color="auto"/>
                    <w:left w:val="none" w:sz="0" w:space="0" w:color="auto"/>
                    <w:bottom w:val="none" w:sz="0" w:space="0" w:color="auto"/>
                    <w:right w:val="none" w:sz="0" w:space="0" w:color="auto"/>
                  </w:divBdr>
                  <w:divsChild>
                    <w:div w:id="1366252942">
                      <w:marLeft w:val="0"/>
                      <w:marRight w:val="0"/>
                      <w:marTop w:val="0"/>
                      <w:marBottom w:val="0"/>
                      <w:divBdr>
                        <w:top w:val="none" w:sz="0" w:space="0" w:color="auto"/>
                        <w:left w:val="none" w:sz="0" w:space="0" w:color="auto"/>
                        <w:bottom w:val="none" w:sz="0" w:space="0" w:color="auto"/>
                        <w:right w:val="none" w:sz="0" w:space="0" w:color="auto"/>
                      </w:divBdr>
                    </w:div>
                  </w:divsChild>
                </w:div>
                <w:div w:id="135875230">
                  <w:marLeft w:val="0"/>
                  <w:marRight w:val="0"/>
                  <w:marTop w:val="0"/>
                  <w:marBottom w:val="0"/>
                  <w:divBdr>
                    <w:top w:val="none" w:sz="0" w:space="0" w:color="auto"/>
                    <w:left w:val="none" w:sz="0" w:space="0" w:color="auto"/>
                    <w:bottom w:val="none" w:sz="0" w:space="0" w:color="auto"/>
                    <w:right w:val="none" w:sz="0" w:space="0" w:color="auto"/>
                  </w:divBdr>
                  <w:divsChild>
                    <w:div w:id="449512278">
                      <w:marLeft w:val="0"/>
                      <w:marRight w:val="0"/>
                      <w:marTop w:val="0"/>
                      <w:marBottom w:val="0"/>
                      <w:divBdr>
                        <w:top w:val="none" w:sz="0" w:space="0" w:color="auto"/>
                        <w:left w:val="none" w:sz="0" w:space="0" w:color="auto"/>
                        <w:bottom w:val="none" w:sz="0" w:space="0" w:color="auto"/>
                        <w:right w:val="none" w:sz="0" w:space="0" w:color="auto"/>
                      </w:divBdr>
                    </w:div>
                  </w:divsChild>
                </w:div>
                <w:div w:id="1845313614">
                  <w:marLeft w:val="0"/>
                  <w:marRight w:val="0"/>
                  <w:marTop w:val="0"/>
                  <w:marBottom w:val="0"/>
                  <w:divBdr>
                    <w:top w:val="none" w:sz="0" w:space="0" w:color="auto"/>
                    <w:left w:val="none" w:sz="0" w:space="0" w:color="auto"/>
                    <w:bottom w:val="none" w:sz="0" w:space="0" w:color="auto"/>
                    <w:right w:val="none" w:sz="0" w:space="0" w:color="auto"/>
                  </w:divBdr>
                  <w:divsChild>
                    <w:div w:id="723917475">
                      <w:marLeft w:val="0"/>
                      <w:marRight w:val="0"/>
                      <w:marTop w:val="0"/>
                      <w:marBottom w:val="0"/>
                      <w:divBdr>
                        <w:top w:val="none" w:sz="0" w:space="0" w:color="auto"/>
                        <w:left w:val="none" w:sz="0" w:space="0" w:color="auto"/>
                        <w:bottom w:val="none" w:sz="0" w:space="0" w:color="auto"/>
                        <w:right w:val="none" w:sz="0" w:space="0" w:color="auto"/>
                      </w:divBdr>
                    </w:div>
                  </w:divsChild>
                </w:div>
                <w:div w:id="489367458">
                  <w:marLeft w:val="0"/>
                  <w:marRight w:val="0"/>
                  <w:marTop w:val="0"/>
                  <w:marBottom w:val="0"/>
                  <w:divBdr>
                    <w:top w:val="none" w:sz="0" w:space="0" w:color="auto"/>
                    <w:left w:val="none" w:sz="0" w:space="0" w:color="auto"/>
                    <w:bottom w:val="none" w:sz="0" w:space="0" w:color="auto"/>
                    <w:right w:val="none" w:sz="0" w:space="0" w:color="auto"/>
                  </w:divBdr>
                  <w:divsChild>
                    <w:div w:id="27604443">
                      <w:marLeft w:val="0"/>
                      <w:marRight w:val="0"/>
                      <w:marTop w:val="0"/>
                      <w:marBottom w:val="0"/>
                      <w:divBdr>
                        <w:top w:val="none" w:sz="0" w:space="0" w:color="auto"/>
                        <w:left w:val="none" w:sz="0" w:space="0" w:color="auto"/>
                        <w:bottom w:val="none" w:sz="0" w:space="0" w:color="auto"/>
                        <w:right w:val="none" w:sz="0" w:space="0" w:color="auto"/>
                      </w:divBdr>
                    </w:div>
                  </w:divsChild>
                </w:div>
                <w:div w:id="2093158973">
                  <w:marLeft w:val="0"/>
                  <w:marRight w:val="0"/>
                  <w:marTop w:val="0"/>
                  <w:marBottom w:val="0"/>
                  <w:divBdr>
                    <w:top w:val="none" w:sz="0" w:space="0" w:color="auto"/>
                    <w:left w:val="none" w:sz="0" w:space="0" w:color="auto"/>
                    <w:bottom w:val="none" w:sz="0" w:space="0" w:color="auto"/>
                    <w:right w:val="none" w:sz="0" w:space="0" w:color="auto"/>
                  </w:divBdr>
                  <w:divsChild>
                    <w:div w:id="96680520">
                      <w:marLeft w:val="0"/>
                      <w:marRight w:val="0"/>
                      <w:marTop w:val="0"/>
                      <w:marBottom w:val="0"/>
                      <w:divBdr>
                        <w:top w:val="none" w:sz="0" w:space="0" w:color="auto"/>
                        <w:left w:val="none" w:sz="0" w:space="0" w:color="auto"/>
                        <w:bottom w:val="none" w:sz="0" w:space="0" w:color="auto"/>
                        <w:right w:val="none" w:sz="0" w:space="0" w:color="auto"/>
                      </w:divBdr>
                    </w:div>
                  </w:divsChild>
                </w:div>
                <w:div w:id="1402368341">
                  <w:marLeft w:val="0"/>
                  <w:marRight w:val="0"/>
                  <w:marTop w:val="0"/>
                  <w:marBottom w:val="0"/>
                  <w:divBdr>
                    <w:top w:val="none" w:sz="0" w:space="0" w:color="auto"/>
                    <w:left w:val="none" w:sz="0" w:space="0" w:color="auto"/>
                    <w:bottom w:val="none" w:sz="0" w:space="0" w:color="auto"/>
                    <w:right w:val="none" w:sz="0" w:space="0" w:color="auto"/>
                  </w:divBdr>
                  <w:divsChild>
                    <w:div w:id="1297299202">
                      <w:marLeft w:val="0"/>
                      <w:marRight w:val="0"/>
                      <w:marTop w:val="0"/>
                      <w:marBottom w:val="0"/>
                      <w:divBdr>
                        <w:top w:val="none" w:sz="0" w:space="0" w:color="auto"/>
                        <w:left w:val="none" w:sz="0" w:space="0" w:color="auto"/>
                        <w:bottom w:val="none" w:sz="0" w:space="0" w:color="auto"/>
                        <w:right w:val="none" w:sz="0" w:space="0" w:color="auto"/>
                      </w:divBdr>
                    </w:div>
                  </w:divsChild>
                </w:div>
                <w:div w:id="1260526333">
                  <w:marLeft w:val="0"/>
                  <w:marRight w:val="0"/>
                  <w:marTop w:val="0"/>
                  <w:marBottom w:val="0"/>
                  <w:divBdr>
                    <w:top w:val="none" w:sz="0" w:space="0" w:color="auto"/>
                    <w:left w:val="none" w:sz="0" w:space="0" w:color="auto"/>
                    <w:bottom w:val="none" w:sz="0" w:space="0" w:color="auto"/>
                    <w:right w:val="none" w:sz="0" w:space="0" w:color="auto"/>
                  </w:divBdr>
                  <w:divsChild>
                    <w:div w:id="1779254716">
                      <w:marLeft w:val="0"/>
                      <w:marRight w:val="0"/>
                      <w:marTop w:val="0"/>
                      <w:marBottom w:val="0"/>
                      <w:divBdr>
                        <w:top w:val="none" w:sz="0" w:space="0" w:color="auto"/>
                        <w:left w:val="none" w:sz="0" w:space="0" w:color="auto"/>
                        <w:bottom w:val="none" w:sz="0" w:space="0" w:color="auto"/>
                        <w:right w:val="none" w:sz="0" w:space="0" w:color="auto"/>
                      </w:divBdr>
                    </w:div>
                  </w:divsChild>
                </w:div>
                <w:div w:id="95251041">
                  <w:marLeft w:val="0"/>
                  <w:marRight w:val="0"/>
                  <w:marTop w:val="0"/>
                  <w:marBottom w:val="0"/>
                  <w:divBdr>
                    <w:top w:val="none" w:sz="0" w:space="0" w:color="auto"/>
                    <w:left w:val="none" w:sz="0" w:space="0" w:color="auto"/>
                    <w:bottom w:val="none" w:sz="0" w:space="0" w:color="auto"/>
                    <w:right w:val="none" w:sz="0" w:space="0" w:color="auto"/>
                  </w:divBdr>
                  <w:divsChild>
                    <w:div w:id="2127043009">
                      <w:marLeft w:val="0"/>
                      <w:marRight w:val="0"/>
                      <w:marTop w:val="0"/>
                      <w:marBottom w:val="0"/>
                      <w:divBdr>
                        <w:top w:val="none" w:sz="0" w:space="0" w:color="auto"/>
                        <w:left w:val="none" w:sz="0" w:space="0" w:color="auto"/>
                        <w:bottom w:val="none" w:sz="0" w:space="0" w:color="auto"/>
                        <w:right w:val="none" w:sz="0" w:space="0" w:color="auto"/>
                      </w:divBdr>
                    </w:div>
                  </w:divsChild>
                </w:div>
                <w:div w:id="129177089">
                  <w:marLeft w:val="0"/>
                  <w:marRight w:val="0"/>
                  <w:marTop w:val="0"/>
                  <w:marBottom w:val="0"/>
                  <w:divBdr>
                    <w:top w:val="none" w:sz="0" w:space="0" w:color="auto"/>
                    <w:left w:val="none" w:sz="0" w:space="0" w:color="auto"/>
                    <w:bottom w:val="none" w:sz="0" w:space="0" w:color="auto"/>
                    <w:right w:val="none" w:sz="0" w:space="0" w:color="auto"/>
                  </w:divBdr>
                  <w:divsChild>
                    <w:div w:id="726955090">
                      <w:marLeft w:val="0"/>
                      <w:marRight w:val="0"/>
                      <w:marTop w:val="0"/>
                      <w:marBottom w:val="0"/>
                      <w:divBdr>
                        <w:top w:val="none" w:sz="0" w:space="0" w:color="auto"/>
                        <w:left w:val="none" w:sz="0" w:space="0" w:color="auto"/>
                        <w:bottom w:val="none" w:sz="0" w:space="0" w:color="auto"/>
                        <w:right w:val="none" w:sz="0" w:space="0" w:color="auto"/>
                      </w:divBdr>
                    </w:div>
                  </w:divsChild>
                </w:div>
                <w:div w:id="694619097">
                  <w:marLeft w:val="0"/>
                  <w:marRight w:val="0"/>
                  <w:marTop w:val="0"/>
                  <w:marBottom w:val="0"/>
                  <w:divBdr>
                    <w:top w:val="none" w:sz="0" w:space="0" w:color="auto"/>
                    <w:left w:val="none" w:sz="0" w:space="0" w:color="auto"/>
                    <w:bottom w:val="none" w:sz="0" w:space="0" w:color="auto"/>
                    <w:right w:val="none" w:sz="0" w:space="0" w:color="auto"/>
                  </w:divBdr>
                  <w:divsChild>
                    <w:div w:id="775833422">
                      <w:marLeft w:val="0"/>
                      <w:marRight w:val="0"/>
                      <w:marTop w:val="0"/>
                      <w:marBottom w:val="0"/>
                      <w:divBdr>
                        <w:top w:val="none" w:sz="0" w:space="0" w:color="auto"/>
                        <w:left w:val="none" w:sz="0" w:space="0" w:color="auto"/>
                        <w:bottom w:val="none" w:sz="0" w:space="0" w:color="auto"/>
                        <w:right w:val="none" w:sz="0" w:space="0" w:color="auto"/>
                      </w:divBdr>
                    </w:div>
                  </w:divsChild>
                </w:div>
                <w:div w:id="1487822701">
                  <w:marLeft w:val="0"/>
                  <w:marRight w:val="0"/>
                  <w:marTop w:val="0"/>
                  <w:marBottom w:val="0"/>
                  <w:divBdr>
                    <w:top w:val="none" w:sz="0" w:space="0" w:color="auto"/>
                    <w:left w:val="none" w:sz="0" w:space="0" w:color="auto"/>
                    <w:bottom w:val="none" w:sz="0" w:space="0" w:color="auto"/>
                    <w:right w:val="none" w:sz="0" w:space="0" w:color="auto"/>
                  </w:divBdr>
                  <w:divsChild>
                    <w:div w:id="77872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4337322">
          <w:marLeft w:val="0"/>
          <w:marRight w:val="0"/>
          <w:marTop w:val="0"/>
          <w:marBottom w:val="0"/>
          <w:divBdr>
            <w:top w:val="none" w:sz="0" w:space="0" w:color="auto"/>
            <w:left w:val="none" w:sz="0" w:space="0" w:color="auto"/>
            <w:bottom w:val="none" w:sz="0" w:space="0" w:color="auto"/>
            <w:right w:val="none" w:sz="0" w:space="0" w:color="auto"/>
          </w:divBdr>
        </w:div>
        <w:div w:id="1823619983">
          <w:marLeft w:val="0"/>
          <w:marRight w:val="0"/>
          <w:marTop w:val="0"/>
          <w:marBottom w:val="0"/>
          <w:divBdr>
            <w:top w:val="none" w:sz="0" w:space="0" w:color="auto"/>
            <w:left w:val="none" w:sz="0" w:space="0" w:color="auto"/>
            <w:bottom w:val="none" w:sz="0" w:space="0" w:color="auto"/>
            <w:right w:val="none" w:sz="0" w:space="0" w:color="auto"/>
          </w:divBdr>
        </w:div>
        <w:div w:id="1524706408">
          <w:marLeft w:val="0"/>
          <w:marRight w:val="0"/>
          <w:marTop w:val="0"/>
          <w:marBottom w:val="0"/>
          <w:divBdr>
            <w:top w:val="none" w:sz="0" w:space="0" w:color="auto"/>
            <w:left w:val="none" w:sz="0" w:space="0" w:color="auto"/>
            <w:bottom w:val="none" w:sz="0" w:space="0" w:color="auto"/>
            <w:right w:val="none" w:sz="0" w:space="0" w:color="auto"/>
          </w:divBdr>
          <w:divsChild>
            <w:div w:id="2068141274">
              <w:marLeft w:val="-75"/>
              <w:marRight w:val="0"/>
              <w:marTop w:val="30"/>
              <w:marBottom w:val="30"/>
              <w:divBdr>
                <w:top w:val="none" w:sz="0" w:space="0" w:color="auto"/>
                <w:left w:val="none" w:sz="0" w:space="0" w:color="auto"/>
                <w:bottom w:val="none" w:sz="0" w:space="0" w:color="auto"/>
                <w:right w:val="none" w:sz="0" w:space="0" w:color="auto"/>
              </w:divBdr>
              <w:divsChild>
                <w:div w:id="1531138130">
                  <w:marLeft w:val="0"/>
                  <w:marRight w:val="0"/>
                  <w:marTop w:val="0"/>
                  <w:marBottom w:val="0"/>
                  <w:divBdr>
                    <w:top w:val="none" w:sz="0" w:space="0" w:color="auto"/>
                    <w:left w:val="none" w:sz="0" w:space="0" w:color="auto"/>
                    <w:bottom w:val="none" w:sz="0" w:space="0" w:color="auto"/>
                    <w:right w:val="none" w:sz="0" w:space="0" w:color="auto"/>
                  </w:divBdr>
                  <w:divsChild>
                    <w:div w:id="1853645560">
                      <w:marLeft w:val="0"/>
                      <w:marRight w:val="0"/>
                      <w:marTop w:val="0"/>
                      <w:marBottom w:val="0"/>
                      <w:divBdr>
                        <w:top w:val="none" w:sz="0" w:space="0" w:color="auto"/>
                        <w:left w:val="none" w:sz="0" w:space="0" w:color="auto"/>
                        <w:bottom w:val="none" w:sz="0" w:space="0" w:color="auto"/>
                        <w:right w:val="none" w:sz="0" w:space="0" w:color="auto"/>
                      </w:divBdr>
                    </w:div>
                  </w:divsChild>
                </w:div>
                <w:div w:id="247930279">
                  <w:marLeft w:val="0"/>
                  <w:marRight w:val="0"/>
                  <w:marTop w:val="0"/>
                  <w:marBottom w:val="0"/>
                  <w:divBdr>
                    <w:top w:val="none" w:sz="0" w:space="0" w:color="auto"/>
                    <w:left w:val="none" w:sz="0" w:space="0" w:color="auto"/>
                    <w:bottom w:val="none" w:sz="0" w:space="0" w:color="auto"/>
                    <w:right w:val="none" w:sz="0" w:space="0" w:color="auto"/>
                  </w:divBdr>
                  <w:divsChild>
                    <w:div w:id="1957368850">
                      <w:marLeft w:val="0"/>
                      <w:marRight w:val="0"/>
                      <w:marTop w:val="0"/>
                      <w:marBottom w:val="0"/>
                      <w:divBdr>
                        <w:top w:val="none" w:sz="0" w:space="0" w:color="auto"/>
                        <w:left w:val="none" w:sz="0" w:space="0" w:color="auto"/>
                        <w:bottom w:val="none" w:sz="0" w:space="0" w:color="auto"/>
                        <w:right w:val="none" w:sz="0" w:space="0" w:color="auto"/>
                      </w:divBdr>
                    </w:div>
                  </w:divsChild>
                </w:div>
                <w:div w:id="1649356764">
                  <w:marLeft w:val="0"/>
                  <w:marRight w:val="0"/>
                  <w:marTop w:val="0"/>
                  <w:marBottom w:val="0"/>
                  <w:divBdr>
                    <w:top w:val="none" w:sz="0" w:space="0" w:color="auto"/>
                    <w:left w:val="none" w:sz="0" w:space="0" w:color="auto"/>
                    <w:bottom w:val="none" w:sz="0" w:space="0" w:color="auto"/>
                    <w:right w:val="none" w:sz="0" w:space="0" w:color="auto"/>
                  </w:divBdr>
                  <w:divsChild>
                    <w:div w:id="488790518">
                      <w:marLeft w:val="0"/>
                      <w:marRight w:val="0"/>
                      <w:marTop w:val="0"/>
                      <w:marBottom w:val="0"/>
                      <w:divBdr>
                        <w:top w:val="none" w:sz="0" w:space="0" w:color="auto"/>
                        <w:left w:val="none" w:sz="0" w:space="0" w:color="auto"/>
                        <w:bottom w:val="none" w:sz="0" w:space="0" w:color="auto"/>
                        <w:right w:val="none" w:sz="0" w:space="0" w:color="auto"/>
                      </w:divBdr>
                    </w:div>
                  </w:divsChild>
                </w:div>
                <w:div w:id="1987708947">
                  <w:marLeft w:val="0"/>
                  <w:marRight w:val="0"/>
                  <w:marTop w:val="0"/>
                  <w:marBottom w:val="0"/>
                  <w:divBdr>
                    <w:top w:val="none" w:sz="0" w:space="0" w:color="auto"/>
                    <w:left w:val="none" w:sz="0" w:space="0" w:color="auto"/>
                    <w:bottom w:val="none" w:sz="0" w:space="0" w:color="auto"/>
                    <w:right w:val="none" w:sz="0" w:space="0" w:color="auto"/>
                  </w:divBdr>
                  <w:divsChild>
                    <w:div w:id="872184073">
                      <w:marLeft w:val="0"/>
                      <w:marRight w:val="0"/>
                      <w:marTop w:val="0"/>
                      <w:marBottom w:val="0"/>
                      <w:divBdr>
                        <w:top w:val="none" w:sz="0" w:space="0" w:color="auto"/>
                        <w:left w:val="none" w:sz="0" w:space="0" w:color="auto"/>
                        <w:bottom w:val="none" w:sz="0" w:space="0" w:color="auto"/>
                        <w:right w:val="none" w:sz="0" w:space="0" w:color="auto"/>
                      </w:divBdr>
                    </w:div>
                  </w:divsChild>
                </w:div>
                <w:div w:id="638922180">
                  <w:marLeft w:val="0"/>
                  <w:marRight w:val="0"/>
                  <w:marTop w:val="0"/>
                  <w:marBottom w:val="0"/>
                  <w:divBdr>
                    <w:top w:val="none" w:sz="0" w:space="0" w:color="auto"/>
                    <w:left w:val="none" w:sz="0" w:space="0" w:color="auto"/>
                    <w:bottom w:val="none" w:sz="0" w:space="0" w:color="auto"/>
                    <w:right w:val="none" w:sz="0" w:space="0" w:color="auto"/>
                  </w:divBdr>
                  <w:divsChild>
                    <w:div w:id="1401058807">
                      <w:marLeft w:val="0"/>
                      <w:marRight w:val="0"/>
                      <w:marTop w:val="0"/>
                      <w:marBottom w:val="0"/>
                      <w:divBdr>
                        <w:top w:val="none" w:sz="0" w:space="0" w:color="auto"/>
                        <w:left w:val="none" w:sz="0" w:space="0" w:color="auto"/>
                        <w:bottom w:val="none" w:sz="0" w:space="0" w:color="auto"/>
                        <w:right w:val="none" w:sz="0" w:space="0" w:color="auto"/>
                      </w:divBdr>
                    </w:div>
                  </w:divsChild>
                </w:div>
                <w:div w:id="1927415362">
                  <w:marLeft w:val="0"/>
                  <w:marRight w:val="0"/>
                  <w:marTop w:val="0"/>
                  <w:marBottom w:val="0"/>
                  <w:divBdr>
                    <w:top w:val="none" w:sz="0" w:space="0" w:color="auto"/>
                    <w:left w:val="none" w:sz="0" w:space="0" w:color="auto"/>
                    <w:bottom w:val="none" w:sz="0" w:space="0" w:color="auto"/>
                    <w:right w:val="none" w:sz="0" w:space="0" w:color="auto"/>
                  </w:divBdr>
                  <w:divsChild>
                    <w:div w:id="1032609852">
                      <w:marLeft w:val="0"/>
                      <w:marRight w:val="0"/>
                      <w:marTop w:val="0"/>
                      <w:marBottom w:val="0"/>
                      <w:divBdr>
                        <w:top w:val="none" w:sz="0" w:space="0" w:color="auto"/>
                        <w:left w:val="none" w:sz="0" w:space="0" w:color="auto"/>
                        <w:bottom w:val="none" w:sz="0" w:space="0" w:color="auto"/>
                        <w:right w:val="none" w:sz="0" w:space="0" w:color="auto"/>
                      </w:divBdr>
                    </w:div>
                  </w:divsChild>
                </w:div>
                <w:div w:id="1426459368">
                  <w:marLeft w:val="0"/>
                  <w:marRight w:val="0"/>
                  <w:marTop w:val="0"/>
                  <w:marBottom w:val="0"/>
                  <w:divBdr>
                    <w:top w:val="none" w:sz="0" w:space="0" w:color="auto"/>
                    <w:left w:val="none" w:sz="0" w:space="0" w:color="auto"/>
                    <w:bottom w:val="none" w:sz="0" w:space="0" w:color="auto"/>
                    <w:right w:val="none" w:sz="0" w:space="0" w:color="auto"/>
                  </w:divBdr>
                  <w:divsChild>
                    <w:div w:id="596640734">
                      <w:marLeft w:val="0"/>
                      <w:marRight w:val="0"/>
                      <w:marTop w:val="0"/>
                      <w:marBottom w:val="0"/>
                      <w:divBdr>
                        <w:top w:val="none" w:sz="0" w:space="0" w:color="auto"/>
                        <w:left w:val="none" w:sz="0" w:space="0" w:color="auto"/>
                        <w:bottom w:val="none" w:sz="0" w:space="0" w:color="auto"/>
                        <w:right w:val="none" w:sz="0" w:space="0" w:color="auto"/>
                      </w:divBdr>
                    </w:div>
                  </w:divsChild>
                </w:div>
                <w:div w:id="519468554">
                  <w:marLeft w:val="0"/>
                  <w:marRight w:val="0"/>
                  <w:marTop w:val="0"/>
                  <w:marBottom w:val="0"/>
                  <w:divBdr>
                    <w:top w:val="none" w:sz="0" w:space="0" w:color="auto"/>
                    <w:left w:val="none" w:sz="0" w:space="0" w:color="auto"/>
                    <w:bottom w:val="none" w:sz="0" w:space="0" w:color="auto"/>
                    <w:right w:val="none" w:sz="0" w:space="0" w:color="auto"/>
                  </w:divBdr>
                  <w:divsChild>
                    <w:div w:id="1583180598">
                      <w:marLeft w:val="0"/>
                      <w:marRight w:val="0"/>
                      <w:marTop w:val="0"/>
                      <w:marBottom w:val="0"/>
                      <w:divBdr>
                        <w:top w:val="none" w:sz="0" w:space="0" w:color="auto"/>
                        <w:left w:val="none" w:sz="0" w:space="0" w:color="auto"/>
                        <w:bottom w:val="none" w:sz="0" w:space="0" w:color="auto"/>
                        <w:right w:val="none" w:sz="0" w:space="0" w:color="auto"/>
                      </w:divBdr>
                    </w:div>
                  </w:divsChild>
                </w:div>
                <w:div w:id="271591969">
                  <w:marLeft w:val="0"/>
                  <w:marRight w:val="0"/>
                  <w:marTop w:val="0"/>
                  <w:marBottom w:val="0"/>
                  <w:divBdr>
                    <w:top w:val="none" w:sz="0" w:space="0" w:color="auto"/>
                    <w:left w:val="none" w:sz="0" w:space="0" w:color="auto"/>
                    <w:bottom w:val="none" w:sz="0" w:space="0" w:color="auto"/>
                    <w:right w:val="none" w:sz="0" w:space="0" w:color="auto"/>
                  </w:divBdr>
                  <w:divsChild>
                    <w:div w:id="2017220791">
                      <w:marLeft w:val="0"/>
                      <w:marRight w:val="0"/>
                      <w:marTop w:val="0"/>
                      <w:marBottom w:val="0"/>
                      <w:divBdr>
                        <w:top w:val="none" w:sz="0" w:space="0" w:color="auto"/>
                        <w:left w:val="none" w:sz="0" w:space="0" w:color="auto"/>
                        <w:bottom w:val="none" w:sz="0" w:space="0" w:color="auto"/>
                        <w:right w:val="none" w:sz="0" w:space="0" w:color="auto"/>
                      </w:divBdr>
                    </w:div>
                  </w:divsChild>
                </w:div>
                <w:div w:id="873541998">
                  <w:marLeft w:val="0"/>
                  <w:marRight w:val="0"/>
                  <w:marTop w:val="0"/>
                  <w:marBottom w:val="0"/>
                  <w:divBdr>
                    <w:top w:val="none" w:sz="0" w:space="0" w:color="auto"/>
                    <w:left w:val="none" w:sz="0" w:space="0" w:color="auto"/>
                    <w:bottom w:val="none" w:sz="0" w:space="0" w:color="auto"/>
                    <w:right w:val="none" w:sz="0" w:space="0" w:color="auto"/>
                  </w:divBdr>
                  <w:divsChild>
                    <w:div w:id="1232809445">
                      <w:marLeft w:val="0"/>
                      <w:marRight w:val="0"/>
                      <w:marTop w:val="0"/>
                      <w:marBottom w:val="0"/>
                      <w:divBdr>
                        <w:top w:val="none" w:sz="0" w:space="0" w:color="auto"/>
                        <w:left w:val="none" w:sz="0" w:space="0" w:color="auto"/>
                        <w:bottom w:val="none" w:sz="0" w:space="0" w:color="auto"/>
                        <w:right w:val="none" w:sz="0" w:space="0" w:color="auto"/>
                      </w:divBdr>
                    </w:div>
                  </w:divsChild>
                </w:div>
                <w:div w:id="1556041929">
                  <w:marLeft w:val="0"/>
                  <w:marRight w:val="0"/>
                  <w:marTop w:val="0"/>
                  <w:marBottom w:val="0"/>
                  <w:divBdr>
                    <w:top w:val="none" w:sz="0" w:space="0" w:color="auto"/>
                    <w:left w:val="none" w:sz="0" w:space="0" w:color="auto"/>
                    <w:bottom w:val="none" w:sz="0" w:space="0" w:color="auto"/>
                    <w:right w:val="none" w:sz="0" w:space="0" w:color="auto"/>
                  </w:divBdr>
                  <w:divsChild>
                    <w:div w:id="1739353271">
                      <w:marLeft w:val="0"/>
                      <w:marRight w:val="0"/>
                      <w:marTop w:val="0"/>
                      <w:marBottom w:val="0"/>
                      <w:divBdr>
                        <w:top w:val="none" w:sz="0" w:space="0" w:color="auto"/>
                        <w:left w:val="none" w:sz="0" w:space="0" w:color="auto"/>
                        <w:bottom w:val="none" w:sz="0" w:space="0" w:color="auto"/>
                        <w:right w:val="none" w:sz="0" w:space="0" w:color="auto"/>
                      </w:divBdr>
                    </w:div>
                  </w:divsChild>
                </w:div>
                <w:div w:id="420026282">
                  <w:marLeft w:val="0"/>
                  <w:marRight w:val="0"/>
                  <w:marTop w:val="0"/>
                  <w:marBottom w:val="0"/>
                  <w:divBdr>
                    <w:top w:val="none" w:sz="0" w:space="0" w:color="auto"/>
                    <w:left w:val="none" w:sz="0" w:space="0" w:color="auto"/>
                    <w:bottom w:val="none" w:sz="0" w:space="0" w:color="auto"/>
                    <w:right w:val="none" w:sz="0" w:space="0" w:color="auto"/>
                  </w:divBdr>
                  <w:divsChild>
                    <w:div w:id="1183518141">
                      <w:marLeft w:val="0"/>
                      <w:marRight w:val="0"/>
                      <w:marTop w:val="0"/>
                      <w:marBottom w:val="0"/>
                      <w:divBdr>
                        <w:top w:val="none" w:sz="0" w:space="0" w:color="auto"/>
                        <w:left w:val="none" w:sz="0" w:space="0" w:color="auto"/>
                        <w:bottom w:val="none" w:sz="0" w:space="0" w:color="auto"/>
                        <w:right w:val="none" w:sz="0" w:space="0" w:color="auto"/>
                      </w:divBdr>
                    </w:div>
                  </w:divsChild>
                </w:div>
                <w:div w:id="1795639216">
                  <w:marLeft w:val="0"/>
                  <w:marRight w:val="0"/>
                  <w:marTop w:val="0"/>
                  <w:marBottom w:val="0"/>
                  <w:divBdr>
                    <w:top w:val="none" w:sz="0" w:space="0" w:color="auto"/>
                    <w:left w:val="none" w:sz="0" w:space="0" w:color="auto"/>
                    <w:bottom w:val="none" w:sz="0" w:space="0" w:color="auto"/>
                    <w:right w:val="none" w:sz="0" w:space="0" w:color="auto"/>
                  </w:divBdr>
                  <w:divsChild>
                    <w:div w:id="1909339059">
                      <w:marLeft w:val="0"/>
                      <w:marRight w:val="0"/>
                      <w:marTop w:val="0"/>
                      <w:marBottom w:val="0"/>
                      <w:divBdr>
                        <w:top w:val="none" w:sz="0" w:space="0" w:color="auto"/>
                        <w:left w:val="none" w:sz="0" w:space="0" w:color="auto"/>
                        <w:bottom w:val="none" w:sz="0" w:space="0" w:color="auto"/>
                        <w:right w:val="none" w:sz="0" w:space="0" w:color="auto"/>
                      </w:divBdr>
                    </w:div>
                  </w:divsChild>
                </w:div>
                <w:div w:id="1027026711">
                  <w:marLeft w:val="0"/>
                  <w:marRight w:val="0"/>
                  <w:marTop w:val="0"/>
                  <w:marBottom w:val="0"/>
                  <w:divBdr>
                    <w:top w:val="none" w:sz="0" w:space="0" w:color="auto"/>
                    <w:left w:val="none" w:sz="0" w:space="0" w:color="auto"/>
                    <w:bottom w:val="none" w:sz="0" w:space="0" w:color="auto"/>
                    <w:right w:val="none" w:sz="0" w:space="0" w:color="auto"/>
                  </w:divBdr>
                  <w:divsChild>
                    <w:div w:id="1444573050">
                      <w:marLeft w:val="0"/>
                      <w:marRight w:val="0"/>
                      <w:marTop w:val="0"/>
                      <w:marBottom w:val="0"/>
                      <w:divBdr>
                        <w:top w:val="none" w:sz="0" w:space="0" w:color="auto"/>
                        <w:left w:val="none" w:sz="0" w:space="0" w:color="auto"/>
                        <w:bottom w:val="none" w:sz="0" w:space="0" w:color="auto"/>
                        <w:right w:val="none" w:sz="0" w:space="0" w:color="auto"/>
                      </w:divBdr>
                    </w:div>
                  </w:divsChild>
                </w:div>
                <w:div w:id="216862457">
                  <w:marLeft w:val="0"/>
                  <w:marRight w:val="0"/>
                  <w:marTop w:val="0"/>
                  <w:marBottom w:val="0"/>
                  <w:divBdr>
                    <w:top w:val="none" w:sz="0" w:space="0" w:color="auto"/>
                    <w:left w:val="none" w:sz="0" w:space="0" w:color="auto"/>
                    <w:bottom w:val="none" w:sz="0" w:space="0" w:color="auto"/>
                    <w:right w:val="none" w:sz="0" w:space="0" w:color="auto"/>
                  </w:divBdr>
                  <w:divsChild>
                    <w:div w:id="474228102">
                      <w:marLeft w:val="0"/>
                      <w:marRight w:val="0"/>
                      <w:marTop w:val="0"/>
                      <w:marBottom w:val="0"/>
                      <w:divBdr>
                        <w:top w:val="none" w:sz="0" w:space="0" w:color="auto"/>
                        <w:left w:val="none" w:sz="0" w:space="0" w:color="auto"/>
                        <w:bottom w:val="none" w:sz="0" w:space="0" w:color="auto"/>
                        <w:right w:val="none" w:sz="0" w:space="0" w:color="auto"/>
                      </w:divBdr>
                    </w:div>
                  </w:divsChild>
                </w:div>
                <w:div w:id="913314335">
                  <w:marLeft w:val="0"/>
                  <w:marRight w:val="0"/>
                  <w:marTop w:val="0"/>
                  <w:marBottom w:val="0"/>
                  <w:divBdr>
                    <w:top w:val="none" w:sz="0" w:space="0" w:color="auto"/>
                    <w:left w:val="none" w:sz="0" w:space="0" w:color="auto"/>
                    <w:bottom w:val="none" w:sz="0" w:space="0" w:color="auto"/>
                    <w:right w:val="none" w:sz="0" w:space="0" w:color="auto"/>
                  </w:divBdr>
                  <w:divsChild>
                    <w:div w:id="1942487845">
                      <w:marLeft w:val="0"/>
                      <w:marRight w:val="0"/>
                      <w:marTop w:val="0"/>
                      <w:marBottom w:val="0"/>
                      <w:divBdr>
                        <w:top w:val="none" w:sz="0" w:space="0" w:color="auto"/>
                        <w:left w:val="none" w:sz="0" w:space="0" w:color="auto"/>
                        <w:bottom w:val="none" w:sz="0" w:space="0" w:color="auto"/>
                        <w:right w:val="none" w:sz="0" w:space="0" w:color="auto"/>
                      </w:divBdr>
                    </w:div>
                  </w:divsChild>
                </w:div>
                <w:div w:id="318265968">
                  <w:marLeft w:val="0"/>
                  <w:marRight w:val="0"/>
                  <w:marTop w:val="0"/>
                  <w:marBottom w:val="0"/>
                  <w:divBdr>
                    <w:top w:val="none" w:sz="0" w:space="0" w:color="auto"/>
                    <w:left w:val="none" w:sz="0" w:space="0" w:color="auto"/>
                    <w:bottom w:val="none" w:sz="0" w:space="0" w:color="auto"/>
                    <w:right w:val="none" w:sz="0" w:space="0" w:color="auto"/>
                  </w:divBdr>
                  <w:divsChild>
                    <w:div w:id="939990856">
                      <w:marLeft w:val="0"/>
                      <w:marRight w:val="0"/>
                      <w:marTop w:val="0"/>
                      <w:marBottom w:val="0"/>
                      <w:divBdr>
                        <w:top w:val="none" w:sz="0" w:space="0" w:color="auto"/>
                        <w:left w:val="none" w:sz="0" w:space="0" w:color="auto"/>
                        <w:bottom w:val="none" w:sz="0" w:space="0" w:color="auto"/>
                        <w:right w:val="none" w:sz="0" w:space="0" w:color="auto"/>
                      </w:divBdr>
                    </w:div>
                  </w:divsChild>
                </w:div>
                <w:div w:id="1181317314">
                  <w:marLeft w:val="0"/>
                  <w:marRight w:val="0"/>
                  <w:marTop w:val="0"/>
                  <w:marBottom w:val="0"/>
                  <w:divBdr>
                    <w:top w:val="none" w:sz="0" w:space="0" w:color="auto"/>
                    <w:left w:val="none" w:sz="0" w:space="0" w:color="auto"/>
                    <w:bottom w:val="none" w:sz="0" w:space="0" w:color="auto"/>
                    <w:right w:val="none" w:sz="0" w:space="0" w:color="auto"/>
                  </w:divBdr>
                  <w:divsChild>
                    <w:div w:id="343018055">
                      <w:marLeft w:val="0"/>
                      <w:marRight w:val="0"/>
                      <w:marTop w:val="0"/>
                      <w:marBottom w:val="0"/>
                      <w:divBdr>
                        <w:top w:val="none" w:sz="0" w:space="0" w:color="auto"/>
                        <w:left w:val="none" w:sz="0" w:space="0" w:color="auto"/>
                        <w:bottom w:val="none" w:sz="0" w:space="0" w:color="auto"/>
                        <w:right w:val="none" w:sz="0" w:space="0" w:color="auto"/>
                      </w:divBdr>
                    </w:div>
                  </w:divsChild>
                </w:div>
                <w:div w:id="1471435249">
                  <w:marLeft w:val="0"/>
                  <w:marRight w:val="0"/>
                  <w:marTop w:val="0"/>
                  <w:marBottom w:val="0"/>
                  <w:divBdr>
                    <w:top w:val="none" w:sz="0" w:space="0" w:color="auto"/>
                    <w:left w:val="none" w:sz="0" w:space="0" w:color="auto"/>
                    <w:bottom w:val="none" w:sz="0" w:space="0" w:color="auto"/>
                    <w:right w:val="none" w:sz="0" w:space="0" w:color="auto"/>
                  </w:divBdr>
                  <w:divsChild>
                    <w:div w:id="1313369665">
                      <w:marLeft w:val="0"/>
                      <w:marRight w:val="0"/>
                      <w:marTop w:val="0"/>
                      <w:marBottom w:val="0"/>
                      <w:divBdr>
                        <w:top w:val="none" w:sz="0" w:space="0" w:color="auto"/>
                        <w:left w:val="none" w:sz="0" w:space="0" w:color="auto"/>
                        <w:bottom w:val="none" w:sz="0" w:space="0" w:color="auto"/>
                        <w:right w:val="none" w:sz="0" w:space="0" w:color="auto"/>
                      </w:divBdr>
                    </w:div>
                  </w:divsChild>
                </w:div>
                <w:div w:id="948779833">
                  <w:marLeft w:val="0"/>
                  <w:marRight w:val="0"/>
                  <w:marTop w:val="0"/>
                  <w:marBottom w:val="0"/>
                  <w:divBdr>
                    <w:top w:val="none" w:sz="0" w:space="0" w:color="auto"/>
                    <w:left w:val="none" w:sz="0" w:space="0" w:color="auto"/>
                    <w:bottom w:val="none" w:sz="0" w:space="0" w:color="auto"/>
                    <w:right w:val="none" w:sz="0" w:space="0" w:color="auto"/>
                  </w:divBdr>
                  <w:divsChild>
                    <w:div w:id="459108401">
                      <w:marLeft w:val="0"/>
                      <w:marRight w:val="0"/>
                      <w:marTop w:val="0"/>
                      <w:marBottom w:val="0"/>
                      <w:divBdr>
                        <w:top w:val="none" w:sz="0" w:space="0" w:color="auto"/>
                        <w:left w:val="none" w:sz="0" w:space="0" w:color="auto"/>
                        <w:bottom w:val="none" w:sz="0" w:space="0" w:color="auto"/>
                        <w:right w:val="none" w:sz="0" w:space="0" w:color="auto"/>
                      </w:divBdr>
                    </w:div>
                  </w:divsChild>
                </w:div>
                <w:div w:id="2126078020">
                  <w:marLeft w:val="0"/>
                  <w:marRight w:val="0"/>
                  <w:marTop w:val="0"/>
                  <w:marBottom w:val="0"/>
                  <w:divBdr>
                    <w:top w:val="none" w:sz="0" w:space="0" w:color="auto"/>
                    <w:left w:val="none" w:sz="0" w:space="0" w:color="auto"/>
                    <w:bottom w:val="none" w:sz="0" w:space="0" w:color="auto"/>
                    <w:right w:val="none" w:sz="0" w:space="0" w:color="auto"/>
                  </w:divBdr>
                  <w:divsChild>
                    <w:div w:id="239801555">
                      <w:marLeft w:val="0"/>
                      <w:marRight w:val="0"/>
                      <w:marTop w:val="0"/>
                      <w:marBottom w:val="0"/>
                      <w:divBdr>
                        <w:top w:val="none" w:sz="0" w:space="0" w:color="auto"/>
                        <w:left w:val="none" w:sz="0" w:space="0" w:color="auto"/>
                        <w:bottom w:val="none" w:sz="0" w:space="0" w:color="auto"/>
                        <w:right w:val="none" w:sz="0" w:space="0" w:color="auto"/>
                      </w:divBdr>
                    </w:div>
                  </w:divsChild>
                </w:div>
                <w:div w:id="2083986295">
                  <w:marLeft w:val="0"/>
                  <w:marRight w:val="0"/>
                  <w:marTop w:val="0"/>
                  <w:marBottom w:val="0"/>
                  <w:divBdr>
                    <w:top w:val="none" w:sz="0" w:space="0" w:color="auto"/>
                    <w:left w:val="none" w:sz="0" w:space="0" w:color="auto"/>
                    <w:bottom w:val="none" w:sz="0" w:space="0" w:color="auto"/>
                    <w:right w:val="none" w:sz="0" w:space="0" w:color="auto"/>
                  </w:divBdr>
                  <w:divsChild>
                    <w:div w:id="961425154">
                      <w:marLeft w:val="0"/>
                      <w:marRight w:val="0"/>
                      <w:marTop w:val="0"/>
                      <w:marBottom w:val="0"/>
                      <w:divBdr>
                        <w:top w:val="none" w:sz="0" w:space="0" w:color="auto"/>
                        <w:left w:val="none" w:sz="0" w:space="0" w:color="auto"/>
                        <w:bottom w:val="none" w:sz="0" w:space="0" w:color="auto"/>
                        <w:right w:val="none" w:sz="0" w:space="0" w:color="auto"/>
                      </w:divBdr>
                    </w:div>
                  </w:divsChild>
                </w:div>
                <w:div w:id="1281836317">
                  <w:marLeft w:val="0"/>
                  <w:marRight w:val="0"/>
                  <w:marTop w:val="0"/>
                  <w:marBottom w:val="0"/>
                  <w:divBdr>
                    <w:top w:val="none" w:sz="0" w:space="0" w:color="auto"/>
                    <w:left w:val="none" w:sz="0" w:space="0" w:color="auto"/>
                    <w:bottom w:val="none" w:sz="0" w:space="0" w:color="auto"/>
                    <w:right w:val="none" w:sz="0" w:space="0" w:color="auto"/>
                  </w:divBdr>
                  <w:divsChild>
                    <w:div w:id="899244971">
                      <w:marLeft w:val="0"/>
                      <w:marRight w:val="0"/>
                      <w:marTop w:val="0"/>
                      <w:marBottom w:val="0"/>
                      <w:divBdr>
                        <w:top w:val="none" w:sz="0" w:space="0" w:color="auto"/>
                        <w:left w:val="none" w:sz="0" w:space="0" w:color="auto"/>
                        <w:bottom w:val="none" w:sz="0" w:space="0" w:color="auto"/>
                        <w:right w:val="none" w:sz="0" w:space="0" w:color="auto"/>
                      </w:divBdr>
                    </w:div>
                  </w:divsChild>
                </w:div>
                <w:div w:id="2008169453">
                  <w:marLeft w:val="0"/>
                  <w:marRight w:val="0"/>
                  <w:marTop w:val="0"/>
                  <w:marBottom w:val="0"/>
                  <w:divBdr>
                    <w:top w:val="none" w:sz="0" w:space="0" w:color="auto"/>
                    <w:left w:val="none" w:sz="0" w:space="0" w:color="auto"/>
                    <w:bottom w:val="none" w:sz="0" w:space="0" w:color="auto"/>
                    <w:right w:val="none" w:sz="0" w:space="0" w:color="auto"/>
                  </w:divBdr>
                  <w:divsChild>
                    <w:div w:id="350836218">
                      <w:marLeft w:val="0"/>
                      <w:marRight w:val="0"/>
                      <w:marTop w:val="0"/>
                      <w:marBottom w:val="0"/>
                      <w:divBdr>
                        <w:top w:val="none" w:sz="0" w:space="0" w:color="auto"/>
                        <w:left w:val="none" w:sz="0" w:space="0" w:color="auto"/>
                        <w:bottom w:val="none" w:sz="0" w:space="0" w:color="auto"/>
                        <w:right w:val="none" w:sz="0" w:space="0" w:color="auto"/>
                      </w:divBdr>
                    </w:div>
                  </w:divsChild>
                </w:div>
                <w:div w:id="1012948713">
                  <w:marLeft w:val="0"/>
                  <w:marRight w:val="0"/>
                  <w:marTop w:val="0"/>
                  <w:marBottom w:val="0"/>
                  <w:divBdr>
                    <w:top w:val="none" w:sz="0" w:space="0" w:color="auto"/>
                    <w:left w:val="none" w:sz="0" w:space="0" w:color="auto"/>
                    <w:bottom w:val="none" w:sz="0" w:space="0" w:color="auto"/>
                    <w:right w:val="none" w:sz="0" w:space="0" w:color="auto"/>
                  </w:divBdr>
                  <w:divsChild>
                    <w:div w:id="356200433">
                      <w:marLeft w:val="0"/>
                      <w:marRight w:val="0"/>
                      <w:marTop w:val="0"/>
                      <w:marBottom w:val="0"/>
                      <w:divBdr>
                        <w:top w:val="none" w:sz="0" w:space="0" w:color="auto"/>
                        <w:left w:val="none" w:sz="0" w:space="0" w:color="auto"/>
                        <w:bottom w:val="none" w:sz="0" w:space="0" w:color="auto"/>
                        <w:right w:val="none" w:sz="0" w:space="0" w:color="auto"/>
                      </w:divBdr>
                    </w:div>
                  </w:divsChild>
                </w:div>
                <w:div w:id="1162237297">
                  <w:marLeft w:val="0"/>
                  <w:marRight w:val="0"/>
                  <w:marTop w:val="0"/>
                  <w:marBottom w:val="0"/>
                  <w:divBdr>
                    <w:top w:val="none" w:sz="0" w:space="0" w:color="auto"/>
                    <w:left w:val="none" w:sz="0" w:space="0" w:color="auto"/>
                    <w:bottom w:val="none" w:sz="0" w:space="0" w:color="auto"/>
                    <w:right w:val="none" w:sz="0" w:space="0" w:color="auto"/>
                  </w:divBdr>
                  <w:divsChild>
                    <w:div w:id="635569434">
                      <w:marLeft w:val="0"/>
                      <w:marRight w:val="0"/>
                      <w:marTop w:val="0"/>
                      <w:marBottom w:val="0"/>
                      <w:divBdr>
                        <w:top w:val="none" w:sz="0" w:space="0" w:color="auto"/>
                        <w:left w:val="none" w:sz="0" w:space="0" w:color="auto"/>
                        <w:bottom w:val="none" w:sz="0" w:space="0" w:color="auto"/>
                        <w:right w:val="none" w:sz="0" w:space="0" w:color="auto"/>
                      </w:divBdr>
                    </w:div>
                  </w:divsChild>
                </w:div>
                <w:div w:id="1202748213">
                  <w:marLeft w:val="0"/>
                  <w:marRight w:val="0"/>
                  <w:marTop w:val="0"/>
                  <w:marBottom w:val="0"/>
                  <w:divBdr>
                    <w:top w:val="none" w:sz="0" w:space="0" w:color="auto"/>
                    <w:left w:val="none" w:sz="0" w:space="0" w:color="auto"/>
                    <w:bottom w:val="none" w:sz="0" w:space="0" w:color="auto"/>
                    <w:right w:val="none" w:sz="0" w:space="0" w:color="auto"/>
                  </w:divBdr>
                  <w:divsChild>
                    <w:div w:id="1812481825">
                      <w:marLeft w:val="0"/>
                      <w:marRight w:val="0"/>
                      <w:marTop w:val="0"/>
                      <w:marBottom w:val="0"/>
                      <w:divBdr>
                        <w:top w:val="none" w:sz="0" w:space="0" w:color="auto"/>
                        <w:left w:val="none" w:sz="0" w:space="0" w:color="auto"/>
                        <w:bottom w:val="none" w:sz="0" w:space="0" w:color="auto"/>
                        <w:right w:val="none" w:sz="0" w:space="0" w:color="auto"/>
                      </w:divBdr>
                    </w:div>
                  </w:divsChild>
                </w:div>
                <w:div w:id="1455976131">
                  <w:marLeft w:val="0"/>
                  <w:marRight w:val="0"/>
                  <w:marTop w:val="0"/>
                  <w:marBottom w:val="0"/>
                  <w:divBdr>
                    <w:top w:val="none" w:sz="0" w:space="0" w:color="auto"/>
                    <w:left w:val="none" w:sz="0" w:space="0" w:color="auto"/>
                    <w:bottom w:val="none" w:sz="0" w:space="0" w:color="auto"/>
                    <w:right w:val="none" w:sz="0" w:space="0" w:color="auto"/>
                  </w:divBdr>
                  <w:divsChild>
                    <w:div w:id="1146121619">
                      <w:marLeft w:val="0"/>
                      <w:marRight w:val="0"/>
                      <w:marTop w:val="0"/>
                      <w:marBottom w:val="0"/>
                      <w:divBdr>
                        <w:top w:val="none" w:sz="0" w:space="0" w:color="auto"/>
                        <w:left w:val="none" w:sz="0" w:space="0" w:color="auto"/>
                        <w:bottom w:val="none" w:sz="0" w:space="0" w:color="auto"/>
                        <w:right w:val="none" w:sz="0" w:space="0" w:color="auto"/>
                      </w:divBdr>
                    </w:div>
                  </w:divsChild>
                </w:div>
                <w:div w:id="401752435">
                  <w:marLeft w:val="0"/>
                  <w:marRight w:val="0"/>
                  <w:marTop w:val="0"/>
                  <w:marBottom w:val="0"/>
                  <w:divBdr>
                    <w:top w:val="none" w:sz="0" w:space="0" w:color="auto"/>
                    <w:left w:val="none" w:sz="0" w:space="0" w:color="auto"/>
                    <w:bottom w:val="none" w:sz="0" w:space="0" w:color="auto"/>
                    <w:right w:val="none" w:sz="0" w:space="0" w:color="auto"/>
                  </w:divBdr>
                  <w:divsChild>
                    <w:div w:id="1315185991">
                      <w:marLeft w:val="0"/>
                      <w:marRight w:val="0"/>
                      <w:marTop w:val="0"/>
                      <w:marBottom w:val="0"/>
                      <w:divBdr>
                        <w:top w:val="none" w:sz="0" w:space="0" w:color="auto"/>
                        <w:left w:val="none" w:sz="0" w:space="0" w:color="auto"/>
                        <w:bottom w:val="none" w:sz="0" w:space="0" w:color="auto"/>
                        <w:right w:val="none" w:sz="0" w:space="0" w:color="auto"/>
                      </w:divBdr>
                    </w:div>
                  </w:divsChild>
                </w:div>
                <w:div w:id="1571883360">
                  <w:marLeft w:val="0"/>
                  <w:marRight w:val="0"/>
                  <w:marTop w:val="0"/>
                  <w:marBottom w:val="0"/>
                  <w:divBdr>
                    <w:top w:val="none" w:sz="0" w:space="0" w:color="auto"/>
                    <w:left w:val="none" w:sz="0" w:space="0" w:color="auto"/>
                    <w:bottom w:val="none" w:sz="0" w:space="0" w:color="auto"/>
                    <w:right w:val="none" w:sz="0" w:space="0" w:color="auto"/>
                  </w:divBdr>
                  <w:divsChild>
                    <w:div w:id="1969242993">
                      <w:marLeft w:val="0"/>
                      <w:marRight w:val="0"/>
                      <w:marTop w:val="0"/>
                      <w:marBottom w:val="0"/>
                      <w:divBdr>
                        <w:top w:val="none" w:sz="0" w:space="0" w:color="auto"/>
                        <w:left w:val="none" w:sz="0" w:space="0" w:color="auto"/>
                        <w:bottom w:val="none" w:sz="0" w:space="0" w:color="auto"/>
                        <w:right w:val="none" w:sz="0" w:space="0" w:color="auto"/>
                      </w:divBdr>
                    </w:div>
                  </w:divsChild>
                </w:div>
                <w:div w:id="986086149">
                  <w:marLeft w:val="0"/>
                  <w:marRight w:val="0"/>
                  <w:marTop w:val="0"/>
                  <w:marBottom w:val="0"/>
                  <w:divBdr>
                    <w:top w:val="none" w:sz="0" w:space="0" w:color="auto"/>
                    <w:left w:val="none" w:sz="0" w:space="0" w:color="auto"/>
                    <w:bottom w:val="none" w:sz="0" w:space="0" w:color="auto"/>
                    <w:right w:val="none" w:sz="0" w:space="0" w:color="auto"/>
                  </w:divBdr>
                  <w:divsChild>
                    <w:div w:id="808130703">
                      <w:marLeft w:val="0"/>
                      <w:marRight w:val="0"/>
                      <w:marTop w:val="0"/>
                      <w:marBottom w:val="0"/>
                      <w:divBdr>
                        <w:top w:val="none" w:sz="0" w:space="0" w:color="auto"/>
                        <w:left w:val="none" w:sz="0" w:space="0" w:color="auto"/>
                        <w:bottom w:val="none" w:sz="0" w:space="0" w:color="auto"/>
                        <w:right w:val="none" w:sz="0" w:space="0" w:color="auto"/>
                      </w:divBdr>
                    </w:div>
                  </w:divsChild>
                </w:div>
                <w:div w:id="463886134">
                  <w:marLeft w:val="0"/>
                  <w:marRight w:val="0"/>
                  <w:marTop w:val="0"/>
                  <w:marBottom w:val="0"/>
                  <w:divBdr>
                    <w:top w:val="none" w:sz="0" w:space="0" w:color="auto"/>
                    <w:left w:val="none" w:sz="0" w:space="0" w:color="auto"/>
                    <w:bottom w:val="none" w:sz="0" w:space="0" w:color="auto"/>
                    <w:right w:val="none" w:sz="0" w:space="0" w:color="auto"/>
                  </w:divBdr>
                  <w:divsChild>
                    <w:div w:id="370150632">
                      <w:marLeft w:val="0"/>
                      <w:marRight w:val="0"/>
                      <w:marTop w:val="0"/>
                      <w:marBottom w:val="0"/>
                      <w:divBdr>
                        <w:top w:val="none" w:sz="0" w:space="0" w:color="auto"/>
                        <w:left w:val="none" w:sz="0" w:space="0" w:color="auto"/>
                        <w:bottom w:val="none" w:sz="0" w:space="0" w:color="auto"/>
                        <w:right w:val="none" w:sz="0" w:space="0" w:color="auto"/>
                      </w:divBdr>
                    </w:div>
                  </w:divsChild>
                </w:div>
                <w:div w:id="778792257">
                  <w:marLeft w:val="0"/>
                  <w:marRight w:val="0"/>
                  <w:marTop w:val="0"/>
                  <w:marBottom w:val="0"/>
                  <w:divBdr>
                    <w:top w:val="none" w:sz="0" w:space="0" w:color="auto"/>
                    <w:left w:val="none" w:sz="0" w:space="0" w:color="auto"/>
                    <w:bottom w:val="none" w:sz="0" w:space="0" w:color="auto"/>
                    <w:right w:val="none" w:sz="0" w:space="0" w:color="auto"/>
                  </w:divBdr>
                  <w:divsChild>
                    <w:div w:id="1597403649">
                      <w:marLeft w:val="0"/>
                      <w:marRight w:val="0"/>
                      <w:marTop w:val="0"/>
                      <w:marBottom w:val="0"/>
                      <w:divBdr>
                        <w:top w:val="none" w:sz="0" w:space="0" w:color="auto"/>
                        <w:left w:val="none" w:sz="0" w:space="0" w:color="auto"/>
                        <w:bottom w:val="none" w:sz="0" w:space="0" w:color="auto"/>
                        <w:right w:val="none" w:sz="0" w:space="0" w:color="auto"/>
                      </w:divBdr>
                    </w:div>
                  </w:divsChild>
                </w:div>
                <w:div w:id="1350182055">
                  <w:marLeft w:val="0"/>
                  <w:marRight w:val="0"/>
                  <w:marTop w:val="0"/>
                  <w:marBottom w:val="0"/>
                  <w:divBdr>
                    <w:top w:val="none" w:sz="0" w:space="0" w:color="auto"/>
                    <w:left w:val="none" w:sz="0" w:space="0" w:color="auto"/>
                    <w:bottom w:val="none" w:sz="0" w:space="0" w:color="auto"/>
                    <w:right w:val="none" w:sz="0" w:space="0" w:color="auto"/>
                  </w:divBdr>
                  <w:divsChild>
                    <w:div w:id="292102232">
                      <w:marLeft w:val="0"/>
                      <w:marRight w:val="0"/>
                      <w:marTop w:val="0"/>
                      <w:marBottom w:val="0"/>
                      <w:divBdr>
                        <w:top w:val="none" w:sz="0" w:space="0" w:color="auto"/>
                        <w:left w:val="none" w:sz="0" w:space="0" w:color="auto"/>
                        <w:bottom w:val="none" w:sz="0" w:space="0" w:color="auto"/>
                        <w:right w:val="none" w:sz="0" w:space="0" w:color="auto"/>
                      </w:divBdr>
                    </w:div>
                  </w:divsChild>
                </w:div>
                <w:div w:id="283464274">
                  <w:marLeft w:val="0"/>
                  <w:marRight w:val="0"/>
                  <w:marTop w:val="0"/>
                  <w:marBottom w:val="0"/>
                  <w:divBdr>
                    <w:top w:val="none" w:sz="0" w:space="0" w:color="auto"/>
                    <w:left w:val="none" w:sz="0" w:space="0" w:color="auto"/>
                    <w:bottom w:val="none" w:sz="0" w:space="0" w:color="auto"/>
                    <w:right w:val="none" w:sz="0" w:space="0" w:color="auto"/>
                  </w:divBdr>
                  <w:divsChild>
                    <w:div w:id="1003434752">
                      <w:marLeft w:val="0"/>
                      <w:marRight w:val="0"/>
                      <w:marTop w:val="0"/>
                      <w:marBottom w:val="0"/>
                      <w:divBdr>
                        <w:top w:val="none" w:sz="0" w:space="0" w:color="auto"/>
                        <w:left w:val="none" w:sz="0" w:space="0" w:color="auto"/>
                        <w:bottom w:val="none" w:sz="0" w:space="0" w:color="auto"/>
                        <w:right w:val="none" w:sz="0" w:space="0" w:color="auto"/>
                      </w:divBdr>
                    </w:div>
                  </w:divsChild>
                </w:div>
                <w:div w:id="193618623">
                  <w:marLeft w:val="0"/>
                  <w:marRight w:val="0"/>
                  <w:marTop w:val="0"/>
                  <w:marBottom w:val="0"/>
                  <w:divBdr>
                    <w:top w:val="none" w:sz="0" w:space="0" w:color="auto"/>
                    <w:left w:val="none" w:sz="0" w:space="0" w:color="auto"/>
                    <w:bottom w:val="none" w:sz="0" w:space="0" w:color="auto"/>
                    <w:right w:val="none" w:sz="0" w:space="0" w:color="auto"/>
                  </w:divBdr>
                  <w:divsChild>
                    <w:div w:id="989137437">
                      <w:marLeft w:val="0"/>
                      <w:marRight w:val="0"/>
                      <w:marTop w:val="0"/>
                      <w:marBottom w:val="0"/>
                      <w:divBdr>
                        <w:top w:val="none" w:sz="0" w:space="0" w:color="auto"/>
                        <w:left w:val="none" w:sz="0" w:space="0" w:color="auto"/>
                        <w:bottom w:val="none" w:sz="0" w:space="0" w:color="auto"/>
                        <w:right w:val="none" w:sz="0" w:space="0" w:color="auto"/>
                      </w:divBdr>
                    </w:div>
                  </w:divsChild>
                </w:div>
                <w:div w:id="837615987">
                  <w:marLeft w:val="0"/>
                  <w:marRight w:val="0"/>
                  <w:marTop w:val="0"/>
                  <w:marBottom w:val="0"/>
                  <w:divBdr>
                    <w:top w:val="none" w:sz="0" w:space="0" w:color="auto"/>
                    <w:left w:val="none" w:sz="0" w:space="0" w:color="auto"/>
                    <w:bottom w:val="none" w:sz="0" w:space="0" w:color="auto"/>
                    <w:right w:val="none" w:sz="0" w:space="0" w:color="auto"/>
                  </w:divBdr>
                  <w:divsChild>
                    <w:div w:id="1611427979">
                      <w:marLeft w:val="0"/>
                      <w:marRight w:val="0"/>
                      <w:marTop w:val="0"/>
                      <w:marBottom w:val="0"/>
                      <w:divBdr>
                        <w:top w:val="none" w:sz="0" w:space="0" w:color="auto"/>
                        <w:left w:val="none" w:sz="0" w:space="0" w:color="auto"/>
                        <w:bottom w:val="none" w:sz="0" w:space="0" w:color="auto"/>
                        <w:right w:val="none" w:sz="0" w:space="0" w:color="auto"/>
                      </w:divBdr>
                    </w:div>
                  </w:divsChild>
                </w:div>
                <w:div w:id="1149832428">
                  <w:marLeft w:val="0"/>
                  <w:marRight w:val="0"/>
                  <w:marTop w:val="0"/>
                  <w:marBottom w:val="0"/>
                  <w:divBdr>
                    <w:top w:val="none" w:sz="0" w:space="0" w:color="auto"/>
                    <w:left w:val="none" w:sz="0" w:space="0" w:color="auto"/>
                    <w:bottom w:val="none" w:sz="0" w:space="0" w:color="auto"/>
                    <w:right w:val="none" w:sz="0" w:space="0" w:color="auto"/>
                  </w:divBdr>
                  <w:divsChild>
                    <w:div w:id="851605130">
                      <w:marLeft w:val="0"/>
                      <w:marRight w:val="0"/>
                      <w:marTop w:val="0"/>
                      <w:marBottom w:val="0"/>
                      <w:divBdr>
                        <w:top w:val="none" w:sz="0" w:space="0" w:color="auto"/>
                        <w:left w:val="none" w:sz="0" w:space="0" w:color="auto"/>
                        <w:bottom w:val="none" w:sz="0" w:space="0" w:color="auto"/>
                        <w:right w:val="none" w:sz="0" w:space="0" w:color="auto"/>
                      </w:divBdr>
                    </w:div>
                  </w:divsChild>
                </w:div>
                <w:div w:id="2030719084">
                  <w:marLeft w:val="0"/>
                  <w:marRight w:val="0"/>
                  <w:marTop w:val="0"/>
                  <w:marBottom w:val="0"/>
                  <w:divBdr>
                    <w:top w:val="none" w:sz="0" w:space="0" w:color="auto"/>
                    <w:left w:val="none" w:sz="0" w:space="0" w:color="auto"/>
                    <w:bottom w:val="none" w:sz="0" w:space="0" w:color="auto"/>
                    <w:right w:val="none" w:sz="0" w:space="0" w:color="auto"/>
                  </w:divBdr>
                  <w:divsChild>
                    <w:div w:id="1253586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0331070">
          <w:marLeft w:val="0"/>
          <w:marRight w:val="0"/>
          <w:marTop w:val="0"/>
          <w:marBottom w:val="0"/>
          <w:divBdr>
            <w:top w:val="none" w:sz="0" w:space="0" w:color="auto"/>
            <w:left w:val="none" w:sz="0" w:space="0" w:color="auto"/>
            <w:bottom w:val="none" w:sz="0" w:space="0" w:color="auto"/>
            <w:right w:val="none" w:sz="0" w:space="0" w:color="auto"/>
          </w:divBdr>
        </w:div>
        <w:div w:id="1987317836">
          <w:marLeft w:val="0"/>
          <w:marRight w:val="0"/>
          <w:marTop w:val="0"/>
          <w:marBottom w:val="0"/>
          <w:divBdr>
            <w:top w:val="none" w:sz="0" w:space="0" w:color="auto"/>
            <w:left w:val="none" w:sz="0" w:space="0" w:color="auto"/>
            <w:bottom w:val="none" w:sz="0" w:space="0" w:color="auto"/>
            <w:right w:val="none" w:sz="0" w:space="0" w:color="auto"/>
          </w:divBdr>
        </w:div>
        <w:div w:id="1828206373">
          <w:marLeft w:val="0"/>
          <w:marRight w:val="0"/>
          <w:marTop w:val="0"/>
          <w:marBottom w:val="0"/>
          <w:divBdr>
            <w:top w:val="none" w:sz="0" w:space="0" w:color="auto"/>
            <w:left w:val="none" w:sz="0" w:space="0" w:color="auto"/>
            <w:bottom w:val="none" w:sz="0" w:space="0" w:color="auto"/>
            <w:right w:val="none" w:sz="0" w:space="0" w:color="auto"/>
          </w:divBdr>
          <w:divsChild>
            <w:div w:id="1656713994">
              <w:marLeft w:val="-75"/>
              <w:marRight w:val="0"/>
              <w:marTop w:val="30"/>
              <w:marBottom w:val="30"/>
              <w:divBdr>
                <w:top w:val="none" w:sz="0" w:space="0" w:color="auto"/>
                <w:left w:val="none" w:sz="0" w:space="0" w:color="auto"/>
                <w:bottom w:val="none" w:sz="0" w:space="0" w:color="auto"/>
                <w:right w:val="none" w:sz="0" w:space="0" w:color="auto"/>
              </w:divBdr>
              <w:divsChild>
                <w:div w:id="175773656">
                  <w:marLeft w:val="0"/>
                  <w:marRight w:val="0"/>
                  <w:marTop w:val="0"/>
                  <w:marBottom w:val="0"/>
                  <w:divBdr>
                    <w:top w:val="none" w:sz="0" w:space="0" w:color="auto"/>
                    <w:left w:val="none" w:sz="0" w:space="0" w:color="auto"/>
                    <w:bottom w:val="none" w:sz="0" w:space="0" w:color="auto"/>
                    <w:right w:val="none" w:sz="0" w:space="0" w:color="auto"/>
                  </w:divBdr>
                  <w:divsChild>
                    <w:div w:id="1399865128">
                      <w:marLeft w:val="0"/>
                      <w:marRight w:val="0"/>
                      <w:marTop w:val="0"/>
                      <w:marBottom w:val="0"/>
                      <w:divBdr>
                        <w:top w:val="none" w:sz="0" w:space="0" w:color="auto"/>
                        <w:left w:val="none" w:sz="0" w:space="0" w:color="auto"/>
                        <w:bottom w:val="none" w:sz="0" w:space="0" w:color="auto"/>
                        <w:right w:val="none" w:sz="0" w:space="0" w:color="auto"/>
                      </w:divBdr>
                    </w:div>
                  </w:divsChild>
                </w:div>
                <w:div w:id="951940111">
                  <w:marLeft w:val="0"/>
                  <w:marRight w:val="0"/>
                  <w:marTop w:val="0"/>
                  <w:marBottom w:val="0"/>
                  <w:divBdr>
                    <w:top w:val="none" w:sz="0" w:space="0" w:color="auto"/>
                    <w:left w:val="none" w:sz="0" w:space="0" w:color="auto"/>
                    <w:bottom w:val="none" w:sz="0" w:space="0" w:color="auto"/>
                    <w:right w:val="none" w:sz="0" w:space="0" w:color="auto"/>
                  </w:divBdr>
                  <w:divsChild>
                    <w:div w:id="1525054708">
                      <w:marLeft w:val="0"/>
                      <w:marRight w:val="0"/>
                      <w:marTop w:val="0"/>
                      <w:marBottom w:val="0"/>
                      <w:divBdr>
                        <w:top w:val="none" w:sz="0" w:space="0" w:color="auto"/>
                        <w:left w:val="none" w:sz="0" w:space="0" w:color="auto"/>
                        <w:bottom w:val="none" w:sz="0" w:space="0" w:color="auto"/>
                        <w:right w:val="none" w:sz="0" w:space="0" w:color="auto"/>
                      </w:divBdr>
                    </w:div>
                  </w:divsChild>
                </w:div>
                <w:div w:id="1612081614">
                  <w:marLeft w:val="0"/>
                  <w:marRight w:val="0"/>
                  <w:marTop w:val="0"/>
                  <w:marBottom w:val="0"/>
                  <w:divBdr>
                    <w:top w:val="none" w:sz="0" w:space="0" w:color="auto"/>
                    <w:left w:val="none" w:sz="0" w:space="0" w:color="auto"/>
                    <w:bottom w:val="none" w:sz="0" w:space="0" w:color="auto"/>
                    <w:right w:val="none" w:sz="0" w:space="0" w:color="auto"/>
                  </w:divBdr>
                  <w:divsChild>
                    <w:div w:id="110780275">
                      <w:marLeft w:val="0"/>
                      <w:marRight w:val="0"/>
                      <w:marTop w:val="0"/>
                      <w:marBottom w:val="0"/>
                      <w:divBdr>
                        <w:top w:val="none" w:sz="0" w:space="0" w:color="auto"/>
                        <w:left w:val="none" w:sz="0" w:space="0" w:color="auto"/>
                        <w:bottom w:val="none" w:sz="0" w:space="0" w:color="auto"/>
                        <w:right w:val="none" w:sz="0" w:space="0" w:color="auto"/>
                      </w:divBdr>
                    </w:div>
                  </w:divsChild>
                </w:div>
                <w:div w:id="244609770">
                  <w:marLeft w:val="0"/>
                  <w:marRight w:val="0"/>
                  <w:marTop w:val="0"/>
                  <w:marBottom w:val="0"/>
                  <w:divBdr>
                    <w:top w:val="none" w:sz="0" w:space="0" w:color="auto"/>
                    <w:left w:val="none" w:sz="0" w:space="0" w:color="auto"/>
                    <w:bottom w:val="none" w:sz="0" w:space="0" w:color="auto"/>
                    <w:right w:val="none" w:sz="0" w:space="0" w:color="auto"/>
                  </w:divBdr>
                  <w:divsChild>
                    <w:div w:id="601456005">
                      <w:marLeft w:val="0"/>
                      <w:marRight w:val="0"/>
                      <w:marTop w:val="0"/>
                      <w:marBottom w:val="0"/>
                      <w:divBdr>
                        <w:top w:val="none" w:sz="0" w:space="0" w:color="auto"/>
                        <w:left w:val="none" w:sz="0" w:space="0" w:color="auto"/>
                        <w:bottom w:val="none" w:sz="0" w:space="0" w:color="auto"/>
                        <w:right w:val="none" w:sz="0" w:space="0" w:color="auto"/>
                      </w:divBdr>
                    </w:div>
                  </w:divsChild>
                </w:div>
                <w:div w:id="1286891822">
                  <w:marLeft w:val="0"/>
                  <w:marRight w:val="0"/>
                  <w:marTop w:val="0"/>
                  <w:marBottom w:val="0"/>
                  <w:divBdr>
                    <w:top w:val="none" w:sz="0" w:space="0" w:color="auto"/>
                    <w:left w:val="none" w:sz="0" w:space="0" w:color="auto"/>
                    <w:bottom w:val="none" w:sz="0" w:space="0" w:color="auto"/>
                    <w:right w:val="none" w:sz="0" w:space="0" w:color="auto"/>
                  </w:divBdr>
                  <w:divsChild>
                    <w:div w:id="496264728">
                      <w:marLeft w:val="0"/>
                      <w:marRight w:val="0"/>
                      <w:marTop w:val="0"/>
                      <w:marBottom w:val="0"/>
                      <w:divBdr>
                        <w:top w:val="none" w:sz="0" w:space="0" w:color="auto"/>
                        <w:left w:val="none" w:sz="0" w:space="0" w:color="auto"/>
                        <w:bottom w:val="none" w:sz="0" w:space="0" w:color="auto"/>
                        <w:right w:val="none" w:sz="0" w:space="0" w:color="auto"/>
                      </w:divBdr>
                    </w:div>
                  </w:divsChild>
                </w:div>
                <w:div w:id="1124469824">
                  <w:marLeft w:val="0"/>
                  <w:marRight w:val="0"/>
                  <w:marTop w:val="0"/>
                  <w:marBottom w:val="0"/>
                  <w:divBdr>
                    <w:top w:val="none" w:sz="0" w:space="0" w:color="auto"/>
                    <w:left w:val="none" w:sz="0" w:space="0" w:color="auto"/>
                    <w:bottom w:val="none" w:sz="0" w:space="0" w:color="auto"/>
                    <w:right w:val="none" w:sz="0" w:space="0" w:color="auto"/>
                  </w:divBdr>
                  <w:divsChild>
                    <w:div w:id="1018433182">
                      <w:marLeft w:val="0"/>
                      <w:marRight w:val="0"/>
                      <w:marTop w:val="0"/>
                      <w:marBottom w:val="0"/>
                      <w:divBdr>
                        <w:top w:val="none" w:sz="0" w:space="0" w:color="auto"/>
                        <w:left w:val="none" w:sz="0" w:space="0" w:color="auto"/>
                        <w:bottom w:val="none" w:sz="0" w:space="0" w:color="auto"/>
                        <w:right w:val="none" w:sz="0" w:space="0" w:color="auto"/>
                      </w:divBdr>
                    </w:div>
                  </w:divsChild>
                </w:div>
                <w:div w:id="75521542">
                  <w:marLeft w:val="0"/>
                  <w:marRight w:val="0"/>
                  <w:marTop w:val="0"/>
                  <w:marBottom w:val="0"/>
                  <w:divBdr>
                    <w:top w:val="none" w:sz="0" w:space="0" w:color="auto"/>
                    <w:left w:val="none" w:sz="0" w:space="0" w:color="auto"/>
                    <w:bottom w:val="none" w:sz="0" w:space="0" w:color="auto"/>
                    <w:right w:val="none" w:sz="0" w:space="0" w:color="auto"/>
                  </w:divBdr>
                  <w:divsChild>
                    <w:div w:id="2136751949">
                      <w:marLeft w:val="0"/>
                      <w:marRight w:val="0"/>
                      <w:marTop w:val="0"/>
                      <w:marBottom w:val="0"/>
                      <w:divBdr>
                        <w:top w:val="none" w:sz="0" w:space="0" w:color="auto"/>
                        <w:left w:val="none" w:sz="0" w:space="0" w:color="auto"/>
                        <w:bottom w:val="none" w:sz="0" w:space="0" w:color="auto"/>
                        <w:right w:val="none" w:sz="0" w:space="0" w:color="auto"/>
                      </w:divBdr>
                    </w:div>
                  </w:divsChild>
                </w:div>
                <w:div w:id="1799564364">
                  <w:marLeft w:val="0"/>
                  <w:marRight w:val="0"/>
                  <w:marTop w:val="0"/>
                  <w:marBottom w:val="0"/>
                  <w:divBdr>
                    <w:top w:val="none" w:sz="0" w:space="0" w:color="auto"/>
                    <w:left w:val="none" w:sz="0" w:space="0" w:color="auto"/>
                    <w:bottom w:val="none" w:sz="0" w:space="0" w:color="auto"/>
                    <w:right w:val="none" w:sz="0" w:space="0" w:color="auto"/>
                  </w:divBdr>
                  <w:divsChild>
                    <w:div w:id="979724722">
                      <w:marLeft w:val="0"/>
                      <w:marRight w:val="0"/>
                      <w:marTop w:val="0"/>
                      <w:marBottom w:val="0"/>
                      <w:divBdr>
                        <w:top w:val="none" w:sz="0" w:space="0" w:color="auto"/>
                        <w:left w:val="none" w:sz="0" w:space="0" w:color="auto"/>
                        <w:bottom w:val="none" w:sz="0" w:space="0" w:color="auto"/>
                        <w:right w:val="none" w:sz="0" w:space="0" w:color="auto"/>
                      </w:divBdr>
                    </w:div>
                  </w:divsChild>
                </w:div>
                <w:div w:id="247732663">
                  <w:marLeft w:val="0"/>
                  <w:marRight w:val="0"/>
                  <w:marTop w:val="0"/>
                  <w:marBottom w:val="0"/>
                  <w:divBdr>
                    <w:top w:val="none" w:sz="0" w:space="0" w:color="auto"/>
                    <w:left w:val="none" w:sz="0" w:space="0" w:color="auto"/>
                    <w:bottom w:val="none" w:sz="0" w:space="0" w:color="auto"/>
                    <w:right w:val="none" w:sz="0" w:space="0" w:color="auto"/>
                  </w:divBdr>
                  <w:divsChild>
                    <w:div w:id="1985548089">
                      <w:marLeft w:val="0"/>
                      <w:marRight w:val="0"/>
                      <w:marTop w:val="0"/>
                      <w:marBottom w:val="0"/>
                      <w:divBdr>
                        <w:top w:val="none" w:sz="0" w:space="0" w:color="auto"/>
                        <w:left w:val="none" w:sz="0" w:space="0" w:color="auto"/>
                        <w:bottom w:val="none" w:sz="0" w:space="0" w:color="auto"/>
                        <w:right w:val="none" w:sz="0" w:space="0" w:color="auto"/>
                      </w:divBdr>
                    </w:div>
                  </w:divsChild>
                </w:div>
                <w:div w:id="36203444">
                  <w:marLeft w:val="0"/>
                  <w:marRight w:val="0"/>
                  <w:marTop w:val="0"/>
                  <w:marBottom w:val="0"/>
                  <w:divBdr>
                    <w:top w:val="none" w:sz="0" w:space="0" w:color="auto"/>
                    <w:left w:val="none" w:sz="0" w:space="0" w:color="auto"/>
                    <w:bottom w:val="none" w:sz="0" w:space="0" w:color="auto"/>
                    <w:right w:val="none" w:sz="0" w:space="0" w:color="auto"/>
                  </w:divBdr>
                  <w:divsChild>
                    <w:div w:id="17464335">
                      <w:marLeft w:val="0"/>
                      <w:marRight w:val="0"/>
                      <w:marTop w:val="0"/>
                      <w:marBottom w:val="0"/>
                      <w:divBdr>
                        <w:top w:val="none" w:sz="0" w:space="0" w:color="auto"/>
                        <w:left w:val="none" w:sz="0" w:space="0" w:color="auto"/>
                        <w:bottom w:val="none" w:sz="0" w:space="0" w:color="auto"/>
                        <w:right w:val="none" w:sz="0" w:space="0" w:color="auto"/>
                      </w:divBdr>
                    </w:div>
                  </w:divsChild>
                </w:div>
                <w:div w:id="2079554029">
                  <w:marLeft w:val="0"/>
                  <w:marRight w:val="0"/>
                  <w:marTop w:val="0"/>
                  <w:marBottom w:val="0"/>
                  <w:divBdr>
                    <w:top w:val="none" w:sz="0" w:space="0" w:color="auto"/>
                    <w:left w:val="none" w:sz="0" w:space="0" w:color="auto"/>
                    <w:bottom w:val="none" w:sz="0" w:space="0" w:color="auto"/>
                    <w:right w:val="none" w:sz="0" w:space="0" w:color="auto"/>
                  </w:divBdr>
                  <w:divsChild>
                    <w:div w:id="1953587160">
                      <w:marLeft w:val="0"/>
                      <w:marRight w:val="0"/>
                      <w:marTop w:val="0"/>
                      <w:marBottom w:val="0"/>
                      <w:divBdr>
                        <w:top w:val="none" w:sz="0" w:space="0" w:color="auto"/>
                        <w:left w:val="none" w:sz="0" w:space="0" w:color="auto"/>
                        <w:bottom w:val="none" w:sz="0" w:space="0" w:color="auto"/>
                        <w:right w:val="none" w:sz="0" w:space="0" w:color="auto"/>
                      </w:divBdr>
                    </w:div>
                  </w:divsChild>
                </w:div>
                <w:div w:id="698698868">
                  <w:marLeft w:val="0"/>
                  <w:marRight w:val="0"/>
                  <w:marTop w:val="0"/>
                  <w:marBottom w:val="0"/>
                  <w:divBdr>
                    <w:top w:val="none" w:sz="0" w:space="0" w:color="auto"/>
                    <w:left w:val="none" w:sz="0" w:space="0" w:color="auto"/>
                    <w:bottom w:val="none" w:sz="0" w:space="0" w:color="auto"/>
                    <w:right w:val="none" w:sz="0" w:space="0" w:color="auto"/>
                  </w:divBdr>
                  <w:divsChild>
                    <w:div w:id="323168256">
                      <w:marLeft w:val="0"/>
                      <w:marRight w:val="0"/>
                      <w:marTop w:val="0"/>
                      <w:marBottom w:val="0"/>
                      <w:divBdr>
                        <w:top w:val="none" w:sz="0" w:space="0" w:color="auto"/>
                        <w:left w:val="none" w:sz="0" w:space="0" w:color="auto"/>
                        <w:bottom w:val="none" w:sz="0" w:space="0" w:color="auto"/>
                        <w:right w:val="none" w:sz="0" w:space="0" w:color="auto"/>
                      </w:divBdr>
                    </w:div>
                  </w:divsChild>
                </w:div>
                <w:div w:id="1693454525">
                  <w:marLeft w:val="0"/>
                  <w:marRight w:val="0"/>
                  <w:marTop w:val="0"/>
                  <w:marBottom w:val="0"/>
                  <w:divBdr>
                    <w:top w:val="none" w:sz="0" w:space="0" w:color="auto"/>
                    <w:left w:val="none" w:sz="0" w:space="0" w:color="auto"/>
                    <w:bottom w:val="none" w:sz="0" w:space="0" w:color="auto"/>
                    <w:right w:val="none" w:sz="0" w:space="0" w:color="auto"/>
                  </w:divBdr>
                  <w:divsChild>
                    <w:div w:id="697512082">
                      <w:marLeft w:val="0"/>
                      <w:marRight w:val="0"/>
                      <w:marTop w:val="0"/>
                      <w:marBottom w:val="0"/>
                      <w:divBdr>
                        <w:top w:val="none" w:sz="0" w:space="0" w:color="auto"/>
                        <w:left w:val="none" w:sz="0" w:space="0" w:color="auto"/>
                        <w:bottom w:val="none" w:sz="0" w:space="0" w:color="auto"/>
                        <w:right w:val="none" w:sz="0" w:space="0" w:color="auto"/>
                      </w:divBdr>
                    </w:div>
                  </w:divsChild>
                </w:div>
                <w:div w:id="482506487">
                  <w:marLeft w:val="0"/>
                  <w:marRight w:val="0"/>
                  <w:marTop w:val="0"/>
                  <w:marBottom w:val="0"/>
                  <w:divBdr>
                    <w:top w:val="none" w:sz="0" w:space="0" w:color="auto"/>
                    <w:left w:val="none" w:sz="0" w:space="0" w:color="auto"/>
                    <w:bottom w:val="none" w:sz="0" w:space="0" w:color="auto"/>
                    <w:right w:val="none" w:sz="0" w:space="0" w:color="auto"/>
                  </w:divBdr>
                  <w:divsChild>
                    <w:div w:id="792795415">
                      <w:marLeft w:val="0"/>
                      <w:marRight w:val="0"/>
                      <w:marTop w:val="0"/>
                      <w:marBottom w:val="0"/>
                      <w:divBdr>
                        <w:top w:val="none" w:sz="0" w:space="0" w:color="auto"/>
                        <w:left w:val="none" w:sz="0" w:space="0" w:color="auto"/>
                        <w:bottom w:val="none" w:sz="0" w:space="0" w:color="auto"/>
                        <w:right w:val="none" w:sz="0" w:space="0" w:color="auto"/>
                      </w:divBdr>
                    </w:div>
                  </w:divsChild>
                </w:div>
                <w:div w:id="860557154">
                  <w:marLeft w:val="0"/>
                  <w:marRight w:val="0"/>
                  <w:marTop w:val="0"/>
                  <w:marBottom w:val="0"/>
                  <w:divBdr>
                    <w:top w:val="none" w:sz="0" w:space="0" w:color="auto"/>
                    <w:left w:val="none" w:sz="0" w:space="0" w:color="auto"/>
                    <w:bottom w:val="none" w:sz="0" w:space="0" w:color="auto"/>
                    <w:right w:val="none" w:sz="0" w:space="0" w:color="auto"/>
                  </w:divBdr>
                  <w:divsChild>
                    <w:div w:id="76441205">
                      <w:marLeft w:val="0"/>
                      <w:marRight w:val="0"/>
                      <w:marTop w:val="0"/>
                      <w:marBottom w:val="0"/>
                      <w:divBdr>
                        <w:top w:val="none" w:sz="0" w:space="0" w:color="auto"/>
                        <w:left w:val="none" w:sz="0" w:space="0" w:color="auto"/>
                        <w:bottom w:val="none" w:sz="0" w:space="0" w:color="auto"/>
                        <w:right w:val="none" w:sz="0" w:space="0" w:color="auto"/>
                      </w:divBdr>
                    </w:div>
                  </w:divsChild>
                </w:div>
                <w:div w:id="19859040">
                  <w:marLeft w:val="0"/>
                  <w:marRight w:val="0"/>
                  <w:marTop w:val="0"/>
                  <w:marBottom w:val="0"/>
                  <w:divBdr>
                    <w:top w:val="none" w:sz="0" w:space="0" w:color="auto"/>
                    <w:left w:val="none" w:sz="0" w:space="0" w:color="auto"/>
                    <w:bottom w:val="none" w:sz="0" w:space="0" w:color="auto"/>
                    <w:right w:val="none" w:sz="0" w:space="0" w:color="auto"/>
                  </w:divBdr>
                  <w:divsChild>
                    <w:div w:id="1038511966">
                      <w:marLeft w:val="0"/>
                      <w:marRight w:val="0"/>
                      <w:marTop w:val="0"/>
                      <w:marBottom w:val="0"/>
                      <w:divBdr>
                        <w:top w:val="none" w:sz="0" w:space="0" w:color="auto"/>
                        <w:left w:val="none" w:sz="0" w:space="0" w:color="auto"/>
                        <w:bottom w:val="none" w:sz="0" w:space="0" w:color="auto"/>
                        <w:right w:val="none" w:sz="0" w:space="0" w:color="auto"/>
                      </w:divBdr>
                    </w:div>
                  </w:divsChild>
                </w:div>
                <w:div w:id="272902759">
                  <w:marLeft w:val="0"/>
                  <w:marRight w:val="0"/>
                  <w:marTop w:val="0"/>
                  <w:marBottom w:val="0"/>
                  <w:divBdr>
                    <w:top w:val="none" w:sz="0" w:space="0" w:color="auto"/>
                    <w:left w:val="none" w:sz="0" w:space="0" w:color="auto"/>
                    <w:bottom w:val="none" w:sz="0" w:space="0" w:color="auto"/>
                    <w:right w:val="none" w:sz="0" w:space="0" w:color="auto"/>
                  </w:divBdr>
                  <w:divsChild>
                    <w:div w:id="132480803">
                      <w:marLeft w:val="0"/>
                      <w:marRight w:val="0"/>
                      <w:marTop w:val="0"/>
                      <w:marBottom w:val="0"/>
                      <w:divBdr>
                        <w:top w:val="none" w:sz="0" w:space="0" w:color="auto"/>
                        <w:left w:val="none" w:sz="0" w:space="0" w:color="auto"/>
                        <w:bottom w:val="none" w:sz="0" w:space="0" w:color="auto"/>
                        <w:right w:val="none" w:sz="0" w:space="0" w:color="auto"/>
                      </w:divBdr>
                    </w:div>
                  </w:divsChild>
                </w:div>
                <w:div w:id="1913856775">
                  <w:marLeft w:val="0"/>
                  <w:marRight w:val="0"/>
                  <w:marTop w:val="0"/>
                  <w:marBottom w:val="0"/>
                  <w:divBdr>
                    <w:top w:val="none" w:sz="0" w:space="0" w:color="auto"/>
                    <w:left w:val="none" w:sz="0" w:space="0" w:color="auto"/>
                    <w:bottom w:val="none" w:sz="0" w:space="0" w:color="auto"/>
                    <w:right w:val="none" w:sz="0" w:space="0" w:color="auto"/>
                  </w:divBdr>
                  <w:divsChild>
                    <w:div w:id="1084572052">
                      <w:marLeft w:val="0"/>
                      <w:marRight w:val="0"/>
                      <w:marTop w:val="0"/>
                      <w:marBottom w:val="0"/>
                      <w:divBdr>
                        <w:top w:val="none" w:sz="0" w:space="0" w:color="auto"/>
                        <w:left w:val="none" w:sz="0" w:space="0" w:color="auto"/>
                        <w:bottom w:val="none" w:sz="0" w:space="0" w:color="auto"/>
                        <w:right w:val="none" w:sz="0" w:space="0" w:color="auto"/>
                      </w:divBdr>
                    </w:div>
                  </w:divsChild>
                </w:div>
                <w:div w:id="1806970158">
                  <w:marLeft w:val="0"/>
                  <w:marRight w:val="0"/>
                  <w:marTop w:val="0"/>
                  <w:marBottom w:val="0"/>
                  <w:divBdr>
                    <w:top w:val="none" w:sz="0" w:space="0" w:color="auto"/>
                    <w:left w:val="none" w:sz="0" w:space="0" w:color="auto"/>
                    <w:bottom w:val="none" w:sz="0" w:space="0" w:color="auto"/>
                    <w:right w:val="none" w:sz="0" w:space="0" w:color="auto"/>
                  </w:divBdr>
                  <w:divsChild>
                    <w:div w:id="1720088203">
                      <w:marLeft w:val="0"/>
                      <w:marRight w:val="0"/>
                      <w:marTop w:val="0"/>
                      <w:marBottom w:val="0"/>
                      <w:divBdr>
                        <w:top w:val="none" w:sz="0" w:space="0" w:color="auto"/>
                        <w:left w:val="none" w:sz="0" w:space="0" w:color="auto"/>
                        <w:bottom w:val="none" w:sz="0" w:space="0" w:color="auto"/>
                        <w:right w:val="none" w:sz="0" w:space="0" w:color="auto"/>
                      </w:divBdr>
                    </w:div>
                  </w:divsChild>
                </w:div>
                <w:div w:id="1721057069">
                  <w:marLeft w:val="0"/>
                  <w:marRight w:val="0"/>
                  <w:marTop w:val="0"/>
                  <w:marBottom w:val="0"/>
                  <w:divBdr>
                    <w:top w:val="none" w:sz="0" w:space="0" w:color="auto"/>
                    <w:left w:val="none" w:sz="0" w:space="0" w:color="auto"/>
                    <w:bottom w:val="none" w:sz="0" w:space="0" w:color="auto"/>
                    <w:right w:val="none" w:sz="0" w:space="0" w:color="auto"/>
                  </w:divBdr>
                  <w:divsChild>
                    <w:div w:id="1219900729">
                      <w:marLeft w:val="0"/>
                      <w:marRight w:val="0"/>
                      <w:marTop w:val="0"/>
                      <w:marBottom w:val="0"/>
                      <w:divBdr>
                        <w:top w:val="none" w:sz="0" w:space="0" w:color="auto"/>
                        <w:left w:val="none" w:sz="0" w:space="0" w:color="auto"/>
                        <w:bottom w:val="none" w:sz="0" w:space="0" w:color="auto"/>
                        <w:right w:val="none" w:sz="0" w:space="0" w:color="auto"/>
                      </w:divBdr>
                    </w:div>
                  </w:divsChild>
                </w:div>
                <w:div w:id="1767379390">
                  <w:marLeft w:val="0"/>
                  <w:marRight w:val="0"/>
                  <w:marTop w:val="0"/>
                  <w:marBottom w:val="0"/>
                  <w:divBdr>
                    <w:top w:val="none" w:sz="0" w:space="0" w:color="auto"/>
                    <w:left w:val="none" w:sz="0" w:space="0" w:color="auto"/>
                    <w:bottom w:val="none" w:sz="0" w:space="0" w:color="auto"/>
                    <w:right w:val="none" w:sz="0" w:space="0" w:color="auto"/>
                  </w:divBdr>
                  <w:divsChild>
                    <w:div w:id="1215001220">
                      <w:marLeft w:val="0"/>
                      <w:marRight w:val="0"/>
                      <w:marTop w:val="0"/>
                      <w:marBottom w:val="0"/>
                      <w:divBdr>
                        <w:top w:val="none" w:sz="0" w:space="0" w:color="auto"/>
                        <w:left w:val="none" w:sz="0" w:space="0" w:color="auto"/>
                        <w:bottom w:val="none" w:sz="0" w:space="0" w:color="auto"/>
                        <w:right w:val="none" w:sz="0" w:space="0" w:color="auto"/>
                      </w:divBdr>
                    </w:div>
                  </w:divsChild>
                </w:div>
                <w:div w:id="60325270">
                  <w:marLeft w:val="0"/>
                  <w:marRight w:val="0"/>
                  <w:marTop w:val="0"/>
                  <w:marBottom w:val="0"/>
                  <w:divBdr>
                    <w:top w:val="none" w:sz="0" w:space="0" w:color="auto"/>
                    <w:left w:val="none" w:sz="0" w:space="0" w:color="auto"/>
                    <w:bottom w:val="none" w:sz="0" w:space="0" w:color="auto"/>
                    <w:right w:val="none" w:sz="0" w:space="0" w:color="auto"/>
                  </w:divBdr>
                  <w:divsChild>
                    <w:div w:id="769934244">
                      <w:marLeft w:val="0"/>
                      <w:marRight w:val="0"/>
                      <w:marTop w:val="0"/>
                      <w:marBottom w:val="0"/>
                      <w:divBdr>
                        <w:top w:val="none" w:sz="0" w:space="0" w:color="auto"/>
                        <w:left w:val="none" w:sz="0" w:space="0" w:color="auto"/>
                        <w:bottom w:val="none" w:sz="0" w:space="0" w:color="auto"/>
                        <w:right w:val="none" w:sz="0" w:space="0" w:color="auto"/>
                      </w:divBdr>
                    </w:div>
                  </w:divsChild>
                </w:div>
                <w:div w:id="1376269443">
                  <w:marLeft w:val="0"/>
                  <w:marRight w:val="0"/>
                  <w:marTop w:val="0"/>
                  <w:marBottom w:val="0"/>
                  <w:divBdr>
                    <w:top w:val="none" w:sz="0" w:space="0" w:color="auto"/>
                    <w:left w:val="none" w:sz="0" w:space="0" w:color="auto"/>
                    <w:bottom w:val="none" w:sz="0" w:space="0" w:color="auto"/>
                    <w:right w:val="none" w:sz="0" w:space="0" w:color="auto"/>
                  </w:divBdr>
                  <w:divsChild>
                    <w:div w:id="2146895808">
                      <w:marLeft w:val="0"/>
                      <w:marRight w:val="0"/>
                      <w:marTop w:val="0"/>
                      <w:marBottom w:val="0"/>
                      <w:divBdr>
                        <w:top w:val="none" w:sz="0" w:space="0" w:color="auto"/>
                        <w:left w:val="none" w:sz="0" w:space="0" w:color="auto"/>
                        <w:bottom w:val="none" w:sz="0" w:space="0" w:color="auto"/>
                        <w:right w:val="none" w:sz="0" w:space="0" w:color="auto"/>
                      </w:divBdr>
                    </w:div>
                  </w:divsChild>
                </w:div>
                <w:div w:id="1306158720">
                  <w:marLeft w:val="0"/>
                  <w:marRight w:val="0"/>
                  <w:marTop w:val="0"/>
                  <w:marBottom w:val="0"/>
                  <w:divBdr>
                    <w:top w:val="none" w:sz="0" w:space="0" w:color="auto"/>
                    <w:left w:val="none" w:sz="0" w:space="0" w:color="auto"/>
                    <w:bottom w:val="none" w:sz="0" w:space="0" w:color="auto"/>
                    <w:right w:val="none" w:sz="0" w:space="0" w:color="auto"/>
                  </w:divBdr>
                  <w:divsChild>
                    <w:div w:id="688750483">
                      <w:marLeft w:val="0"/>
                      <w:marRight w:val="0"/>
                      <w:marTop w:val="0"/>
                      <w:marBottom w:val="0"/>
                      <w:divBdr>
                        <w:top w:val="none" w:sz="0" w:space="0" w:color="auto"/>
                        <w:left w:val="none" w:sz="0" w:space="0" w:color="auto"/>
                        <w:bottom w:val="none" w:sz="0" w:space="0" w:color="auto"/>
                        <w:right w:val="none" w:sz="0" w:space="0" w:color="auto"/>
                      </w:divBdr>
                    </w:div>
                  </w:divsChild>
                </w:div>
                <w:div w:id="860898621">
                  <w:marLeft w:val="0"/>
                  <w:marRight w:val="0"/>
                  <w:marTop w:val="0"/>
                  <w:marBottom w:val="0"/>
                  <w:divBdr>
                    <w:top w:val="none" w:sz="0" w:space="0" w:color="auto"/>
                    <w:left w:val="none" w:sz="0" w:space="0" w:color="auto"/>
                    <w:bottom w:val="none" w:sz="0" w:space="0" w:color="auto"/>
                    <w:right w:val="none" w:sz="0" w:space="0" w:color="auto"/>
                  </w:divBdr>
                  <w:divsChild>
                    <w:div w:id="1441225125">
                      <w:marLeft w:val="0"/>
                      <w:marRight w:val="0"/>
                      <w:marTop w:val="0"/>
                      <w:marBottom w:val="0"/>
                      <w:divBdr>
                        <w:top w:val="none" w:sz="0" w:space="0" w:color="auto"/>
                        <w:left w:val="none" w:sz="0" w:space="0" w:color="auto"/>
                        <w:bottom w:val="none" w:sz="0" w:space="0" w:color="auto"/>
                        <w:right w:val="none" w:sz="0" w:space="0" w:color="auto"/>
                      </w:divBdr>
                    </w:div>
                  </w:divsChild>
                </w:div>
                <w:div w:id="666907783">
                  <w:marLeft w:val="0"/>
                  <w:marRight w:val="0"/>
                  <w:marTop w:val="0"/>
                  <w:marBottom w:val="0"/>
                  <w:divBdr>
                    <w:top w:val="none" w:sz="0" w:space="0" w:color="auto"/>
                    <w:left w:val="none" w:sz="0" w:space="0" w:color="auto"/>
                    <w:bottom w:val="none" w:sz="0" w:space="0" w:color="auto"/>
                    <w:right w:val="none" w:sz="0" w:space="0" w:color="auto"/>
                  </w:divBdr>
                  <w:divsChild>
                    <w:div w:id="1054693730">
                      <w:marLeft w:val="0"/>
                      <w:marRight w:val="0"/>
                      <w:marTop w:val="0"/>
                      <w:marBottom w:val="0"/>
                      <w:divBdr>
                        <w:top w:val="none" w:sz="0" w:space="0" w:color="auto"/>
                        <w:left w:val="none" w:sz="0" w:space="0" w:color="auto"/>
                        <w:bottom w:val="none" w:sz="0" w:space="0" w:color="auto"/>
                        <w:right w:val="none" w:sz="0" w:space="0" w:color="auto"/>
                      </w:divBdr>
                    </w:div>
                  </w:divsChild>
                </w:div>
                <w:div w:id="816385903">
                  <w:marLeft w:val="0"/>
                  <w:marRight w:val="0"/>
                  <w:marTop w:val="0"/>
                  <w:marBottom w:val="0"/>
                  <w:divBdr>
                    <w:top w:val="none" w:sz="0" w:space="0" w:color="auto"/>
                    <w:left w:val="none" w:sz="0" w:space="0" w:color="auto"/>
                    <w:bottom w:val="none" w:sz="0" w:space="0" w:color="auto"/>
                    <w:right w:val="none" w:sz="0" w:space="0" w:color="auto"/>
                  </w:divBdr>
                  <w:divsChild>
                    <w:div w:id="1082289454">
                      <w:marLeft w:val="0"/>
                      <w:marRight w:val="0"/>
                      <w:marTop w:val="0"/>
                      <w:marBottom w:val="0"/>
                      <w:divBdr>
                        <w:top w:val="none" w:sz="0" w:space="0" w:color="auto"/>
                        <w:left w:val="none" w:sz="0" w:space="0" w:color="auto"/>
                        <w:bottom w:val="none" w:sz="0" w:space="0" w:color="auto"/>
                        <w:right w:val="none" w:sz="0" w:space="0" w:color="auto"/>
                      </w:divBdr>
                    </w:div>
                  </w:divsChild>
                </w:div>
                <w:div w:id="472793784">
                  <w:marLeft w:val="0"/>
                  <w:marRight w:val="0"/>
                  <w:marTop w:val="0"/>
                  <w:marBottom w:val="0"/>
                  <w:divBdr>
                    <w:top w:val="none" w:sz="0" w:space="0" w:color="auto"/>
                    <w:left w:val="none" w:sz="0" w:space="0" w:color="auto"/>
                    <w:bottom w:val="none" w:sz="0" w:space="0" w:color="auto"/>
                    <w:right w:val="none" w:sz="0" w:space="0" w:color="auto"/>
                  </w:divBdr>
                  <w:divsChild>
                    <w:div w:id="582835104">
                      <w:marLeft w:val="0"/>
                      <w:marRight w:val="0"/>
                      <w:marTop w:val="0"/>
                      <w:marBottom w:val="0"/>
                      <w:divBdr>
                        <w:top w:val="none" w:sz="0" w:space="0" w:color="auto"/>
                        <w:left w:val="none" w:sz="0" w:space="0" w:color="auto"/>
                        <w:bottom w:val="none" w:sz="0" w:space="0" w:color="auto"/>
                        <w:right w:val="none" w:sz="0" w:space="0" w:color="auto"/>
                      </w:divBdr>
                    </w:div>
                  </w:divsChild>
                </w:div>
                <w:div w:id="1963415951">
                  <w:marLeft w:val="0"/>
                  <w:marRight w:val="0"/>
                  <w:marTop w:val="0"/>
                  <w:marBottom w:val="0"/>
                  <w:divBdr>
                    <w:top w:val="none" w:sz="0" w:space="0" w:color="auto"/>
                    <w:left w:val="none" w:sz="0" w:space="0" w:color="auto"/>
                    <w:bottom w:val="none" w:sz="0" w:space="0" w:color="auto"/>
                    <w:right w:val="none" w:sz="0" w:space="0" w:color="auto"/>
                  </w:divBdr>
                  <w:divsChild>
                    <w:div w:id="712661014">
                      <w:marLeft w:val="0"/>
                      <w:marRight w:val="0"/>
                      <w:marTop w:val="0"/>
                      <w:marBottom w:val="0"/>
                      <w:divBdr>
                        <w:top w:val="none" w:sz="0" w:space="0" w:color="auto"/>
                        <w:left w:val="none" w:sz="0" w:space="0" w:color="auto"/>
                        <w:bottom w:val="none" w:sz="0" w:space="0" w:color="auto"/>
                        <w:right w:val="none" w:sz="0" w:space="0" w:color="auto"/>
                      </w:divBdr>
                    </w:div>
                  </w:divsChild>
                </w:div>
                <w:div w:id="378743549">
                  <w:marLeft w:val="0"/>
                  <w:marRight w:val="0"/>
                  <w:marTop w:val="0"/>
                  <w:marBottom w:val="0"/>
                  <w:divBdr>
                    <w:top w:val="none" w:sz="0" w:space="0" w:color="auto"/>
                    <w:left w:val="none" w:sz="0" w:space="0" w:color="auto"/>
                    <w:bottom w:val="none" w:sz="0" w:space="0" w:color="auto"/>
                    <w:right w:val="none" w:sz="0" w:space="0" w:color="auto"/>
                  </w:divBdr>
                  <w:divsChild>
                    <w:div w:id="1823621405">
                      <w:marLeft w:val="0"/>
                      <w:marRight w:val="0"/>
                      <w:marTop w:val="0"/>
                      <w:marBottom w:val="0"/>
                      <w:divBdr>
                        <w:top w:val="none" w:sz="0" w:space="0" w:color="auto"/>
                        <w:left w:val="none" w:sz="0" w:space="0" w:color="auto"/>
                        <w:bottom w:val="none" w:sz="0" w:space="0" w:color="auto"/>
                        <w:right w:val="none" w:sz="0" w:space="0" w:color="auto"/>
                      </w:divBdr>
                    </w:div>
                  </w:divsChild>
                </w:div>
                <w:div w:id="398863402">
                  <w:marLeft w:val="0"/>
                  <w:marRight w:val="0"/>
                  <w:marTop w:val="0"/>
                  <w:marBottom w:val="0"/>
                  <w:divBdr>
                    <w:top w:val="none" w:sz="0" w:space="0" w:color="auto"/>
                    <w:left w:val="none" w:sz="0" w:space="0" w:color="auto"/>
                    <w:bottom w:val="none" w:sz="0" w:space="0" w:color="auto"/>
                    <w:right w:val="none" w:sz="0" w:space="0" w:color="auto"/>
                  </w:divBdr>
                  <w:divsChild>
                    <w:div w:id="1311517623">
                      <w:marLeft w:val="0"/>
                      <w:marRight w:val="0"/>
                      <w:marTop w:val="0"/>
                      <w:marBottom w:val="0"/>
                      <w:divBdr>
                        <w:top w:val="none" w:sz="0" w:space="0" w:color="auto"/>
                        <w:left w:val="none" w:sz="0" w:space="0" w:color="auto"/>
                        <w:bottom w:val="none" w:sz="0" w:space="0" w:color="auto"/>
                        <w:right w:val="none" w:sz="0" w:space="0" w:color="auto"/>
                      </w:divBdr>
                    </w:div>
                  </w:divsChild>
                </w:div>
                <w:div w:id="1132673600">
                  <w:marLeft w:val="0"/>
                  <w:marRight w:val="0"/>
                  <w:marTop w:val="0"/>
                  <w:marBottom w:val="0"/>
                  <w:divBdr>
                    <w:top w:val="none" w:sz="0" w:space="0" w:color="auto"/>
                    <w:left w:val="none" w:sz="0" w:space="0" w:color="auto"/>
                    <w:bottom w:val="none" w:sz="0" w:space="0" w:color="auto"/>
                    <w:right w:val="none" w:sz="0" w:space="0" w:color="auto"/>
                  </w:divBdr>
                  <w:divsChild>
                    <w:div w:id="1305041177">
                      <w:marLeft w:val="0"/>
                      <w:marRight w:val="0"/>
                      <w:marTop w:val="0"/>
                      <w:marBottom w:val="0"/>
                      <w:divBdr>
                        <w:top w:val="none" w:sz="0" w:space="0" w:color="auto"/>
                        <w:left w:val="none" w:sz="0" w:space="0" w:color="auto"/>
                        <w:bottom w:val="none" w:sz="0" w:space="0" w:color="auto"/>
                        <w:right w:val="none" w:sz="0" w:space="0" w:color="auto"/>
                      </w:divBdr>
                    </w:div>
                  </w:divsChild>
                </w:div>
                <w:div w:id="616765433">
                  <w:marLeft w:val="0"/>
                  <w:marRight w:val="0"/>
                  <w:marTop w:val="0"/>
                  <w:marBottom w:val="0"/>
                  <w:divBdr>
                    <w:top w:val="none" w:sz="0" w:space="0" w:color="auto"/>
                    <w:left w:val="none" w:sz="0" w:space="0" w:color="auto"/>
                    <w:bottom w:val="none" w:sz="0" w:space="0" w:color="auto"/>
                    <w:right w:val="none" w:sz="0" w:space="0" w:color="auto"/>
                  </w:divBdr>
                  <w:divsChild>
                    <w:div w:id="1376388741">
                      <w:marLeft w:val="0"/>
                      <w:marRight w:val="0"/>
                      <w:marTop w:val="0"/>
                      <w:marBottom w:val="0"/>
                      <w:divBdr>
                        <w:top w:val="none" w:sz="0" w:space="0" w:color="auto"/>
                        <w:left w:val="none" w:sz="0" w:space="0" w:color="auto"/>
                        <w:bottom w:val="none" w:sz="0" w:space="0" w:color="auto"/>
                        <w:right w:val="none" w:sz="0" w:space="0" w:color="auto"/>
                      </w:divBdr>
                    </w:div>
                  </w:divsChild>
                </w:div>
                <w:div w:id="819805895">
                  <w:marLeft w:val="0"/>
                  <w:marRight w:val="0"/>
                  <w:marTop w:val="0"/>
                  <w:marBottom w:val="0"/>
                  <w:divBdr>
                    <w:top w:val="none" w:sz="0" w:space="0" w:color="auto"/>
                    <w:left w:val="none" w:sz="0" w:space="0" w:color="auto"/>
                    <w:bottom w:val="none" w:sz="0" w:space="0" w:color="auto"/>
                    <w:right w:val="none" w:sz="0" w:space="0" w:color="auto"/>
                  </w:divBdr>
                  <w:divsChild>
                    <w:div w:id="1096244295">
                      <w:marLeft w:val="0"/>
                      <w:marRight w:val="0"/>
                      <w:marTop w:val="0"/>
                      <w:marBottom w:val="0"/>
                      <w:divBdr>
                        <w:top w:val="none" w:sz="0" w:space="0" w:color="auto"/>
                        <w:left w:val="none" w:sz="0" w:space="0" w:color="auto"/>
                        <w:bottom w:val="none" w:sz="0" w:space="0" w:color="auto"/>
                        <w:right w:val="none" w:sz="0" w:space="0" w:color="auto"/>
                      </w:divBdr>
                    </w:div>
                  </w:divsChild>
                </w:div>
                <w:div w:id="1823153545">
                  <w:marLeft w:val="0"/>
                  <w:marRight w:val="0"/>
                  <w:marTop w:val="0"/>
                  <w:marBottom w:val="0"/>
                  <w:divBdr>
                    <w:top w:val="none" w:sz="0" w:space="0" w:color="auto"/>
                    <w:left w:val="none" w:sz="0" w:space="0" w:color="auto"/>
                    <w:bottom w:val="none" w:sz="0" w:space="0" w:color="auto"/>
                    <w:right w:val="none" w:sz="0" w:space="0" w:color="auto"/>
                  </w:divBdr>
                  <w:divsChild>
                    <w:div w:id="1863935076">
                      <w:marLeft w:val="0"/>
                      <w:marRight w:val="0"/>
                      <w:marTop w:val="0"/>
                      <w:marBottom w:val="0"/>
                      <w:divBdr>
                        <w:top w:val="none" w:sz="0" w:space="0" w:color="auto"/>
                        <w:left w:val="none" w:sz="0" w:space="0" w:color="auto"/>
                        <w:bottom w:val="none" w:sz="0" w:space="0" w:color="auto"/>
                        <w:right w:val="none" w:sz="0" w:space="0" w:color="auto"/>
                      </w:divBdr>
                    </w:div>
                  </w:divsChild>
                </w:div>
                <w:div w:id="1922064530">
                  <w:marLeft w:val="0"/>
                  <w:marRight w:val="0"/>
                  <w:marTop w:val="0"/>
                  <w:marBottom w:val="0"/>
                  <w:divBdr>
                    <w:top w:val="none" w:sz="0" w:space="0" w:color="auto"/>
                    <w:left w:val="none" w:sz="0" w:space="0" w:color="auto"/>
                    <w:bottom w:val="none" w:sz="0" w:space="0" w:color="auto"/>
                    <w:right w:val="none" w:sz="0" w:space="0" w:color="auto"/>
                  </w:divBdr>
                  <w:divsChild>
                    <w:div w:id="611865512">
                      <w:marLeft w:val="0"/>
                      <w:marRight w:val="0"/>
                      <w:marTop w:val="0"/>
                      <w:marBottom w:val="0"/>
                      <w:divBdr>
                        <w:top w:val="none" w:sz="0" w:space="0" w:color="auto"/>
                        <w:left w:val="none" w:sz="0" w:space="0" w:color="auto"/>
                        <w:bottom w:val="none" w:sz="0" w:space="0" w:color="auto"/>
                        <w:right w:val="none" w:sz="0" w:space="0" w:color="auto"/>
                      </w:divBdr>
                    </w:div>
                  </w:divsChild>
                </w:div>
                <w:div w:id="1311442730">
                  <w:marLeft w:val="0"/>
                  <w:marRight w:val="0"/>
                  <w:marTop w:val="0"/>
                  <w:marBottom w:val="0"/>
                  <w:divBdr>
                    <w:top w:val="none" w:sz="0" w:space="0" w:color="auto"/>
                    <w:left w:val="none" w:sz="0" w:space="0" w:color="auto"/>
                    <w:bottom w:val="none" w:sz="0" w:space="0" w:color="auto"/>
                    <w:right w:val="none" w:sz="0" w:space="0" w:color="auto"/>
                  </w:divBdr>
                  <w:divsChild>
                    <w:div w:id="1736317422">
                      <w:marLeft w:val="0"/>
                      <w:marRight w:val="0"/>
                      <w:marTop w:val="0"/>
                      <w:marBottom w:val="0"/>
                      <w:divBdr>
                        <w:top w:val="none" w:sz="0" w:space="0" w:color="auto"/>
                        <w:left w:val="none" w:sz="0" w:space="0" w:color="auto"/>
                        <w:bottom w:val="none" w:sz="0" w:space="0" w:color="auto"/>
                        <w:right w:val="none" w:sz="0" w:space="0" w:color="auto"/>
                      </w:divBdr>
                    </w:div>
                  </w:divsChild>
                </w:div>
                <w:div w:id="892622236">
                  <w:marLeft w:val="0"/>
                  <w:marRight w:val="0"/>
                  <w:marTop w:val="0"/>
                  <w:marBottom w:val="0"/>
                  <w:divBdr>
                    <w:top w:val="none" w:sz="0" w:space="0" w:color="auto"/>
                    <w:left w:val="none" w:sz="0" w:space="0" w:color="auto"/>
                    <w:bottom w:val="none" w:sz="0" w:space="0" w:color="auto"/>
                    <w:right w:val="none" w:sz="0" w:space="0" w:color="auto"/>
                  </w:divBdr>
                  <w:divsChild>
                    <w:div w:id="1493138645">
                      <w:marLeft w:val="0"/>
                      <w:marRight w:val="0"/>
                      <w:marTop w:val="0"/>
                      <w:marBottom w:val="0"/>
                      <w:divBdr>
                        <w:top w:val="none" w:sz="0" w:space="0" w:color="auto"/>
                        <w:left w:val="none" w:sz="0" w:space="0" w:color="auto"/>
                        <w:bottom w:val="none" w:sz="0" w:space="0" w:color="auto"/>
                        <w:right w:val="none" w:sz="0" w:space="0" w:color="auto"/>
                      </w:divBdr>
                    </w:div>
                  </w:divsChild>
                </w:div>
                <w:div w:id="1684819171">
                  <w:marLeft w:val="0"/>
                  <w:marRight w:val="0"/>
                  <w:marTop w:val="0"/>
                  <w:marBottom w:val="0"/>
                  <w:divBdr>
                    <w:top w:val="none" w:sz="0" w:space="0" w:color="auto"/>
                    <w:left w:val="none" w:sz="0" w:space="0" w:color="auto"/>
                    <w:bottom w:val="none" w:sz="0" w:space="0" w:color="auto"/>
                    <w:right w:val="none" w:sz="0" w:space="0" w:color="auto"/>
                  </w:divBdr>
                  <w:divsChild>
                    <w:div w:id="1847211121">
                      <w:marLeft w:val="0"/>
                      <w:marRight w:val="0"/>
                      <w:marTop w:val="0"/>
                      <w:marBottom w:val="0"/>
                      <w:divBdr>
                        <w:top w:val="none" w:sz="0" w:space="0" w:color="auto"/>
                        <w:left w:val="none" w:sz="0" w:space="0" w:color="auto"/>
                        <w:bottom w:val="none" w:sz="0" w:space="0" w:color="auto"/>
                        <w:right w:val="none" w:sz="0" w:space="0" w:color="auto"/>
                      </w:divBdr>
                    </w:div>
                  </w:divsChild>
                </w:div>
                <w:div w:id="765073088">
                  <w:marLeft w:val="0"/>
                  <w:marRight w:val="0"/>
                  <w:marTop w:val="0"/>
                  <w:marBottom w:val="0"/>
                  <w:divBdr>
                    <w:top w:val="none" w:sz="0" w:space="0" w:color="auto"/>
                    <w:left w:val="none" w:sz="0" w:space="0" w:color="auto"/>
                    <w:bottom w:val="none" w:sz="0" w:space="0" w:color="auto"/>
                    <w:right w:val="none" w:sz="0" w:space="0" w:color="auto"/>
                  </w:divBdr>
                  <w:divsChild>
                    <w:div w:id="1019501475">
                      <w:marLeft w:val="0"/>
                      <w:marRight w:val="0"/>
                      <w:marTop w:val="0"/>
                      <w:marBottom w:val="0"/>
                      <w:divBdr>
                        <w:top w:val="none" w:sz="0" w:space="0" w:color="auto"/>
                        <w:left w:val="none" w:sz="0" w:space="0" w:color="auto"/>
                        <w:bottom w:val="none" w:sz="0" w:space="0" w:color="auto"/>
                        <w:right w:val="none" w:sz="0" w:space="0" w:color="auto"/>
                      </w:divBdr>
                    </w:div>
                  </w:divsChild>
                </w:div>
                <w:div w:id="666130010">
                  <w:marLeft w:val="0"/>
                  <w:marRight w:val="0"/>
                  <w:marTop w:val="0"/>
                  <w:marBottom w:val="0"/>
                  <w:divBdr>
                    <w:top w:val="none" w:sz="0" w:space="0" w:color="auto"/>
                    <w:left w:val="none" w:sz="0" w:space="0" w:color="auto"/>
                    <w:bottom w:val="none" w:sz="0" w:space="0" w:color="auto"/>
                    <w:right w:val="none" w:sz="0" w:space="0" w:color="auto"/>
                  </w:divBdr>
                  <w:divsChild>
                    <w:div w:id="1402479232">
                      <w:marLeft w:val="0"/>
                      <w:marRight w:val="0"/>
                      <w:marTop w:val="0"/>
                      <w:marBottom w:val="0"/>
                      <w:divBdr>
                        <w:top w:val="none" w:sz="0" w:space="0" w:color="auto"/>
                        <w:left w:val="none" w:sz="0" w:space="0" w:color="auto"/>
                        <w:bottom w:val="none" w:sz="0" w:space="0" w:color="auto"/>
                        <w:right w:val="none" w:sz="0" w:space="0" w:color="auto"/>
                      </w:divBdr>
                    </w:div>
                  </w:divsChild>
                </w:div>
                <w:div w:id="2037533675">
                  <w:marLeft w:val="0"/>
                  <w:marRight w:val="0"/>
                  <w:marTop w:val="0"/>
                  <w:marBottom w:val="0"/>
                  <w:divBdr>
                    <w:top w:val="none" w:sz="0" w:space="0" w:color="auto"/>
                    <w:left w:val="none" w:sz="0" w:space="0" w:color="auto"/>
                    <w:bottom w:val="none" w:sz="0" w:space="0" w:color="auto"/>
                    <w:right w:val="none" w:sz="0" w:space="0" w:color="auto"/>
                  </w:divBdr>
                  <w:divsChild>
                    <w:div w:id="1663194982">
                      <w:marLeft w:val="0"/>
                      <w:marRight w:val="0"/>
                      <w:marTop w:val="0"/>
                      <w:marBottom w:val="0"/>
                      <w:divBdr>
                        <w:top w:val="none" w:sz="0" w:space="0" w:color="auto"/>
                        <w:left w:val="none" w:sz="0" w:space="0" w:color="auto"/>
                        <w:bottom w:val="none" w:sz="0" w:space="0" w:color="auto"/>
                        <w:right w:val="none" w:sz="0" w:space="0" w:color="auto"/>
                      </w:divBdr>
                    </w:div>
                  </w:divsChild>
                </w:div>
                <w:div w:id="697312771">
                  <w:marLeft w:val="0"/>
                  <w:marRight w:val="0"/>
                  <w:marTop w:val="0"/>
                  <w:marBottom w:val="0"/>
                  <w:divBdr>
                    <w:top w:val="none" w:sz="0" w:space="0" w:color="auto"/>
                    <w:left w:val="none" w:sz="0" w:space="0" w:color="auto"/>
                    <w:bottom w:val="none" w:sz="0" w:space="0" w:color="auto"/>
                    <w:right w:val="none" w:sz="0" w:space="0" w:color="auto"/>
                  </w:divBdr>
                  <w:divsChild>
                    <w:div w:id="195778774">
                      <w:marLeft w:val="0"/>
                      <w:marRight w:val="0"/>
                      <w:marTop w:val="0"/>
                      <w:marBottom w:val="0"/>
                      <w:divBdr>
                        <w:top w:val="none" w:sz="0" w:space="0" w:color="auto"/>
                        <w:left w:val="none" w:sz="0" w:space="0" w:color="auto"/>
                        <w:bottom w:val="none" w:sz="0" w:space="0" w:color="auto"/>
                        <w:right w:val="none" w:sz="0" w:space="0" w:color="auto"/>
                      </w:divBdr>
                    </w:div>
                  </w:divsChild>
                </w:div>
                <w:div w:id="1070031823">
                  <w:marLeft w:val="0"/>
                  <w:marRight w:val="0"/>
                  <w:marTop w:val="0"/>
                  <w:marBottom w:val="0"/>
                  <w:divBdr>
                    <w:top w:val="none" w:sz="0" w:space="0" w:color="auto"/>
                    <w:left w:val="none" w:sz="0" w:space="0" w:color="auto"/>
                    <w:bottom w:val="none" w:sz="0" w:space="0" w:color="auto"/>
                    <w:right w:val="none" w:sz="0" w:space="0" w:color="auto"/>
                  </w:divBdr>
                  <w:divsChild>
                    <w:div w:id="1306814563">
                      <w:marLeft w:val="0"/>
                      <w:marRight w:val="0"/>
                      <w:marTop w:val="0"/>
                      <w:marBottom w:val="0"/>
                      <w:divBdr>
                        <w:top w:val="none" w:sz="0" w:space="0" w:color="auto"/>
                        <w:left w:val="none" w:sz="0" w:space="0" w:color="auto"/>
                        <w:bottom w:val="none" w:sz="0" w:space="0" w:color="auto"/>
                        <w:right w:val="none" w:sz="0" w:space="0" w:color="auto"/>
                      </w:divBdr>
                    </w:div>
                  </w:divsChild>
                </w:div>
                <w:div w:id="1586381821">
                  <w:marLeft w:val="0"/>
                  <w:marRight w:val="0"/>
                  <w:marTop w:val="0"/>
                  <w:marBottom w:val="0"/>
                  <w:divBdr>
                    <w:top w:val="none" w:sz="0" w:space="0" w:color="auto"/>
                    <w:left w:val="none" w:sz="0" w:space="0" w:color="auto"/>
                    <w:bottom w:val="none" w:sz="0" w:space="0" w:color="auto"/>
                    <w:right w:val="none" w:sz="0" w:space="0" w:color="auto"/>
                  </w:divBdr>
                  <w:divsChild>
                    <w:div w:id="254440655">
                      <w:marLeft w:val="0"/>
                      <w:marRight w:val="0"/>
                      <w:marTop w:val="0"/>
                      <w:marBottom w:val="0"/>
                      <w:divBdr>
                        <w:top w:val="none" w:sz="0" w:space="0" w:color="auto"/>
                        <w:left w:val="none" w:sz="0" w:space="0" w:color="auto"/>
                        <w:bottom w:val="none" w:sz="0" w:space="0" w:color="auto"/>
                        <w:right w:val="none" w:sz="0" w:space="0" w:color="auto"/>
                      </w:divBdr>
                    </w:div>
                  </w:divsChild>
                </w:div>
                <w:div w:id="1091467092">
                  <w:marLeft w:val="0"/>
                  <w:marRight w:val="0"/>
                  <w:marTop w:val="0"/>
                  <w:marBottom w:val="0"/>
                  <w:divBdr>
                    <w:top w:val="none" w:sz="0" w:space="0" w:color="auto"/>
                    <w:left w:val="none" w:sz="0" w:space="0" w:color="auto"/>
                    <w:bottom w:val="none" w:sz="0" w:space="0" w:color="auto"/>
                    <w:right w:val="none" w:sz="0" w:space="0" w:color="auto"/>
                  </w:divBdr>
                  <w:divsChild>
                    <w:div w:id="1761902582">
                      <w:marLeft w:val="0"/>
                      <w:marRight w:val="0"/>
                      <w:marTop w:val="0"/>
                      <w:marBottom w:val="0"/>
                      <w:divBdr>
                        <w:top w:val="none" w:sz="0" w:space="0" w:color="auto"/>
                        <w:left w:val="none" w:sz="0" w:space="0" w:color="auto"/>
                        <w:bottom w:val="none" w:sz="0" w:space="0" w:color="auto"/>
                        <w:right w:val="none" w:sz="0" w:space="0" w:color="auto"/>
                      </w:divBdr>
                    </w:div>
                  </w:divsChild>
                </w:div>
                <w:div w:id="1895239568">
                  <w:marLeft w:val="0"/>
                  <w:marRight w:val="0"/>
                  <w:marTop w:val="0"/>
                  <w:marBottom w:val="0"/>
                  <w:divBdr>
                    <w:top w:val="none" w:sz="0" w:space="0" w:color="auto"/>
                    <w:left w:val="none" w:sz="0" w:space="0" w:color="auto"/>
                    <w:bottom w:val="none" w:sz="0" w:space="0" w:color="auto"/>
                    <w:right w:val="none" w:sz="0" w:space="0" w:color="auto"/>
                  </w:divBdr>
                  <w:divsChild>
                    <w:div w:id="1856963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3509773">
          <w:marLeft w:val="0"/>
          <w:marRight w:val="0"/>
          <w:marTop w:val="0"/>
          <w:marBottom w:val="0"/>
          <w:divBdr>
            <w:top w:val="none" w:sz="0" w:space="0" w:color="auto"/>
            <w:left w:val="none" w:sz="0" w:space="0" w:color="auto"/>
            <w:bottom w:val="none" w:sz="0" w:space="0" w:color="auto"/>
            <w:right w:val="none" w:sz="0" w:space="0" w:color="auto"/>
          </w:divBdr>
        </w:div>
        <w:div w:id="575434950">
          <w:marLeft w:val="0"/>
          <w:marRight w:val="0"/>
          <w:marTop w:val="0"/>
          <w:marBottom w:val="0"/>
          <w:divBdr>
            <w:top w:val="none" w:sz="0" w:space="0" w:color="auto"/>
            <w:left w:val="none" w:sz="0" w:space="0" w:color="auto"/>
            <w:bottom w:val="none" w:sz="0" w:space="0" w:color="auto"/>
            <w:right w:val="none" w:sz="0" w:space="0" w:color="auto"/>
          </w:divBdr>
        </w:div>
        <w:div w:id="2126191546">
          <w:marLeft w:val="0"/>
          <w:marRight w:val="0"/>
          <w:marTop w:val="0"/>
          <w:marBottom w:val="0"/>
          <w:divBdr>
            <w:top w:val="none" w:sz="0" w:space="0" w:color="auto"/>
            <w:left w:val="none" w:sz="0" w:space="0" w:color="auto"/>
            <w:bottom w:val="none" w:sz="0" w:space="0" w:color="auto"/>
            <w:right w:val="none" w:sz="0" w:space="0" w:color="auto"/>
          </w:divBdr>
          <w:divsChild>
            <w:div w:id="1376541822">
              <w:marLeft w:val="-75"/>
              <w:marRight w:val="0"/>
              <w:marTop w:val="30"/>
              <w:marBottom w:val="30"/>
              <w:divBdr>
                <w:top w:val="none" w:sz="0" w:space="0" w:color="auto"/>
                <w:left w:val="none" w:sz="0" w:space="0" w:color="auto"/>
                <w:bottom w:val="none" w:sz="0" w:space="0" w:color="auto"/>
                <w:right w:val="none" w:sz="0" w:space="0" w:color="auto"/>
              </w:divBdr>
              <w:divsChild>
                <w:div w:id="957639684">
                  <w:marLeft w:val="0"/>
                  <w:marRight w:val="0"/>
                  <w:marTop w:val="0"/>
                  <w:marBottom w:val="0"/>
                  <w:divBdr>
                    <w:top w:val="none" w:sz="0" w:space="0" w:color="auto"/>
                    <w:left w:val="none" w:sz="0" w:space="0" w:color="auto"/>
                    <w:bottom w:val="none" w:sz="0" w:space="0" w:color="auto"/>
                    <w:right w:val="none" w:sz="0" w:space="0" w:color="auto"/>
                  </w:divBdr>
                  <w:divsChild>
                    <w:div w:id="312442760">
                      <w:marLeft w:val="0"/>
                      <w:marRight w:val="0"/>
                      <w:marTop w:val="0"/>
                      <w:marBottom w:val="0"/>
                      <w:divBdr>
                        <w:top w:val="none" w:sz="0" w:space="0" w:color="auto"/>
                        <w:left w:val="none" w:sz="0" w:space="0" w:color="auto"/>
                        <w:bottom w:val="none" w:sz="0" w:space="0" w:color="auto"/>
                        <w:right w:val="none" w:sz="0" w:space="0" w:color="auto"/>
                      </w:divBdr>
                    </w:div>
                  </w:divsChild>
                </w:div>
                <w:div w:id="283928033">
                  <w:marLeft w:val="0"/>
                  <w:marRight w:val="0"/>
                  <w:marTop w:val="0"/>
                  <w:marBottom w:val="0"/>
                  <w:divBdr>
                    <w:top w:val="none" w:sz="0" w:space="0" w:color="auto"/>
                    <w:left w:val="none" w:sz="0" w:space="0" w:color="auto"/>
                    <w:bottom w:val="none" w:sz="0" w:space="0" w:color="auto"/>
                    <w:right w:val="none" w:sz="0" w:space="0" w:color="auto"/>
                  </w:divBdr>
                  <w:divsChild>
                    <w:div w:id="1980105909">
                      <w:marLeft w:val="0"/>
                      <w:marRight w:val="0"/>
                      <w:marTop w:val="0"/>
                      <w:marBottom w:val="0"/>
                      <w:divBdr>
                        <w:top w:val="none" w:sz="0" w:space="0" w:color="auto"/>
                        <w:left w:val="none" w:sz="0" w:space="0" w:color="auto"/>
                        <w:bottom w:val="none" w:sz="0" w:space="0" w:color="auto"/>
                        <w:right w:val="none" w:sz="0" w:space="0" w:color="auto"/>
                      </w:divBdr>
                    </w:div>
                  </w:divsChild>
                </w:div>
                <w:div w:id="1910536720">
                  <w:marLeft w:val="0"/>
                  <w:marRight w:val="0"/>
                  <w:marTop w:val="0"/>
                  <w:marBottom w:val="0"/>
                  <w:divBdr>
                    <w:top w:val="none" w:sz="0" w:space="0" w:color="auto"/>
                    <w:left w:val="none" w:sz="0" w:space="0" w:color="auto"/>
                    <w:bottom w:val="none" w:sz="0" w:space="0" w:color="auto"/>
                    <w:right w:val="none" w:sz="0" w:space="0" w:color="auto"/>
                  </w:divBdr>
                  <w:divsChild>
                    <w:div w:id="493491411">
                      <w:marLeft w:val="0"/>
                      <w:marRight w:val="0"/>
                      <w:marTop w:val="0"/>
                      <w:marBottom w:val="0"/>
                      <w:divBdr>
                        <w:top w:val="none" w:sz="0" w:space="0" w:color="auto"/>
                        <w:left w:val="none" w:sz="0" w:space="0" w:color="auto"/>
                        <w:bottom w:val="none" w:sz="0" w:space="0" w:color="auto"/>
                        <w:right w:val="none" w:sz="0" w:space="0" w:color="auto"/>
                      </w:divBdr>
                    </w:div>
                  </w:divsChild>
                </w:div>
                <w:div w:id="1582713968">
                  <w:marLeft w:val="0"/>
                  <w:marRight w:val="0"/>
                  <w:marTop w:val="0"/>
                  <w:marBottom w:val="0"/>
                  <w:divBdr>
                    <w:top w:val="none" w:sz="0" w:space="0" w:color="auto"/>
                    <w:left w:val="none" w:sz="0" w:space="0" w:color="auto"/>
                    <w:bottom w:val="none" w:sz="0" w:space="0" w:color="auto"/>
                    <w:right w:val="none" w:sz="0" w:space="0" w:color="auto"/>
                  </w:divBdr>
                  <w:divsChild>
                    <w:div w:id="1402172934">
                      <w:marLeft w:val="0"/>
                      <w:marRight w:val="0"/>
                      <w:marTop w:val="0"/>
                      <w:marBottom w:val="0"/>
                      <w:divBdr>
                        <w:top w:val="none" w:sz="0" w:space="0" w:color="auto"/>
                        <w:left w:val="none" w:sz="0" w:space="0" w:color="auto"/>
                        <w:bottom w:val="none" w:sz="0" w:space="0" w:color="auto"/>
                        <w:right w:val="none" w:sz="0" w:space="0" w:color="auto"/>
                      </w:divBdr>
                    </w:div>
                  </w:divsChild>
                </w:div>
                <w:div w:id="1713000946">
                  <w:marLeft w:val="0"/>
                  <w:marRight w:val="0"/>
                  <w:marTop w:val="0"/>
                  <w:marBottom w:val="0"/>
                  <w:divBdr>
                    <w:top w:val="none" w:sz="0" w:space="0" w:color="auto"/>
                    <w:left w:val="none" w:sz="0" w:space="0" w:color="auto"/>
                    <w:bottom w:val="none" w:sz="0" w:space="0" w:color="auto"/>
                    <w:right w:val="none" w:sz="0" w:space="0" w:color="auto"/>
                  </w:divBdr>
                  <w:divsChild>
                    <w:div w:id="1940484840">
                      <w:marLeft w:val="0"/>
                      <w:marRight w:val="0"/>
                      <w:marTop w:val="0"/>
                      <w:marBottom w:val="0"/>
                      <w:divBdr>
                        <w:top w:val="none" w:sz="0" w:space="0" w:color="auto"/>
                        <w:left w:val="none" w:sz="0" w:space="0" w:color="auto"/>
                        <w:bottom w:val="none" w:sz="0" w:space="0" w:color="auto"/>
                        <w:right w:val="none" w:sz="0" w:space="0" w:color="auto"/>
                      </w:divBdr>
                    </w:div>
                  </w:divsChild>
                </w:div>
                <w:div w:id="1641764398">
                  <w:marLeft w:val="0"/>
                  <w:marRight w:val="0"/>
                  <w:marTop w:val="0"/>
                  <w:marBottom w:val="0"/>
                  <w:divBdr>
                    <w:top w:val="none" w:sz="0" w:space="0" w:color="auto"/>
                    <w:left w:val="none" w:sz="0" w:space="0" w:color="auto"/>
                    <w:bottom w:val="none" w:sz="0" w:space="0" w:color="auto"/>
                    <w:right w:val="none" w:sz="0" w:space="0" w:color="auto"/>
                  </w:divBdr>
                  <w:divsChild>
                    <w:div w:id="1514494988">
                      <w:marLeft w:val="0"/>
                      <w:marRight w:val="0"/>
                      <w:marTop w:val="0"/>
                      <w:marBottom w:val="0"/>
                      <w:divBdr>
                        <w:top w:val="none" w:sz="0" w:space="0" w:color="auto"/>
                        <w:left w:val="none" w:sz="0" w:space="0" w:color="auto"/>
                        <w:bottom w:val="none" w:sz="0" w:space="0" w:color="auto"/>
                        <w:right w:val="none" w:sz="0" w:space="0" w:color="auto"/>
                      </w:divBdr>
                    </w:div>
                  </w:divsChild>
                </w:div>
                <w:div w:id="825631273">
                  <w:marLeft w:val="0"/>
                  <w:marRight w:val="0"/>
                  <w:marTop w:val="0"/>
                  <w:marBottom w:val="0"/>
                  <w:divBdr>
                    <w:top w:val="none" w:sz="0" w:space="0" w:color="auto"/>
                    <w:left w:val="none" w:sz="0" w:space="0" w:color="auto"/>
                    <w:bottom w:val="none" w:sz="0" w:space="0" w:color="auto"/>
                    <w:right w:val="none" w:sz="0" w:space="0" w:color="auto"/>
                  </w:divBdr>
                  <w:divsChild>
                    <w:div w:id="1359158602">
                      <w:marLeft w:val="0"/>
                      <w:marRight w:val="0"/>
                      <w:marTop w:val="0"/>
                      <w:marBottom w:val="0"/>
                      <w:divBdr>
                        <w:top w:val="none" w:sz="0" w:space="0" w:color="auto"/>
                        <w:left w:val="none" w:sz="0" w:space="0" w:color="auto"/>
                        <w:bottom w:val="none" w:sz="0" w:space="0" w:color="auto"/>
                        <w:right w:val="none" w:sz="0" w:space="0" w:color="auto"/>
                      </w:divBdr>
                    </w:div>
                  </w:divsChild>
                </w:div>
                <w:div w:id="441608314">
                  <w:marLeft w:val="0"/>
                  <w:marRight w:val="0"/>
                  <w:marTop w:val="0"/>
                  <w:marBottom w:val="0"/>
                  <w:divBdr>
                    <w:top w:val="none" w:sz="0" w:space="0" w:color="auto"/>
                    <w:left w:val="none" w:sz="0" w:space="0" w:color="auto"/>
                    <w:bottom w:val="none" w:sz="0" w:space="0" w:color="auto"/>
                    <w:right w:val="none" w:sz="0" w:space="0" w:color="auto"/>
                  </w:divBdr>
                  <w:divsChild>
                    <w:div w:id="556478465">
                      <w:marLeft w:val="0"/>
                      <w:marRight w:val="0"/>
                      <w:marTop w:val="0"/>
                      <w:marBottom w:val="0"/>
                      <w:divBdr>
                        <w:top w:val="none" w:sz="0" w:space="0" w:color="auto"/>
                        <w:left w:val="none" w:sz="0" w:space="0" w:color="auto"/>
                        <w:bottom w:val="none" w:sz="0" w:space="0" w:color="auto"/>
                        <w:right w:val="none" w:sz="0" w:space="0" w:color="auto"/>
                      </w:divBdr>
                    </w:div>
                  </w:divsChild>
                </w:div>
                <w:div w:id="1816951156">
                  <w:marLeft w:val="0"/>
                  <w:marRight w:val="0"/>
                  <w:marTop w:val="0"/>
                  <w:marBottom w:val="0"/>
                  <w:divBdr>
                    <w:top w:val="none" w:sz="0" w:space="0" w:color="auto"/>
                    <w:left w:val="none" w:sz="0" w:space="0" w:color="auto"/>
                    <w:bottom w:val="none" w:sz="0" w:space="0" w:color="auto"/>
                    <w:right w:val="none" w:sz="0" w:space="0" w:color="auto"/>
                  </w:divBdr>
                  <w:divsChild>
                    <w:div w:id="1067873451">
                      <w:marLeft w:val="0"/>
                      <w:marRight w:val="0"/>
                      <w:marTop w:val="0"/>
                      <w:marBottom w:val="0"/>
                      <w:divBdr>
                        <w:top w:val="none" w:sz="0" w:space="0" w:color="auto"/>
                        <w:left w:val="none" w:sz="0" w:space="0" w:color="auto"/>
                        <w:bottom w:val="none" w:sz="0" w:space="0" w:color="auto"/>
                        <w:right w:val="none" w:sz="0" w:space="0" w:color="auto"/>
                      </w:divBdr>
                    </w:div>
                  </w:divsChild>
                </w:div>
                <w:div w:id="689647071">
                  <w:marLeft w:val="0"/>
                  <w:marRight w:val="0"/>
                  <w:marTop w:val="0"/>
                  <w:marBottom w:val="0"/>
                  <w:divBdr>
                    <w:top w:val="none" w:sz="0" w:space="0" w:color="auto"/>
                    <w:left w:val="none" w:sz="0" w:space="0" w:color="auto"/>
                    <w:bottom w:val="none" w:sz="0" w:space="0" w:color="auto"/>
                    <w:right w:val="none" w:sz="0" w:space="0" w:color="auto"/>
                  </w:divBdr>
                  <w:divsChild>
                    <w:div w:id="134565044">
                      <w:marLeft w:val="0"/>
                      <w:marRight w:val="0"/>
                      <w:marTop w:val="0"/>
                      <w:marBottom w:val="0"/>
                      <w:divBdr>
                        <w:top w:val="none" w:sz="0" w:space="0" w:color="auto"/>
                        <w:left w:val="none" w:sz="0" w:space="0" w:color="auto"/>
                        <w:bottom w:val="none" w:sz="0" w:space="0" w:color="auto"/>
                        <w:right w:val="none" w:sz="0" w:space="0" w:color="auto"/>
                      </w:divBdr>
                    </w:div>
                  </w:divsChild>
                </w:div>
                <w:div w:id="1527404355">
                  <w:marLeft w:val="0"/>
                  <w:marRight w:val="0"/>
                  <w:marTop w:val="0"/>
                  <w:marBottom w:val="0"/>
                  <w:divBdr>
                    <w:top w:val="none" w:sz="0" w:space="0" w:color="auto"/>
                    <w:left w:val="none" w:sz="0" w:space="0" w:color="auto"/>
                    <w:bottom w:val="none" w:sz="0" w:space="0" w:color="auto"/>
                    <w:right w:val="none" w:sz="0" w:space="0" w:color="auto"/>
                  </w:divBdr>
                  <w:divsChild>
                    <w:div w:id="1676490952">
                      <w:marLeft w:val="0"/>
                      <w:marRight w:val="0"/>
                      <w:marTop w:val="0"/>
                      <w:marBottom w:val="0"/>
                      <w:divBdr>
                        <w:top w:val="none" w:sz="0" w:space="0" w:color="auto"/>
                        <w:left w:val="none" w:sz="0" w:space="0" w:color="auto"/>
                        <w:bottom w:val="none" w:sz="0" w:space="0" w:color="auto"/>
                        <w:right w:val="none" w:sz="0" w:space="0" w:color="auto"/>
                      </w:divBdr>
                    </w:div>
                  </w:divsChild>
                </w:div>
                <w:div w:id="772677132">
                  <w:marLeft w:val="0"/>
                  <w:marRight w:val="0"/>
                  <w:marTop w:val="0"/>
                  <w:marBottom w:val="0"/>
                  <w:divBdr>
                    <w:top w:val="none" w:sz="0" w:space="0" w:color="auto"/>
                    <w:left w:val="none" w:sz="0" w:space="0" w:color="auto"/>
                    <w:bottom w:val="none" w:sz="0" w:space="0" w:color="auto"/>
                    <w:right w:val="none" w:sz="0" w:space="0" w:color="auto"/>
                  </w:divBdr>
                  <w:divsChild>
                    <w:div w:id="1407994076">
                      <w:marLeft w:val="0"/>
                      <w:marRight w:val="0"/>
                      <w:marTop w:val="0"/>
                      <w:marBottom w:val="0"/>
                      <w:divBdr>
                        <w:top w:val="none" w:sz="0" w:space="0" w:color="auto"/>
                        <w:left w:val="none" w:sz="0" w:space="0" w:color="auto"/>
                        <w:bottom w:val="none" w:sz="0" w:space="0" w:color="auto"/>
                        <w:right w:val="none" w:sz="0" w:space="0" w:color="auto"/>
                      </w:divBdr>
                    </w:div>
                  </w:divsChild>
                </w:div>
                <w:div w:id="498034513">
                  <w:marLeft w:val="0"/>
                  <w:marRight w:val="0"/>
                  <w:marTop w:val="0"/>
                  <w:marBottom w:val="0"/>
                  <w:divBdr>
                    <w:top w:val="none" w:sz="0" w:space="0" w:color="auto"/>
                    <w:left w:val="none" w:sz="0" w:space="0" w:color="auto"/>
                    <w:bottom w:val="none" w:sz="0" w:space="0" w:color="auto"/>
                    <w:right w:val="none" w:sz="0" w:space="0" w:color="auto"/>
                  </w:divBdr>
                  <w:divsChild>
                    <w:div w:id="1149979210">
                      <w:marLeft w:val="0"/>
                      <w:marRight w:val="0"/>
                      <w:marTop w:val="0"/>
                      <w:marBottom w:val="0"/>
                      <w:divBdr>
                        <w:top w:val="none" w:sz="0" w:space="0" w:color="auto"/>
                        <w:left w:val="none" w:sz="0" w:space="0" w:color="auto"/>
                        <w:bottom w:val="none" w:sz="0" w:space="0" w:color="auto"/>
                        <w:right w:val="none" w:sz="0" w:space="0" w:color="auto"/>
                      </w:divBdr>
                    </w:div>
                  </w:divsChild>
                </w:div>
                <w:div w:id="1476407314">
                  <w:marLeft w:val="0"/>
                  <w:marRight w:val="0"/>
                  <w:marTop w:val="0"/>
                  <w:marBottom w:val="0"/>
                  <w:divBdr>
                    <w:top w:val="none" w:sz="0" w:space="0" w:color="auto"/>
                    <w:left w:val="none" w:sz="0" w:space="0" w:color="auto"/>
                    <w:bottom w:val="none" w:sz="0" w:space="0" w:color="auto"/>
                    <w:right w:val="none" w:sz="0" w:space="0" w:color="auto"/>
                  </w:divBdr>
                  <w:divsChild>
                    <w:div w:id="835808149">
                      <w:marLeft w:val="0"/>
                      <w:marRight w:val="0"/>
                      <w:marTop w:val="0"/>
                      <w:marBottom w:val="0"/>
                      <w:divBdr>
                        <w:top w:val="none" w:sz="0" w:space="0" w:color="auto"/>
                        <w:left w:val="none" w:sz="0" w:space="0" w:color="auto"/>
                        <w:bottom w:val="none" w:sz="0" w:space="0" w:color="auto"/>
                        <w:right w:val="none" w:sz="0" w:space="0" w:color="auto"/>
                      </w:divBdr>
                    </w:div>
                  </w:divsChild>
                </w:div>
                <w:div w:id="625619817">
                  <w:marLeft w:val="0"/>
                  <w:marRight w:val="0"/>
                  <w:marTop w:val="0"/>
                  <w:marBottom w:val="0"/>
                  <w:divBdr>
                    <w:top w:val="none" w:sz="0" w:space="0" w:color="auto"/>
                    <w:left w:val="none" w:sz="0" w:space="0" w:color="auto"/>
                    <w:bottom w:val="none" w:sz="0" w:space="0" w:color="auto"/>
                    <w:right w:val="none" w:sz="0" w:space="0" w:color="auto"/>
                  </w:divBdr>
                  <w:divsChild>
                    <w:div w:id="892083500">
                      <w:marLeft w:val="0"/>
                      <w:marRight w:val="0"/>
                      <w:marTop w:val="0"/>
                      <w:marBottom w:val="0"/>
                      <w:divBdr>
                        <w:top w:val="none" w:sz="0" w:space="0" w:color="auto"/>
                        <w:left w:val="none" w:sz="0" w:space="0" w:color="auto"/>
                        <w:bottom w:val="none" w:sz="0" w:space="0" w:color="auto"/>
                        <w:right w:val="none" w:sz="0" w:space="0" w:color="auto"/>
                      </w:divBdr>
                    </w:div>
                  </w:divsChild>
                </w:div>
                <w:div w:id="2076971937">
                  <w:marLeft w:val="0"/>
                  <w:marRight w:val="0"/>
                  <w:marTop w:val="0"/>
                  <w:marBottom w:val="0"/>
                  <w:divBdr>
                    <w:top w:val="none" w:sz="0" w:space="0" w:color="auto"/>
                    <w:left w:val="none" w:sz="0" w:space="0" w:color="auto"/>
                    <w:bottom w:val="none" w:sz="0" w:space="0" w:color="auto"/>
                    <w:right w:val="none" w:sz="0" w:space="0" w:color="auto"/>
                  </w:divBdr>
                  <w:divsChild>
                    <w:div w:id="1720125967">
                      <w:marLeft w:val="0"/>
                      <w:marRight w:val="0"/>
                      <w:marTop w:val="0"/>
                      <w:marBottom w:val="0"/>
                      <w:divBdr>
                        <w:top w:val="none" w:sz="0" w:space="0" w:color="auto"/>
                        <w:left w:val="none" w:sz="0" w:space="0" w:color="auto"/>
                        <w:bottom w:val="none" w:sz="0" w:space="0" w:color="auto"/>
                        <w:right w:val="none" w:sz="0" w:space="0" w:color="auto"/>
                      </w:divBdr>
                    </w:div>
                  </w:divsChild>
                </w:div>
                <w:div w:id="1795438758">
                  <w:marLeft w:val="0"/>
                  <w:marRight w:val="0"/>
                  <w:marTop w:val="0"/>
                  <w:marBottom w:val="0"/>
                  <w:divBdr>
                    <w:top w:val="none" w:sz="0" w:space="0" w:color="auto"/>
                    <w:left w:val="none" w:sz="0" w:space="0" w:color="auto"/>
                    <w:bottom w:val="none" w:sz="0" w:space="0" w:color="auto"/>
                    <w:right w:val="none" w:sz="0" w:space="0" w:color="auto"/>
                  </w:divBdr>
                  <w:divsChild>
                    <w:div w:id="46298940">
                      <w:marLeft w:val="0"/>
                      <w:marRight w:val="0"/>
                      <w:marTop w:val="0"/>
                      <w:marBottom w:val="0"/>
                      <w:divBdr>
                        <w:top w:val="none" w:sz="0" w:space="0" w:color="auto"/>
                        <w:left w:val="none" w:sz="0" w:space="0" w:color="auto"/>
                        <w:bottom w:val="none" w:sz="0" w:space="0" w:color="auto"/>
                        <w:right w:val="none" w:sz="0" w:space="0" w:color="auto"/>
                      </w:divBdr>
                    </w:div>
                  </w:divsChild>
                </w:div>
                <w:div w:id="1853491012">
                  <w:marLeft w:val="0"/>
                  <w:marRight w:val="0"/>
                  <w:marTop w:val="0"/>
                  <w:marBottom w:val="0"/>
                  <w:divBdr>
                    <w:top w:val="none" w:sz="0" w:space="0" w:color="auto"/>
                    <w:left w:val="none" w:sz="0" w:space="0" w:color="auto"/>
                    <w:bottom w:val="none" w:sz="0" w:space="0" w:color="auto"/>
                    <w:right w:val="none" w:sz="0" w:space="0" w:color="auto"/>
                  </w:divBdr>
                  <w:divsChild>
                    <w:div w:id="1336228224">
                      <w:marLeft w:val="0"/>
                      <w:marRight w:val="0"/>
                      <w:marTop w:val="0"/>
                      <w:marBottom w:val="0"/>
                      <w:divBdr>
                        <w:top w:val="none" w:sz="0" w:space="0" w:color="auto"/>
                        <w:left w:val="none" w:sz="0" w:space="0" w:color="auto"/>
                        <w:bottom w:val="none" w:sz="0" w:space="0" w:color="auto"/>
                        <w:right w:val="none" w:sz="0" w:space="0" w:color="auto"/>
                      </w:divBdr>
                    </w:div>
                  </w:divsChild>
                </w:div>
                <w:div w:id="1602226980">
                  <w:marLeft w:val="0"/>
                  <w:marRight w:val="0"/>
                  <w:marTop w:val="0"/>
                  <w:marBottom w:val="0"/>
                  <w:divBdr>
                    <w:top w:val="none" w:sz="0" w:space="0" w:color="auto"/>
                    <w:left w:val="none" w:sz="0" w:space="0" w:color="auto"/>
                    <w:bottom w:val="none" w:sz="0" w:space="0" w:color="auto"/>
                    <w:right w:val="none" w:sz="0" w:space="0" w:color="auto"/>
                  </w:divBdr>
                  <w:divsChild>
                    <w:div w:id="984894972">
                      <w:marLeft w:val="0"/>
                      <w:marRight w:val="0"/>
                      <w:marTop w:val="0"/>
                      <w:marBottom w:val="0"/>
                      <w:divBdr>
                        <w:top w:val="none" w:sz="0" w:space="0" w:color="auto"/>
                        <w:left w:val="none" w:sz="0" w:space="0" w:color="auto"/>
                        <w:bottom w:val="none" w:sz="0" w:space="0" w:color="auto"/>
                        <w:right w:val="none" w:sz="0" w:space="0" w:color="auto"/>
                      </w:divBdr>
                    </w:div>
                  </w:divsChild>
                </w:div>
                <w:div w:id="240989378">
                  <w:marLeft w:val="0"/>
                  <w:marRight w:val="0"/>
                  <w:marTop w:val="0"/>
                  <w:marBottom w:val="0"/>
                  <w:divBdr>
                    <w:top w:val="none" w:sz="0" w:space="0" w:color="auto"/>
                    <w:left w:val="none" w:sz="0" w:space="0" w:color="auto"/>
                    <w:bottom w:val="none" w:sz="0" w:space="0" w:color="auto"/>
                    <w:right w:val="none" w:sz="0" w:space="0" w:color="auto"/>
                  </w:divBdr>
                  <w:divsChild>
                    <w:div w:id="2041664535">
                      <w:marLeft w:val="0"/>
                      <w:marRight w:val="0"/>
                      <w:marTop w:val="0"/>
                      <w:marBottom w:val="0"/>
                      <w:divBdr>
                        <w:top w:val="none" w:sz="0" w:space="0" w:color="auto"/>
                        <w:left w:val="none" w:sz="0" w:space="0" w:color="auto"/>
                        <w:bottom w:val="none" w:sz="0" w:space="0" w:color="auto"/>
                        <w:right w:val="none" w:sz="0" w:space="0" w:color="auto"/>
                      </w:divBdr>
                    </w:div>
                  </w:divsChild>
                </w:div>
                <w:div w:id="1545630369">
                  <w:marLeft w:val="0"/>
                  <w:marRight w:val="0"/>
                  <w:marTop w:val="0"/>
                  <w:marBottom w:val="0"/>
                  <w:divBdr>
                    <w:top w:val="none" w:sz="0" w:space="0" w:color="auto"/>
                    <w:left w:val="none" w:sz="0" w:space="0" w:color="auto"/>
                    <w:bottom w:val="none" w:sz="0" w:space="0" w:color="auto"/>
                    <w:right w:val="none" w:sz="0" w:space="0" w:color="auto"/>
                  </w:divBdr>
                  <w:divsChild>
                    <w:div w:id="465785080">
                      <w:marLeft w:val="0"/>
                      <w:marRight w:val="0"/>
                      <w:marTop w:val="0"/>
                      <w:marBottom w:val="0"/>
                      <w:divBdr>
                        <w:top w:val="none" w:sz="0" w:space="0" w:color="auto"/>
                        <w:left w:val="none" w:sz="0" w:space="0" w:color="auto"/>
                        <w:bottom w:val="none" w:sz="0" w:space="0" w:color="auto"/>
                        <w:right w:val="none" w:sz="0" w:space="0" w:color="auto"/>
                      </w:divBdr>
                    </w:div>
                  </w:divsChild>
                </w:div>
                <w:div w:id="1160581476">
                  <w:marLeft w:val="0"/>
                  <w:marRight w:val="0"/>
                  <w:marTop w:val="0"/>
                  <w:marBottom w:val="0"/>
                  <w:divBdr>
                    <w:top w:val="none" w:sz="0" w:space="0" w:color="auto"/>
                    <w:left w:val="none" w:sz="0" w:space="0" w:color="auto"/>
                    <w:bottom w:val="none" w:sz="0" w:space="0" w:color="auto"/>
                    <w:right w:val="none" w:sz="0" w:space="0" w:color="auto"/>
                  </w:divBdr>
                  <w:divsChild>
                    <w:div w:id="836767280">
                      <w:marLeft w:val="0"/>
                      <w:marRight w:val="0"/>
                      <w:marTop w:val="0"/>
                      <w:marBottom w:val="0"/>
                      <w:divBdr>
                        <w:top w:val="none" w:sz="0" w:space="0" w:color="auto"/>
                        <w:left w:val="none" w:sz="0" w:space="0" w:color="auto"/>
                        <w:bottom w:val="none" w:sz="0" w:space="0" w:color="auto"/>
                        <w:right w:val="none" w:sz="0" w:space="0" w:color="auto"/>
                      </w:divBdr>
                    </w:div>
                  </w:divsChild>
                </w:div>
                <w:div w:id="1217010289">
                  <w:marLeft w:val="0"/>
                  <w:marRight w:val="0"/>
                  <w:marTop w:val="0"/>
                  <w:marBottom w:val="0"/>
                  <w:divBdr>
                    <w:top w:val="none" w:sz="0" w:space="0" w:color="auto"/>
                    <w:left w:val="none" w:sz="0" w:space="0" w:color="auto"/>
                    <w:bottom w:val="none" w:sz="0" w:space="0" w:color="auto"/>
                    <w:right w:val="none" w:sz="0" w:space="0" w:color="auto"/>
                  </w:divBdr>
                  <w:divsChild>
                    <w:div w:id="1213078452">
                      <w:marLeft w:val="0"/>
                      <w:marRight w:val="0"/>
                      <w:marTop w:val="0"/>
                      <w:marBottom w:val="0"/>
                      <w:divBdr>
                        <w:top w:val="none" w:sz="0" w:space="0" w:color="auto"/>
                        <w:left w:val="none" w:sz="0" w:space="0" w:color="auto"/>
                        <w:bottom w:val="none" w:sz="0" w:space="0" w:color="auto"/>
                        <w:right w:val="none" w:sz="0" w:space="0" w:color="auto"/>
                      </w:divBdr>
                    </w:div>
                  </w:divsChild>
                </w:div>
                <w:div w:id="1484814371">
                  <w:marLeft w:val="0"/>
                  <w:marRight w:val="0"/>
                  <w:marTop w:val="0"/>
                  <w:marBottom w:val="0"/>
                  <w:divBdr>
                    <w:top w:val="none" w:sz="0" w:space="0" w:color="auto"/>
                    <w:left w:val="none" w:sz="0" w:space="0" w:color="auto"/>
                    <w:bottom w:val="none" w:sz="0" w:space="0" w:color="auto"/>
                    <w:right w:val="none" w:sz="0" w:space="0" w:color="auto"/>
                  </w:divBdr>
                  <w:divsChild>
                    <w:div w:id="1799761272">
                      <w:marLeft w:val="0"/>
                      <w:marRight w:val="0"/>
                      <w:marTop w:val="0"/>
                      <w:marBottom w:val="0"/>
                      <w:divBdr>
                        <w:top w:val="none" w:sz="0" w:space="0" w:color="auto"/>
                        <w:left w:val="none" w:sz="0" w:space="0" w:color="auto"/>
                        <w:bottom w:val="none" w:sz="0" w:space="0" w:color="auto"/>
                        <w:right w:val="none" w:sz="0" w:space="0" w:color="auto"/>
                      </w:divBdr>
                    </w:div>
                  </w:divsChild>
                </w:div>
                <w:div w:id="724911264">
                  <w:marLeft w:val="0"/>
                  <w:marRight w:val="0"/>
                  <w:marTop w:val="0"/>
                  <w:marBottom w:val="0"/>
                  <w:divBdr>
                    <w:top w:val="none" w:sz="0" w:space="0" w:color="auto"/>
                    <w:left w:val="none" w:sz="0" w:space="0" w:color="auto"/>
                    <w:bottom w:val="none" w:sz="0" w:space="0" w:color="auto"/>
                    <w:right w:val="none" w:sz="0" w:space="0" w:color="auto"/>
                  </w:divBdr>
                  <w:divsChild>
                    <w:div w:id="359166338">
                      <w:marLeft w:val="0"/>
                      <w:marRight w:val="0"/>
                      <w:marTop w:val="0"/>
                      <w:marBottom w:val="0"/>
                      <w:divBdr>
                        <w:top w:val="none" w:sz="0" w:space="0" w:color="auto"/>
                        <w:left w:val="none" w:sz="0" w:space="0" w:color="auto"/>
                        <w:bottom w:val="none" w:sz="0" w:space="0" w:color="auto"/>
                        <w:right w:val="none" w:sz="0" w:space="0" w:color="auto"/>
                      </w:divBdr>
                    </w:div>
                  </w:divsChild>
                </w:div>
                <w:div w:id="718480825">
                  <w:marLeft w:val="0"/>
                  <w:marRight w:val="0"/>
                  <w:marTop w:val="0"/>
                  <w:marBottom w:val="0"/>
                  <w:divBdr>
                    <w:top w:val="none" w:sz="0" w:space="0" w:color="auto"/>
                    <w:left w:val="none" w:sz="0" w:space="0" w:color="auto"/>
                    <w:bottom w:val="none" w:sz="0" w:space="0" w:color="auto"/>
                    <w:right w:val="none" w:sz="0" w:space="0" w:color="auto"/>
                  </w:divBdr>
                  <w:divsChild>
                    <w:div w:id="1117484538">
                      <w:marLeft w:val="0"/>
                      <w:marRight w:val="0"/>
                      <w:marTop w:val="0"/>
                      <w:marBottom w:val="0"/>
                      <w:divBdr>
                        <w:top w:val="none" w:sz="0" w:space="0" w:color="auto"/>
                        <w:left w:val="none" w:sz="0" w:space="0" w:color="auto"/>
                        <w:bottom w:val="none" w:sz="0" w:space="0" w:color="auto"/>
                        <w:right w:val="none" w:sz="0" w:space="0" w:color="auto"/>
                      </w:divBdr>
                    </w:div>
                  </w:divsChild>
                </w:div>
                <w:div w:id="2008050143">
                  <w:marLeft w:val="0"/>
                  <w:marRight w:val="0"/>
                  <w:marTop w:val="0"/>
                  <w:marBottom w:val="0"/>
                  <w:divBdr>
                    <w:top w:val="none" w:sz="0" w:space="0" w:color="auto"/>
                    <w:left w:val="none" w:sz="0" w:space="0" w:color="auto"/>
                    <w:bottom w:val="none" w:sz="0" w:space="0" w:color="auto"/>
                    <w:right w:val="none" w:sz="0" w:space="0" w:color="auto"/>
                  </w:divBdr>
                  <w:divsChild>
                    <w:div w:id="1351179267">
                      <w:marLeft w:val="0"/>
                      <w:marRight w:val="0"/>
                      <w:marTop w:val="0"/>
                      <w:marBottom w:val="0"/>
                      <w:divBdr>
                        <w:top w:val="none" w:sz="0" w:space="0" w:color="auto"/>
                        <w:left w:val="none" w:sz="0" w:space="0" w:color="auto"/>
                        <w:bottom w:val="none" w:sz="0" w:space="0" w:color="auto"/>
                        <w:right w:val="none" w:sz="0" w:space="0" w:color="auto"/>
                      </w:divBdr>
                    </w:div>
                  </w:divsChild>
                </w:div>
                <w:div w:id="1531263033">
                  <w:marLeft w:val="0"/>
                  <w:marRight w:val="0"/>
                  <w:marTop w:val="0"/>
                  <w:marBottom w:val="0"/>
                  <w:divBdr>
                    <w:top w:val="none" w:sz="0" w:space="0" w:color="auto"/>
                    <w:left w:val="none" w:sz="0" w:space="0" w:color="auto"/>
                    <w:bottom w:val="none" w:sz="0" w:space="0" w:color="auto"/>
                    <w:right w:val="none" w:sz="0" w:space="0" w:color="auto"/>
                  </w:divBdr>
                  <w:divsChild>
                    <w:div w:id="773091148">
                      <w:marLeft w:val="0"/>
                      <w:marRight w:val="0"/>
                      <w:marTop w:val="0"/>
                      <w:marBottom w:val="0"/>
                      <w:divBdr>
                        <w:top w:val="none" w:sz="0" w:space="0" w:color="auto"/>
                        <w:left w:val="none" w:sz="0" w:space="0" w:color="auto"/>
                        <w:bottom w:val="none" w:sz="0" w:space="0" w:color="auto"/>
                        <w:right w:val="none" w:sz="0" w:space="0" w:color="auto"/>
                      </w:divBdr>
                    </w:div>
                  </w:divsChild>
                </w:div>
                <w:div w:id="798838558">
                  <w:marLeft w:val="0"/>
                  <w:marRight w:val="0"/>
                  <w:marTop w:val="0"/>
                  <w:marBottom w:val="0"/>
                  <w:divBdr>
                    <w:top w:val="none" w:sz="0" w:space="0" w:color="auto"/>
                    <w:left w:val="none" w:sz="0" w:space="0" w:color="auto"/>
                    <w:bottom w:val="none" w:sz="0" w:space="0" w:color="auto"/>
                    <w:right w:val="none" w:sz="0" w:space="0" w:color="auto"/>
                  </w:divBdr>
                  <w:divsChild>
                    <w:div w:id="242573246">
                      <w:marLeft w:val="0"/>
                      <w:marRight w:val="0"/>
                      <w:marTop w:val="0"/>
                      <w:marBottom w:val="0"/>
                      <w:divBdr>
                        <w:top w:val="none" w:sz="0" w:space="0" w:color="auto"/>
                        <w:left w:val="none" w:sz="0" w:space="0" w:color="auto"/>
                        <w:bottom w:val="none" w:sz="0" w:space="0" w:color="auto"/>
                        <w:right w:val="none" w:sz="0" w:space="0" w:color="auto"/>
                      </w:divBdr>
                    </w:div>
                  </w:divsChild>
                </w:div>
                <w:div w:id="904217504">
                  <w:marLeft w:val="0"/>
                  <w:marRight w:val="0"/>
                  <w:marTop w:val="0"/>
                  <w:marBottom w:val="0"/>
                  <w:divBdr>
                    <w:top w:val="none" w:sz="0" w:space="0" w:color="auto"/>
                    <w:left w:val="none" w:sz="0" w:space="0" w:color="auto"/>
                    <w:bottom w:val="none" w:sz="0" w:space="0" w:color="auto"/>
                    <w:right w:val="none" w:sz="0" w:space="0" w:color="auto"/>
                  </w:divBdr>
                  <w:divsChild>
                    <w:div w:id="1203518256">
                      <w:marLeft w:val="0"/>
                      <w:marRight w:val="0"/>
                      <w:marTop w:val="0"/>
                      <w:marBottom w:val="0"/>
                      <w:divBdr>
                        <w:top w:val="none" w:sz="0" w:space="0" w:color="auto"/>
                        <w:left w:val="none" w:sz="0" w:space="0" w:color="auto"/>
                        <w:bottom w:val="none" w:sz="0" w:space="0" w:color="auto"/>
                        <w:right w:val="none" w:sz="0" w:space="0" w:color="auto"/>
                      </w:divBdr>
                    </w:div>
                  </w:divsChild>
                </w:div>
                <w:div w:id="1376811995">
                  <w:marLeft w:val="0"/>
                  <w:marRight w:val="0"/>
                  <w:marTop w:val="0"/>
                  <w:marBottom w:val="0"/>
                  <w:divBdr>
                    <w:top w:val="none" w:sz="0" w:space="0" w:color="auto"/>
                    <w:left w:val="none" w:sz="0" w:space="0" w:color="auto"/>
                    <w:bottom w:val="none" w:sz="0" w:space="0" w:color="auto"/>
                    <w:right w:val="none" w:sz="0" w:space="0" w:color="auto"/>
                  </w:divBdr>
                  <w:divsChild>
                    <w:div w:id="1722249042">
                      <w:marLeft w:val="0"/>
                      <w:marRight w:val="0"/>
                      <w:marTop w:val="0"/>
                      <w:marBottom w:val="0"/>
                      <w:divBdr>
                        <w:top w:val="none" w:sz="0" w:space="0" w:color="auto"/>
                        <w:left w:val="none" w:sz="0" w:space="0" w:color="auto"/>
                        <w:bottom w:val="none" w:sz="0" w:space="0" w:color="auto"/>
                        <w:right w:val="none" w:sz="0" w:space="0" w:color="auto"/>
                      </w:divBdr>
                    </w:div>
                  </w:divsChild>
                </w:div>
                <w:div w:id="1333142594">
                  <w:marLeft w:val="0"/>
                  <w:marRight w:val="0"/>
                  <w:marTop w:val="0"/>
                  <w:marBottom w:val="0"/>
                  <w:divBdr>
                    <w:top w:val="none" w:sz="0" w:space="0" w:color="auto"/>
                    <w:left w:val="none" w:sz="0" w:space="0" w:color="auto"/>
                    <w:bottom w:val="none" w:sz="0" w:space="0" w:color="auto"/>
                    <w:right w:val="none" w:sz="0" w:space="0" w:color="auto"/>
                  </w:divBdr>
                  <w:divsChild>
                    <w:div w:id="1060203533">
                      <w:marLeft w:val="0"/>
                      <w:marRight w:val="0"/>
                      <w:marTop w:val="0"/>
                      <w:marBottom w:val="0"/>
                      <w:divBdr>
                        <w:top w:val="none" w:sz="0" w:space="0" w:color="auto"/>
                        <w:left w:val="none" w:sz="0" w:space="0" w:color="auto"/>
                        <w:bottom w:val="none" w:sz="0" w:space="0" w:color="auto"/>
                        <w:right w:val="none" w:sz="0" w:space="0" w:color="auto"/>
                      </w:divBdr>
                    </w:div>
                  </w:divsChild>
                </w:div>
                <w:div w:id="2077237951">
                  <w:marLeft w:val="0"/>
                  <w:marRight w:val="0"/>
                  <w:marTop w:val="0"/>
                  <w:marBottom w:val="0"/>
                  <w:divBdr>
                    <w:top w:val="none" w:sz="0" w:space="0" w:color="auto"/>
                    <w:left w:val="none" w:sz="0" w:space="0" w:color="auto"/>
                    <w:bottom w:val="none" w:sz="0" w:space="0" w:color="auto"/>
                    <w:right w:val="none" w:sz="0" w:space="0" w:color="auto"/>
                  </w:divBdr>
                  <w:divsChild>
                    <w:div w:id="267348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1683327">
          <w:marLeft w:val="0"/>
          <w:marRight w:val="0"/>
          <w:marTop w:val="0"/>
          <w:marBottom w:val="0"/>
          <w:divBdr>
            <w:top w:val="none" w:sz="0" w:space="0" w:color="auto"/>
            <w:left w:val="none" w:sz="0" w:space="0" w:color="auto"/>
            <w:bottom w:val="none" w:sz="0" w:space="0" w:color="auto"/>
            <w:right w:val="none" w:sz="0" w:space="0" w:color="auto"/>
          </w:divBdr>
        </w:div>
        <w:div w:id="31924109">
          <w:marLeft w:val="0"/>
          <w:marRight w:val="0"/>
          <w:marTop w:val="0"/>
          <w:marBottom w:val="0"/>
          <w:divBdr>
            <w:top w:val="none" w:sz="0" w:space="0" w:color="auto"/>
            <w:left w:val="none" w:sz="0" w:space="0" w:color="auto"/>
            <w:bottom w:val="none" w:sz="0" w:space="0" w:color="auto"/>
            <w:right w:val="none" w:sz="0" w:space="0" w:color="auto"/>
          </w:divBdr>
        </w:div>
        <w:div w:id="434179169">
          <w:marLeft w:val="0"/>
          <w:marRight w:val="0"/>
          <w:marTop w:val="0"/>
          <w:marBottom w:val="0"/>
          <w:divBdr>
            <w:top w:val="none" w:sz="0" w:space="0" w:color="auto"/>
            <w:left w:val="none" w:sz="0" w:space="0" w:color="auto"/>
            <w:bottom w:val="none" w:sz="0" w:space="0" w:color="auto"/>
            <w:right w:val="none" w:sz="0" w:space="0" w:color="auto"/>
          </w:divBdr>
          <w:divsChild>
            <w:div w:id="989403572">
              <w:marLeft w:val="-75"/>
              <w:marRight w:val="0"/>
              <w:marTop w:val="30"/>
              <w:marBottom w:val="30"/>
              <w:divBdr>
                <w:top w:val="none" w:sz="0" w:space="0" w:color="auto"/>
                <w:left w:val="none" w:sz="0" w:space="0" w:color="auto"/>
                <w:bottom w:val="none" w:sz="0" w:space="0" w:color="auto"/>
                <w:right w:val="none" w:sz="0" w:space="0" w:color="auto"/>
              </w:divBdr>
              <w:divsChild>
                <w:div w:id="1916895195">
                  <w:marLeft w:val="0"/>
                  <w:marRight w:val="0"/>
                  <w:marTop w:val="0"/>
                  <w:marBottom w:val="0"/>
                  <w:divBdr>
                    <w:top w:val="none" w:sz="0" w:space="0" w:color="auto"/>
                    <w:left w:val="none" w:sz="0" w:space="0" w:color="auto"/>
                    <w:bottom w:val="none" w:sz="0" w:space="0" w:color="auto"/>
                    <w:right w:val="none" w:sz="0" w:space="0" w:color="auto"/>
                  </w:divBdr>
                  <w:divsChild>
                    <w:div w:id="1788424952">
                      <w:marLeft w:val="0"/>
                      <w:marRight w:val="0"/>
                      <w:marTop w:val="0"/>
                      <w:marBottom w:val="0"/>
                      <w:divBdr>
                        <w:top w:val="none" w:sz="0" w:space="0" w:color="auto"/>
                        <w:left w:val="none" w:sz="0" w:space="0" w:color="auto"/>
                        <w:bottom w:val="none" w:sz="0" w:space="0" w:color="auto"/>
                        <w:right w:val="none" w:sz="0" w:space="0" w:color="auto"/>
                      </w:divBdr>
                    </w:div>
                  </w:divsChild>
                </w:div>
                <w:div w:id="1137722424">
                  <w:marLeft w:val="0"/>
                  <w:marRight w:val="0"/>
                  <w:marTop w:val="0"/>
                  <w:marBottom w:val="0"/>
                  <w:divBdr>
                    <w:top w:val="none" w:sz="0" w:space="0" w:color="auto"/>
                    <w:left w:val="none" w:sz="0" w:space="0" w:color="auto"/>
                    <w:bottom w:val="none" w:sz="0" w:space="0" w:color="auto"/>
                    <w:right w:val="none" w:sz="0" w:space="0" w:color="auto"/>
                  </w:divBdr>
                  <w:divsChild>
                    <w:div w:id="482280790">
                      <w:marLeft w:val="0"/>
                      <w:marRight w:val="0"/>
                      <w:marTop w:val="0"/>
                      <w:marBottom w:val="0"/>
                      <w:divBdr>
                        <w:top w:val="none" w:sz="0" w:space="0" w:color="auto"/>
                        <w:left w:val="none" w:sz="0" w:space="0" w:color="auto"/>
                        <w:bottom w:val="none" w:sz="0" w:space="0" w:color="auto"/>
                        <w:right w:val="none" w:sz="0" w:space="0" w:color="auto"/>
                      </w:divBdr>
                    </w:div>
                  </w:divsChild>
                </w:div>
                <w:div w:id="1880512647">
                  <w:marLeft w:val="0"/>
                  <w:marRight w:val="0"/>
                  <w:marTop w:val="0"/>
                  <w:marBottom w:val="0"/>
                  <w:divBdr>
                    <w:top w:val="none" w:sz="0" w:space="0" w:color="auto"/>
                    <w:left w:val="none" w:sz="0" w:space="0" w:color="auto"/>
                    <w:bottom w:val="none" w:sz="0" w:space="0" w:color="auto"/>
                    <w:right w:val="none" w:sz="0" w:space="0" w:color="auto"/>
                  </w:divBdr>
                  <w:divsChild>
                    <w:div w:id="669983986">
                      <w:marLeft w:val="0"/>
                      <w:marRight w:val="0"/>
                      <w:marTop w:val="0"/>
                      <w:marBottom w:val="0"/>
                      <w:divBdr>
                        <w:top w:val="none" w:sz="0" w:space="0" w:color="auto"/>
                        <w:left w:val="none" w:sz="0" w:space="0" w:color="auto"/>
                        <w:bottom w:val="none" w:sz="0" w:space="0" w:color="auto"/>
                        <w:right w:val="none" w:sz="0" w:space="0" w:color="auto"/>
                      </w:divBdr>
                    </w:div>
                  </w:divsChild>
                </w:div>
                <w:div w:id="1844273510">
                  <w:marLeft w:val="0"/>
                  <w:marRight w:val="0"/>
                  <w:marTop w:val="0"/>
                  <w:marBottom w:val="0"/>
                  <w:divBdr>
                    <w:top w:val="none" w:sz="0" w:space="0" w:color="auto"/>
                    <w:left w:val="none" w:sz="0" w:space="0" w:color="auto"/>
                    <w:bottom w:val="none" w:sz="0" w:space="0" w:color="auto"/>
                    <w:right w:val="none" w:sz="0" w:space="0" w:color="auto"/>
                  </w:divBdr>
                  <w:divsChild>
                    <w:div w:id="1535536062">
                      <w:marLeft w:val="0"/>
                      <w:marRight w:val="0"/>
                      <w:marTop w:val="0"/>
                      <w:marBottom w:val="0"/>
                      <w:divBdr>
                        <w:top w:val="none" w:sz="0" w:space="0" w:color="auto"/>
                        <w:left w:val="none" w:sz="0" w:space="0" w:color="auto"/>
                        <w:bottom w:val="none" w:sz="0" w:space="0" w:color="auto"/>
                        <w:right w:val="none" w:sz="0" w:space="0" w:color="auto"/>
                      </w:divBdr>
                    </w:div>
                  </w:divsChild>
                </w:div>
                <w:div w:id="632909055">
                  <w:marLeft w:val="0"/>
                  <w:marRight w:val="0"/>
                  <w:marTop w:val="0"/>
                  <w:marBottom w:val="0"/>
                  <w:divBdr>
                    <w:top w:val="none" w:sz="0" w:space="0" w:color="auto"/>
                    <w:left w:val="none" w:sz="0" w:space="0" w:color="auto"/>
                    <w:bottom w:val="none" w:sz="0" w:space="0" w:color="auto"/>
                    <w:right w:val="none" w:sz="0" w:space="0" w:color="auto"/>
                  </w:divBdr>
                  <w:divsChild>
                    <w:div w:id="953823933">
                      <w:marLeft w:val="0"/>
                      <w:marRight w:val="0"/>
                      <w:marTop w:val="0"/>
                      <w:marBottom w:val="0"/>
                      <w:divBdr>
                        <w:top w:val="none" w:sz="0" w:space="0" w:color="auto"/>
                        <w:left w:val="none" w:sz="0" w:space="0" w:color="auto"/>
                        <w:bottom w:val="none" w:sz="0" w:space="0" w:color="auto"/>
                        <w:right w:val="none" w:sz="0" w:space="0" w:color="auto"/>
                      </w:divBdr>
                    </w:div>
                  </w:divsChild>
                </w:div>
                <w:div w:id="163668006">
                  <w:marLeft w:val="0"/>
                  <w:marRight w:val="0"/>
                  <w:marTop w:val="0"/>
                  <w:marBottom w:val="0"/>
                  <w:divBdr>
                    <w:top w:val="none" w:sz="0" w:space="0" w:color="auto"/>
                    <w:left w:val="none" w:sz="0" w:space="0" w:color="auto"/>
                    <w:bottom w:val="none" w:sz="0" w:space="0" w:color="auto"/>
                    <w:right w:val="none" w:sz="0" w:space="0" w:color="auto"/>
                  </w:divBdr>
                  <w:divsChild>
                    <w:div w:id="506213306">
                      <w:marLeft w:val="0"/>
                      <w:marRight w:val="0"/>
                      <w:marTop w:val="0"/>
                      <w:marBottom w:val="0"/>
                      <w:divBdr>
                        <w:top w:val="none" w:sz="0" w:space="0" w:color="auto"/>
                        <w:left w:val="none" w:sz="0" w:space="0" w:color="auto"/>
                        <w:bottom w:val="none" w:sz="0" w:space="0" w:color="auto"/>
                        <w:right w:val="none" w:sz="0" w:space="0" w:color="auto"/>
                      </w:divBdr>
                    </w:div>
                  </w:divsChild>
                </w:div>
                <w:div w:id="1188834092">
                  <w:marLeft w:val="0"/>
                  <w:marRight w:val="0"/>
                  <w:marTop w:val="0"/>
                  <w:marBottom w:val="0"/>
                  <w:divBdr>
                    <w:top w:val="none" w:sz="0" w:space="0" w:color="auto"/>
                    <w:left w:val="none" w:sz="0" w:space="0" w:color="auto"/>
                    <w:bottom w:val="none" w:sz="0" w:space="0" w:color="auto"/>
                    <w:right w:val="none" w:sz="0" w:space="0" w:color="auto"/>
                  </w:divBdr>
                  <w:divsChild>
                    <w:div w:id="634482861">
                      <w:marLeft w:val="0"/>
                      <w:marRight w:val="0"/>
                      <w:marTop w:val="0"/>
                      <w:marBottom w:val="0"/>
                      <w:divBdr>
                        <w:top w:val="none" w:sz="0" w:space="0" w:color="auto"/>
                        <w:left w:val="none" w:sz="0" w:space="0" w:color="auto"/>
                        <w:bottom w:val="none" w:sz="0" w:space="0" w:color="auto"/>
                        <w:right w:val="none" w:sz="0" w:space="0" w:color="auto"/>
                      </w:divBdr>
                    </w:div>
                  </w:divsChild>
                </w:div>
                <w:div w:id="129910529">
                  <w:marLeft w:val="0"/>
                  <w:marRight w:val="0"/>
                  <w:marTop w:val="0"/>
                  <w:marBottom w:val="0"/>
                  <w:divBdr>
                    <w:top w:val="none" w:sz="0" w:space="0" w:color="auto"/>
                    <w:left w:val="none" w:sz="0" w:space="0" w:color="auto"/>
                    <w:bottom w:val="none" w:sz="0" w:space="0" w:color="auto"/>
                    <w:right w:val="none" w:sz="0" w:space="0" w:color="auto"/>
                  </w:divBdr>
                  <w:divsChild>
                    <w:div w:id="1555043650">
                      <w:marLeft w:val="0"/>
                      <w:marRight w:val="0"/>
                      <w:marTop w:val="0"/>
                      <w:marBottom w:val="0"/>
                      <w:divBdr>
                        <w:top w:val="none" w:sz="0" w:space="0" w:color="auto"/>
                        <w:left w:val="none" w:sz="0" w:space="0" w:color="auto"/>
                        <w:bottom w:val="none" w:sz="0" w:space="0" w:color="auto"/>
                        <w:right w:val="none" w:sz="0" w:space="0" w:color="auto"/>
                      </w:divBdr>
                    </w:div>
                  </w:divsChild>
                </w:div>
                <w:div w:id="1992249574">
                  <w:marLeft w:val="0"/>
                  <w:marRight w:val="0"/>
                  <w:marTop w:val="0"/>
                  <w:marBottom w:val="0"/>
                  <w:divBdr>
                    <w:top w:val="none" w:sz="0" w:space="0" w:color="auto"/>
                    <w:left w:val="none" w:sz="0" w:space="0" w:color="auto"/>
                    <w:bottom w:val="none" w:sz="0" w:space="0" w:color="auto"/>
                    <w:right w:val="none" w:sz="0" w:space="0" w:color="auto"/>
                  </w:divBdr>
                  <w:divsChild>
                    <w:div w:id="17972668">
                      <w:marLeft w:val="0"/>
                      <w:marRight w:val="0"/>
                      <w:marTop w:val="0"/>
                      <w:marBottom w:val="0"/>
                      <w:divBdr>
                        <w:top w:val="none" w:sz="0" w:space="0" w:color="auto"/>
                        <w:left w:val="none" w:sz="0" w:space="0" w:color="auto"/>
                        <w:bottom w:val="none" w:sz="0" w:space="0" w:color="auto"/>
                        <w:right w:val="none" w:sz="0" w:space="0" w:color="auto"/>
                      </w:divBdr>
                    </w:div>
                  </w:divsChild>
                </w:div>
                <w:div w:id="345206402">
                  <w:marLeft w:val="0"/>
                  <w:marRight w:val="0"/>
                  <w:marTop w:val="0"/>
                  <w:marBottom w:val="0"/>
                  <w:divBdr>
                    <w:top w:val="none" w:sz="0" w:space="0" w:color="auto"/>
                    <w:left w:val="none" w:sz="0" w:space="0" w:color="auto"/>
                    <w:bottom w:val="none" w:sz="0" w:space="0" w:color="auto"/>
                    <w:right w:val="none" w:sz="0" w:space="0" w:color="auto"/>
                  </w:divBdr>
                  <w:divsChild>
                    <w:div w:id="459685296">
                      <w:marLeft w:val="0"/>
                      <w:marRight w:val="0"/>
                      <w:marTop w:val="0"/>
                      <w:marBottom w:val="0"/>
                      <w:divBdr>
                        <w:top w:val="none" w:sz="0" w:space="0" w:color="auto"/>
                        <w:left w:val="none" w:sz="0" w:space="0" w:color="auto"/>
                        <w:bottom w:val="none" w:sz="0" w:space="0" w:color="auto"/>
                        <w:right w:val="none" w:sz="0" w:space="0" w:color="auto"/>
                      </w:divBdr>
                    </w:div>
                  </w:divsChild>
                </w:div>
                <w:div w:id="1256405405">
                  <w:marLeft w:val="0"/>
                  <w:marRight w:val="0"/>
                  <w:marTop w:val="0"/>
                  <w:marBottom w:val="0"/>
                  <w:divBdr>
                    <w:top w:val="none" w:sz="0" w:space="0" w:color="auto"/>
                    <w:left w:val="none" w:sz="0" w:space="0" w:color="auto"/>
                    <w:bottom w:val="none" w:sz="0" w:space="0" w:color="auto"/>
                    <w:right w:val="none" w:sz="0" w:space="0" w:color="auto"/>
                  </w:divBdr>
                  <w:divsChild>
                    <w:div w:id="706639005">
                      <w:marLeft w:val="0"/>
                      <w:marRight w:val="0"/>
                      <w:marTop w:val="0"/>
                      <w:marBottom w:val="0"/>
                      <w:divBdr>
                        <w:top w:val="none" w:sz="0" w:space="0" w:color="auto"/>
                        <w:left w:val="none" w:sz="0" w:space="0" w:color="auto"/>
                        <w:bottom w:val="none" w:sz="0" w:space="0" w:color="auto"/>
                        <w:right w:val="none" w:sz="0" w:space="0" w:color="auto"/>
                      </w:divBdr>
                    </w:div>
                  </w:divsChild>
                </w:div>
                <w:div w:id="2077048228">
                  <w:marLeft w:val="0"/>
                  <w:marRight w:val="0"/>
                  <w:marTop w:val="0"/>
                  <w:marBottom w:val="0"/>
                  <w:divBdr>
                    <w:top w:val="none" w:sz="0" w:space="0" w:color="auto"/>
                    <w:left w:val="none" w:sz="0" w:space="0" w:color="auto"/>
                    <w:bottom w:val="none" w:sz="0" w:space="0" w:color="auto"/>
                    <w:right w:val="none" w:sz="0" w:space="0" w:color="auto"/>
                  </w:divBdr>
                  <w:divsChild>
                    <w:div w:id="1117602567">
                      <w:marLeft w:val="0"/>
                      <w:marRight w:val="0"/>
                      <w:marTop w:val="0"/>
                      <w:marBottom w:val="0"/>
                      <w:divBdr>
                        <w:top w:val="none" w:sz="0" w:space="0" w:color="auto"/>
                        <w:left w:val="none" w:sz="0" w:space="0" w:color="auto"/>
                        <w:bottom w:val="none" w:sz="0" w:space="0" w:color="auto"/>
                        <w:right w:val="none" w:sz="0" w:space="0" w:color="auto"/>
                      </w:divBdr>
                    </w:div>
                  </w:divsChild>
                </w:div>
                <w:div w:id="742684736">
                  <w:marLeft w:val="0"/>
                  <w:marRight w:val="0"/>
                  <w:marTop w:val="0"/>
                  <w:marBottom w:val="0"/>
                  <w:divBdr>
                    <w:top w:val="none" w:sz="0" w:space="0" w:color="auto"/>
                    <w:left w:val="none" w:sz="0" w:space="0" w:color="auto"/>
                    <w:bottom w:val="none" w:sz="0" w:space="0" w:color="auto"/>
                    <w:right w:val="none" w:sz="0" w:space="0" w:color="auto"/>
                  </w:divBdr>
                  <w:divsChild>
                    <w:div w:id="1415282037">
                      <w:marLeft w:val="0"/>
                      <w:marRight w:val="0"/>
                      <w:marTop w:val="0"/>
                      <w:marBottom w:val="0"/>
                      <w:divBdr>
                        <w:top w:val="none" w:sz="0" w:space="0" w:color="auto"/>
                        <w:left w:val="none" w:sz="0" w:space="0" w:color="auto"/>
                        <w:bottom w:val="none" w:sz="0" w:space="0" w:color="auto"/>
                        <w:right w:val="none" w:sz="0" w:space="0" w:color="auto"/>
                      </w:divBdr>
                    </w:div>
                  </w:divsChild>
                </w:div>
                <w:div w:id="770593362">
                  <w:marLeft w:val="0"/>
                  <w:marRight w:val="0"/>
                  <w:marTop w:val="0"/>
                  <w:marBottom w:val="0"/>
                  <w:divBdr>
                    <w:top w:val="none" w:sz="0" w:space="0" w:color="auto"/>
                    <w:left w:val="none" w:sz="0" w:space="0" w:color="auto"/>
                    <w:bottom w:val="none" w:sz="0" w:space="0" w:color="auto"/>
                    <w:right w:val="none" w:sz="0" w:space="0" w:color="auto"/>
                  </w:divBdr>
                  <w:divsChild>
                    <w:div w:id="1279528895">
                      <w:marLeft w:val="0"/>
                      <w:marRight w:val="0"/>
                      <w:marTop w:val="0"/>
                      <w:marBottom w:val="0"/>
                      <w:divBdr>
                        <w:top w:val="none" w:sz="0" w:space="0" w:color="auto"/>
                        <w:left w:val="none" w:sz="0" w:space="0" w:color="auto"/>
                        <w:bottom w:val="none" w:sz="0" w:space="0" w:color="auto"/>
                        <w:right w:val="none" w:sz="0" w:space="0" w:color="auto"/>
                      </w:divBdr>
                    </w:div>
                  </w:divsChild>
                </w:div>
                <w:div w:id="1553345304">
                  <w:marLeft w:val="0"/>
                  <w:marRight w:val="0"/>
                  <w:marTop w:val="0"/>
                  <w:marBottom w:val="0"/>
                  <w:divBdr>
                    <w:top w:val="none" w:sz="0" w:space="0" w:color="auto"/>
                    <w:left w:val="none" w:sz="0" w:space="0" w:color="auto"/>
                    <w:bottom w:val="none" w:sz="0" w:space="0" w:color="auto"/>
                    <w:right w:val="none" w:sz="0" w:space="0" w:color="auto"/>
                  </w:divBdr>
                  <w:divsChild>
                    <w:div w:id="741759248">
                      <w:marLeft w:val="0"/>
                      <w:marRight w:val="0"/>
                      <w:marTop w:val="0"/>
                      <w:marBottom w:val="0"/>
                      <w:divBdr>
                        <w:top w:val="none" w:sz="0" w:space="0" w:color="auto"/>
                        <w:left w:val="none" w:sz="0" w:space="0" w:color="auto"/>
                        <w:bottom w:val="none" w:sz="0" w:space="0" w:color="auto"/>
                        <w:right w:val="none" w:sz="0" w:space="0" w:color="auto"/>
                      </w:divBdr>
                    </w:div>
                  </w:divsChild>
                </w:div>
                <w:div w:id="176627385">
                  <w:marLeft w:val="0"/>
                  <w:marRight w:val="0"/>
                  <w:marTop w:val="0"/>
                  <w:marBottom w:val="0"/>
                  <w:divBdr>
                    <w:top w:val="none" w:sz="0" w:space="0" w:color="auto"/>
                    <w:left w:val="none" w:sz="0" w:space="0" w:color="auto"/>
                    <w:bottom w:val="none" w:sz="0" w:space="0" w:color="auto"/>
                    <w:right w:val="none" w:sz="0" w:space="0" w:color="auto"/>
                  </w:divBdr>
                  <w:divsChild>
                    <w:div w:id="1343895953">
                      <w:marLeft w:val="0"/>
                      <w:marRight w:val="0"/>
                      <w:marTop w:val="0"/>
                      <w:marBottom w:val="0"/>
                      <w:divBdr>
                        <w:top w:val="none" w:sz="0" w:space="0" w:color="auto"/>
                        <w:left w:val="none" w:sz="0" w:space="0" w:color="auto"/>
                        <w:bottom w:val="none" w:sz="0" w:space="0" w:color="auto"/>
                        <w:right w:val="none" w:sz="0" w:space="0" w:color="auto"/>
                      </w:divBdr>
                    </w:div>
                  </w:divsChild>
                </w:div>
                <w:div w:id="768551925">
                  <w:marLeft w:val="0"/>
                  <w:marRight w:val="0"/>
                  <w:marTop w:val="0"/>
                  <w:marBottom w:val="0"/>
                  <w:divBdr>
                    <w:top w:val="none" w:sz="0" w:space="0" w:color="auto"/>
                    <w:left w:val="none" w:sz="0" w:space="0" w:color="auto"/>
                    <w:bottom w:val="none" w:sz="0" w:space="0" w:color="auto"/>
                    <w:right w:val="none" w:sz="0" w:space="0" w:color="auto"/>
                  </w:divBdr>
                  <w:divsChild>
                    <w:div w:id="993879518">
                      <w:marLeft w:val="0"/>
                      <w:marRight w:val="0"/>
                      <w:marTop w:val="0"/>
                      <w:marBottom w:val="0"/>
                      <w:divBdr>
                        <w:top w:val="none" w:sz="0" w:space="0" w:color="auto"/>
                        <w:left w:val="none" w:sz="0" w:space="0" w:color="auto"/>
                        <w:bottom w:val="none" w:sz="0" w:space="0" w:color="auto"/>
                        <w:right w:val="none" w:sz="0" w:space="0" w:color="auto"/>
                      </w:divBdr>
                    </w:div>
                  </w:divsChild>
                </w:div>
                <w:div w:id="64646812">
                  <w:marLeft w:val="0"/>
                  <w:marRight w:val="0"/>
                  <w:marTop w:val="0"/>
                  <w:marBottom w:val="0"/>
                  <w:divBdr>
                    <w:top w:val="none" w:sz="0" w:space="0" w:color="auto"/>
                    <w:left w:val="none" w:sz="0" w:space="0" w:color="auto"/>
                    <w:bottom w:val="none" w:sz="0" w:space="0" w:color="auto"/>
                    <w:right w:val="none" w:sz="0" w:space="0" w:color="auto"/>
                  </w:divBdr>
                  <w:divsChild>
                    <w:div w:id="1793327418">
                      <w:marLeft w:val="0"/>
                      <w:marRight w:val="0"/>
                      <w:marTop w:val="0"/>
                      <w:marBottom w:val="0"/>
                      <w:divBdr>
                        <w:top w:val="none" w:sz="0" w:space="0" w:color="auto"/>
                        <w:left w:val="none" w:sz="0" w:space="0" w:color="auto"/>
                        <w:bottom w:val="none" w:sz="0" w:space="0" w:color="auto"/>
                        <w:right w:val="none" w:sz="0" w:space="0" w:color="auto"/>
                      </w:divBdr>
                    </w:div>
                  </w:divsChild>
                </w:div>
                <w:div w:id="1250116377">
                  <w:marLeft w:val="0"/>
                  <w:marRight w:val="0"/>
                  <w:marTop w:val="0"/>
                  <w:marBottom w:val="0"/>
                  <w:divBdr>
                    <w:top w:val="none" w:sz="0" w:space="0" w:color="auto"/>
                    <w:left w:val="none" w:sz="0" w:space="0" w:color="auto"/>
                    <w:bottom w:val="none" w:sz="0" w:space="0" w:color="auto"/>
                    <w:right w:val="none" w:sz="0" w:space="0" w:color="auto"/>
                  </w:divBdr>
                  <w:divsChild>
                    <w:div w:id="116335767">
                      <w:marLeft w:val="0"/>
                      <w:marRight w:val="0"/>
                      <w:marTop w:val="0"/>
                      <w:marBottom w:val="0"/>
                      <w:divBdr>
                        <w:top w:val="none" w:sz="0" w:space="0" w:color="auto"/>
                        <w:left w:val="none" w:sz="0" w:space="0" w:color="auto"/>
                        <w:bottom w:val="none" w:sz="0" w:space="0" w:color="auto"/>
                        <w:right w:val="none" w:sz="0" w:space="0" w:color="auto"/>
                      </w:divBdr>
                    </w:div>
                  </w:divsChild>
                </w:div>
                <w:div w:id="178859999">
                  <w:marLeft w:val="0"/>
                  <w:marRight w:val="0"/>
                  <w:marTop w:val="0"/>
                  <w:marBottom w:val="0"/>
                  <w:divBdr>
                    <w:top w:val="none" w:sz="0" w:space="0" w:color="auto"/>
                    <w:left w:val="none" w:sz="0" w:space="0" w:color="auto"/>
                    <w:bottom w:val="none" w:sz="0" w:space="0" w:color="auto"/>
                    <w:right w:val="none" w:sz="0" w:space="0" w:color="auto"/>
                  </w:divBdr>
                  <w:divsChild>
                    <w:div w:id="629435840">
                      <w:marLeft w:val="0"/>
                      <w:marRight w:val="0"/>
                      <w:marTop w:val="0"/>
                      <w:marBottom w:val="0"/>
                      <w:divBdr>
                        <w:top w:val="none" w:sz="0" w:space="0" w:color="auto"/>
                        <w:left w:val="none" w:sz="0" w:space="0" w:color="auto"/>
                        <w:bottom w:val="none" w:sz="0" w:space="0" w:color="auto"/>
                        <w:right w:val="none" w:sz="0" w:space="0" w:color="auto"/>
                      </w:divBdr>
                    </w:div>
                  </w:divsChild>
                </w:div>
                <w:div w:id="1416365642">
                  <w:marLeft w:val="0"/>
                  <w:marRight w:val="0"/>
                  <w:marTop w:val="0"/>
                  <w:marBottom w:val="0"/>
                  <w:divBdr>
                    <w:top w:val="none" w:sz="0" w:space="0" w:color="auto"/>
                    <w:left w:val="none" w:sz="0" w:space="0" w:color="auto"/>
                    <w:bottom w:val="none" w:sz="0" w:space="0" w:color="auto"/>
                    <w:right w:val="none" w:sz="0" w:space="0" w:color="auto"/>
                  </w:divBdr>
                  <w:divsChild>
                    <w:div w:id="52894747">
                      <w:marLeft w:val="0"/>
                      <w:marRight w:val="0"/>
                      <w:marTop w:val="0"/>
                      <w:marBottom w:val="0"/>
                      <w:divBdr>
                        <w:top w:val="none" w:sz="0" w:space="0" w:color="auto"/>
                        <w:left w:val="none" w:sz="0" w:space="0" w:color="auto"/>
                        <w:bottom w:val="none" w:sz="0" w:space="0" w:color="auto"/>
                        <w:right w:val="none" w:sz="0" w:space="0" w:color="auto"/>
                      </w:divBdr>
                    </w:div>
                  </w:divsChild>
                </w:div>
                <w:div w:id="36780173">
                  <w:marLeft w:val="0"/>
                  <w:marRight w:val="0"/>
                  <w:marTop w:val="0"/>
                  <w:marBottom w:val="0"/>
                  <w:divBdr>
                    <w:top w:val="none" w:sz="0" w:space="0" w:color="auto"/>
                    <w:left w:val="none" w:sz="0" w:space="0" w:color="auto"/>
                    <w:bottom w:val="none" w:sz="0" w:space="0" w:color="auto"/>
                    <w:right w:val="none" w:sz="0" w:space="0" w:color="auto"/>
                  </w:divBdr>
                  <w:divsChild>
                    <w:div w:id="1390614706">
                      <w:marLeft w:val="0"/>
                      <w:marRight w:val="0"/>
                      <w:marTop w:val="0"/>
                      <w:marBottom w:val="0"/>
                      <w:divBdr>
                        <w:top w:val="none" w:sz="0" w:space="0" w:color="auto"/>
                        <w:left w:val="none" w:sz="0" w:space="0" w:color="auto"/>
                        <w:bottom w:val="none" w:sz="0" w:space="0" w:color="auto"/>
                        <w:right w:val="none" w:sz="0" w:space="0" w:color="auto"/>
                      </w:divBdr>
                    </w:div>
                  </w:divsChild>
                </w:div>
                <w:div w:id="824512410">
                  <w:marLeft w:val="0"/>
                  <w:marRight w:val="0"/>
                  <w:marTop w:val="0"/>
                  <w:marBottom w:val="0"/>
                  <w:divBdr>
                    <w:top w:val="none" w:sz="0" w:space="0" w:color="auto"/>
                    <w:left w:val="none" w:sz="0" w:space="0" w:color="auto"/>
                    <w:bottom w:val="none" w:sz="0" w:space="0" w:color="auto"/>
                    <w:right w:val="none" w:sz="0" w:space="0" w:color="auto"/>
                  </w:divBdr>
                  <w:divsChild>
                    <w:div w:id="536701120">
                      <w:marLeft w:val="0"/>
                      <w:marRight w:val="0"/>
                      <w:marTop w:val="0"/>
                      <w:marBottom w:val="0"/>
                      <w:divBdr>
                        <w:top w:val="none" w:sz="0" w:space="0" w:color="auto"/>
                        <w:left w:val="none" w:sz="0" w:space="0" w:color="auto"/>
                        <w:bottom w:val="none" w:sz="0" w:space="0" w:color="auto"/>
                        <w:right w:val="none" w:sz="0" w:space="0" w:color="auto"/>
                      </w:divBdr>
                    </w:div>
                  </w:divsChild>
                </w:div>
                <w:div w:id="1889098866">
                  <w:marLeft w:val="0"/>
                  <w:marRight w:val="0"/>
                  <w:marTop w:val="0"/>
                  <w:marBottom w:val="0"/>
                  <w:divBdr>
                    <w:top w:val="none" w:sz="0" w:space="0" w:color="auto"/>
                    <w:left w:val="none" w:sz="0" w:space="0" w:color="auto"/>
                    <w:bottom w:val="none" w:sz="0" w:space="0" w:color="auto"/>
                    <w:right w:val="none" w:sz="0" w:space="0" w:color="auto"/>
                  </w:divBdr>
                  <w:divsChild>
                    <w:div w:id="407658095">
                      <w:marLeft w:val="0"/>
                      <w:marRight w:val="0"/>
                      <w:marTop w:val="0"/>
                      <w:marBottom w:val="0"/>
                      <w:divBdr>
                        <w:top w:val="none" w:sz="0" w:space="0" w:color="auto"/>
                        <w:left w:val="none" w:sz="0" w:space="0" w:color="auto"/>
                        <w:bottom w:val="none" w:sz="0" w:space="0" w:color="auto"/>
                        <w:right w:val="none" w:sz="0" w:space="0" w:color="auto"/>
                      </w:divBdr>
                    </w:div>
                  </w:divsChild>
                </w:div>
                <w:div w:id="1346399826">
                  <w:marLeft w:val="0"/>
                  <w:marRight w:val="0"/>
                  <w:marTop w:val="0"/>
                  <w:marBottom w:val="0"/>
                  <w:divBdr>
                    <w:top w:val="none" w:sz="0" w:space="0" w:color="auto"/>
                    <w:left w:val="none" w:sz="0" w:space="0" w:color="auto"/>
                    <w:bottom w:val="none" w:sz="0" w:space="0" w:color="auto"/>
                    <w:right w:val="none" w:sz="0" w:space="0" w:color="auto"/>
                  </w:divBdr>
                  <w:divsChild>
                    <w:div w:id="562764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2435810">
          <w:marLeft w:val="0"/>
          <w:marRight w:val="0"/>
          <w:marTop w:val="0"/>
          <w:marBottom w:val="0"/>
          <w:divBdr>
            <w:top w:val="none" w:sz="0" w:space="0" w:color="auto"/>
            <w:left w:val="none" w:sz="0" w:space="0" w:color="auto"/>
            <w:bottom w:val="none" w:sz="0" w:space="0" w:color="auto"/>
            <w:right w:val="none" w:sz="0" w:space="0" w:color="auto"/>
          </w:divBdr>
        </w:div>
        <w:div w:id="671488171">
          <w:marLeft w:val="0"/>
          <w:marRight w:val="0"/>
          <w:marTop w:val="0"/>
          <w:marBottom w:val="0"/>
          <w:divBdr>
            <w:top w:val="none" w:sz="0" w:space="0" w:color="auto"/>
            <w:left w:val="none" w:sz="0" w:space="0" w:color="auto"/>
            <w:bottom w:val="none" w:sz="0" w:space="0" w:color="auto"/>
            <w:right w:val="none" w:sz="0" w:space="0" w:color="auto"/>
          </w:divBdr>
        </w:div>
        <w:div w:id="1105854784">
          <w:marLeft w:val="0"/>
          <w:marRight w:val="0"/>
          <w:marTop w:val="0"/>
          <w:marBottom w:val="0"/>
          <w:divBdr>
            <w:top w:val="none" w:sz="0" w:space="0" w:color="auto"/>
            <w:left w:val="none" w:sz="0" w:space="0" w:color="auto"/>
            <w:bottom w:val="none" w:sz="0" w:space="0" w:color="auto"/>
            <w:right w:val="none" w:sz="0" w:space="0" w:color="auto"/>
          </w:divBdr>
          <w:divsChild>
            <w:div w:id="611863225">
              <w:marLeft w:val="-75"/>
              <w:marRight w:val="0"/>
              <w:marTop w:val="30"/>
              <w:marBottom w:val="30"/>
              <w:divBdr>
                <w:top w:val="none" w:sz="0" w:space="0" w:color="auto"/>
                <w:left w:val="none" w:sz="0" w:space="0" w:color="auto"/>
                <w:bottom w:val="none" w:sz="0" w:space="0" w:color="auto"/>
                <w:right w:val="none" w:sz="0" w:space="0" w:color="auto"/>
              </w:divBdr>
              <w:divsChild>
                <w:div w:id="462776109">
                  <w:marLeft w:val="0"/>
                  <w:marRight w:val="0"/>
                  <w:marTop w:val="0"/>
                  <w:marBottom w:val="0"/>
                  <w:divBdr>
                    <w:top w:val="none" w:sz="0" w:space="0" w:color="auto"/>
                    <w:left w:val="none" w:sz="0" w:space="0" w:color="auto"/>
                    <w:bottom w:val="none" w:sz="0" w:space="0" w:color="auto"/>
                    <w:right w:val="none" w:sz="0" w:space="0" w:color="auto"/>
                  </w:divBdr>
                  <w:divsChild>
                    <w:div w:id="1541287449">
                      <w:marLeft w:val="0"/>
                      <w:marRight w:val="0"/>
                      <w:marTop w:val="0"/>
                      <w:marBottom w:val="0"/>
                      <w:divBdr>
                        <w:top w:val="none" w:sz="0" w:space="0" w:color="auto"/>
                        <w:left w:val="none" w:sz="0" w:space="0" w:color="auto"/>
                        <w:bottom w:val="none" w:sz="0" w:space="0" w:color="auto"/>
                        <w:right w:val="none" w:sz="0" w:space="0" w:color="auto"/>
                      </w:divBdr>
                    </w:div>
                  </w:divsChild>
                </w:div>
                <w:div w:id="1284265076">
                  <w:marLeft w:val="0"/>
                  <w:marRight w:val="0"/>
                  <w:marTop w:val="0"/>
                  <w:marBottom w:val="0"/>
                  <w:divBdr>
                    <w:top w:val="none" w:sz="0" w:space="0" w:color="auto"/>
                    <w:left w:val="none" w:sz="0" w:space="0" w:color="auto"/>
                    <w:bottom w:val="none" w:sz="0" w:space="0" w:color="auto"/>
                    <w:right w:val="none" w:sz="0" w:space="0" w:color="auto"/>
                  </w:divBdr>
                  <w:divsChild>
                    <w:div w:id="1067803487">
                      <w:marLeft w:val="0"/>
                      <w:marRight w:val="0"/>
                      <w:marTop w:val="0"/>
                      <w:marBottom w:val="0"/>
                      <w:divBdr>
                        <w:top w:val="none" w:sz="0" w:space="0" w:color="auto"/>
                        <w:left w:val="none" w:sz="0" w:space="0" w:color="auto"/>
                        <w:bottom w:val="none" w:sz="0" w:space="0" w:color="auto"/>
                        <w:right w:val="none" w:sz="0" w:space="0" w:color="auto"/>
                      </w:divBdr>
                    </w:div>
                  </w:divsChild>
                </w:div>
                <w:div w:id="142505088">
                  <w:marLeft w:val="0"/>
                  <w:marRight w:val="0"/>
                  <w:marTop w:val="0"/>
                  <w:marBottom w:val="0"/>
                  <w:divBdr>
                    <w:top w:val="none" w:sz="0" w:space="0" w:color="auto"/>
                    <w:left w:val="none" w:sz="0" w:space="0" w:color="auto"/>
                    <w:bottom w:val="none" w:sz="0" w:space="0" w:color="auto"/>
                    <w:right w:val="none" w:sz="0" w:space="0" w:color="auto"/>
                  </w:divBdr>
                  <w:divsChild>
                    <w:div w:id="130904145">
                      <w:marLeft w:val="0"/>
                      <w:marRight w:val="0"/>
                      <w:marTop w:val="0"/>
                      <w:marBottom w:val="0"/>
                      <w:divBdr>
                        <w:top w:val="none" w:sz="0" w:space="0" w:color="auto"/>
                        <w:left w:val="none" w:sz="0" w:space="0" w:color="auto"/>
                        <w:bottom w:val="none" w:sz="0" w:space="0" w:color="auto"/>
                        <w:right w:val="none" w:sz="0" w:space="0" w:color="auto"/>
                      </w:divBdr>
                    </w:div>
                  </w:divsChild>
                </w:div>
                <w:div w:id="805928808">
                  <w:marLeft w:val="0"/>
                  <w:marRight w:val="0"/>
                  <w:marTop w:val="0"/>
                  <w:marBottom w:val="0"/>
                  <w:divBdr>
                    <w:top w:val="none" w:sz="0" w:space="0" w:color="auto"/>
                    <w:left w:val="none" w:sz="0" w:space="0" w:color="auto"/>
                    <w:bottom w:val="none" w:sz="0" w:space="0" w:color="auto"/>
                    <w:right w:val="none" w:sz="0" w:space="0" w:color="auto"/>
                  </w:divBdr>
                  <w:divsChild>
                    <w:div w:id="191842757">
                      <w:marLeft w:val="0"/>
                      <w:marRight w:val="0"/>
                      <w:marTop w:val="0"/>
                      <w:marBottom w:val="0"/>
                      <w:divBdr>
                        <w:top w:val="none" w:sz="0" w:space="0" w:color="auto"/>
                        <w:left w:val="none" w:sz="0" w:space="0" w:color="auto"/>
                        <w:bottom w:val="none" w:sz="0" w:space="0" w:color="auto"/>
                        <w:right w:val="none" w:sz="0" w:space="0" w:color="auto"/>
                      </w:divBdr>
                    </w:div>
                  </w:divsChild>
                </w:div>
                <w:div w:id="1131217162">
                  <w:marLeft w:val="0"/>
                  <w:marRight w:val="0"/>
                  <w:marTop w:val="0"/>
                  <w:marBottom w:val="0"/>
                  <w:divBdr>
                    <w:top w:val="none" w:sz="0" w:space="0" w:color="auto"/>
                    <w:left w:val="none" w:sz="0" w:space="0" w:color="auto"/>
                    <w:bottom w:val="none" w:sz="0" w:space="0" w:color="auto"/>
                    <w:right w:val="none" w:sz="0" w:space="0" w:color="auto"/>
                  </w:divBdr>
                  <w:divsChild>
                    <w:div w:id="1914654387">
                      <w:marLeft w:val="0"/>
                      <w:marRight w:val="0"/>
                      <w:marTop w:val="0"/>
                      <w:marBottom w:val="0"/>
                      <w:divBdr>
                        <w:top w:val="none" w:sz="0" w:space="0" w:color="auto"/>
                        <w:left w:val="none" w:sz="0" w:space="0" w:color="auto"/>
                        <w:bottom w:val="none" w:sz="0" w:space="0" w:color="auto"/>
                        <w:right w:val="none" w:sz="0" w:space="0" w:color="auto"/>
                      </w:divBdr>
                    </w:div>
                  </w:divsChild>
                </w:div>
                <w:div w:id="1744328124">
                  <w:marLeft w:val="0"/>
                  <w:marRight w:val="0"/>
                  <w:marTop w:val="0"/>
                  <w:marBottom w:val="0"/>
                  <w:divBdr>
                    <w:top w:val="none" w:sz="0" w:space="0" w:color="auto"/>
                    <w:left w:val="none" w:sz="0" w:space="0" w:color="auto"/>
                    <w:bottom w:val="none" w:sz="0" w:space="0" w:color="auto"/>
                    <w:right w:val="none" w:sz="0" w:space="0" w:color="auto"/>
                  </w:divBdr>
                  <w:divsChild>
                    <w:div w:id="1539467634">
                      <w:marLeft w:val="0"/>
                      <w:marRight w:val="0"/>
                      <w:marTop w:val="0"/>
                      <w:marBottom w:val="0"/>
                      <w:divBdr>
                        <w:top w:val="none" w:sz="0" w:space="0" w:color="auto"/>
                        <w:left w:val="none" w:sz="0" w:space="0" w:color="auto"/>
                        <w:bottom w:val="none" w:sz="0" w:space="0" w:color="auto"/>
                        <w:right w:val="none" w:sz="0" w:space="0" w:color="auto"/>
                      </w:divBdr>
                    </w:div>
                  </w:divsChild>
                </w:div>
                <w:div w:id="647711053">
                  <w:marLeft w:val="0"/>
                  <w:marRight w:val="0"/>
                  <w:marTop w:val="0"/>
                  <w:marBottom w:val="0"/>
                  <w:divBdr>
                    <w:top w:val="none" w:sz="0" w:space="0" w:color="auto"/>
                    <w:left w:val="none" w:sz="0" w:space="0" w:color="auto"/>
                    <w:bottom w:val="none" w:sz="0" w:space="0" w:color="auto"/>
                    <w:right w:val="none" w:sz="0" w:space="0" w:color="auto"/>
                  </w:divBdr>
                  <w:divsChild>
                    <w:div w:id="842234256">
                      <w:marLeft w:val="0"/>
                      <w:marRight w:val="0"/>
                      <w:marTop w:val="0"/>
                      <w:marBottom w:val="0"/>
                      <w:divBdr>
                        <w:top w:val="none" w:sz="0" w:space="0" w:color="auto"/>
                        <w:left w:val="none" w:sz="0" w:space="0" w:color="auto"/>
                        <w:bottom w:val="none" w:sz="0" w:space="0" w:color="auto"/>
                        <w:right w:val="none" w:sz="0" w:space="0" w:color="auto"/>
                      </w:divBdr>
                    </w:div>
                  </w:divsChild>
                </w:div>
                <w:div w:id="827987200">
                  <w:marLeft w:val="0"/>
                  <w:marRight w:val="0"/>
                  <w:marTop w:val="0"/>
                  <w:marBottom w:val="0"/>
                  <w:divBdr>
                    <w:top w:val="none" w:sz="0" w:space="0" w:color="auto"/>
                    <w:left w:val="none" w:sz="0" w:space="0" w:color="auto"/>
                    <w:bottom w:val="none" w:sz="0" w:space="0" w:color="auto"/>
                    <w:right w:val="none" w:sz="0" w:space="0" w:color="auto"/>
                  </w:divBdr>
                  <w:divsChild>
                    <w:div w:id="743336598">
                      <w:marLeft w:val="0"/>
                      <w:marRight w:val="0"/>
                      <w:marTop w:val="0"/>
                      <w:marBottom w:val="0"/>
                      <w:divBdr>
                        <w:top w:val="none" w:sz="0" w:space="0" w:color="auto"/>
                        <w:left w:val="none" w:sz="0" w:space="0" w:color="auto"/>
                        <w:bottom w:val="none" w:sz="0" w:space="0" w:color="auto"/>
                        <w:right w:val="none" w:sz="0" w:space="0" w:color="auto"/>
                      </w:divBdr>
                    </w:div>
                  </w:divsChild>
                </w:div>
                <w:div w:id="757874142">
                  <w:marLeft w:val="0"/>
                  <w:marRight w:val="0"/>
                  <w:marTop w:val="0"/>
                  <w:marBottom w:val="0"/>
                  <w:divBdr>
                    <w:top w:val="none" w:sz="0" w:space="0" w:color="auto"/>
                    <w:left w:val="none" w:sz="0" w:space="0" w:color="auto"/>
                    <w:bottom w:val="none" w:sz="0" w:space="0" w:color="auto"/>
                    <w:right w:val="none" w:sz="0" w:space="0" w:color="auto"/>
                  </w:divBdr>
                  <w:divsChild>
                    <w:div w:id="470707425">
                      <w:marLeft w:val="0"/>
                      <w:marRight w:val="0"/>
                      <w:marTop w:val="0"/>
                      <w:marBottom w:val="0"/>
                      <w:divBdr>
                        <w:top w:val="none" w:sz="0" w:space="0" w:color="auto"/>
                        <w:left w:val="none" w:sz="0" w:space="0" w:color="auto"/>
                        <w:bottom w:val="none" w:sz="0" w:space="0" w:color="auto"/>
                        <w:right w:val="none" w:sz="0" w:space="0" w:color="auto"/>
                      </w:divBdr>
                    </w:div>
                  </w:divsChild>
                </w:div>
                <w:div w:id="963123279">
                  <w:marLeft w:val="0"/>
                  <w:marRight w:val="0"/>
                  <w:marTop w:val="0"/>
                  <w:marBottom w:val="0"/>
                  <w:divBdr>
                    <w:top w:val="none" w:sz="0" w:space="0" w:color="auto"/>
                    <w:left w:val="none" w:sz="0" w:space="0" w:color="auto"/>
                    <w:bottom w:val="none" w:sz="0" w:space="0" w:color="auto"/>
                    <w:right w:val="none" w:sz="0" w:space="0" w:color="auto"/>
                  </w:divBdr>
                  <w:divsChild>
                    <w:div w:id="438330480">
                      <w:marLeft w:val="0"/>
                      <w:marRight w:val="0"/>
                      <w:marTop w:val="0"/>
                      <w:marBottom w:val="0"/>
                      <w:divBdr>
                        <w:top w:val="none" w:sz="0" w:space="0" w:color="auto"/>
                        <w:left w:val="none" w:sz="0" w:space="0" w:color="auto"/>
                        <w:bottom w:val="none" w:sz="0" w:space="0" w:color="auto"/>
                        <w:right w:val="none" w:sz="0" w:space="0" w:color="auto"/>
                      </w:divBdr>
                    </w:div>
                  </w:divsChild>
                </w:div>
                <w:div w:id="694579884">
                  <w:marLeft w:val="0"/>
                  <w:marRight w:val="0"/>
                  <w:marTop w:val="0"/>
                  <w:marBottom w:val="0"/>
                  <w:divBdr>
                    <w:top w:val="none" w:sz="0" w:space="0" w:color="auto"/>
                    <w:left w:val="none" w:sz="0" w:space="0" w:color="auto"/>
                    <w:bottom w:val="none" w:sz="0" w:space="0" w:color="auto"/>
                    <w:right w:val="none" w:sz="0" w:space="0" w:color="auto"/>
                  </w:divBdr>
                  <w:divsChild>
                    <w:div w:id="518272769">
                      <w:marLeft w:val="0"/>
                      <w:marRight w:val="0"/>
                      <w:marTop w:val="0"/>
                      <w:marBottom w:val="0"/>
                      <w:divBdr>
                        <w:top w:val="none" w:sz="0" w:space="0" w:color="auto"/>
                        <w:left w:val="none" w:sz="0" w:space="0" w:color="auto"/>
                        <w:bottom w:val="none" w:sz="0" w:space="0" w:color="auto"/>
                        <w:right w:val="none" w:sz="0" w:space="0" w:color="auto"/>
                      </w:divBdr>
                    </w:div>
                  </w:divsChild>
                </w:div>
                <w:div w:id="603541719">
                  <w:marLeft w:val="0"/>
                  <w:marRight w:val="0"/>
                  <w:marTop w:val="0"/>
                  <w:marBottom w:val="0"/>
                  <w:divBdr>
                    <w:top w:val="none" w:sz="0" w:space="0" w:color="auto"/>
                    <w:left w:val="none" w:sz="0" w:space="0" w:color="auto"/>
                    <w:bottom w:val="none" w:sz="0" w:space="0" w:color="auto"/>
                    <w:right w:val="none" w:sz="0" w:space="0" w:color="auto"/>
                  </w:divBdr>
                  <w:divsChild>
                    <w:div w:id="1758206658">
                      <w:marLeft w:val="0"/>
                      <w:marRight w:val="0"/>
                      <w:marTop w:val="0"/>
                      <w:marBottom w:val="0"/>
                      <w:divBdr>
                        <w:top w:val="none" w:sz="0" w:space="0" w:color="auto"/>
                        <w:left w:val="none" w:sz="0" w:space="0" w:color="auto"/>
                        <w:bottom w:val="none" w:sz="0" w:space="0" w:color="auto"/>
                        <w:right w:val="none" w:sz="0" w:space="0" w:color="auto"/>
                      </w:divBdr>
                    </w:div>
                  </w:divsChild>
                </w:div>
                <w:div w:id="1784568541">
                  <w:marLeft w:val="0"/>
                  <w:marRight w:val="0"/>
                  <w:marTop w:val="0"/>
                  <w:marBottom w:val="0"/>
                  <w:divBdr>
                    <w:top w:val="none" w:sz="0" w:space="0" w:color="auto"/>
                    <w:left w:val="none" w:sz="0" w:space="0" w:color="auto"/>
                    <w:bottom w:val="none" w:sz="0" w:space="0" w:color="auto"/>
                    <w:right w:val="none" w:sz="0" w:space="0" w:color="auto"/>
                  </w:divBdr>
                  <w:divsChild>
                    <w:div w:id="1966421105">
                      <w:marLeft w:val="0"/>
                      <w:marRight w:val="0"/>
                      <w:marTop w:val="0"/>
                      <w:marBottom w:val="0"/>
                      <w:divBdr>
                        <w:top w:val="none" w:sz="0" w:space="0" w:color="auto"/>
                        <w:left w:val="none" w:sz="0" w:space="0" w:color="auto"/>
                        <w:bottom w:val="none" w:sz="0" w:space="0" w:color="auto"/>
                        <w:right w:val="none" w:sz="0" w:space="0" w:color="auto"/>
                      </w:divBdr>
                    </w:div>
                  </w:divsChild>
                </w:div>
                <w:div w:id="1935899132">
                  <w:marLeft w:val="0"/>
                  <w:marRight w:val="0"/>
                  <w:marTop w:val="0"/>
                  <w:marBottom w:val="0"/>
                  <w:divBdr>
                    <w:top w:val="none" w:sz="0" w:space="0" w:color="auto"/>
                    <w:left w:val="none" w:sz="0" w:space="0" w:color="auto"/>
                    <w:bottom w:val="none" w:sz="0" w:space="0" w:color="auto"/>
                    <w:right w:val="none" w:sz="0" w:space="0" w:color="auto"/>
                  </w:divBdr>
                  <w:divsChild>
                    <w:div w:id="2045206741">
                      <w:marLeft w:val="0"/>
                      <w:marRight w:val="0"/>
                      <w:marTop w:val="0"/>
                      <w:marBottom w:val="0"/>
                      <w:divBdr>
                        <w:top w:val="none" w:sz="0" w:space="0" w:color="auto"/>
                        <w:left w:val="none" w:sz="0" w:space="0" w:color="auto"/>
                        <w:bottom w:val="none" w:sz="0" w:space="0" w:color="auto"/>
                        <w:right w:val="none" w:sz="0" w:space="0" w:color="auto"/>
                      </w:divBdr>
                    </w:div>
                  </w:divsChild>
                </w:div>
                <w:div w:id="57478920">
                  <w:marLeft w:val="0"/>
                  <w:marRight w:val="0"/>
                  <w:marTop w:val="0"/>
                  <w:marBottom w:val="0"/>
                  <w:divBdr>
                    <w:top w:val="none" w:sz="0" w:space="0" w:color="auto"/>
                    <w:left w:val="none" w:sz="0" w:space="0" w:color="auto"/>
                    <w:bottom w:val="none" w:sz="0" w:space="0" w:color="auto"/>
                    <w:right w:val="none" w:sz="0" w:space="0" w:color="auto"/>
                  </w:divBdr>
                  <w:divsChild>
                    <w:div w:id="1736052974">
                      <w:marLeft w:val="0"/>
                      <w:marRight w:val="0"/>
                      <w:marTop w:val="0"/>
                      <w:marBottom w:val="0"/>
                      <w:divBdr>
                        <w:top w:val="none" w:sz="0" w:space="0" w:color="auto"/>
                        <w:left w:val="none" w:sz="0" w:space="0" w:color="auto"/>
                        <w:bottom w:val="none" w:sz="0" w:space="0" w:color="auto"/>
                        <w:right w:val="none" w:sz="0" w:space="0" w:color="auto"/>
                      </w:divBdr>
                    </w:div>
                  </w:divsChild>
                </w:div>
                <w:div w:id="2127966232">
                  <w:marLeft w:val="0"/>
                  <w:marRight w:val="0"/>
                  <w:marTop w:val="0"/>
                  <w:marBottom w:val="0"/>
                  <w:divBdr>
                    <w:top w:val="none" w:sz="0" w:space="0" w:color="auto"/>
                    <w:left w:val="none" w:sz="0" w:space="0" w:color="auto"/>
                    <w:bottom w:val="none" w:sz="0" w:space="0" w:color="auto"/>
                    <w:right w:val="none" w:sz="0" w:space="0" w:color="auto"/>
                  </w:divBdr>
                  <w:divsChild>
                    <w:div w:id="616178143">
                      <w:marLeft w:val="0"/>
                      <w:marRight w:val="0"/>
                      <w:marTop w:val="0"/>
                      <w:marBottom w:val="0"/>
                      <w:divBdr>
                        <w:top w:val="none" w:sz="0" w:space="0" w:color="auto"/>
                        <w:left w:val="none" w:sz="0" w:space="0" w:color="auto"/>
                        <w:bottom w:val="none" w:sz="0" w:space="0" w:color="auto"/>
                        <w:right w:val="none" w:sz="0" w:space="0" w:color="auto"/>
                      </w:divBdr>
                    </w:div>
                  </w:divsChild>
                </w:div>
                <w:div w:id="754936610">
                  <w:marLeft w:val="0"/>
                  <w:marRight w:val="0"/>
                  <w:marTop w:val="0"/>
                  <w:marBottom w:val="0"/>
                  <w:divBdr>
                    <w:top w:val="none" w:sz="0" w:space="0" w:color="auto"/>
                    <w:left w:val="none" w:sz="0" w:space="0" w:color="auto"/>
                    <w:bottom w:val="none" w:sz="0" w:space="0" w:color="auto"/>
                    <w:right w:val="none" w:sz="0" w:space="0" w:color="auto"/>
                  </w:divBdr>
                  <w:divsChild>
                    <w:div w:id="282734576">
                      <w:marLeft w:val="0"/>
                      <w:marRight w:val="0"/>
                      <w:marTop w:val="0"/>
                      <w:marBottom w:val="0"/>
                      <w:divBdr>
                        <w:top w:val="none" w:sz="0" w:space="0" w:color="auto"/>
                        <w:left w:val="none" w:sz="0" w:space="0" w:color="auto"/>
                        <w:bottom w:val="none" w:sz="0" w:space="0" w:color="auto"/>
                        <w:right w:val="none" w:sz="0" w:space="0" w:color="auto"/>
                      </w:divBdr>
                    </w:div>
                  </w:divsChild>
                </w:div>
                <w:div w:id="1784768384">
                  <w:marLeft w:val="0"/>
                  <w:marRight w:val="0"/>
                  <w:marTop w:val="0"/>
                  <w:marBottom w:val="0"/>
                  <w:divBdr>
                    <w:top w:val="none" w:sz="0" w:space="0" w:color="auto"/>
                    <w:left w:val="none" w:sz="0" w:space="0" w:color="auto"/>
                    <w:bottom w:val="none" w:sz="0" w:space="0" w:color="auto"/>
                    <w:right w:val="none" w:sz="0" w:space="0" w:color="auto"/>
                  </w:divBdr>
                  <w:divsChild>
                    <w:div w:id="283923057">
                      <w:marLeft w:val="0"/>
                      <w:marRight w:val="0"/>
                      <w:marTop w:val="0"/>
                      <w:marBottom w:val="0"/>
                      <w:divBdr>
                        <w:top w:val="none" w:sz="0" w:space="0" w:color="auto"/>
                        <w:left w:val="none" w:sz="0" w:space="0" w:color="auto"/>
                        <w:bottom w:val="none" w:sz="0" w:space="0" w:color="auto"/>
                        <w:right w:val="none" w:sz="0" w:space="0" w:color="auto"/>
                      </w:divBdr>
                    </w:div>
                  </w:divsChild>
                </w:div>
                <w:div w:id="1524827083">
                  <w:marLeft w:val="0"/>
                  <w:marRight w:val="0"/>
                  <w:marTop w:val="0"/>
                  <w:marBottom w:val="0"/>
                  <w:divBdr>
                    <w:top w:val="none" w:sz="0" w:space="0" w:color="auto"/>
                    <w:left w:val="none" w:sz="0" w:space="0" w:color="auto"/>
                    <w:bottom w:val="none" w:sz="0" w:space="0" w:color="auto"/>
                    <w:right w:val="none" w:sz="0" w:space="0" w:color="auto"/>
                  </w:divBdr>
                  <w:divsChild>
                    <w:div w:id="1333798930">
                      <w:marLeft w:val="0"/>
                      <w:marRight w:val="0"/>
                      <w:marTop w:val="0"/>
                      <w:marBottom w:val="0"/>
                      <w:divBdr>
                        <w:top w:val="none" w:sz="0" w:space="0" w:color="auto"/>
                        <w:left w:val="none" w:sz="0" w:space="0" w:color="auto"/>
                        <w:bottom w:val="none" w:sz="0" w:space="0" w:color="auto"/>
                        <w:right w:val="none" w:sz="0" w:space="0" w:color="auto"/>
                      </w:divBdr>
                    </w:div>
                  </w:divsChild>
                </w:div>
                <w:div w:id="1032026135">
                  <w:marLeft w:val="0"/>
                  <w:marRight w:val="0"/>
                  <w:marTop w:val="0"/>
                  <w:marBottom w:val="0"/>
                  <w:divBdr>
                    <w:top w:val="none" w:sz="0" w:space="0" w:color="auto"/>
                    <w:left w:val="none" w:sz="0" w:space="0" w:color="auto"/>
                    <w:bottom w:val="none" w:sz="0" w:space="0" w:color="auto"/>
                    <w:right w:val="none" w:sz="0" w:space="0" w:color="auto"/>
                  </w:divBdr>
                  <w:divsChild>
                    <w:div w:id="355888904">
                      <w:marLeft w:val="0"/>
                      <w:marRight w:val="0"/>
                      <w:marTop w:val="0"/>
                      <w:marBottom w:val="0"/>
                      <w:divBdr>
                        <w:top w:val="none" w:sz="0" w:space="0" w:color="auto"/>
                        <w:left w:val="none" w:sz="0" w:space="0" w:color="auto"/>
                        <w:bottom w:val="none" w:sz="0" w:space="0" w:color="auto"/>
                        <w:right w:val="none" w:sz="0" w:space="0" w:color="auto"/>
                      </w:divBdr>
                    </w:div>
                  </w:divsChild>
                </w:div>
                <w:div w:id="1697995920">
                  <w:marLeft w:val="0"/>
                  <w:marRight w:val="0"/>
                  <w:marTop w:val="0"/>
                  <w:marBottom w:val="0"/>
                  <w:divBdr>
                    <w:top w:val="none" w:sz="0" w:space="0" w:color="auto"/>
                    <w:left w:val="none" w:sz="0" w:space="0" w:color="auto"/>
                    <w:bottom w:val="none" w:sz="0" w:space="0" w:color="auto"/>
                    <w:right w:val="none" w:sz="0" w:space="0" w:color="auto"/>
                  </w:divBdr>
                  <w:divsChild>
                    <w:div w:id="712539995">
                      <w:marLeft w:val="0"/>
                      <w:marRight w:val="0"/>
                      <w:marTop w:val="0"/>
                      <w:marBottom w:val="0"/>
                      <w:divBdr>
                        <w:top w:val="none" w:sz="0" w:space="0" w:color="auto"/>
                        <w:left w:val="none" w:sz="0" w:space="0" w:color="auto"/>
                        <w:bottom w:val="none" w:sz="0" w:space="0" w:color="auto"/>
                        <w:right w:val="none" w:sz="0" w:space="0" w:color="auto"/>
                      </w:divBdr>
                    </w:div>
                  </w:divsChild>
                </w:div>
                <w:div w:id="325785719">
                  <w:marLeft w:val="0"/>
                  <w:marRight w:val="0"/>
                  <w:marTop w:val="0"/>
                  <w:marBottom w:val="0"/>
                  <w:divBdr>
                    <w:top w:val="none" w:sz="0" w:space="0" w:color="auto"/>
                    <w:left w:val="none" w:sz="0" w:space="0" w:color="auto"/>
                    <w:bottom w:val="none" w:sz="0" w:space="0" w:color="auto"/>
                    <w:right w:val="none" w:sz="0" w:space="0" w:color="auto"/>
                  </w:divBdr>
                  <w:divsChild>
                    <w:div w:id="628324241">
                      <w:marLeft w:val="0"/>
                      <w:marRight w:val="0"/>
                      <w:marTop w:val="0"/>
                      <w:marBottom w:val="0"/>
                      <w:divBdr>
                        <w:top w:val="none" w:sz="0" w:space="0" w:color="auto"/>
                        <w:left w:val="none" w:sz="0" w:space="0" w:color="auto"/>
                        <w:bottom w:val="none" w:sz="0" w:space="0" w:color="auto"/>
                        <w:right w:val="none" w:sz="0" w:space="0" w:color="auto"/>
                      </w:divBdr>
                    </w:div>
                  </w:divsChild>
                </w:div>
                <w:div w:id="1784112608">
                  <w:marLeft w:val="0"/>
                  <w:marRight w:val="0"/>
                  <w:marTop w:val="0"/>
                  <w:marBottom w:val="0"/>
                  <w:divBdr>
                    <w:top w:val="none" w:sz="0" w:space="0" w:color="auto"/>
                    <w:left w:val="none" w:sz="0" w:space="0" w:color="auto"/>
                    <w:bottom w:val="none" w:sz="0" w:space="0" w:color="auto"/>
                    <w:right w:val="none" w:sz="0" w:space="0" w:color="auto"/>
                  </w:divBdr>
                  <w:divsChild>
                    <w:div w:id="461971030">
                      <w:marLeft w:val="0"/>
                      <w:marRight w:val="0"/>
                      <w:marTop w:val="0"/>
                      <w:marBottom w:val="0"/>
                      <w:divBdr>
                        <w:top w:val="none" w:sz="0" w:space="0" w:color="auto"/>
                        <w:left w:val="none" w:sz="0" w:space="0" w:color="auto"/>
                        <w:bottom w:val="none" w:sz="0" w:space="0" w:color="auto"/>
                        <w:right w:val="none" w:sz="0" w:space="0" w:color="auto"/>
                      </w:divBdr>
                    </w:div>
                  </w:divsChild>
                </w:div>
                <w:div w:id="713115861">
                  <w:marLeft w:val="0"/>
                  <w:marRight w:val="0"/>
                  <w:marTop w:val="0"/>
                  <w:marBottom w:val="0"/>
                  <w:divBdr>
                    <w:top w:val="none" w:sz="0" w:space="0" w:color="auto"/>
                    <w:left w:val="none" w:sz="0" w:space="0" w:color="auto"/>
                    <w:bottom w:val="none" w:sz="0" w:space="0" w:color="auto"/>
                    <w:right w:val="none" w:sz="0" w:space="0" w:color="auto"/>
                  </w:divBdr>
                  <w:divsChild>
                    <w:div w:id="1762289969">
                      <w:marLeft w:val="0"/>
                      <w:marRight w:val="0"/>
                      <w:marTop w:val="0"/>
                      <w:marBottom w:val="0"/>
                      <w:divBdr>
                        <w:top w:val="none" w:sz="0" w:space="0" w:color="auto"/>
                        <w:left w:val="none" w:sz="0" w:space="0" w:color="auto"/>
                        <w:bottom w:val="none" w:sz="0" w:space="0" w:color="auto"/>
                        <w:right w:val="none" w:sz="0" w:space="0" w:color="auto"/>
                      </w:divBdr>
                    </w:div>
                  </w:divsChild>
                </w:div>
                <w:div w:id="1682661106">
                  <w:marLeft w:val="0"/>
                  <w:marRight w:val="0"/>
                  <w:marTop w:val="0"/>
                  <w:marBottom w:val="0"/>
                  <w:divBdr>
                    <w:top w:val="none" w:sz="0" w:space="0" w:color="auto"/>
                    <w:left w:val="none" w:sz="0" w:space="0" w:color="auto"/>
                    <w:bottom w:val="none" w:sz="0" w:space="0" w:color="auto"/>
                    <w:right w:val="none" w:sz="0" w:space="0" w:color="auto"/>
                  </w:divBdr>
                  <w:divsChild>
                    <w:div w:id="669018712">
                      <w:marLeft w:val="0"/>
                      <w:marRight w:val="0"/>
                      <w:marTop w:val="0"/>
                      <w:marBottom w:val="0"/>
                      <w:divBdr>
                        <w:top w:val="none" w:sz="0" w:space="0" w:color="auto"/>
                        <w:left w:val="none" w:sz="0" w:space="0" w:color="auto"/>
                        <w:bottom w:val="none" w:sz="0" w:space="0" w:color="auto"/>
                        <w:right w:val="none" w:sz="0" w:space="0" w:color="auto"/>
                      </w:divBdr>
                    </w:div>
                  </w:divsChild>
                </w:div>
                <w:div w:id="1217820826">
                  <w:marLeft w:val="0"/>
                  <w:marRight w:val="0"/>
                  <w:marTop w:val="0"/>
                  <w:marBottom w:val="0"/>
                  <w:divBdr>
                    <w:top w:val="none" w:sz="0" w:space="0" w:color="auto"/>
                    <w:left w:val="none" w:sz="0" w:space="0" w:color="auto"/>
                    <w:bottom w:val="none" w:sz="0" w:space="0" w:color="auto"/>
                    <w:right w:val="none" w:sz="0" w:space="0" w:color="auto"/>
                  </w:divBdr>
                  <w:divsChild>
                    <w:div w:id="230697865">
                      <w:marLeft w:val="0"/>
                      <w:marRight w:val="0"/>
                      <w:marTop w:val="0"/>
                      <w:marBottom w:val="0"/>
                      <w:divBdr>
                        <w:top w:val="none" w:sz="0" w:space="0" w:color="auto"/>
                        <w:left w:val="none" w:sz="0" w:space="0" w:color="auto"/>
                        <w:bottom w:val="none" w:sz="0" w:space="0" w:color="auto"/>
                        <w:right w:val="none" w:sz="0" w:space="0" w:color="auto"/>
                      </w:divBdr>
                    </w:div>
                  </w:divsChild>
                </w:div>
                <w:div w:id="888347825">
                  <w:marLeft w:val="0"/>
                  <w:marRight w:val="0"/>
                  <w:marTop w:val="0"/>
                  <w:marBottom w:val="0"/>
                  <w:divBdr>
                    <w:top w:val="none" w:sz="0" w:space="0" w:color="auto"/>
                    <w:left w:val="none" w:sz="0" w:space="0" w:color="auto"/>
                    <w:bottom w:val="none" w:sz="0" w:space="0" w:color="auto"/>
                    <w:right w:val="none" w:sz="0" w:space="0" w:color="auto"/>
                  </w:divBdr>
                  <w:divsChild>
                    <w:div w:id="1452868489">
                      <w:marLeft w:val="0"/>
                      <w:marRight w:val="0"/>
                      <w:marTop w:val="0"/>
                      <w:marBottom w:val="0"/>
                      <w:divBdr>
                        <w:top w:val="none" w:sz="0" w:space="0" w:color="auto"/>
                        <w:left w:val="none" w:sz="0" w:space="0" w:color="auto"/>
                        <w:bottom w:val="none" w:sz="0" w:space="0" w:color="auto"/>
                        <w:right w:val="none" w:sz="0" w:space="0" w:color="auto"/>
                      </w:divBdr>
                    </w:div>
                  </w:divsChild>
                </w:div>
                <w:div w:id="1738017186">
                  <w:marLeft w:val="0"/>
                  <w:marRight w:val="0"/>
                  <w:marTop w:val="0"/>
                  <w:marBottom w:val="0"/>
                  <w:divBdr>
                    <w:top w:val="none" w:sz="0" w:space="0" w:color="auto"/>
                    <w:left w:val="none" w:sz="0" w:space="0" w:color="auto"/>
                    <w:bottom w:val="none" w:sz="0" w:space="0" w:color="auto"/>
                    <w:right w:val="none" w:sz="0" w:space="0" w:color="auto"/>
                  </w:divBdr>
                  <w:divsChild>
                    <w:div w:id="1132406779">
                      <w:marLeft w:val="0"/>
                      <w:marRight w:val="0"/>
                      <w:marTop w:val="0"/>
                      <w:marBottom w:val="0"/>
                      <w:divBdr>
                        <w:top w:val="none" w:sz="0" w:space="0" w:color="auto"/>
                        <w:left w:val="none" w:sz="0" w:space="0" w:color="auto"/>
                        <w:bottom w:val="none" w:sz="0" w:space="0" w:color="auto"/>
                        <w:right w:val="none" w:sz="0" w:space="0" w:color="auto"/>
                      </w:divBdr>
                    </w:div>
                  </w:divsChild>
                </w:div>
                <w:div w:id="867909389">
                  <w:marLeft w:val="0"/>
                  <w:marRight w:val="0"/>
                  <w:marTop w:val="0"/>
                  <w:marBottom w:val="0"/>
                  <w:divBdr>
                    <w:top w:val="none" w:sz="0" w:space="0" w:color="auto"/>
                    <w:left w:val="none" w:sz="0" w:space="0" w:color="auto"/>
                    <w:bottom w:val="none" w:sz="0" w:space="0" w:color="auto"/>
                    <w:right w:val="none" w:sz="0" w:space="0" w:color="auto"/>
                  </w:divBdr>
                  <w:divsChild>
                    <w:div w:id="209463477">
                      <w:marLeft w:val="0"/>
                      <w:marRight w:val="0"/>
                      <w:marTop w:val="0"/>
                      <w:marBottom w:val="0"/>
                      <w:divBdr>
                        <w:top w:val="none" w:sz="0" w:space="0" w:color="auto"/>
                        <w:left w:val="none" w:sz="0" w:space="0" w:color="auto"/>
                        <w:bottom w:val="none" w:sz="0" w:space="0" w:color="auto"/>
                        <w:right w:val="none" w:sz="0" w:space="0" w:color="auto"/>
                      </w:divBdr>
                    </w:div>
                  </w:divsChild>
                </w:div>
                <w:div w:id="1389960583">
                  <w:marLeft w:val="0"/>
                  <w:marRight w:val="0"/>
                  <w:marTop w:val="0"/>
                  <w:marBottom w:val="0"/>
                  <w:divBdr>
                    <w:top w:val="none" w:sz="0" w:space="0" w:color="auto"/>
                    <w:left w:val="none" w:sz="0" w:space="0" w:color="auto"/>
                    <w:bottom w:val="none" w:sz="0" w:space="0" w:color="auto"/>
                    <w:right w:val="none" w:sz="0" w:space="0" w:color="auto"/>
                  </w:divBdr>
                  <w:divsChild>
                    <w:div w:id="2095318102">
                      <w:marLeft w:val="0"/>
                      <w:marRight w:val="0"/>
                      <w:marTop w:val="0"/>
                      <w:marBottom w:val="0"/>
                      <w:divBdr>
                        <w:top w:val="none" w:sz="0" w:space="0" w:color="auto"/>
                        <w:left w:val="none" w:sz="0" w:space="0" w:color="auto"/>
                        <w:bottom w:val="none" w:sz="0" w:space="0" w:color="auto"/>
                        <w:right w:val="none" w:sz="0" w:space="0" w:color="auto"/>
                      </w:divBdr>
                    </w:div>
                  </w:divsChild>
                </w:div>
                <w:div w:id="576792334">
                  <w:marLeft w:val="0"/>
                  <w:marRight w:val="0"/>
                  <w:marTop w:val="0"/>
                  <w:marBottom w:val="0"/>
                  <w:divBdr>
                    <w:top w:val="none" w:sz="0" w:space="0" w:color="auto"/>
                    <w:left w:val="none" w:sz="0" w:space="0" w:color="auto"/>
                    <w:bottom w:val="none" w:sz="0" w:space="0" w:color="auto"/>
                    <w:right w:val="none" w:sz="0" w:space="0" w:color="auto"/>
                  </w:divBdr>
                  <w:divsChild>
                    <w:div w:id="1628584731">
                      <w:marLeft w:val="0"/>
                      <w:marRight w:val="0"/>
                      <w:marTop w:val="0"/>
                      <w:marBottom w:val="0"/>
                      <w:divBdr>
                        <w:top w:val="none" w:sz="0" w:space="0" w:color="auto"/>
                        <w:left w:val="none" w:sz="0" w:space="0" w:color="auto"/>
                        <w:bottom w:val="none" w:sz="0" w:space="0" w:color="auto"/>
                        <w:right w:val="none" w:sz="0" w:space="0" w:color="auto"/>
                      </w:divBdr>
                    </w:div>
                  </w:divsChild>
                </w:div>
                <w:div w:id="1271165402">
                  <w:marLeft w:val="0"/>
                  <w:marRight w:val="0"/>
                  <w:marTop w:val="0"/>
                  <w:marBottom w:val="0"/>
                  <w:divBdr>
                    <w:top w:val="none" w:sz="0" w:space="0" w:color="auto"/>
                    <w:left w:val="none" w:sz="0" w:space="0" w:color="auto"/>
                    <w:bottom w:val="none" w:sz="0" w:space="0" w:color="auto"/>
                    <w:right w:val="none" w:sz="0" w:space="0" w:color="auto"/>
                  </w:divBdr>
                  <w:divsChild>
                    <w:div w:id="1572807331">
                      <w:marLeft w:val="0"/>
                      <w:marRight w:val="0"/>
                      <w:marTop w:val="0"/>
                      <w:marBottom w:val="0"/>
                      <w:divBdr>
                        <w:top w:val="none" w:sz="0" w:space="0" w:color="auto"/>
                        <w:left w:val="none" w:sz="0" w:space="0" w:color="auto"/>
                        <w:bottom w:val="none" w:sz="0" w:space="0" w:color="auto"/>
                        <w:right w:val="none" w:sz="0" w:space="0" w:color="auto"/>
                      </w:divBdr>
                    </w:div>
                  </w:divsChild>
                </w:div>
                <w:div w:id="166986653">
                  <w:marLeft w:val="0"/>
                  <w:marRight w:val="0"/>
                  <w:marTop w:val="0"/>
                  <w:marBottom w:val="0"/>
                  <w:divBdr>
                    <w:top w:val="none" w:sz="0" w:space="0" w:color="auto"/>
                    <w:left w:val="none" w:sz="0" w:space="0" w:color="auto"/>
                    <w:bottom w:val="none" w:sz="0" w:space="0" w:color="auto"/>
                    <w:right w:val="none" w:sz="0" w:space="0" w:color="auto"/>
                  </w:divBdr>
                  <w:divsChild>
                    <w:div w:id="1589344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0107789">
          <w:marLeft w:val="0"/>
          <w:marRight w:val="0"/>
          <w:marTop w:val="0"/>
          <w:marBottom w:val="0"/>
          <w:divBdr>
            <w:top w:val="none" w:sz="0" w:space="0" w:color="auto"/>
            <w:left w:val="none" w:sz="0" w:space="0" w:color="auto"/>
            <w:bottom w:val="none" w:sz="0" w:space="0" w:color="auto"/>
            <w:right w:val="none" w:sz="0" w:space="0" w:color="auto"/>
          </w:divBdr>
        </w:div>
        <w:div w:id="1322390584">
          <w:marLeft w:val="0"/>
          <w:marRight w:val="0"/>
          <w:marTop w:val="0"/>
          <w:marBottom w:val="0"/>
          <w:divBdr>
            <w:top w:val="none" w:sz="0" w:space="0" w:color="auto"/>
            <w:left w:val="none" w:sz="0" w:space="0" w:color="auto"/>
            <w:bottom w:val="none" w:sz="0" w:space="0" w:color="auto"/>
            <w:right w:val="none" w:sz="0" w:space="0" w:color="auto"/>
          </w:divBdr>
        </w:div>
        <w:div w:id="50420281">
          <w:marLeft w:val="0"/>
          <w:marRight w:val="0"/>
          <w:marTop w:val="0"/>
          <w:marBottom w:val="0"/>
          <w:divBdr>
            <w:top w:val="none" w:sz="0" w:space="0" w:color="auto"/>
            <w:left w:val="none" w:sz="0" w:space="0" w:color="auto"/>
            <w:bottom w:val="none" w:sz="0" w:space="0" w:color="auto"/>
            <w:right w:val="none" w:sz="0" w:space="0" w:color="auto"/>
          </w:divBdr>
          <w:divsChild>
            <w:div w:id="258637459">
              <w:marLeft w:val="-75"/>
              <w:marRight w:val="0"/>
              <w:marTop w:val="30"/>
              <w:marBottom w:val="30"/>
              <w:divBdr>
                <w:top w:val="none" w:sz="0" w:space="0" w:color="auto"/>
                <w:left w:val="none" w:sz="0" w:space="0" w:color="auto"/>
                <w:bottom w:val="none" w:sz="0" w:space="0" w:color="auto"/>
                <w:right w:val="none" w:sz="0" w:space="0" w:color="auto"/>
              </w:divBdr>
              <w:divsChild>
                <w:div w:id="987319450">
                  <w:marLeft w:val="0"/>
                  <w:marRight w:val="0"/>
                  <w:marTop w:val="0"/>
                  <w:marBottom w:val="0"/>
                  <w:divBdr>
                    <w:top w:val="none" w:sz="0" w:space="0" w:color="auto"/>
                    <w:left w:val="none" w:sz="0" w:space="0" w:color="auto"/>
                    <w:bottom w:val="none" w:sz="0" w:space="0" w:color="auto"/>
                    <w:right w:val="none" w:sz="0" w:space="0" w:color="auto"/>
                  </w:divBdr>
                  <w:divsChild>
                    <w:div w:id="604777530">
                      <w:marLeft w:val="0"/>
                      <w:marRight w:val="0"/>
                      <w:marTop w:val="0"/>
                      <w:marBottom w:val="0"/>
                      <w:divBdr>
                        <w:top w:val="none" w:sz="0" w:space="0" w:color="auto"/>
                        <w:left w:val="none" w:sz="0" w:space="0" w:color="auto"/>
                        <w:bottom w:val="none" w:sz="0" w:space="0" w:color="auto"/>
                        <w:right w:val="none" w:sz="0" w:space="0" w:color="auto"/>
                      </w:divBdr>
                    </w:div>
                  </w:divsChild>
                </w:div>
                <w:div w:id="156845951">
                  <w:marLeft w:val="0"/>
                  <w:marRight w:val="0"/>
                  <w:marTop w:val="0"/>
                  <w:marBottom w:val="0"/>
                  <w:divBdr>
                    <w:top w:val="none" w:sz="0" w:space="0" w:color="auto"/>
                    <w:left w:val="none" w:sz="0" w:space="0" w:color="auto"/>
                    <w:bottom w:val="none" w:sz="0" w:space="0" w:color="auto"/>
                    <w:right w:val="none" w:sz="0" w:space="0" w:color="auto"/>
                  </w:divBdr>
                  <w:divsChild>
                    <w:div w:id="1398361907">
                      <w:marLeft w:val="0"/>
                      <w:marRight w:val="0"/>
                      <w:marTop w:val="0"/>
                      <w:marBottom w:val="0"/>
                      <w:divBdr>
                        <w:top w:val="none" w:sz="0" w:space="0" w:color="auto"/>
                        <w:left w:val="none" w:sz="0" w:space="0" w:color="auto"/>
                        <w:bottom w:val="none" w:sz="0" w:space="0" w:color="auto"/>
                        <w:right w:val="none" w:sz="0" w:space="0" w:color="auto"/>
                      </w:divBdr>
                    </w:div>
                  </w:divsChild>
                </w:div>
                <w:div w:id="387997470">
                  <w:marLeft w:val="0"/>
                  <w:marRight w:val="0"/>
                  <w:marTop w:val="0"/>
                  <w:marBottom w:val="0"/>
                  <w:divBdr>
                    <w:top w:val="none" w:sz="0" w:space="0" w:color="auto"/>
                    <w:left w:val="none" w:sz="0" w:space="0" w:color="auto"/>
                    <w:bottom w:val="none" w:sz="0" w:space="0" w:color="auto"/>
                    <w:right w:val="none" w:sz="0" w:space="0" w:color="auto"/>
                  </w:divBdr>
                  <w:divsChild>
                    <w:div w:id="2100329611">
                      <w:marLeft w:val="0"/>
                      <w:marRight w:val="0"/>
                      <w:marTop w:val="0"/>
                      <w:marBottom w:val="0"/>
                      <w:divBdr>
                        <w:top w:val="none" w:sz="0" w:space="0" w:color="auto"/>
                        <w:left w:val="none" w:sz="0" w:space="0" w:color="auto"/>
                        <w:bottom w:val="none" w:sz="0" w:space="0" w:color="auto"/>
                        <w:right w:val="none" w:sz="0" w:space="0" w:color="auto"/>
                      </w:divBdr>
                    </w:div>
                  </w:divsChild>
                </w:div>
                <w:div w:id="153299482">
                  <w:marLeft w:val="0"/>
                  <w:marRight w:val="0"/>
                  <w:marTop w:val="0"/>
                  <w:marBottom w:val="0"/>
                  <w:divBdr>
                    <w:top w:val="none" w:sz="0" w:space="0" w:color="auto"/>
                    <w:left w:val="none" w:sz="0" w:space="0" w:color="auto"/>
                    <w:bottom w:val="none" w:sz="0" w:space="0" w:color="auto"/>
                    <w:right w:val="none" w:sz="0" w:space="0" w:color="auto"/>
                  </w:divBdr>
                  <w:divsChild>
                    <w:div w:id="814880853">
                      <w:marLeft w:val="0"/>
                      <w:marRight w:val="0"/>
                      <w:marTop w:val="0"/>
                      <w:marBottom w:val="0"/>
                      <w:divBdr>
                        <w:top w:val="none" w:sz="0" w:space="0" w:color="auto"/>
                        <w:left w:val="none" w:sz="0" w:space="0" w:color="auto"/>
                        <w:bottom w:val="none" w:sz="0" w:space="0" w:color="auto"/>
                        <w:right w:val="none" w:sz="0" w:space="0" w:color="auto"/>
                      </w:divBdr>
                    </w:div>
                  </w:divsChild>
                </w:div>
                <w:div w:id="2174227">
                  <w:marLeft w:val="0"/>
                  <w:marRight w:val="0"/>
                  <w:marTop w:val="0"/>
                  <w:marBottom w:val="0"/>
                  <w:divBdr>
                    <w:top w:val="none" w:sz="0" w:space="0" w:color="auto"/>
                    <w:left w:val="none" w:sz="0" w:space="0" w:color="auto"/>
                    <w:bottom w:val="none" w:sz="0" w:space="0" w:color="auto"/>
                    <w:right w:val="none" w:sz="0" w:space="0" w:color="auto"/>
                  </w:divBdr>
                  <w:divsChild>
                    <w:div w:id="1265962385">
                      <w:marLeft w:val="0"/>
                      <w:marRight w:val="0"/>
                      <w:marTop w:val="0"/>
                      <w:marBottom w:val="0"/>
                      <w:divBdr>
                        <w:top w:val="none" w:sz="0" w:space="0" w:color="auto"/>
                        <w:left w:val="none" w:sz="0" w:space="0" w:color="auto"/>
                        <w:bottom w:val="none" w:sz="0" w:space="0" w:color="auto"/>
                        <w:right w:val="none" w:sz="0" w:space="0" w:color="auto"/>
                      </w:divBdr>
                    </w:div>
                  </w:divsChild>
                </w:div>
                <w:div w:id="1209684795">
                  <w:marLeft w:val="0"/>
                  <w:marRight w:val="0"/>
                  <w:marTop w:val="0"/>
                  <w:marBottom w:val="0"/>
                  <w:divBdr>
                    <w:top w:val="none" w:sz="0" w:space="0" w:color="auto"/>
                    <w:left w:val="none" w:sz="0" w:space="0" w:color="auto"/>
                    <w:bottom w:val="none" w:sz="0" w:space="0" w:color="auto"/>
                    <w:right w:val="none" w:sz="0" w:space="0" w:color="auto"/>
                  </w:divBdr>
                  <w:divsChild>
                    <w:div w:id="1510487336">
                      <w:marLeft w:val="0"/>
                      <w:marRight w:val="0"/>
                      <w:marTop w:val="0"/>
                      <w:marBottom w:val="0"/>
                      <w:divBdr>
                        <w:top w:val="none" w:sz="0" w:space="0" w:color="auto"/>
                        <w:left w:val="none" w:sz="0" w:space="0" w:color="auto"/>
                        <w:bottom w:val="none" w:sz="0" w:space="0" w:color="auto"/>
                        <w:right w:val="none" w:sz="0" w:space="0" w:color="auto"/>
                      </w:divBdr>
                    </w:div>
                  </w:divsChild>
                </w:div>
                <w:div w:id="64884670">
                  <w:marLeft w:val="0"/>
                  <w:marRight w:val="0"/>
                  <w:marTop w:val="0"/>
                  <w:marBottom w:val="0"/>
                  <w:divBdr>
                    <w:top w:val="none" w:sz="0" w:space="0" w:color="auto"/>
                    <w:left w:val="none" w:sz="0" w:space="0" w:color="auto"/>
                    <w:bottom w:val="none" w:sz="0" w:space="0" w:color="auto"/>
                    <w:right w:val="none" w:sz="0" w:space="0" w:color="auto"/>
                  </w:divBdr>
                  <w:divsChild>
                    <w:div w:id="426928869">
                      <w:marLeft w:val="0"/>
                      <w:marRight w:val="0"/>
                      <w:marTop w:val="0"/>
                      <w:marBottom w:val="0"/>
                      <w:divBdr>
                        <w:top w:val="none" w:sz="0" w:space="0" w:color="auto"/>
                        <w:left w:val="none" w:sz="0" w:space="0" w:color="auto"/>
                        <w:bottom w:val="none" w:sz="0" w:space="0" w:color="auto"/>
                        <w:right w:val="none" w:sz="0" w:space="0" w:color="auto"/>
                      </w:divBdr>
                    </w:div>
                  </w:divsChild>
                </w:div>
                <w:div w:id="1984962392">
                  <w:marLeft w:val="0"/>
                  <w:marRight w:val="0"/>
                  <w:marTop w:val="0"/>
                  <w:marBottom w:val="0"/>
                  <w:divBdr>
                    <w:top w:val="none" w:sz="0" w:space="0" w:color="auto"/>
                    <w:left w:val="none" w:sz="0" w:space="0" w:color="auto"/>
                    <w:bottom w:val="none" w:sz="0" w:space="0" w:color="auto"/>
                    <w:right w:val="none" w:sz="0" w:space="0" w:color="auto"/>
                  </w:divBdr>
                  <w:divsChild>
                    <w:div w:id="1945453542">
                      <w:marLeft w:val="0"/>
                      <w:marRight w:val="0"/>
                      <w:marTop w:val="0"/>
                      <w:marBottom w:val="0"/>
                      <w:divBdr>
                        <w:top w:val="none" w:sz="0" w:space="0" w:color="auto"/>
                        <w:left w:val="none" w:sz="0" w:space="0" w:color="auto"/>
                        <w:bottom w:val="none" w:sz="0" w:space="0" w:color="auto"/>
                        <w:right w:val="none" w:sz="0" w:space="0" w:color="auto"/>
                      </w:divBdr>
                    </w:div>
                  </w:divsChild>
                </w:div>
                <w:div w:id="1048994831">
                  <w:marLeft w:val="0"/>
                  <w:marRight w:val="0"/>
                  <w:marTop w:val="0"/>
                  <w:marBottom w:val="0"/>
                  <w:divBdr>
                    <w:top w:val="none" w:sz="0" w:space="0" w:color="auto"/>
                    <w:left w:val="none" w:sz="0" w:space="0" w:color="auto"/>
                    <w:bottom w:val="none" w:sz="0" w:space="0" w:color="auto"/>
                    <w:right w:val="none" w:sz="0" w:space="0" w:color="auto"/>
                  </w:divBdr>
                  <w:divsChild>
                    <w:div w:id="1961186021">
                      <w:marLeft w:val="0"/>
                      <w:marRight w:val="0"/>
                      <w:marTop w:val="0"/>
                      <w:marBottom w:val="0"/>
                      <w:divBdr>
                        <w:top w:val="none" w:sz="0" w:space="0" w:color="auto"/>
                        <w:left w:val="none" w:sz="0" w:space="0" w:color="auto"/>
                        <w:bottom w:val="none" w:sz="0" w:space="0" w:color="auto"/>
                        <w:right w:val="none" w:sz="0" w:space="0" w:color="auto"/>
                      </w:divBdr>
                    </w:div>
                  </w:divsChild>
                </w:div>
                <w:div w:id="11152790">
                  <w:marLeft w:val="0"/>
                  <w:marRight w:val="0"/>
                  <w:marTop w:val="0"/>
                  <w:marBottom w:val="0"/>
                  <w:divBdr>
                    <w:top w:val="none" w:sz="0" w:space="0" w:color="auto"/>
                    <w:left w:val="none" w:sz="0" w:space="0" w:color="auto"/>
                    <w:bottom w:val="none" w:sz="0" w:space="0" w:color="auto"/>
                    <w:right w:val="none" w:sz="0" w:space="0" w:color="auto"/>
                  </w:divBdr>
                  <w:divsChild>
                    <w:div w:id="727649431">
                      <w:marLeft w:val="0"/>
                      <w:marRight w:val="0"/>
                      <w:marTop w:val="0"/>
                      <w:marBottom w:val="0"/>
                      <w:divBdr>
                        <w:top w:val="none" w:sz="0" w:space="0" w:color="auto"/>
                        <w:left w:val="none" w:sz="0" w:space="0" w:color="auto"/>
                        <w:bottom w:val="none" w:sz="0" w:space="0" w:color="auto"/>
                        <w:right w:val="none" w:sz="0" w:space="0" w:color="auto"/>
                      </w:divBdr>
                    </w:div>
                  </w:divsChild>
                </w:div>
                <w:div w:id="930239309">
                  <w:marLeft w:val="0"/>
                  <w:marRight w:val="0"/>
                  <w:marTop w:val="0"/>
                  <w:marBottom w:val="0"/>
                  <w:divBdr>
                    <w:top w:val="none" w:sz="0" w:space="0" w:color="auto"/>
                    <w:left w:val="none" w:sz="0" w:space="0" w:color="auto"/>
                    <w:bottom w:val="none" w:sz="0" w:space="0" w:color="auto"/>
                    <w:right w:val="none" w:sz="0" w:space="0" w:color="auto"/>
                  </w:divBdr>
                  <w:divsChild>
                    <w:div w:id="1964143425">
                      <w:marLeft w:val="0"/>
                      <w:marRight w:val="0"/>
                      <w:marTop w:val="0"/>
                      <w:marBottom w:val="0"/>
                      <w:divBdr>
                        <w:top w:val="none" w:sz="0" w:space="0" w:color="auto"/>
                        <w:left w:val="none" w:sz="0" w:space="0" w:color="auto"/>
                        <w:bottom w:val="none" w:sz="0" w:space="0" w:color="auto"/>
                        <w:right w:val="none" w:sz="0" w:space="0" w:color="auto"/>
                      </w:divBdr>
                    </w:div>
                  </w:divsChild>
                </w:div>
                <w:div w:id="1055740917">
                  <w:marLeft w:val="0"/>
                  <w:marRight w:val="0"/>
                  <w:marTop w:val="0"/>
                  <w:marBottom w:val="0"/>
                  <w:divBdr>
                    <w:top w:val="none" w:sz="0" w:space="0" w:color="auto"/>
                    <w:left w:val="none" w:sz="0" w:space="0" w:color="auto"/>
                    <w:bottom w:val="none" w:sz="0" w:space="0" w:color="auto"/>
                    <w:right w:val="none" w:sz="0" w:space="0" w:color="auto"/>
                  </w:divBdr>
                  <w:divsChild>
                    <w:div w:id="1250583534">
                      <w:marLeft w:val="0"/>
                      <w:marRight w:val="0"/>
                      <w:marTop w:val="0"/>
                      <w:marBottom w:val="0"/>
                      <w:divBdr>
                        <w:top w:val="none" w:sz="0" w:space="0" w:color="auto"/>
                        <w:left w:val="none" w:sz="0" w:space="0" w:color="auto"/>
                        <w:bottom w:val="none" w:sz="0" w:space="0" w:color="auto"/>
                        <w:right w:val="none" w:sz="0" w:space="0" w:color="auto"/>
                      </w:divBdr>
                    </w:div>
                  </w:divsChild>
                </w:div>
                <w:div w:id="1962878552">
                  <w:marLeft w:val="0"/>
                  <w:marRight w:val="0"/>
                  <w:marTop w:val="0"/>
                  <w:marBottom w:val="0"/>
                  <w:divBdr>
                    <w:top w:val="none" w:sz="0" w:space="0" w:color="auto"/>
                    <w:left w:val="none" w:sz="0" w:space="0" w:color="auto"/>
                    <w:bottom w:val="none" w:sz="0" w:space="0" w:color="auto"/>
                    <w:right w:val="none" w:sz="0" w:space="0" w:color="auto"/>
                  </w:divBdr>
                  <w:divsChild>
                    <w:div w:id="1848671237">
                      <w:marLeft w:val="0"/>
                      <w:marRight w:val="0"/>
                      <w:marTop w:val="0"/>
                      <w:marBottom w:val="0"/>
                      <w:divBdr>
                        <w:top w:val="none" w:sz="0" w:space="0" w:color="auto"/>
                        <w:left w:val="none" w:sz="0" w:space="0" w:color="auto"/>
                        <w:bottom w:val="none" w:sz="0" w:space="0" w:color="auto"/>
                        <w:right w:val="none" w:sz="0" w:space="0" w:color="auto"/>
                      </w:divBdr>
                    </w:div>
                  </w:divsChild>
                </w:div>
                <w:div w:id="468398256">
                  <w:marLeft w:val="0"/>
                  <w:marRight w:val="0"/>
                  <w:marTop w:val="0"/>
                  <w:marBottom w:val="0"/>
                  <w:divBdr>
                    <w:top w:val="none" w:sz="0" w:space="0" w:color="auto"/>
                    <w:left w:val="none" w:sz="0" w:space="0" w:color="auto"/>
                    <w:bottom w:val="none" w:sz="0" w:space="0" w:color="auto"/>
                    <w:right w:val="none" w:sz="0" w:space="0" w:color="auto"/>
                  </w:divBdr>
                  <w:divsChild>
                    <w:div w:id="258222340">
                      <w:marLeft w:val="0"/>
                      <w:marRight w:val="0"/>
                      <w:marTop w:val="0"/>
                      <w:marBottom w:val="0"/>
                      <w:divBdr>
                        <w:top w:val="none" w:sz="0" w:space="0" w:color="auto"/>
                        <w:left w:val="none" w:sz="0" w:space="0" w:color="auto"/>
                        <w:bottom w:val="none" w:sz="0" w:space="0" w:color="auto"/>
                        <w:right w:val="none" w:sz="0" w:space="0" w:color="auto"/>
                      </w:divBdr>
                    </w:div>
                  </w:divsChild>
                </w:div>
                <w:div w:id="1468160871">
                  <w:marLeft w:val="0"/>
                  <w:marRight w:val="0"/>
                  <w:marTop w:val="0"/>
                  <w:marBottom w:val="0"/>
                  <w:divBdr>
                    <w:top w:val="none" w:sz="0" w:space="0" w:color="auto"/>
                    <w:left w:val="none" w:sz="0" w:space="0" w:color="auto"/>
                    <w:bottom w:val="none" w:sz="0" w:space="0" w:color="auto"/>
                    <w:right w:val="none" w:sz="0" w:space="0" w:color="auto"/>
                  </w:divBdr>
                  <w:divsChild>
                    <w:div w:id="1962806432">
                      <w:marLeft w:val="0"/>
                      <w:marRight w:val="0"/>
                      <w:marTop w:val="0"/>
                      <w:marBottom w:val="0"/>
                      <w:divBdr>
                        <w:top w:val="none" w:sz="0" w:space="0" w:color="auto"/>
                        <w:left w:val="none" w:sz="0" w:space="0" w:color="auto"/>
                        <w:bottom w:val="none" w:sz="0" w:space="0" w:color="auto"/>
                        <w:right w:val="none" w:sz="0" w:space="0" w:color="auto"/>
                      </w:divBdr>
                    </w:div>
                  </w:divsChild>
                </w:div>
                <w:div w:id="471867292">
                  <w:marLeft w:val="0"/>
                  <w:marRight w:val="0"/>
                  <w:marTop w:val="0"/>
                  <w:marBottom w:val="0"/>
                  <w:divBdr>
                    <w:top w:val="none" w:sz="0" w:space="0" w:color="auto"/>
                    <w:left w:val="none" w:sz="0" w:space="0" w:color="auto"/>
                    <w:bottom w:val="none" w:sz="0" w:space="0" w:color="auto"/>
                    <w:right w:val="none" w:sz="0" w:space="0" w:color="auto"/>
                  </w:divBdr>
                  <w:divsChild>
                    <w:div w:id="255335236">
                      <w:marLeft w:val="0"/>
                      <w:marRight w:val="0"/>
                      <w:marTop w:val="0"/>
                      <w:marBottom w:val="0"/>
                      <w:divBdr>
                        <w:top w:val="none" w:sz="0" w:space="0" w:color="auto"/>
                        <w:left w:val="none" w:sz="0" w:space="0" w:color="auto"/>
                        <w:bottom w:val="none" w:sz="0" w:space="0" w:color="auto"/>
                        <w:right w:val="none" w:sz="0" w:space="0" w:color="auto"/>
                      </w:divBdr>
                    </w:div>
                  </w:divsChild>
                </w:div>
                <w:div w:id="1933246930">
                  <w:marLeft w:val="0"/>
                  <w:marRight w:val="0"/>
                  <w:marTop w:val="0"/>
                  <w:marBottom w:val="0"/>
                  <w:divBdr>
                    <w:top w:val="none" w:sz="0" w:space="0" w:color="auto"/>
                    <w:left w:val="none" w:sz="0" w:space="0" w:color="auto"/>
                    <w:bottom w:val="none" w:sz="0" w:space="0" w:color="auto"/>
                    <w:right w:val="none" w:sz="0" w:space="0" w:color="auto"/>
                  </w:divBdr>
                  <w:divsChild>
                    <w:div w:id="1185246619">
                      <w:marLeft w:val="0"/>
                      <w:marRight w:val="0"/>
                      <w:marTop w:val="0"/>
                      <w:marBottom w:val="0"/>
                      <w:divBdr>
                        <w:top w:val="none" w:sz="0" w:space="0" w:color="auto"/>
                        <w:left w:val="none" w:sz="0" w:space="0" w:color="auto"/>
                        <w:bottom w:val="none" w:sz="0" w:space="0" w:color="auto"/>
                        <w:right w:val="none" w:sz="0" w:space="0" w:color="auto"/>
                      </w:divBdr>
                    </w:div>
                  </w:divsChild>
                </w:div>
                <w:div w:id="862547576">
                  <w:marLeft w:val="0"/>
                  <w:marRight w:val="0"/>
                  <w:marTop w:val="0"/>
                  <w:marBottom w:val="0"/>
                  <w:divBdr>
                    <w:top w:val="none" w:sz="0" w:space="0" w:color="auto"/>
                    <w:left w:val="none" w:sz="0" w:space="0" w:color="auto"/>
                    <w:bottom w:val="none" w:sz="0" w:space="0" w:color="auto"/>
                    <w:right w:val="none" w:sz="0" w:space="0" w:color="auto"/>
                  </w:divBdr>
                  <w:divsChild>
                    <w:div w:id="1590312182">
                      <w:marLeft w:val="0"/>
                      <w:marRight w:val="0"/>
                      <w:marTop w:val="0"/>
                      <w:marBottom w:val="0"/>
                      <w:divBdr>
                        <w:top w:val="none" w:sz="0" w:space="0" w:color="auto"/>
                        <w:left w:val="none" w:sz="0" w:space="0" w:color="auto"/>
                        <w:bottom w:val="none" w:sz="0" w:space="0" w:color="auto"/>
                        <w:right w:val="none" w:sz="0" w:space="0" w:color="auto"/>
                      </w:divBdr>
                    </w:div>
                  </w:divsChild>
                </w:div>
                <w:div w:id="377778146">
                  <w:marLeft w:val="0"/>
                  <w:marRight w:val="0"/>
                  <w:marTop w:val="0"/>
                  <w:marBottom w:val="0"/>
                  <w:divBdr>
                    <w:top w:val="none" w:sz="0" w:space="0" w:color="auto"/>
                    <w:left w:val="none" w:sz="0" w:space="0" w:color="auto"/>
                    <w:bottom w:val="none" w:sz="0" w:space="0" w:color="auto"/>
                    <w:right w:val="none" w:sz="0" w:space="0" w:color="auto"/>
                  </w:divBdr>
                  <w:divsChild>
                    <w:div w:id="687874124">
                      <w:marLeft w:val="0"/>
                      <w:marRight w:val="0"/>
                      <w:marTop w:val="0"/>
                      <w:marBottom w:val="0"/>
                      <w:divBdr>
                        <w:top w:val="none" w:sz="0" w:space="0" w:color="auto"/>
                        <w:left w:val="none" w:sz="0" w:space="0" w:color="auto"/>
                        <w:bottom w:val="none" w:sz="0" w:space="0" w:color="auto"/>
                        <w:right w:val="none" w:sz="0" w:space="0" w:color="auto"/>
                      </w:divBdr>
                    </w:div>
                  </w:divsChild>
                </w:div>
                <w:div w:id="763259151">
                  <w:marLeft w:val="0"/>
                  <w:marRight w:val="0"/>
                  <w:marTop w:val="0"/>
                  <w:marBottom w:val="0"/>
                  <w:divBdr>
                    <w:top w:val="none" w:sz="0" w:space="0" w:color="auto"/>
                    <w:left w:val="none" w:sz="0" w:space="0" w:color="auto"/>
                    <w:bottom w:val="none" w:sz="0" w:space="0" w:color="auto"/>
                    <w:right w:val="none" w:sz="0" w:space="0" w:color="auto"/>
                  </w:divBdr>
                  <w:divsChild>
                    <w:div w:id="1772238262">
                      <w:marLeft w:val="0"/>
                      <w:marRight w:val="0"/>
                      <w:marTop w:val="0"/>
                      <w:marBottom w:val="0"/>
                      <w:divBdr>
                        <w:top w:val="none" w:sz="0" w:space="0" w:color="auto"/>
                        <w:left w:val="none" w:sz="0" w:space="0" w:color="auto"/>
                        <w:bottom w:val="none" w:sz="0" w:space="0" w:color="auto"/>
                        <w:right w:val="none" w:sz="0" w:space="0" w:color="auto"/>
                      </w:divBdr>
                    </w:div>
                  </w:divsChild>
                </w:div>
                <w:div w:id="840702835">
                  <w:marLeft w:val="0"/>
                  <w:marRight w:val="0"/>
                  <w:marTop w:val="0"/>
                  <w:marBottom w:val="0"/>
                  <w:divBdr>
                    <w:top w:val="none" w:sz="0" w:space="0" w:color="auto"/>
                    <w:left w:val="none" w:sz="0" w:space="0" w:color="auto"/>
                    <w:bottom w:val="none" w:sz="0" w:space="0" w:color="auto"/>
                    <w:right w:val="none" w:sz="0" w:space="0" w:color="auto"/>
                  </w:divBdr>
                  <w:divsChild>
                    <w:div w:id="449856868">
                      <w:marLeft w:val="0"/>
                      <w:marRight w:val="0"/>
                      <w:marTop w:val="0"/>
                      <w:marBottom w:val="0"/>
                      <w:divBdr>
                        <w:top w:val="none" w:sz="0" w:space="0" w:color="auto"/>
                        <w:left w:val="none" w:sz="0" w:space="0" w:color="auto"/>
                        <w:bottom w:val="none" w:sz="0" w:space="0" w:color="auto"/>
                        <w:right w:val="none" w:sz="0" w:space="0" w:color="auto"/>
                      </w:divBdr>
                    </w:div>
                  </w:divsChild>
                </w:div>
                <w:div w:id="1186094484">
                  <w:marLeft w:val="0"/>
                  <w:marRight w:val="0"/>
                  <w:marTop w:val="0"/>
                  <w:marBottom w:val="0"/>
                  <w:divBdr>
                    <w:top w:val="none" w:sz="0" w:space="0" w:color="auto"/>
                    <w:left w:val="none" w:sz="0" w:space="0" w:color="auto"/>
                    <w:bottom w:val="none" w:sz="0" w:space="0" w:color="auto"/>
                    <w:right w:val="none" w:sz="0" w:space="0" w:color="auto"/>
                  </w:divBdr>
                  <w:divsChild>
                    <w:div w:id="411778508">
                      <w:marLeft w:val="0"/>
                      <w:marRight w:val="0"/>
                      <w:marTop w:val="0"/>
                      <w:marBottom w:val="0"/>
                      <w:divBdr>
                        <w:top w:val="none" w:sz="0" w:space="0" w:color="auto"/>
                        <w:left w:val="none" w:sz="0" w:space="0" w:color="auto"/>
                        <w:bottom w:val="none" w:sz="0" w:space="0" w:color="auto"/>
                        <w:right w:val="none" w:sz="0" w:space="0" w:color="auto"/>
                      </w:divBdr>
                    </w:div>
                  </w:divsChild>
                </w:div>
                <w:div w:id="1288008548">
                  <w:marLeft w:val="0"/>
                  <w:marRight w:val="0"/>
                  <w:marTop w:val="0"/>
                  <w:marBottom w:val="0"/>
                  <w:divBdr>
                    <w:top w:val="none" w:sz="0" w:space="0" w:color="auto"/>
                    <w:left w:val="none" w:sz="0" w:space="0" w:color="auto"/>
                    <w:bottom w:val="none" w:sz="0" w:space="0" w:color="auto"/>
                    <w:right w:val="none" w:sz="0" w:space="0" w:color="auto"/>
                  </w:divBdr>
                  <w:divsChild>
                    <w:div w:id="723523234">
                      <w:marLeft w:val="0"/>
                      <w:marRight w:val="0"/>
                      <w:marTop w:val="0"/>
                      <w:marBottom w:val="0"/>
                      <w:divBdr>
                        <w:top w:val="none" w:sz="0" w:space="0" w:color="auto"/>
                        <w:left w:val="none" w:sz="0" w:space="0" w:color="auto"/>
                        <w:bottom w:val="none" w:sz="0" w:space="0" w:color="auto"/>
                        <w:right w:val="none" w:sz="0" w:space="0" w:color="auto"/>
                      </w:divBdr>
                    </w:div>
                  </w:divsChild>
                </w:div>
                <w:div w:id="13119767">
                  <w:marLeft w:val="0"/>
                  <w:marRight w:val="0"/>
                  <w:marTop w:val="0"/>
                  <w:marBottom w:val="0"/>
                  <w:divBdr>
                    <w:top w:val="none" w:sz="0" w:space="0" w:color="auto"/>
                    <w:left w:val="none" w:sz="0" w:space="0" w:color="auto"/>
                    <w:bottom w:val="none" w:sz="0" w:space="0" w:color="auto"/>
                    <w:right w:val="none" w:sz="0" w:space="0" w:color="auto"/>
                  </w:divBdr>
                  <w:divsChild>
                    <w:div w:id="1711151676">
                      <w:marLeft w:val="0"/>
                      <w:marRight w:val="0"/>
                      <w:marTop w:val="0"/>
                      <w:marBottom w:val="0"/>
                      <w:divBdr>
                        <w:top w:val="none" w:sz="0" w:space="0" w:color="auto"/>
                        <w:left w:val="none" w:sz="0" w:space="0" w:color="auto"/>
                        <w:bottom w:val="none" w:sz="0" w:space="0" w:color="auto"/>
                        <w:right w:val="none" w:sz="0" w:space="0" w:color="auto"/>
                      </w:divBdr>
                    </w:div>
                  </w:divsChild>
                </w:div>
                <w:div w:id="352919557">
                  <w:marLeft w:val="0"/>
                  <w:marRight w:val="0"/>
                  <w:marTop w:val="0"/>
                  <w:marBottom w:val="0"/>
                  <w:divBdr>
                    <w:top w:val="none" w:sz="0" w:space="0" w:color="auto"/>
                    <w:left w:val="none" w:sz="0" w:space="0" w:color="auto"/>
                    <w:bottom w:val="none" w:sz="0" w:space="0" w:color="auto"/>
                    <w:right w:val="none" w:sz="0" w:space="0" w:color="auto"/>
                  </w:divBdr>
                  <w:divsChild>
                    <w:div w:id="1391802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5342611">
          <w:marLeft w:val="0"/>
          <w:marRight w:val="0"/>
          <w:marTop w:val="0"/>
          <w:marBottom w:val="0"/>
          <w:divBdr>
            <w:top w:val="none" w:sz="0" w:space="0" w:color="auto"/>
            <w:left w:val="none" w:sz="0" w:space="0" w:color="auto"/>
            <w:bottom w:val="none" w:sz="0" w:space="0" w:color="auto"/>
            <w:right w:val="none" w:sz="0" w:space="0" w:color="auto"/>
          </w:divBdr>
        </w:div>
        <w:div w:id="677730084">
          <w:marLeft w:val="0"/>
          <w:marRight w:val="0"/>
          <w:marTop w:val="0"/>
          <w:marBottom w:val="0"/>
          <w:divBdr>
            <w:top w:val="none" w:sz="0" w:space="0" w:color="auto"/>
            <w:left w:val="none" w:sz="0" w:space="0" w:color="auto"/>
            <w:bottom w:val="none" w:sz="0" w:space="0" w:color="auto"/>
            <w:right w:val="none" w:sz="0" w:space="0" w:color="auto"/>
          </w:divBdr>
        </w:div>
        <w:div w:id="1683824158">
          <w:marLeft w:val="0"/>
          <w:marRight w:val="0"/>
          <w:marTop w:val="0"/>
          <w:marBottom w:val="0"/>
          <w:divBdr>
            <w:top w:val="none" w:sz="0" w:space="0" w:color="auto"/>
            <w:left w:val="none" w:sz="0" w:space="0" w:color="auto"/>
            <w:bottom w:val="none" w:sz="0" w:space="0" w:color="auto"/>
            <w:right w:val="none" w:sz="0" w:space="0" w:color="auto"/>
          </w:divBdr>
          <w:divsChild>
            <w:div w:id="258635200">
              <w:marLeft w:val="-75"/>
              <w:marRight w:val="0"/>
              <w:marTop w:val="30"/>
              <w:marBottom w:val="30"/>
              <w:divBdr>
                <w:top w:val="none" w:sz="0" w:space="0" w:color="auto"/>
                <w:left w:val="none" w:sz="0" w:space="0" w:color="auto"/>
                <w:bottom w:val="none" w:sz="0" w:space="0" w:color="auto"/>
                <w:right w:val="none" w:sz="0" w:space="0" w:color="auto"/>
              </w:divBdr>
              <w:divsChild>
                <w:div w:id="1573001195">
                  <w:marLeft w:val="0"/>
                  <w:marRight w:val="0"/>
                  <w:marTop w:val="0"/>
                  <w:marBottom w:val="0"/>
                  <w:divBdr>
                    <w:top w:val="none" w:sz="0" w:space="0" w:color="auto"/>
                    <w:left w:val="none" w:sz="0" w:space="0" w:color="auto"/>
                    <w:bottom w:val="none" w:sz="0" w:space="0" w:color="auto"/>
                    <w:right w:val="none" w:sz="0" w:space="0" w:color="auto"/>
                  </w:divBdr>
                  <w:divsChild>
                    <w:div w:id="259145104">
                      <w:marLeft w:val="0"/>
                      <w:marRight w:val="0"/>
                      <w:marTop w:val="0"/>
                      <w:marBottom w:val="0"/>
                      <w:divBdr>
                        <w:top w:val="none" w:sz="0" w:space="0" w:color="auto"/>
                        <w:left w:val="none" w:sz="0" w:space="0" w:color="auto"/>
                        <w:bottom w:val="none" w:sz="0" w:space="0" w:color="auto"/>
                        <w:right w:val="none" w:sz="0" w:space="0" w:color="auto"/>
                      </w:divBdr>
                    </w:div>
                  </w:divsChild>
                </w:div>
                <w:div w:id="1162500185">
                  <w:marLeft w:val="0"/>
                  <w:marRight w:val="0"/>
                  <w:marTop w:val="0"/>
                  <w:marBottom w:val="0"/>
                  <w:divBdr>
                    <w:top w:val="none" w:sz="0" w:space="0" w:color="auto"/>
                    <w:left w:val="none" w:sz="0" w:space="0" w:color="auto"/>
                    <w:bottom w:val="none" w:sz="0" w:space="0" w:color="auto"/>
                    <w:right w:val="none" w:sz="0" w:space="0" w:color="auto"/>
                  </w:divBdr>
                  <w:divsChild>
                    <w:div w:id="447428523">
                      <w:marLeft w:val="0"/>
                      <w:marRight w:val="0"/>
                      <w:marTop w:val="0"/>
                      <w:marBottom w:val="0"/>
                      <w:divBdr>
                        <w:top w:val="none" w:sz="0" w:space="0" w:color="auto"/>
                        <w:left w:val="none" w:sz="0" w:space="0" w:color="auto"/>
                        <w:bottom w:val="none" w:sz="0" w:space="0" w:color="auto"/>
                        <w:right w:val="none" w:sz="0" w:space="0" w:color="auto"/>
                      </w:divBdr>
                    </w:div>
                  </w:divsChild>
                </w:div>
                <w:div w:id="1299385533">
                  <w:marLeft w:val="0"/>
                  <w:marRight w:val="0"/>
                  <w:marTop w:val="0"/>
                  <w:marBottom w:val="0"/>
                  <w:divBdr>
                    <w:top w:val="none" w:sz="0" w:space="0" w:color="auto"/>
                    <w:left w:val="none" w:sz="0" w:space="0" w:color="auto"/>
                    <w:bottom w:val="none" w:sz="0" w:space="0" w:color="auto"/>
                    <w:right w:val="none" w:sz="0" w:space="0" w:color="auto"/>
                  </w:divBdr>
                  <w:divsChild>
                    <w:div w:id="2120299178">
                      <w:marLeft w:val="0"/>
                      <w:marRight w:val="0"/>
                      <w:marTop w:val="0"/>
                      <w:marBottom w:val="0"/>
                      <w:divBdr>
                        <w:top w:val="none" w:sz="0" w:space="0" w:color="auto"/>
                        <w:left w:val="none" w:sz="0" w:space="0" w:color="auto"/>
                        <w:bottom w:val="none" w:sz="0" w:space="0" w:color="auto"/>
                        <w:right w:val="none" w:sz="0" w:space="0" w:color="auto"/>
                      </w:divBdr>
                    </w:div>
                  </w:divsChild>
                </w:div>
                <w:div w:id="734622792">
                  <w:marLeft w:val="0"/>
                  <w:marRight w:val="0"/>
                  <w:marTop w:val="0"/>
                  <w:marBottom w:val="0"/>
                  <w:divBdr>
                    <w:top w:val="none" w:sz="0" w:space="0" w:color="auto"/>
                    <w:left w:val="none" w:sz="0" w:space="0" w:color="auto"/>
                    <w:bottom w:val="none" w:sz="0" w:space="0" w:color="auto"/>
                    <w:right w:val="none" w:sz="0" w:space="0" w:color="auto"/>
                  </w:divBdr>
                  <w:divsChild>
                    <w:div w:id="1134983995">
                      <w:marLeft w:val="0"/>
                      <w:marRight w:val="0"/>
                      <w:marTop w:val="0"/>
                      <w:marBottom w:val="0"/>
                      <w:divBdr>
                        <w:top w:val="none" w:sz="0" w:space="0" w:color="auto"/>
                        <w:left w:val="none" w:sz="0" w:space="0" w:color="auto"/>
                        <w:bottom w:val="none" w:sz="0" w:space="0" w:color="auto"/>
                        <w:right w:val="none" w:sz="0" w:space="0" w:color="auto"/>
                      </w:divBdr>
                    </w:div>
                  </w:divsChild>
                </w:div>
                <w:div w:id="668022127">
                  <w:marLeft w:val="0"/>
                  <w:marRight w:val="0"/>
                  <w:marTop w:val="0"/>
                  <w:marBottom w:val="0"/>
                  <w:divBdr>
                    <w:top w:val="none" w:sz="0" w:space="0" w:color="auto"/>
                    <w:left w:val="none" w:sz="0" w:space="0" w:color="auto"/>
                    <w:bottom w:val="none" w:sz="0" w:space="0" w:color="auto"/>
                    <w:right w:val="none" w:sz="0" w:space="0" w:color="auto"/>
                  </w:divBdr>
                  <w:divsChild>
                    <w:div w:id="437140495">
                      <w:marLeft w:val="0"/>
                      <w:marRight w:val="0"/>
                      <w:marTop w:val="0"/>
                      <w:marBottom w:val="0"/>
                      <w:divBdr>
                        <w:top w:val="none" w:sz="0" w:space="0" w:color="auto"/>
                        <w:left w:val="none" w:sz="0" w:space="0" w:color="auto"/>
                        <w:bottom w:val="none" w:sz="0" w:space="0" w:color="auto"/>
                        <w:right w:val="none" w:sz="0" w:space="0" w:color="auto"/>
                      </w:divBdr>
                    </w:div>
                  </w:divsChild>
                </w:div>
                <w:div w:id="87115357">
                  <w:marLeft w:val="0"/>
                  <w:marRight w:val="0"/>
                  <w:marTop w:val="0"/>
                  <w:marBottom w:val="0"/>
                  <w:divBdr>
                    <w:top w:val="none" w:sz="0" w:space="0" w:color="auto"/>
                    <w:left w:val="none" w:sz="0" w:space="0" w:color="auto"/>
                    <w:bottom w:val="none" w:sz="0" w:space="0" w:color="auto"/>
                    <w:right w:val="none" w:sz="0" w:space="0" w:color="auto"/>
                  </w:divBdr>
                  <w:divsChild>
                    <w:div w:id="1960646958">
                      <w:marLeft w:val="0"/>
                      <w:marRight w:val="0"/>
                      <w:marTop w:val="0"/>
                      <w:marBottom w:val="0"/>
                      <w:divBdr>
                        <w:top w:val="none" w:sz="0" w:space="0" w:color="auto"/>
                        <w:left w:val="none" w:sz="0" w:space="0" w:color="auto"/>
                        <w:bottom w:val="none" w:sz="0" w:space="0" w:color="auto"/>
                        <w:right w:val="none" w:sz="0" w:space="0" w:color="auto"/>
                      </w:divBdr>
                    </w:div>
                  </w:divsChild>
                </w:div>
                <w:div w:id="1141532089">
                  <w:marLeft w:val="0"/>
                  <w:marRight w:val="0"/>
                  <w:marTop w:val="0"/>
                  <w:marBottom w:val="0"/>
                  <w:divBdr>
                    <w:top w:val="none" w:sz="0" w:space="0" w:color="auto"/>
                    <w:left w:val="none" w:sz="0" w:space="0" w:color="auto"/>
                    <w:bottom w:val="none" w:sz="0" w:space="0" w:color="auto"/>
                    <w:right w:val="none" w:sz="0" w:space="0" w:color="auto"/>
                  </w:divBdr>
                  <w:divsChild>
                    <w:div w:id="1909608408">
                      <w:marLeft w:val="0"/>
                      <w:marRight w:val="0"/>
                      <w:marTop w:val="0"/>
                      <w:marBottom w:val="0"/>
                      <w:divBdr>
                        <w:top w:val="none" w:sz="0" w:space="0" w:color="auto"/>
                        <w:left w:val="none" w:sz="0" w:space="0" w:color="auto"/>
                        <w:bottom w:val="none" w:sz="0" w:space="0" w:color="auto"/>
                        <w:right w:val="none" w:sz="0" w:space="0" w:color="auto"/>
                      </w:divBdr>
                    </w:div>
                  </w:divsChild>
                </w:div>
                <w:div w:id="758989225">
                  <w:marLeft w:val="0"/>
                  <w:marRight w:val="0"/>
                  <w:marTop w:val="0"/>
                  <w:marBottom w:val="0"/>
                  <w:divBdr>
                    <w:top w:val="none" w:sz="0" w:space="0" w:color="auto"/>
                    <w:left w:val="none" w:sz="0" w:space="0" w:color="auto"/>
                    <w:bottom w:val="none" w:sz="0" w:space="0" w:color="auto"/>
                    <w:right w:val="none" w:sz="0" w:space="0" w:color="auto"/>
                  </w:divBdr>
                  <w:divsChild>
                    <w:div w:id="318925205">
                      <w:marLeft w:val="0"/>
                      <w:marRight w:val="0"/>
                      <w:marTop w:val="0"/>
                      <w:marBottom w:val="0"/>
                      <w:divBdr>
                        <w:top w:val="none" w:sz="0" w:space="0" w:color="auto"/>
                        <w:left w:val="none" w:sz="0" w:space="0" w:color="auto"/>
                        <w:bottom w:val="none" w:sz="0" w:space="0" w:color="auto"/>
                        <w:right w:val="none" w:sz="0" w:space="0" w:color="auto"/>
                      </w:divBdr>
                    </w:div>
                  </w:divsChild>
                </w:div>
                <w:div w:id="753009453">
                  <w:marLeft w:val="0"/>
                  <w:marRight w:val="0"/>
                  <w:marTop w:val="0"/>
                  <w:marBottom w:val="0"/>
                  <w:divBdr>
                    <w:top w:val="none" w:sz="0" w:space="0" w:color="auto"/>
                    <w:left w:val="none" w:sz="0" w:space="0" w:color="auto"/>
                    <w:bottom w:val="none" w:sz="0" w:space="0" w:color="auto"/>
                    <w:right w:val="none" w:sz="0" w:space="0" w:color="auto"/>
                  </w:divBdr>
                  <w:divsChild>
                    <w:div w:id="184364924">
                      <w:marLeft w:val="0"/>
                      <w:marRight w:val="0"/>
                      <w:marTop w:val="0"/>
                      <w:marBottom w:val="0"/>
                      <w:divBdr>
                        <w:top w:val="none" w:sz="0" w:space="0" w:color="auto"/>
                        <w:left w:val="none" w:sz="0" w:space="0" w:color="auto"/>
                        <w:bottom w:val="none" w:sz="0" w:space="0" w:color="auto"/>
                        <w:right w:val="none" w:sz="0" w:space="0" w:color="auto"/>
                      </w:divBdr>
                    </w:div>
                  </w:divsChild>
                </w:div>
                <w:div w:id="1384254708">
                  <w:marLeft w:val="0"/>
                  <w:marRight w:val="0"/>
                  <w:marTop w:val="0"/>
                  <w:marBottom w:val="0"/>
                  <w:divBdr>
                    <w:top w:val="none" w:sz="0" w:space="0" w:color="auto"/>
                    <w:left w:val="none" w:sz="0" w:space="0" w:color="auto"/>
                    <w:bottom w:val="none" w:sz="0" w:space="0" w:color="auto"/>
                    <w:right w:val="none" w:sz="0" w:space="0" w:color="auto"/>
                  </w:divBdr>
                  <w:divsChild>
                    <w:div w:id="1703748372">
                      <w:marLeft w:val="0"/>
                      <w:marRight w:val="0"/>
                      <w:marTop w:val="0"/>
                      <w:marBottom w:val="0"/>
                      <w:divBdr>
                        <w:top w:val="none" w:sz="0" w:space="0" w:color="auto"/>
                        <w:left w:val="none" w:sz="0" w:space="0" w:color="auto"/>
                        <w:bottom w:val="none" w:sz="0" w:space="0" w:color="auto"/>
                        <w:right w:val="none" w:sz="0" w:space="0" w:color="auto"/>
                      </w:divBdr>
                    </w:div>
                  </w:divsChild>
                </w:div>
                <w:div w:id="1627007470">
                  <w:marLeft w:val="0"/>
                  <w:marRight w:val="0"/>
                  <w:marTop w:val="0"/>
                  <w:marBottom w:val="0"/>
                  <w:divBdr>
                    <w:top w:val="none" w:sz="0" w:space="0" w:color="auto"/>
                    <w:left w:val="none" w:sz="0" w:space="0" w:color="auto"/>
                    <w:bottom w:val="none" w:sz="0" w:space="0" w:color="auto"/>
                    <w:right w:val="none" w:sz="0" w:space="0" w:color="auto"/>
                  </w:divBdr>
                  <w:divsChild>
                    <w:div w:id="1825579967">
                      <w:marLeft w:val="0"/>
                      <w:marRight w:val="0"/>
                      <w:marTop w:val="0"/>
                      <w:marBottom w:val="0"/>
                      <w:divBdr>
                        <w:top w:val="none" w:sz="0" w:space="0" w:color="auto"/>
                        <w:left w:val="none" w:sz="0" w:space="0" w:color="auto"/>
                        <w:bottom w:val="none" w:sz="0" w:space="0" w:color="auto"/>
                        <w:right w:val="none" w:sz="0" w:space="0" w:color="auto"/>
                      </w:divBdr>
                    </w:div>
                  </w:divsChild>
                </w:div>
                <w:div w:id="989752010">
                  <w:marLeft w:val="0"/>
                  <w:marRight w:val="0"/>
                  <w:marTop w:val="0"/>
                  <w:marBottom w:val="0"/>
                  <w:divBdr>
                    <w:top w:val="none" w:sz="0" w:space="0" w:color="auto"/>
                    <w:left w:val="none" w:sz="0" w:space="0" w:color="auto"/>
                    <w:bottom w:val="none" w:sz="0" w:space="0" w:color="auto"/>
                    <w:right w:val="none" w:sz="0" w:space="0" w:color="auto"/>
                  </w:divBdr>
                  <w:divsChild>
                    <w:div w:id="671376990">
                      <w:marLeft w:val="0"/>
                      <w:marRight w:val="0"/>
                      <w:marTop w:val="0"/>
                      <w:marBottom w:val="0"/>
                      <w:divBdr>
                        <w:top w:val="none" w:sz="0" w:space="0" w:color="auto"/>
                        <w:left w:val="none" w:sz="0" w:space="0" w:color="auto"/>
                        <w:bottom w:val="none" w:sz="0" w:space="0" w:color="auto"/>
                        <w:right w:val="none" w:sz="0" w:space="0" w:color="auto"/>
                      </w:divBdr>
                    </w:div>
                  </w:divsChild>
                </w:div>
                <w:div w:id="963654460">
                  <w:marLeft w:val="0"/>
                  <w:marRight w:val="0"/>
                  <w:marTop w:val="0"/>
                  <w:marBottom w:val="0"/>
                  <w:divBdr>
                    <w:top w:val="none" w:sz="0" w:space="0" w:color="auto"/>
                    <w:left w:val="none" w:sz="0" w:space="0" w:color="auto"/>
                    <w:bottom w:val="none" w:sz="0" w:space="0" w:color="auto"/>
                    <w:right w:val="none" w:sz="0" w:space="0" w:color="auto"/>
                  </w:divBdr>
                  <w:divsChild>
                    <w:div w:id="1950162871">
                      <w:marLeft w:val="0"/>
                      <w:marRight w:val="0"/>
                      <w:marTop w:val="0"/>
                      <w:marBottom w:val="0"/>
                      <w:divBdr>
                        <w:top w:val="none" w:sz="0" w:space="0" w:color="auto"/>
                        <w:left w:val="none" w:sz="0" w:space="0" w:color="auto"/>
                        <w:bottom w:val="none" w:sz="0" w:space="0" w:color="auto"/>
                        <w:right w:val="none" w:sz="0" w:space="0" w:color="auto"/>
                      </w:divBdr>
                    </w:div>
                  </w:divsChild>
                </w:div>
                <w:div w:id="667251302">
                  <w:marLeft w:val="0"/>
                  <w:marRight w:val="0"/>
                  <w:marTop w:val="0"/>
                  <w:marBottom w:val="0"/>
                  <w:divBdr>
                    <w:top w:val="none" w:sz="0" w:space="0" w:color="auto"/>
                    <w:left w:val="none" w:sz="0" w:space="0" w:color="auto"/>
                    <w:bottom w:val="none" w:sz="0" w:space="0" w:color="auto"/>
                    <w:right w:val="none" w:sz="0" w:space="0" w:color="auto"/>
                  </w:divBdr>
                  <w:divsChild>
                    <w:div w:id="615596681">
                      <w:marLeft w:val="0"/>
                      <w:marRight w:val="0"/>
                      <w:marTop w:val="0"/>
                      <w:marBottom w:val="0"/>
                      <w:divBdr>
                        <w:top w:val="none" w:sz="0" w:space="0" w:color="auto"/>
                        <w:left w:val="none" w:sz="0" w:space="0" w:color="auto"/>
                        <w:bottom w:val="none" w:sz="0" w:space="0" w:color="auto"/>
                        <w:right w:val="none" w:sz="0" w:space="0" w:color="auto"/>
                      </w:divBdr>
                    </w:div>
                  </w:divsChild>
                </w:div>
                <w:div w:id="1127120338">
                  <w:marLeft w:val="0"/>
                  <w:marRight w:val="0"/>
                  <w:marTop w:val="0"/>
                  <w:marBottom w:val="0"/>
                  <w:divBdr>
                    <w:top w:val="none" w:sz="0" w:space="0" w:color="auto"/>
                    <w:left w:val="none" w:sz="0" w:space="0" w:color="auto"/>
                    <w:bottom w:val="none" w:sz="0" w:space="0" w:color="auto"/>
                    <w:right w:val="none" w:sz="0" w:space="0" w:color="auto"/>
                  </w:divBdr>
                  <w:divsChild>
                    <w:div w:id="1408922630">
                      <w:marLeft w:val="0"/>
                      <w:marRight w:val="0"/>
                      <w:marTop w:val="0"/>
                      <w:marBottom w:val="0"/>
                      <w:divBdr>
                        <w:top w:val="none" w:sz="0" w:space="0" w:color="auto"/>
                        <w:left w:val="none" w:sz="0" w:space="0" w:color="auto"/>
                        <w:bottom w:val="none" w:sz="0" w:space="0" w:color="auto"/>
                        <w:right w:val="none" w:sz="0" w:space="0" w:color="auto"/>
                      </w:divBdr>
                    </w:div>
                  </w:divsChild>
                </w:div>
                <w:div w:id="1905603031">
                  <w:marLeft w:val="0"/>
                  <w:marRight w:val="0"/>
                  <w:marTop w:val="0"/>
                  <w:marBottom w:val="0"/>
                  <w:divBdr>
                    <w:top w:val="none" w:sz="0" w:space="0" w:color="auto"/>
                    <w:left w:val="none" w:sz="0" w:space="0" w:color="auto"/>
                    <w:bottom w:val="none" w:sz="0" w:space="0" w:color="auto"/>
                    <w:right w:val="none" w:sz="0" w:space="0" w:color="auto"/>
                  </w:divBdr>
                  <w:divsChild>
                    <w:div w:id="437338480">
                      <w:marLeft w:val="0"/>
                      <w:marRight w:val="0"/>
                      <w:marTop w:val="0"/>
                      <w:marBottom w:val="0"/>
                      <w:divBdr>
                        <w:top w:val="none" w:sz="0" w:space="0" w:color="auto"/>
                        <w:left w:val="none" w:sz="0" w:space="0" w:color="auto"/>
                        <w:bottom w:val="none" w:sz="0" w:space="0" w:color="auto"/>
                        <w:right w:val="none" w:sz="0" w:space="0" w:color="auto"/>
                      </w:divBdr>
                    </w:div>
                  </w:divsChild>
                </w:div>
                <w:div w:id="1399473884">
                  <w:marLeft w:val="0"/>
                  <w:marRight w:val="0"/>
                  <w:marTop w:val="0"/>
                  <w:marBottom w:val="0"/>
                  <w:divBdr>
                    <w:top w:val="none" w:sz="0" w:space="0" w:color="auto"/>
                    <w:left w:val="none" w:sz="0" w:space="0" w:color="auto"/>
                    <w:bottom w:val="none" w:sz="0" w:space="0" w:color="auto"/>
                    <w:right w:val="none" w:sz="0" w:space="0" w:color="auto"/>
                  </w:divBdr>
                  <w:divsChild>
                    <w:div w:id="658846218">
                      <w:marLeft w:val="0"/>
                      <w:marRight w:val="0"/>
                      <w:marTop w:val="0"/>
                      <w:marBottom w:val="0"/>
                      <w:divBdr>
                        <w:top w:val="none" w:sz="0" w:space="0" w:color="auto"/>
                        <w:left w:val="none" w:sz="0" w:space="0" w:color="auto"/>
                        <w:bottom w:val="none" w:sz="0" w:space="0" w:color="auto"/>
                        <w:right w:val="none" w:sz="0" w:space="0" w:color="auto"/>
                      </w:divBdr>
                    </w:div>
                  </w:divsChild>
                </w:div>
                <w:div w:id="1520267310">
                  <w:marLeft w:val="0"/>
                  <w:marRight w:val="0"/>
                  <w:marTop w:val="0"/>
                  <w:marBottom w:val="0"/>
                  <w:divBdr>
                    <w:top w:val="none" w:sz="0" w:space="0" w:color="auto"/>
                    <w:left w:val="none" w:sz="0" w:space="0" w:color="auto"/>
                    <w:bottom w:val="none" w:sz="0" w:space="0" w:color="auto"/>
                    <w:right w:val="none" w:sz="0" w:space="0" w:color="auto"/>
                  </w:divBdr>
                  <w:divsChild>
                    <w:div w:id="2061661007">
                      <w:marLeft w:val="0"/>
                      <w:marRight w:val="0"/>
                      <w:marTop w:val="0"/>
                      <w:marBottom w:val="0"/>
                      <w:divBdr>
                        <w:top w:val="none" w:sz="0" w:space="0" w:color="auto"/>
                        <w:left w:val="none" w:sz="0" w:space="0" w:color="auto"/>
                        <w:bottom w:val="none" w:sz="0" w:space="0" w:color="auto"/>
                        <w:right w:val="none" w:sz="0" w:space="0" w:color="auto"/>
                      </w:divBdr>
                    </w:div>
                  </w:divsChild>
                </w:div>
                <w:div w:id="1100761748">
                  <w:marLeft w:val="0"/>
                  <w:marRight w:val="0"/>
                  <w:marTop w:val="0"/>
                  <w:marBottom w:val="0"/>
                  <w:divBdr>
                    <w:top w:val="none" w:sz="0" w:space="0" w:color="auto"/>
                    <w:left w:val="none" w:sz="0" w:space="0" w:color="auto"/>
                    <w:bottom w:val="none" w:sz="0" w:space="0" w:color="auto"/>
                    <w:right w:val="none" w:sz="0" w:space="0" w:color="auto"/>
                  </w:divBdr>
                  <w:divsChild>
                    <w:div w:id="1249005075">
                      <w:marLeft w:val="0"/>
                      <w:marRight w:val="0"/>
                      <w:marTop w:val="0"/>
                      <w:marBottom w:val="0"/>
                      <w:divBdr>
                        <w:top w:val="none" w:sz="0" w:space="0" w:color="auto"/>
                        <w:left w:val="none" w:sz="0" w:space="0" w:color="auto"/>
                        <w:bottom w:val="none" w:sz="0" w:space="0" w:color="auto"/>
                        <w:right w:val="none" w:sz="0" w:space="0" w:color="auto"/>
                      </w:divBdr>
                    </w:div>
                  </w:divsChild>
                </w:div>
                <w:div w:id="1255549281">
                  <w:marLeft w:val="0"/>
                  <w:marRight w:val="0"/>
                  <w:marTop w:val="0"/>
                  <w:marBottom w:val="0"/>
                  <w:divBdr>
                    <w:top w:val="none" w:sz="0" w:space="0" w:color="auto"/>
                    <w:left w:val="none" w:sz="0" w:space="0" w:color="auto"/>
                    <w:bottom w:val="none" w:sz="0" w:space="0" w:color="auto"/>
                    <w:right w:val="none" w:sz="0" w:space="0" w:color="auto"/>
                  </w:divBdr>
                  <w:divsChild>
                    <w:div w:id="538668015">
                      <w:marLeft w:val="0"/>
                      <w:marRight w:val="0"/>
                      <w:marTop w:val="0"/>
                      <w:marBottom w:val="0"/>
                      <w:divBdr>
                        <w:top w:val="none" w:sz="0" w:space="0" w:color="auto"/>
                        <w:left w:val="none" w:sz="0" w:space="0" w:color="auto"/>
                        <w:bottom w:val="none" w:sz="0" w:space="0" w:color="auto"/>
                        <w:right w:val="none" w:sz="0" w:space="0" w:color="auto"/>
                      </w:divBdr>
                    </w:div>
                  </w:divsChild>
                </w:div>
                <w:div w:id="104885326">
                  <w:marLeft w:val="0"/>
                  <w:marRight w:val="0"/>
                  <w:marTop w:val="0"/>
                  <w:marBottom w:val="0"/>
                  <w:divBdr>
                    <w:top w:val="none" w:sz="0" w:space="0" w:color="auto"/>
                    <w:left w:val="none" w:sz="0" w:space="0" w:color="auto"/>
                    <w:bottom w:val="none" w:sz="0" w:space="0" w:color="auto"/>
                    <w:right w:val="none" w:sz="0" w:space="0" w:color="auto"/>
                  </w:divBdr>
                  <w:divsChild>
                    <w:div w:id="28578120">
                      <w:marLeft w:val="0"/>
                      <w:marRight w:val="0"/>
                      <w:marTop w:val="0"/>
                      <w:marBottom w:val="0"/>
                      <w:divBdr>
                        <w:top w:val="none" w:sz="0" w:space="0" w:color="auto"/>
                        <w:left w:val="none" w:sz="0" w:space="0" w:color="auto"/>
                        <w:bottom w:val="none" w:sz="0" w:space="0" w:color="auto"/>
                        <w:right w:val="none" w:sz="0" w:space="0" w:color="auto"/>
                      </w:divBdr>
                    </w:div>
                  </w:divsChild>
                </w:div>
                <w:div w:id="30611905">
                  <w:marLeft w:val="0"/>
                  <w:marRight w:val="0"/>
                  <w:marTop w:val="0"/>
                  <w:marBottom w:val="0"/>
                  <w:divBdr>
                    <w:top w:val="none" w:sz="0" w:space="0" w:color="auto"/>
                    <w:left w:val="none" w:sz="0" w:space="0" w:color="auto"/>
                    <w:bottom w:val="none" w:sz="0" w:space="0" w:color="auto"/>
                    <w:right w:val="none" w:sz="0" w:space="0" w:color="auto"/>
                  </w:divBdr>
                  <w:divsChild>
                    <w:div w:id="644772538">
                      <w:marLeft w:val="0"/>
                      <w:marRight w:val="0"/>
                      <w:marTop w:val="0"/>
                      <w:marBottom w:val="0"/>
                      <w:divBdr>
                        <w:top w:val="none" w:sz="0" w:space="0" w:color="auto"/>
                        <w:left w:val="none" w:sz="0" w:space="0" w:color="auto"/>
                        <w:bottom w:val="none" w:sz="0" w:space="0" w:color="auto"/>
                        <w:right w:val="none" w:sz="0" w:space="0" w:color="auto"/>
                      </w:divBdr>
                    </w:div>
                  </w:divsChild>
                </w:div>
                <w:div w:id="784159236">
                  <w:marLeft w:val="0"/>
                  <w:marRight w:val="0"/>
                  <w:marTop w:val="0"/>
                  <w:marBottom w:val="0"/>
                  <w:divBdr>
                    <w:top w:val="none" w:sz="0" w:space="0" w:color="auto"/>
                    <w:left w:val="none" w:sz="0" w:space="0" w:color="auto"/>
                    <w:bottom w:val="none" w:sz="0" w:space="0" w:color="auto"/>
                    <w:right w:val="none" w:sz="0" w:space="0" w:color="auto"/>
                  </w:divBdr>
                  <w:divsChild>
                    <w:div w:id="28261685">
                      <w:marLeft w:val="0"/>
                      <w:marRight w:val="0"/>
                      <w:marTop w:val="0"/>
                      <w:marBottom w:val="0"/>
                      <w:divBdr>
                        <w:top w:val="none" w:sz="0" w:space="0" w:color="auto"/>
                        <w:left w:val="none" w:sz="0" w:space="0" w:color="auto"/>
                        <w:bottom w:val="none" w:sz="0" w:space="0" w:color="auto"/>
                        <w:right w:val="none" w:sz="0" w:space="0" w:color="auto"/>
                      </w:divBdr>
                    </w:div>
                  </w:divsChild>
                </w:div>
                <w:div w:id="26833826">
                  <w:marLeft w:val="0"/>
                  <w:marRight w:val="0"/>
                  <w:marTop w:val="0"/>
                  <w:marBottom w:val="0"/>
                  <w:divBdr>
                    <w:top w:val="none" w:sz="0" w:space="0" w:color="auto"/>
                    <w:left w:val="none" w:sz="0" w:space="0" w:color="auto"/>
                    <w:bottom w:val="none" w:sz="0" w:space="0" w:color="auto"/>
                    <w:right w:val="none" w:sz="0" w:space="0" w:color="auto"/>
                  </w:divBdr>
                  <w:divsChild>
                    <w:div w:id="2133597776">
                      <w:marLeft w:val="0"/>
                      <w:marRight w:val="0"/>
                      <w:marTop w:val="0"/>
                      <w:marBottom w:val="0"/>
                      <w:divBdr>
                        <w:top w:val="none" w:sz="0" w:space="0" w:color="auto"/>
                        <w:left w:val="none" w:sz="0" w:space="0" w:color="auto"/>
                        <w:bottom w:val="none" w:sz="0" w:space="0" w:color="auto"/>
                        <w:right w:val="none" w:sz="0" w:space="0" w:color="auto"/>
                      </w:divBdr>
                    </w:div>
                  </w:divsChild>
                </w:div>
                <w:div w:id="1529677801">
                  <w:marLeft w:val="0"/>
                  <w:marRight w:val="0"/>
                  <w:marTop w:val="0"/>
                  <w:marBottom w:val="0"/>
                  <w:divBdr>
                    <w:top w:val="none" w:sz="0" w:space="0" w:color="auto"/>
                    <w:left w:val="none" w:sz="0" w:space="0" w:color="auto"/>
                    <w:bottom w:val="none" w:sz="0" w:space="0" w:color="auto"/>
                    <w:right w:val="none" w:sz="0" w:space="0" w:color="auto"/>
                  </w:divBdr>
                  <w:divsChild>
                    <w:div w:id="1262225120">
                      <w:marLeft w:val="0"/>
                      <w:marRight w:val="0"/>
                      <w:marTop w:val="0"/>
                      <w:marBottom w:val="0"/>
                      <w:divBdr>
                        <w:top w:val="none" w:sz="0" w:space="0" w:color="auto"/>
                        <w:left w:val="none" w:sz="0" w:space="0" w:color="auto"/>
                        <w:bottom w:val="none" w:sz="0" w:space="0" w:color="auto"/>
                        <w:right w:val="none" w:sz="0" w:space="0" w:color="auto"/>
                      </w:divBdr>
                    </w:div>
                  </w:divsChild>
                </w:div>
                <w:div w:id="238905182">
                  <w:marLeft w:val="0"/>
                  <w:marRight w:val="0"/>
                  <w:marTop w:val="0"/>
                  <w:marBottom w:val="0"/>
                  <w:divBdr>
                    <w:top w:val="none" w:sz="0" w:space="0" w:color="auto"/>
                    <w:left w:val="none" w:sz="0" w:space="0" w:color="auto"/>
                    <w:bottom w:val="none" w:sz="0" w:space="0" w:color="auto"/>
                    <w:right w:val="none" w:sz="0" w:space="0" w:color="auto"/>
                  </w:divBdr>
                  <w:divsChild>
                    <w:div w:id="234435361">
                      <w:marLeft w:val="0"/>
                      <w:marRight w:val="0"/>
                      <w:marTop w:val="0"/>
                      <w:marBottom w:val="0"/>
                      <w:divBdr>
                        <w:top w:val="none" w:sz="0" w:space="0" w:color="auto"/>
                        <w:left w:val="none" w:sz="0" w:space="0" w:color="auto"/>
                        <w:bottom w:val="none" w:sz="0" w:space="0" w:color="auto"/>
                        <w:right w:val="none" w:sz="0" w:space="0" w:color="auto"/>
                      </w:divBdr>
                    </w:div>
                  </w:divsChild>
                </w:div>
                <w:div w:id="568155717">
                  <w:marLeft w:val="0"/>
                  <w:marRight w:val="0"/>
                  <w:marTop w:val="0"/>
                  <w:marBottom w:val="0"/>
                  <w:divBdr>
                    <w:top w:val="none" w:sz="0" w:space="0" w:color="auto"/>
                    <w:left w:val="none" w:sz="0" w:space="0" w:color="auto"/>
                    <w:bottom w:val="none" w:sz="0" w:space="0" w:color="auto"/>
                    <w:right w:val="none" w:sz="0" w:space="0" w:color="auto"/>
                  </w:divBdr>
                  <w:divsChild>
                    <w:div w:id="810292803">
                      <w:marLeft w:val="0"/>
                      <w:marRight w:val="0"/>
                      <w:marTop w:val="0"/>
                      <w:marBottom w:val="0"/>
                      <w:divBdr>
                        <w:top w:val="none" w:sz="0" w:space="0" w:color="auto"/>
                        <w:left w:val="none" w:sz="0" w:space="0" w:color="auto"/>
                        <w:bottom w:val="none" w:sz="0" w:space="0" w:color="auto"/>
                        <w:right w:val="none" w:sz="0" w:space="0" w:color="auto"/>
                      </w:divBdr>
                    </w:div>
                  </w:divsChild>
                </w:div>
                <w:div w:id="981543734">
                  <w:marLeft w:val="0"/>
                  <w:marRight w:val="0"/>
                  <w:marTop w:val="0"/>
                  <w:marBottom w:val="0"/>
                  <w:divBdr>
                    <w:top w:val="none" w:sz="0" w:space="0" w:color="auto"/>
                    <w:left w:val="none" w:sz="0" w:space="0" w:color="auto"/>
                    <w:bottom w:val="none" w:sz="0" w:space="0" w:color="auto"/>
                    <w:right w:val="none" w:sz="0" w:space="0" w:color="auto"/>
                  </w:divBdr>
                  <w:divsChild>
                    <w:div w:id="279412503">
                      <w:marLeft w:val="0"/>
                      <w:marRight w:val="0"/>
                      <w:marTop w:val="0"/>
                      <w:marBottom w:val="0"/>
                      <w:divBdr>
                        <w:top w:val="none" w:sz="0" w:space="0" w:color="auto"/>
                        <w:left w:val="none" w:sz="0" w:space="0" w:color="auto"/>
                        <w:bottom w:val="none" w:sz="0" w:space="0" w:color="auto"/>
                        <w:right w:val="none" w:sz="0" w:space="0" w:color="auto"/>
                      </w:divBdr>
                    </w:div>
                  </w:divsChild>
                </w:div>
                <w:div w:id="1147745264">
                  <w:marLeft w:val="0"/>
                  <w:marRight w:val="0"/>
                  <w:marTop w:val="0"/>
                  <w:marBottom w:val="0"/>
                  <w:divBdr>
                    <w:top w:val="none" w:sz="0" w:space="0" w:color="auto"/>
                    <w:left w:val="none" w:sz="0" w:space="0" w:color="auto"/>
                    <w:bottom w:val="none" w:sz="0" w:space="0" w:color="auto"/>
                    <w:right w:val="none" w:sz="0" w:space="0" w:color="auto"/>
                  </w:divBdr>
                  <w:divsChild>
                    <w:div w:id="1165827746">
                      <w:marLeft w:val="0"/>
                      <w:marRight w:val="0"/>
                      <w:marTop w:val="0"/>
                      <w:marBottom w:val="0"/>
                      <w:divBdr>
                        <w:top w:val="none" w:sz="0" w:space="0" w:color="auto"/>
                        <w:left w:val="none" w:sz="0" w:space="0" w:color="auto"/>
                        <w:bottom w:val="none" w:sz="0" w:space="0" w:color="auto"/>
                        <w:right w:val="none" w:sz="0" w:space="0" w:color="auto"/>
                      </w:divBdr>
                    </w:div>
                  </w:divsChild>
                </w:div>
                <w:div w:id="1515339775">
                  <w:marLeft w:val="0"/>
                  <w:marRight w:val="0"/>
                  <w:marTop w:val="0"/>
                  <w:marBottom w:val="0"/>
                  <w:divBdr>
                    <w:top w:val="none" w:sz="0" w:space="0" w:color="auto"/>
                    <w:left w:val="none" w:sz="0" w:space="0" w:color="auto"/>
                    <w:bottom w:val="none" w:sz="0" w:space="0" w:color="auto"/>
                    <w:right w:val="none" w:sz="0" w:space="0" w:color="auto"/>
                  </w:divBdr>
                  <w:divsChild>
                    <w:div w:id="226889581">
                      <w:marLeft w:val="0"/>
                      <w:marRight w:val="0"/>
                      <w:marTop w:val="0"/>
                      <w:marBottom w:val="0"/>
                      <w:divBdr>
                        <w:top w:val="none" w:sz="0" w:space="0" w:color="auto"/>
                        <w:left w:val="none" w:sz="0" w:space="0" w:color="auto"/>
                        <w:bottom w:val="none" w:sz="0" w:space="0" w:color="auto"/>
                        <w:right w:val="none" w:sz="0" w:space="0" w:color="auto"/>
                      </w:divBdr>
                    </w:div>
                  </w:divsChild>
                </w:div>
                <w:div w:id="2020544176">
                  <w:marLeft w:val="0"/>
                  <w:marRight w:val="0"/>
                  <w:marTop w:val="0"/>
                  <w:marBottom w:val="0"/>
                  <w:divBdr>
                    <w:top w:val="none" w:sz="0" w:space="0" w:color="auto"/>
                    <w:left w:val="none" w:sz="0" w:space="0" w:color="auto"/>
                    <w:bottom w:val="none" w:sz="0" w:space="0" w:color="auto"/>
                    <w:right w:val="none" w:sz="0" w:space="0" w:color="auto"/>
                  </w:divBdr>
                  <w:divsChild>
                    <w:div w:id="763578723">
                      <w:marLeft w:val="0"/>
                      <w:marRight w:val="0"/>
                      <w:marTop w:val="0"/>
                      <w:marBottom w:val="0"/>
                      <w:divBdr>
                        <w:top w:val="none" w:sz="0" w:space="0" w:color="auto"/>
                        <w:left w:val="none" w:sz="0" w:space="0" w:color="auto"/>
                        <w:bottom w:val="none" w:sz="0" w:space="0" w:color="auto"/>
                        <w:right w:val="none" w:sz="0" w:space="0" w:color="auto"/>
                      </w:divBdr>
                    </w:div>
                  </w:divsChild>
                </w:div>
                <w:div w:id="1793354885">
                  <w:marLeft w:val="0"/>
                  <w:marRight w:val="0"/>
                  <w:marTop w:val="0"/>
                  <w:marBottom w:val="0"/>
                  <w:divBdr>
                    <w:top w:val="none" w:sz="0" w:space="0" w:color="auto"/>
                    <w:left w:val="none" w:sz="0" w:space="0" w:color="auto"/>
                    <w:bottom w:val="none" w:sz="0" w:space="0" w:color="auto"/>
                    <w:right w:val="none" w:sz="0" w:space="0" w:color="auto"/>
                  </w:divBdr>
                  <w:divsChild>
                    <w:div w:id="2122413280">
                      <w:marLeft w:val="0"/>
                      <w:marRight w:val="0"/>
                      <w:marTop w:val="0"/>
                      <w:marBottom w:val="0"/>
                      <w:divBdr>
                        <w:top w:val="none" w:sz="0" w:space="0" w:color="auto"/>
                        <w:left w:val="none" w:sz="0" w:space="0" w:color="auto"/>
                        <w:bottom w:val="none" w:sz="0" w:space="0" w:color="auto"/>
                        <w:right w:val="none" w:sz="0" w:space="0" w:color="auto"/>
                      </w:divBdr>
                    </w:div>
                  </w:divsChild>
                </w:div>
                <w:div w:id="1258714877">
                  <w:marLeft w:val="0"/>
                  <w:marRight w:val="0"/>
                  <w:marTop w:val="0"/>
                  <w:marBottom w:val="0"/>
                  <w:divBdr>
                    <w:top w:val="none" w:sz="0" w:space="0" w:color="auto"/>
                    <w:left w:val="none" w:sz="0" w:space="0" w:color="auto"/>
                    <w:bottom w:val="none" w:sz="0" w:space="0" w:color="auto"/>
                    <w:right w:val="none" w:sz="0" w:space="0" w:color="auto"/>
                  </w:divBdr>
                  <w:divsChild>
                    <w:div w:id="1386677704">
                      <w:marLeft w:val="0"/>
                      <w:marRight w:val="0"/>
                      <w:marTop w:val="0"/>
                      <w:marBottom w:val="0"/>
                      <w:divBdr>
                        <w:top w:val="none" w:sz="0" w:space="0" w:color="auto"/>
                        <w:left w:val="none" w:sz="0" w:space="0" w:color="auto"/>
                        <w:bottom w:val="none" w:sz="0" w:space="0" w:color="auto"/>
                        <w:right w:val="none" w:sz="0" w:space="0" w:color="auto"/>
                      </w:divBdr>
                    </w:div>
                  </w:divsChild>
                </w:div>
                <w:div w:id="1892694763">
                  <w:marLeft w:val="0"/>
                  <w:marRight w:val="0"/>
                  <w:marTop w:val="0"/>
                  <w:marBottom w:val="0"/>
                  <w:divBdr>
                    <w:top w:val="none" w:sz="0" w:space="0" w:color="auto"/>
                    <w:left w:val="none" w:sz="0" w:space="0" w:color="auto"/>
                    <w:bottom w:val="none" w:sz="0" w:space="0" w:color="auto"/>
                    <w:right w:val="none" w:sz="0" w:space="0" w:color="auto"/>
                  </w:divBdr>
                  <w:divsChild>
                    <w:div w:id="2106461047">
                      <w:marLeft w:val="0"/>
                      <w:marRight w:val="0"/>
                      <w:marTop w:val="0"/>
                      <w:marBottom w:val="0"/>
                      <w:divBdr>
                        <w:top w:val="none" w:sz="0" w:space="0" w:color="auto"/>
                        <w:left w:val="none" w:sz="0" w:space="0" w:color="auto"/>
                        <w:bottom w:val="none" w:sz="0" w:space="0" w:color="auto"/>
                        <w:right w:val="none" w:sz="0" w:space="0" w:color="auto"/>
                      </w:divBdr>
                    </w:div>
                  </w:divsChild>
                </w:div>
                <w:div w:id="1074549678">
                  <w:marLeft w:val="0"/>
                  <w:marRight w:val="0"/>
                  <w:marTop w:val="0"/>
                  <w:marBottom w:val="0"/>
                  <w:divBdr>
                    <w:top w:val="none" w:sz="0" w:space="0" w:color="auto"/>
                    <w:left w:val="none" w:sz="0" w:space="0" w:color="auto"/>
                    <w:bottom w:val="none" w:sz="0" w:space="0" w:color="auto"/>
                    <w:right w:val="none" w:sz="0" w:space="0" w:color="auto"/>
                  </w:divBdr>
                  <w:divsChild>
                    <w:div w:id="1974092843">
                      <w:marLeft w:val="0"/>
                      <w:marRight w:val="0"/>
                      <w:marTop w:val="0"/>
                      <w:marBottom w:val="0"/>
                      <w:divBdr>
                        <w:top w:val="none" w:sz="0" w:space="0" w:color="auto"/>
                        <w:left w:val="none" w:sz="0" w:space="0" w:color="auto"/>
                        <w:bottom w:val="none" w:sz="0" w:space="0" w:color="auto"/>
                        <w:right w:val="none" w:sz="0" w:space="0" w:color="auto"/>
                      </w:divBdr>
                    </w:div>
                  </w:divsChild>
                </w:div>
                <w:div w:id="1146170270">
                  <w:marLeft w:val="0"/>
                  <w:marRight w:val="0"/>
                  <w:marTop w:val="0"/>
                  <w:marBottom w:val="0"/>
                  <w:divBdr>
                    <w:top w:val="none" w:sz="0" w:space="0" w:color="auto"/>
                    <w:left w:val="none" w:sz="0" w:space="0" w:color="auto"/>
                    <w:bottom w:val="none" w:sz="0" w:space="0" w:color="auto"/>
                    <w:right w:val="none" w:sz="0" w:space="0" w:color="auto"/>
                  </w:divBdr>
                  <w:divsChild>
                    <w:div w:id="1610819985">
                      <w:marLeft w:val="0"/>
                      <w:marRight w:val="0"/>
                      <w:marTop w:val="0"/>
                      <w:marBottom w:val="0"/>
                      <w:divBdr>
                        <w:top w:val="none" w:sz="0" w:space="0" w:color="auto"/>
                        <w:left w:val="none" w:sz="0" w:space="0" w:color="auto"/>
                        <w:bottom w:val="none" w:sz="0" w:space="0" w:color="auto"/>
                        <w:right w:val="none" w:sz="0" w:space="0" w:color="auto"/>
                      </w:divBdr>
                    </w:div>
                  </w:divsChild>
                </w:div>
                <w:div w:id="719747476">
                  <w:marLeft w:val="0"/>
                  <w:marRight w:val="0"/>
                  <w:marTop w:val="0"/>
                  <w:marBottom w:val="0"/>
                  <w:divBdr>
                    <w:top w:val="none" w:sz="0" w:space="0" w:color="auto"/>
                    <w:left w:val="none" w:sz="0" w:space="0" w:color="auto"/>
                    <w:bottom w:val="none" w:sz="0" w:space="0" w:color="auto"/>
                    <w:right w:val="none" w:sz="0" w:space="0" w:color="auto"/>
                  </w:divBdr>
                  <w:divsChild>
                    <w:div w:id="1557661270">
                      <w:marLeft w:val="0"/>
                      <w:marRight w:val="0"/>
                      <w:marTop w:val="0"/>
                      <w:marBottom w:val="0"/>
                      <w:divBdr>
                        <w:top w:val="none" w:sz="0" w:space="0" w:color="auto"/>
                        <w:left w:val="none" w:sz="0" w:space="0" w:color="auto"/>
                        <w:bottom w:val="none" w:sz="0" w:space="0" w:color="auto"/>
                        <w:right w:val="none" w:sz="0" w:space="0" w:color="auto"/>
                      </w:divBdr>
                    </w:div>
                  </w:divsChild>
                </w:div>
                <w:div w:id="1360887032">
                  <w:marLeft w:val="0"/>
                  <w:marRight w:val="0"/>
                  <w:marTop w:val="0"/>
                  <w:marBottom w:val="0"/>
                  <w:divBdr>
                    <w:top w:val="none" w:sz="0" w:space="0" w:color="auto"/>
                    <w:left w:val="none" w:sz="0" w:space="0" w:color="auto"/>
                    <w:bottom w:val="none" w:sz="0" w:space="0" w:color="auto"/>
                    <w:right w:val="none" w:sz="0" w:space="0" w:color="auto"/>
                  </w:divBdr>
                  <w:divsChild>
                    <w:div w:id="1442336909">
                      <w:marLeft w:val="0"/>
                      <w:marRight w:val="0"/>
                      <w:marTop w:val="0"/>
                      <w:marBottom w:val="0"/>
                      <w:divBdr>
                        <w:top w:val="none" w:sz="0" w:space="0" w:color="auto"/>
                        <w:left w:val="none" w:sz="0" w:space="0" w:color="auto"/>
                        <w:bottom w:val="none" w:sz="0" w:space="0" w:color="auto"/>
                        <w:right w:val="none" w:sz="0" w:space="0" w:color="auto"/>
                      </w:divBdr>
                    </w:div>
                  </w:divsChild>
                </w:div>
                <w:div w:id="165023080">
                  <w:marLeft w:val="0"/>
                  <w:marRight w:val="0"/>
                  <w:marTop w:val="0"/>
                  <w:marBottom w:val="0"/>
                  <w:divBdr>
                    <w:top w:val="none" w:sz="0" w:space="0" w:color="auto"/>
                    <w:left w:val="none" w:sz="0" w:space="0" w:color="auto"/>
                    <w:bottom w:val="none" w:sz="0" w:space="0" w:color="auto"/>
                    <w:right w:val="none" w:sz="0" w:space="0" w:color="auto"/>
                  </w:divBdr>
                  <w:divsChild>
                    <w:div w:id="1491756173">
                      <w:marLeft w:val="0"/>
                      <w:marRight w:val="0"/>
                      <w:marTop w:val="0"/>
                      <w:marBottom w:val="0"/>
                      <w:divBdr>
                        <w:top w:val="none" w:sz="0" w:space="0" w:color="auto"/>
                        <w:left w:val="none" w:sz="0" w:space="0" w:color="auto"/>
                        <w:bottom w:val="none" w:sz="0" w:space="0" w:color="auto"/>
                        <w:right w:val="none" w:sz="0" w:space="0" w:color="auto"/>
                      </w:divBdr>
                    </w:div>
                  </w:divsChild>
                </w:div>
                <w:div w:id="997803360">
                  <w:marLeft w:val="0"/>
                  <w:marRight w:val="0"/>
                  <w:marTop w:val="0"/>
                  <w:marBottom w:val="0"/>
                  <w:divBdr>
                    <w:top w:val="none" w:sz="0" w:space="0" w:color="auto"/>
                    <w:left w:val="none" w:sz="0" w:space="0" w:color="auto"/>
                    <w:bottom w:val="none" w:sz="0" w:space="0" w:color="auto"/>
                    <w:right w:val="none" w:sz="0" w:space="0" w:color="auto"/>
                  </w:divBdr>
                  <w:divsChild>
                    <w:div w:id="1412432237">
                      <w:marLeft w:val="0"/>
                      <w:marRight w:val="0"/>
                      <w:marTop w:val="0"/>
                      <w:marBottom w:val="0"/>
                      <w:divBdr>
                        <w:top w:val="none" w:sz="0" w:space="0" w:color="auto"/>
                        <w:left w:val="none" w:sz="0" w:space="0" w:color="auto"/>
                        <w:bottom w:val="none" w:sz="0" w:space="0" w:color="auto"/>
                        <w:right w:val="none" w:sz="0" w:space="0" w:color="auto"/>
                      </w:divBdr>
                    </w:div>
                  </w:divsChild>
                </w:div>
                <w:div w:id="721753804">
                  <w:marLeft w:val="0"/>
                  <w:marRight w:val="0"/>
                  <w:marTop w:val="0"/>
                  <w:marBottom w:val="0"/>
                  <w:divBdr>
                    <w:top w:val="none" w:sz="0" w:space="0" w:color="auto"/>
                    <w:left w:val="none" w:sz="0" w:space="0" w:color="auto"/>
                    <w:bottom w:val="none" w:sz="0" w:space="0" w:color="auto"/>
                    <w:right w:val="none" w:sz="0" w:space="0" w:color="auto"/>
                  </w:divBdr>
                  <w:divsChild>
                    <w:div w:id="26956960">
                      <w:marLeft w:val="0"/>
                      <w:marRight w:val="0"/>
                      <w:marTop w:val="0"/>
                      <w:marBottom w:val="0"/>
                      <w:divBdr>
                        <w:top w:val="none" w:sz="0" w:space="0" w:color="auto"/>
                        <w:left w:val="none" w:sz="0" w:space="0" w:color="auto"/>
                        <w:bottom w:val="none" w:sz="0" w:space="0" w:color="auto"/>
                        <w:right w:val="none" w:sz="0" w:space="0" w:color="auto"/>
                      </w:divBdr>
                    </w:div>
                  </w:divsChild>
                </w:div>
                <w:div w:id="505487682">
                  <w:marLeft w:val="0"/>
                  <w:marRight w:val="0"/>
                  <w:marTop w:val="0"/>
                  <w:marBottom w:val="0"/>
                  <w:divBdr>
                    <w:top w:val="none" w:sz="0" w:space="0" w:color="auto"/>
                    <w:left w:val="none" w:sz="0" w:space="0" w:color="auto"/>
                    <w:bottom w:val="none" w:sz="0" w:space="0" w:color="auto"/>
                    <w:right w:val="none" w:sz="0" w:space="0" w:color="auto"/>
                  </w:divBdr>
                  <w:divsChild>
                    <w:div w:id="408428373">
                      <w:marLeft w:val="0"/>
                      <w:marRight w:val="0"/>
                      <w:marTop w:val="0"/>
                      <w:marBottom w:val="0"/>
                      <w:divBdr>
                        <w:top w:val="none" w:sz="0" w:space="0" w:color="auto"/>
                        <w:left w:val="none" w:sz="0" w:space="0" w:color="auto"/>
                        <w:bottom w:val="none" w:sz="0" w:space="0" w:color="auto"/>
                        <w:right w:val="none" w:sz="0" w:space="0" w:color="auto"/>
                      </w:divBdr>
                    </w:div>
                  </w:divsChild>
                </w:div>
                <w:div w:id="159121687">
                  <w:marLeft w:val="0"/>
                  <w:marRight w:val="0"/>
                  <w:marTop w:val="0"/>
                  <w:marBottom w:val="0"/>
                  <w:divBdr>
                    <w:top w:val="none" w:sz="0" w:space="0" w:color="auto"/>
                    <w:left w:val="none" w:sz="0" w:space="0" w:color="auto"/>
                    <w:bottom w:val="none" w:sz="0" w:space="0" w:color="auto"/>
                    <w:right w:val="none" w:sz="0" w:space="0" w:color="auto"/>
                  </w:divBdr>
                  <w:divsChild>
                    <w:div w:id="1642077129">
                      <w:marLeft w:val="0"/>
                      <w:marRight w:val="0"/>
                      <w:marTop w:val="0"/>
                      <w:marBottom w:val="0"/>
                      <w:divBdr>
                        <w:top w:val="none" w:sz="0" w:space="0" w:color="auto"/>
                        <w:left w:val="none" w:sz="0" w:space="0" w:color="auto"/>
                        <w:bottom w:val="none" w:sz="0" w:space="0" w:color="auto"/>
                        <w:right w:val="none" w:sz="0" w:space="0" w:color="auto"/>
                      </w:divBdr>
                    </w:div>
                  </w:divsChild>
                </w:div>
                <w:div w:id="1306665348">
                  <w:marLeft w:val="0"/>
                  <w:marRight w:val="0"/>
                  <w:marTop w:val="0"/>
                  <w:marBottom w:val="0"/>
                  <w:divBdr>
                    <w:top w:val="none" w:sz="0" w:space="0" w:color="auto"/>
                    <w:left w:val="none" w:sz="0" w:space="0" w:color="auto"/>
                    <w:bottom w:val="none" w:sz="0" w:space="0" w:color="auto"/>
                    <w:right w:val="none" w:sz="0" w:space="0" w:color="auto"/>
                  </w:divBdr>
                  <w:divsChild>
                    <w:div w:id="1780493948">
                      <w:marLeft w:val="0"/>
                      <w:marRight w:val="0"/>
                      <w:marTop w:val="0"/>
                      <w:marBottom w:val="0"/>
                      <w:divBdr>
                        <w:top w:val="none" w:sz="0" w:space="0" w:color="auto"/>
                        <w:left w:val="none" w:sz="0" w:space="0" w:color="auto"/>
                        <w:bottom w:val="none" w:sz="0" w:space="0" w:color="auto"/>
                        <w:right w:val="none" w:sz="0" w:space="0" w:color="auto"/>
                      </w:divBdr>
                    </w:div>
                  </w:divsChild>
                </w:div>
                <w:div w:id="1582837324">
                  <w:marLeft w:val="0"/>
                  <w:marRight w:val="0"/>
                  <w:marTop w:val="0"/>
                  <w:marBottom w:val="0"/>
                  <w:divBdr>
                    <w:top w:val="none" w:sz="0" w:space="0" w:color="auto"/>
                    <w:left w:val="none" w:sz="0" w:space="0" w:color="auto"/>
                    <w:bottom w:val="none" w:sz="0" w:space="0" w:color="auto"/>
                    <w:right w:val="none" w:sz="0" w:space="0" w:color="auto"/>
                  </w:divBdr>
                  <w:divsChild>
                    <w:div w:id="1724449077">
                      <w:marLeft w:val="0"/>
                      <w:marRight w:val="0"/>
                      <w:marTop w:val="0"/>
                      <w:marBottom w:val="0"/>
                      <w:divBdr>
                        <w:top w:val="none" w:sz="0" w:space="0" w:color="auto"/>
                        <w:left w:val="none" w:sz="0" w:space="0" w:color="auto"/>
                        <w:bottom w:val="none" w:sz="0" w:space="0" w:color="auto"/>
                        <w:right w:val="none" w:sz="0" w:space="0" w:color="auto"/>
                      </w:divBdr>
                    </w:div>
                  </w:divsChild>
                </w:div>
                <w:div w:id="2054186373">
                  <w:marLeft w:val="0"/>
                  <w:marRight w:val="0"/>
                  <w:marTop w:val="0"/>
                  <w:marBottom w:val="0"/>
                  <w:divBdr>
                    <w:top w:val="none" w:sz="0" w:space="0" w:color="auto"/>
                    <w:left w:val="none" w:sz="0" w:space="0" w:color="auto"/>
                    <w:bottom w:val="none" w:sz="0" w:space="0" w:color="auto"/>
                    <w:right w:val="none" w:sz="0" w:space="0" w:color="auto"/>
                  </w:divBdr>
                  <w:divsChild>
                    <w:div w:id="721829392">
                      <w:marLeft w:val="0"/>
                      <w:marRight w:val="0"/>
                      <w:marTop w:val="0"/>
                      <w:marBottom w:val="0"/>
                      <w:divBdr>
                        <w:top w:val="none" w:sz="0" w:space="0" w:color="auto"/>
                        <w:left w:val="none" w:sz="0" w:space="0" w:color="auto"/>
                        <w:bottom w:val="none" w:sz="0" w:space="0" w:color="auto"/>
                        <w:right w:val="none" w:sz="0" w:space="0" w:color="auto"/>
                      </w:divBdr>
                    </w:div>
                  </w:divsChild>
                </w:div>
                <w:div w:id="1712923992">
                  <w:marLeft w:val="0"/>
                  <w:marRight w:val="0"/>
                  <w:marTop w:val="0"/>
                  <w:marBottom w:val="0"/>
                  <w:divBdr>
                    <w:top w:val="none" w:sz="0" w:space="0" w:color="auto"/>
                    <w:left w:val="none" w:sz="0" w:space="0" w:color="auto"/>
                    <w:bottom w:val="none" w:sz="0" w:space="0" w:color="auto"/>
                    <w:right w:val="none" w:sz="0" w:space="0" w:color="auto"/>
                  </w:divBdr>
                  <w:divsChild>
                    <w:div w:id="965887284">
                      <w:marLeft w:val="0"/>
                      <w:marRight w:val="0"/>
                      <w:marTop w:val="0"/>
                      <w:marBottom w:val="0"/>
                      <w:divBdr>
                        <w:top w:val="none" w:sz="0" w:space="0" w:color="auto"/>
                        <w:left w:val="none" w:sz="0" w:space="0" w:color="auto"/>
                        <w:bottom w:val="none" w:sz="0" w:space="0" w:color="auto"/>
                        <w:right w:val="none" w:sz="0" w:space="0" w:color="auto"/>
                      </w:divBdr>
                    </w:div>
                  </w:divsChild>
                </w:div>
                <w:div w:id="1098645788">
                  <w:marLeft w:val="0"/>
                  <w:marRight w:val="0"/>
                  <w:marTop w:val="0"/>
                  <w:marBottom w:val="0"/>
                  <w:divBdr>
                    <w:top w:val="none" w:sz="0" w:space="0" w:color="auto"/>
                    <w:left w:val="none" w:sz="0" w:space="0" w:color="auto"/>
                    <w:bottom w:val="none" w:sz="0" w:space="0" w:color="auto"/>
                    <w:right w:val="none" w:sz="0" w:space="0" w:color="auto"/>
                  </w:divBdr>
                  <w:divsChild>
                    <w:div w:id="910888752">
                      <w:marLeft w:val="0"/>
                      <w:marRight w:val="0"/>
                      <w:marTop w:val="0"/>
                      <w:marBottom w:val="0"/>
                      <w:divBdr>
                        <w:top w:val="none" w:sz="0" w:space="0" w:color="auto"/>
                        <w:left w:val="none" w:sz="0" w:space="0" w:color="auto"/>
                        <w:bottom w:val="none" w:sz="0" w:space="0" w:color="auto"/>
                        <w:right w:val="none" w:sz="0" w:space="0" w:color="auto"/>
                      </w:divBdr>
                    </w:div>
                  </w:divsChild>
                </w:div>
                <w:div w:id="262029835">
                  <w:marLeft w:val="0"/>
                  <w:marRight w:val="0"/>
                  <w:marTop w:val="0"/>
                  <w:marBottom w:val="0"/>
                  <w:divBdr>
                    <w:top w:val="none" w:sz="0" w:space="0" w:color="auto"/>
                    <w:left w:val="none" w:sz="0" w:space="0" w:color="auto"/>
                    <w:bottom w:val="none" w:sz="0" w:space="0" w:color="auto"/>
                    <w:right w:val="none" w:sz="0" w:space="0" w:color="auto"/>
                  </w:divBdr>
                  <w:divsChild>
                    <w:div w:id="250939433">
                      <w:marLeft w:val="0"/>
                      <w:marRight w:val="0"/>
                      <w:marTop w:val="0"/>
                      <w:marBottom w:val="0"/>
                      <w:divBdr>
                        <w:top w:val="none" w:sz="0" w:space="0" w:color="auto"/>
                        <w:left w:val="none" w:sz="0" w:space="0" w:color="auto"/>
                        <w:bottom w:val="none" w:sz="0" w:space="0" w:color="auto"/>
                        <w:right w:val="none" w:sz="0" w:space="0" w:color="auto"/>
                      </w:divBdr>
                    </w:div>
                  </w:divsChild>
                </w:div>
                <w:div w:id="128519669">
                  <w:marLeft w:val="0"/>
                  <w:marRight w:val="0"/>
                  <w:marTop w:val="0"/>
                  <w:marBottom w:val="0"/>
                  <w:divBdr>
                    <w:top w:val="none" w:sz="0" w:space="0" w:color="auto"/>
                    <w:left w:val="none" w:sz="0" w:space="0" w:color="auto"/>
                    <w:bottom w:val="none" w:sz="0" w:space="0" w:color="auto"/>
                    <w:right w:val="none" w:sz="0" w:space="0" w:color="auto"/>
                  </w:divBdr>
                  <w:divsChild>
                    <w:div w:id="750931577">
                      <w:marLeft w:val="0"/>
                      <w:marRight w:val="0"/>
                      <w:marTop w:val="0"/>
                      <w:marBottom w:val="0"/>
                      <w:divBdr>
                        <w:top w:val="none" w:sz="0" w:space="0" w:color="auto"/>
                        <w:left w:val="none" w:sz="0" w:space="0" w:color="auto"/>
                        <w:bottom w:val="none" w:sz="0" w:space="0" w:color="auto"/>
                        <w:right w:val="none" w:sz="0" w:space="0" w:color="auto"/>
                      </w:divBdr>
                    </w:div>
                  </w:divsChild>
                </w:div>
                <w:div w:id="1402024987">
                  <w:marLeft w:val="0"/>
                  <w:marRight w:val="0"/>
                  <w:marTop w:val="0"/>
                  <w:marBottom w:val="0"/>
                  <w:divBdr>
                    <w:top w:val="none" w:sz="0" w:space="0" w:color="auto"/>
                    <w:left w:val="none" w:sz="0" w:space="0" w:color="auto"/>
                    <w:bottom w:val="none" w:sz="0" w:space="0" w:color="auto"/>
                    <w:right w:val="none" w:sz="0" w:space="0" w:color="auto"/>
                  </w:divBdr>
                  <w:divsChild>
                    <w:div w:id="2143960737">
                      <w:marLeft w:val="0"/>
                      <w:marRight w:val="0"/>
                      <w:marTop w:val="0"/>
                      <w:marBottom w:val="0"/>
                      <w:divBdr>
                        <w:top w:val="none" w:sz="0" w:space="0" w:color="auto"/>
                        <w:left w:val="none" w:sz="0" w:space="0" w:color="auto"/>
                        <w:bottom w:val="none" w:sz="0" w:space="0" w:color="auto"/>
                        <w:right w:val="none" w:sz="0" w:space="0" w:color="auto"/>
                      </w:divBdr>
                    </w:div>
                  </w:divsChild>
                </w:div>
                <w:div w:id="921064289">
                  <w:marLeft w:val="0"/>
                  <w:marRight w:val="0"/>
                  <w:marTop w:val="0"/>
                  <w:marBottom w:val="0"/>
                  <w:divBdr>
                    <w:top w:val="none" w:sz="0" w:space="0" w:color="auto"/>
                    <w:left w:val="none" w:sz="0" w:space="0" w:color="auto"/>
                    <w:bottom w:val="none" w:sz="0" w:space="0" w:color="auto"/>
                    <w:right w:val="none" w:sz="0" w:space="0" w:color="auto"/>
                  </w:divBdr>
                  <w:divsChild>
                    <w:div w:id="280579095">
                      <w:marLeft w:val="0"/>
                      <w:marRight w:val="0"/>
                      <w:marTop w:val="0"/>
                      <w:marBottom w:val="0"/>
                      <w:divBdr>
                        <w:top w:val="none" w:sz="0" w:space="0" w:color="auto"/>
                        <w:left w:val="none" w:sz="0" w:space="0" w:color="auto"/>
                        <w:bottom w:val="none" w:sz="0" w:space="0" w:color="auto"/>
                        <w:right w:val="none" w:sz="0" w:space="0" w:color="auto"/>
                      </w:divBdr>
                    </w:div>
                  </w:divsChild>
                </w:div>
                <w:div w:id="1041055233">
                  <w:marLeft w:val="0"/>
                  <w:marRight w:val="0"/>
                  <w:marTop w:val="0"/>
                  <w:marBottom w:val="0"/>
                  <w:divBdr>
                    <w:top w:val="none" w:sz="0" w:space="0" w:color="auto"/>
                    <w:left w:val="none" w:sz="0" w:space="0" w:color="auto"/>
                    <w:bottom w:val="none" w:sz="0" w:space="0" w:color="auto"/>
                    <w:right w:val="none" w:sz="0" w:space="0" w:color="auto"/>
                  </w:divBdr>
                  <w:divsChild>
                    <w:div w:id="1559441399">
                      <w:marLeft w:val="0"/>
                      <w:marRight w:val="0"/>
                      <w:marTop w:val="0"/>
                      <w:marBottom w:val="0"/>
                      <w:divBdr>
                        <w:top w:val="none" w:sz="0" w:space="0" w:color="auto"/>
                        <w:left w:val="none" w:sz="0" w:space="0" w:color="auto"/>
                        <w:bottom w:val="none" w:sz="0" w:space="0" w:color="auto"/>
                        <w:right w:val="none" w:sz="0" w:space="0" w:color="auto"/>
                      </w:divBdr>
                    </w:div>
                  </w:divsChild>
                </w:div>
                <w:div w:id="1590263012">
                  <w:marLeft w:val="0"/>
                  <w:marRight w:val="0"/>
                  <w:marTop w:val="0"/>
                  <w:marBottom w:val="0"/>
                  <w:divBdr>
                    <w:top w:val="none" w:sz="0" w:space="0" w:color="auto"/>
                    <w:left w:val="none" w:sz="0" w:space="0" w:color="auto"/>
                    <w:bottom w:val="none" w:sz="0" w:space="0" w:color="auto"/>
                    <w:right w:val="none" w:sz="0" w:space="0" w:color="auto"/>
                  </w:divBdr>
                  <w:divsChild>
                    <w:div w:id="1109010974">
                      <w:marLeft w:val="0"/>
                      <w:marRight w:val="0"/>
                      <w:marTop w:val="0"/>
                      <w:marBottom w:val="0"/>
                      <w:divBdr>
                        <w:top w:val="none" w:sz="0" w:space="0" w:color="auto"/>
                        <w:left w:val="none" w:sz="0" w:space="0" w:color="auto"/>
                        <w:bottom w:val="none" w:sz="0" w:space="0" w:color="auto"/>
                        <w:right w:val="none" w:sz="0" w:space="0" w:color="auto"/>
                      </w:divBdr>
                    </w:div>
                  </w:divsChild>
                </w:div>
                <w:div w:id="338390200">
                  <w:marLeft w:val="0"/>
                  <w:marRight w:val="0"/>
                  <w:marTop w:val="0"/>
                  <w:marBottom w:val="0"/>
                  <w:divBdr>
                    <w:top w:val="none" w:sz="0" w:space="0" w:color="auto"/>
                    <w:left w:val="none" w:sz="0" w:space="0" w:color="auto"/>
                    <w:bottom w:val="none" w:sz="0" w:space="0" w:color="auto"/>
                    <w:right w:val="none" w:sz="0" w:space="0" w:color="auto"/>
                  </w:divBdr>
                  <w:divsChild>
                    <w:div w:id="1530414342">
                      <w:marLeft w:val="0"/>
                      <w:marRight w:val="0"/>
                      <w:marTop w:val="0"/>
                      <w:marBottom w:val="0"/>
                      <w:divBdr>
                        <w:top w:val="none" w:sz="0" w:space="0" w:color="auto"/>
                        <w:left w:val="none" w:sz="0" w:space="0" w:color="auto"/>
                        <w:bottom w:val="none" w:sz="0" w:space="0" w:color="auto"/>
                        <w:right w:val="none" w:sz="0" w:space="0" w:color="auto"/>
                      </w:divBdr>
                    </w:div>
                  </w:divsChild>
                </w:div>
                <w:div w:id="1626503805">
                  <w:marLeft w:val="0"/>
                  <w:marRight w:val="0"/>
                  <w:marTop w:val="0"/>
                  <w:marBottom w:val="0"/>
                  <w:divBdr>
                    <w:top w:val="none" w:sz="0" w:space="0" w:color="auto"/>
                    <w:left w:val="none" w:sz="0" w:space="0" w:color="auto"/>
                    <w:bottom w:val="none" w:sz="0" w:space="0" w:color="auto"/>
                    <w:right w:val="none" w:sz="0" w:space="0" w:color="auto"/>
                  </w:divBdr>
                  <w:divsChild>
                    <w:div w:id="1861703542">
                      <w:marLeft w:val="0"/>
                      <w:marRight w:val="0"/>
                      <w:marTop w:val="0"/>
                      <w:marBottom w:val="0"/>
                      <w:divBdr>
                        <w:top w:val="none" w:sz="0" w:space="0" w:color="auto"/>
                        <w:left w:val="none" w:sz="0" w:space="0" w:color="auto"/>
                        <w:bottom w:val="none" w:sz="0" w:space="0" w:color="auto"/>
                        <w:right w:val="none" w:sz="0" w:space="0" w:color="auto"/>
                      </w:divBdr>
                    </w:div>
                  </w:divsChild>
                </w:div>
                <w:div w:id="728846865">
                  <w:marLeft w:val="0"/>
                  <w:marRight w:val="0"/>
                  <w:marTop w:val="0"/>
                  <w:marBottom w:val="0"/>
                  <w:divBdr>
                    <w:top w:val="none" w:sz="0" w:space="0" w:color="auto"/>
                    <w:left w:val="none" w:sz="0" w:space="0" w:color="auto"/>
                    <w:bottom w:val="none" w:sz="0" w:space="0" w:color="auto"/>
                    <w:right w:val="none" w:sz="0" w:space="0" w:color="auto"/>
                  </w:divBdr>
                  <w:divsChild>
                    <w:div w:id="853884566">
                      <w:marLeft w:val="0"/>
                      <w:marRight w:val="0"/>
                      <w:marTop w:val="0"/>
                      <w:marBottom w:val="0"/>
                      <w:divBdr>
                        <w:top w:val="none" w:sz="0" w:space="0" w:color="auto"/>
                        <w:left w:val="none" w:sz="0" w:space="0" w:color="auto"/>
                        <w:bottom w:val="none" w:sz="0" w:space="0" w:color="auto"/>
                        <w:right w:val="none" w:sz="0" w:space="0" w:color="auto"/>
                      </w:divBdr>
                    </w:div>
                  </w:divsChild>
                </w:div>
                <w:div w:id="896403220">
                  <w:marLeft w:val="0"/>
                  <w:marRight w:val="0"/>
                  <w:marTop w:val="0"/>
                  <w:marBottom w:val="0"/>
                  <w:divBdr>
                    <w:top w:val="none" w:sz="0" w:space="0" w:color="auto"/>
                    <w:left w:val="none" w:sz="0" w:space="0" w:color="auto"/>
                    <w:bottom w:val="none" w:sz="0" w:space="0" w:color="auto"/>
                    <w:right w:val="none" w:sz="0" w:space="0" w:color="auto"/>
                  </w:divBdr>
                  <w:divsChild>
                    <w:div w:id="1799105634">
                      <w:marLeft w:val="0"/>
                      <w:marRight w:val="0"/>
                      <w:marTop w:val="0"/>
                      <w:marBottom w:val="0"/>
                      <w:divBdr>
                        <w:top w:val="none" w:sz="0" w:space="0" w:color="auto"/>
                        <w:left w:val="none" w:sz="0" w:space="0" w:color="auto"/>
                        <w:bottom w:val="none" w:sz="0" w:space="0" w:color="auto"/>
                        <w:right w:val="none" w:sz="0" w:space="0" w:color="auto"/>
                      </w:divBdr>
                    </w:div>
                  </w:divsChild>
                </w:div>
                <w:div w:id="655649989">
                  <w:marLeft w:val="0"/>
                  <w:marRight w:val="0"/>
                  <w:marTop w:val="0"/>
                  <w:marBottom w:val="0"/>
                  <w:divBdr>
                    <w:top w:val="none" w:sz="0" w:space="0" w:color="auto"/>
                    <w:left w:val="none" w:sz="0" w:space="0" w:color="auto"/>
                    <w:bottom w:val="none" w:sz="0" w:space="0" w:color="auto"/>
                    <w:right w:val="none" w:sz="0" w:space="0" w:color="auto"/>
                  </w:divBdr>
                  <w:divsChild>
                    <w:div w:id="406418231">
                      <w:marLeft w:val="0"/>
                      <w:marRight w:val="0"/>
                      <w:marTop w:val="0"/>
                      <w:marBottom w:val="0"/>
                      <w:divBdr>
                        <w:top w:val="none" w:sz="0" w:space="0" w:color="auto"/>
                        <w:left w:val="none" w:sz="0" w:space="0" w:color="auto"/>
                        <w:bottom w:val="none" w:sz="0" w:space="0" w:color="auto"/>
                        <w:right w:val="none" w:sz="0" w:space="0" w:color="auto"/>
                      </w:divBdr>
                    </w:div>
                  </w:divsChild>
                </w:div>
                <w:div w:id="1687899668">
                  <w:marLeft w:val="0"/>
                  <w:marRight w:val="0"/>
                  <w:marTop w:val="0"/>
                  <w:marBottom w:val="0"/>
                  <w:divBdr>
                    <w:top w:val="none" w:sz="0" w:space="0" w:color="auto"/>
                    <w:left w:val="none" w:sz="0" w:space="0" w:color="auto"/>
                    <w:bottom w:val="none" w:sz="0" w:space="0" w:color="auto"/>
                    <w:right w:val="none" w:sz="0" w:space="0" w:color="auto"/>
                  </w:divBdr>
                  <w:divsChild>
                    <w:div w:id="1484664371">
                      <w:marLeft w:val="0"/>
                      <w:marRight w:val="0"/>
                      <w:marTop w:val="0"/>
                      <w:marBottom w:val="0"/>
                      <w:divBdr>
                        <w:top w:val="none" w:sz="0" w:space="0" w:color="auto"/>
                        <w:left w:val="none" w:sz="0" w:space="0" w:color="auto"/>
                        <w:bottom w:val="none" w:sz="0" w:space="0" w:color="auto"/>
                        <w:right w:val="none" w:sz="0" w:space="0" w:color="auto"/>
                      </w:divBdr>
                    </w:div>
                  </w:divsChild>
                </w:div>
                <w:div w:id="54547626">
                  <w:marLeft w:val="0"/>
                  <w:marRight w:val="0"/>
                  <w:marTop w:val="0"/>
                  <w:marBottom w:val="0"/>
                  <w:divBdr>
                    <w:top w:val="none" w:sz="0" w:space="0" w:color="auto"/>
                    <w:left w:val="none" w:sz="0" w:space="0" w:color="auto"/>
                    <w:bottom w:val="none" w:sz="0" w:space="0" w:color="auto"/>
                    <w:right w:val="none" w:sz="0" w:space="0" w:color="auto"/>
                  </w:divBdr>
                  <w:divsChild>
                    <w:div w:id="1907177773">
                      <w:marLeft w:val="0"/>
                      <w:marRight w:val="0"/>
                      <w:marTop w:val="0"/>
                      <w:marBottom w:val="0"/>
                      <w:divBdr>
                        <w:top w:val="none" w:sz="0" w:space="0" w:color="auto"/>
                        <w:left w:val="none" w:sz="0" w:space="0" w:color="auto"/>
                        <w:bottom w:val="none" w:sz="0" w:space="0" w:color="auto"/>
                        <w:right w:val="none" w:sz="0" w:space="0" w:color="auto"/>
                      </w:divBdr>
                    </w:div>
                  </w:divsChild>
                </w:div>
                <w:div w:id="1150975231">
                  <w:marLeft w:val="0"/>
                  <w:marRight w:val="0"/>
                  <w:marTop w:val="0"/>
                  <w:marBottom w:val="0"/>
                  <w:divBdr>
                    <w:top w:val="none" w:sz="0" w:space="0" w:color="auto"/>
                    <w:left w:val="none" w:sz="0" w:space="0" w:color="auto"/>
                    <w:bottom w:val="none" w:sz="0" w:space="0" w:color="auto"/>
                    <w:right w:val="none" w:sz="0" w:space="0" w:color="auto"/>
                  </w:divBdr>
                  <w:divsChild>
                    <w:div w:id="475538293">
                      <w:marLeft w:val="0"/>
                      <w:marRight w:val="0"/>
                      <w:marTop w:val="0"/>
                      <w:marBottom w:val="0"/>
                      <w:divBdr>
                        <w:top w:val="none" w:sz="0" w:space="0" w:color="auto"/>
                        <w:left w:val="none" w:sz="0" w:space="0" w:color="auto"/>
                        <w:bottom w:val="none" w:sz="0" w:space="0" w:color="auto"/>
                        <w:right w:val="none" w:sz="0" w:space="0" w:color="auto"/>
                      </w:divBdr>
                    </w:div>
                  </w:divsChild>
                </w:div>
                <w:div w:id="447553502">
                  <w:marLeft w:val="0"/>
                  <w:marRight w:val="0"/>
                  <w:marTop w:val="0"/>
                  <w:marBottom w:val="0"/>
                  <w:divBdr>
                    <w:top w:val="none" w:sz="0" w:space="0" w:color="auto"/>
                    <w:left w:val="none" w:sz="0" w:space="0" w:color="auto"/>
                    <w:bottom w:val="none" w:sz="0" w:space="0" w:color="auto"/>
                    <w:right w:val="none" w:sz="0" w:space="0" w:color="auto"/>
                  </w:divBdr>
                  <w:divsChild>
                    <w:div w:id="1675910611">
                      <w:marLeft w:val="0"/>
                      <w:marRight w:val="0"/>
                      <w:marTop w:val="0"/>
                      <w:marBottom w:val="0"/>
                      <w:divBdr>
                        <w:top w:val="none" w:sz="0" w:space="0" w:color="auto"/>
                        <w:left w:val="none" w:sz="0" w:space="0" w:color="auto"/>
                        <w:bottom w:val="none" w:sz="0" w:space="0" w:color="auto"/>
                        <w:right w:val="none" w:sz="0" w:space="0" w:color="auto"/>
                      </w:divBdr>
                    </w:div>
                  </w:divsChild>
                </w:div>
                <w:div w:id="1841890767">
                  <w:marLeft w:val="0"/>
                  <w:marRight w:val="0"/>
                  <w:marTop w:val="0"/>
                  <w:marBottom w:val="0"/>
                  <w:divBdr>
                    <w:top w:val="none" w:sz="0" w:space="0" w:color="auto"/>
                    <w:left w:val="none" w:sz="0" w:space="0" w:color="auto"/>
                    <w:bottom w:val="none" w:sz="0" w:space="0" w:color="auto"/>
                    <w:right w:val="none" w:sz="0" w:space="0" w:color="auto"/>
                  </w:divBdr>
                  <w:divsChild>
                    <w:div w:id="322396667">
                      <w:marLeft w:val="0"/>
                      <w:marRight w:val="0"/>
                      <w:marTop w:val="0"/>
                      <w:marBottom w:val="0"/>
                      <w:divBdr>
                        <w:top w:val="none" w:sz="0" w:space="0" w:color="auto"/>
                        <w:left w:val="none" w:sz="0" w:space="0" w:color="auto"/>
                        <w:bottom w:val="none" w:sz="0" w:space="0" w:color="auto"/>
                        <w:right w:val="none" w:sz="0" w:space="0" w:color="auto"/>
                      </w:divBdr>
                    </w:div>
                  </w:divsChild>
                </w:div>
                <w:div w:id="1280644749">
                  <w:marLeft w:val="0"/>
                  <w:marRight w:val="0"/>
                  <w:marTop w:val="0"/>
                  <w:marBottom w:val="0"/>
                  <w:divBdr>
                    <w:top w:val="none" w:sz="0" w:space="0" w:color="auto"/>
                    <w:left w:val="none" w:sz="0" w:space="0" w:color="auto"/>
                    <w:bottom w:val="none" w:sz="0" w:space="0" w:color="auto"/>
                    <w:right w:val="none" w:sz="0" w:space="0" w:color="auto"/>
                  </w:divBdr>
                  <w:divsChild>
                    <w:div w:id="1531993266">
                      <w:marLeft w:val="0"/>
                      <w:marRight w:val="0"/>
                      <w:marTop w:val="0"/>
                      <w:marBottom w:val="0"/>
                      <w:divBdr>
                        <w:top w:val="none" w:sz="0" w:space="0" w:color="auto"/>
                        <w:left w:val="none" w:sz="0" w:space="0" w:color="auto"/>
                        <w:bottom w:val="none" w:sz="0" w:space="0" w:color="auto"/>
                        <w:right w:val="none" w:sz="0" w:space="0" w:color="auto"/>
                      </w:divBdr>
                    </w:div>
                  </w:divsChild>
                </w:div>
                <w:div w:id="511381717">
                  <w:marLeft w:val="0"/>
                  <w:marRight w:val="0"/>
                  <w:marTop w:val="0"/>
                  <w:marBottom w:val="0"/>
                  <w:divBdr>
                    <w:top w:val="none" w:sz="0" w:space="0" w:color="auto"/>
                    <w:left w:val="none" w:sz="0" w:space="0" w:color="auto"/>
                    <w:bottom w:val="none" w:sz="0" w:space="0" w:color="auto"/>
                    <w:right w:val="none" w:sz="0" w:space="0" w:color="auto"/>
                  </w:divBdr>
                  <w:divsChild>
                    <w:div w:id="869997344">
                      <w:marLeft w:val="0"/>
                      <w:marRight w:val="0"/>
                      <w:marTop w:val="0"/>
                      <w:marBottom w:val="0"/>
                      <w:divBdr>
                        <w:top w:val="none" w:sz="0" w:space="0" w:color="auto"/>
                        <w:left w:val="none" w:sz="0" w:space="0" w:color="auto"/>
                        <w:bottom w:val="none" w:sz="0" w:space="0" w:color="auto"/>
                        <w:right w:val="none" w:sz="0" w:space="0" w:color="auto"/>
                      </w:divBdr>
                    </w:div>
                  </w:divsChild>
                </w:div>
                <w:div w:id="2134470873">
                  <w:marLeft w:val="0"/>
                  <w:marRight w:val="0"/>
                  <w:marTop w:val="0"/>
                  <w:marBottom w:val="0"/>
                  <w:divBdr>
                    <w:top w:val="none" w:sz="0" w:space="0" w:color="auto"/>
                    <w:left w:val="none" w:sz="0" w:space="0" w:color="auto"/>
                    <w:bottom w:val="none" w:sz="0" w:space="0" w:color="auto"/>
                    <w:right w:val="none" w:sz="0" w:space="0" w:color="auto"/>
                  </w:divBdr>
                  <w:divsChild>
                    <w:div w:id="1182281408">
                      <w:marLeft w:val="0"/>
                      <w:marRight w:val="0"/>
                      <w:marTop w:val="0"/>
                      <w:marBottom w:val="0"/>
                      <w:divBdr>
                        <w:top w:val="none" w:sz="0" w:space="0" w:color="auto"/>
                        <w:left w:val="none" w:sz="0" w:space="0" w:color="auto"/>
                        <w:bottom w:val="none" w:sz="0" w:space="0" w:color="auto"/>
                        <w:right w:val="none" w:sz="0" w:space="0" w:color="auto"/>
                      </w:divBdr>
                    </w:div>
                  </w:divsChild>
                </w:div>
                <w:div w:id="1730180030">
                  <w:marLeft w:val="0"/>
                  <w:marRight w:val="0"/>
                  <w:marTop w:val="0"/>
                  <w:marBottom w:val="0"/>
                  <w:divBdr>
                    <w:top w:val="none" w:sz="0" w:space="0" w:color="auto"/>
                    <w:left w:val="none" w:sz="0" w:space="0" w:color="auto"/>
                    <w:bottom w:val="none" w:sz="0" w:space="0" w:color="auto"/>
                    <w:right w:val="none" w:sz="0" w:space="0" w:color="auto"/>
                  </w:divBdr>
                  <w:divsChild>
                    <w:div w:id="1286698645">
                      <w:marLeft w:val="0"/>
                      <w:marRight w:val="0"/>
                      <w:marTop w:val="0"/>
                      <w:marBottom w:val="0"/>
                      <w:divBdr>
                        <w:top w:val="none" w:sz="0" w:space="0" w:color="auto"/>
                        <w:left w:val="none" w:sz="0" w:space="0" w:color="auto"/>
                        <w:bottom w:val="none" w:sz="0" w:space="0" w:color="auto"/>
                        <w:right w:val="none" w:sz="0" w:space="0" w:color="auto"/>
                      </w:divBdr>
                    </w:div>
                  </w:divsChild>
                </w:div>
                <w:div w:id="141628086">
                  <w:marLeft w:val="0"/>
                  <w:marRight w:val="0"/>
                  <w:marTop w:val="0"/>
                  <w:marBottom w:val="0"/>
                  <w:divBdr>
                    <w:top w:val="none" w:sz="0" w:space="0" w:color="auto"/>
                    <w:left w:val="none" w:sz="0" w:space="0" w:color="auto"/>
                    <w:bottom w:val="none" w:sz="0" w:space="0" w:color="auto"/>
                    <w:right w:val="none" w:sz="0" w:space="0" w:color="auto"/>
                  </w:divBdr>
                  <w:divsChild>
                    <w:div w:id="1942912529">
                      <w:marLeft w:val="0"/>
                      <w:marRight w:val="0"/>
                      <w:marTop w:val="0"/>
                      <w:marBottom w:val="0"/>
                      <w:divBdr>
                        <w:top w:val="none" w:sz="0" w:space="0" w:color="auto"/>
                        <w:left w:val="none" w:sz="0" w:space="0" w:color="auto"/>
                        <w:bottom w:val="none" w:sz="0" w:space="0" w:color="auto"/>
                        <w:right w:val="none" w:sz="0" w:space="0" w:color="auto"/>
                      </w:divBdr>
                    </w:div>
                  </w:divsChild>
                </w:div>
                <w:div w:id="892085075">
                  <w:marLeft w:val="0"/>
                  <w:marRight w:val="0"/>
                  <w:marTop w:val="0"/>
                  <w:marBottom w:val="0"/>
                  <w:divBdr>
                    <w:top w:val="none" w:sz="0" w:space="0" w:color="auto"/>
                    <w:left w:val="none" w:sz="0" w:space="0" w:color="auto"/>
                    <w:bottom w:val="none" w:sz="0" w:space="0" w:color="auto"/>
                    <w:right w:val="none" w:sz="0" w:space="0" w:color="auto"/>
                  </w:divBdr>
                  <w:divsChild>
                    <w:div w:id="1564103600">
                      <w:marLeft w:val="0"/>
                      <w:marRight w:val="0"/>
                      <w:marTop w:val="0"/>
                      <w:marBottom w:val="0"/>
                      <w:divBdr>
                        <w:top w:val="none" w:sz="0" w:space="0" w:color="auto"/>
                        <w:left w:val="none" w:sz="0" w:space="0" w:color="auto"/>
                        <w:bottom w:val="none" w:sz="0" w:space="0" w:color="auto"/>
                        <w:right w:val="none" w:sz="0" w:space="0" w:color="auto"/>
                      </w:divBdr>
                    </w:div>
                  </w:divsChild>
                </w:div>
                <w:div w:id="1031685048">
                  <w:marLeft w:val="0"/>
                  <w:marRight w:val="0"/>
                  <w:marTop w:val="0"/>
                  <w:marBottom w:val="0"/>
                  <w:divBdr>
                    <w:top w:val="none" w:sz="0" w:space="0" w:color="auto"/>
                    <w:left w:val="none" w:sz="0" w:space="0" w:color="auto"/>
                    <w:bottom w:val="none" w:sz="0" w:space="0" w:color="auto"/>
                    <w:right w:val="none" w:sz="0" w:space="0" w:color="auto"/>
                  </w:divBdr>
                  <w:divsChild>
                    <w:div w:id="787165669">
                      <w:marLeft w:val="0"/>
                      <w:marRight w:val="0"/>
                      <w:marTop w:val="0"/>
                      <w:marBottom w:val="0"/>
                      <w:divBdr>
                        <w:top w:val="none" w:sz="0" w:space="0" w:color="auto"/>
                        <w:left w:val="none" w:sz="0" w:space="0" w:color="auto"/>
                        <w:bottom w:val="none" w:sz="0" w:space="0" w:color="auto"/>
                        <w:right w:val="none" w:sz="0" w:space="0" w:color="auto"/>
                      </w:divBdr>
                    </w:div>
                  </w:divsChild>
                </w:div>
                <w:div w:id="198247676">
                  <w:marLeft w:val="0"/>
                  <w:marRight w:val="0"/>
                  <w:marTop w:val="0"/>
                  <w:marBottom w:val="0"/>
                  <w:divBdr>
                    <w:top w:val="none" w:sz="0" w:space="0" w:color="auto"/>
                    <w:left w:val="none" w:sz="0" w:space="0" w:color="auto"/>
                    <w:bottom w:val="none" w:sz="0" w:space="0" w:color="auto"/>
                    <w:right w:val="none" w:sz="0" w:space="0" w:color="auto"/>
                  </w:divBdr>
                  <w:divsChild>
                    <w:div w:id="249461345">
                      <w:marLeft w:val="0"/>
                      <w:marRight w:val="0"/>
                      <w:marTop w:val="0"/>
                      <w:marBottom w:val="0"/>
                      <w:divBdr>
                        <w:top w:val="none" w:sz="0" w:space="0" w:color="auto"/>
                        <w:left w:val="none" w:sz="0" w:space="0" w:color="auto"/>
                        <w:bottom w:val="none" w:sz="0" w:space="0" w:color="auto"/>
                        <w:right w:val="none" w:sz="0" w:space="0" w:color="auto"/>
                      </w:divBdr>
                    </w:div>
                  </w:divsChild>
                </w:div>
                <w:div w:id="915356735">
                  <w:marLeft w:val="0"/>
                  <w:marRight w:val="0"/>
                  <w:marTop w:val="0"/>
                  <w:marBottom w:val="0"/>
                  <w:divBdr>
                    <w:top w:val="none" w:sz="0" w:space="0" w:color="auto"/>
                    <w:left w:val="none" w:sz="0" w:space="0" w:color="auto"/>
                    <w:bottom w:val="none" w:sz="0" w:space="0" w:color="auto"/>
                    <w:right w:val="none" w:sz="0" w:space="0" w:color="auto"/>
                  </w:divBdr>
                  <w:divsChild>
                    <w:div w:id="1323006612">
                      <w:marLeft w:val="0"/>
                      <w:marRight w:val="0"/>
                      <w:marTop w:val="0"/>
                      <w:marBottom w:val="0"/>
                      <w:divBdr>
                        <w:top w:val="none" w:sz="0" w:space="0" w:color="auto"/>
                        <w:left w:val="none" w:sz="0" w:space="0" w:color="auto"/>
                        <w:bottom w:val="none" w:sz="0" w:space="0" w:color="auto"/>
                        <w:right w:val="none" w:sz="0" w:space="0" w:color="auto"/>
                      </w:divBdr>
                    </w:div>
                  </w:divsChild>
                </w:div>
                <w:div w:id="1287077845">
                  <w:marLeft w:val="0"/>
                  <w:marRight w:val="0"/>
                  <w:marTop w:val="0"/>
                  <w:marBottom w:val="0"/>
                  <w:divBdr>
                    <w:top w:val="none" w:sz="0" w:space="0" w:color="auto"/>
                    <w:left w:val="none" w:sz="0" w:space="0" w:color="auto"/>
                    <w:bottom w:val="none" w:sz="0" w:space="0" w:color="auto"/>
                    <w:right w:val="none" w:sz="0" w:space="0" w:color="auto"/>
                  </w:divBdr>
                  <w:divsChild>
                    <w:div w:id="1162115603">
                      <w:marLeft w:val="0"/>
                      <w:marRight w:val="0"/>
                      <w:marTop w:val="0"/>
                      <w:marBottom w:val="0"/>
                      <w:divBdr>
                        <w:top w:val="none" w:sz="0" w:space="0" w:color="auto"/>
                        <w:left w:val="none" w:sz="0" w:space="0" w:color="auto"/>
                        <w:bottom w:val="none" w:sz="0" w:space="0" w:color="auto"/>
                        <w:right w:val="none" w:sz="0" w:space="0" w:color="auto"/>
                      </w:divBdr>
                    </w:div>
                  </w:divsChild>
                </w:div>
                <w:div w:id="1593053325">
                  <w:marLeft w:val="0"/>
                  <w:marRight w:val="0"/>
                  <w:marTop w:val="0"/>
                  <w:marBottom w:val="0"/>
                  <w:divBdr>
                    <w:top w:val="none" w:sz="0" w:space="0" w:color="auto"/>
                    <w:left w:val="none" w:sz="0" w:space="0" w:color="auto"/>
                    <w:bottom w:val="none" w:sz="0" w:space="0" w:color="auto"/>
                    <w:right w:val="none" w:sz="0" w:space="0" w:color="auto"/>
                  </w:divBdr>
                  <w:divsChild>
                    <w:div w:id="1779521818">
                      <w:marLeft w:val="0"/>
                      <w:marRight w:val="0"/>
                      <w:marTop w:val="0"/>
                      <w:marBottom w:val="0"/>
                      <w:divBdr>
                        <w:top w:val="none" w:sz="0" w:space="0" w:color="auto"/>
                        <w:left w:val="none" w:sz="0" w:space="0" w:color="auto"/>
                        <w:bottom w:val="none" w:sz="0" w:space="0" w:color="auto"/>
                        <w:right w:val="none" w:sz="0" w:space="0" w:color="auto"/>
                      </w:divBdr>
                    </w:div>
                  </w:divsChild>
                </w:div>
                <w:div w:id="1179156120">
                  <w:marLeft w:val="0"/>
                  <w:marRight w:val="0"/>
                  <w:marTop w:val="0"/>
                  <w:marBottom w:val="0"/>
                  <w:divBdr>
                    <w:top w:val="none" w:sz="0" w:space="0" w:color="auto"/>
                    <w:left w:val="none" w:sz="0" w:space="0" w:color="auto"/>
                    <w:bottom w:val="none" w:sz="0" w:space="0" w:color="auto"/>
                    <w:right w:val="none" w:sz="0" w:space="0" w:color="auto"/>
                  </w:divBdr>
                  <w:divsChild>
                    <w:div w:id="222065297">
                      <w:marLeft w:val="0"/>
                      <w:marRight w:val="0"/>
                      <w:marTop w:val="0"/>
                      <w:marBottom w:val="0"/>
                      <w:divBdr>
                        <w:top w:val="none" w:sz="0" w:space="0" w:color="auto"/>
                        <w:left w:val="none" w:sz="0" w:space="0" w:color="auto"/>
                        <w:bottom w:val="none" w:sz="0" w:space="0" w:color="auto"/>
                        <w:right w:val="none" w:sz="0" w:space="0" w:color="auto"/>
                      </w:divBdr>
                    </w:div>
                  </w:divsChild>
                </w:div>
                <w:div w:id="1173838937">
                  <w:marLeft w:val="0"/>
                  <w:marRight w:val="0"/>
                  <w:marTop w:val="0"/>
                  <w:marBottom w:val="0"/>
                  <w:divBdr>
                    <w:top w:val="none" w:sz="0" w:space="0" w:color="auto"/>
                    <w:left w:val="none" w:sz="0" w:space="0" w:color="auto"/>
                    <w:bottom w:val="none" w:sz="0" w:space="0" w:color="auto"/>
                    <w:right w:val="none" w:sz="0" w:space="0" w:color="auto"/>
                  </w:divBdr>
                  <w:divsChild>
                    <w:div w:id="1200510690">
                      <w:marLeft w:val="0"/>
                      <w:marRight w:val="0"/>
                      <w:marTop w:val="0"/>
                      <w:marBottom w:val="0"/>
                      <w:divBdr>
                        <w:top w:val="none" w:sz="0" w:space="0" w:color="auto"/>
                        <w:left w:val="none" w:sz="0" w:space="0" w:color="auto"/>
                        <w:bottom w:val="none" w:sz="0" w:space="0" w:color="auto"/>
                        <w:right w:val="none" w:sz="0" w:space="0" w:color="auto"/>
                      </w:divBdr>
                    </w:div>
                  </w:divsChild>
                </w:div>
                <w:div w:id="1975477023">
                  <w:marLeft w:val="0"/>
                  <w:marRight w:val="0"/>
                  <w:marTop w:val="0"/>
                  <w:marBottom w:val="0"/>
                  <w:divBdr>
                    <w:top w:val="none" w:sz="0" w:space="0" w:color="auto"/>
                    <w:left w:val="none" w:sz="0" w:space="0" w:color="auto"/>
                    <w:bottom w:val="none" w:sz="0" w:space="0" w:color="auto"/>
                    <w:right w:val="none" w:sz="0" w:space="0" w:color="auto"/>
                  </w:divBdr>
                  <w:divsChild>
                    <w:div w:id="1733038441">
                      <w:marLeft w:val="0"/>
                      <w:marRight w:val="0"/>
                      <w:marTop w:val="0"/>
                      <w:marBottom w:val="0"/>
                      <w:divBdr>
                        <w:top w:val="none" w:sz="0" w:space="0" w:color="auto"/>
                        <w:left w:val="none" w:sz="0" w:space="0" w:color="auto"/>
                        <w:bottom w:val="none" w:sz="0" w:space="0" w:color="auto"/>
                        <w:right w:val="none" w:sz="0" w:space="0" w:color="auto"/>
                      </w:divBdr>
                    </w:div>
                  </w:divsChild>
                </w:div>
                <w:div w:id="303507438">
                  <w:marLeft w:val="0"/>
                  <w:marRight w:val="0"/>
                  <w:marTop w:val="0"/>
                  <w:marBottom w:val="0"/>
                  <w:divBdr>
                    <w:top w:val="none" w:sz="0" w:space="0" w:color="auto"/>
                    <w:left w:val="none" w:sz="0" w:space="0" w:color="auto"/>
                    <w:bottom w:val="none" w:sz="0" w:space="0" w:color="auto"/>
                    <w:right w:val="none" w:sz="0" w:space="0" w:color="auto"/>
                  </w:divBdr>
                  <w:divsChild>
                    <w:div w:id="1191258619">
                      <w:marLeft w:val="0"/>
                      <w:marRight w:val="0"/>
                      <w:marTop w:val="0"/>
                      <w:marBottom w:val="0"/>
                      <w:divBdr>
                        <w:top w:val="none" w:sz="0" w:space="0" w:color="auto"/>
                        <w:left w:val="none" w:sz="0" w:space="0" w:color="auto"/>
                        <w:bottom w:val="none" w:sz="0" w:space="0" w:color="auto"/>
                        <w:right w:val="none" w:sz="0" w:space="0" w:color="auto"/>
                      </w:divBdr>
                    </w:div>
                  </w:divsChild>
                </w:div>
                <w:div w:id="1394233081">
                  <w:marLeft w:val="0"/>
                  <w:marRight w:val="0"/>
                  <w:marTop w:val="0"/>
                  <w:marBottom w:val="0"/>
                  <w:divBdr>
                    <w:top w:val="none" w:sz="0" w:space="0" w:color="auto"/>
                    <w:left w:val="none" w:sz="0" w:space="0" w:color="auto"/>
                    <w:bottom w:val="none" w:sz="0" w:space="0" w:color="auto"/>
                    <w:right w:val="none" w:sz="0" w:space="0" w:color="auto"/>
                  </w:divBdr>
                  <w:divsChild>
                    <w:div w:id="1652100369">
                      <w:marLeft w:val="0"/>
                      <w:marRight w:val="0"/>
                      <w:marTop w:val="0"/>
                      <w:marBottom w:val="0"/>
                      <w:divBdr>
                        <w:top w:val="none" w:sz="0" w:space="0" w:color="auto"/>
                        <w:left w:val="none" w:sz="0" w:space="0" w:color="auto"/>
                        <w:bottom w:val="none" w:sz="0" w:space="0" w:color="auto"/>
                        <w:right w:val="none" w:sz="0" w:space="0" w:color="auto"/>
                      </w:divBdr>
                    </w:div>
                  </w:divsChild>
                </w:div>
                <w:div w:id="187187293">
                  <w:marLeft w:val="0"/>
                  <w:marRight w:val="0"/>
                  <w:marTop w:val="0"/>
                  <w:marBottom w:val="0"/>
                  <w:divBdr>
                    <w:top w:val="none" w:sz="0" w:space="0" w:color="auto"/>
                    <w:left w:val="none" w:sz="0" w:space="0" w:color="auto"/>
                    <w:bottom w:val="none" w:sz="0" w:space="0" w:color="auto"/>
                    <w:right w:val="none" w:sz="0" w:space="0" w:color="auto"/>
                  </w:divBdr>
                  <w:divsChild>
                    <w:div w:id="1215505878">
                      <w:marLeft w:val="0"/>
                      <w:marRight w:val="0"/>
                      <w:marTop w:val="0"/>
                      <w:marBottom w:val="0"/>
                      <w:divBdr>
                        <w:top w:val="none" w:sz="0" w:space="0" w:color="auto"/>
                        <w:left w:val="none" w:sz="0" w:space="0" w:color="auto"/>
                        <w:bottom w:val="none" w:sz="0" w:space="0" w:color="auto"/>
                        <w:right w:val="none" w:sz="0" w:space="0" w:color="auto"/>
                      </w:divBdr>
                    </w:div>
                  </w:divsChild>
                </w:div>
                <w:div w:id="1436094488">
                  <w:marLeft w:val="0"/>
                  <w:marRight w:val="0"/>
                  <w:marTop w:val="0"/>
                  <w:marBottom w:val="0"/>
                  <w:divBdr>
                    <w:top w:val="none" w:sz="0" w:space="0" w:color="auto"/>
                    <w:left w:val="none" w:sz="0" w:space="0" w:color="auto"/>
                    <w:bottom w:val="none" w:sz="0" w:space="0" w:color="auto"/>
                    <w:right w:val="none" w:sz="0" w:space="0" w:color="auto"/>
                  </w:divBdr>
                  <w:divsChild>
                    <w:div w:id="1285577773">
                      <w:marLeft w:val="0"/>
                      <w:marRight w:val="0"/>
                      <w:marTop w:val="0"/>
                      <w:marBottom w:val="0"/>
                      <w:divBdr>
                        <w:top w:val="none" w:sz="0" w:space="0" w:color="auto"/>
                        <w:left w:val="none" w:sz="0" w:space="0" w:color="auto"/>
                        <w:bottom w:val="none" w:sz="0" w:space="0" w:color="auto"/>
                        <w:right w:val="none" w:sz="0" w:space="0" w:color="auto"/>
                      </w:divBdr>
                    </w:div>
                  </w:divsChild>
                </w:div>
                <w:div w:id="1147746932">
                  <w:marLeft w:val="0"/>
                  <w:marRight w:val="0"/>
                  <w:marTop w:val="0"/>
                  <w:marBottom w:val="0"/>
                  <w:divBdr>
                    <w:top w:val="none" w:sz="0" w:space="0" w:color="auto"/>
                    <w:left w:val="none" w:sz="0" w:space="0" w:color="auto"/>
                    <w:bottom w:val="none" w:sz="0" w:space="0" w:color="auto"/>
                    <w:right w:val="none" w:sz="0" w:space="0" w:color="auto"/>
                  </w:divBdr>
                  <w:divsChild>
                    <w:div w:id="1682931562">
                      <w:marLeft w:val="0"/>
                      <w:marRight w:val="0"/>
                      <w:marTop w:val="0"/>
                      <w:marBottom w:val="0"/>
                      <w:divBdr>
                        <w:top w:val="none" w:sz="0" w:space="0" w:color="auto"/>
                        <w:left w:val="none" w:sz="0" w:space="0" w:color="auto"/>
                        <w:bottom w:val="none" w:sz="0" w:space="0" w:color="auto"/>
                        <w:right w:val="none" w:sz="0" w:space="0" w:color="auto"/>
                      </w:divBdr>
                    </w:div>
                  </w:divsChild>
                </w:div>
                <w:div w:id="2142071882">
                  <w:marLeft w:val="0"/>
                  <w:marRight w:val="0"/>
                  <w:marTop w:val="0"/>
                  <w:marBottom w:val="0"/>
                  <w:divBdr>
                    <w:top w:val="none" w:sz="0" w:space="0" w:color="auto"/>
                    <w:left w:val="none" w:sz="0" w:space="0" w:color="auto"/>
                    <w:bottom w:val="none" w:sz="0" w:space="0" w:color="auto"/>
                    <w:right w:val="none" w:sz="0" w:space="0" w:color="auto"/>
                  </w:divBdr>
                  <w:divsChild>
                    <w:div w:id="127405667">
                      <w:marLeft w:val="0"/>
                      <w:marRight w:val="0"/>
                      <w:marTop w:val="0"/>
                      <w:marBottom w:val="0"/>
                      <w:divBdr>
                        <w:top w:val="none" w:sz="0" w:space="0" w:color="auto"/>
                        <w:left w:val="none" w:sz="0" w:space="0" w:color="auto"/>
                        <w:bottom w:val="none" w:sz="0" w:space="0" w:color="auto"/>
                        <w:right w:val="none" w:sz="0" w:space="0" w:color="auto"/>
                      </w:divBdr>
                    </w:div>
                  </w:divsChild>
                </w:div>
                <w:div w:id="25983609">
                  <w:marLeft w:val="0"/>
                  <w:marRight w:val="0"/>
                  <w:marTop w:val="0"/>
                  <w:marBottom w:val="0"/>
                  <w:divBdr>
                    <w:top w:val="none" w:sz="0" w:space="0" w:color="auto"/>
                    <w:left w:val="none" w:sz="0" w:space="0" w:color="auto"/>
                    <w:bottom w:val="none" w:sz="0" w:space="0" w:color="auto"/>
                    <w:right w:val="none" w:sz="0" w:space="0" w:color="auto"/>
                  </w:divBdr>
                  <w:divsChild>
                    <w:div w:id="1967275583">
                      <w:marLeft w:val="0"/>
                      <w:marRight w:val="0"/>
                      <w:marTop w:val="0"/>
                      <w:marBottom w:val="0"/>
                      <w:divBdr>
                        <w:top w:val="none" w:sz="0" w:space="0" w:color="auto"/>
                        <w:left w:val="none" w:sz="0" w:space="0" w:color="auto"/>
                        <w:bottom w:val="none" w:sz="0" w:space="0" w:color="auto"/>
                        <w:right w:val="none" w:sz="0" w:space="0" w:color="auto"/>
                      </w:divBdr>
                    </w:div>
                  </w:divsChild>
                </w:div>
                <w:div w:id="1118068469">
                  <w:marLeft w:val="0"/>
                  <w:marRight w:val="0"/>
                  <w:marTop w:val="0"/>
                  <w:marBottom w:val="0"/>
                  <w:divBdr>
                    <w:top w:val="none" w:sz="0" w:space="0" w:color="auto"/>
                    <w:left w:val="none" w:sz="0" w:space="0" w:color="auto"/>
                    <w:bottom w:val="none" w:sz="0" w:space="0" w:color="auto"/>
                    <w:right w:val="none" w:sz="0" w:space="0" w:color="auto"/>
                  </w:divBdr>
                  <w:divsChild>
                    <w:div w:id="605041192">
                      <w:marLeft w:val="0"/>
                      <w:marRight w:val="0"/>
                      <w:marTop w:val="0"/>
                      <w:marBottom w:val="0"/>
                      <w:divBdr>
                        <w:top w:val="none" w:sz="0" w:space="0" w:color="auto"/>
                        <w:left w:val="none" w:sz="0" w:space="0" w:color="auto"/>
                        <w:bottom w:val="none" w:sz="0" w:space="0" w:color="auto"/>
                        <w:right w:val="none" w:sz="0" w:space="0" w:color="auto"/>
                      </w:divBdr>
                    </w:div>
                  </w:divsChild>
                </w:div>
                <w:div w:id="761725730">
                  <w:marLeft w:val="0"/>
                  <w:marRight w:val="0"/>
                  <w:marTop w:val="0"/>
                  <w:marBottom w:val="0"/>
                  <w:divBdr>
                    <w:top w:val="none" w:sz="0" w:space="0" w:color="auto"/>
                    <w:left w:val="none" w:sz="0" w:space="0" w:color="auto"/>
                    <w:bottom w:val="none" w:sz="0" w:space="0" w:color="auto"/>
                    <w:right w:val="none" w:sz="0" w:space="0" w:color="auto"/>
                  </w:divBdr>
                  <w:divsChild>
                    <w:div w:id="1858694877">
                      <w:marLeft w:val="0"/>
                      <w:marRight w:val="0"/>
                      <w:marTop w:val="0"/>
                      <w:marBottom w:val="0"/>
                      <w:divBdr>
                        <w:top w:val="none" w:sz="0" w:space="0" w:color="auto"/>
                        <w:left w:val="none" w:sz="0" w:space="0" w:color="auto"/>
                        <w:bottom w:val="none" w:sz="0" w:space="0" w:color="auto"/>
                        <w:right w:val="none" w:sz="0" w:space="0" w:color="auto"/>
                      </w:divBdr>
                    </w:div>
                  </w:divsChild>
                </w:div>
                <w:div w:id="1155607543">
                  <w:marLeft w:val="0"/>
                  <w:marRight w:val="0"/>
                  <w:marTop w:val="0"/>
                  <w:marBottom w:val="0"/>
                  <w:divBdr>
                    <w:top w:val="none" w:sz="0" w:space="0" w:color="auto"/>
                    <w:left w:val="none" w:sz="0" w:space="0" w:color="auto"/>
                    <w:bottom w:val="none" w:sz="0" w:space="0" w:color="auto"/>
                    <w:right w:val="none" w:sz="0" w:space="0" w:color="auto"/>
                  </w:divBdr>
                  <w:divsChild>
                    <w:div w:id="962690595">
                      <w:marLeft w:val="0"/>
                      <w:marRight w:val="0"/>
                      <w:marTop w:val="0"/>
                      <w:marBottom w:val="0"/>
                      <w:divBdr>
                        <w:top w:val="none" w:sz="0" w:space="0" w:color="auto"/>
                        <w:left w:val="none" w:sz="0" w:space="0" w:color="auto"/>
                        <w:bottom w:val="none" w:sz="0" w:space="0" w:color="auto"/>
                        <w:right w:val="none" w:sz="0" w:space="0" w:color="auto"/>
                      </w:divBdr>
                    </w:div>
                  </w:divsChild>
                </w:div>
                <w:div w:id="295334084">
                  <w:marLeft w:val="0"/>
                  <w:marRight w:val="0"/>
                  <w:marTop w:val="0"/>
                  <w:marBottom w:val="0"/>
                  <w:divBdr>
                    <w:top w:val="none" w:sz="0" w:space="0" w:color="auto"/>
                    <w:left w:val="none" w:sz="0" w:space="0" w:color="auto"/>
                    <w:bottom w:val="none" w:sz="0" w:space="0" w:color="auto"/>
                    <w:right w:val="none" w:sz="0" w:space="0" w:color="auto"/>
                  </w:divBdr>
                  <w:divsChild>
                    <w:div w:id="881477948">
                      <w:marLeft w:val="0"/>
                      <w:marRight w:val="0"/>
                      <w:marTop w:val="0"/>
                      <w:marBottom w:val="0"/>
                      <w:divBdr>
                        <w:top w:val="none" w:sz="0" w:space="0" w:color="auto"/>
                        <w:left w:val="none" w:sz="0" w:space="0" w:color="auto"/>
                        <w:bottom w:val="none" w:sz="0" w:space="0" w:color="auto"/>
                        <w:right w:val="none" w:sz="0" w:space="0" w:color="auto"/>
                      </w:divBdr>
                    </w:div>
                  </w:divsChild>
                </w:div>
                <w:div w:id="334037319">
                  <w:marLeft w:val="0"/>
                  <w:marRight w:val="0"/>
                  <w:marTop w:val="0"/>
                  <w:marBottom w:val="0"/>
                  <w:divBdr>
                    <w:top w:val="none" w:sz="0" w:space="0" w:color="auto"/>
                    <w:left w:val="none" w:sz="0" w:space="0" w:color="auto"/>
                    <w:bottom w:val="none" w:sz="0" w:space="0" w:color="auto"/>
                    <w:right w:val="none" w:sz="0" w:space="0" w:color="auto"/>
                  </w:divBdr>
                  <w:divsChild>
                    <w:div w:id="740253513">
                      <w:marLeft w:val="0"/>
                      <w:marRight w:val="0"/>
                      <w:marTop w:val="0"/>
                      <w:marBottom w:val="0"/>
                      <w:divBdr>
                        <w:top w:val="none" w:sz="0" w:space="0" w:color="auto"/>
                        <w:left w:val="none" w:sz="0" w:space="0" w:color="auto"/>
                        <w:bottom w:val="none" w:sz="0" w:space="0" w:color="auto"/>
                        <w:right w:val="none" w:sz="0" w:space="0" w:color="auto"/>
                      </w:divBdr>
                    </w:div>
                  </w:divsChild>
                </w:div>
                <w:div w:id="1518232182">
                  <w:marLeft w:val="0"/>
                  <w:marRight w:val="0"/>
                  <w:marTop w:val="0"/>
                  <w:marBottom w:val="0"/>
                  <w:divBdr>
                    <w:top w:val="none" w:sz="0" w:space="0" w:color="auto"/>
                    <w:left w:val="none" w:sz="0" w:space="0" w:color="auto"/>
                    <w:bottom w:val="none" w:sz="0" w:space="0" w:color="auto"/>
                    <w:right w:val="none" w:sz="0" w:space="0" w:color="auto"/>
                  </w:divBdr>
                  <w:divsChild>
                    <w:div w:id="387530986">
                      <w:marLeft w:val="0"/>
                      <w:marRight w:val="0"/>
                      <w:marTop w:val="0"/>
                      <w:marBottom w:val="0"/>
                      <w:divBdr>
                        <w:top w:val="none" w:sz="0" w:space="0" w:color="auto"/>
                        <w:left w:val="none" w:sz="0" w:space="0" w:color="auto"/>
                        <w:bottom w:val="none" w:sz="0" w:space="0" w:color="auto"/>
                        <w:right w:val="none" w:sz="0" w:space="0" w:color="auto"/>
                      </w:divBdr>
                    </w:div>
                  </w:divsChild>
                </w:div>
                <w:div w:id="825170937">
                  <w:marLeft w:val="0"/>
                  <w:marRight w:val="0"/>
                  <w:marTop w:val="0"/>
                  <w:marBottom w:val="0"/>
                  <w:divBdr>
                    <w:top w:val="none" w:sz="0" w:space="0" w:color="auto"/>
                    <w:left w:val="none" w:sz="0" w:space="0" w:color="auto"/>
                    <w:bottom w:val="none" w:sz="0" w:space="0" w:color="auto"/>
                    <w:right w:val="none" w:sz="0" w:space="0" w:color="auto"/>
                  </w:divBdr>
                  <w:divsChild>
                    <w:div w:id="2016034151">
                      <w:marLeft w:val="0"/>
                      <w:marRight w:val="0"/>
                      <w:marTop w:val="0"/>
                      <w:marBottom w:val="0"/>
                      <w:divBdr>
                        <w:top w:val="none" w:sz="0" w:space="0" w:color="auto"/>
                        <w:left w:val="none" w:sz="0" w:space="0" w:color="auto"/>
                        <w:bottom w:val="none" w:sz="0" w:space="0" w:color="auto"/>
                        <w:right w:val="none" w:sz="0" w:space="0" w:color="auto"/>
                      </w:divBdr>
                    </w:div>
                  </w:divsChild>
                </w:div>
                <w:div w:id="1862550799">
                  <w:marLeft w:val="0"/>
                  <w:marRight w:val="0"/>
                  <w:marTop w:val="0"/>
                  <w:marBottom w:val="0"/>
                  <w:divBdr>
                    <w:top w:val="none" w:sz="0" w:space="0" w:color="auto"/>
                    <w:left w:val="none" w:sz="0" w:space="0" w:color="auto"/>
                    <w:bottom w:val="none" w:sz="0" w:space="0" w:color="auto"/>
                    <w:right w:val="none" w:sz="0" w:space="0" w:color="auto"/>
                  </w:divBdr>
                  <w:divsChild>
                    <w:div w:id="970210504">
                      <w:marLeft w:val="0"/>
                      <w:marRight w:val="0"/>
                      <w:marTop w:val="0"/>
                      <w:marBottom w:val="0"/>
                      <w:divBdr>
                        <w:top w:val="none" w:sz="0" w:space="0" w:color="auto"/>
                        <w:left w:val="none" w:sz="0" w:space="0" w:color="auto"/>
                        <w:bottom w:val="none" w:sz="0" w:space="0" w:color="auto"/>
                        <w:right w:val="none" w:sz="0" w:space="0" w:color="auto"/>
                      </w:divBdr>
                    </w:div>
                  </w:divsChild>
                </w:div>
                <w:div w:id="1598247363">
                  <w:marLeft w:val="0"/>
                  <w:marRight w:val="0"/>
                  <w:marTop w:val="0"/>
                  <w:marBottom w:val="0"/>
                  <w:divBdr>
                    <w:top w:val="none" w:sz="0" w:space="0" w:color="auto"/>
                    <w:left w:val="none" w:sz="0" w:space="0" w:color="auto"/>
                    <w:bottom w:val="none" w:sz="0" w:space="0" w:color="auto"/>
                    <w:right w:val="none" w:sz="0" w:space="0" w:color="auto"/>
                  </w:divBdr>
                  <w:divsChild>
                    <w:div w:id="1589733806">
                      <w:marLeft w:val="0"/>
                      <w:marRight w:val="0"/>
                      <w:marTop w:val="0"/>
                      <w:marBottom w:val="0"/>
                      <w:divBdr>
                        <w:top w:val="none" w:sz="0" w:space="0" w:color="auto"/>
                        <w:left w:val="none" w:sz="0" w:space="0" w:color="auto"/>
                        <w:bottom w:val="none" w:sz="0" w:space="0" w:color="auto"/>
                        <w:right w:val="none" w:sz="0" w:space="0" w:color="auto"/>
                      </w:divBdr>
                    </w:div>
                  </w:divsChild>
                </w:div>
                <w:div w:id="1501193902">
                  <w:marLeft w:val="0"/>
                  <w:marRight w:val="0"/>
                  <w:marTop w:val="0"/>
                  <w:marBottom w:val="0"/>
                  <w:divBdr>
                    <w:top w:val="none" w:sz="0" w:space="0" w:color="auto"/>
                    <w:left w:val="none" w:sz="0" w:space="0" w:color="auto"/>
                    <w:bottom w:val="none" w:sz="0" w:space="0" w:color="auto"/>
                    <w:right w:val="none" w:sz="0" w:space="0" w:color="auto"/>
                  </w:divBdr>
                  <w:divsChild>
                    <w:div w:id="923878724">
                      <w:marLeft w:val="0"/>
                      <w:marRight w:val="0"/>
                      <w:marTop w:val="0"/>
                      <w:marBottom w:val="0"/>
                      <w:divBdr>
                        <w:top w:val="none" w:sz="0" w:space="0" w:color="auto"/>
                        <w:left w:val="none" w:sz="0" w:space="0" w:color="auto"/>
                        <w:bottom w:val="none" w:sz="0" w:space="0" w:color="auto"/>
                        <w:right w:val="none" w:sz="0" w:space="0" w:color="auto"/>
                      </w:divBdr>
                    </w:div>
                  </w:divsChild>
                </w:div>
                <w:div w:id="1393961824">
                  <w:marLeft w:val="0"/>
                  <w:marRight w:val="0"/>
                  <w:marTop w:val="0"/>
                  <w:marBottom w:val="0"/>
                  <w:divBdr>
                    <w:top w:val="none" w:sz="0" w:space="0" w:color="auto"/>
                    <w:left w:val="none" w:sz="0" w:space="0" w:color="auto"/>
                    <w:bottom w:val="none" w:sz="0" w:space="0" w:color="auto"/>
                    <w:right w:val="none" w:sz="0" w:space="0" w:color="auto"/>
                  </w:divBdr>
                  <w:divsChild>
                    <w:div w:id="1261639470">
                      <w:marLeft w:val="0"/>
                      <w:marRight w:val="0"/>
                      <w:marTop w:val="0"/>
                      <w:marBottom w:val="0"/>
                      <w:divBdr>
                        <w:top w:val="none" w:sz="0" w:space="0" w:color="auto"/>
                        <w:left w:val="none" w:sz="0" w:space="0" w:color="auto"/>
                        <w:bottom w:val="none" w:sz="0" w:space="0" w:color="auto"/>
                        <w:right w:val="none" w:sz="0" w:space="0" w:color="auto"/>
                      </w:divBdr>
                    </w:div>
                  </w:divsChild>
                </w:div>
                <w:div w:id="1873419773">
                  <w:marLeft w:val="0"/>
                  <w:marRight w:val="0"/>
                  <w:marTop w:val="0"/>
                  <w:marBottom w:val="0"/>
                  <w:divBdr>
                    <w:top w:val="none" w:sz="0" w:space="0" w:color="auto"/>
                    <w:left w:val="none" w:sz="0" w:space="0" w:color="auto"/>
                    <w:bottom w:val="none" w:sz="0" w:space="0" w:color="auto"/>
                    <w:right w:val="none" w:sz="0" w:space="0" w:color="auto"/>
                  </w:divBdr>
                  <w:divsChild>
                    <w:div w:id="565070079">
                      <w:marLeft w:val="0"/>
                      <w:marRight w:val="0"/>
                      <w:marTop w:val="0"/>
                      <w:marBottom w:val="0"/>
                      <w:divBdr>
                        <w:top w:val="none" w:sz="0" w:space="0" w:color="auto"/>
                        <w:left w:val="none" w:sz="0" w:space="0" w:color="auto"/>
                        <w:bottom w:val="none" w:sz="0" w:space="0" w:color="auto"/>
                        <w:right w:val="none" w:sz="0" w:space="0" w:color="auto"/>
                      </w:divBdr>
                    </w:div>
                  </w:divsChild>
                </w:div>
                <w:div w:id="1408848047">
                  <w:marLeft w:val="0"/>
                  <w:marRight w:val="0"/>
                  <w:marTop w:val="0"/>
                  <w:marBottom w:val="0"/>
                  <w:divBdr>
                    <w:top w:val="none" w:sz="0" w:space="0" w:color="auto"/>
                    <w:left w:val="none" w:sz="0" w:space="0" w:color="auto"/>
                    <w:bottom w:val="none" w:sz="0" w:space="0" w:color="auto"/>
                    <w:right w:val="none" w:sz="0" w:space="0" w:color="auto"/>
                  </w:divBdr>
                  <w:divsChild>
                    <w:div w:id="124354074">
                      <w:marLeft w:val="0"/>
                      <w:marRight w:val="0"/>
                      <w:marTop w:val="0"/>
                      <w:marBottom w:val="0"/>
                      <w:divBdr>
                        <w:top w:val="none" w:sz="0" w:space="0" w:color="auto"/>
                        <w:left w:val="none" w:sz="0" w:space="0" w:color="auto"/>
                        <w:bottom w:val="none" w:sz="0" w:space="0" w:color="auto"/>
                        <w:right w:val="none" w:sz="0" w:space="0" w:color="auto"/>
                      </w:divBdr>
                    </w:div>
                  </w:divsChild>
                </w:div>
                <w:div w:id="419185310">
                  <w:marLeft w:val="0"/>
                  <w:marRight w:val="0"/>
                  <w:marTop w:val="0"/>
                  <w:marBottom w:val="0"/>
                  <w:divBdr>
                    <w:top w:val="none" w:sz="0" w:space="0" w:color="auto"/>
                    <w:left w:val="none" w:sz="0" w:space="0" w:color="auto"/>
                    <w:bottom w:val="none" w:sz="0" w:space="0" w:color="auto"/>
                    <w:right w:val="none" w:sz="0" w:space="0" w:color="auto"/>
                  </w:divBdr>
                  <w:divsChild>
                    <w:div w:id="1933969212">
                      <w:marLeft w:val="0"/>
                      <w:marRight w:val="0"/>
                      <w:marTop w:val="0"/>
                      <w:marBottom w:val="0"/>
                      <w:divBdr>
                        <w:top w:val="none" w:sz="0" w:space="0" w:color="auto"/>
                        <w:left w:val="none" w:sz="0" w:space="0" w:color="auto"/>
                        <w:bottom w:val="none" w:sz="0" w:space="0" w:color="auto"/>
                        <w:right w:val="none" w:sz="0" w:space="0" w:color="auto"/>
                      </w:divBdr>
                    </w:div>
                  </w:divsChild>
                </w:div>
                <w:div w:id="171722078">
                  <w:marLeft w:val="0"/>
                  <w:marRight w:val="0"/>
                  <w:marTop w:val="0"/>
                  <w:marBottom w:val="0"/>
                  <w:divBdr>
                    <w:top w:val="none" w:sz="0" w:space="0" w:color="auto"/>
                    <w:left w:val="none" w:sz="0" w:space="0" w:color="auto"/>
                    <w:bottom w:val="none" w:sz="0" w:space="0" w:color="auto"/>
                    <w:right w:val="none" w:sz="0" w:space="0" w:color="auto"/>
                  </w:divBdr>
                  <w:divsChild>
                    <w:div w:id="873731838">
                      <w:marLeft w:val="0"/>
                      <w:marRight w:val="0"/>
                      <w:marTop w:val="0"/>
                      <w:marBottom w:val="0"/>
                      <w:divBdr>
                        <w:top w:val="none" w:sz="0" w:space="0" w:color="auto"/>
                        <w:left w:val="none" w:sz="0" w:space="0" w:color="auto"/>
                        <w:bottom w:val="none" w:sz="0" w:space="0" w:color="auto"/>
                        <w:right w:val="none" w:sz="0" w:space="0" w:color="auto"/>
                      </w:divBdr>
                    </w:div>
                  </w:divsChild>
                </w:div>
                <w:div w:id="2006738498">
                  <w:marLeft w:val="0"/>
                  <w:marRight w:val="0"/>
                  <w:marTop w:val="0"/>
                  <w:marBottom w:val="0"/>
                  <w:divBdr>
                    <w:top w:val="none" w:sz="0" w:space="0" w:color="auto"/>
                    <w:left w:val="none" w:sz="0" w:space="0" w:color="auto"/>
                    <w:bottom w:val="none" w:sz="0" w:space="0" w:color="auto"/>
                    <w:right w:val="none" w:sz="0" w:space="0" w:color="auto"/>
                  </w:divBdr>
                  <w:divsChild>
                    <w:div w:id="1005282437">
                      <w:marLeft w:val="0"/>
                      <w:marRight w:val="0"/>
                      <w:marTop w:val="0"/>
                      <w:marBottom w:val="0"/>
                      <w:divBdr>
                        <w:top w:val="none" w:sz="0" w:space="0" w:color="auto"/>
                        <w:left w:val="none" w:sz="0" w:space="0" w:color="auto"/>
                        <w:bottom w:val="none" w:sz="0" w:space="0" w:color="auto"/>
                        <w:right w:val="none" w:sz="0" w:space="0" w:color="auto"/>
                      </w:divBdr>
                    </w:div>
                  </w:divsChild>
                </w:div>
                <w:div w:id="183639820">
                  <w:marLeft w:val="0"/>
                  <w:marRight w:val="0"/>
                  <w:marTop w:val="0"/>
                  <w:marBottom w:val="0"/>
                  <w:divBdr>
                    <w:top w:val="none" w:sz="0" w:space="0" w:color="auto"/>
                    <w:left w:val="none" w:sz="0" w:space="0" w:color="auto"/>
                    <w:bottom w:val="none" w:sz="0" w:space="0" w:color="auto"/>
                    <w:right w:val="none" w:sz="0" w:space="0" w:color="auto"/>
                  </w:divBdr>
                  <w:divsChild>
                    <w:div w:id="371534804">
                      <w:marLeft w:val="0"/>
                      <w:marRight w:val="0"/>
                      <w:marTop w:val="0"/>
                      <w:marBottom w:val="0"/>
                      <w:divBdr>
                        <w:top w:val="none" w:sz="0" w:space="0" w:color="auto"/>
                        <w:left w:val="none" w:sz="0" w:space="0" w:color="auto"/>
                        <w:bottom w:val="none" w:sz="0" w:space="0" w:color="auto"/>
                        <w:right w:val="none" w:sz="0" w:space="0" w:color="auto"/>
                      </w:divBdr>
                    </w:div>
                  </w:divsChild>
                </w:div>
                <w:div w:id="642393677">
                  <w:marLeft w:val="0"/>
                  <w:marRight w:val="0"/>
                  <w:marTop w:val="0"/>
                  <w:marBottom w:val="0"/>
                  <w:divBdr>
                    <w:top w:val="none" w:sz="0" w:space="0" w:color="auto"/>
                    <w:left w:val="none" w:sz="0" w:space="0" w:color="auto"/>
                    <w:bottom w:val="none" w:sz="0" w:space="0" w:color="auto"/>
                    <w:right w:val="none" w:sz="0" w:space="0" w:color="auto"/>
                  </w:divBdr>
                  <w:divsChild>
                    <w:div w:id="555554705">
                      <w:marLeft w:val="0"/>
                      <w:marRight w:val="0"/>
                      <w:marTop w:val="0"/>
                      <w:marBottom w:val="0"/>
                      <w:divBdr>
                        <w:top w:val="none" w:sz="0" w:space="0" w:color="auto"/>
                        <w:left w:val="none" w:sz="0" w:space="0" w:color="auto"/>
                        <w:bottom w:val="none" w:sz="0" w:space="0" w:color="auto"/>
                        <w:right w:val="none" w:sz="0" w:space="0" w:color="auto"/>
                      </w:divBdr>
                    </w:div>
                  </w:divsChild>
                </w:div>
                <w:div w:id="1616596646">
                  <w:marLeft w:val="0"/>
                  <w:marRight w:val="0"/>
                  <w:marTop w:val="0"/>
                  <w:marBottom w:val="0"/>
                  <w:divBdr>
                    <w:top w:val="none" w:sz="0" w:space="0" w:color="auto"/>
                    <w:left w:val="none" w:sz="0" w:space="0" w:color="auto"/>
                    <w:bottom w:val="none" w:sz="0" w:space="0" w:color="auto"/>
                    <w:right w:val="none" w:sz="0" w:space="0" w:color="auto"/>
                  </w:divBdr>
                  <w:divsChild>
                    <w:div w:id="1605531165">
                      <w:marLeft w:val="0"/>
                      <w:marRight w:val="0"/>
                      <w:marTop w:val="0"/>
                      <w:marBottom w:val="0"/>
                      <w:divBdr>
                        <w:top w:val="none" w:sz="0" w:space="0" w:color="auto"/>
                        <w:left w:val="none" w:sz="0" w:space="0" w:color="auto"/>
                        <w:bottom w:val="none" w:sz="0" w:space="0" w:color="auto"/>
                        <w:right w:val="none" w:sz="0" w:space="0" w:color="auto"/>
                      </w:divBdr>
                    </w:div>
                  </w:divsChild>
                </w:div>
                <w:div w:id="1244800788">
                  <w:marLeft w:val="0"/>
                  <w:marRight w:val="0"/>
                  <w:marTop w:val="0"/>
                  <w:marBottom w:val="0"/>
                  <w:divBdr>
                    <w:top w:val="none" w:sz="0" w:space="0" w:color="auto"/>
                    <w:left w:val="none" w:sz="0" w:space="0" w:color="auto"/>
                    <w:bottom w:val="none" w:sz="0" w:space="0" w:color="auto"/>
                    <w:right w:val="none" w:sz="0" w:space="0" w:color="auto"/>
                  </w:divBdr>
                  <w:divsChild>
                    <w:div w:id="1166088943">
                      <w:marLeft w:val="0"/>
                      <w:marRight w:val="0"/>
                      <w:marTop w:val="0"/>
                      <w:marBottom w:val="0"/>
                      <w:divBdr>
                        <w:top w:val="none" w:sz="0" w:space="0" w:color="auto"/>
                        <w:left w:val="none" w:sz="0" w:space="0" w:color="auto"/>
                        <w:bottom w:val="none" w:sz="0" w:space="0" w:color="auto"/>
                        <w:right w:val="none" w:sz="0" w:space="0" w:color="auto"/>
                      </w:divBdr>
                    </w:div>
                  </w:divsChild>
                </w:div>
                <w:div w:id="955795914">
                  <w:marLeft w:val="0"/>
                  <w:marRight w:val="0"/>
                  <w:marTop w:val="0"/>
                  <w:marBottom w:val="0"/>
                  <w:divBdr>
                    <w:top w:val="none" w:sz="0" w:space="0" w:color="auto"/>
                    <w:left w:val="none" w:sz="0" w:space="0" w:color="auto"/>
                    <w:bottom w:val="none" w:sz="0" w:space="0" w:color="auto"/>
                    <w:right w:val="none" w:sz="0" w:space="0" w:color="auto"/>
                  </w:divBdr>
                  <w:divsChild>
                    <w:div w:id="731003529">
                      <w:marLeft w:val="0"/>
                      <w:marRight w:val="0"/>
                      <w:marTop w:val="0"/>
                      <w:marBottom w:val="0"/>
                      <w:divBdr>
                        <w:top w:val="none" w:sz="0" w:space="0" w:color="auto"/>
                        <w:left w:val="none" w:sz="0" w:space="0" w:color="auto"/>
                        <w:bottom w:val="none" w:sz="0" w:space="0" w:color="auto"/>
                        <w:right w:val="none" w:sz="0" w:space="0" w:color="auto"/>
                      </w:divBdr>
                    </w:div>
                  </w:divsChild>
                </w:div>
                <w:div w:id="2101943606">
                  <w:marLeft w:val="0"/>
                  <w:marRight w:val="0"/>
                  <w:marTop w:val="0"/>
                  <w:marBottom w:val="0"/>
                  <w:divBdr>
                    <w:top w:val="none" w:sz="0" w:space="0" w:color="auto"/>
                    <w:left w:val="none" w:sz="0" w:space="0" w:color="auto"/>
                    <w:bottom w:val="none" w:sz="0" w:space="0" w:color="auto"/>
                    <w:right w:val="none" w:sz="0" w:space="0" w:color="auto"/>
                  </w:divBdr>
                  <w:divsChild>
                    <w:div w:id="1844707651">
                      <w:marLeft w:val="0"/>
                      <w:marRight w:val="0"/>
                      <w:marTop w:val="0"/>
                      <w:marBottom w:val="0"/>
                      <w:divBdr>
                        <w:top w:val="none" w:sz="0" w:space="0" w:color="auto"/>
                        <w:left w:val="none" w:sz="0" w:space="0" w:color="auto"/>
                        <w:bottom w:val="none" w:sz="0" w:space="0" w:color="auto"/>
                        <w:right w:val="none" w:sz="0" w:space="0" w:color="auto"/>
                      </w:divBdr>
                    </w:div>
                  </w:divsChild>
                </w:div>
                <w:div w:id="1291278295">
                  <w:marLeft w:val="0"/>
                  <w:marRight w:val="0"/>
                  <w:marTop w:val="0"/>
                  <w:marBottom w:val="0"/>
                  <w:divBdr>
                    <w:top w:val="none" w:sz="0" w:space="0" w:color="auto"/>
                    <w:left w:val="none" w:sz="0" w:space="0" w:color="auto"/>
                    <w:bottom w:val="none" w:sz="0" w:space="0" w:color="auto"/>
                    <w:right w:val="none" w:sz="0" w:space="0" w:color="auto"/>
                  </w:divBdr>
                  <w:divsChild>
                    <w:div w:id="782456273">
                      <w:marLeft w:val="0"/>
                      <w:marRight w:val="0"/>
                      <w:marTop w:val="0"/>
                      <w:marBottom w:val="0"/>
                      <w:divBdr>
                        <w:top w:val="none" w:sz="0" w:space="0" w:color="auto"/>
                        <w:left w:val="none" w:sz="0" w:space="0" w:color="auto"/>
                        <w:bottom w:val="none" w:sz="0" w:space="0" w:color="auto"/>
                        <w:right w:val="none" w:sz="0" w:space="0" w:color="auto"/>
                      </w:divBdr>
                    </w:div>
                  </w:divsChild>
                </w:div>
                <w:div w:id="977104268">
                  <w:marLeft w:val="0"/>
                  <w:marRight w:val="0"/>
                  <w:marTop w:val="0"/>
                  <w:marBottom w:val="0"/>
                  <w:divBdr>
                    <w:top w:val="none" w:sz="0" w:space="0" w:color="auto"/>
                    <w:left w:val="none" w:sz="0" w:space="0" w:color="auto"/>
                    <w:bottom w:val="none" w:sz="0" w:space="0" w:color="auto"/>
                    <w:right w:val="none" w:sz="0" w:space="0" w:color="auto"/>
                  </w:divBdr>
                  <w:divsChild>
                    <w:div w:id="79183958">
                      <w:marLeft w:val="0"/>
                      <w:marRight w:val="0"/>
                      <w:marTop w:val="0"/>
                      <w:marBottom w:val="0"/>
                      <w:divBdr>
                        <w:top w:val="none" w:sz="0" w:space="0" w:color="auto"/>
                        <w:left w:val="none" w:sz="0" w:space="0" w:color="auto"/>
                        <w:bottom w:val="none" w:sz="0" w:space="0" w:color="auto"/>
                        <w:right w:val="none" w:sz="0" w:space="0" w:color="auto"/>
                      </w:divBdr>
                    </w:div>
                  </w:divsChild>
                </w:div>
                <w:div w:id="656954855">
                  <w:marLeft w:val="0"/>
                  <w:marRight w:val="0"/>
                  <w:marTop w:val="0"/>
                  <w:marBottom w:val="0"/>
                  <w:divBdr>
                    <w:top w:val="none" w:sz="0" w:space="0" w:color="auto"/>
                    <w:left w:val="none" w:sz="0" w:space="0" w:color="auto"/>
                    <w:bottom w:val="none" w:sz="0" w:space="0" w:color="auto"/>
                    <w:right w:val="none" w:sz="0" w:space="0" w:color="auto"/>
                  </w:divBdr>
                  <w:divsChild>
                    <w:div w:id="1218861914">
                      <w:marLeft w:val="0"/>
                      <w:marRight w:val="0"/>
                      <w:marTop w:val="0"/>
                      <w:marBottom w:val="0"/>
                      <w:divBdr>
                        <w:top w:val="none" w:sz="0" w:space="0" w:color="auto"/>
                        <w:left w:val="none" w:sz="0" w:space="0" w:color="auto"/>
                        <w:bottom w:val="none" w:sz="0" w:space="0" w:color="auto"/>
                        <w:right w:val="none" w:sz="0" w:space="0" w:color="auto"/>
                      </w:divBdr>
                    </w:div>
                  </w:divsChild>
                </w:div>
                <w:div w:id="1991515585">
                  <w:marLeft w:val="0"/>
                  <w:marRight w:val="0"/>
                  <w:marTop w:val="0"/>
                  <w:marBottom w:val="0"/>
                  <w:divBdr>
                    <w:top w:val="none" w:sz="0" w:space="0" w:color="auto"/>
                    <w:left w:val="none" w:sz="0" w:space="0" w:color="auto"/>
                    <w:bottom w:val="none" w:sz="0" w:space="0" w:color="auto"/>
                    <w:right w:val="none" w:sz="0" w:space="0" w:color="auto"/>
                  </w:divBdr>
                  <w:divsChild>
                    <w:div w:id="583074779">
                      <w:marLeft w:val="0"/>
                      <w:marRight w:val="0"/>
                      <w:marTop w:val="0"/>
                      <w:marBottom w:val="0"/>
                      <w:divBdr>
                        <w:top w:val="none" w:sz="0" w:space="0" w:color="auto"/>
                        <w:left w:val="none" w:sz="0" w:space="0" w:color="auto"/>
                        <w:bottom w:val="none" w:sz="0" w:space="0" w:color="auto"/>
                        <w:right w:val="none" w:sz="0" w:space="0" w:color="auto"/>
                      </w:divBdr>
                    </w:div>
                  </w:divsChild>
                </w:div>
                <w:div w:id="2092042748">
                  <w:marLeft w:val="0"/>
                  <w:marRight w:val="0"/>
                  <w:marTop w:val="0"/>
                  <w:marBottom w:val="0"/>
                  <w:divBdr>
                    <w:top w:val="none" w:sz="0" w:space="0" w:color="auto"/>
                    <w:left w:val="none" w:sz="0" w:space="0" w:color="auto"/>
                    <w:bottom w:val="none" w:sz="0" w:space="0" w:color="auto"/>
                    <w:right w:val="none" w:sz="0" w:space="0" w:color="auto"/>
                  </w:divBdr>
                  <w:divsChild>
                    <w:div w:id="2082487463">
                      <w:marLeft w:val="0"/>
                      <w:marRight w:val="0"/>
                      <w:marTop w:val="0"/>
                      <w:marBottom w:val="0"/>
                      <w:divBdr>
                        <w:top w:val="none" w:sz="0" w:space="0" w:color="auto"/>
                        <w:left w:val="none" w:sz="0" w:space="0" w:color="auto"/>
                        <w:bottom w:val="none" w:sz="0" w:space="0" w:color="auto"/>
                        <w:right w:val="none" w:sz="0" w:space="0" w:color="auto"/>
                      </w:divBdr>
                    </w:div>
                  </w:divsChild>
                </w:div>
                <w:div w:id="2008364076">
                  <w:marLeft w:val="0"/>
                  <w:marRight w:val="0"/>
                  <w:marTop w:val="0"/>
                  <w:marBottom w:val="0"/>
                  <w:divBdr>
                    <w:top w:val="none" w:sz="0" w:space="0" w:color="auto"/>
                    <w:left w:val="none" w:sz="0" w:space="0" w:color="auto"/>
                    <w:bottom w:val="none" w:sz="0" w:space="0" w:color="auto"/>
                    <w:right w:val="none" w:sz="0" w:space="0" w:color="auto"/>
                  </w:divBdr>
                  <w:divsChild>
                    <w:div w:id="85737243">
                      <w:marLeft w:val="0"/>
                      <w:marRight w:val="0"/>
                      <w:marTop w:val="0"/>
                      <w:marBottom w:val="0"/>
                      <w:divBdr>
                        <w:top w:val="none" w:sz="0" w:space="0" w:color="auto"/>
                        <w:left w:val="none" w:sz="0" w:space="0" w:color="auto"/>
                        <w:bottom w:val="none" w:sz="0" w:space="0" w:color="auto"/>
                        <w:right w:val="none" w:sz="0" w:space="0" w:color="auto"/>
                      </w:divBdr>
                    </w:div>
                  </w:divsChild>
                </w:div>
                <w:div w:id="1025015114">
                  <w:marLeft w:val="0"/>
                  <w:marRight w:val="0"/>
                  <w:marTop w:val="0"/>
                  <w:marBottom w:val="0"/>
                  <w:divBdr>
                    <w:top w:val="none" w:sz="0" w:space="0" w:color="auto"/>
                    <w:left w:val="none" w:sz="0" w:space="0" w:color="auto"/>
                    <w:bottom w:val="none" w:sz="0" w:space="0" w:color="auto"/>
                    <w:right w:val="none" w:sz="0" w:space="0" w:color="auto"/>
                  </w:divBdr>
                  <w:divsChild>
                    <w:div w:id="551960121">
                      <w:marLeft w:val="0"/>
                      <w:marRight w:val="0"/>
                      <w:marTop w:val="0"/>
                      <w:marBottom w:val="0"/>
                      <w:divBdr>
                        <w:top w:val="none" w:sz="0" w:space="0" w:color="auto"/>
                        <w:left w:val="none" w:sz="0" w:space="0" w:color="auto"/>
                        <w:bottom w:val="none" w:sz="0" w:space="0" w:color="auto"/>
                        <w:right w:val="none" w:sz="0" w:space="0" w:color="auto"/>
                      </w:divBdr>
                    </w:div>
                  </w:divsChild>
                </w:div>
                <w:div w:id="115030662">
                  <w:marLeft w:val="0"/>
                  <w:marRight w:val="0"/>
                  <w:marTop w:val="0"/>
                  <w:marBottom w:val="0"/>
                  <w:divBdr>
                    <w:top w:val="none" w:sz="0" w:space="0" w:color="auto"/>
                    <w:left w:val="none" w:sz="0" w:space="0" w:color="auto"/>
                    <w:bottom w:val="none" w:sz="0" w:space="0" w:color="auto"/>
                    <w:right w:val="none" w:sz="0" w:space="0" w:color="auto"/>
                  </w:divBdr>
                  <w:divsChild>
                    <w:div w:id="730230422">
                      <w:marLeft w:val="0"/>
                      <w:marRight w:val="0"/>
                      <w:marTop w:val="0"/>
                      <w:marBottom w:val="0"/>
                      <w:divBdr>
                        <w:top w:val="none" w:sz="0" w:space="0" w:color="auto"/>
                        <w:left w:val="none" w:sz="0" w:space="0" w:color="auto"/>
                        <w:bottom w:val="none" w:sz="0" w:space="0" w:color="auto"/>
                        <w:right w:val="none" w:sz="0" w:space="0" w:color="auto"/>
                      </w:divBdr>
                    </w:div>
                  </w:divsChild>
                </w:div>
                <w:div w:id="1866365011">
                  <w:marLeft w:val="0"/>
                  <w:marRight w:val="0"/>
                  <w:marTop w:val="0"/>
                  <w:marBottom w:val="0"/>
                  <w:divBdr>
                    <w:top w:val="none" w:sz="0" w:space="0" w:color="auto"/>
                    <w:left w:val="none" w:sz="0" w:space="0" w:color="auto"/>
                    <w:bottom w:val="none" w:sz="0" w:space="0" w:color="auto"/>
                    <w:right w:val="none" w:sz="0" w:space="0" w:color="auto"/>
                  </w:divBdr>
                  <w:divsChild>
                    <w:div w:id="779033995">
                      <w:marLeft w:val="0"/>
                      <w:marRight w:val="0"/>
                      <w:marTop w:val="0"/>
                      <w:marBottom w:val="0"/>
                      <w:divBdr>
                        <w:top w:val="none" w:sz="0" w:space="0" w:color="auto"/>
                        <w:left w:val="none" w:sz="0" w:space="0" w:color="auto"/>
                        <w:bottom w:val="none" w:sz="0" w:space="0" w:color="auto"/>
                        <w:right w:val="none" w:sz="0" w:space="0" w:color="auto"/>
                      </w:divBdr>
                    </w:div>
                  </w:divsChild>
                </w:div>
                <w:div w:id="1618633164">
                  <w:marLeft w:val="0"/>
                  <w:marRight w:val="0"/>
                  <w:marTop w:val="0"/>
                  <w:marBottom w:val="0"/>
                  <w:divBdr>
                    <w:top w:val="none" w:sz="0" w:space="0" w:color="auto"/>
                    <w:left w:val="none" w:sz="0" w:space="0" w:color="auto"/>
                    <w:bottom w:val="none" w:sz="0" w:space="0" w:color="auto"/>
                    <w:right w:val="none" w:sz="0" w:space="0" w:color="auto"/>
                  </w:divBdr>
                  <w:divsChild>
                    <w:div w:id="874080432">
                      <w:marLeft w:val="0"/>
                      <w:marRight w:val="0"/>
                      <w:marTop w:val="0"/>
                      <w:marBottom w:val="0"/>
                      <w:divBdr>
                        <w:top w:val="none" w:sz="0" w:space="0" w:color="auto"/>
                        <w:left w:val="none" w:sz="0" w:space="0" w:color="auto"/>
                        <w:bottom w:val="none" w:sz="0" w:space="0" w:color="auto"/>
                        <w:right w:val="none" w:sz="0" w:space="0" w:color="auto"/>
                      </w:divBdr>
                    </w:div>
                  </w:divsChild>
                </w:div>
                <w:div w:id="1575896115">
                  <w:marLeft w:val="0"/>
                  <w:marRight w:val="0"/>
                  <w:marTop w:val="0"/>
                  <w:marBottom w:val="0"/>
                  <w:divBdr>
                    <w:top w:val="none" w:sz="0" w:space="0" w:color="auto"/>
                    <w:left w:val="none" w:sz="0" w:space="0" w:color="auto"/>
                    <w:bottom w:val="none" w:sz="0" w:space="0" w:color="auto"/>
                    <w:right w:val="none" w:sz="0" w:space="0" w:color="auto"/>
                  </w:divBdr>
                  <w:divsChild>
                    <w:div w:id="1671833402">
                      <w:marLeft w:val="0"/>
                      <w:marRight w:val="0"/>
                      <w:marTop w:val="0"/>
                      <w:marBottom w:val="0"/>
                      <w:divBdr>
                        <w:top w:val="none" w:sz="0" w:space="0" w:color="auto"/>
                        <w:left w:val="none" w:sz="0" w:space="0" w:color="auto"/>
                        <w:bottom w:val="none" w:sz="0" w:space="0" w:color="auto"/>
                        <w:right w:val="none" w:sz="0" w:space="0" w:color="auto"/>
                      </w:divBdr>
                    </w:div>
                  </w:divsChild>
                </w:div>
                <w:div w:id="1396708440">
                  <w:marLeft w:val="0"/>
                  <w:marRight w:val="0"/>
                  <w:marTop w:val="0"/>
                  <w:marBottom w:val="0"/>
                  <w:divBdr>
                    <w:top w:val="none" w:sz="0" w:space="0" w:color="auto"/>
                    <w:left w:val="none" w:sz="0" w:space="0" w:color="auto"/>
                    <w:bottom w:val="none" w:sz="0" w:space="0" w:color="auto"/>
                    <w:right w:val="none" w:sz="0" w:space="0" w:color="auto"/>
                  </w:divBdr>
                  <w:divsChild>
                    <w:div w:id="1788549137">
                      <w:marLeft w:val="0"/>
                      <w:marRight w:val="0"/>
                      <w:marTop w:val="0"/>
                      <w:marBottom w:val="0"/>
                      <w:divBdr>
                        <w:top w:val="none" w:sz="0" w:space="0" w:color="auto"/>
                        <w:left w:val="none" w:sz="0" w:space="0" w:color="auto"/>
                        <w:bottom w:val="none" w:sz="0" w:space="0" w:color="auto"/>
                        <w:right w:val="none" w:sz="0" w:space="0" w:color="auto"/>
                      </w:divBdr>
                    </w:div>
                  </w:divsChild>
                </w:div>
                <w:div w:id="406922139">
                  <w:marLeft w:val="0"/>
                  <w:marRight w:val="0"/>
                  <w:marTop w:val="0"/>
                  <w:marBottom w:val="0"/>
                  <w:divBdr>
                    <w:top w:val="none" w:sz="0" w:space="0" w:color="auto"/>
                    <w:left w:val="none" w:sz="0" w:space="0" w:color="auto"/>
                    <w:bottom w:val="none" w:sz="0" w:space="0" w:color="auto"/>
                    <w:right w:val="none" w:sz="0" w:space="0" w:color="auto"/>
                  </w:divBdr>
                  <w:divsChild>
                    <w:div w:id="241139635">
                      <w:marLeft w:val="0"/>
                      <w:marRight w:val="0"/>
                      <w:marTop w:val="0"/>
                      <w:marBottom w:val="0"/>
                      <w:divBdr>
                        <w:top w:val="none" w:sz="0" w:space="0" w:color="auto"/>
                        <w:left w:val="none" w:sz="0" w:space="0" w:color="auto"/>
                        <w:bottom w:val="none" w:sz="0" w:space="0" w:color="auto"/>
                        <w:right w:val="none" w:sz="0" w:space="0" w:color="auto"/>
                      </w:divBdr>
                    </w:div>
                  </w:divsChild>
                </w:div>
                <w:div w:id="1993828644">
                  <w:marLeft w:val="0"/>
                  <w:marRight w:val="0"/>
                  <w:marTop w:val="0"/>
                  <w:marBottom w:val="0"/>
                  <w:divBdr>
                    <w:top w:val="none" w:sz="0" w:space="0" w:color="auto"/>
                    <w:left w:val="none" w:sz="0" w:space="0" w:color="auto"/>
                    <w:bottom w:val="none" w:sz="0" w:space="0" w:color="auto"/>
                    <w:right w:val="none" w:sz="0" w:space="0" w:color="auto"/>
                  </w:divBdr>
                  <w:divsChild>
                    <w:div w:id="35468832">
                      <w:marLeft w:val="0"/>
                      <w:marRight w:val="0"/>
                      <w:marTop w:val="0"/>
                      <w:marBottom w:val="0"/>
                      <w:divBdr>
                        <w:top w:val="none" w:sz="0" w:space="0" w:color="auto"/>
                        <w:left w:val="none" w:sz="0" w:space="0" w:color="auto"/>
                        <w:bottom w:val="none" w:sz="0" w:space="0" w:color="auto"/>
                        <w:right w:val="none" w:sz="0" w:space="0" w:color="auto"/>
                      </w:divBdr>
                    </w:div>
                  </w:divsChild>
                </w:div>
                <w:div w:id="1796749282">
                  <w:marLeft w:val="0"/>
                  <w:marRight w:val="0"/>
                  <w:marTop w:val="0"/>
                  <w:marBottom w:val="0"/>
                  <w:divBdr>
                    <w:top w:val="none" w:sz="0" w:space="0" w:color="auto"/>
                    <w:left w:val="none" w:sz="0" w:space="0" w:color="auto"/>
                    <w:bottom w:val="none" w:sz="0" w:space="0" w:color="auto"/>
                    <w:right w:val="none" w:sz="0" w:space="0" w:color="auto"/>
                  </w:divBdr>
                  <w:divsChild>
                    <w:div w:id="966743976">
                      <w:marLeft w:val="0"/>
                      <w:marRight w:val="0"/>
                      <w:marTop w:val="0"/>
                      <w:marBottom w:val="0"/>
                      <w:divBdr>
                        <w:top w:val="none" w:sz="0" w:space="0" w:color="auto"/>
                        <w:left w:val="none" w:sz="0" w:space="0" w:color="auto"/>
                        <w:bottom w:val="none" w:sz="0" w:space="0" w:color="auto"/>
                        <w:right w:val="none" w:sz="0" w:space="0" w:color="auto"/>
                      </w:divBdr>
                    </w:div>
                  </w:divsChild>
                </w:div>
                <w:div w:id="33964640">
                  <w:marLeft w:val="0"/>
                  <w:marRight w:val="0"/>
                  <w:marTop w:val="0"/>
                  <w:marBottom w:val="0"/>
                  <w:divBdr>
                    <w:top w:val="none" w:sz="0" w:space="0" w:color="auto"/>
                    <w:left w:val="none" w:sz="0" w:space="0" w:color="auto"/>
                    <w:bottom w:val="none" w:sz="0" w:space="0" w:color="auto"/>
                    <w:right w:val="none" w:sz="0" w:space="0" w:color="auto"/>
                  </w:divBdr>
                  <w:divsChild>
                    <w:div w:id="2062363327">
                      <w:marLeft w:val="0"/>
                      <w:marRight w:val="0"/>
                      <w:marTop w:val="0"/>
                      <w:marBottom w:val="0"/>
                      <w:divBdr>
                        <w:top w:val="none" w:sz="0" w:space="0" w:color="auto"/>
                        <w:left w:val="none" w:sz="0" w:space="0" w:color="auto"/>
                        <w:bottom w:val="none" w:sz="0" w:space="0" w:color="auto"/>
                        <w:right w:val="none" w:sz="0" w:space="0" w:color="auto"/>
                      </w:divBdr>
                    </w:div>
                  </w:divsChild>
                </w:div>
                <w:div w:id="2084250977">
                  <w:marLeft w:val="0"/>
                  <w:marRight w:val="0"/>
                  <w:marTop w:val="0"/>
                  <w:marBottom w:val="0"/>
                  <w:divBdr>
                    <w:top w:val="none" w:sz="0" w:space="0" w:color="auto"/>
                    <w:left w:val="none" w:sz="0" w:space="0" w:color="auto"/>
                    <w:bottom w:val="none" w:sz="0" w:space="0" w:color="auto"/>
                    <w:right w:val="none" w:sz="0" w:space="0" w:color="auto"/>
                  </w:divBdr>
                  <w:divsChild>
                    <w:div w:id="1766226175">
                      <w:marLeft w:val="0"/>
                      <w:marRight w:val="0"/>
                      <w:marTop w:val="0"/>
                      <w:marBottom w:val="0"/>
                      <w:divBdr>
                        <w:top w:val="none" w:sz="0" w:space="0" w:color="auto"/>
                        <w:left w:val="none" w:sz="0" w:space="0" w:color="auto"/>
                        <w:bottom w:val="none" w:sz="0" w:space="0" w:color="auto"/>
                        <w:right w:val="none" w:sz="0" w:space="0" w:color="auto"/>
                      </w:divBdr>
                    </w:div>
                  </w:divsChild>
                </w:div>
                <w:div w:id="736902364">
                  <w:marLeft w:val="0"/>
                  <w:marRight w:val="0"/>
                  <w:marTop w:val="0"/>
                  <w:marBottom w:val="0"/>
                  <w:divBdr>
                    <w:top w:val="none" w:sz="0" w:space="0" w:color="auto"/>
                    <w:left w:val="none" w:sz="0" w:space="0" w:color="auto"/>
                    <w:bottom w:val="none" w:sz="0" w:space="0" w:color="auto"/>
                    <w:right w:val="none" w:sz="0" w:space="0" w:color="auto"/>
                  </w:divBdr>
                  <w:divsChild>
                    <w:div w:id="156921001">
                      <w:marLeft w:val="0"/>
                      <w:marRight w:val="0"/>
                      <w:marTop w:val="0"/>
                      <w:marBottom w:val="0"/>
                      <w:divBdr>
                        <w:top w:val="none" w:sz="0" w:space="0" w:color="auto"/>
                        <w:left w:val="none" w:sz="0" w:space="0" w:color="auto"/>
                        <w:bottom w:val="none" w:sz="0" w:space="0" w:color="auto"/>
                        <w:right w:val="none" w:sz="0" w:space="0" w:color="auto"/>
                      </w:divBdr>
                    </w:div>
                  </w:divsChild>
                </w:div>
                <w:div w:id="503400291">
                  <w:marLeft w:val="0"/>
                  <w:marRight w:val="0"/>
                  <w:marTop w:val="0"/>
                  <w:marBottom w:val="0"/>
                  <w:divBdr>
                    <w:top w:val="none" w:sz="0" w:space="0" w:color="auto"/>
                    <w:left w:val="none" w:sz="0" w:space="0" w:color="auto"/>
                    <w:bottom w:val="none" w:sz="0" w:space="0" w:color="auto"/>
                    <w:right w:val="none" w:sz="0" w:space="0" w:color="auto"/>
                  </w:divBdr>
                  <w:divsChild>
                    <w:div w:id="1444616261">
                      <w:marLeft w:val="0"/>
                      <w:marRight w:val="0"/>
                      <w:marTop w:val="0"/>
                      <w:marBottom w:val="0"/>
                      <w:divBdr>
                        <w:top w:val="none" w:sz="0" w:space="0" w:color="auto"/>
                        <w:left w:val="none" w:sz="0" w:space="0" w:color="auto"/>
                        <w:bottom w:val="none" w:sz="0" w:space="0" w:color="auto"/>
                        <w:right w:val="none" w:sz="0" w:space="0" w:color="auto"/>
                      </w:divBdr>
                    </w:div>
                  </w:divsChild>
                </w:div>
                <w:div w:id="1652444660">
                  <w:marLeft w:val="0"/>
                  <w:marRight w:val="0"/>
                  <w:marTop w:val="0"/>
                  <w:marBottom w:val="0"/>
                  <w:divBdr>
                    <w:top w:val="none" w:sz="0" w:space="0" w:color="auto"/>
                    <w:left w:val="none" w:sz="0" w:space="0" w:color="auto"/>
                    <w:bottom w:val="none" w:sz="0" w:space="0" w:color="auto"/>
                    <w:right w:val="none" w:sz="0" w:space="0" w:color="auto"/>
                  </w:divBdr>
                  <w:divsChild>
                    <w:div w:id="756445308">
                      <w:marLeft w:val="0"/>
                      <w:marRight w:val="0"/>
                      <w:marTop w:val="0"/>
                      <w:marBottom w:val="0"/>
                      <w:divBdr>
                        <w:top w:val="none" w:sz="0" w:space="0" w:color="auto"/>
                        <w:left w:val="none" w:sz="0" w:space="0" w:color="auto"/>
                        <w:bottom w:val="none" w:sz="0" w:space="0" w:color="auto"/>
                        <w:right w:val="none" w:sz="0" w:space="0" w:color="auto"/>
                      </w:divBdr>
                    </w:div>
                  </w:divsChild>
                </w:div>
                <w:div w:id="1134173570">
                  <w:marLeft w:val="0"/>
                  <w:marRight w:val="0"/>
                  <w:marTop w:val="0"/>
                  <w:marBottom w:val="0"/>
                  <w:divBdr>
                    <w:top w:val="none" w:sz="0" w:space="0" w:color="auto"/>
                    <w:left w:val="none" w:sz="0" w:space="0" w:color="auto"/>
                    <w:bottom w:val="none" w:sz="0" w:space="0" w:color="auto"/>
                    <w:right w:val="none" w:sz="0" w:space="0" w:color="auto"/>
                  </w:divBdr>
                  <w:divsChild>
                    <w:div w:id="437334264">
                      <w:marLeft w:val="0"/>
                      <w:marRight w:val="0"/>
                      <w:marTop w:val="0"/>
                      <w:marBottom w:val="0"/>
                      <w:divBdr>
                        <w:top w:val="none" w:sz="0" w:space="0" w:color="auto"/>
                        <w:left w:val="none" w:sz="0" w:space="0" w:color="auto"/>
                        <w:bottom w:val="none" w:sz="0" w:space="0" w:color="auto"/>
                        <w:right w:val="none" w:sz="0" w:space="0" w:color="auto"/>
                      </w:divBdr>
                    </w:div>
                  </w:divsChild>
                </w:div>
                <w:div w:id="1895198277">
                  <w:marLeft w:val="0"/>
                  <w:marRight w:val="0"/>
                  <w:marTop w:val="0"/>
                  <w:marBottom w:val="0"/>
                  <w:divBdr>
                    <w:top w:val="none" w:sz="0" w:space="0" w:color="auto"/>
                    <w:left w:val="none" w:sz="0" w:space="0" w:color="auto"/>
                    <w:bottom w:val="none" w:sz="0" w:space="0" w:color="auto"/>
                    <w:right w:val="none" w:sz="0" w:space="0" w:color="auto"/>
                  </w:divBdr>
                  <w:divsChild>
                    <w:div w:id="216746045">
                      <w:marLeft w:val="0"/>
                      <w:marRight w:val="0"/>
                      <w:marTop w:val="0"/>
                      <w:marBottom w:val="0"/>
                      <w:divBdr>
                        <w:top w:val="none" w:sz="0" w:space="0" w:color="auto"/>
                        <w:left w:val="none" w:sz="0" w:space="0" w:color="auto"/>
                        <w:bottom w:val="none" w:sz="0" w:space="0" w:color="auto"/>
                        <w:right w:val="none" w:sz="0" w:space="0" w:color="auto"/>
                      </w:divBdr>
                    </w:div>
                  </w:divsChild>
                </w:div>
                <w:div w:id="245115564">
                  <w:marLeft w:val="0"/>
                  <w:marRight w:val="0"/>
                  <w:marTop w:val="0"/>
                  <w:marBottom w:val="0"/>
                  <w:divBdr>
                    <w:top w:val="none" w:sz="0" w:space="0" w:color="auto"/>
                    <w:left w:val="none" w:sz="0" w:space="0" w:color="auto"/>
                    <w:bottom w:val="none" w:sz="0" w:space="0" w:color="auto"/>
                    <w:right w:val="none" w:sz="0" w:space="0" w:color="auto"/>
                  </w:divBdr>
                  <w:divsChild>
                    <w:div w:id="88935218">
                      <w:marLeft w:val="0"/>
                      <w:marRight w:val="0"/>
                      <w:marTop w:val="0"/>
                      <w:marBottom w:val="0"/>
                      <w:divBdr>
                        <w:top w:val="none" w:sz="0" w:space="0" w:color="auto"/>
                        <w:left w:val="none" w:sz="0" w:space="0" w:color="auto"/>
                        <w:bottom w:val="none" w:sz="0" w:space="0" w:color="auto"/>
                        <w:right w:val="none" w:sz="0" w:space="0" w:color="auto"/>
                      </w:divBdr>
                    </w:div>
                  </w:divsChild>
                </w:div>
                <w:div w:id="304431177">
                  <w:marLeft w:val="0"/>
                  <w:marRight w:val="0"/>
                  <w:marTop w:val="0"/>
                  <w:marBottom w:val="0"/>
                  <w:divBdr>
                    <w:top w:val="none" w:sz="0" w:space="0" w:color="auto"/>
                    <w:left w:val="none" w:sz="0" w:space="0" w:color="auto"/>
                    <w:bottom w:val="none" w:sz="0" w:space="0" w:color="auto"/>
                    <w:right w:val="none" w:sz="0" w:space="0" w:color="auto"/>
                  </w:divBdr>
                  <w:divsChild>
                    <w:div w:id="491802510">
                      <w:marLeft w:val="0"/>
                      <w:marRight w:val="0"/>
                      <w:marTop w:val="0"/>
                      <w:marBottom w:val="0"/>
                      <w:divBdr>
                        <w:top w:val="none" w:sz="0" w:space="0" w:color="auto"/>
                        <w:left w:val="none" w:sz="0" w:space="0" w:color="auto"/>
                        <w:bottom w:val="none" w:sz="0" w:space="0" w:color="auto"/>
                        <w:right w:val="none" w:sz="0" w:space="0" w:color="auto"/>
                      </w:divBdr>
                    </w:div>
                  </w:divsChild>
                </w:div>
                <w:div w:id="1824546674">
                  <w:marLeft w:val="0"/>
                  <w:marRight w:val="0"/>
                  <w:marTop w:val="0"/>
                  <w:marBottom w:val="0"/>
                  <w:divBdr>
                    <w:top w:val="none" w:sz="0" w:space="0" w:color="auto"/>
                    <w:left w:val="none" w:sz="0" w:space="0" w:color="auto"/>
                    <w:bottom w:val="none" w:sz="0" w:space="0" w:color="auto"/>
                    <w:right w:val="none" w:sz="0" w:space="0" w:color="auto"/>
                  </w:divBdr>
                  <w:divsChild>
                    <w:div w:id="989287352">
                      <w:marLeft w:val="0"/>
                      <w:marRight w:val="0"/>
                      <w:marTop w:val="0"/>
                      <w:marBottom w:val="0"/>
                      <w:divBdr>
                        <w:top w:val="none" w:sz="0" w:space="0" w:color="auto"/>
                        <w:left w:val="none" w:sz="0" w:space="0" w:color="auto"/>
                        <w:bottom w:val="none" w:sz="0" w:space="0" w:color="auto"/>
                        <w:right w:val="none" w:sz="0" w:space="0" w:color="auto"/>
                      </w:divBdr>
                    </w:div>
                  </w:divsChild>
                </w:div>
                <w:div w:id="1939826943">
                  <w:marLeft w:val="0"/>
                  <w:marRight w:val="0"/>
                  <w:marTop w:val="0"/>
                  <w:marBottom w:val="0"/>
                  <w:divBdr>
                    <w:top w:val="none" w:sz="0" w:space="0" w:color="auto"/>
                    <w:left w:val="none" w:sz="0" w:space="0" w:color="auto"/>
                    <w:bottom w:val="none" w:sz="0" w:space="0" w:color="auto"/>
                    <w:right w:val="none" w:sz="0" w:space="0" w:color="auto"/>
                  </w:divBdr>
                  <w:divsChild>
                    <w:div w:id="918825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239306">
          <w:marLeft w:val="0"/>
          <w:marRight w:val="0"/>
          <w:marTop w:val="0"/>
          <w:marBottom w:val="0"/>
          <w:divBdr>
            <w:top w:val="none" w:sz="0" w:space="0" w:color="auto"/>
            <w:left w:val="none" w:sz="0" w:space="0" w:color="auto"/>
            <w:bottom w:val="none" w:sz="0" w:space="0" w:color="auto"/>
            <w:right w:val="none" w:sz="0" w:space="0" w:color="auto"/>
          </w:divBdr>
        </w:div>
        <w:div w:id="1002242352">
          <w:marLeft w:val="0"/>
          <w:marRight w:val="0"/>
          <w:marTop w:val="0"/>
          <w:marBottom w:val="0"/>
          <w:divBdr>
            <w:top w:val="none" w:sz="0" w:space="0" w:color="auto"/>
            <w:left w:val="none" w:sz="0" w:space="0" w:color="auto"/>
            <w:bottom w:val="none" w:sz="0" w:space="0" w:color="auto"/>
            <w:right w:val="none" w:sz="0" w:space="0" w:color="auto"/>
          </w:divBdr>
        </w:div>
        <w:div w:id="1457526503">
          <w:marLeft w:val="0"/>
          <w:marRight w:val="0"/>
          <w:marTop w:val="0"/>
          <w:marBottom w:val="0"/>
          <w:divBdr>
            <w:top w:val="none" w:sz="0" w:space="0" w:color="auto"/>
            <w:left w:val="none" w:sz="0" w:space="0" w:color="auto"/>
            <w:bottom w:val="none" w:sz="0" w:space="0" w:color="auto"/>
            <w:right w:val="none" w:sz="0" w:space="0" w:color="auto"/>
          </w:divBdr>
          <w:divsChild>
            <w:div w:id="226497933">
              <w:marLeft w:val="-75"/>
              <w:marRight w:val="0"/>
              <w:marTop w:val="30"/>
              <w:marBottom w:val="30"/>
              <w:divBdr>
                <w:top w:val="none" w:sz="0" w:space="0" w:color="auto"/>
                <w:left w:val="none" w:sz="0" w:space="0" w:color="auto"/>
                <w:bottom w:val="none" w:sz="0" w:space="0" w:color="auto"/>
                <w:right w:val="none" w:sz="0" w:space="0" w:color="auto"/>
              </w:divBdr>
              <w:divsChild>
                <w:div w:id="1794864879">
                  <w:marLeft w:val="0"/>
                  <w:marRight w:val="0"/>
                  <w:marTop w:val="0"/>
                  <w:marBottom w:val="0"/>
                  <w:divBdr>
                    <w:top w:val="none" w:sz="0" w:space="0" w:color="auto"/>
                    <w:left w:val="none" w:sz="0" w:space="0" w:color="auto"/>
                    <w:bottom w:val="none" w:sz="0" w:space="0" w:color="auto"/>
                    <w:right w:val="none" w:sz="0" w:space="0" w:color="auto"/>
                  </w:divBdr>
                  <w:divsChild>
                    <w:div w:id="516042841">
                      <w:marLeft w:val="0"/>
                      <w:marRight w:val="0"/>
                      <w:marTop w:val="0"/>
                      <w:marBottom w:val="0"/>
                      <w:divBdr>
                        <w:top w:val="none" w:sz="0" w:space="0" w:color="auto"/>
                        <w:left w:val="none" w:sz="0" w:space="0" w:color="auto"/>
                        <w:bottom w:val="none" w:sz="0" w:space="0" w:color="auto"/>
                        <w:right w:val="none" w:sz="0" w:space="0" w:color="auto"/>
                      </w:divBdr>
                    </w:div>
                  </w:divsChild>
                </w:div>
                <w:div w:id="453644970">
                  <w:marLeft w:val="0"/>
                  <w:marRight w:val="0"/>
                  <w:marTop w:val="0"/>
                  <w:marBottom w:val="0"/>
                  <w:divBdr>
                    <w:top w:val="none" w:sz="0" w:space="0" w:color="auto"/>
                    <w:left w:val="none" w:sz="0" w:space="0" w:color="auto"/>
                    <w:bottom w:val="none" w:sz="0" w:space="0" w:color="auto"/>
                    <w:right w:val="none" w:sz="0" w:space="0" w:color="auto"/>
                  </w:divBdr>
                  <w:divsChild>
                    <w:div w:id="1753507504">
                      <w:marLeft w:val="0"/>
                      <w:marRight w:val="0"/>
                      <w:marTop w:val="0"/>
                      <w:marBottom w:val="0"/>
                      <w:divBdr>
                        <w:top w:val="none" w:sz="0" w:space="0" w:color="auto"/>
                        <w:left w:val="none" w:sz="0" w:space="0" w:color="auto"/>
                        <w:bottom w:val="none" w:sz="0" w:space="0" w:color="auto"/>
                        <w:right w:val="none" w:sz="0" w:space="0" w:color="auto"/>
                      </w:divBdr>
                    </w:div>
                  </w:divsChild>
                </w:div>
                <w:div w:id="1620062525">
                  <w:marLeft w:val="0"/>
                  <w:marRight w:val="0"/>
                  <w:marTop w:val="0"/>
                  <w:marBottom w:val="0"/>
                  <w:divBdr>
                    <w:top w:val="none" w:sz="0" w:space="0" w:color="auto"/>
                    <w:left w:val="none" w:sz="0" w:space="0" w:color="auto"/>
                    <w:bottom w:val="none" w:sz="0" w:space="0" w:color="auto"/>
                    <w:right w:val="none" w:sz="0" w:space="0" w:color="auto"/>
                  </w:divBdr>
                  <w:divsChild>
                    <w:div w:id="79109351">
                      <w:marLeft w:val="0"/>
                      <w:marRight w:val="0"/>
                      <w:marTop w:val="0"/>
                      <w:marBottom w:val="0"/>
                      <w:divBdr>
                        <w:top w:val="none" w:sz="0" w:space="0" w:color="auto"/>
                        <w:left w:val="none" w:sz="0" w:space="0" w:color="auto"/>
                        <w:bottom w:val="none" w:sz="0" w:space="0" w:color="auto"/>
                        <w:right w:val="none" w:sz="0" w:space="0" w:color="auto"/>
                      </w:divBdr>
                    </w:div>
                  </w:divsChild>
                </w:div>
                <w:div w:id="182398888">
                  <w:marLeft w:val="0"/>
                  <w:marRight w:val="0"/>
                  <w:marTop w:val="0"/>
                  <w:marBottom w:val="0"/>
                  <w:divBdr>
                    <w:top w:val="none" w:sz="0" w:space="0" w:color="auto"/>
                    <w:left w:val="none" w:sz="0" w:space="0" w:color="auto"/>
                    <w:bottom w:val="none" w:sz="0" w:space="0" w:color="auto"/>
                    <w:right w:val="none" w:sz="0" w:space="0" w:color="auto"/>
                  </w:divBdr>
                  <w:divsChild>
                    <w:div w:id="131800346">
                      <w:marLeft w:val="0"/>
                      <w:marRight w:val="0"/>
                      <w:marTop w:val="0"/>
                      <w:marBottom w:val="0"/>
                      <w:divBdr>
                        <w:top w:val="none" w:sz="0" w:space="0" w:color="auto"/>
                        <w:left w:val="none" w:sz="0" w:space="0" w:color="auto"/>
                        <w:bottom w:val="none" w:sz="0" w:space="0" w:color="auto"/>
                        <w:right w:val="none" w:sz="0" w:space="0" w:color="auto"/>
                      </w:divBdr>
                    </w:div>
                  </w:divsChild>
                </w:div>
                <w:div w:id="1948536454">
                  <w:marLeft w:val="0"/>
                  <w:marRight w:val="0"/>
                  <w:marTop w:val="0"/>
                  <w:marBottom w:val="0"/>
                  <w:divBdr>
                    <w:top w:val="none" w:sz="0" w:space="0" w:color="auto"/>
                    <w:left w:val="none" w:sz="0" w:space="0" w:color="auto"/>
                    <w:bottom w:val="none" w:sz="0" w:space="0" w:color="auto"/>
                    <w:right w:val="none" w:sz="0" w:space="0" w:color="auto"/>
                  </w:divBdr>
                  <w:divsChild>
                    <w:div w:id="1589734150">
                      <w:marLeft w:val="0"/>
                      <w:marRight w:val="0"/>
                      <w:marTop w:val="0"/>
                      <w:marBottom w:val="0"/>
                      <w:divBdr>
                        <w:top w:val="none" w:sz="0" w:space="0" w:color="auto"/>
                        <w:left w:val="none" w:sz="0" w:space="0" w:color="auto"/>
                        <w:bottom w:val="none" w:sz="0" w:space="0" w:color="auto"/>
                        <w:right w:val="none" w:sz="0" w:space="0" w:color="auto"/>
                      </w:divBdr>
                    </w:div>
                  </w:divsChild>
                </w:div>
                <w:div w:id="148257608">
                  <w:marLeft w:val="0"/>
                  <w:marRight w:val="0"/>
                  <w:marTop w:val="0"/>
                  <w:marBottom w:val="0"/>
                  <w:divBdr>
                    <w:top w:val="none" w:sz="0" w:space="0" w:color="auto"/>
                    <w:left w:val="none" w:sz="0" w:space="0" w:color="auto"/>
                    <w:bottom w:val="none" w:sz="0" w:space="0" w:color="auto"/>
                    <w:right w:val="none" w:sz="0" w:space="0" w:color="auto"/>
                  </w:divBdr>
                  <w:divsChild>
                    <w:div w:id="213473627">
                      <w:marLeft w:val="0"/>
                      <w:marRight w:val="0"/>
                      <w:marTop w:val="0"/>
                      <w:marBottom w:val="0"/>
                      <w:divBdr>
                        <w:top w:val="none" w:sz="0" w:space="0" w:color="auto"/>
                        <w:left w:val="none" w:sz="0" w:space="0" w:color="auto"/>
                        <w:bottom w:val="none" w:sz="0" w:space="0" w:color="auto"/>
                        <w:right w:val="none" w:sz="0" w:space="0" w:color="auto"/>
                      </w:divBdr>
                    </w:div>
                  </w:divsChild>
                </w:div>
                <w:div w:id="1282959578">
                  <w:marLeft w:val="0"/>
                  <w:marRight w:val="0"/>
                  <w:marTop w:val="0"/>
                  <w:marBottom w:val="0"/>
                  <w:divBdr>
                    <w:top w:val="none" w:sz="0" w:space="0" w:color="auto"/>
                    <w:left w:val="none" w:sz="0" w:space="0" w:color="auto"/>
                    <w:bottom w:val="none" w:sz="0" w:space="0" w:color="auto"/>
                    <w:right w:val="none" w:sz="0" w:space="0" w:color="auto"/>
                  </w:divBdr>
                  <w:divsChild>
                    <w:div w:id="1090275735">
                      <w:marLeft w:val="0"/>
                      <w:marRight w:val="0"/>
                      <w:marTop w:val="0"/>
                      <w:marBottom w:val="0"/>
                      <w:divBdr>
                        <w:top w:val="none" w:sz="0" w:space="0" w:color="auto"/>
                        <w:left w:val="none" w:sz="0" w:space="0" w:color="auto"/>
                        <w:bottom w:val="none" w:sz="0" w:space="0" w:color="auto"/>
                        <w:right w:val="none" w:sz="0" w:space="0" w:color="auto"/>
                      </w:divBdr>
                    </w:div>
                  </w:divsChild>
                </w:div>
                <w:div w:id="585917609">
                  <w:marLeft w:val="0"/>
                  <w:marRight w:val="0"/>
                  <w:marTop w:val="0"/>
                  <w:marBottom w:val="0"/>
                  <w:divBdr>
                    <w:top w:val="none" w:sz="0" w:space="0" w:color="auto"/>
                    <w:left w:val="none" w:sz="0" w:space="0" w:color="auto"/>
                    <w:bottom w:val="none" w:sz="0" w:space="0" w:color="auto"/>
                    <w:right w:val="none" w:sz="0" w:space="0" w:color="auto"/>
                  </w:divBdr>
                  <w:divsChild>
                    <w:div w:id="224799751">
                      <w:marLeft w:val="0"/>
                      <w:marRight w:val="0"/>
                      <w:marTop w:val="0"/>
                      <w:marBottom w:val="0"/>
                      <w:divBdr>
                        <w:top w:val="none" w:sz="0" w:space="0" w:color="auto"/>
                        <w:left w:val="none" w:sz="0" w:space="0" w:color="auto"/>
                        <w:bottom w:val="none" w:sz="0" w:space="0" w:color="auto"/>
                        <w:right w:val="none" w:sz="0" w:space="0" w:color="auto"/>
                      </w:divBdr>
                    </w:div>
                  </w:divsChild>
                </w:div>
                <w:div w:id="315112340">
                  <w:marLeft w:val="0"/>
                  <w:marRight w:val="0"/>
                  <w:marTop w:val="0"/>
                  <w:marBottom w:val="0"/>
                  <w:divBdr>
                    <w:top w:val="none" w:sz="0" w:space="0" w:color="auto"/>
                    <w:left w:val="none" w:sz="0" w:space="0" w:color="auto"/>
                    <w:bottom w:val="none" w:sz="0" w:space="0" w:color="auto"/>
                    <w:right w:val="none" w:sz="0" w:space="0" w:color="auto"/>
                  </w:divBdr>
                  <w:divsChild>
                    <w:div w:id="1069579160">
                      <w:marLeft w:val="0"/>
                      <w:marRight w:val="0"/>
                      <w:marTop w:val="0"/>
                      <w:marBottom w:val="0"/>
                      <w:divBdr>
                        <w:top w:val="none" w:sz="0" w:space="0" w:color="auto"/>
                        <w:left w:val="none" w:sz="0" w:space="0" w:color="auto"/>
                        <w:bottom w:val="none" w:sz="0" w:space="0" w:color="auto"/>
                        <w:right w:val="none" w:sz="0" w:space="0" w:color="auto"/>
                      </w:divBdr>
                    </w:div>
                  </w:divsChild>
                </w:div>
                <w:div w:id="28723102">
                  <w:marLeft w:val="0"/>
                  <w:marRight w:val="0"/>
                  <w:marTop w:val="0"/>
                  <w:marBottom w:val="0"/>
                  <w:divBdr>
                    <w:top w:val="none" w:sz="0" w:space="0" w:color="auto"/>
                    <w:left w:val="none" w:sz="0" w:space="0" w:color="auto"/>
                    <w:bottom w:val="none" w:sz="0" w:space="0" w:color="auto"/>
                    <w:right w:val="none" w:sz="0" w:space="0" w:color="auto"/>
                  </w:divBdr>
                  <w:divsChild>
                    <w:div w:id="974411148">
                      <w:marLeft w:val="0"/>
                      <w:marRight w:val="0"/>
                      <w:marTop w:val="0"/>
                      <w:marBottom w:val="0"/>
                      <w:divBdr>
                        <w:top w:val="none" w:sz="0" w:space="0" w:color="auto"/>
                        <w:left w:val="none" w:sz="0" w:space="0" w:color="auto"/>
                        <w:bottom w:val="none" w:sz="0" w:space="0" w:color="auto"/>
                        <w:right w:val="none" w:sz="0" w:space="0" w:color="auto"/>
                      </w:divBdr>
                    </w:div>
                  </w:divsChild>
                </w:div>
                <w:div w:id="1715886032">
                  <w:marLeft w:val="0"/>
                  <w:marRight w:val="0"/>
                  <w:marTop w:val="0"/>
                  <w:marBottom w:val="0"/>
                  <w:divBdr>
                    <w:top w:val="none" w:sz="0" w:space="0" w:color="auto"/>
                    <w:left w:val="none" w:sz="0" w:space="0" w:color="auto"/>
                    <w:bottom w:val="none" w:sz="0" w:space="0" w:color="auto"/>
                    <w:right w:val="none" w:sz="0" w:space="0" w:color="auto"/>
                  </w:divBdr>
                  <w:divsChild>
                    <w:div w:id="606692448">
                      <w:marLeft w:val="0"/>
                      <w:marRight w:val="0"/>
                      <w:marTop w:val="0"/>
                      <w:marBottom w:val="0"/>
                      <w:divBdr>
                        <w:top w:val="none" w:sz="0" w:space="0" w:color="auto"/>
                        <w:left w:val="none" w:sz="0" w:space="0" w:color="auto"/>
                        <w:bottom w:val="none" w:sz="0" w:space="0" w:color="auto"/>
                        <w:right w:val="none" w:sz="0" w:space="0" w:color="auto"/>
                      </w:divBdr>
                    </w:div>
                  </w:divsChild>
                </w:div>
                <w:div w:id="1083140350">
                  <w:marLeft w:val="0"/>
                  <w:marRight w:val="0"/>
                  <w:marTop w:val="0"/>
                  <w:marBottom w:val="0"/>
                  <w:divBdr>
                    <w:top w:val="none" w:sz="0" w:space="0" w:color="auto"/>
                    <w:left w:val="none" w:sz="0" w:space="0" w:color="auto"/>
                    <w:bottom w:val="none" w:sz="0" w:space="0" w:color="auto"/>
                    <w:right w:val="none" w:sz="0" w:space="0" w:color="auto"/>
                  </w:divBdr>
                  <w:divsChild>
                    <w:div w:id="1595045691">
                      <w:marLeft w:val="0"/>
                      <w:marRight w:val="0"/>
                      <w:marTop w:val="0"/>
                      <w:marBottom w:val="0"/>
                      <w:divBdr>
                        <w:top w:val="none" w:sz="0" w:space="0" w:color="auto"/>
                        <w:left w:val="none" w:sz="0" w:space="0" w:color="auto"/>
                        <w:bottom w:val="none" w:sz="0" w:space="0" w:color="auto"/>
                        <w:right w:val="none" w:sz="0" w:space="0" w:color="auto"/>
                      </w:divBdr>
                    </w:div>
                  </w:divsChild>
                </w:div>
                <w:div w:id="163476654">
                  <w:marLeft w:val="0"/>
                  <w:marRight w:val="0"/>
                  <w:marTop w:val="0"/>
                  <w:marBottom w:val="0"/>
                  <w:divBdr>
                    <w:top w:val="none" w:sz="0" w:space="0" w:color="auto"/>
                    <w:left w:val="none" w:sz="0" w:space="0" w:color="auto"/>
                    <w:bottom w:val="none" w:sz="0" w:space="0" w:color="auto"/>
                    <w:right w:val="none" w:sz="0" w:space="0" w:color="auto"/>
                  </w:divBdr>
                  <w:divsChild>
                    <w:div w:id="1863126277">
                      <w:marLeft w:val="0"/>
                      <w:marRight w:val="0"/>
                      <w:marTop w:val="0"/>
                      <w:marBottom w:val="0"/>
                      <w:divBdr>
                        <w:top w:val="none" w:sz="0" w:space="0" w:color="auto"/>
                        <w:left w:val="none" w:sz="0" w:space="0" w:color="auto"/>
                        <w:bottom w:val="none" w:sz="0" w:space="0" w:color="auto"/>
                        <w:right w:val="none" w:sz="0" w:space="0" w:color="auto"/>
                      </w:divBdr>
                    </w:div>
                  </w:divsChild>
                </w:div>
                <w:div w:id="1863779776">
                  <w:marLeft w:val="0"/>
                  <w:marRight w:val="0"/>
                  <w:marTop w:val="0"/>
                  <w:marBottom w:val="0"/>
                  <w:divBdr>
                    <w:top w:val="none" w:sz="0" w:space="0" w:color="auto"/>
                    <w:left w:val="none" w:sz="0" w:space="0" w:color="auto"/>
                    <w:bottom w:val="none" w:sz="0" w:space="0" w:color="auto"/>
                    <w:right w:val="none" w:sz="0" w:space="0" w:color="auto"/>
                  </w:divBdr>
                  <w:divsChild>
                    <w:div w:id="1798833405">
                      <w:marLeft w:val="0"/>
                      <w:marRight w:val="0"/>
                      <w:marTop w:val="0"/>
                      <w:marBottom w:val="0"/>
                      <w:divBdr>
                        <w:top w:val="none" w:sz="0" w:space="0" w:color="auto"/>
                        <w:left w:val="none" w:sz="0" w:space="0" w:color="auto"/>
                        <w:bottom w:val="none" w:sz="0" w:space="0" w:color="auto"/>
                        <w:right w:val="none" w:sz="0" w:space="0" w:color="auto"/>
                      </w:divBdr>
                    </w:div>
                  </w:divsChild>
                </w:div>
                <w:div w:id="362168406">
                  <w:marLeft w:val="0"/>
                  <w:marRight w:val="0"/>
                  <w:marTop w:val="0"/>
                  <w:marBottom w:val="0"/>
                  <w:divBdr>
                    <w:top w:val="none" w:sz="0" w:space="0" w:color="auto"/>
                    <w:left w:val="none" w:sz="0" w:space="0" w:color="auto"/>
                    <w:bottom w:val="none" w:sz="0" w:space="0" w:color="auto"/>
                    <w:right w:val="none" w:sz="0" w:space="0" w:color="auto"/>
                  </w:divBdr>
                  <w:divsChild>
                    <w:div w:id="689373284">
                      <w:marLeft w:val="0"/>
                      <w:marRight w:val="0"/>
                      <w:marTop w:val="0"/>
                      <w:marBottom w:val="0"/>
                      <w:divBdr>
                        <w:top w:val="none" w:sz="0" w:space="0" w:color="auto"/>
                        <w:left w:val="none" w:sz="0" w:space="0" w:color="auto"/>
                        <w:bottom w:val="none" w:sz="0" w:space="0" w:color="auto"/>
                        <w:right w:val="none" w:sz="0" w:space="0" w:color="auto"/>
                      </w:divBdr>
                    </w:div>
                  </w:divsChild>
                </w:div>
                <w:div w:id="1792749182">
                  <w:marLeft w:val="0"/>
                  <w:marRight w:val="0"/>
                  <w:marTop w:val="0"/>
                  <w:marBottom w:val="0"/>
                  <w:divBdr>
                    <w:top w:val="none" w:sz="0" w:space="0" w:color="auto"/>
                    <w:left w:val="none" w:sz="0" w:space="0" w:color="auto"/>
                    <w:bottom w:val="none" w:sz="0" w:space="0" w:color="auto"/>
                    <w:right w:val="none" w:sz="0" w:space="0" w:color="auto"/>
                  </w:divBdr>
                  <w:divsChild>
                    <w:div w:id="1144272152">
                      <w:marLeft w:val="0"/>
                      <w:marRight w:val="0"/>
                      <w:marTop w:val="0"/>
                      <w:marBottom w:val="0"/>
                      <w:divBdr>
                        <w:top w:val="none" w:sz="0" w:space="0" w:color="auto"/>
                        <w:left w:val="none" w:sz="0" w:space="0" w:color="auto"/>
                        <w:bottom w:val="none" w:sz="0" w:space="0" w:color="auto"/>
                        <w:right w:val="none" w:sz="0" w:space="0" w:color="auto"/>
                      </w:divBdr>
                    </w:div>
                  </w:divsChild>
                </w:div>
                <w:div w:id="2134710719">
                  <w:marLeft w:val="0"/>
                  <w:marRight w:val="0"/>
                  <w:marTop w:val="0"/>
                  <w:marBottom w:val="0"/>
                  <w:divBdr>
                    <w:top w:val="none" w:sz="0" w:space="0" w:color="auto"/>
                    <w:left w:val="none" w:sz="0" w:space="0" w:color="auto"/>
                    <w:bottom w:val="none" w:sz="0" w:space="0" w:color="auto"/>
                    <w:right w:val="none" w:sz="0" w:space="0" w:color="auto"/>
                  </w:divBdr>
                  <w:divsChild>
                    <w:div w:id="813983668">
                      <w:marLeft w:val="0"/>
                      <w:marRight w:val="0"/>
                      <w:marTop w:val="0"/>
                      <w:marBottom w:val="0"/>
                      <w:divBdr>
                        <w:top w:val="none" w:sz="0" w:space="0" w:color="auto"/>
                        <w:left w:val="none" w:sz="0" w:space="0" w:color="auto"/>
                        <w:bottom w:val="none" w:sz="0" w:space="0" w:color="auto"/>
                        <w:right w:val="none" w:sz="0" w:space="0" w:color="auto"/>
                      </w:divBdr>
                    </w:div>
                  </w:divsChild>
                </w:div>
                <w:div w:id="2048602267">
                  <w:marLeft w:val="0"/>
                  <w:marRight w:val="0"/>
                  <w:marTop w:val="0"/>
                  <w:marBottom w:val="0"/>
                  <w:divBdr>
                    <w:top w:val="none" w:sz="0" w:space="0" w:color="auto"/>
                    <w:left w:val="none" w:sz="0" w:space="0" w:color="auto"/>
                    <w:bottom w:val="none" w:sz="0" w:space="0" w:color="auto"/>
                    <w:right w:val="none" w:sz="0" w:space="0" w:color="auto"/>
                  </w:divBdr>
                  <w:divsChild>
                    <w:div w:id="1246496461">
                      <w:marLeft w:val="0"/>
                      <w:marRight w:val="0"/>
                      <w:marTop w:val="0"/>
                      <w:marBottom w:val="0"/>
                      <w:divBdr>
                        <w:top w:val="none" w:sz="0" w:space="0" w:color="auto"/>
                        <w:left w:val="none" w:sz="0" w:space="0" w:color="auto"/>
                        <w:bottom w:val="none" w:sz="0" w:space="0" w:color="auto"/>
                        <w:right w:val="none" w:sz="0" w:space="0" w:color="auto"/>
                      </w:divBdr>
                    </w:div>
                  </w:divsChild>
                </w:div>
                <w:div w:id="1805810768">
                  <w:marLeft w:val="0"/>
                  <w:marRight w:val="0"/>
                  <w:marTop w:val="0"/>
                  <w:marBottom w:val="0"/>
                  <w:divBdr>
                    <w:top w:val="none" w:sz="0" w:space="0" w:color="auto"/>
                    <w:left w:val="none" w:sz="0" w:space="0" w:color="auto"/>
                    <w:bottom w:val="none" w:sz="0" w:space="0" w:color="auto"/>
                    <w:right w:val="none" w:sz="0" w:space="0" w:color="auto"/>
                  </w:divBdr>
                  <w:divsChild>
                    <w:div w:id="1176456197">
                      <w:marLeft w:val="0"/>
                      <w:marRight w:val="0"/>
                      <w:marTop w:val="0"/>
                      <w:marBottom w:val="0"/>
                      <w:divBdr>
                        <w:top w:val="none" w:sz="0" w:space="0" w:color="auto"/>
                        <w:left w:val="none" w:sz="0" w:space="0" w:color="auto"/>
                        <w:bottom w:val="none" w:sz="0" w:space="0" w:color="auto"/>
                        <w:right w:val="none" w:sz="0" w:space="0" w:color="auto"/>
                      </w:divBdr>
                    </w:div>
                  </w:divsChild>
                </w:div>
                <w:div w:id="1986934762">
                  <w:marLeft w:val="0"/>
                  <w:marRight w:val="0"/>
                  <w:marTop w:val="0"/>
                  <w:marBottom w:val="0"/>
                  <w:divBdr>
                    <w:top w:val="none" w:sz="0" w:space="0" w:color="auto"/>
                    <w:left w:val="none" w:sz="0" w:space="0" w:color="auto"/>
                    <w:bottom w:val="none" w:sz="0" w:space="0" w:color="auto"/>
                    <w:right w:val="none" w:sz="0" w:space="0" w:color="auto"/>
                  </w:divBdr>
                  <w:divsChild>
                    <w:div w:id="1025716420">
                      <w:marLeft w:val="0"/>
                      <w:marRight w:val="0"/>
                      <w:marTop w:val="0"/>
                      <w:marBottom w:val="0"/>
                      <w:divBdr>
                        <w:top w:val="none" w:sz="0" w:space="0" w:color="auto"/>
                        <w:left w:val="none" w:sz="0" w:space="0" w:color="auto"/>
                        <w:bottom w:val="none" w:sz="0" w:space="0" w:color="auto"/>
                        <w:right w:val="none" w:sz="0" w:space="0" w:color="auto"/>
                      </w:divBdr>
                    </w:div>
                  </w:divsChild>
                </w:div>
                <w:div w:id="1727534856">
                  <w:marLeft w:val="0"/>
                  <w:marRight w:val="0"/>
                  <w:marTop w:val="0"/>
                  <w:marBottom w:val="0"/>
                  <w:divBdr>
                    <w:top w:val="none" w:sz="0" w:space="0" w:color="auto"/>
                    <w:left w:val="none" w:sz="0" w:space="0" w:color="auto"/>
                    <w:bottom w:val="none" w:sz="0" w:space="0" w:color="auto"/>
                    <w:right w:val="none" w:sz="0" w:space="0" w:color="auto"/>
                  </w:divBdr>
                  <w:divsChild>
                    <w:div w:id="848639209">
                      <w:marLeft w:val="0"/>
                      <w:marRight w:val="0"/>
                      <w:marTop w:val="0"/>
                      <w:marBottom w:val="0"/>
                      <w:divBdr>
                        <w:top w:val="none" w:sz="0" w:space="0" w:color="auto"/>
                        <w:left w:val="none" w:sz="0" w:space="0" w:color="auto"/>
                        <w:bottom w:val="none" w:sz="0" w:space="0" w:color="auto"/>
                        <w:right w:val="none" w:sz="0" w:space="0" w:color="auto"/>
                      </w:divBdr>
                    </w:div>
                  </w:divsChild>
                </w:div>
                <w:div w:id="889800024">
                  <w:marLeft w:val="0"/>
                  <w:marRight w:val="0"/>
                  <w:marTop w:val="0"/>
                  <w:marBottom w:val="0"/>
                  <w:divBdr>
                    <w:top w:val="none" w:sz="0" w:space="0" w:color="auto"/>
                    <w:left w:val="none" w:sz="0" w:space="0" w:color="auto"/>
                    <w:bottom w:val="none" w:sz="0" w:space="0" w:color="auto"/>
                    <w:right w:val="none" w:sz="0" w:space="0" w:color="auto"/>
                  </w:divBdr>
                  <w:divsChild>
                    <w:div w:id="238828786">
                      <w:marLeft w:val="0"/>
                      <w:marRight w:val="0"/>
                      <w:marTop w:val="0"/>
                      <w:marBottom w:val="0"/>
                      <w:divBdr>
                        <w:top w:val="none" w:sz="0" w:space="0" w:color="auto"/>
                        <w:left w:val="none" w:sz="0" w:space="0" w:color="auto"/>
                        <w:bottom w:val="none" w:sz="0" w:space="0" w:color="auto"/>
                        <w:right w:val="none" w:sz="0" w:space="0" w:color="auto"/>
                      </w:divBdr>
                    </w:div>
                  </w:divsChild>
                </w:div>
                <w:div w:id="1395741808">
                  <w:marLeft w:val="0"/>
                  <w:marRight w:val="0"/>
                  <w:marTop w:val="0"/>
                  <w:marBottom w:val="0"/>
                  <w:divBdr>
                    <w:top w:val="none" w:sz="0" w:space="0" w:color="auto"/>
                    <w:left w:val="none" w:sz="0" w:space="0" w:color="auto"/>
                    <w:bottom w:val="none" w:sz="0" w:space="0" w:color="auto"/>
                    <w:right w:val="none" w:sz="0" w:space="0" w:color="auto"/>
                  </w:divBdr>
                  <w:divsChild>
                    <w:div w:id="1399669126">
                      <w:marLeft w:val="0"/>
                      <w:marRight w:val="0"/>
                      <w:marTop w:val="0"/>
                      <w:marBottom w:val="0"/>
                      <w:divBdr>
                        <w:top w:val="none" w:sz="0" w:space="0" w:color="auto"/>
                        <w:left w:val="none" w:sz="0" w:space="0" w:color="auto"/>
                        <w:bottom w:val="none" w:sz="0" w:space="0" w:color="auto"/>
                        <w:right w:val="none" w:sz="0" w:space="0" w:color="auto"/>
                      </w:divBdr>
                    </w:div>
                  </w:divsChild>
                </w:div>
                <w:div w:id="1084032871">
                  <w:marLeft w:val="0"/>
                  <w:marRight w:val="0"/>
                  <w:marTop w:val="0"/>
                  <w:marBottom w:val="0"/>
                  <w:divBdr>
                    <w:top w:val="none" w:sz="0" w:space="0" w:color="auto"/>
                    <w:left w:val="none" w:sz="0" w:space="0" w:color="auto"/>
                    <w:bottom w:val="none" w:sz="0" w:space="0" w:color="auto"/>
                    <w:right w:val="none" w:sz="0" w:space="0" w:color="auto"/>
                  </w:divBdr>
                  <w:divsChild>
                    <w:div w:id="1856727226">
                      <w:marLeft w:val="0"/>
                      <w:marRight w:val="0"/>
                      <w:marTop w:val="0"/>
                      <w:marBottom w:val="0"/>
                      <w:divBdr>
                        <w:top w:val="none" w:sz="0" w:space="0" w:color="auto"/>
                        <w:left w:val="none" w:sz="0" w:space="0" w:color="auto"/>
                        <w:bottom w:val="none" w:sz="0" w:space="0" w:color="auto"/>
                        <w:right w:val="none" w:sz="0" w:space="0" w:color="auto"/>
                      </w:divBdr>
                    </w:div>
                  </w:divsChild>
                </w:div>
                <w:div w:id="570504846">
                  <w:marLeft w:val="0"/>
                  <w:marRight w:val="0"/>
                  <w:marTop w:val="0"/>
                  <w:marBottom w:val="0"/>
                  <w:divBdr>
                    <w:top w:val="none" w:sz="0" w:space="0" w:color="auto"/>
                    <w:left w:val="none" w:sz="0" w:space="0" w:color="auto"/>
                    <w:bottom w:val="none" w:sz="0" w:space="0" w:color="auto"/>
                    <w:right w:val="none" w:sz="0" w:space="0" w:color="auto"/>
                  </w:divBdr>
                  <w:divsChild>
                    <w:div w:id="99885863">
                      <w:marLeft w:val="0"/>
                      <w:marRight w:val="0"/>
                      <w:marTop w:val="0"/>
                      <w:marBottom w:val="0"/>
                      <w:divBdr>
                        <w:top w:val="none" w:sz="0" w:space="0" w:color="auto"/>
                        <w:left w:val="none" w:sz="0" w:space="0" w:color="auto"/>
                        <w:bottom w:val="none" w:sz="0" w:space="0" w:color="auto"/>
                        <w:right w:val="none" w:sz="0" w:space="0" w:color="auto"/>
                      </w:divBdr>
                    </w:div>
                  </w:divsChild>
                </w:div>
                <w:div w:id="458843741">
                  <w:marLeft w:val="0"/>
                  <w:marRight w:val="0"/>
                  <w:marTop w:val="0"/>
                  <w:marBottom w:val="0"/>
                  <w:divBdr>
                    <w:top w:val="none" w:sz="0" w:space="0" w:color="auto"/>
                    <w:left w:val="none" w:sz="0" w:space="0" w:color="auto"/>
                    <w:bottom w:val="none" w:sz="0" w:space="0" w:color="auto"/>
                    <w:right w:val="none" w:sz="0" w:space="0" w:color="auto"/>
                  </w:divBdr>
                  <w:divsChild>
                    <w:div w:id="113601344">
                      <w:marLeft w:val="0"/>
                      <w:marRight w:val="0"/>
                      <w:marTop w:val="0"/>
                      <w:marBottom w:val="0"/>
                      <w:divBdr>
                        <w:top w:val="none" w:sz="0" w:space="0" w:color="auto"/>
                        <w:left w:val="none" w:sz="0" w:space="0" w:color="auto"/>
                        <w:bottom w:val="none" w:sz="0" w:space="0" w:color="auto"/>
                        <w:right w:val="none" w:sz="0" w:space="0" w:color="auto"/>
                      </w:divBdr>
                    </w:div>
                  </w:divsChild>
                </w:div>
                <w:div w:id="1505972512">
                  <w:marLeft w:val="0"/>
                  <w:marRight w:val="0"/>
                  <w:marTop w:val="0"/>
                  <w:marBottom w:val="0"/>
                  <w:divBdr>
                    <w:top w:val="none" w:sz="0" w:space="0" w:color="auto"/>
                    <w:left w:val="none" w:sz="0" w:space="0" w:color="auto"/>
                    <w:bottom w:val="none" w:sz="0" w:space="0" w:color="auto"/>
                    <w:right w:val="none" w:sz="0" w:space="0" w:color="auto"/>
                  </w:divBdr>
                  <w:divsChild>
                    <w:div w:id="509638536">
                      <w:marLeft w:val="0"/>
                      <w:marRight w:val="0"/>
                      <w:marTop w:val="0"/>
                      <w:marBottom w:val="0"/>
                      <w:divBdr>
                        <w:top w:val="none" w:sz="0" w:space="0" w:color="auto"/>
                        <w:left w:val="none" w:sz="0" w:space="0" w:color="auto"/>
                        <w:bottom w:val="none" w:sz="0" w:space="0" w:color="auto"/>
                        <w:right w:val="none" w:sz="0" w:space="0" w:color="auto"/>
                      </w:divBdr>
                    </w:div>
                  </w:divsChild>
                </w:div>
                <w:div w:id="779953686">
                  <w:marLeft w:val="0"/>
                  <w:marRight w:val="0"/>
                  <w:marTop w:val="0"/>
                  <w:marBottom w:val="0"/>
                  <w:divBdr>
                    <w:top w:val="none" w:sz="0" w:space="0" w:color="auto"/>
                    <w:left w:val="none" w:sz="0" w:space="0" w:color="auto"/>
                    <w:bottom w:val="none" w:sz="0" w:space="0" w:color="auto"/>
                    <w:right w:val="none" w:sz="0" w:space="0" w:color="auto"/>
                  </w:divBdr>
                  <w:divsChild>
                    <w:div w:id="1717048159">
                      <w:marLeft w:val="0"/>
                      <w:marRight w:val="0"/>
                      <w:marTop w:val="0"/>
                      <w:marBottom w:val="0"/>
                      <w:divBdr>
                        <w:top w:val="none" w:sz="0" w:space="0" w:color="auto"/>
                        <w:left w:val="none" w:sz="0" w:space="0" w:color="auto"/>
                        <w:bottom w:val="none" w:sz="0" w:space="0" w:color="auto"/>
                        <w:right w:val="none" w:sz="0" w:space="0" w:color="auto"/>
                      </w:divBdr>
                    </w:div>
                  </w:divsChild>
                </w:div>
                <w:div w:id="451217638">
                  <w:marLeft w:val="0"/>
                  <w:marRight w:val="0"/>
                  <w:marTop w:val="0"/>
                  <w:marBottom w:val="0"/>
                  <w:divBdr>
                    <w:top w:val="none" w:sz="0" w:space="0" w:color="auto"/>
                    <w:left w:val="none" w:sz="0" w:space="0" w:color="auto"/>
                    <w:bottom w:val="none" w:sz="0" w:space="0" w:color="auto"/>
                    <w:right w:val="none" w:sz="0" w:space="0" w:color="auto"/>
                  </w:divBdr>
                  <w:divsChild>
                    <w:div w:id="764880122">
                      <w:marLeft w:val="0"/>
                      <w:marRight w:val="0"/>
                      <w:marTop w:val="0"/>
                      <w:marBottom w:val="0"/>
                      <w:divBdr>
                        <w:top w:val="none" w:sz="0" w:space="0" w:color="auto"/>
                        <w:left w:val="none" w:sz="0" w:space="0" w:color="auto"/>
                        <w:bottom w:val="none" w:sz="0" w:space="0" w:color="auto"/>
                        <w:right w:val="none" w:sz="0" w:space="0" w:color="auto"/>
                      </w:divBdr>
                    </w:div>
                  </w:divsChild>
                </w:div>
                <w:div w:id="289433970">
                  <w:marLeft w:val="0"/>
                  <w:marRight w:val="0"/>
                  <w:marTop w:val="0"/>
                  <w:marBottom w:val="0"/>
                  <w:divBdr>
                    <w:top w:val="none" w:sz="0" w:space="0" w:color="auto"/>
                    <w:left w:val="none" w:sz="0" w:space="0" w:color="auto"/>
                    <w:bottom w:val="none" w:sz="0" w:space="0" w:color="auto"/>
                    <w:right w:val="none" w:sz="0" w:space="0" w:color="auto"/>
                  </w:divBdr>
                  <w:divsChild>
                    <w:div w:id="1487815632">
                      <w:marLeft w:val="0"/>
                      <w:marRight w:val="0"/>
                      <w:marTop w:val="0"/>
                      <w:marBottom w:val="0"/>
                      <w:divBdr>
                        <w:top w:val="none" w:sz="0" w:space="0" w:color="auto"/>
                        <w:left w:val="none" w:sz="0" w:space="0" w:color="auto"/>
                        <w:bottom w:val="none" w:sz="0" w:space="0" w:color="auto"/>
                        <w:right w:val="none" w:sz="0" w:space="0" w:color="auto"/>
                      </w:divBdr>
                    </w:div>
                  </w:divsChild>
                </w:div>
                <w:div w:id="1718965149">
                  <w:marLeft w:val="0"/>
                  <w:marRight w:val="0"/>
                  <w:marTop w:val="0"/>
                  <w:marBottom w:val="0"/>
                  <w:divBdr>
                    <w:top w:val="none" w:sz="0" w:space="0" w:color="auto"/>
                    <w:left w:val="none" w:sz="0" w:space="0" w:color="auto"/>
                    <w:bottom w:val="none" w:sz="0" w:space="0" w:color="auto"/>
                    <w:right w:val="none" w:sz="0" w:space="0" w:color="auto"/>
                  </w:divBdr>
                  <w:divsChild>
                    <w:div w:id="1952861589">
                      <w:marLeft w:val="0"/>
                      <w:marRight w:val="0"/>
                      <w:marTop w:val="0"/>
                      <w:marBottom w:val="0"/>
                      <w:divBdr>
                        <w:top w:val="none" w:sz="0" w:space="0" w:color="auto"/>
                        <w:left w:val="none" w:sz="0" w:space="0" w:color="auto"/>
                        <w:bottom w:val="none" w:sz="0" w:space="0" w:color="auto"/>
                        <w:right w:val="none" w:sz="0" w:space="0" w:color="auto"/>
                      </w:divBdr>
                    </w:div>
                  </w:divsChild>
                </w:div>
                <w:div w:id="145705426">
                  <w:marLeft w:val="0"/>
                  <w:marRight w:val="0"/>
                  <w:marTop w:val="0"/>
                  <w:marBottom w:val="0"/>
                  <w:divBdr>
                    <w:top w:val="none" w:sz="0" w:space="0" w:color="auto"/>
                    <w:left w:val="none" w:sz="0" w:space="0" w:color="auto"/>
                    <w:bottom w:val="none" w:sz="0" w:space="0" w:color="auto"/>
                    <w:right w:val="none" w:sz="0" w:space="0" w:color="auto"/>
                  </w:divBdr>
                  <w:divsChild>
                    <w:div w:id="1544295402">
                      <w:marLeft w:val="0"/>
                      <w:marRight w:val="0"/>
                      <w:marTop w:val="0"/>
                      <w:marBottom w:val="0"/>
                      <w:divBdr>
                        <w:top w:val="none" w:sz="0" w:space="0" w:color="auto"/>
                        <w:left w:val="none" w:sz="0" w:space="0" w:color="auto"/>
                        <w:bottom w:val="none" w:sz="0" w:space="0" w:color="auto"/>
                        <w:right w:val="none" w:sz="0" w:space="0" w:color="auto"/>
                      </w:divBdr>
                    </w:div>
                  </w:divsChild>
                </w:div>
                <w:div w:id="872960140">
                  <w:marLeft w:val="0"/>
                  <w:marRight w:val="0"/>
                  <w:marTop w:val="0"/>
                  <w:marBottom w:val="0"/>
                  <w:divBdr>
                    <w:top w:val="none" w:sz="0" w:space="0" w:color="auto"/>
                    <w:left w:val="none" w:sz="0" w:space="0" w:color="auto"/>
                    <w:bottom w:val="none" w:sz="0" w:space="0" w:color="auto"/>
                    <w:right w:val="none" w:sz="0" w:space="0" w:color="auto"/>
                  </w:divBdr>
                  <w:divsChild>
                    <w:div w:id="416558415">
                      <w:marLeft w:val="0"/>
                      <w:marRight w:val="0"/>
                      <w:marTop w:val="0"/>
                      <w:marBottom w:val="0"/>
                      <w:divBdr>
                        <w:top w:val="none" w:sz="0" w:space="0" w:color="auto"/>
                        <w:left w:val="none" w:sz="0" w:space="0" w:color="auto"/>
                        <w:bottom w:val="none" w:sz="0" w:space="0" w:color="auto"/>
                        <w:right w:val="none" w:sz="0" w:space="0" w:color="auto"/>
                      </w:divBdr>
                    </w:div>
                  </w:divsChild>
                </w:div>
                <w:div w:id="1712146076">
                  <w:marLeft w:val="0"/>
                  <w:marRight w:val="0"/>
                  <w:marTop w:val="0"/>
                  <w:marBottom w:val="0"/>
                  <w:divBdr>
                    <w:top w:val="none" w:sz="0" w:space="0" w:color="auto"/>
                    <w:left w:val="none" w:sz="0" w:space="0" w:color="auto"/>
                    <w:bottom w:val="none" w:sz="0" w:space="0" w:color="auto"/>
                    <w:right w:val="none" w:sz="0" w:space="0" w:color="auto"/>
                  </w:divBdr>
                  <w:divsChild>
                    <w:div w:id="555817645">
                      <w:marLeft w:val="0"/>
                      <w:marRight w:val="0"/>
                      <w:marTop w:val="0"/>
                      <w:marBottom w:val="0"/>
                      <w:divBdr>
                        <w:top w:val="none" w:sz="0" w:space="0" w:color="auto"/>
                        <w:left w:val="none" w:sz="0" w:space="0" w:color="auto"/>
                        <w:bottom w:val="none" w:sz="0" w:space="0" w:color="auto"/>
                        <w:right w:val="none" w:sz="0" w:space="0" w:color="auto"/>
                      </w:divBdr>
                    </w:div>
                  </w:divsChild>
                </w:div>
                <w:div w:id="1285888252">
                  <w:marLeft w:val="0"/>
                  <w:marRight w:val="0"/>
                  <w:marTop w:val="0"/>
                  <w:marBottom w:val="0"/>
                  <w:divBdr>
                    <w:top w:val="none" w:sz="0" w:space="0" w:color="auto"/>
                    <w:left w:val="none" w:sz="0" w:space="0" w:color="auto"/>
                    <w:bottom w:val="none" w:sz="0" w:space="0" w:color="auto"/>
                    <w:right w:val="none" w:sz="0" w:space="0" w:color="auto"/>
                  </w:divBdr>
                  <w:divsChild>
                    <w:div w:id="1913852324">
                      <w:marLeft w:val="0"/>
                      <w:marRight w:val="0"/>
                      <w:marTop w:val="0"/>
                      <w:marBottom w:val="0"/>
                      <w:divBdr>
                        <w:top w:val="none" w:sz="0" w:space="0" w:color="auto"/>
                        <w:left w:val="none" w:sz="0" w:space="0" w:color="auto"/>
                        <w:bottom w:val="none" w:sz="0" w:space="0" w:color="auto"/>
                        <w:right w:val="none" w:sz="0" w:space="0" w:color="auto"/>
                      </w:divBdr>
                    </w:div>
                  </w:divsChild>
                </w:div>
                <w:div w:id="552471829">
                  <w:marLeft w:val="0"/>
                  <w:marRight w:val="0"/>
                  <w:marTop w:val="0"/>
                  <w:marBottom w:val="0"/>
                  <w:divBdr>
                    <w:top w:val="none" w:sz="0" w:space="0" w:color="auto"/>
                    <w:left w:val="none" w:sz="0" w:space="0" w:color="auto"/>
                    <w:bottom w:val="none" w:sz="0" w:space="0" w:color="auto"/>
                    <w:right w:val="none" w:sz="0" w:space="0" w:color="auto"/>
                  </w:divBdr>
                  <w:divsChild>
                    <w:div w:id="206382564">
                      <w:marLeft w:val="0"/>
                      <w:marRight w:val="0"/>
                      <w:marTop w:val="0"/>
                      <w:marBottom w:val="0"/>
                      <w:divBdr>
                        <w:top w:val="none" w:sz="0" w:space="0" w:color="auto"/>
                        <w:left w:val="none" w:sz="0" w:space="0" w:color="auto"/>
                        <w:bottom w:val="none" w:sz="0" w:space="0" w:color="auto"/>
                        <w:right w:val="none" w:sz="0" w:space="0" w:color="auto"/>
                      </w:divBdr>
                    </w:div>
                  </w:divsChild>
                </w:div>
                <w:div w:id="524487732">
                  <w:marLeft w:val="0"/>
                  <w:marRight w:val="0"/>
                  <w:marTop w:val="0"/>
                  <w:marBottom w:val="0"/>
                  <w:divBdr>
                    <w:top w:val="none" w:sz="0" w:space="0" w:color="auto"/>
                    <w:left w:val="none" w:sz="0" w:space="0" w:color="auto"/>
                    <w:bottom w:val="none" w:sz="0" w:space="0" w:color="auto"/>
                    <w:right w:val="none" w:sz="0" w:space="0" w:color="auto"/>
                  </w:divBdr>
                  <w:divsChild>
                    <w:div w:id="1848514856">
                      <w:marLeft w:val="0"/>
                      <w:marRight w:val="0"/>
                      <w:marTop w:val="0"/>
                      <w:marBottom w:val="0"/>
                      <w:divBdr>
                        <w:top w:val="none" w:sz="0" w:space="0" w:color="auto"/>
                        <w:left w:val="none" w:sz="0" w:space="0" w:color="auto"/>
                        <w:bottom w:val="none" w:sz="0" w:space="0" w:color="auto"/>
                        <w:right w:val="none" w:sz="0" w:space="0" w:color="auto"/>
                      </w:divBdr>
                    </w:div>
                  </w:divsChild>
                </w:div>
                <w:div w:id="743454799">
                  <w:marLeft w:val="0"/>
                  <w:marRight w:val="0"/>
                  <w:marTop w:val="0"/>
                  <w:marBottom w:val="0"/>
                  <w:divBdr>
                    <w:top w:val="none" w:sz="0" w:space="0" w:color="auto"/>
                    <w:left w:val="none" w:sz="0" w:space="0" w:color="auto"/>
                    <w:bottom w:val="none" w:sz="0" w:space="0" w:color="auto"/>
                    <w:right w:val="none" w:sz="0" w:space="0" w:color="auto"/>
                  </w:divBdr>
                  <w:divsChild>
                    <w:div w:id="691415037">
                      <w:marLeft w:val="0"/>
                      <w:marRight w:val="0"/>
                      <w:marTop w:val="0"/>
                      <w:marBottom w:val="0"/>
                      <w:divBdr>
                        <w:top w:val="none" w:sz="0" w:space="0" w:color="auto"/>
                        <w:left w:val="none" w:sz="0" w:space="0" w:color="auto"/>
                        <w:bottom w:val="none" w:sz="0" w:space="0" w:color="auto"/>
                        <w:right w:val="none" w:sz="0" w:space="0" w:color="auto"/>
                      </w:divBdr>
                    </w:div>
                  </w:divsChild>
                </w:div>
                <w:div w:id="1660883077">
                  <w:marLeft w:val="0"/>
                  <w:marRight w:val="0"/>
                  <w:marTop w:val="0"/>
                  <w:marBottom w:val="0"/>
                  <w:divBdr>
                    <w:top w:val="none" w:sz="0" w:space="0" w:color="auto"/>
                    <w:left w:val="none" w:sz="0" w:space="0" w:color="auto"/>
                    <w:bottom w:val="none" w:sz="0" w:space="0" w:color="auto"/>
                    <w:right w:val="none" w:sz="0" w:space="0" w:color="auto"/>
                  </w:divBdr>
                  <w:divsChild>
                    <w:div w:id="956722333">
                      <w:marLeft w:val="0"/>
                      <w:marRight w:val="0"/>
                      <w:marTop w:val="0"/>
                      <w:marBottom w:val="0"/>
                      <w:divBdr>
                        <w:top w:val="none" w:sz="0" w:space="0" w:color="auto"/>
                        <w:left w:val="none" w:sz="0" w:space="0" w:color="auto"/>
                        <w:bottom w:val="none" w:sz="0" w:space="0" w:color="auto"/>
                        <w:right w:val="none" w:sz="0" w:space="0" w:color="auto"/>
                      </w:divBdr>
                    </w:div>
                  </w:divsChild>
                </w:div>
                <w:div w:id="291450811">
                  <w:marLeft w:val="0"/>
                  <w:marRight w:val="0"/>
                  <w:marTop w:val="0"/>
                  <w:marBottom w:val="0"/>
                  <w:divBdr>
                    <w:top w:val="none" w:sz="0" w:space="0" w:color="auto"/>
                    <w:left w:val="none" w:sz="0" w:space="0" w:color="auto"/>
                    <w:bottom w:val="none" w:sz="0" w:space="0" w:color="auto"/>
                    <w:right w:val="none" w:sz="0" w:space="0" w:color="auto"/>
                  </w:divBdr>
                  <w:divsChild>
                    <w:div w:id="1100294614">
                      <w:marLeft w:val="0"/>
                      <w:marRight w:val="0"/>
                      <w:marTop w:val="0"/>
                      <w:marBottom w:val="0"/>
                      <w:divBdr>
                        <w:top w:val="none" w:sz="0" w:space="0" w:color="auto"/>
                        <w:left w:val="none" w:sz="0" w:space="0" w:color="auto"/>
                        <w:bottom w:val="none" w:sz="0" w:space="0" w:color="auto"/>
                        <w:right w:val="none" w:sz="0" w:space="0" w:color="auto"/>
                      </w:divBdr>
                    </w:div>
                  </w:divsChild>
                </w:div>
                <w:div w:id="1866941222">
                  <w:marLeft w:val="0"/>
                  <w:marRight w:val="0"/>
                  <w:marTop w:val="0"/>
                  <w:marBottom w:val="0"/>
                  <w:divBdr>
                    <w:top w:val="none" w:sz="0" w:space="0" w:color="auto"/>
                    <w:left w:val="none" w:sz="0" w:space="0" w:color="auto"/>
                    <w:bottom w:val="none" w:sz="0" w:space="0" w:color="auto"/>
                    <w:right w:val="none" w:sz="0" w:space="0" w:color="auto"/>
                  </w:divBdr>
                  <w:divsChild>
                    <w:div w:id="842011158">
                      <w:marLeft w:val="0"/>
                      <w:marRight w:val="0"/>
                      <w:marTop w:val="0"/>
                      <w:marBottom w:val="0"/>
                      <w:divBdr>
                        <w:top w:val="none" w:sz="0" w:space="0" w:color="auto"/>
                        <w:left w:val="none" w:sz="0" w:space="0" w:color="auto"/>
                        <w:bottom w:val="none" w:sz="0" w:space="0" w:color="auto"/>
                        <w:right w:val="none" w:sz="0" w:space="0" w:color="auto"/>
                      </w:divBdr>
                    </w:div>
                  </w:divsChild>
                </w:div>
                <w:div w:id="817266517">
                  <w:marLeft w:val="0"/>
                  <w:marRight w:val="0"/>
                  <w:marTop w:val="0"/>
                  <w:marBottom w:val="0"/>
                  <w:divBdr>
                    <w:top w:val="none" w:sz="0" w:space="0" w:color="auto"/>
                    <w:left w:val="none" w:sz="0" w:space="0" w:color="auto"/>
                    <w:bottom w:val="none" w:sz="0" w:space="0" w:color="auto"/>
                    <w:right w:val="none" w:sz="0" w:space="0" w:color="auto"/>
                  </w:divBdr>
                  <w:divsChild>
                    <w:div w:id="549729949">
                      <w:marLeft w:val="0"/>
                      <w:marRight w:val="0"/>
                      <w:marTop w:val="0"/>
                      <w:marBottom w:val="0"/>
                      <w:divBdr>
                        <w:top w:val="none" w:sz="0" w:space="0" w:color="auto"/>
                        <w:left w:val="none" w:sz="0" w:space="0" w:color="auto"/>
                        <w:bottom w:val="none" w:sz="0" w:space="0" w:color="auto"/>
                        <w:right w:val="none" w:sz="0" w:space="0" w:color="auto"/>
                      </w:divBdr>
                    </w:div>
                  </w:divsChild>
                </w:div>
                <w:div w:id="1220244585">
                  <w:marLeft w:val="0"/>
                  <w:marRight w:val="0"/>
                  <w:marTop w:val="0"/>
                  <w:marBottom w:val="0"/>
                  <w:divBdr>
                    <w:top w:val="none" w:sz="0" w:space="0" w:color="auto"/>
                    <w:left w:val="none" w:sz="0" w:space="0" w:color="auto"/>
                    <w:bottom w:val="none" w:sz="0" w:space="0" w:color="auto"/>
                    <w:right w:val="none" w:sz="0" w:space="0" w:color="auto"/>
                  </w:divBdr>
                  <w:divsChild>
                    <w:div w:id="431975857">
                      <w:marLeft w:val="0"/>
                      <w:marRight w:val="0"/>
                      <w:marTop w:val="0"/>
                      <w:marBottom w:val="0"/>
                      <w:divBdr>
                        <w:top w:val="none" w:sz="0" w:space="0" w:color="auto"/>
                        <w:left w:val="none" w:sz="0" w:space="0" w:color="auto"/>
                        <w:bottom w:val="none" w:sz="0" w:space="0" w:color="auto"/>
                        <w:right w:val="none" w:sz="0" w:space="0" w:color="auto"/>
                      </w:divBdr>
                    </w:div>
                  </w:divsChild>
                </w:div>
                <w:div w:id="1029720830">
                  <w:marLeft w:val="0"/>
                  <w:marRight w:val="0"/>
                  <w:marTop w:val="0"/>
                  <w:marBottom w:val="0"/>
                  <w:divBdr>
                    <w:top w:val="none" w:sz="0" w:space="0" w:color="auto"/>
                    <w:left w:val="none" w:sz="0" w:space="0" w:color="auto"/>
                    <w:bottom w:val="none" w:sz="0" w:space="0" w:color="auto"/>
                    <w:right w:val="none" w:sz="0" w:space="0" w:color="auto"/>
                  </w:divBdr>
                  <w:divsChild>
                    <w:div w:id="495922167">
                      <w:marLeft w:val="0"/>
                      <w:marRight w:val="0"/>
                      <w:marTop w:val="0"/>
                      <w:marBottom w:val="0"/>
                      <w:divBdr>
                        <w:top w:val="none" w:sz="0" w:space="0" w:color="auto"/>
                        <w:left w:val="none" w:sz="0" w:space="0" w:color="auto"/>
                        <w:bottom w:val="none" w:sz="0" w:space="0" w:color="auto"/>
                        <w:right w:val="none" w:sz="0" w:space="0" w:color="auto"/>
                      </w:divBdr>
                    </w:div>
                  </w:divsChild>
                </w:div>
                <w:div w:id="485125865">
                  <w:marLeft w:val="0"/>
                  <w:marRight w:val="0"/>
                  <w:marTop w:val="0"/>
                  <w:marBottom w:val="0"/>
                  <w:divBdr>
                    <w:top w:val="none" w:sz="0" w:space="0" w:color="auto"/>
                    <w:left w:val="none" w:sz="0" w:space="0" w:color="auto"/>
                    <w:bottom w:val="none" w:sz="0" w:space="0" w:color="auto"/>
                    <w:right w:val="none" w:sz="0" w:space="0" w:color="auto"/>
                  </w:divBdr>
                  <w:divsChild>
                    <w:div w:id="299893107">
                      <w:marLeft w:val="0"/>
                      <w:marRight w:val="0"/>
                      <w:marTop w:val="0"/>
                      <w:marBottom w:val="0"/>
                      <w:divBdr>
                        <w:top w:val="none" w:sz="0" w:space="0" w:color="auto"/>
                        <w:left w:val="none" w:sz="0" w:space="0" w:color="auto"/>
                        <w:bottom w:val="none" w:sz="0" w:space="0" w:color="auto"/>
                        <w:right w:val="none" w:sz="0" w:space="0" w:color="auto"/>
                      </w:divBdr>
                    </w:div>
                  </w:divsChild>
                </w:div>
                <w:div w:id="1838306512">
                  <w:marLeft w:val="0"/>
                  <w:marRight w:val="0"/>
                  <w:marTop w:val="0"/>
                  <w:marBottom w:val="0"/>
                  <w:divBdr>
                    <w:top w:val="none" w:sz="0" w:space="0" w:color="auto"/>
                    <w:left w:val="none" w:sz="0" w:space="0" w:color="auto"/>
                    <w:bottom w:val="none" w:sz="0" w:space="0" w:color="auto"/>
                    <w:right w:val="none" w:sz="0" w:space="0" w:color="auto"/>
                  </w:divBdr>
                  <w:divsChild>
                    <w:div w:id="184095535">
                      <w:marLeft w:val="0"/>
                      <w:marRight w:val="0"/>
                      <w:marTop w:val="0"/>
                      <w:marBottom w:val="0"/>
                      <w:divBdr>
                        <w:top w:val="none" w:sz="0" w:space="0" w:color="auto"/>
                        <w:left w:val="none" w:sz="0" w:space="0" w:color="auto"/>
                        <w:bottom w:val="none" w:sz="0" w:space="0" w:color="auto"/>
                        <w:right w:val="none" w:sz="0" w:space="0" w:color="auto"/>
                      </w:divBdr>
                    </w:div>
                  </w:divsChild>
                </w:div>
                <w:div w:id="412364076">
                  <w:marLeft w:val="0"/>
                  <w:marRight w:val="0"/>
                  <w:marTop w:val="0"/>
                  <w:marBottom w:val="0"/>
                  <w:divBdr>
                    <w:top w:val="none" w:sz="0" w:space="0" w:color="auto"/>
                    <w:left w:val="none" w:sz="0" w:space="0" w:color="auto"/>
                    <w:bottom w:val="none" w:sz="0" w:space="0" w:color="auto"/>
                    <w:right w:val="none" w:sz="0" w:space="0" w:color="auto"/>
                  </w:divBdr>
                  <w:divsChild>
                    <w:div w:id="1548488042">
                      <w:marLeft w:val="0"/>
                      <w:marRight w:val="0"/>
                      <w:marTop w:val="0"/>
                      <w:marBottom w:val="0"/>
                      <w:divBdr>
                        <w:top w:val="none" w:sz="0" w:space="0" w:color="auto"/>
                        <w:left w:val="none" w:sz="0" w:space="0" w:color="auto"/>
                        <w:bottom w:val="none" w:sz="0" w:space="0" w:color="auto"/>
                        <w:right w:val="none" w:sz="0" w:space="0" w:color="auto"/>
                      </w:divBdr>
                    </w:div>
                  </w:divsChild>
                </w:div>
                <w:div w:id="305625820">
                  <w:marLeft w:val="0"/>
                  <w:marRight w:val="0"/>
                  <w:marTop w:val="0"/>
                  <w:marBottom w:val="0"/>
                  <w:divBdr>
                    <w:top w:val="none" w:sz="0" w:space="0" w:color="auto"/>
                    <w:left w:val="none" w:sz="0" w:space="0" w:color="auto"/>
                    <w:bottom w:val="none" w:sz="0" w:space="0" w:color="auto"/>
                    <w:right w:val="none" w:sz="0" w:space="0" w:color="auto"/>
                  </w:divBdr>
                  <w:divsChild>
                    <w:div w:id="286399130">
                      <w:marLeft w:val="0"/>
                      <w:marRight w:val="0"/>
                      <w:marTop w:val="0"/>
                      <w:marBottom w:val="0"/>
                      <w:divBdr>
                        <w:top w:val="none" w:sz="0" w:space="0" w:color="auto"/>
                        <w:left w:val="none" w:sz="0" w:space="0" w:color="auto"/>
                        <w:bottom w:val="none" w:sz="0" w:space="0" w:color="auto"/>
                        <w:right w:val="none" w:sz="0" w:space="0" w:color="auto"/>
                      </w:divBdr>
                    </w:div>
                  </w:divsChild>
                </w:div>
                <w:div w:id="1405957514">
                  <w:marLeft w:val="0"/>
                  <w:marRight w:val="0"/>
                  <w:marTop w:val="0"/>
                  <w:marBottom w:val="0"/>
                  <w:divBdr>
                    <w:top w:val="none" w:sz="0" w:space="0" w:color="auto"/>
                    <w:left w:val="none" w:sz="0" w:space="0" w:color="auto"/>
                    <w:bottom w:val="none" w:sz="0" w:space="0" w:color="auto"/>
                    <w:right w:val="none" w:sz="0" w:space="0" w:color="auto"/>
                  </w:divBdr>
                  <w:divsChild>
                    <w:div w:id="1590499">
                      <w:marLeft w:val="0"/>
                      <w:marRight w:val="0"/>
                      <w:marTop w:val="0"/>
                      <w:marBottom w:val="0"/>
                      <w:divBdr>
                        <w:top w:val="none" w:sz="0" w:space="0" w:color="auto"/>
                        <w:left w:val="none" w:sz="0" w:space="0" w:color="auto"/>
                        <w:bottom w:val="none" w:sz="0" w:space="0" w:color="auto"/>
                        <w:right w:val="none" w:sz="0" w:space="0" w:color="auto"/>
                      </w:divBdr>
                    </w:div>
                  </w:divsChild>
                </w:div>
                <w:div w:id="2087916667">
                  <w:marLeft w:val="0"/>
                  <w:marRight w:val="0"/>
                  <w:marTop w:val="0"/>
                  <w:marBottom w:val="0"/>
                  <w:divBdr>
                    <w:top w:val="none" w:sz="0" w:space="0" w:color="auto"/>
                    <w:left w:val="none" w:sz="0" w:space="0" w:color="auto"/>
                    <w:bottom w:val="none" w:sz="0" w:space="0" w:color="auto"/>
                    <w:right w:val="none" w:sz="0" w:space="0" w:color="auto"/>
                  </w:divBdr>
                  <w:divsChild>
                    <w:div w:id="98991913">
                      <w:marLeft w:val="0"/>
                      <w:marRight w:val="0"/>
                      <w:marTop w:val="0"/>
                      <w:marBottom w:val="0"/>
                      <w:divBdr>
                        <w:top w:val="none" w:sz="0" w:space="0" w:color="auto"/>
                        <w:left w:val="none" w:sz="0" w:space="0" w:color="auto"/>
                        <w:bottom w:val="none" w:sz="0" w:space="0" w:color="auto"/>
                        <w:right w:val="none" w:sz="0" w:space="0" w:color="auto"/>
                      </w:divBdr>
                    </w:div>
                  </w:divsChild>
                </w:div>
                <w:div w:id="1501891851">
                  <w:marLeft w:val="0"/>
                  <w:marRight w:val="0"/>
                  <w:marTop w:val="0"/>
                  <w:marBottom w:val="0"/>
                  <w:divBdr>
                    <w:top w:val="none" w:sz="0" w:space="0" w:color="auto"/>
                    <w:left w:val="none" w:sz="0" w:space="0" w:color="auto"/>
                    <w:bottom w:val="none" w:sz="0" w:space="0" w:color="auto"/>
                    <w:right w:val="none" w:sz="0" w:space="0" w:color="auto"/>
                  </w:divBdr>
                  <w:divsChild>
                    <w:div w:id="1291978721">
                      <w:marLeft w:val="0"/>
                      <w:marRight w:val="0"/>
                      <w:marTop w:val="0"/>
                      <w:marBottom w:val="0"/>
                      <w:divBdr>
                        <w:top w:val="none" w:sz="0" w:space="0" w:color="auto"/>
                        <w:left w:val="none" w:sz="0" w:space="0" w:color="auto"/>
                        <w:bottom w:val="none" w:sz="0" w:space="0" w:color="auto"/>
                        <w:right w:val="none" w:sz="0" w:space="0" w:color="auto"/>
                      </w:divBdr>
                    </w:div>
                  </w:divsChild>
                </w:div>
                <w:div w:id="1504274716">
                  <w:marLeft w:val="0"/>
                  <w:marRight w:val="0"/>
                  <w:marTop w:val="0"/>
                  <w:marBottom w:val="0"/>
                  <w:divBdr>
                    <w:top w:val="none" w:sz="0" w:space="0" w:color="auto"/>
                    <w:left w:val="none" w:sz="0" w:space="0" w:color="auto"/>
                    <w:bottom w:val="none" w:sz="0" w:space="0" w:color="auto"/>
                    <w:right w:val="none" w:sz="0" w:space="0" w:color="auto"/>
                  </w:divBdr>
                  <w:divsChild>
                    <w:div w:id="1903251197">
                      <w:marLeft w:val="0"/>
                      <w:marRight w:val="0"/>
                      <w:marTop w:val="0"/>
                      <w:marBottom w:val="0"/>
                      <w:divBdr>
                        <w:top w:val="none" w:sz="0" w:space="0" w:color="auto"/>
                        <w:left w:val="none" w:sz="0" w:space="0" w:color="auto"/>
                        <w:bottom w:val="none" w:sz="0" w:space="0" w:color="auto"/>
                        <w:right w:val="none" w:sz="0" w:space="0" w:color="auto"/>
                      </w:divBdr>
                    </w:div>
                  </w:divsChild>
                </w:div>
                <w:div w:id="1692418703">
                  <w:marLeft w:val="0"/>
                  <w:marRight w:val="0"/>
                  <w:marTop w:val="0"/>
                  <w:marBottom w:val="0"/>
                  <w:divBdr>
                    <w:top w:val="none" w:sz="0" w:space="0" w:color="auto"/>
                    <w:left w:val="none" w:sz="0" w:space="0" w:color="auto"/>
                    <w:bottom w:val="none" w:sz="0" w:space="0" w:color="auto"/>
                    <w:right w:val="none" w:sz="0" w:space="0" w:color="auto"/>
                  </w:divBdr>
                  <w:divsChild>
                    <w:div w:id="203031521">
                      <w:marLeft w:val="0"/>
                      <w:marRight w:val="0"/>
                      <w:marTop w:val="0"/>
                      <w:marBottom w:val="0"/>
                      <w:divBdr>
                        <w:top w:val="none" w:sz="0" w:space="0" w:color="auto"/>
                        <w:left w:val="none" w:sz="0" w:space="0" w:color="auto"/>
                        <w:bottom w:val="none" w:sz="0" w:space="0" w:color="auto"/>
                        <w:right w:val="none" w:sz="0" w:space="0" w:color="auto"/>
                      </w:divBdr>
                    </w:div>
                  </w:divsChild>
                </w:div>
                <w:div w:id="1426219793">
                  <w:marLeft w:val="0"/>
                  <w:marRight w:val="0"/>
                  <w:marTop w:val="0"/>
                  <w:marBottom w:val="0"/>
                  <w:divBdr>
                    <w:top w:val="none" w:sz="0" w:space="0" w:color="auto"/>
                    <w:left w:val="none" w:sz="0" w:space="0" w:color="auto"/>
                    <w:bottom w:val="none" w:sz="0" w:space="0" w:color="auto"/>
                    <w:right w:val="none" w:sz="0" w:space="0" w:color="auto"/>
                  </w:divBdr>
                  <w:divsChild>
                    <w:div w:id="333192109">
                      <w:marLeft w:val="0"/>
                      <w:marRight w:val="0"/>
                      <w:marTop w:val="0"/>
                      <w:marBottom w:val="0"/>
                      <w:divBdr>
                        <w:top w:val="none" w:sz="0" w:space="0" w:color="auto"/>
                        <w:left w:val="none" w:sz="0" w:space="0" w:color="auto"/>
                        <w:bottom w:val="none" w:sz="0" w:space="0" w:color="auto"/>
                        <w:right w:val="none" w:sz="0" w:space="0" w:color="auto"/>
                      </w:divBdr>
                    </w:div>
                  </w:divsChild>
                </w:div>
                <w:div w:id="773089204">
                  <w:marLeft w:val="0"/>
                  <w:marRight w:val="0"/>
                  <w:marTop w:val="0"/>
                  <w:marBottom w:val="0"/>
                  <w:divBdr>
                    <w:top w:val="none" w:sz="0" w:space="0" w:color="auto"/>
                    <w:left w:val="none" w:sz="0" w:space="0" w:color="auto"/>
                    <w:bottom w:val="none" w:sz="0" w:space="0" w:color="auto"/>
                    <w:right w:val="none" w:sz="0" w:space="0" w:color="auto"/>
                  </w:divBdr>
                  <w:divsChild>
                    <w:div w:id="386030166">
                      <w:marLeft w:val="0"/>
                      <w:marRight w:val="0"/>
                      <w:marTop w:val="0"/>
                      <w:marBottom w:val="0"/>
                      <w:divBdr>
                        <w:top w:val="none" w:sz="0" w:space="0" w:color="auto"/>
                        <w:left w:val="none" w:sz="0" w:space="0" w:color="auto"/>
                        <w:bottom w:val="none" w:sz="0" w:space="0" w:color="auto"/>
                        <w:right w:val="none" w:sz="0" w:space="0" w:color="auto"/>
                      </w:divBdr>
                    </w:div>
                  </w:divsChild>
                </w:div>
                <w:div w:id="1246105993">
                  <w:marLeft w:val="0"/>
                  <w:marRight w:val="0"/>
                  <w:marTop w:val="0"/>
                  <w:marBottom w:val="0"/>
                  <w:divBdr>
                    <w:top w:val="none" w:sz="0" w:space="0" w:color="auto"/>
                    <w:left w:val="none" w:sz="0" w:space="0" w:color="auto"/>
                    <w:bottom w:val="none" w:sz="0" w:space="0" w:color="auto"/>
                    <w:right w:val="none" w:sz="0" w:space="0" w:color="auto"/>
                  </w:divBdr>
                  <w:divsChild>
                    <w:div w:id="441076259">
                      <w:marLeft w:val="0"/>
                      <w:marRight w:val="0"/>
                      <w:marTop w:val="0"/>
                      <w:marBottom w:val="0"/>
                      <w:divBdr>
                        <w:top w:val="none" w:sz="0" w:space="0" w:color="auto"/>
                        <w:left w:val="none" w:sz="0" w:space="0" w:color="auto"/>
                        <w:bottom w:val="none" w:sz="0" w:space="0" w:color="auto"/>
                        <w:right w:val="none" w:sz="0" w:space="0" w:color="auto"/>
                      </w:divBdr>
                    </w:div>
                  </w:divsChild>
                </w:div>
                <w:div w:id="1140459889">
                  <w:marLeft w:val="0"/>
                  <w:marRight w:val="0"/>
                  <w:marTop w:val="0"/>
                  <w:marBottom w:val="0"/>
                  <w:divBdr>
                    <w:top w:val="none" w:sz="0" w:space="0" w:color="auto"/>
                    <w:left w:val="none" w:sz="0" w:space="0" w:color="auto"/>
                    <w:bottom w:val="none" w:sz="0" w:space="0" w:color="auto"/>
                    <w:right w:val="none" w:sz="0" w:space="0" w:color="auto"/>
                  </w:divBdr>
                  <w:divsChild>
                    <w:div w:id="843010682">
                      <w:marLeft w:val="0"/>
                      <w:marRight w:val="0"/>
                      <w:marTop w:val="0"/>
                      <w:marBottom w:val="0"/>
                      <w:divBdr>
                        <w:top w:val="none" w:sz="0" w:space="0" w:color="auto"/>
                        <w:left w:val="none" w:sz="0" w:space="0" w:color="auto"/>
                        <w:bottom w:val="none" w:sz="0" w:space="0" w:color="auto"/>
                        <w:right w:val="none" w:sz="0" w:space="0" w:color="auto"/>
                      </w:divBdr>
                    </w:div>
                  </w:divsChild>
                </w:div>
                <w:div w:id="19862941">
                  <w:marLeft w:val="0"/>
                  <w:marRight w:val="0"/>
                  <w:marTop w:val="0"/>
                  <w:marBottom w:val="0"/>
                  <w:divBdr>
                    <w:top w:val="none" w:sz="0" w:space="0" w:color="auto"/>
                    <w:left w:val="none" w:sz="0" w:space="0" w:color="auto"/>
                    <w:bottom w:val="none" w:sz="0" w:space="0" w:color="auto"/>
                    <w:right w:val="none" w:sz="0" w:space="0" w:color="auto"/>
                  </w:divBdr>
                  <w:divsChild>
                    <w:div w:id="884752745">
                      <w:marLeft w:val="0"/>
                      <w:marRight w:val="0"/>
                      <w:marTop w:val="0"/>
                      <w:marBottom w:val="0"/>
                      <w:divBdr>
                        <w:top w:val="none" w:sz="0" w:space="0" w:color="auto"/>
                        <w:left w:val="none" w:sz="0" w:space="0" w:color="auto"/>
                        <w:bottom w:val="none" w:sz="0" w:space="0" w:color="auto"/>
                        <w:right w:val="none" w:sz="0" w:space="0" w:color="auto"/>
                      </w:divBdr>
                    </w:div>
                  </w:divsChild>
                </w:div>
                <w:div w:id="1971746025">
                  <w:marLeft w:val="0"/>
                  <w:marRight w:val="0"/>
                  <w:marTop w:val="0"/>
                  <w:marBottom w:val="0"/>
                  <w:divBdr>
                    <w:top w:val="none" w:sz="0" w:space="0" w:color="auto"/>
                    <w:left w:val="none" w:sz="0" w:space="0" w:color="auto"/>
                    <w:bottom w:val="none" w:sz="0" w:space="0" w:color="auto"/>
                    <w:right w:val="none" w:sz="0" w:space="0" w:color="auto"/>
                  </w:divBdr>
                  <w:divsChild>
                    <w:div w:id="1026759938">
                      <w:marLeft w:val="0"/>
                      <w:marRight w:val="0"/>
                      <w:marTop w:val="0"/>
                      <w:marBottom w:val="0"/>
                      <w:divBdr>
                        <w:top w:val="none" w:sz="0" w:space="0" w:color="auto"/>
                        <w:left w:val="none" w:sz="0" w:space="0" w:color="auto"/>
                        <w:bottom w:val="none" w:sz="0" w:space="0" w:color="auto"/>
                        <w:right w:val="none" w:sz="0" w:space="0" w:color="auto"/>
                      </w:divBdr>
                    </w:div>
                  </w:divsChild>
                </w:div>
                <w:div w:id="1557663423">
                  <w:marLeft w:val="0"/>
                  <w:marRight w:val="0"/>
                  <w:marTop w:val="0"/>
                  <w:marBottom w:val="0"/>
                  <w:divBdr>
                    <w:top w:val="none" w:sz="0" w:space="0" w:color="auto"/>
                    <w:left w:val="none" w:sz="0" w:space="0" w:color="auto"/>
                    <w:bottom w:val="none" w:sz="0" w:space="0" w:color="auto"/>
                    <w:right w:val="none" w:sz="0" w:space="0" w:color="auto"/>
                  </w:divBdr>
                  <w:divsChild>
                    <w:div w:id="1076635146">
                      <w:marLeft w:val="0"/>
                      <w:marRight w:val="0"/>
                      <w:marTop w:val="0"/>
                      <w:marBottom w:val="0"/>
                      <w:divBdr>
                        <w:top w:val="none" w:sz="0" w:space="0" w:color="auto"/>
                        <w:left w:val="none" w:sz="0" w:space="0" w:color="auto"/>
                        <w:bottom w:val="none" w:sz="0" w:space="0" w:color="auto"/>
                        <w:right w:val="none" w:sz="0" w:space="0" w:color="auto"/>
                      </w:divBdr>
                    </w:div>
                  </w:divsChild>
                </w:div>
                <w:div w:id="1976057502">
                  <w:marLeft w:val="0"/>
                  <w:marRight w:val="0"/>
                  <w:marTop w:val="0"/>
                  <w:marBottom w:val="0"/>
                  <w:divBdr>
                    <w:top w:val="none" w:sz="0" w:space="0" w:color="auto"/>
                    <w:left w:val="none" w:sz="0" w:space="0" w:color="auto"/>
                    <w:bottom w:val="none" w:sz="0" w:space="0" w:color="auto"/>
                    <w:right w:val="none" w:sz="0" w:space="0" w:color="auto"/>
                  </w:divBdr>
                  <w:divsChild>
                    <w:div w:id="786315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8878083">
          <w:marLeft w:val="0"/>
          <w:marRight w:val="0"/>
          <w:marTop w:val="0"/>
          <w:marBottom w:val="0"/>
          <w:divBdr>
            <w:top w:val="none" w:sz="0" w:space="0" w:color="auto"/>
            <w:left w:val="none" w:sz="0" w:space="0" w:color="auto"/>
            <w:bottom w:val="none" w:sz="0" w:space="0" w:color="auto"/>
            <w:right w:val="none" w:sz="0" w:space="0" w:color="auto"/>
          </w:divBdr>
        </w:div>
        <w:div w:id="439375425">
          <w:marLeft w:val="0"/>
          <w:marRight w:val="0"/>
          <w:marTop w:val="0"/>
          <w:marBottom w:val="0"/>
          <w:divBdr>
            <w:top w:val="none" w:sz="0" w:space="0" w:color="auto"/>
            <w:left w:val="none" w:sz="0" w:space="0" w:color="auto"/>
            <w:bottom w:val="none" w:sz="0" w:space="0" w:color="auto"/>
            <w:right w:val="none" w:sz="0" w:space="0" w:color="auto"/>
          </w:divBdr>
        </w:div>
        <w:div w:id="562764072">
          <w:marLeft w:val="0"/>
          <w:marRight w:val="0"/>
          <w:marTop w:val="0"/>
          <w:marBottom w:val="0"/>
          <w:divBdr>
            <w:top w:val="none" w:sz="0" w:space="0" w:color="auto"/>
            <w:left w:val="none" w:sz="0" w:space="0" w:color="auto"/>
            <w:bottom w:val="none" w:sz="0" w:space="0" w:color="auto"/>
            <w:right w:val="none" w:sz="0" w:space="0" w:color="auto"/>
          </w:divBdr>
          <w:divsChild>
            <w:div w:id="814571271">
              <w:marLeft w:val="-75"/>
              <w:marRight w:val="0"/>
              <w:marTop w:val="30"/>
              <w:marBottom w:val="30"/>
              <w:divBdr>
                <w:top w:val="none" w:sz="0" w:space="0" w:color="auto"/>
                <w:left w:val="none" w:sz="0" w:space="0" w:color="auto"/>
                <w:bottom w:val="none" w:sz="0" w:space="0" w:color="auto"/>
                <w:right w:val="none" w:sz="0" w:space="0" w:color="auto"/>
              </w:divBdr>
              <w:divsChild>
                <w:div w:id="523326293">
                  <w:marLeft w:val="0"/>
                  <w:marRight w:val="0"/>
                  <w:marTop w:val="0"/>
                  <w:marBottom w:val="0"/>
                  <w:divBdr>
                    <w:top w:val="none" w:sz="0" w:space="0" w:color="auto"/>
                    <w:left w:val="none" w:sz="0" w:space="0" w:color="auto"/>
                    <w:bottom w:val="none" w:sz="0" w:space="0" w:color="auto"/>
                    <w:right w:val="none" w:sz="0" w:space="0" w:color="auto"/>
                  </w:divBdr>
                  <w:divsChild>
                    <w:div w:id="767576050">
                      <w:marLeft w:val="0"/>
                      <w:marRight w:val="0"/>
                      <w:marTop w:val="0"/>
                      <w:marBottom w:val="0"/>
                      <w:divBdr>
                        <w:top w:val="none" w:sz="0" w:space="0" w:color="auto"/>
                        <w:left w:val="none" w:sz="0" w:space="0" w:color="auto"/>
                        <w:bottom w:val="none" w:sz="0" w:space="0" w:color="auto"/>
                        <w:right w:val="none" w:sz="0" w:space="0" w:color="auto"/>
                      </w:divBdr>
                    </w:div>
                  </w:divsChild>
                </w:div>
                <w:div w:id="857081880">
                  <w:marLeft w:val="0"/>
                  <w:marRight w:val="0"/>
                  <w:marTop w:val="0"/>
                  <w:marBottom w:val="0"/>
                  <w:divBdr>
                    <w:top w:val="none" w:sz="0" w:space="0" w:color="auto"/>
                    <w:left w:val="none" w:sz="0" w:space="0" w:color="auto"/>
                    <w:bottom w:val="none" w:sz="0" w:space="0" w:color="auto"/>
                    <w:right w:val="none" w:sz="0" w:space="0" w:color="auto"/>
                  </w:divBdr>
                  <w:divsChild>
                    <w:div w:id="1940675004">
                      <w:marLeft w:val="0"/>
                      <w:marRight w:val="0"/>
                      <w:marTop w:val="0"/>
                      <w:marBottom w:val="0"/>
                      <w:divBdr>
                        <w:top w:val="none" w:sz="0" w:space="0" w:color="auto"/>
                        <w:left w:val="none" w:sz="0" w:space="0" w:color="auto"/>
                        <w:bottom w:val="none" w:sz="0" w:space="0" w:color="auto"/>
                        <w:right w:val="none" w:sz="0" w:space="0" w:color="auto"/>
                      </w:divBdr>
                    </w:div>
                  </w:divsChild>
                </w:div>
                <w:div w:id="1562330639">
                  <w:marLeft w:val="0"/>
                  <w:marRight w:val="0"/>
                  <w:marTop w:val="0"/>
                  <w:marBottom w:val="0"/>
                  <w:divBdr>
                    <w:top w:val="none" w:sz="0" w:space="0" w:color="auto"/>
                    <w:left w:val="none" w:sz="0" w:space="0" w:color="auto"/>
                    <w:bottom w:val="none" w:sz="0" w:space="0" w:color="auto"/>
                    <w:right w:val="none" w:sz="0" w:space="0" w:color="auto"/>
                  </w:divBdr>
                  <w:divsChild>
                    <w:div w:id="415781823">
                      <w:marLeft w:val="0"/>
                      <w:marRight w:val="0"/>
                      <w:marTop w:val="0"/>
                      <w:marBottom w:val="0"/>
                      <w:divBdr>
                        <w:top w:val="none" w:sz="0" w:space="0" w:color="auto"/>
                        <w:left w:val="none" w:sz="0" w:space="0" w:color="auto"/>
                        <w:bottom w:val="none" w:sz="0" w:space="0" w:color="auto"/>
                        <w:right w:val="none" w:sz="0" w:space="0" w:color="auto"/>
                      </w:divBdr>
                    </w:div>
                  </w:divsChild>
                </w:div>
                <w:div w:id="106044645">
                  <w:marLeft w:val="0"/>
                  <w:marRight w:val="0"/>
                  <w:marTop w:val="0"/>
                  <w:marBottom w:val="0"/>
                  <w:divBdr>
                    <w:top w:val="none" w:sz="0" w:space="0" w:color="auto"/>
                    <w:left w:val="none" w:sz="0" w:space="0" w:color="auto"/>
                    <w:bottom w:val="none" w:sz="0" w:space="0" w:color="auto"/>
                    <w:right w:val="none" w:sz="0" w:space="0" w:color="auto"/>
                  </w:divBdr>
                  <w:divsChild>
                    <w:div w:id="1283654399">
                      <w:marLeft w:val="0"/>
                      <w:marRight w:val="0"/>
                      <w:marTop w:val="0"/>
                      <w:marBottom w:val="0"/>
                      <w:divBdr>
                        <w:top w:val="none" w:sz="0" w:space="0" w:color="auto"/>
                        <w:left w:val="none" w:sz="0" w:space="0" w:color="auto"/>
                        <w:bottom w:val="none" w:sz="0" w:space="0" w:color="auto"/>
                        <w:right w:val="none" w:sz="0" w:space="0" w:color="auto"/>
                      </w:divBdr>
                    </w:div>
                  </w:divsChild>
                </w:div>
                <w:div w:id="1553426492">
                  <w:marLeft w:val="0"/>
                  <w:marRight w:val="0"/>
                  <w:marTop w:val="0"/>
                  <w:marBottom w:val="0"/>
                  <w:divBdr>
                    <w:top w:val="none" w:sz="0" w:space="0" w:color="auto"/>
                    <w:left w:val="none" w:sz="0" w:space="0" w:color="auto"/>
                    <w:bottom w:val="none" w:sz="0" w:space="0" w:color="auto"/>
                    <w:right w:val="none" w:sz="0" w:space="0" w:color="auto"/>
                  </w:divBdr>
                  <w:divsChild>
                    <w:div w:id="521285531">
                      <w:marLeft w:val="0"/>
                      <w:marRight w:val="0"/>
                      <w:marTop w:val="0"/>
                      <w:marBottom w:val="0"/>
                      <w:divBdr>
                        <w:top w:val="none" w:sz="0" w:space="0" w:color="auto"/>
                        <w:left w:val="none" w:sz="0" w:space="0" w:color="auto"/>
                        <w:bottom w:val="none" w:sz="0" w:space="0" w:color="auto"/>
                        <w:right w:val="none" w:sz="0" w:space="0" w:color="auto"/>
                      </w:divBdr>
                    </w:div>
                  </w:divsChild>
                </w:div>
                <w:div w:id="747580495">
                  <w:marLeft w:val="0"/>
                  <w:marRight w:val="0"/>
                  <w:marTop w:val="0"/>
                  <w:marBottom w:val="0"/>
                  <w:divBdr>
                    <w:top w:val="none" w:sz="0" w:space="0" w:color="auto"/>
                    <w:left w:val="none" w:sz="0" w:space="0" w:color="auto"/>
                    <w:bottom w:val="none" w:sz="0" w:space="0" w:color="auto"/>
                    <w:right w:val="none" w:sz="0" w:space="0" w:color="auto"/>
                  </w:divBdr>
                  <w:divsChild>
                    <w:div w:id="1595896024">
                      <w:marLeft w:val="0"/>
                      <w:marRight w:val="0"/>
                      <w:marTop w:val="0"/>
                      <w:marBottom w:val="0"/>
                      <w:divBdr>
                        <w:top w:val="none" w:sz="0" w:space="0" w:color="auto"/>
                        <w:left w:val="none" w:sz="0" w:space="0" w:color="auto"/>
                        <w:bottom w:val="none" w:sz="0" w:space="0" w:color="auto"/>
                        <w:right w:val="none" w:sz="0" w:space="0" w:color="auto"/>
                      </w:divBdr>
                    </w:div>
                  </w:divsChild>
                </w:div>
                <w:div w:id="1449467055">
                  <w:marLeft w:val="0"/>
                  <w:marRight w:val="0"/>
                  <w:marTop w:val="0"/>
                  <w:marBottom w:val="0"/>
                  <w:divBdr>
                    <w:top w:val="none" w:sz="0" w:space="0" w:color="auto"/>
                    <w:left w:val="none" w:sz="0" w:space="0" w:color="auto"/>
                    <w:bottom w:val="none" w:sz="0" w:space="0" w:color="auto"/>
                    <w:right w:val="none" w:sz="0" w:space="0" w:color="auto"/>
                  </w:divBdr>
                  <w:divsChild>
                    <w:div w:id="1451900781">
                      <w:marLeft w:val="0"/>
                      <w:marRight w:val="0"/>
                      <w:marTop w:val="0"/>
                      <w:marBottom w:val="0"/>
                      <w:divBdr>
                        <w:top w:val="none" w:sz="0" w:space="0" w:color="auto"/>
                        <w:left w:val="none" w:sz="0" w:space="0" w:color="auto"/>
                        <w:bottom w:val="none" w:sz="0" w:space="0" w:color="auto"/>
                        <w:right w:val="none" w:sz="0" w:space="0" w:color="auto"/>
                      </w:divBdr>
                    </w:div>
                  </w:divsChild>
                </w:div>
                <w:div w:id="853688200">
                  <w:marLeft w:val="0"/>
                  <w:marRight w:val="0"/>
                  <w:marTop w:val="0"/>
                  <w:marBottom w:val="0"/>
                  <w:divBdr>
                    <w:top w:val="none" w:sz="0" w:space="0" w:color="auto"/>
                    <w:left w:val="none" w:sz="0" w:space="0" w:color="auto"/>
                    <w:bottom w:val="none" w:sz="0" w:space="0" w:color="auto"/>
                    <w:right w:val="none" w:sz="0" w:space="0" w:color="auto"/>
                  </w:divBdr>
                  <w:divsChild>
                    <w:div w:id="1920551609">
                      <w:marLeft w:val="0"/>
                      <w:marRight w:val="0"/>
                      <w:marTop w:val="0"/>
                      <w:marBottom w:val="0"/>
                      <w:divBdr>
                        <w:top w:val="none" w:sz="0" w:space="0" w:color="auto"/>
                        <w:left w:val="none" w:sz="0" w:space="0" w:color="auto"/>
                        <w:bottom w:val="none" w:sz="0" w:space="0" w:color="auto"/>
                        <w:right w:val="none" w:sz="0" w:space="0" w:color="auto"/>
                      </w:divBdr>
                    </w:div>
                  </w:divsChild>
                </w:div>
                <w:div w:id="1744133664">
                  <w:marLeft w:val="0"/>
                  <w:marRight w:val="0"/>
                  <w:marTop w:val="0"/>
                  <w:marBottom w:val="0"/>
                  <w:divBdr>
                    <w:top w:val="none" w:sz="0" w:space="0" w:color="auto"/>
                    <w:left w:val="none" w:sz="0" w:space="0" w:color="auto"/>
                    <w:bottom w:val="none" w:sz="0" w:space="0" w:color="auto"/>
                    <w:right w:val="none" w:sz="0" w:space="0" w:color="auto"/>
                  </w:divBdr>
                  <w:divsChild>
                    <w:div w:id="1502355591">
                      <w:marLeft w:val="0"/>
                      <w:marRight w:val="0"/>
                      <w:marTop w:val="0"/>
                      <w:marBottom w:val="0"/>
                      <w:divBdr>
                        <w:top w:val="none" w:sz="0" w:space="0" w:color="auto"/>
                        <w:left w:val="none" w:sz="0" w:space="0" w:color="auto"/>
                        <w:bottom w:val="none" w:sz="0" w:space="0" w:color="auto"/>
                        <w:right w:val="none" w:sz="0" w:space="0" w:color="auto"/>
                      </w:divBdr>
                    </w:div>
                  </w:divsChild>
                </w:div>
                <w:div w:id="1522625138">
                  <w:marLeft w:val="0"/>
                  <w:marRight w:val="0"/>
                  <w:marTop w:val="0"/>
                  <w:marBottom w:val="0"/>
                  <w:divBdr>
                    <w:top w:val="none" w:sz="0" w:space="0" w:color="auto"/>
                    <w:left w:val="none" w:sz="0" w:space="0" w:color="auto"/>
                    <w:bottom w:val="none" w:sz="0" w:space="0" w:color="auto"/>
                    <w:right w:val="none" w:sz="0" w:space="0" w:color="auto"/>
                  </w:divBdr>
                  <w:divsChild>
                    <w:div w:id="374887329">
                      <w:marLeft w:val="0"/>
                      <w:marRight w:val="0"/>
                      <w:marTop w:val="0"/>
                      <w:marBottom w:val="0"/>
                      <w:divBdr>
                        <w:top w:val="none" w:sz="0" w:space="0" w:color="auto"/>
                        <w:left w:val="none" w:sz="0" w:space="0" w:color="auto"/>
                        <w:bottom w:val="none" w:sz="0" w:space="0" w:color="auto"/>
                        <w:right w:val="none" w:sz="0" w:space="0" w:color="auto"/>
                      </w:divBdr>
                    </w:div>
                  </w:divsChild>
                </w:div>
                <w:div w:id="1838576861">
                  <w:marLeft w:val="0"/>
                  <w:marRight w:val="0"/>
                  <w:marTop w:val="0"/>
                  <w:marBottom w:val="0"/>
                  <w:divBdr>
                    <w:top w:val="none" w:sz="0" w:space="0" w:color="auto"/>
                    <w:left w:val="none" w:sz="0" w:space="0" w:color="auto"/>
                    <w:bottom w:val="none" w:sz="0" w:space="0" w:color="auto"/>
                    <w:right w:val="none" w:sz="0" w:space="0" w:color="auto"/>
                  </w:divBdr>
                  <w:divsChild>
                    <w:div w:id="1203327995">
                      <w:marLeft w:val="0"/>
                      <w:marRight w:val="0"/>
                      <w:marTop w:val="0"/>
                      <w:marBottom w:val="0"/>
                      <w:divBdr>
                        <w:top w:val="none" w:sz="0" w:space="0" w:color="auto"/>
                        <w:left w:val="none" w:sz="0" w:space="0" w:color="auto"/>
                        <w:bottom w:val="none" w:sz="0" w:space="0" w:color="auto"/>
                        <w:right w:val="none" w:sz="0" w:space="0" w:color="auto"/>
                      </w:divBdr>
                    </w:div>
                  </w:divsChild>
                </w:div>
                <w:div w:id="166596597">
                  <w:marLeft w:val="0"/>
                  <w:marRight w:val="0"/>
                  <w:marTop w:val="0"/>
                  <w:marBottom w:val="0"/>
                  <w:divBdr>
                    <w:top w:val="none" w:sz="0" w:space="0" w:color="auto"/>
                    <w:left w:val="none" w:sz="0" w:space="0" w:color="auto"/>
                    <w:bottom w:val="none" w:sz="0" w:space="0" w:color="auto"/>
                    <w:right w:val="none" w:sz="0" w:space="0" w:color="auto"/>
                  </w:divBdr>
                  <w:divsChild>
                    <w:div w:id="2140099954">
                      <w:marLeft w:val="0"/>
                      <w:marRight w:val="0"/>
                      <w:marTop w:val="0"/>
                      <w:marBottom w:val="0"/>
                      <w:divBdr>
                        <w:top w:val="none" w:sz="0" w:space="0" w:color="auto"/>
                        <w:left w:val="none" w:sz="0" w:space="0" w:color="auto"/>
                        <w:bottom w:val="none" w:sz="0" w:space="0" w:color="auto"/>
                        <w:right w:val="none" w:sz="0" w:space="0" w:color="auto"/>
                      </w:divBdr>
                    </w:div>
                  </w:divsChild>
                </w:div>
                <w:div w:id="227884331">
                  <w:marLeft w:val="0"/>
                  <w:marRight w:val="0"/>
                  <w:marTop w:val="0"/>
                  <w:marBottom w:val="0"/>
                  <w:divBdr>
                    <w:top w:val="none" w:sz="0" w:space="0" w:color="auto"/>
                    <w:left w:val="none" w:sz="0" w:space="0" w:color="auto"/>
                    <w:bottom w:val="none" w:sz="0" w:space="0" w:color="auto"/>
                    <w:right w:val="none" w:sz="0" w:space="0" w:color="auto"/>
                  </w:divBdr>
                  <w:divsChild>
                    <w:div w:id="716319671">
                      <w:marLeft w:val="0"/>
                      <w:marRight w:val="0"/>
                      <w:marTop w:val="0"/>
                      <w:marBottom w:val="0"/>
                      <w:divBdr>
                        <w:top w:val="none" w:sz="0" w:space="0" w:color="auto"/>
                        <w:left w:val="none" w:sz="0" w:space="0" w:color="auto"/>
                        <w:bottom w:val="none" w:sz="0" w:space="0" w:color="auto"/>
                        <w:right w:val="none" w:sz="0" w:space="0" w:color="auto"/>
                      </w:divBdr>
                    </w:div>
                  </w:divsChild>
                </w:div>
                <w:div w:id="11106868">
                  <w:marLeft w:val="0"/>
                  <w:marRight w:val="0"/>
                  <w:marTop w:val="0"/>
                  <w:marBottom w:val="0"/>
                  <w:divBdr>
                    <w:top w:val="none" w:sz="0" w:space="0" w:color="auto"/>
                    <w:left w:val="none" w:sz="0" w:space="0" w:color="auto"/>
                    <w:bottom w:val="none" w:sz="0" w:space="0" w:color="auto"/>
                    <w:right w:val="none" w:sz="0" w:space="0" w:color="auto"/>
                  </w:divBdr>
                  <w:divsChild>
                    <w:div w:id="643437062">
                      <w:marLeft w:val="0"/>
                      <w:marRight w:val="0"/>
                      <w:marTop w:val="0"/>
                      <w:marBottom w:val="0"/>
                      <w:divBdr>
                        <w:top w:val="none" w:sz="0" w:space="0" w:color="auto"/>
                        <w:left w:val="none" w:sz="0" w:space="0" w:color="auto"/>
                        <w:bottom w:val="none" w:sz="0" w:space="0" w:color="auto"/>
                        <w:right w:val="none" w:sz="0" w:space="0" w:color="auto"/>
                      </w:divBdr>
                    </w:div>
                  </w:divsChild>
                </w:div>
                <w:div w:id="522285901">
                  <w:marLeft w:val="0"/>
                  <w:marRight w:val="0"/>
                  <w:marTop w:val="0"/>
                  <w:marBottom w:val="0"/>
                  <w:divBdr>
                    <w:top w:val="none" w:sz="0" w:space="0" w:color="auto"/>
                    <w:left w:val="none" w:sz="0" w:space="0" w:color="auto"/>
                    <w:bottom w:val="none" w:sz="0" w:space="0" w:color="auto"/>
                    <w:right w:val="none" w:sz="0" w:space="0" w:color="auto"/>
                  </w:divBdr>
                  <w:divsChild>
                    <w:div w:id="1020357066">
                      <w:marLeft w:val="0"/>
                      <w:marRight w:val="0"/>
                      <w:marTop w:val="0"/>
                      <w:marBottom w:val="0"/>
                      <w:divBdr>
                        <w:top w:val="none" w:sz="0" w:space="0" w:color="auto"/>
                        <w:left w:val="none" w:sz="0" w:space="0" w:color="auto"/>
                        <w:bottom w:val="none" w:sz="0" w:space="0" w:color="auto"/>
                        <w:right w:val="none" w:sz="0" w:space="0" w:color="auto"/>
                      </w:divBdr>
                    </w:div>
                  </w:divsChild>
                </w:div>
                <w:div w:id="1244074249">
                  <w:marLeft w:val="0"/>
                  <w:marRight w:val="0"/>
                  <w:marTop w:val="0"/>
                  <w:marBottom w:val="0"/>
                  <w:divBdr>
                    <w:top w:val="none" w:sz="0" w:space="0" w:color="auto"/>
                    <w:left w:val="none" w:sz="0" w:space="0" w:color="auto"/>
                    <w:bottom w:val="none" w:sz="0" w:space="0" w:color="auto"/>
                    <w:right w:val="none" w:sz="0" w:space="0" w:color="auto"/>
                  </w:divBdr>
                  <w:divsChild>
                    <w:div w:id="21516162">
                      <w:marLeft w:val="0"/>
                      <w:marRight w:val="0"/>
                      <w:marTop w:val="0"/>
                      <w:marBottom w:val="0"/>
                      <w:divBdr>
                        <w:top w:val="none" w:sz="0" w:space="0" w:color="auto"/>
                        <w:left w:val="none" w:sz="0" w:space="0" w:color="auto"/>
                        <w:bottom w:val="none" w:sz="0" w:space="0" w:color="auto"/>
                        <w:right w:val="none" w:sz="0" w:space="0" w:color="auto"/>
                      </w:divBdr>
                    </w:div>
                  </w:divsChild>
                </w:div>
                <w:div w:id="1206287754">
                  <w:marLeft w:val="0"/>
                  <w:marRight w:val="0"/>
                  <w:marTop w:val="0"/>
                  <w:marBottom w:val="0"/>
                  <w:divBdr>
                    <w:top w:val="none" w:sz="0" w:space="0" w:color="auto"/>
                    <w:left w:val="none" w:sz="0" w:space="0" w:color="auto"/>
                    <w:bottom w:val="none" w:sz="0" w:space="0" w:color="auto"/>
                    <w:right w:val="none" w:sz="0" w:space="0" w:color="auto"/>
                  </w:divBdr>
                  <w:divsChild>
                    <w:div w:id="538712171">
                      <w:marLeft w:val="0"/>
                      <w:marRight w:val="0"/>
                      <w:marTop w:val="0"/>
                      <w:marBottom w:val="0"/>
                      <w:divBdr>
                        <w:top w:val="none" w:sz="0" w:space="0" w:color="auto"/>
                        <w:left w:val="none" w:sz="0" w:space="0" w:color="auto"/>
                        <w:bottom w:val="none" w:sz="0" w:space="0" w:color="auto"/>
                        <w:right w:val="none" w:sz="0" w:space="0" w:color="auto"/>
                      </w:divBdr>
                    </w:div>
                  </w:divsChild>
                </w:div>
                <w:div w:id="1381782370">
                  <w:marLeft w:val="0"/>
                  <w:marRight w:val="0"/>
                  <w:marTop w:val="0"/>
                  <w:marBottom w:val="0"/>
                  <w:divBdr>
                    <w:top w:val="none" w:sz="0" w:space="0" w:color="auto"/>
                    <w:left w:val="none" w:sz="0" w:space="0" w:color="auto"/>
                    <w:bottom w:val="none" w:sz="0" w:space="0" w:color="auto"/>
                    <w:right w:val="none" w:sz="0" w:space="0" w:color="auto"/>
                  </w:divBdr>
                  <w:divsChild>
                    <w:div w:id="924412033">
                      <w:marLeft w:val="0"/>
                      <w:marRight w:val="0"/>
                      <w:marTop w:val="0"/>
                      <w:marBottom w:val="0"/>
                      <w:divBdr>
                        <w:top w:val="none" w:sz="0" w:space="0" w:color="auto"/>
                        <w:left w:val="none" w:sz="0" w:space="0" w:color="auto"/>
                        <w:bottom w:val="none" w:sz="0" w:space="0" w:color="auto"/>
                        <w:right w:val="none" w:sz="0" w:space="0" w:color="auto"/>
                      </w:divBdr>
                    </w:div>
                  </w:divsChild>
                </w:div>
                <w:div w:id="1905140522">
                  <w:marLeft w:val="0"/>
                  <w:marRight w:val="0"/>
                  <w:marTop w:val="0"/>
                  <w:marBottom w:val="0"/>
                  <w:divBdr>
                    <w:top w:val="none" w:sz="0" w:space="0" w:color="auto"/>
                    <w:left w:val="none" w:sz="0" w:space="0" w:color="auto"/>
                    <w:bottom w:val="none" w:sz="0" w:space="0" w:color="auto"/>
                    <w:right w:val="none" w:sz="0" w:space="0" w:color="auto"/>
                  </w:divBdr>
                  <w:divsChild>
                    <w:div w:id="2124840618">
                      <w:marLeft w:val="0"/>
                      <w:marRight w:val="0"/>
                      <w:marTop w:val="0"/>
                      <w:marBottom w:val="0"/>
                      <w:divBdr>
                        <w:top w:val="none" w:sz="0" w:space="0" w:color="auto"/>
                        <w:left w:val="none" w:sz="0" w:space="0" w:color="auto"/>
                        <w:bottom w:val="none" w:sz="0" w:space="0" w:color="auto"/>
                        <w:right w:val="none" w:sz="0" w:space="0" w:color="auto"/>
                      </w:divBdr>
                    </w:div>
                  </w:divsChild>
                </w:div>
                <w:div w:id="1907453721">
                  <w:marLeft w:val="0"/>
                  <w:marRight w:val="0"/>
                  <w:marTop w:val="0"/>
                  <w:marBottom w:val="0"/>
                  <w:divBdr>
                    <w:top w:val="none" w:sz="0" w:space="0" w:color="auto"/>
                    <w:left w:val="none" w:sz="0" w:space="0" w:color="auto"/>
                    <w:bottom w:val="none" w:sz="0" w:space="0" w:color="auto"/>
                    <w:right w:val="none" w:sz="0" w:space="0" w:color="auto"/>
                  </w:divBdr>
                  <w:divsChild>
                    <w:div w:id="217673121">
                      <w:marLeft w:val="0"/>
                      <w:marRight w:val="0"/>
                      <w:marTop w:val="0"/>
                      <w:marBottom w:val="0"/>
                      <w:divBdr>
                        <w:top w:val="none" w:sz="0" w:space="0" w:color="auto"/>
                        <w:left w:val="none" w:sz="0" w:space="0" w:color="auto"/>
                        <w:bottom w:val="none" w:sz="0" w:space="0" w:color="auto"/>
                        <w:right w:val="none" w:sz="0" w:space="0" w:color="auto"/>
                      </w:divBdr>
                    </w:div>
                  </w:divsChild>
                </w:div>
                <w:div w:id="1295284483">
                  <w:marLeft w:val="0"/>
                  <w:marRight w:val="0"/>
                  <w:marTop w:val="0"/>
                  <w:marBottom w:val="0"/>
                  <w:divBdr>
                    <w:top w:val="none" w:sz="0" w:space="0" w:color="auto"/>
                    <w:left w:val="none" w:sz="0" w:space="0" w:color="auto"/>
                    <w:bottom w:val="none" w:sz="0" w:space="0" w:color="auto"/>
                    <w:right w:val="none" w:sz="0" w:space="0" w:color="auto"/>
                  </w:divBdr>
                  <w:divsChild>
                    <w:div w:id="819660232">
                      <w:marLeft w:val="0"/>
                      <w:marRight w:val="0"/>
                      <w:marTop w:val="0"/>
                      <w:marBottom w:val="0"/>
                      <w:divBdr>
                        <w:top w:val="none" w:sz="0" w:space="0" w:color="auto"/>
                        <w:left w:val="none" w:sz="0" w:space="0" w:color="auto"/>
                        <w:bottom w:val="none" w:sz="0" w:space="0" w:color="auto"/>
                        <w:right w:val="none" w:sz="0" w:space="0" w:color="auto"/>
                      </w:divBdr>
                    </w:div>
                  </w:divsChild>
                </w:div>
                <w:div w:id="1880239865">
                  <w:marLeft w:val="0"/>
                  <w:marRight w:val="0"/>
                  <w:marTop w:val="0"/>
                  <w:marBottom w:val="0"/>
                  <w:divBdr>
                    <w:top w:val="none" w:sz="0" w:space="0" w:color="auto"/>
                    <w:left w:val="none" w:sz="0" w:space="0" w:color="auto"/>
                    <w:bottom w:val="none" w:sz="0" w:space="0" w:color="auto"/>
                    <w:right w:val="none" w:sz="0" w:space="0" w:color="auto"/>
                  </w:divBdr>
                  <w:divsChild>
                    <w:div w:id="296450086">
                      <w:marLeft w:val="0"/>
                      <w:marRight w:val="0"/>
                      <w:marTop w:val="0"/>
                      <w:marBottom w:val="0"/>
                      <w:divBdr>
                        <w:top w:val="none" w:sz="0" w:space="0" w:color="auto"/>
                        <w:left w:val="none" w:sz="0" w:space="0" w:color="auto"/>
                        <w:bottom w:val="none" w:sz="0" w:space="0" w:color="auto"/>
                        <w:right w:val="none" w:sz="0" w:space="0" w:color="auto"/>
                      </w:divBdr>
                    </w:div>
                  </w:divsChild>
                </w:div>
                <w:div w:id="2124182348">
                  <w:marLeft w:val="0"/>
                  <w:marRight w:val="0"/>
                  <w:marTop w:val="0"/>
                  <w:marBottom w:val="0"/>
                  <w:divBdr>
                    <w:top w:val="none" w:sz="0" w:space="0" w:color="auto"/>
                    <w:left w:val="none" w:sz="0" w:space="0" w:color="auto"/>
                    <w:bottom w:val="none" w:sz="0" w:space="0" w:color="auto"/>
                    <w:right w:val="none" w:sz="0" w:space="0" w:color="auto"/>
                  </w:divBdr>
                  <w:divsChild>
                    <w:div w:id="680594986">
                      <w:marLeft w:val="0"/>
                      <w:marRight w:val="0"/>
                      <w:marTop w:val="0"/>
                      <w:marBottom w:val="0"/>
                      <w:divBdr>
                        <w:top w:val="none" w:sz="0" w:space="0" w:color="auto"/>
                        <w:left w:val="none" w:sz="0" w:space="0" w:color="auto"/>
                        <w:bottom w:val="none" w:sz="0" w:space="0" w:color="auto"/>
                        <w:right w:val="none" w:sz="0" w:space="0" w:color="auto"/>
                      </w:divBdr>
                    </w:div>
                  </w:divsChild>
                </w:div>
                <w:div w:id="467821566">
                  <w:marLeft w:val="0"/>
                  <w:marRight w:val="0"/>
                  <w:marTop w:val="0"/>
                  <w:marBottom w:val="0"/>
                  <w:divBdr>
                    <w:top w:val="none" w:sz="0" w:space="0" w:color="auto"/>
                    <w:left w:val="none" w:sz="0" w:space="0" w:color="auto"/>
                    <w:bottom w:val="none" w:sz="0" w:space="0" w:color="auto"/>
                    <w:right w:val="none" w:sz="0" w:space="0" w:color="auto"/>
                  </w:divBdr>
                  <w:divsChild>
                    <w:div w:id="1182354281">
                      <w:marLeft w:val="0"/>
                      <w:marRight w:val="0"/>
                      <w:marTop w:val="0"/>
                      <w:marBottom w:val="0"/>
                      <w:divBdr>
                        <w:top w:val="none" w:sz="0" w:space="0" w:color="auto"/>
                        <w:left w:val="none" w:sz="0" w:space="0" w:color="auto"/>
                        <w:bottom w:val="none" w:sz="0" w:space="0" w:color="auto"/>
                        <w:right w:val="none" w:sz="0" w:space="0" w:color="auto"/>
                      </w:divBdr>
                    </w:div>
                  </w:divsChild>
                </w:div>
                <w:div w:id="1241910382">
                  <w:marLeft w:val="0"/>
                  <w:marRight w:val="0"/>
                  <w:marTop w:val="0"/>
                  <w:marBottom w:val="0"/>
                  <w:divBdr>
                    <w:top w:val="none" w:sz="0" w:space="0" w:color="auto"/>
                    <w:left w:val="none" w:sz="0" w:space="0" w:color="auto"/>
                    <w:bottom w:val="none" w:sz="0" w:space="0" w:color="auto"/>
                    <w:right w:val="none" w:sz="0" w:space="0" w:color="auto"/>
                  </w:divBdr>
                  <w:divsChild>
                    <w:div w:id="856504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0958883">
          <w:marLeft w:val="0"/>
          <w:marRight w:val="0"/>
          <w:marTop w:val="0"/>
          <w:marBottom w:val="0"/>
          <w:divBdr>
            <w:top w:val="none" w:sz="0" w:space="0" w:color="auto"/>
            <w:left w:val="none" w:sz="0" w:space="0" w:color="auto"/>
            <w:bottom w:val="none" w:sz="0" w:space="0" w:color="auto"/>
            <w:right w:val="none" w:sz="0" w:space="0" w:color="auto"/>
          </w:divBdr>
        </w:div>
        <w:div w:id="2146509717">
          <w:marLeft w:val="0"/>
          <w:marRight w:val="0"/>
          <w:marTop w:val="0"/>
          <w:marBottom w:val="0"/>
          <w:divBdr>
            <w:top w:val="none" w:sz="0" w:space="0" w:color="auto"/>
            <w:left w:val="none" w:sz="0" w:space="0" w:color="auto"/>
            <w:bottom w:val="none" w:sz="0" w:space="0" w:color="auto"/>
            <w:right w:val="none" w:sz="0" w:space="0" w:color="auto"/>
          </w:divBdr>
        </w:div>
        <w:div w:id="405999829">
          <w:marLeft w:val="0"/>
          <w:marRight w:val="0"/>
          <w:marTop w:val="0"/>
          <w:marBottom w:val="0"/>
          <w:divBdr>
            <w:top w:val="none" w:sz="0" w:space="0" w:color="auto"/>
            <w:left w:val="none" w:sz="0" w:space="0" w:color="auto"/>
            <w:bottom w:val="none" w:sz="0" w:space="0" w:color="auto"/>
            <w:right w:val="none" w:sz="0" w:space="0" w:color="auto"/>
          </w:divBdr>
          <w:divsChild>
            <w:div w:id="1148981897">
              <w:marLeft w:val="-75"/>
              <w:marRight w:val="0"/>
              <w:marTop w:val="30"/>
              <w:marBottom w:val="30"/>
              <w:divBdr>
                <w:top w:val="none" w:sz="0" w:space="0" w:color="auto"/>
                <w:left w:val="none" w:sz="0" w:space="0" w:color="auto"/>
                <w:bottom w:val="none" w:sz="0" w:space="0" w:color="auto"/>
                <w:right w:val="none" w:sz="0" w:space="0" w:color="auto"/>
              </w:divBdr>
              <w:divsChild>
                <w:div w:id="333999580">
                  <w:marLeft w:val="0"/>
                  <w:marRight w:val="0"/>
                  <w:marTop w:val="0"/>
                  <w:marBottom w:val="0"/>
                  <w:divBdr>
                    <w:top w:val="none" w:sz="0" w:space="0" w:color="auto"/>
                    <w:left w:val="none" w:sz="0" w:space="0" w:color="auto"/>
                    <w:bottom w:val="none" w:sz="0" w:space="0" w:color="auto"/>
                    <w:right w:val="none" w:sz="0" w:space="0" w:color="auto"/>
                  </w:divBdr>
                  <w:divsChild>
                    <w:div w:id="365104950">
                      <w:marLeft w:val="0"/>
                      <w:marRight w:val="0"/>
                      <w:marTop w:val="0"/>
                      <w:marBottom w:val="0"/>
                      <w:divBdr>
                        <w:top w:val="none" w:sz="0" w:space="0" w:color="auto"/>
                        <w:left w:val="none" w:sz="0" w:space="0" w:color="auto"/>
                        <w:bottom w:val="none" w:sz="0" w:space="0" w:color="auto"/>
                        <w:right w:val="none" w:sz="0" w:space="0" w:color="auto"/>
                      </w:divBdr>
                    </w:div>
                  </w:divsChild>
                </w:div>
                <w:div w:id="1014263978">
                  <w:marLeft w:val="0"/>
                  <w:marRight w:val="0"/>
                  <w:marTop w:val="0"/>
                  <w:marBottom w:val="0"/>
                  <w:divBdr>
                    <w:top w:val="none" w:sz="0" w:space="0" w:color="auto"/>
                    <w:left w:val="none" w:sz="0" w:space="0" w:color="auto"/>
                    <w:bottom w:val="none" w:sz="0" w:space="0" w:color="auto"/>
                    <w:right w:val="none" w:sz="0" w:space="0" w:color="auto"/>
                  </w:divBdr>
                  <w:divsChild>
                    <w:div w:id="1017805150">
                      <w:marLeft w:val="0"/>
                      <w:marRight w:val="0"/>
                      <w:marTop w:val="0"/>
                      <w:marBottom w:val="0"/>
                      <w:divBdr>
                        <w:top w:val="none" w:sz="0" w:space="0" w:color="auto"/>
                        <w:left w:val="none" w:sz="0" w:space="0" w:color="auto"/>
                        <w:bottom w:val="none" w:sz="0" w:space="0" w:color="auto"/>
                        <w:right w:val="none" w:sz="0" w:space="0" w:color="auto"/>
                      </w:divBdr>
                    </w:div>
                  </w:divsChild>
                </w:div>
                <w:div w:id="1349217543">
                  <w:marLeft w:val="0"/>
                  <w:marRight w:val="0"/>
                  <w:marTop w:val="0"/>
                  <w:marBottom w:val="0"/>
                  <w:divBdr>
                    <w:top w:val="none" w:sz="0" w:space="0" w:color="auto"/>
                    <w:left w:val="none" w:sz="0" w:space="0" w:color="auto"/>
                    <w:bottom w:val="none" w:sz="0" w:space="0" w:color="auto"/>
                    <w:right w:val="none" w:sz="0" w:space="0" w:color="auto"/>
                  </w:divBdr>
                  <w:divsChild>
                    <w:div w:id="1293756491">
                      <w:marLeft w:val="0"/>
                      <w:marRight w:val="0"/>
                      <w:marTop w:val="0"/>
                      <w:marBottom w:val="0"/>
                      <w:divBdr>
                        <w:top w:val="none" w:sz="0" w:space="0" w:color="auto"/>
                        <w:left w:val="none" w:sz="0" w:space="0" w:color="auto"/>
                        <w:bottom w:val="none" w:sz="0" w:space="0" w:color="auto"/>
                        <w:right w:val="none" w:sz="0" w:space="0" w:color="auto"/>
                      </w:divBdr>
                    </w:div>
                  </w:divsChild>
                </w:div>
                <w:div w:id="2033996673">
                  <w:marLeft w:val="0"/>
                  <w:marRight w:val="0"/>
                  <w:marTop w:val="0"/>
                  <w:marBottom w:val="0"/>
                  <w:divBdr>
                    <w:top w:val="none" w:sz="0" w:space="0" w:color="auto"/>
                    <w:left w:val="none" w:sz="0" w:space="0" w:color="auto"/>
                    <w:bottom w:val="none" w:sz="0" w:space="0" w:color="auto"/>
                    <w:right w:val="none" w:sz="0" w:space="0" w:color="auto"/>
                  </w:divBdr>
                  <w:divsChild>
                    <w:div w:id="1623925692">
                      <w:marLeft w:val="0"/>
                      <w:marRight w:val="0"/>
                      <w:marTop w:val="0"/>
                      <w:marBottom w:val="0"/>
                      <w:divBdr>
                        <w:top w:val="none" w:sz="0" w:space="0" w:color="auto"/>
                        <w:left w:val="none" w:sz="0" w:space="0" w:color="auto"/>
                        <w:bottom w:val="none" w:sz="0" w:space="0" w:color="auto"/>
                        <w:right w:val="none" w:sz="0" w:space="0" w:color="auto"/>
                      </w:divBdr>
                    </w:div>
                  </w:divsChild>
                </w:div>
                <w:div w:id="659579840">
                  <w:marLeft w:val="0"/>
                  <w:marRight w:val="0"/>
                  <w:marTop w:val="0"/>
                  <w:marBottom w:val="0"/>
                  <w:divBdr>
                    <w:top w:val="none" w:sz="0" w:space="0" w:color="auto"/>
                    <w:left w:val="none" w:sz="0" w:space="0" w:color="auto"/>
                    <w:bottom w:val="none" w:sz="0" w:space="0" w:color="auto"/>
                    <w:right w:val="none" w:sz="0" w:space="0" w:color="auto"/>
                  </w:divBdr>
                  <w:divsChild>
                    <w:div w:id="340552259">
                      <w:marLeft w:val="0"/>
                      <w:marRight w:val="0"/>
                      <w:marTop w:val="0"/>
                      <w:marBottom w:val="0"/>
                      <w:divBdr>
                        <w:top w:val="none" w:sz="0" w:space="0" w:color="auto"/>
                        <w:left w:val="none" w:sz="0" w:space="0" w:color="auto"/>
                        <w:bottom w:val="none" w:sz="0" w:space="0" w:color="auto"/>
                        <w:right w:val="none" w:sz="0" w:space="0" w:color="auto"/>
                      </w:divBdr>
                    </w:div>
                  </w:divsChild>
                </w:div>
                <w:div w:id="2047370410">
                  <w:marLeft w:val="0"/>
                  <w:marRight w:val="0"/>
                  <w:marTop w:val="0"/>
                  <w:marBottom w:val="0"/>
                  <w:divBdr>
                    <w:top w:val="none" w:sz="0" w:space="0" w:color="auto"/>
                    <w:left w:val="none" w:sz="0" w:space="0" w:color="auto"/>
                    <w:bottom w:val="none" w:sz="0" w:space="0" w:color="auto"/>
                    <w:right w:val="none" w:sz="0" w:space="0" w:color="auto"/>
                  </w:divBdr>
                  <w:divsChild>
                    <w:div w:id="1578854947">
                      <w:marLeft w:val="0"/>
                      <w:marRight w:val="0"/>
                      <w:marTop w:val="0"/>
                      <w:marBottom w:val="0"/>
                      <w:divBdr>
                        <w:top w:val="none" w:sz="0" w:space="0" w:color="auto"/>
                        <w:left w:val="none" w:sz="0" w:space="0" w:color="auto"/>
                        <w:bottom w:val="none" w:sz="0" w:space="0" w:color="auto"/>
                        <w:right w:val="none" w:sz="0" w:space="0" w:color="auto"/>
                      </w:divBdr>
                    </w:div>
                  </w:divsChild>
                </w:div>
                <w:div w:id="807363116">
                  <w:marLeft w:val="0"/>
                  <w:marRight w:val="0"/>
                  <w:marTop w:val="0"/>
                  <w:marBottom w:val="0"/>
                  <w:divBdr>
                    <w:top w:val="none" w:sz="0" w:space="0" w:color="auto"/>
                    <w:left w:val="none" w:sz="0" w:space="0" w:color="auto"/>
                    <w:bottom w:val="none" w:sz="0" w:space="0" w:color="auto"/>
                    <w:right w:val="none" w:sz="0" w:space="0" w:color="auto"/>
                  </w:divBdr>
                  <w:divsChild>
                    <w:div w:id="2086493418">
                      <w:marLeft w:val="0"/>
                      <w:marRight w:val="0"/>
                      <w:marTop w:val="0"/>
                      <w:marBottom w:val="0"/>
                      <w:divBdr>
                        <w:top w:val="none" w:sz="0" w:space="0" w:color="auto"/>
                        <w:left w:val="none" w:sz="0" w:space="0" w:color="auto"/>
                        <w:bottom w:val="none" w:sz="0" w:space="0" w:color="auto"/>
                        <w:right w:val="none" w:sz="0" w:space="0" w:color="auto"/>
                      </w:divBdr>
                    </w:div>
                  </w:divsChild>
                </w:div>
                <w:div w:id="91122770">
                  <w:marLeft w:val="0"/>
                  <w:marRight w:val="0"/>
                  <w:marTop w:val="0"/>
                  <w:marBottom w:val="0"/>
                  <w:divBdr>
                    <w:top w:val="none" w:sz="0" w:space="0" w:color="auto"/>
                    <w:left w:val="none" w:sz="0" w:space="0" w:color="auto"/>
                    <w:bottom w:val="none" w:sz="0" w:space="0" w:color="auto"/>
                    <w:right w:val="none" w:sz="0" w:space="0" w:color="auto"/>
                  </w:divBdr>
                  <w:divsChild>
                    <w:div w:id="1445883044">
                      <w:marLeft w:val="0"/>
                      <w:marRight w:val="0"/>
                      <w:marTop w:val="0"/>
                      <w:marBottom w:val="0"/>
                      <w:divBdr>
                        <w:top w:val="none" w:sz="0" w:space="0" w:color="auto"/>
                        <w:left w:val="none" w:sz="0" w:space="0" w:color="auto"/>
                        <w:bottom w:val="none" w:sz="0" w:space="0" w:color="auto"/>
                        <w:right w:val="none" w:sz="0" w:space="0" w:color="auto"/>
                      </w:divBdr>
                    </w:div>
                  </w:divsChild>
                </w:div>
                <w:div w:id="1406759356">
                  <w:marLeft w:val="0"/>
                  <w:marRight w:val="0"/>
                  <w:marTop w:val="0"/>
                  <w:marBottom w:val="0"/>
                  <w:divBdr>
                    <w:top w:val="none" w:sz="0" w:space="0" w:color="auto"/>
                    <w:left w:val="none" w:sz="0" w:space="0" w:color="auto"/>
                    <w:bottom w:val="none" w:sz="0" w:space="0" w:color="auto"/>
                    <w:right w:val="none" w:sz="0" w:space="0" w:color="auto"/>
                  </w:divBdr>
                  <w:divsChild>
                    <w:div w:id="464322569">
                      <w:marLeft w:val="0"/>
                      <w:marRight w:val="0"/>
                      <w:marTop w:val="0"/>
                      <w:marBottom w:val="0"/>
                      <w:divBdr>
                        <w:top w:val="none" w:sz="0" w:space="0" w:color="auto"/>
                        <w:left w:val="none" w:sz="0" w:space="0" w:color="auto"/>
                        <w:bottom w:val="none" w:sz="0" w:space="0" w:color="auto"/>
                        <w:right w:val="none" w:sz="0" w:space="0" w:color="auto"/>
                      </w:divBdr>
                    </w:div>
                  </w:divsChild>
                </w:div>
                <w:div w:id="1250698193">
                  <w:marLeft w:val="0"/>
                  <w:marRight w:val="0"/>
                  <w:marTop w:val="0"/>
                  <w:marBottom w:val="0"/>
                  <w:divBdr>
                    <w:top w:val="none" w:sz="0" w:space="0" w:color="auto"/>
                    <w:left w:val="none" w:sz="0" w:space="0" w:color="auto"/>
                    <w:bottom w:val="none" w:sz="0" w:space="0" w:color="auto"/>
                    <w:right w:val="none" w:sz="0" w:space="0" w:color="auto"/>
                  </w:divBdr>
                  <w:divsChild>
                    <w:div w:id="1420902767">
                      <w:marLeft w:val="0"/>
                      <w:marRight w:val="0"/>
                      <w:marTop w:val="0"/>
                      <w:marBottom w:val="0"/>
                      <w:divBdr>
                        <w:top w:val="none" w:sz="0" w:space="0" w:color="auto"/>
                        <w:left w:val="none" w:sz="0" w:space="0" w:color="auto"/>
                        <w:bottom w:val="none" w:sz="0" w:space="0" w:color="auto"/>
                        <w:right w:val="none" w:sz="0" w:space="0" w:color="auto"/>
                      </w:divBdr>
                    </w:div>
                  </w:divsChild>
                </w:div>
                <w:div w:id="1051345050">
                  <w:marLeft w:val="0"/>
                  <w:marRight w:val="0"/>
                  <w:marTop w:val="0"/>
                  <w:marBottom w:val="0"/>
                  <w:divBdr>
                    <w:top w:val="none" w:sz="0" w:space="0" w:color="auto"/>
                    <w:left w:val="none" w:sz="0" w:space="0" w:color="auto"/>
                    <w:bottom w:val="none" w:sz="0" w:space="0" w:color="auto"/>
                    <w:right w:val="none" w:sz="0" w:space="0" w:color="auto"/>
                  </w:divBdr>
                  <w:divsChild>
                    <w:div w:id="600651755">
                      <w:marLeft w:val="0"/>
                      <w:marRight w:val="0"/>
                      <w:marTop w:val="0"/>
                      <w:marBottom w:val="0"/>
                      <w:divBdr>
                        <w:top w:val="none" w:sz="0" w:space="0" w:color="auto"/>
                        <w:left w:val="none" w:sz="0" w:space="0" w:color="auto"/>
                        <w:bottom w:val="none" w:sz="0" w:space="0" w:color="auto"/>
                        <w:right w:val="none" w:sz="0" w:space="0" w:color="auto"/>
                      </w:divBdr>
                    </w:div>
                  </w:divsChild>
                </w:div>
                <w:div w:id="1788549529">
                  <w:marLeft w:val="0"/>
                  <w:marRight w:val="0"/>
                  <w:marTop w:val="0"/>
                  <w:marBottom w:val="0"/>
                  <w:divBdr>
                    <w:top w:val="none" w:sz="0" w:space="0" w:color="auto"/>
                    <w:left w:val="none" w:sz="0" w:space="0" w:color="auto"/>
                    <w:bottom w:val="none" w:sz="0" w:space="0" w:color="auto"/>
                    <w:right w:val="none" w:sz="0" w:space="0" w:color="auto"/>
                  </w:divBdr>
                  <w:divsChild>
                    <w:div w:id="1764256148">
                      <w:marLeft w:val="0"/>
                      <w:marRight w:val="0"/>
                      <w:marTop w:val="0"/>
                      <w:marBottom w:val="0"/>
                      <w:divBdr>
                        <w:top w:val="none" w:sz="0" w:space="0" w:color="auto"/>
                        <w:left w:val="none" w:sz="0" w:space="0" w:color="auto"/>
                        <w:bottom w:val="none" w:sz="0" w:space="0" w:color="auto"/>
                        <w:right w:val="none" w:sz="0" w:space="0" w:color="auto"/>
                      </w:divBdr>
                    </w:div>
                  </w:divsChild>
                </w:div>
                <w:div w:id="2121950610">
                  <w:marLeft w:val="0"/>
                  <w:marRight w:val="0"/>
                  <w:marTop w:val="0"/>
                  <w:marBottom w:val="0"/>
                  <w:divBdr>
                    <w:top w:val="none" w:sz="0" w:space="0" w:color="auto"/>
                    <w:left w:val="none" w:sz="0" w:space="0" w:color="auto"/>
                    <w:bottom w:val="none" w:sz="0" w:space="0" w:color="auto"/>
                    <w:right w:val="none" w:sz="0" w:space="0" w:color="auto"/>
                  </w:divBdr>
                  <w:divsChild>
                    <w:div w:id="513807051">
                      <w:marLeft w:val="0"/>
                      <w:marRight w:val="0"/>
                      <w:marTop w:val="0"/>
                      <w:marBottom w:val="0"/>
                      <w:divBdr>
                        <w:top w:val="none" w:sz="0" w:space="0" w:color="auto"/>
                        <w:left w:val="none" w:sz="0" w:space="0" w:color="auto"/>
                        <w:bottom w:val="none" w:sz="0" w:space="0" w:color="auto"/>
                        <w:right w:val="none" w:sz="0" w:space="0" w:color="auto"/>
                      </w:divBdr>
                    </w:div>
                  </w:divsChild>
                </w:div>
                <w:div w:id="167791014">
                  <w:marLeft w:val="0"/>
                  <w:marRight w:val="0"/>
                  <w:marTop w:val="0"/>
                  <w:marBottom w:val="0"/>
                  <w:divBdr>
                    <w:top w:val="none" w:sz="0" w:space="0" w:color="auto"/>
                    <w:left w:val="none" w:sz="0" w:space="0" w:color="auto"/>
                    <w:bottom w:val="none" w:sz="0" w:space="0" w:color="auto"/>
                    <w:right w:val="none" w:sz="0" w:space="0" w:color="auto"/>
                  </w:divBdr>
                  <w:divsChild>
                    <w:div w:id="722676609">
                      <w:marLeft w:val="0"/>
                      <w:marRight w:val="0"/>
                      <w:marTop w:val="0"/>
                      <w:marBottom w:val="0"/>
                      <w:divBdr>
                        <w:top w:val="none" w:sz="0" w:space="0" w:color="auto"/>
                        <w:left w:val="none" w:sz="0" w:space="0" w:color="auto"/>
                        <w:bottom w:val="none" w:sz="0" w:space="0" w:color="auto"/>
                        <w:right w:val="none" w:sz="0" w:space="0" w:color="auto"/>
                      </w:divBdr>
                    </w:div>
                  </w:divsChild>
                </w:div>
                <w:div w:id="276254995">
                  <w:marLeft w:val="0"/>
                  <w:marRight w:val="0"/>
                  <w:marTop w:val="0"/>
                  <w:marBottom w:val="0"/>
                  <w:divBdr>
                    <w:top w:val="none" w:sz="0" w:space="0" w:color="auto"/>
                    <w:left w:val="none" w:sz="0" w:space="0" w:color="auto"/>
                    <w:bottom w:val="none" w:sz="0" w:space="0" w:color="auto"/>
                    <w:right w:val="none" w:sz="0" w:space="0" w:color="auto"/>
                  </w:divBdr>
                  <w:divsChild>
                    <w:div w:id="2055694327">
                      <w:marLeft w:val="0"/>
                      <w:marRight w:val="0"/>
                      <w:marTop w:val="0"/>
                      <w:marBottom w:val="0"/>
                      <w:divBdr>
                        <w:top w:val="none" w:sz="0" w:space="0" w:color="auto"/>
                        <w:left w:val="none" w:sz="0" w:space="0" w:color="auto"/>
                        <w:bottom w:val="none" w:sz="0" w:space="0" w:color="auto"/>
                        <w:right w:val="none" w:sz="0" w:space="0" w:color="auto"/>
                      </w:divBdr>
                    </w:div>
                  </w:divsChild>
                </w:div>
                <w:div w:id="1157376661">
                  <w:marLeft w:val="0"/>
                  <w:marRight w:val="0"/>
                  <w:marTop w:val="0"/>
                  <w:marBottom w:val="0"/>
                  <w:divBdr>
                    <w:top w:val="none" w:sz="0" w:space="0" w:color="auto"/>
                    <w:left w:val="none" w:sz="0" w:space="0" w:color="auto"/>
                    <w:bottom w:val="none" w:sz="0" w:space="0" w:color="auto"/>
                    <w:right w:val="none" w:sz="0" w:space="0" w:color="auto"/>
                  </w:divBdr>
                  <w:divsChild>
                    <w:div w:id="1420247553">
                      <w:marLeft w:val="0"/>
                      <w:marRight w:val="0"/>
                      <w:marTop w:val="0"/>
                      <w:marBottom w:val="0"/>
                      <w:divBdr>
                        <w:top w:val="none" w:sz="0" w:space="0" w:color="auto"/>
                        <w:left w:val="none" w:sz="0" w:space="0" w:color="auto"/>
                        <w:bottom w:val="none" w:sz="0" w:space="0" w:color="auto"/>
                        <w:right w:val="none" w:sz="0" w:space="0" w:color="auto"/>
                      </w:divBdr>
                    </w:div>
                  </w:divsChild>
                </w:div>
                <w:div w:id="1178499320">
                  <w:marLeft w:val="0"/>
                  <w:marRight w:val="0"/>
                  <w:marTop w:val="0"/>
                  <w:marBottom w:val="0"/>
                  <w:divBdr>
                    <w:top w:val="none" w:sz="0" w:space="0" w:color="auto"/>
                    <w:left w:val="none" w:sz="0" w:space="0" w:color="auto"/>
                    <w:bottom w:val="none" w:sz="0" w:space="0" w:color="auto"/>
                    <w:right w:val="none" w:sz="0" w:space="0" w:color="auto"/>
                  </w:divBdr>
                  <w:divsChild>
                    <w:div w:id="403794193">
                      <w:marLeft w:val="0"/>
                      <w:marRight w:val="0"/>
                      <w:marTop w:val="0"/>
                      <w:marBottom w:val="0"/>
                      <w:divBdr>
                        <w:top w:val="none" w:sz="0" w:space="0" w:color="auto"/>
                        <w:left w:val="none" w:sz="0" w:space="0" w:color="auto"/>
                        <w:bottom w:val="none" w:sz="0" w:space="0" w:color="auto"/>
                        <w:right w:val="none" w:sz="0" w:space="0" w:color="auto"/>
                      </w:divBdr>
                    </w:div>
                  </w:divsChild>
                </w:div>
                <w:div w:id="2031834169">
                  <w:marLeft w:val="0"/>
                  <w:marRight w:val="0"/>
                  <w:marTop w:val="0"/>
                  <w:marBottom w:val="0"/>
                  <w:divBdr>
                    <w:top w:val="none" w:sz="0" w:space="0" w:color="auto"/>
                    <w:left w:val="none" w:sz="0" w:space="0" w:color="auto"/>
                    <w:bottom w:val="none" w:sz="0" w:space="0" w:color="auto"/>
                    <w:right w:val="none" w:sz="0" w:space="0" w:color="auto"/>
                  </w:divBdr>
                  <w:divsChild>
                    <w:div w:id="1662613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1685495">
          <w:marLeft w:val="0"/>
          <w:marRight w:val="0"/>
          <w:marTop w:val="0"/>
          <w:marBottom w:val="0"/>
          <w:divBdr>
            <w:top w:val="none" w:sz="0" w:space="0" w:color="auto"/>
            <w:left w:val="none" w:sz="0" w:space="0" w:color="auto"/>
            <w:bottom w:val="none" w:sz="0" w:space="0" w:color="auto"/>
            <w:right w:val="none" w:sz="0" w:space="0" w:color="auto"/>
          </w:divBdr>
        </w:div>
      </w:divsChild>
    </w:div>
    <w:div w:id="1512337708">
      <w:bodyDiv w:val="1"/>
      <w:marLeft w:val="0"/>
      <w:marRight w:val="0"/>
      <w:marTop w:val="0"/>
      <w:marBottom w:val="0"/>
      <w:divBdr>
        <w:top w:val="none" w:sz="0" w:space="0" w:color="auto"/>
        <w:left w:val="none" w:sz="0" w:space="0" w:color="auto"/>
        <w:bottom w:val="none" w:sz="0" w:space="0" w:color="auto"/>
        <w:right w:val="none" w:sz="0" w:space="0" w:color="auto"/>
      </w:divBdr>
    </w:div>
    <w:div w:id="1606419597">
      <w:bodyDiv w:val="1"/>
      <w:marLeft w:val="0"/>
      <w:marRight w:val="0"/>
      <w:marTop w:val="0"/>
      <w:marBottom w:val="0"/>
      <w:divBdr>
        <w:top w:val="none" w:sz="0" w:space="0" w:color="auto"/>
        <w:left w:val="none" w:sz="0" w:space="0" w:color="auto"/>
        <w:bottom w:val="none" w:sz="0" w:space="0" w:color="auto"/>
        <w:right w:val="none" w:sz="0" w:space="0" w:color="auto"/>
      </w:divBdr>
    </w:div>
    <w:div w:id="1702435462">
      <w:bodyDiv w:val="1"/>
      <w:marLeft w:val="0"/>
      <w:marRight w:val="0"/>
      <w:marTop w:val="0"/>
      <w:marBottom w:val="0"/>
      <w:divBdr>
        <w:top w:val="none" w:sz="0" w:space="0" w:color="auto"/>
        <w:left w:val="none" w:sz="0" w:space="0" w:color="auto"/>
        <w:bottom w:val="none" w:sz="0" w:space="0" w:color="auto"/>
        <w:right w:val="none" w:sz="0" w:space="0" w:color="auto"/>
      </w:divBdr>
      <w:divsChild>
        <w:div w:id="1765374119">
          <w:marLeft w:val="0"/>
          <w:marRight w:val="0"/>
          <w:marTop w:val="0"/>
          <w:marBottom w:val="0"/>
          <w:divBdr>
            <w:top w:val="none" w:sz="0" w:space="0" w:color="auto"/>
            <w:left w:val="none" w:sz="0" w:space="0" w:color="auto"/>
            <w:bottom w:val="none" w:sz="0" w:space="0" w:color="auto"/>
            <w:right w:val="none" w:sz="0" w:space="0" w:color="auto"/>
          </w:divBdr>
          <w:divsChild>
            <w:div w:id="525678262">
              <w:marLeft w:val="0"/>
              <w:marRight w:val="0"/>
              <w:marTop w:val="30"/>
              <w:marBottom w:val="30"/>
              <w:divBdr>
                <w:top w:val="none" w:sz="0" w:space="0" w:color="auto"/>
                <w:left w:val="none" w:sz="0" w:space="0" w:color="auto"/>
                <w:bottom w:val="none" w:sz="0" w:space="0" w:color="auto"/>
                <w:right w:val="none" w:sz="0" w:space="0" w:color="auto"/>
              </w:divBdr>
              <w:divsChild>
                <w:div w:id="69814718">
                  <w:marLeft w:val="0"/>
                  <w:marRight w:val="0"/>
                  <w:marTop w:val="0"/>
                  <w:marBottom w:val="0"/>
                  <w:divBdr>
                    <w:top w:val="none" w:sz="0" w:space="0" w:color="auto"/>
                    <w:left w:val="none" w:sz="0" w:space="0" w:color="auto"/>
                    <w:bottom w:val="none" w:sz="0" w:space="0" w:color="auto"/>
                    <w:right w:val="none" w:sz="0" w:space="0" w:color="auto"/>
                  </w:divBdr>
                  <w:divsChild>
                    <w:div w:id="643699600">
                      <w:marLeft w:val="0"/>
                      <w:marRight w:val="0"/>
                      <w:marTop w:val="0"/>
                      <w:marBottom w:val="0"/>
                      <w:divBdr>
                        <w:top w:val="none" w:sz="0" w:space="0" w:color="auto"/>
                        <w:left w:val="none" w:sz="0" w:space="0" w:color="auto"/>
                        <w:bottom w:val="none" w:sz="0" w:space="0" w:color="auto"/>
                        <w:right w:val="none" w:sz="0" w:space="0" w:color="auto"/>
                      </w:divBdr>
                    </w:div>
                  </w:divsChild>
                </w:div>
                <w:div w:id="1265840929">
                  <w:marLeft w:val="0"/>
                  <w:marRight w:val="0"/>
                  <w:marTop w:val="0"/>
                  <w:marBottom w:val="0"/>
                  <w:divBdr>
                    <w:top w:val="none" w:sz="0" w:space="0" w:color="auto"/>
                    <w:left w:val="none" w:sz="0" w:space="0" w:color="auto"/>
                    <w:bottom w:val="none" w:sz="0" w:space="0" w:color="auto"/>
                    <w:right w:val="none" w:sz="0" w:space="0" w:color="auto"/>
                  </w:divBdr>
                  <w:divsChild>
                    <w:div w:id="514195548">
                      <w:marLeft w:val="0"/>
                      <w:marRight w:val="0"/>
                      <w:marTop w:val="0"/>
                      <w:marBottom w:val="0"/>
                      <w:divBdr>
                        <w:top w:val="none" w:sz="0" w:space="0" w:color="auto"/>
                        <w:left w:val="none" w:sz="0" w:space="0" w:color="auto"/>
                        <w:bottom w:val="none" w:sz="0" w:space="0" w:color="auto"/>
                        <w:right w:val="none" w:sz="0" w:space="0" w:color="auto"/>
                      </w:divBdr>
                    </w:div>
                  </w:divsChild>
                </w:div>
                <w:div w:id="603155535">
                  <w:marLeft w:val="0"/>
                  <w:marRight w:val="0"/>
                  <w:marTop w:val="0"/>
                  <w:marBottom w:val="0"/>
                  <w:divBdr>
                    <w:top w:val="none" w:sz="0" w:space="0" w:color="auto"/>
                    <w:left w:val="none" w:sz="0" w:space="0" w:color="auto"/>
                    <w:bottom w:val="none" w:sz="0" w:space="0" w:color="auto"/>
                    <w:right w:val="none" w:sz="0" w:space="0" w:color="auto"/>
                  </w:divBdr>
                  <w:divsChild>
                    <w:div w:id="269044325">
                      <w:marLeft w:val="0"/>
                      <w:marRight w:val="0"/>
                      <w:marTop w:val="0"/>
                      <w:marBottom w:val="0"/>
                      <w:divBdr>
                        <w:top w:val="none" w:sz="0" w:space="0" w:color="auto"/>
                        <w:left w:val="none" w:sz="0" w:space="0" w:color="auto"/>
                        <w:bottom w:val="none" w:sz="0" w:space="0" w:color="auto"/>
                        <w:right w:val="none" w:sz="0" w:space="0" w:color="auto"/>
                      </w:divBdr>
                    </w:div>
                  </w:divsChild>
                </w:div>
                <w:div w:id="1503593656">
                  <w:marLeft w:val="0"/>
                  <w:marRight w:val="0"/>
                  <w:marTop w:val="0"/>
                  <w:marBottom w:val="0"/>
                  <w:divBdr>
                    <w:top w:val="none" w:sz="0" w:space="0" w:color="auto"/>
                    <w:left w:val="none" w:sz="0" w:space="0" w:color="auto"/>
                    <w:bottom w:val="none" w:sz="0" w:space="0" w:color="auto"/>
                    <w:right w:val="none" w:sz="0" w:space="0" w:color="auto"/>
                  </w:divBdr>
                  <w:divsChild>
                    <w:div w:id="723913644">
                      <w:marLeft w:val="0"/>
                      <w:marRight w:val="0"/>
                      <w:marTop w:val="0"/>
                      <w:marBottom w:val="0"/>
                      <w:divBdr>
                        <w:top w:val="none" w:sz="0" w:space="0" w:color="auto"/>
                        <w:left w:val="none" w:sz="0" w:space="0" w:color="auto"/>
                        <w:bottom w:val="none" w:sz="0" w:space="0" w:color="auto"/>
                        <w:right w:val="none" w:sz="0" w:space="0" w:color="auto"/>
                      </w:divBdr>
                    </w:div>
                  </w:divsChild>
                </w:div>
                <w:div w:id="1615400384">
                  <w:marLeft w:val="0"/>
                  <w:marRight w:val="0"/>
                  <w:marTop w:val="0"/>
                  <w:marBottom w:val="0"/>
                  <w:divBdr>
                    <w:top w:val="none" w:sz="0" w:space="0" w:color="auto"/>
                    <w:left w:val="none" w:sz="0" w:space="0" w:color="auto"/>
                    <w:bottom w:val="none" w:sz="0" w:space="0" w:color="auto"/>
                    <w:right w:val="none" w:sz="0" w:space="0" w:color="auto"/>
                  </w:divBdr>
                  <w:divsChild>
                    <w:div w:id="137111984">
                      <w:marLeft w:val="0"/>
                      <w:marRight w:val="0"/>
                      <w:marTop w:val="0"/>
                      <w:marBottom w:val="0"/>
                      <w:divBdr>
                        <w:top w:val="none" w:sz="0" w:space="0" w:color="auto"/>
                        <w:left w:val="none" w:sz="0" w:space="0" w:color="auto"/>
                        <w:bottom w:val="none" w:sz="0" w:space="0" w:color="auto"/>
                        <w:right w:val="none" w:sz="0" w:space="0" w:color="auto"/>
                      </w:divBdr>
                    </w:div>
                  </w:divsChild>
                </w:div>
                <w:div w:id="539361536">
                  <w:marLeft w:val="0"/>
                  <w:marRight w:val="0"/>
                  <w:marTop w:val="0"/>
                  <w:marBottom w:val="0"/>
                  <w:divBdr>
                    <w:top w:val="none" w:sz="0" w:space="0" w:color="auto"/>
                    <w:left w:val="none" w:sz="0" w:space="0" w:color="auto"/>
                    <w:bottom w:val="none" w:sz="0" w:space="0" w:color="auto"/>
                    <w:right w:val="none" w:sz="0" w:space="0" w:color="auto"/>
                  </w:divBdr>
                  <w:divsChild>
                    <w:div w:id="448621973">
                      <w:marLeft w:val="0"/>
                      <w:marRight w:val="0"/>
                      <w:marTop w:val="0"/>
                      <w:marBottom w:val="0"/>
                      <w:divBdr>
                        <w:top w:val="none" w:sz="0" w:space="0" w:color="auto"/>
                        <w:left w:val="none" w:sz="0" w:space="0" w:color="auto"/>
                        <w:bottom w:val="none" w:sz="0" w:space="0" w:color="auto"/>
                        <w:right w:val="none" w:sz="0" w:space="0" w:color="auto"/>
                      </w:divBdr>
                    </w:div>
                  </w:divsChild>
                </w:div>
                <w:div w:id="1930039254">
                  <w:marLeft w:val="0"/>
                  <w:marRight w:val="0"/>
                  <w:marTop w:val="0"/>
                  <w:marBottom w:val="0"/>
                  <w:divBdr>
                    <w:top w:val="none" w:sz="0" w:space="0" w:color="auto"/>
                    <w:left w:val="none" w:sz="0" w:space="0" w:color="auto"/>
                    <w:bottom w:val="none" w:sz="0" w:space="0" w:color="auto"/>
                    <w:right w:val="none" w:sz="0" w:space="0" w:color="auto"/>
                  </w:divBdr>
                  <w:divsChild>
                    <w:div w:id="1772630586">
                      <w:marLeft w:val="0"/>
                      <w:marRight w:val="0"/>
                      <w:marTop w:val="0"/>
                      <w:marBottom w:val="0"/>
                      <w:divBdr>
                        <w:top w:val="none" w:sz="0" w:space="0" w:color="auto"/>
                        <w:left w:val="none" w:sz="0" w:space="0" w:color="auto"/>
                        <w:bottom w:val="none" w:sz="0" w:space="0" w:color="auto"/>
                        <w:right w:val="none" w:sz="0" w:space="0" w:color="auto"/>
                      </w:divBdr>
                    </w:div>
                  </w:divsChild>
                </w:div>
                <w:div w:id="338508105">
                  <w:marLeft w:val="0"/>
                  <w:marRight w:val="0"/>
                  <w:marTop w:val="0"/>
                  <w:marBottom w:val="0"/>
                  <w:divBdr>
                    <w:top w:val="none" w:sz="0" w:space="0" w:color="auto"/>
                    <w:left w:val="none" w:sz="0" w:space="0" w:color="auto"/>
                    <w:bottom w:val="none" w:sz="0" w:space="0" w:color="auto"/>
                    <w:right w:val="none" w:sz="0" w:space="0" w:color="auto"/>
                  </w:divBdr>
                  <w:divsChild>
                    <w:div w:id="595602959">
                      <w:marLeft w:val="0"/>
                      <w:marRight w:val="0"/>
                      <w:marTop w:val="0"/>
                      <w:marBottom w:val="0"/>
                      <w:divBdr>
                        <w:top w:val="none" w:sz="0" w:space="0" w:color="auto"/>
                        <w:left w:val="none" w:sz="0" w:space="0" w:color="auto"/>
                        <w:bottom w:val="none" w:sz="0" w:space="0" w:color="auto"/>
                        <w:right w:val="none" w:sz="0" w:space="0" w:color="auto"/>
                      </w:divBdr>
                    </w:div>
                  </w:divsChild>
                </w:div>
                <w:div w:id="1438479767">
                  <w:marLeft w:val="0"/>
                  <w:marRight w:val="0"/>
                  <w:marTop w:val="0"/>
                  <w:marBottom w:val="0"/>
                  <w:divBdr>
                    <w:top w:val="none" w:sz="0" w:space="0" w:color="auto"/>
                    <w:left w:val="none" w:sz="0" w:space="0" w:color="auto"/>
                    <w:bottom w:val="none" w:sz="0" w:space="0" w:color="auto"/>
                    <w:right w:val="none" w:sz="0" w:space="0" w:color="auto"/>
                  </w:divBdr>
                  <w:divsChild>
                    <w:div w:id="1370716971">
                      <w:marLeft w:val="0"/>
                      <w:marRight w:val="0"/>
                      <w:marTop w:val="0"/>
                      <w:marBottom w:val="0"/>
                      <w:divBdr>
                        <w:top w:val="none" w:sz="0" w:space="0" w:color="auto"/>
                        <w:left w:val="none" w:sz="0" w:space="0" w:color="auto"/>
                        <w:bottom w:val="none" w:sz="0" w:space="0" w:color="auto"/>
                        <w:right w:val="none" w:sz="0" w:space="0" w:color="auto"/>
                      </w:divBdr>
                    </w:div>
                  </w:divsChild>
                </w:div>
                <w:div w:id="1406495174">
                  <w:marLeft w:val="0"/>
                  <w:marRight w:val="0"/>
                  <w:marTop w:val="0"/>
                  <w:marBottom w:val="0"/>
                  <w:divBdr>
                    <w:top w:val="none" w:sz="0" w:space="0" w:color="auto"/>
                    <w:left w:val="none" w:sz="0" w:space="0" w:color="auto"/>
                    <w:bottom w:val="none" w:sz="0" w:space="0" w:color="auto"/>
                    <w:right w:val="none" w:sz="0" w:space="0" w:color="auto"/>
                  </w:divBdr>
                  <w:divsChild>
                    <w:div w:id="1052193274">
                      <w:marLeft w:val="0"/>
                      <w:marRight w:val="0"/>
                      <w:marTop w:val="0"/>
                      <w:marBottom w:val="0"/>
                      <w:divBdr>
                        <w:top w:val="none" w:sz="0" w:space="0" w:color="auto"/>
                        <w:left w:val="none" w:sz="0" w:space="0" w:color="auto"/>
                        <w:bottom w:val="none" w:sz="0" w:space="0" w:color="auto"/>
                        <w:right w:val="none" w:sz="0" w:space="0" w:color="auto"/>
                      </w:divBdr>
                    </w:div>
                  </w:divsChild>
                </w:div>
                <w:div w:id="42485558">
                  <w:marLeft w:val="0"/>
                  <w:marRight w:val="0"/>
                  <w:marTop w:val="0"/>
                  <w:marBottom w:val="0"/>
                  <w:divBdr>
                    <w:top w:val="none" w:sz="0" w:space="0" w:color="auto"/>
                    <w:left w:val="none" w:sz="0" w:space="0" w:color="auto"/>
                    <w:bottom w:val="none" w:sz="0" w:space="0" w:color="auto"/>
                    <w:right w:val="none" w:sz="0" w:space="0" w:color="auto"/>
                  </w:divBdr>
                  <w:divsChild>
                    <w:div w:id="1931045055">
                      <w:marLeft w:val="0"/>
                      <w:marRight w:val="0"/>
                      <w:marTop w:val="0"/>
                      <w:marBottom w:val="0"/>
                      <w:divBdr>
                        <w:top w:val="none" w:sz="0" w:space="0" w:color="auto"/>
                        <w:left w:val="none" w:sz="0" w:space="0" w:color="auto"/>
                        <w:bottom w:val="none" w:sz="0" w:space="0" w:color="auto"/>
                        <w:right w:val="none" w:sz="0" w:space="0" w:color="auto"/>
                      </w:divBdr>
                    </w:div>
                  </w:divsChild>
                </w:div>
                <w:div w:id="1479031543">
                  <w:marLeft w:val="0"/>
                  <w:marRight w:val="0"/>
                  <w:marTop w:val="0"/>
                  <w:marBottom w:val="0"/>
                  <w:divBdr>
                    <w:top w:val="none" w:sz="0" w:space="0" w:color="auto"/>
                    <w:left w:val="none" w:sz="0" w:space="0" w:color="auto"/>
                    <w:bottom w:val="none" w:sz="0" w:space="0" w:color="auto"/>
                    <w:right w:val="none" w:sz="0" w:space="0" w:color="auto"/>
                  </w:divBdr>
                  <w:divsChild>
                    <w:div w:id="240915726">
                      <w:marLeft w:val="0"/>
                      <w:marRight w:val="0"/>
                      <w:marTop w:val="0"/>
                      <w:marBottom w:val="0"/>
                      <w:divBdr>
                        <w:top w:val="none" w:sz="0" w:space="0" w:color="auto"/>
                        <w:left w:val="none" w:sz="0" w:space="0" w:color="auto"/>
                        <w:bottom w:val="none" w:sz="0" w:space="0" w:color="auto"/>
                        <w:right w:val="none" w:sz="0" w:space="0" w:color="auto"/>
                      </w:divBdr>
                    </w:div>
                  </w:divsChild>
                </w:div>
                <w:div w:id="2140805097">
                  <w:marLeft w:val="0"/>
                  <w:marRight w:val="0"/>
                  <w:marTop w:val="0"/>
                  <w:marBottom w:val="0"/>
                  <w:divBdr>
                    <w:top w:val="none" w:sz="0" w:space="0" w:color="auto"/>
                    <w:left w:val="none" w:sz="0" w:space="0" w:color="auto"/>
                    <w:bottom w:val="none" w:sz="0" w:space="0" w:color="auto"/>
                    <w:right w:val="none" w:sz="0" w:space="0" w:color="auto"/>
                  </w:divBdr>
                  <w:divsChild>
                    <w:div w:id="935286333">
                      <w:marLeft w:val="0"/>
                      <w:marRight w:val="0"/>
                      <w:marTop w:val="0"/>
                      <w:marBottom w:val="0"/>
                      <w:divBdr>
                        <w:top w:val="none" w:sz="0" w:space="0" w:color="auto"/>
                        <w:left w:val="none" w:sz="0" w:space="0" w:color="auto"/>
                        <w:bottom w:val="none" w:sz="0" w:space="0" w:color="auto"/>
                        <w:right w:val="none" w:sz="0" w:space="0" w:color="auto"/>
                      </w:divBdr>
                    </w:div>
                  </w:divsChild>
                </w:div>
                <w:div w:id="999189640">
                  <w:marLeft w:val="0"/>
                  <w:marRight w:val="0"/>
                  <w:marTop w:val="0"/>
                  <w:marBottom w:val="0"/>
                  <w:divBdr>
                    <w:top w:val="none" w:sz="0" w:space="0" w:color="auto"/>
                    <w:left w:val="none" w:sz="0" w:space="0" w:color="auto"/>
                    <w:bottom w:val="none" w:sz="0" w:space="0" w:color="auto"/>
                    <w:right w:val="none" w:sz="0" w:space="0" w:color="auto"/>
                  </w:divBdr>
                  <w:divsChild>
                    <w:div w:id="1161003005">
                      <w:marLeft w:val="0"/>
                      <w:marRight w:val="0"/>
                      <w:marTop w:val="0"/>
                      <w:marBottom w:val="0"/>
                      <w:divBdr>
                        <w:top w:val="none" w:sz="0" w:space="0" w:color="auto"/>
                        <w:left w:val="none" w:sz="0" w:space="0" w:color="auto"/>
                        <w:bottom w:val="none" w:sz="0" w:space="0" w:color="auto"/>
                        <w:right w:val="none" w:sz="0" w:space="0" w:color="auto"/>
                      </w:divBdr>
                    </w:div>
                  </w:divsChild>
                </w:div>
                <w:div w:id="1181627369">
                  <w:marLeft w:val="0"/>
                  <w:marRight w:val="0"/>
                  <w:marTop w:val="0"/>
                  <w:marBottom w:val="0"/>
                  <w:divBdr>
                    <w:top w:val="none" w:sz="0" w:space="0" w:color="auto"/>
                    <w:left w:val="none" w:sz="0" w:space="0" w:color="auto"/>
                    <w:bottom w:val="none" w:sz="0" w:space="0" w:color="auto"/>
                    <w:right w:val="none" w:sz="0" w:space="0" w:color="auto"/>
                  </w:divBdr>
                  <w:divsChild>
                    <w:div w:id="1147085451">
                      <w:marLeft w:val="0"/>
                      <w:marRight w:val="0"/>
                      <w:marTop w:val="0"/>
                      <w:marBottom w:val="0"/>
                      <w:divBdr>
                        <w:top w:val="none" w:sz="0" w:space="0" w:color="auto"/>
                        <w:left w:val="none" w:sz="0" w:space="0" w:color="auto"/>
                        <w:bottom w:val="none" w:sz="0" w:space="0" w:color="auto"/>
                        <w:right w:val="none" w:sz="0" w:space="0" w:color="auto"/>
                      </w:divBdr>
                    </w:div>
                  </w:divsChild>
                </w:div>
                <w:div w:id="460654750">
                  <w:marLeft w:val="0"/>
                  <w:marRight w:val="0"/>
                  <w:marTop w:val="0"/>
                  <w:marBottom w:val="0"/>
                  <w:divBdr>
                    <w:top w:val="none" w:sz="0" w:space="0" w:color="auto"/>
                    <w:left w:val="none" w:sz="0" w:space="0" w:color="auto"/>
                    <w:bottom w:val="none" w:sz="0" w:space="0" w:color="auto"/>
                    <w:right w:val="none" w:sz="0" w:space="0" w:color="auto"/>
                  </w:divBdr>
                  <w:divsChild>
                    <w:div w:id="195046304">
                      <w:marLeft w:val="0"/>
                      <w:marRight w:val="0"/>
                      <w:marTop w:val="0"/>
                      <w:marBottom w:val="0"/>
                      <w:divBdr>
                        <w:top w:val="none" w:sz="0" w:space="0" w:color="auto"/>
                        <w:left w:val="none" w:sz="0" w:space="0" w:color="auto"/>
                        <w:bottom w:val="none" w:sz="0" w:space="0" w:color="auto"/>
                        <w:right w:val="none" w:sz="0" w:space="0" w:color="auto"/>
                      </w:divBdr>
                    </w:div>
                  </w:divsChild>
                </w:div>
                <w:div w:id="1056903356">
                  <w:marLeft w:val="0"/>
                  <w:marRight w:val="0"/>
                  <w:marTop w:val="0"/>
                  <w:marBottom w:val="0"/>
                  <w:divBdr>
                    <w:top w:val="none" w:sz="0" w:space="0" w:color="auto"/>
                    <w:left w:val="none" w:sz="0" w:space="0" w:color="auto"/>
                    <w:bottom w:val="none" w:sz="0" w:space="0" w:color="auto"/>
                    <w:right w:val="none" w:sz="0" w:space="0" w:color="auto"/>
                  </w:divBdr>
                  <w:divsChild>
                    <w:div w:id="390428241">
                      <w:marLeft w:val="0"/>
                      <w:marRight w:val="0"/>
                      <w:marTop w:val="0"/>
                      <w:marBottom w:val="0"/>
                      <w:divBdr>
                        <w:top w:val="none" w:sz="0" w:space="0" w:color="auto"/>
                        <w:left w:val="none" w:sz="0" w:space="0" w:color="auto"/>
                        <w:bottom w:val="none" w:sz="0" w:space="0" w:color="auto"/>
                        <w:right w:val="none" w:sz="0" w:space="0" w:color="auto"/>
                      </w:divBdr>
                    </w:div>
                  </w:divsChild>
                </w:div>
                <w:div w:id="1490944612">
                  <w:marLeft w:val="0"/>
                  <w:marRight w:val="0"/>
                  <w:marTop w:val="0"/>
                  <w:marBottom w:val="0"/>
                  <w:divBdr>
                    <w:top w:val="none" w:sz="0" w:space="0" w:color="auto"/>
                    <w:left w:val="none" w:sz="0" w:space="0" w:color="auto"/>
                    <w:bottom w:val="none" w:sz="0" w:space="0" w:color="auto"/>
                    <w:right w:val="none" w:sz="0" w:space="0" w:color="auto"/>
                  </w:divBdr>
                  <w:divsChild>
                    <w:div w:id="102893034">
                      <w:marLeft w:val="0"/>
                      <w:marRight w:val="0"/>
                      <w:marTop w:val="0"/>
                      <w:marBottom w:val="0"/>
                      <w:divBdr>
                        <w:top w:val="none" w:sz="0" w:space="0" w:color="auto"/>
                        <w:left w:val="none" w:sz="0" w:space="0" w:color="auto"/>
                        <w:bottom w:val="none" w:sz="0" w:space="0" w:color="auto"/>
                        <w:right w:val="none" w:sz="0" w:space="0" w:color="auto"/>
                      </w:divBdr>
                    </w:div>
                  </w:divsChild>
                </w:div>
                <w:div w:id="512307152">
                  <w:marLeft w:val="0"/>
                  <w:marRight w:val="0"/>
                  <w:marTop w:val="0"/>
                  <w:marBottom w:val="0"/>
                  <w:divBdr>
                    <w:top w:val="none" w:sz="0" w:space="0" w:color="auto"/>
                    <w:left w:val="none" w:sz="0" w:space="0" w:color="auto"/>
                    <w:bottom w:val="none" w:sz="0" w:space="0" w:color="auto"/>
                    <w:right w:val="none" w:sz="0" w:space="0" w:color="auto"/>
                  </w:divBdr>
                  <w:divsChild>
                    <w:div w:id="988050321">
                      <w:marLeft w:val="0"/>
                      <w:marRight w:val="0"/>
                      <w:marTop w:val="0"/>
                      <w:marBottom w:val="0"/>
                      <w:divBdr>
                        <w:top w:val="none" w:sz="0" w:space="0" w:color="auto"/>
                        <w:left w:val="none" w:sz="0" w:space="0" w:color="auto"/>
                        <w:bottom w:val="none" w:sz="0" w:space="0" w:color="auto"/>
                        <w:right w:val="none" w:sz="0" w:space="0" w:color="auto"/>
                      </w:divBdr>
                    </w:div>
                  </w:divsChild>
                </w:div>
                <w:div w:id="259526520">
                  <w:marLeft w:val="0"/>
                  <w:marRight w:val="0"/>
                  <w:marTop w:val="0"/>
                  <w:marBottom w:val="0"/>
                  <w:divBdr>
                    <w:top w:val="none" w:sz="0" w:space="0" w:color="auto"/>
                    <w:left w:val="none" w:sz="0" w:space="0" w:color="auto"/>
                    <w:bottom w:val="none" w:sz="0" w:space="0" w:color="auto"/>
                    <w:right w:val="none" w:sz="0" w:space="0" w:color="auto"/>
                  </w:divBdr>
                  <w:divsChild>
                    <w:div w:id="1646932946">
                      <w:marLeft w:val="0"/>
                      <w:marRight w:val="0"/>
                      <w:marTop w:val="0"/>
                      <w:marBottom w:val="0"/>
                      <w:divBdr>
                        <w:top w:val="none" w:sz="0" w:space="0" w:color="auto"/>
                        <w:left w:val="none" w:sz="0" w:space="0" w:color="auto"/>
                        <w:bottom w:val="none" w:sz="0" w:space="0" w:color="auto"/>
                        <w:right w:val="none" w:sz="0" w:space="0" w:color="auto"/>
                      </w:divBdr>
                    </w:div>
                  </w:divsChild>
                </w:div>
                <w:div w:id="2023124879">
                  <w:marLeft w:val="0"/>
                  <w:marRight w:val="0"/>
                  <w:marTop w:val="0"/>
                  <w:marBottom w:val="0"/>
                  <w:divBdr>
                    <w:top w:val="none" w:sz="0" w:space="0" w:color="auto"/>
                    <w:left w:val="none" w:sz="0" w:space="0" w:color="auto"/>
                    <w:bottom w:val="none" w:sz="0" w:space="0" w:color="auto"/>
                    <w:right w:val="none" w:sz="0" w:space="0" w:color="auto"/>
                  </w:divBdr>
                  <w:divsChild>
                    <w:div w:id="1775663976">
                      <w:marLeft w:val="0"/>
                      <w:marRight w:val="0"/>
                      <w:marTop w:val="0"/>
                      <w:marBottom w:val="0"/>
                      <w:divBdr>
                        <w:top w:val="none" w:sz="0" w:space="0" w:color="auto"/>
                        <w:left w:val="none" w:sz="0" w:space="0" w:color="auto"/>
                        <w:bottom w:val="none" w:sz="0" w:space="0" w:color="auto"/>
                        <w:right w:val="none" w:sz="0" w:space="0" w:color="auto"/>
                      </w:divBdr>
                    </w:div>
                  </w:divsChild>
                </w:div>
                <w:div w:id="822894259">
                  <w:marLeft w:val="0"/>
                  <w:marRight w:val="0"/>
                  <w:marTop w:val="0"/>
                  <w:marBottom w:val="0"/>
                  <w:divBdr>
                    <w:top w:val="none" w:sz="0" w:space="0" w:color="auto"/>
                    <w:left w:val="none" w:sz="0" w:space="0" w:color="auto"/>
                    <w:bottom w:val="none" w:sz="0" w:space="0" w:color="auto"/>
                    <w:right w:val="none" w:sz="0" w:space="0" w:color="auto"/>
                  </w:divBdr>
                  <w:divsChild>
                    <w:div w:id="1469711144">
                      <w:marLeft w:val="0"/>
                      <w:marRight w:val="0"/>
                      <w:marTop w:val="0"/>
                      <w:marBottom w:val="0"/>
                      <w:divBdr>
                        <w:top w:val="none" w:sz="0" w:space="0" w:color="auto"/>
                        <w:left w:val="none" w:sz="0" w:space="0" w:color="auto"/>
                        <w:bottom w:val="none" w:sz="0" w:space="0" w:color="auto"/>
                        <w:right w:val="none" w:sz="0" w:space="0" w:color="auto"/>
                      </w:divBdr>
                    </w:div>
                  </w:divsChild>
                </w:div>
                <w:div w:id="1616523437">
                  <w:marLeft w:val="0"/>
                  <w:marRight w:val="0"/>
                  <w:marTop w:val="0"/>
                  <w:marBottom w:val="0"/>
                  <w:divBdr>
                    <w:top w:val="none" w:sz="0" w:space="0" w:color="auto"/>
                    <w:left w:val="none" w:sz="0" w:space="0" w:color="auto"/>
                    <w:bottom w:val="none" w:sz="0" w:space="0" w:color="auto"/>
                    <w:right w:val="none" w:sz="0" w:space="0" w:color="auto"/>
                  </w:divBdr>
                  <w:divsChild>
                    <w:div w:id="299387421">
                      <w:marLeft w:val="0"/>
                      <w:marRight w:val="0"/>
                      <w:marTop w:val="0"/>
                      <w:marBottom w:val="0"/>
                      <w:divBdr>
                        <w:top w:val="none" w:sz="0" w:space="0" w:color="auto"/>
                        <w:left w:val="none" w:sz="0" w:space="0" w:color="auto"/>
                        <w:bottom w:val="none" w:sz="0" w:space="0" w:color="auto"/>
                        <w:right w:val="none" w:sz="0" w:space="0" w:color="auto"/>
                      </w:divBdr>
                    </w:div>
                  </w:divsChild>
                </w:div>
                <w:div w:id="474571140">
                  <w:marLeft w:val="0"/>
                  <w:marRight w:val="0"/>
                  <w:marTop w:val="0"/>
                  <w:marBottom w:val="0"/>
                  <w:divBdr>
                    <w:top w:val="none" w:sz="0" w:space="0" w:color="auto"/>
                    <w:left w:val="none" w:sz="0" w:space="0" w:color="auto"/>
                    <w:bottom w:val="none" w:sz="0" w:space="0" w:color="auto"/>
                    <w:right w:val="none" w:sz="0" w:space="0" w:color="auto"/>
                  </w:divBdr>
                  <w:divsChild>
                    <w:div w:id="1984772321">
                      <w:marLeft w:val="0"/>
                      <w:marRight w:val="0"/>
                      <w:marTop w:val="0"/>
                      <w:marBottom w:val="0"/>
                      <w:divBdr>
                        <w:top w:val="none" w:sz="0" w:space="0" w:color="auto"/>
                        <w:left w:val="none" w:sz="0" w:space="0" w:color="auto"/>
                        <w:bottom w:val="none" w:sz="0" w:space="0" w:color="auto"/>
                        <w:right w:val="none" w:sz="0" w:space="0" w:color="auto"/>
                      </w:divBdr>
                    </w:div>
                  </w:divsChild>
                </w:div>
                <w:div w:id="234976446">
                  <w:marLeft w:val="0"/>
                  <w:marRight w:val="0"/>
                  <w:marTop w:val="0"/>
                  <w:marBottom w:val="0"/>
                  <w:divBdr>
                    <w:top w:val="none" w:sz="0" w:space="0" w:color="auto"/>
                    <w:left w:val="none" w:sz="0" w:space="0" w:color="auto"/>
                    <w:bottom w:val="none" w:sz="0" w:space="0" w:color="auto"/>
                    <w:right w:val="none" w:sz="0" w:space="0" w:color="auto"/>
                  </w:divBdr>
                  <w:divsChild>
                    <w:div w:id="759760690">
                      <w:marLeft w:val="0"/>
                      <w:marRight w:val="0"/>
                      <w:marTop w:val="0"/>
                      <w:marBottom w:val="0"/>
                      <w:divBdr>
                        <w:top w:val="none" w:sz="0" w:space="0" w:color="auto"/>
                        <w:left w:val="none" w:sz="0" w:space="0" w:color="auto"/>
                        <w:bottom w:val="none" w:sz="0" w:space="0" w:color="auto"/>
                        <w:right w:val="none" w:sz="0" w:space="0" w:color="auto"/>
                      </w:divBdr>
                    </w:div>
                  </w:divsChild>
                </w:div>
                <w:div w:id="1899511287">
                  <w:marLeft w:val="0"/>
                  <w:marRight w:val="0"/>
                  <w:marTop w:val="0"/>
                  <w:marBottom w:val="0"/>
                  <w:divBdr>
                    <w:top w:val="none" w:sz="0" w:space="0" w:color="auto"/>
                    <w:left w:val="none" w:sz="0" w:space="0" w:color="auto"/>
                    <w:bottom w:val="none" w:sz="0" w:space="0" w:color="auto"/>
                    <w:right w:val="none" w:sz="0" w:space="0" w:color="auto"/>
                  </w:divBdr>
                  <w:divsChild>
                    <w:div w:id="1457261972">
                      <w:marLeft w:val="0"/>
                      <w:marRight w:val="0"/>
                      <w:marTop w:val="0"/>
                      <w:marBottom w:val="0"/>
                      <w:divBdr>
                        <w:top w:val="none" w:sz="0" w:space="0" w:color="auto"/>
                        <w:left w:val="none" w:sz="0" w:space="0" w:color="auto"/>
                        <w:bottom w:val="none" w:sz="0" w:space="0" w:color="auto"/>
                        <w:right w:val="none" w:sz="0" w:space="0" w:color="auto"/>
                      </w:divBdr>
                    </w:div>
                  </w:divsChild>
                </w:div>
                <w:div w:id="1865751902">
                  <w:marLeft w:val="0"/>
                  <w:marRight w:val="0"/>
                  <w:marTop w:val="0"/>
                  <w:marBottom w:val="0"/>
                  <w:divBdr>
                    <w:top w:val="none" w:sz="0" w:space="0" w:color="auto"/>
                    <w:left w:val="none" w:sz="0" w:space="0" w:color="auto"/>
                    <w:bottom w:val="none" w:sz="0" w:space="0" w:color="auto"/>
                    <w:right w:val="none" w:sz="0" w:space="0" w:color="auto"/>
                  </w:divBdr>
                  <w:divsChild>
                    <w:div w:id="890075140">
                      <w:marLeft w:val="0"/>
                      <w:marRight w:val="0"/>
                      <w:marTop w:val="0"/>
                      <w:marBottom w:val="0"/>
                      <w:divBdr>
                        <w:top w:val="none" w:sz="0" w:space="0" w:color="auto"/>
                        <w:left w:val="none" w:sz="0" w:space="0" w:color="auto"/>
                        <w:bottom w:val="none" w:sz="0" w:space="0" w:color="auto"/>
                        <w:right w:val="none" w:sz="0" w:space="0" w:color="auto"/>
                      </w:divBdr>
                    </w:div>
                  </w:divsChild>
                </w:div>
                <w:div w:id="261960993">
                  <w:marLeft w:val="0"/>
                  <w:marRight w:val="0"/>
                  <w:marTop w:val="0"/>
                  <w:marBottom w:val="0"/>
                  <w:divBdr>
                    <w:top w:val="none" w:sz="0" w:space="0" w:color="auto"/>
                    <w:left w:val="none" w:sz="0" w:space="0" w:color="auto"/>
                    <w:bottom w:val="none" w:sz="0" w:space="0" w:color="auto"/>
                    <w:right w:val="none" w:sz="0" w:space="0" w:color="auto"/>
                  </w:divBdr>
                  <w:divsChild>
                    <w:div w:id="866060989">
                      <w:marLeft w:val="0"/>
                      <w:marRight w:val="0"/>
                      <w:marTop w:val="0"/>
                      <w:marBottom w:val="0"/>
                      <w:divBdr>
                        <w:top w:val="none" w:sz="0" w:space="0" w:color="auto"/>
                        <w:left w:val="none" w:sz="0" w:space="0" w:color="auto"/>
                        <w:bottom w:val="none" w:sz="0" w:space="0" w:color="auto"/>
                        <w:right w:val="none" w:sz="0" w:space="0" w:color="auto"/>
                      </w:divBdr>
                    </w:div>
                  </w:divsChild>
                </w:div>
                <w:div w:id="1957327734">
                  <w:marLeft w:val="0"/>
                  <w:marRight w:val="0"/>
                  <w:marTop w:val="0"/>
                  <w:marBottom w:val="0"/>
                  <w:divBdr>
                    <w:top w:val="none" w:sz="0" w:space="0" w:color="auto"/>
                    <w:left w:val="none" w:sz="0" w:space="0" w:color="auto"/>
                    <w:bottom w:val="none" w:sz="0" w:space="0" w:color="auto"/>
                    <w:right w:val="none" w:sz="0" w:space="0" w:color="auto"/>
                  </w:divBdr>
                  <w:divsChild>
                    <w:div w:id="1194147717">
                      <w:marLeft w:val="0"/>
                      <w:marRight w:val="0"/>
                      <w:marTop w:val="0"/>
                      <w:marBottom w:val="0"/>
                      <w:divBdr>
                        <w:top w:val="none" w:sz="0" w:space="0" w:color="auto"/>
                        <w:left w:val="none" w:sz="0" w:space="0" w:color="auto"/>
                        <w:bottom w:val="none" w:sz="0" w:space="0" w:color="auto"/>
                        <w:right w:val="none" w:sz="0" w:space="0" w:color="auto"/>
                      </w:divBdr>
                    </w:div>
                  </w:divsChild>
                </w:div>
                <w:div w:id="828254128">
                  <w:marLeft w:val="0"/>
                  <w:marRight w:val="0"/>
                  <w:marTop w:val="0"/>
                  <w:marBottom w:val="0"/>
                  <w:divBdr>
                    <w:top w:val="none" w:sz="0" w:space="0" w:color="auto"/>
                    <w:left w:val="none" w:sz="0" w:space="0" w:color="auto"/>
                    <w:bottom w:val="none" w:sz="0" w:space="0" w:color="auto"/>
                    <w:right w:val="none" w:sz="0" w:space="0" w:color="auto"/>
                  </w:divBdr>
                  <w:divsChild>
                    <w:div w:id="258101341">
                      <w:marLeft w:val="0"/>
                      <w:marRight w:val="0"/>
                      <w:marTop w:val="0"/>
                      <w:marBottom w:val="0"/>
                      <w:divBdr>
                        <w:top w:val="none" w:sz="0" w:space="0" w:color="auto"/>
                        <w:left w:val="none" w:sz="0" w:space="0" w:color="auto"/>
                        <w:bottom w:val="none" w:sz="0" w:space="0" w:color="auto"/>
                        <w:right w:val="none" w:sz="0" w:space="0" w:color="auto"/>
                      </w:divBdr>
                    </w:div>
                  </w:divsChild>
                </w:div>
                <w:div w:id="201210652">
                  <w:marLeft w:val="0"/>
                  <w:marRight w:val="0"/>
                  <w:marTop w:val="0"/>
                  <w:marBottom w:val="0"/>
                  <w:divBdr>
                    <w:top w:val="none" w:sz="0" w:space="0" w:color="auto"/>
                    <w:left w:val="none" w:sz="0" w:space="0" w:color="auto"/>
                    <w:bottom w:val="none" w:sz="0" w:space="0" w:color="auto"/>
                    <w:right w:val="none" w:sz="0" w:space="0" w:color="auto"/>
                  </w:divBdr>
                  <w:divsChild>
                    <w:div w:id="528107352">
                      <w:marLeft w:val="0"/>
                      <w:marRight w:val="0"/>
                      <w:marTop w:val="0"/>
                      <w:marBottom w:val="0"/>
                      <w:divBdr>
                        <w:top w:val="none" w:sz="0" w:space="0" w:color="auto"/>
                        <w:left w:val="none" w:sz="0" w:space="0" w:color="auto"/>
                        <w:bottom w:val="none" w:sz="0" w:space="0" w:color="auto"/>
                        <w:right w:val="none" w:sz="0" w:space="0" w:color="auto"/>
                      </w:divBdr>
                    </w:div>
                  </w:divsChild>
                </w:div>
                <w:div w:id="2001885243">
                  <w:marLeft w:val="0"/>
                  <w:marRight w:val="0"/>
                  <w:marTop w:val="0"/>
                  <w:marBottom w:val="0"/>
                  <w:divBdr>
                    <w:top w:val="none" w:sz="0" w:space="0" w:color="auto"/>
                    <w:left w:val="none" w:sz="0" w:space="0" w:color="auto"/>
                    <w:bottom w:val="none" w:sz="0" w:space="0" w:color="auto"/>
                    <w:right w:val="none" w:sz="0" w:space="0" w:color="auto"/>
                  </w:divBdr>
                  <w:divsChild>
                    <w:div w:id="761071486">
                      <w:marLeft w:val="0"/>
                      <w:marRight w:val="0"/>
                      <w:marTop w:val="0"/>
                      <w:marBottom w:val="0"/>
                      <w:divBdr>
                        <w:top w:val="none" w:sz="0" w:space="0" w:color="auto"/>
                        <w:left w:val="none" w:sz="0" w:space="0" w:color="auto"/>
                        <w:bottom w:val="none" w:sz="0" w:space="0" w:color="auto"/>
                        <w:right w:val="none" w:sz="0" w:space="0" w:color="auto"/>
                      </w:divBdr>
                    </w:div>
                  </w:divsChild>
                </w:div>
                <w:div w:id="1963883233">
                  <w:marLeft w:val="0"/>
                  <w:marRight w:val="0"/>
                  <w:marTop w:val="0"/>
                  <w:marBottom w:val="0"/>
                  <w:divBdr>
                    <w:top w:val="none" w:sz="0" w:space="0" w:color="auto"/>
                    <w:left w:val="none" w:sz="0" w:space="0" w:color="auto"/>
                    <w:bottom w:val="none" w:sz="0" w:space="0" w:color="auto"/>
                    <w:right w:val="none" w:sz="0" w:space="0" w:color="auto"/>
                  </w:divBdr>
                  <w:divsChild>
                    <w:div w:id="1806459086">
                      <w:marLeft w:val="0"/>
                      <w:marRight w:val="0"/>
                      <w:marTop w:val="0"/>
                      <w:marBottom w:val="0"/>
                      <w:divBdr>
                        <w:top w:val="none" w:sz="0" w:space="0" w:color="auto"/>
                        <w:left w:val="none" w:sz="0" w:space="0" w:color="auto"/>
                        <w:bottom w:val="none" w:sz="0" w:space="0" w:color="auto"/>
                        <w:right w:val="none" w:sz="0" w:space="0" w:color="auto"/>
                      </w:divBdr>
                    </w:div>
                  </w:divsChild>
                </w:div>
                <w:div w:id="1510675875">
                  <w:marLeft w:val="0"/>
                  <w:marRight w:val="0"/>
                  <w:marTop w:val="0"/>
                  <w:marBottom w:val="0"/>
                  <w:divBdr>
                    <w:top w:val="none" w:sz="0" w:space="0" w:color="auto"/>
                    <w:left w:val="none" w:sz="0" w:space="0" w:color="auto"/>
                    <w:bottom w:val="none" w:sz="0" w:space="0" w:color="auto"/>
                    <w:right w:val="none" w:sz="0" w:space="0" w:color="auto"/>
                  </w:divBdr>
                  <w:divsChild>
                    <w:div w:id="731542732">
                      <w:marLeft w:val="0"/>
                      <w:marRight w:val="0"/>
                      <w:marTop w:val="0"/>
                      <w:marBottom w:val="0"/>
                      <w:divBdr>
                        <w:top w:val="none" w:sz="0" w:space="0" w:color="auto"/>
                        <w:left w:val="none" w:sz="0" w:space="0" w:color="auto"/>
                        <w:bottom w:val="none" w:sz="0" w:space="0" w:color="auto"/>
                        <w:right w:val="none" w:sz="0" w:space="0" w:color="auto"/>
                      </w:divBdr>
                    </w:div>
                  </w:divsChild>
                </w:div>
                <w:div w:id="405148265">
                  <w:marLeft w:val="0"/>
                  <w:marRight w:val="0"/>
                  <w:marTop w:val="0"/>
                  <w:marBottom w:val="0"/>
                  <w:divBdr>
                    <w:top w:val="none" w:sz="0" w:space="0" w:color="auto"/>
                    <w:left w:val="none" w:sz="0" w:space="0" w:color="auto"/>
                    <w:bottom w:val="none" w:sz="0" w:space="0" w:color="auto"/>
                    <w:right w:val="none" w:sz="0" w:space="0" w:color="auto"/>
                  </w:divBdr>
                  <w:divsChild>
                    <w:div w:id="543564720">
                      <w:marLeft w:val="0"/>
                      <w:marRight w:val="0"/>
                      <w:marTop w:val="0"/>
                      <w:marBottom w:val="0"/>
                      <w:divBdr>
                        <w:top w:val="none" w:sz="0" w:space="0" w:color="auto"/>
                        <w:left w:val="none" w:sz="0" w:space="0" w:color="auto"/>
                        <w:bottom w:val="none" w:sz="0" w:space="0" w:color="auto"/>
                        <w:right w:val="none" w:sz="0" w:space="0" w:color="auto"/>
                      </w:divBdr>
                    </w:div>
                  </w:divsChild>
                </w:div>
                <w:div w:id="44842232">
                  <w:marLeft w:val="0"/>
                  <w:marRight w:val="0"/>
                  <w:marTop w:val="0"/>
                  <w:marBottom w:val="0"/>
                  <w:divBdr>
                    <w:top w:val="none" w:sz="0" w:space="0" w:color="auto"/>
                    <w:left w:val="none" w:sz="0" w:space="0" w:color="auto"/>
                    <w:bottom w:val="none" w:sz="0" w:space="0" w:color="auto"/>
                    <w:right w:val="none" w:sz="0" w:space="0" w:color="auto"/>
                  </w:divBdr>
                  <w:divsChild>
                    <w:div w:id="1203985017">
                      <w:marLeft w:val="0"/>
                      <w:marRight w:val="0"/>
                      <w:marTop w:val="0"/>
                      <w:marBottom w:val="0"/>
                      <w:divBdr>
                        <w:top w:val="none" w:sz="0" w:space="0" w:color="auto"/>
                        <w:left w:val="none" w:sz="0" w:space="0" w:color="auto"/>
                        <w:bottom w:val="none" w:sz="0" w:space="0" w:color="auto"/>
                        <w:right w:val="none" w:sz="0" w:space="0" w:color="auto"/>
                      </w:divBdr>
                    </w:div>
                  </w:divsChild>
                </w:div>
                <w:div w:id="2113817615">
                  <w:marLeft w:val="0"/>
                  <w:marRight w:val="0"/>
                  <w:marTop w:val="0"/>
                  <w:marBottom w:val="0"/>
                  <w:divBdr>
                    <w:top w:val="none" w:sz="0" w:space="0" w:color="auto"/>
                    <w:left w:val="none" w:sz="0" w:space="0" w:color="auto"/>
                    <w:bottom w:val="none" w:sz="0" w:space="0" w:color="auto"/>
                    <w:right w:val="none" w:sz="0" w:space="0" w:color="auto"/>
                  </w:divBdr>
                  <w:divsChild>
                    <w:div w:id="173884614">
                      <w:marLeft w:val="0"/>
                      <w:marRight w:val="0"/>
                      <w:marTop w:val="0"/>
                      <w:marBottom w:val="0"/>
                      <w:divBdr>
                        <w:top w:val="none" w:sz="0" w:space="0" w:color="auto"/>
                        <w:left w:val="none" w:sz="0" w:space="0" w:color="auto"/>
                        <w:bottom w:val="none" w:sz="0" w:space="0" w:color="auto"/>
                        <w:right w:val="none" w:sz="0" w:space="0" w:color="auto"/>
                      </w:divBdr>
                    </w:div>
                  </w:divsChild>
                </w:div>
                <w:div w:id="1432241275">
                  <w:marLeft w:val="0"/>
                  <w:marRight w:val="0"/>
                  <w:marTop w:val="0"/>
                  <w:marBottom w:val="0"/>
                  <w:divBdr>
                    <w:top w:val="none" w:sz="0" w:space="0" w:color="auto"/>
                    <w:left w:val="none" w:sz="0" w:space="0" w:color="auto"/>
                    <w:bottom w:val="none" w:sz="0" w:space="0" w:color="auto"/>
                    <w:right w:val="none" w:sz="0" w:space="0" w:color="auto"/>
                  </w:divBdr>
                  <w:divsChild>
                    <w:div w:id="74203786">
                      <w:marLeft w:val="0"/>
                      <w:marRight w:val="0"/>
                      <w:marTop w:val="0"/>
                      <w:marBottom w:val="0"/>
                      <w:divBdr>
                        <w:top w:val="none" w:sz="0" w:space="0" w:color="auto"/>
                        <w:left w:val="none" w:sz="0" w:space="0" w:color="auto"/>
                        <w:bottom w:val="none" w:sz="0" w:space="0" w:color="auto"/>
                        <w:right w:val="none" w:sz="0" w:space="0" w:color="auto"/>
                      </w:divBdr>
                    </w:div>
                  </w:divsChild>
                </w:div>
                <w:div w:id="679157598">
                  <w:marLeft w:val="0"/>
                  <w:marRight w:val="0"/>
                  <w:marTop w:val="0"/>
                  <w:marBottom w:val="0"/>
                  <w:divBdr>
                    <w:top w:val="none" w:sz="0" w:space="0" w:color="auto"/>
                    <w:left w:val="none" w:sz="0" w:space="0" w:color="auto"/>
                    <w:bottom w:val="none" w:sz="0" w:space="0" w:color="auto"/>
                    <w:right w:val="none" w:sz="0" w:space="0" w:color="auto"/>
                  </w:divBdr>
                  <w:divsChild>
                    <w:div w:id="1095175770">
                      <w:marLeft w:val="0"/>
                      <w:marRight w:val="0"/>
                      <w:marTop w:val="0"/>
                      <w:marBottom w:val="0"/>
                      <w:divBdr>
                        <w:top w:val="none" w:sz="0" w:space="0" w:color="auto"/>
                        <w:left w:val="none" w:sz="0" w:space="0" w:color="auto"/>
                        <w:bottom w:val="none" w:sz="0" w:space="0" w:color="auto"/>
                        <w:right w:val="none" w:sz="0" w:space="0" w:color="auto"/>
                      </w:divBdr>
                    </w:div>
                  </w:divsChild>
                </w:div>
                <w:div w:id="1122455027">
                  <w:marLeft w:val="0"/>
                  <w:marRight w:val="0"/>
                  <w:marTop w:val="0"/>
                  <w:marBottom w:val="0"/>
                  <w:divBdr>
                    <w:top w:val="none" w:sz="0" w:space="0" w:color="auto"/>
                    <w:left w:val="none" w:sz="0" w:space="0" w:color="auto"/>
                    <w:bottom w:val="none" w:sz="0" w:space="0" w:color="auto"/>
                    <w:right w:val="none" w:sz="0" w:space="0" w:color="auto"/>
                  </w:divBdr>
                  <w:divsChild>
                    <w:div w:id="1557665782">
                      <w:marLeft w:val="0"/>
                      <w:marRight w:val="0"/>
                      <w:marTop w:val="0"/>
                      <w:marBottom w:val="0"/>
                      <w:divBdr>
                        <w:top w:val="none" w:sz="0" w:space="0" w:color="auto"/>
                        <w:left w:val="none" w:sz="0" w:space="0" w:color="auto"/>
                        <w:bottom w:val="none" w:sz="0" w:space="0" w:color="auto"/>
                        <w:right w:val="none" w:sz="0" w:space="0" w:color="auto"/>
                      </w:divBdr>
                    </w:div>
                  </w:divsChild>
                </w:div>
                <w:div w:id="846599852">
                  <w:marLeft w:val="0"/>
                  <w:marRight w:val="0"/>
                  <w:marTop w:val="0"/>
                  <w:marBottom w:val="0"/>
                  <w:divBdr>
                    <w:top w:val="none" w:sz="0" w:space="0" w:color="auto"/>
                    <w:left w:val="none" w:sz="0" w:space="0" w:color="auto"/>
                    <w:bottom w:val="none" w:sz="0" w:space="0" w:color="auto"/>
                    <w:right w:val="none" w:sz="0" w:space="0" w:color="auto"/>
                  </w:divBdr>
                  <w:divsChild>
                    <w:div w:id="73093000">
                      <w:marLeft w:val="0"/>
                      <w:marRight w:val="0"/>
                      <w:marTop w:val="0"/>
                      <w:marBottom w:val="0"/>
                      <w:divBdr>
                        <w:top w:val="none" w:sz="0" w:space="0" w:color="auto"/>
                        <w:left w:val="none" w:sz="0" w:space="0" w:color="auto"/>
                        <w:bottom w:val="none" w:sz="0" w:space="0" w:color="auto"/>
                        <w:right w:val="none" w:sz="0" w:space="0" w:color="auto"/>
                      </w:divBdr>
                    </w:div>
                  </w:divsChild>
                </w:div>
                <w:div w:id="387147454">
                  <w:marLeft w:val="0"/>
                  <w:marRight w:val="0"/>
                  <w:marTop w:val="0"/>
                  <w:marBottom w:val="0"/>
                  <w:divBdr>
                    <w:top w:val="none" w:sz="0" w:space="0" w:color="auto"/>
                    <w:left w:val="none" w:sz="0" w:space="0" w:color="auto"/>
                    <w:bottom w:val="none" w:sz="0" w:space="0" w:color="auto"/>
                    <w:right w:val="none" w:sz="0" w:space="0" w:color="auto"/>
                  </w:divBdr>
                  <w:divsChild>
                    <w:div w:id="1286765784">
                      <w:marLeft w:val="0"/>
                      <w:marRight w:val="0"/>
                      <w:marTop w:val="0"/>
                      <w:marBottom w:val="0"/>
                      <w:divBdr>
                        <w:top w:val="none" w:sz="0" w:space="0" w:color="auto"/>
                        <w:left w:val="none" w:sz="0" w:space="0" w:color="auto"/>
                        <w:bottom w:val="none" w:sz="0" w:space="0" w:color="auto"/>
                        <w:right w:val="none" w:sz="0" w:space="0" w:color="auto"/>
                      </w:divBdr>
                    </w:div>
                  </w:divsChild>
                </w:div>
                <w:div w:id="9188864">
                  <w:marLeft w:val="0"/>
                  <w:marRight w:val="0"/>
                  <w:marTop w:val="0"/>
                  <w:marBottom w:val="0"/>
                  <w:divBdr>
                    <w:top w:val="none" w:sz="0" w:space="0" w:color="auto"/>
                    <w:left w:val="none" w:sz="0" w:space="0" w:color="auto"/>
                    <w:bottom w:val="none" w:sz="0" w:space="0" w:color="auto"/>
                    <w:right w:val="none" w:sz="0" w:space="0" w:color="auto"/>
                  </w:divBdr>
                  <w:divsChild>
                    <w:div w:id="681009405">
                      <w:marLeft w:val="0"/>
                      <w:marRight w:val="0"/>
                      <w:marTop w:val="0"/>
                      <w:marBottom w:val="0"/>
                      <w:divBdr>
                        <w:top w:val="none" w:sz="0" w:space="0" w:color="auto"/>
                        <w:left w:val="none" w:sz="0" w:space="0" w:color="auto"/>
                        <w:bottom w:val="none" w:sz="0" w:space="0" w:color="auto"/>
                        <w:right w:val="none" w:sz="0" w:space="0" w:color="auto"/>
                      </w:divBdr>
                    </w:div>
                  </w:divsChild>
                </w:div>
                <w:div w:id="1148398198">
                  <w:marLeft w:val="0"/>
                  <w:marRight w:val="0"/>
                  <w:marTop w:val="0"/>
                  <w:marBottom w:val="0"/>
                  <w:divBdr>
                    <w:top w:val="none" w:sz="0" w:space="0" w:color="auto"/>
                    <w:left w:val="none" w:sz="0" w:space="0" w:color="auto"/>
                    <w:bottom w:val="none" w:sz="0" w:space="0" w:color="auto"/>
                    <w:right w:val="none" w:sz="0" w:space="0" w:color="auto"/>
                  </w:divBdr>
                  <w:divsChild>
                    <w:div w:id="1159928675">
                      <w:marLeft w:val="0"/>
                      <w:marRight w:val="0"/>
                      <w:marTop w:val="0"/>
                      <w:marBottom w:val="0"/>
                      <w:divBdr>
                        <w:top w:val="none" w:sz="0" w:space="0" w:color="auto"/>
                        <w:left w:val="none" w:sz="0" w:space="0" w:color="auto"/>
                        <w:bottom w:val="none" w:sz="0" w:space="0" w:color="auto"/>
                        <w:right w:val="none" w:sz="0" w:space="0" w:color="auto"/>
                      </w:divBdr>
                    </w:div>
                  </w:divsChild>
                </w:div>
                <w:div w:id="1930311997">
                  <w:marLeft w:val="0"/>
                  <w:marRight w:val="0"/>
                  <w:marTop w:val="0"/>
                  <w:marBottom w:val="0"/>
                  <w:divBdr>
                    <w:top w:val="none" w:sz="0" w:space="0" w:color="auto"/>
                    <w:left w:val="none" w:sz="0" w:space="0" w:color="auto"/>
                    <w:bottom w:val="none" w:sz="0" w:space="0" w:color="auto"/>
                    <w:right w:val="none" w:sz="0" w:space="0" w:color="auto"/>
                  </w:divBdr>
                  <w:divsChild>
                    <w:div w:id="318968873">
                      <w:marLeft w:val="0"/>
                      <w:marRight w:val="0"/>
                      <w:marTop w:val="0"/>
                      <w:marBottom w:val="0"/>
                      <w:divBdr>
                        <w:top w:val="none" w:sz="0" w:space="0" w:color="auto"/>
                        <w:left w:val="none" w:sz="0" w:space="0" w:color="auto"/>
                        <w:bottom w:val="none" w:sz="0" w:space="0" w:color="auto"/>
                        <w:right w:val="none" w:sz="0" w:space="0" w:color="auto"/>
                      </w:divBdr>
                    </w:div>
                  </w:divsChild>
                </w:div>
                <w:div w:id="627127242">
                  <w:marLeft w:val="0"/>
                  <w:marRight w:val="0"/>
                  <w:marTop w:val="0"/>
                  <w:marBottom w:val="0"/>
                  <w:divBdr>
                    <w:top w:val="none" w:sz="0" w:space="0" w:color="auto"/>
                    <w:left w:val="none" w:sz="0" w:space="0" w:color="auto"/>
                    <w:bottom w:val="none" w:sz="0" w:space="0" w:color="auto"/>
                    <w:right w:val="none" w:sz="0" w:space="0" w:color="auto"/>
                  </w:divBdr>
                  <w:divsChild>
                    <w:div w:id="1642424839">
                      <w:marLeft w:val="0"/>
                      <w:marRight w:val="0"/>
                      <w:marTop w:val="0"/>
                      <w:marBottom w:val="0"/>
                      <w:divBdr>
                        <w:top w:val="none" w:sz="0" w:space="0" w:color="auto"/>
                        <w:left w:val="none" w:sz="0" w:space="0" w:color="auto"/>
                        <w:bottom w:val="none" w:sz="0" w:space="0" w:color="auto"/>
                        <w:right w:val="none" w:sz="0" w:space="0" w:color="auto"/>
                      </w:divBdr>
                    </w:div>
                  </w:divsChild>
                </w:div>
                <w:div w:id="1246495360">
                  <w:marLeft w:val="0"/>
                  <w:marRight w:val="0"/>
                  <w:marTop w:val="0"/>
                  <w:marBottom w:val="0"/>
                  <w:divBdr>
                    <w:top w:val="none" w:sz="0" w:space="0" w:color="auto"/>
                    <w:left w:val="none" w:sz="0" w:space="0" w:color="auto"/>
                    <w:bottom w:val="none" w:sz="0" w:space="0" w:color="auto"/>
                    <w:right w:val="none" w:sz="0" w:space="0" w:color="auto"/>
                  </w:divBdr>
                  <w:divsChild>
                    <w:div w:id="1953785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0394377">
          <w:marLeft w:val="0"/>
          <w:marRight w:val="0"/>
          <w:marTop w:val="0"/>
          <w:marBottom w:val="0"/>
          <w:divBdr>
            <w:top w:val="none" w:sz="0" w:space="0" w:color="auto"/>
            <w:left w:val="none" w:sz="0" w:space="0" w:color="auto"/>
            <w:bottom w:val="none" w:sz="0" w:space="0" w:color="auto"/>
            <w:right w:val="none" w:sz="0" w:space="0" w:color="auto"/>
          </w:divBdr>
        </w:div>
        <w:div w:id="1984189652">
          <w:marLeft w:val="0"/>
          <w:marRight w:val="0"/>
          <w:marTop w:val="0"/>
          <w:marBottom w:val="0"/>
          <w:divBdr>
            <w:top w:val="none" w:sz="0" w:space="0" w:color="auto"/>
            <w:left w:val="none" w:sz="0" w:space="0" w:color="auto"/>
            <w:bottom w:val="none" w:sz="0" w:space="0" w:color="auto"/>
            <w:right w:val="none" w:sz="0" w:space="0" w:color="auto"/>
          </w:divBdr>
        </w:div>
        <w:div w:id="1626043146">
          <w:marLeft w:val="0"/>
          <w:marRight w:val="0"/>
          <w:marTop w:val="0"/>
          <w:marBottom w:val="0"/>
          <w:divBdr>
            <w:top w:val="none" w:sz="0" w:space="0" w:color="auto"/>
            <w:left w:val="none" w:sz="0" w:space="0" w:color="auto"/>
            <w:bottom w:val="none" w:sz="0" w:space="0" w:color="auto"/>
            <w:right w:val="none" w:sz="0" w:space="0" w:color="auto"/>
          </w:divBdr>
          <w:divsChild>
            <w:div w:id="1598906023">
              <w:marLeft w:val="0"/>
              <w:marRight w:val="0"/>
              <w:marTop w:val="30"/>
              <w:marBottom w:val="30"/>
              <w:divBdr>
                <w:top w:val="none" w:sz="0" w:space="0" w:color="auto"/>
                <w:left w:val="none" w:sz="0" w:space="0" w:color="auto"/>
                <w:bottom w:val="none" w:sz="0" w:space="0" w:color="auto"/>
                <w:right w:val="none" w:sz="0" w:space="0" w:color="auto"/>
              </w:divBdr>
              <w:divsChild>
                <w:div w:id="231501824">
                  <w:marLeft w:val="0"/>
                  <w:marRight w:val="0"/>
                  <w:marTop w:val="0"/>
                  <w:marBottom w:val="0"/>
                  <w:divBdr>
                    <w:top w:val="none" w:sz="0" w:space="0" w:color="auto"/>
                    <w:left w:val="none" w:sz="0" w:space="0" w:color="auto"/>
                    <w:bottom w:val="none" w:sz="0" w:space="0" w:color="auto"/>
                    <w:right w:val="none" w:sz="0" w:space="0" w:color="auto"/>
                  </w:divBdr>
                  <w:divsChild>
                    <w:div w:id="1649896039">
                      <w:marLeft w:val="0"/>
                      <w:marRight w:val="0"/>
                      <w:marTop w:val="0"/>
                      <w:marBottom w:val="0"/>
                      <w:divBdr>
                        <w:top w:val="none" w:sz="0" w:space="0" w:color="auto"/>
                        <w:left w:val="none" w:sz="0" w:space="0" w:color="auto"/>
                        <w:bottom w:val="none" w:sz="0" w:space="0" w:color="auto"/>
                        <w:right w:val="none" w:sz="0" w:space="0" w:color="auto"/>
                      </w:divBdr>
                    </w:div>
                  </w:divsChild>
                </w:div>
                <w:div w:id="888960976">
                  <w:marLeft w:val="0"/>
                  <w:marRight w:val="0"/>
                  <w:marTop w:val="0"/>
                  <w:marBottom w:val="0"/>
                  <w:divBdr>
                    <w:top w:val="none" w:sz="0" w:space="0" w:color="auto"/>
                    <w:left w:val="none" w:sz="0" w:space="0" w:color="auto"/>
                    <w:bottom w:val="none" w:sz="0" w:space="0" w:color="auto"/>
                    <w:right w:val="none" w:sz="0" w:space="0" w:color="auto"/>
                  </w:divBdr>
                  <w:divsChild>
                    <w:div w:id="1633444545">
                      <w:marLeft w:val="0"/>
                      <w:marRight w:val="0"/>
                      <w:marTop w:val="0"/>
                      <w:marBottom w:val="0"/>
                      <w:divBdr>
                        <w:top w:val="none" w:sz="0" w:space="0" w:color="auto"/>
                        <w:left w:val="none" w:sz="0" w:space="0" w:color="auto"/>
                        <w:bottom w:val="none" w:sz="0" w:space="0" w:color="auto"/>
                        <w:right w:val="none" w:sz="0" w:space="0" w:color="auto"/>
                      </w:divBdr>
                    </w:div>
                  </w:divsChild>
                </w:div>
                <w:div w:id="475802645">
                  <w:marLeft w:val="0"/>
                  <w:marRight w:val="0"/>
                  <w:marTop w:val="0"/>
                  <w:marBottom w:val="0"/>
                  <w:divBdr>
                    <w:top w:val="none" w:sz="0" w:space="0" w:color="auto"/>
                    <w:left w:val="none" w:sz="0" w:space="0" w:color="auto"/>
                    <w:bottom w:val="none" w:sz="0" w:space="0" w:color="auto"/>
                    <w:right w:val="none" w:sz="0" w:space="0" w:color="auto"/>
                  </w:divBdr>
                  <w:divsChild>
                    <w:div w:id="441146926">
                      <w:marLeft w:val="0"/>
                      <w:marRight w:val="0"/>
                      <w:marTop w:val="0"/>
                      <w:marBottom w:val="0"/>
                      <w:divBdr>
                        <w:top w:val="none" w:sz="0" w:space="0" w:color="auto"/>
                        <w:left w:val="none" w:sz="0" w:space="0" w:color="auto"/>
                        <w:bottom w:val="none" w:sz="0" w:space="0" w:color="auto"/>
                        <w:right w:val="none" w:sz="0" w:space="0" w:color="auto"/>
                      </w:divBdr>
                    </w:div>
                  </w:divsChild>
                </w:div>
                <w:div w:id="428937868">
                  <w:marLeft w:val="0"/>
                  <w:marRight w:val="0"/>
                  <w:marTop w:val="0"/>
                  <w:marBottom w:val="0"/>
                  <w:divBdr>
                    <w:top w:val="none" w:sz="0" w:space="0" w:color="auto"/>
                    <w:left w:val="none" w:sz="0" w:space="0" w:color="auto"/>
                    <w:bottom w:val="none" w:sz="0" w:space="0" w:color="auto"/>
                    <w:right w:val="none" w:sz="0" w:space="0" w:color="auto"/>
                  </w:divBdr>
                  <w:divsChild>
                    <w:div w:id="674651920">
                      <w:marLeft w:val="0"/>
                      <w:marRight w:val="0"/>
                      <w:marTop w:val="0"/>
                      <w:marBottom w:val="0"/>
                      <w:divBdr>
                        <w:top w:val="none" w:sz="0" w:space="0" w:color="auto"/>
                        <w:left w:val="none" w:sz="0" w:space="0" w:color="auto"/>
                        <w:bottom w:val="none" w:sz="0" w:space="0" w:color="auto"/>
                        <w:right w:val="none" w:sz="0" w:space="0" w:color="auto"/>
                      </w:divBdr>
                    </w:div>
                  </w:divsChild>
                </w:div>
                <w:div w:id="1583876033">
                  <w:marLeft w:val="0"/>
                  <w:marRight w:val="0"/>
                  <w:marTop w:val="0"/>
                  <w:marBottom w:val="0"/>
                  <w:divBdr>
                    <w:top w:val="none" w:sz="0" w:space="0" w:color="auto"/>
                    <w:left w:val="none" w:sz="0" w:space="0" w:color="auto"/>
                    <w:bottom w:val="none" w:sz="0" w:space="0" w:color="auto"/>
                    <w:right w:val="none" w:sz="0" w:space="0" w:color="auto"/>
                  </w:divBdr>
                  <w:divsChild>
                    <w:div w:id="95442289">
                      <w:marLeft w:val="0"/>
                      <w:marRight w:val="0"/>
                      <w:marTop w:val="0"/>
                      <w:marBottom w:val="0"/>
                      <w:divBdr>
                        <w:top w:val="none" w:sz="0" w:space="0" w:color="auto"/>
                        <w:left w:val="none" w:sz="0" w:space="0" w:color="auto"/>
                        <w:bottom w:val="none" w:sz="0" w:space="0" w:color="auto"/>
                        <w:right w:val="none" w:sz="0" w:space="0" w:color="auto"/>
                      </w:divBdr>
                    </w:div>
                  </w:divsChild>
                </w:div>
                <w:div w:id="482158733">
                  <w:marLeft w:val="0"/>
                  <w:marRight w:val="0"/>
                  <w:marTop w:val="0"/>
                  <w:marBottom w:val="0"/>
                  <w:divBdr>
                    <w:top w:val="none" w:sz="0" w:space="0" w:color="auto"/>
                    <w:left w:val="none" w:sz="0" w:space="0" w:color="auto"/>
                    <w:bottom w:val="none" w:sz="0" w:space="0" w:color="auto"/>
                    <w:right w:val="none" w:sz="0" w:space="0" w:color="auto"/>
                  </w:divBdr>
                  <w:divsChild>
                    <w:div w:id="2144274737">
                      <w:marLeft w:val="0"/>
                      <w:marRight w:val="0"/>
                      <w:marTop w:val="0"/>
                      <w:marBottom w:val="0"/>
                      <w:divBdr>
                        <w:top w:val="none" w:sz="0" w:space="0" w:color="auto"/>
                        <w:left w:val="none" w:sz="0" w:space="0" w:color="auto"/>
                        <w:bottom w:val="none" w:sz="0" w:space="0" w:color="auto"/>
                        <w:right w:val="none" w:sz="0" w:space="0" w:color="auto"/>
                      </w:divBdr>
                    </w:div>
                  </w:divsChild>
                </w:div>
                <w:div w:id="680551150">
                  <w:marLeft w:val="0"/>
                  <w:marRight w:val="0"/>
                  <w:marTop w:val="0"/>
                  <w:marBottom w:val="0"/>
                  <w:divBdr>
                    <w:top w:val="none" w:sz="0" w:space="0" w:color="auto"/>
                    <w:left w:val="none" w:sz="0" w:space="0" w:color="auto"/>
                    <w:bottom w:val="none" w:sz="0" w:space="0" w:color="auto"/>
                    <w:right w:val="none" w:sz="0" w:space="0" w:color="auto"/>
                  </w:divBdr>
                  <w:divsChild>
                    <w:div w:id="1196041486">
                      <w:marLeft w:val="0"/>
                      <w:marRight w:val="0"/>
                      <w:marTop w:val="0"/>
                      <w:marBottom w:val="0"/>
                      <w:divBdr>
                        <w:top w:val="none" w:sz="0" w:space="0" w:color="auto"/>
                        <w:left w:val="none" w:sz="0" w:space="0" w:color="auto"/>
                        <w:bottom w:val="none" w:sz="0" w:space="0" w:color="auto"/>
                        <w:right w:val="none" w:sz="0" w:space="0" w:color="auto"/>
                      </w:divBdr>
                    </w:div>
                  </w:divsChild>
                </w:div>
                <w:div w:id="1586573251">
                  <w:marLeft w:val="0"/>
                  <w:marRight w:val="0"/>
                  <w:marTop w:val="0"/>
                  <w:marBottom w:val="0"/>
                  <w:divBdr>
                    <w:top w:val="none" w:sz="0" w:space="0" w:color="auto"/>
                    <w:left w:val="none" w:sz="0" w:space="0" w:color="auto"/>
                    <w:bottom w:val="none" w:sz="0" w:space="0" w:color="auto"/>
                    <w:right w:val="none" w:sz="0" w:space="0" w:color="auto"/>
                  </w:divBdr>
                  <w:divsChild>
                    <w:div w:id="1895114143">
                      <w:marLeft w:val="0"/>
                      <w:marRight w:val="0"/>
                      <w:marTop w:val="0"/>
                      <w:marBottom w:val="0"/>
                      <w:divBdr>
                        <w:top w:val="none" w:sz="0" w:space="0" w:color="auto"/>
                        <w:left w:val="none" w:sz="0" w:space="0" w:color="auto"/>
                        <w:bottom w:val="none" w:sz="0" w:space="0" w:color="auto"/>
                        <w:right w:val="none" w:sz="0" w:space="0" w:color="auto"/>
                      </w:divBdr>
                    </w:div>
                  </w:divsChild>
                </w:div>
                <w:div w:id="692075157">
                  <w:marLeft w:val="0"/>
                  <w:marRight w:val="0"/>
                  <w:marTop w:val="0"/>
                  <w:marBottom w:val="0"/>
                  <w:divBdr>
                    <w:top w:val="none" w:sz="0" w:space="0" w:color="auto"/>
                    <w:left w:val="none" w:sz="0" w:space="0" w:color="auto"/>
                    <w:bottom w:val="none" w:sz="0" w:space="0" w:color="auto"/>
                    <w:right w:val="none" w:sz="0" w:space="0" w:color="auto"/>
                  </w:divBdr>
                  <w:divsChild>
                    <w:div w:id="1638802525">
                      <w:marLeft w:val="0"/>
                      <w:marRight w:val="0"/>
                      <w:marTop w:val="0"/>
                      <w:marBottom w:val="0"/>
                      <w:divBdr>
                        <w:top w:val="none" w:sz="0" w:space="0" w:color="auto"/>
                        <w:left w:val="none" w:sz="0" w:space="0" w:color="auto"/>
                        <w:bottom w:val="none" w:sz="0" w:space="0" w:color="auto"/>
                        <w:right w:val="none" w:sz="0" w:space="0" w:color="auto"/>
                      </w:divBdr>
                    </w:div>
                  </w:divsChild>
                </w:div>
                <w:div w:id="804352134">
                  <w:marLeft w:val="0"/>
                  <w:marRight w:val="0"/>
                  <w:marTop w:val="0"/>
                  <w:marBottom w:val="0"/>
                  <w:divBdr>
                    <w:top w:val="none" w:sz="0" w:space="0" w:color="auto"/>
                    <w:left w:val="none" w:sz="0" w:space="0" w:color="auto"/>
                    <w:bottom w:val="none" w:sz="0" w:space="0" w:color="auto"/>
                    <w:right w:val="none" w:sz="0" w:space="0" w:color="auto"/>
                  </w:divBdr>
                  <w:divsChild>
                    <w:div w:id="33967821">
                      <w:marLeft w:val="0"/>
                      <w:marRight w:val="0"/>
                      <w:marTop w:val="0"/>
                      <w:marBottom w:val="0"/>
                      <w:divBdr>
                        <w:top w:val="none" w:sz="0" w:space="0" w:color="auto"/>
                        <w:left w:val="none" w:sz="0" w:space="0" w:color="auto"/>
                        <w:bottom w:val="none" w:sz="0" w:space="0" w:color="auto"/>
                        <w:right w:val="none" w:sz="0" w:space="0" w:color="auto"/>
                      </w:divBdr>
                    </w:div>
                  </w:divsChild>
                </w:div>
                <w:div w:id="453250770">
                  <w:marLeft w:val="0"/>
                  <w:marRight w:val="0"/>
                  <w:marTop w:val="0"/>
                  <w:marBottom w:val="0"/>
                  <w:divBdr>
                    <w:top w:val="none" w:sz="0" w:space="0" w:color="auto"/>
                    <w:left w:val="none" w:sz="0" w:space="0" w:color="auto"/>
                    <w:bottom w:val="none" w:sz="0" w:space="0" w:color="auto"/>
                    <w:right w:val="none" w:sz="0" w:space="0" w:color="auto"/>
                  </w:divBdr>
                  <w:divsChild>
                    <w:div w:id="1754858664">
                      <w:marLeft w:val="0"/>
                      <w:marRight w:val="0"/>
                      <w:marTop w:val="0"/>
                      <w:marBottom w:val="0"/>
                      <w:divBdr>
                        <w:top w:val="none" w:sz="0" w:space="0" w:color="auto"/>
                        <w:left w:val="none" w:sz="0" w:space="0" w:color="auto"/>
                        <w:bottom w:val="none" w:sz="0" w:space="0" w:color="auto"/>
                        <w:right w:val="none" w:sz="0" w:space="0" w:color="auto"/>
                      </w:divBdr>
                    </w:div>
                  </w:divsChild>
                </w:div>
                <w:div w:id="122501253">
                  <w:marLeft w:val="0"/>
                  <w:marRight w:val="0"/>
                  <w:marTop w:val="0"/>
                  <w:marBottom w:val="0"/>
                  <w:divBdr>
                    <w:top w:val="none" w:sz="0" w:space="0" w:color="auto"/>
                    <w:left w:val="none" w:sz="0" w:space="0" w:color="auto"/>
                    <w:bottom w:val="none" w:sz="0" w:space="0" w:color="auto"/>
                    <w:right w:val="none" w:sz="0" w:space="0" w:color="auto"/>
                  </w:divBdr>
                  <w:divsChild>
                    <w:div w:id="229655367">
                      <w:marLeft w:val="0"/>
                      <w:marRight w:val="0"/>
                      <w:marTop w:val="0"/>
                      <w:marBottom w:val="0"/>
                      <w:divBdr>
                        <w:top w:val="none" w:sz="0" w:space="0" w:color="auto"/>
                        <w:left w:val="none" w:sz="0" w:space="0" w:color="auto"/>
                        <w:bottom w:val="none" w:sz="0" w:space="0" w:color="auto"/>
                        <w:right w:val="none" w:sz="0" w:space="0" w:color="auto"/>
                      </w:divBdr>
                    </w:div>
                  </w:divsChild>
                </w:div>
                <w:div w:id="1455250131">
                  <w:marLeft w:val="0"/>
                  <w:marRight w:val="0"/>
                  <w:marTop w:val="0"/>
                  <w:marBottom w:val="0"/>
                  <w:divBdr>
                    <w:top w:val="none" w:sz="0" w:space="0" w:color="auto"/>
                    <w:left w:val="none" w:sz="0" w:space="0" w:color="auto"/>
                    <w:bottom w:val="none" w:sz="0" w:space="0" w:color="auto"/>
                    <w:right w:val="none" w:sz="0" w:space="0" w:color="auto"/>
                  </w:divBdr>
                  <w:divsChild>
                    <w:div w:id="1785463447">
                      <w:marLeft w:val="0"/>
                      <w:marRight w:val="0"/>
                      <w:marTop w:val="0"/>
                      <w:marBottom w:val="0"/>
                      <w:divBdr>
                        <w:top w:val="none" w:sz="0" w:space="0" w:color="auto"/>
                        <w:left w:val="none" w:sz="0" w:space="0" w:color="auto"/>
                        <w:bottom w:val="none" w:sz="0" w:space="0" w:color="auto"/>
                        <w:right w:val="none" w:sz="0" w:space="0" w:color="auto"/>
                      </w:divBdr>
                    </w:div>
                  </w:divsChild>
                </w:div>
                <w:div w:id="1413044930">
                  <w:marLeft w:val="0"/>
                  <w:marRight w:val="0"/>
                  <w:marTop w:val="0"/>
                  <w:marBottom w:val="0"/>
                  <w:divBdr>
                    <w:top w:val="none" w:sz="0" w:space="0" w:color="auto"/>
                    <w:left w:val="none" w:sz="0" w:space="0" w:color="auto"/>
                    <w:bottom w:val="none" w:sz="0" w:space="0" w:color="auto"/>
                    <w:right w:val="none" w:sz="0" w:space="0" w:color="auto"/>
                  </w:divBdr>
                  <w:divsChild>
                    <w:div w:id="1700623794">
                      <w:marLeft w:val="0"/>
                      <w:marRight w:val="0"/>
                      <w:marTop w:val="0"/>
                      <w:marBottom w:val="0"/>
                      <w:divBdr>
                        <w:top w:val="none" w:sz="0" w:space="0" w:color="auto"/>
                        <w:left w:val="none" w:sz="0" w:space="0" w:color="auto"/>
                        <w:bottom w:val="none" w:sz="0" w:space="0" w:color="auto"/>
                        <w:right w:val="none" w:sz="0" w:space="0" w:color="auto"/>
                      </w:divBdr>
                    </w:div>
                  </w:divsChild>
                </w:div>
                <w:div w:id="1468009906">
                  <w:marLeft w:val="0"/>
                  <w:marRight w:val="0"/>
                  <w:marTop w:val="0"/>
                  <w:marBottom w:val="0"/>
                  <w:divBdr>
                    <w:top w:val="none" w:sz="0" w:space="0" w:color="auto"/>
                    <w:left w:val="none" w:sz="0" w:space="0" w:color="auto"/>
                    <w:bottom w:val="none" w:sz="0" w:space="0" w:color="auto"/>
                    <w:right w:val="none" w:sz="0" w:space="0" w:color="auto"/>
                  </w:divBdr>
                  <w:divsChild>
                    <w:div w:id="1844855902">
                      <w:marLeft w:val="0"/>
                      <w:marRight w:val="0"/>
                      <w:marTop w:val="0"/>
                      <w:marBottom w:val="0"/>
                      <w:divBdr>
                        <w:top w:val="none" w:sz="0" w:space="0" w:color="auto"/>
                        <w:left w:val="none" w:sz="0" w:space="0" w:color="auto"/>
                        <w:bottom w:val="none" w:sz="0" w:space="0" w:color="auto"/>
                        <w:right w:val="none" w:sz="0" w:space="0" w:color="auto"/>
                      </w:divBdr>
                    </w:div>
                  </w:divsChild>
                </w:div>
                <w:div w:id="1072587266">
                  <w:marLeft w:val="0"/>
                  <w:marRight w:val="0"/>
                  <w:marTop w:val="0"/>
                  <w:marBottom w:val="0"/>
                  <w:divBdr>
                    <w:top w:val="none" w:sz="0" w:space="0" w:color="auto"/>
                    <w:left w:val="none" w:sz="0" w:space="0" w:color="auto"/>
                    <w:bottom w:val="none" w:sz="0" w:space="0" w:color="auto"/>
                    <w:right w:val="none" w:sz="0" w:space="0" w:color="auto"/>
                  </w:divBdr>
                  <w:divsChild>
                    <w:div w:id="1726560685">
                      <w:marLeft w:val="0"/>
                      <w:marRight w:val="0"/>
                      <w:marTop w:val="0"/>
                      <w:marBottom w:val="0"/>
                      <w:divBdr>
                        <w:top w:val="none" w:sz="0" w:space="0" w:color="auto"/>
                        <w:left w:val="none" w:sz="0" w:space="0" w:color="auto"/>
                        <w:bottom w:val="none" w:sz="0" w:space="0" w:color="auto"/>
                        <w:right w:val="none" w:sz="0" w:space="0" w:color="auto"/>
                      </w:divBdr>
                    </w:div>
                  </w:divsChild>
                </w:div>
                <w:div w:id="911507227">
                  <w:marLeft w:val="0"/>
                  <w:marRight w:val="0"/>
                  <w:marTop w:val="0"/>
                  <w:marBottom w:val="0"/>
                  <w:divBdr>
                    <w:top w:val="none" w:sz="0" w:space="0" w:color="auto"/>
                    <w:left w:val="none" w:sz="0" w:space="0" w:color="auto"/>
                    <w:bottom w:val="none" w:sz="0" w:space="0" w:color="auto"/>
                    <w:right w:val="none" w:sz="0" w:space="0" w:color="auto"/>
                  </w:divBdr>
                  <w:divsChild>
                    <w:div w:id="450445141">
                      <w:marLeft w:val="0"/>
                      <w:marRight w:val="0"/>
                      <w:marTop w:val="0"/>
                      <w:marBottom w:val="0"/>
                      <w:divBdr>
                        <w:top w:val="none" w:sz="0" w:space="0" w:color="auto"/>
                        <w:left w:val="none" w:sz="0" w:space="0" w:color="auto"/>
                        <w:bottom w:val="none" w:sz="0" w:space="0" w:color="auto"/>
                        <w:right w:val="none" w:sz="0" w:space="0" w:color="auto"/>
                      </w:divBdr>
                    </w:div>
                  </w:divsChild>
                </w:div>
                <w:div w:id="523372886">
                  <w:marLeft w:val="0"/>
                  <w:marRight w:val="0"/>
                  <w:marTop w:val="0"/>
                  <w:marBottom w:val="0"/>
                  <w:divBdr>
                    <w:top w:val="none" w:sz="0" w:space="0" w:color="auto"/>
                    <w:left w:val="none" w:sz="0" w:space="0" w:color="auto"/>
                    <w:bottom w:val="none" w:sz="0" w:space="0" w:color="auto"/>
                    <w:right w:val="none" w:sz="0" w:space="0" w:color="auto"/>
                  </w:divBdr>
                  <w:divsChild>
                    <w:div w:id="1365594745">
                      <w:marLeft w:val="0"/>
                      <w:marRight w:val="0"/>
                      <w:marTop w:val="0"/>
                      <w:marBottom w:val="0"/>
                      <w:divBdr>
                        <w:top w:val="none" w:sz="0" w:space="0" w:color="auto"/>
                        <w:left w:val="none" w:sz="0" w:space="0" w:color="auto"/>
                        <w:bottom w:val="none" w:sz="0" w:space="0" w:color="auto"/>
                        <w:right w:val="none" w:sz="0" w:space="0" w:color="auto"/>
                      </w:divBdr>
                    </w:div>
                  </w:divsChild>
                </w:div>
                <w:div w:id="920137703">
                  <w:marLeft w:val="0"/>
                  <w:marRight w:val="0"/>
                  <w:marTop w:val="0"/>
                  <w:marBottom w:val="0"/>
                  <w:divBdr>
                    <w:top w:val="none" w:sz="0" w:space="0" w:color="auto"/>
                    <w:left w:val="none" w:sz="0" w:space="0" w:color="auto"/>
                    <w:bottom w:val="none" w:sz="0" w:space="0" w:color="auto"/>
                    <w:right w:val="none" w:sz="0" w:space="0" w:color="auto"/>
                  </w:divBdr>
                  <w:divsChild>
                    <w:div w:id="868222984">
                      <w:marLeft w:val="0"/>
                      <w:marRight w:val="0"/>
                      <w:marTop w:val="0"/>
                      <w:marBottom w:val="0"/>
                      <w:divBdr>
                        <w:top w:val="none" w:sz="0" w:space="0" w:color="auto"/>
                        <w:left w:val="none" w:sz="0" w:space="0" w:color="auto"/>
                        <w:bottom w:val="none" w:sz="0" w:space="0" w:color="auto"/>
                        <w:right w:val="none" w:sz="0" w:space="0" w:color="auto"/>
                      </w:divBdr>
                    </w:div>
                  </w:divsChild>
                </w:div>
                <w:div w:id="946351682">
                  <w:marLeft w:val="0"/>
                  <w:marRight w:val="0"/>
                  <w:marTop w:val="0"/>
                  <w:marBottom w:val="0"/>
                  <w:divBdr>
                    <w:top w:val="none" w:sz="0" w:space="0" w:color="auto"/>
                    <w:left w:val="none" w:sz="0" w:space="0" w:color="auto"/>
                    <w:bottom w:val="none" w:sz="0" w:space="0" w:color="auto"/>
                    <w:right w:val="none" w:sz="0" w:space="0" w:color="auto"/>
                  </w:divBdr>
                  <w:divsChild>
                    <w:div w:id="1010639986">
                      <w:marLeft w:val="0"/>
                      <w:marRight w:val="0"/>
                      <w:marTop w:val="0"/>
                      <w:marBottom w:val="0"/>
                      <w:divBdr>
                        <w:top w:val="none" w:sz="0" w:space="0" w:color="auto"/>
                        <w:left w:val="none" w:sz="0" w:space="0" w:color="auto"/>
                        <w:bottom w:val="none" w:sz="0" w:space="0" w:color="auto"/>
                        <w:right w:val="none" w:sz="0" w:space="0" w:color="auto"/>
                      </w:divBdr>
                    </w:div>
                  </w:divsChild>
                </w:div>
                <w:div w:id="1035035489">
                  <w:marLeft w:val="0"/>
                  <w:marRight w:val="0"/>
                  <w:marTop w:val="0"/>
                  <w:marBottom w:val="0"/>
                  <w:divBdr>
                    <w:top w:val="none" w:sz="0" w:space="0" w:color="auto"/>
                    <w:left w:val="none" w:sz="0" w:space="0" w:color="auto"/>
                    <w:bottom w:val="none" w:sz="0" w:space="0" w:color="auto"/>
                    <w:right w:val="none" w:sz="0" w:space="0" w:color="auto"/>
                  </w:divBdr>
                  <w:divsChild>
                    <w:div w:id="536771010">
                      <w:marLeft w:val="0"/>
                      <w:marRight w:val="0"/>
                      <w:marTop w:val="0"/>
                      <w:marBottom w:val="0"/>
                      <w:divBdr>
                        <w:top w:val="none" w:sz="0" w:space="0" w:color="auto"/>
                        <w:left w:val="none" w:sz="0" w:space="0" w:color="auto"/>
                        <w:bottom w:val="none" w:sz="0" w:space="0" w:color="auto"/>
                        <w:right w:val="none" w:sz="0" w:space="0" w:color="auto"/>
                      </w:divBdr>
                    </w:div>
                  </w:divsChild>
                </w:div>
                <w:div w:id="883903744">
                  <w:marLeft w:val="0"/>
                  <w:marRight w:val="0"/>
                  <w:marTop w:val="0"/>
                  <w:marBottom w:val="0"/>
                  <w:divBdr>
                    <w:top w:val="none" w:sz="0" w:space="0" w:color="auto"/>
                    <w:left w:val="none" w:sz="0" w:space="0" w:color="auto"/>
                    <w:bottom w:val="none" w:sz="0" w:space="0" w:color="auto"/>
                    <w:right w:val="none" w:sz="0" w:space="0" w:color="auto"/>
                  </w:divBdr>
                  <w:divsChild>
                    <w:div w:id="322973017">
                      <w:marLeft w:val="0"/>
                      <w:marRight w:val="0"/>
                      <w:marTop w:val="0"/>
                      <w:marBottom w:val="0"/>
                      <w:divBdr>
                        <w:top w:val="none" w:sz="0" w:space="0" w:color="auto"/>
                        <w:left w:val="none" w:sz="0" w:space="0" w:color="auto"/>
                        <w:bottom w:val="none" w:sz="0" w:space="0" w:color="auto"/>
                        <w:right w:val="none" w:sz="0" w:space="0" w:color="auto"/>
                      </w:divBdr>
                    </w:div>
                  </w:divsChild>
                </w:div>
                <w:div w:id="1026254419">
                  <w:marLeft w:val="0"/>
                  <w:marRight w:val="0"/>
                  <w:marTop w:val="0"/>
                  <w:marBottom w:val="0"/>
                  <w:divBdr>
                    <w:top w:val="none" w:sz="0" w:space="0" w:color="auto"/>
                    <w:left w:val="none" w:sz="0" w:space="0" w:color="auto"/>
                    <w:bottom w:val="none" w:sz="0" w:space="0" w:color="auto"/>
                    <w:right w:val="none" w:sz="0" w:space="0" w:color="auto"/>
                  </w:divBdr>
                  <w:divsChild>
                    <w:div w:id="320425754">
                      <w:marLeft w:val="0"/>
                      <w:marRight w:val="0"/>
                      <w:marTop w:val="0"/>
                      <w:marBottom w:val="0"/>
                      <w:divBdr>
                        <w:top w:val="none" w:sz="0" w:space="0" w:color="auto"/>
                        <w:left w:val="none" w:sz="0" w:space="0" w:color="auto"/>
                        <w:bottom w:val="none" w:sz="0" w:space="0" w:color="auto"/>
                        <w:right w:val="none" w:sz="0" w:space="0" w:color="auto"/>
                      </w:divBdr>
                    </w:div>
                  </w:divsChild>
                </w:div>
                <w:div w:id="682164918">
                  <w:marLeft w:val="0"/>
                  <w:marRight w:val="0"/>
                  <w:marTop w:val="0"/>
                  <w:marBottom w:val="0"/>
                  <w:divBdr>
                    <w:top w:val="none" w:sz="0" w:space="0" w:color="auto"/>
                    <w:left w:val="none" w:sz="0" w:space="0" w:color="auto"/>
                    <w:bottom w:val="none" w:sz="0" w:space="0" w:color="auto"/>
                    <w:right w:val="none" w:sz="0" w:space="0" w:color="auto"/>
                  </w:divBdr>
                  <w:divsChild>
                    <w:div w:id="895510556">
                      <w:marLeft w:val="0"/>
                      <w:marRight w:val="0"/>
                      <w:marTop w:val="0"/>
                      <w:marBottom w:val="0"/>
                      <w:divBdr>
                        <w:top w:val="none" w:sz="0" w:space="0" w:color="auto"/>
                        <w:left w:val="none" w:sz="0" w:space="0" w:color="auto"/>
                        <w:bottom w:val="none" w:sz="0" w:space="0" w:color="auto"/>
                        <w:right w:val="none" w:sz="0" w:space="0" w:color="auto"/>
                      </w:divBdr>
                    </w:div>
                  </w:divsChild>
                </w:div>
                <w:div w:id="923414305">
                  <w:marLeft w:val="0"/>
                  <w:marRight w:val="0"/>
                  <w:marTop w:val="0"/>
                  <w:marBottom w:val="0"/>
                  <w:divBdr>
                    <w:top w:val="none" w:sz="0" w:space="0" w:color="auto"/>
                    <w:left w:val="none" w:sz="0" w:space="0" w:color="auto"/>
                    <w:bottom w:val="none" w:sz="0" w:space="0" w:color="auto"/>
                    <w:right w:val="none" w:sz="0" w:space="0" w:color="auto"/>
                  </w:divBdr>
                  <w:divsChild>
                    <w:div w:id="380713416">
                      <w:marLeft w:val="0"/>
                      <w:marRight w:val="0"/>
                      <w:marTop w:val="0"/>
                      <w:marBottom w:val="0"/>
                      <w:divBdr>
                        <w:top w:val="none" w:sz="0" w:space="0" w:color="auto"/>
                        <w:left w:val="none" w:sz="0" w:space="0" w:color="auto"/>
                        <w:bottom w:val="none" w:sz="0" w:space="0" w:color="auto"/>
                        <w:right w:val="none" w:sz="0" w:space="0" w:color="auto"/>
                      </w:divBdr>
                    </w:div>
                  </w:divsChild>
                </w:div>
                <w:div w:id="2012416133">
                  <w:marLeft w:val="0"/>
                  <w:marRight w:val="0"/>
                  <w:marTop w:val="0"/>
                  <w:marBottom w:val="0"/>
                  <w:divBdr>
                    <w:top w:val="none" w:sz="0" w:space="0" w:color="auto"/>
                    <w:left w:val="none" w:sz="0" w:space="0" w:color="auto"/>
                    <w:bottom w:val="none" w:sz="0" w:space="0" w:color="auto"/>
                    <w:right w:val="none" w:sz="0" w:space="0" w:color="auto"/>
                  </w:divBdr>
                  <w:divsChild>
                    <w:div w:id="309016129">
                      <w:marLeft w:val="0"/>
                      <w:marRight w:val="0"/>
                      <w:marTop w:val="0"/>
                      <w:marBottom w:val="0"/>
                      <w:divBdr>
                        <w:top w:val="none" w:sz="0" w:space="0" w:color="auto"/>
                        <w:left w:val="none" w:sz="0" w:space="0" w:color="auto"/>
                        <w:bottom w:val="none" w:sz="0" w:space="0" w:color="auto"/>
                        <w:right w:val="none" w:sz="0" w:space="0" w:color="auto"/>
                      </w:divBdr>
                    </w:div>
                  </w:divsChild>
                </w:div>
                <w:div w:id="307637702">
                  <w:marLeft w:val="0"/>
                  <w:marRight w:val="0"/>
                  <w:marTop w:val="0"/>
                  <w:marBottom w:val="0"/>
                  <w:divBdr>
                    <w:top w:val="none" w:sz="0" w:space="0" w:color="auto"/>
                    <w:left w:val="none" w:sz="0" w:space="0" w:color="auto"/>
                    <w:bottom w:val="none" w:sz="0" w:space="0" w:color="auto"/>
                    <w:right w:val="none" w:sz="0" w:space="0" w:color="auto"/>
                  </w:divBdr>
                  <w:divsChild>
                    <w:div w:id="1588223910">
                      <w:marLeft w:val="0"/>
                      <w:marRight w:val="0"/>
                      <w:marTop w:val="0"/>
                      <w:marBottom w:val="0"/>
                      <w:divBdr>
                        <w:top w:val="none" w:sz="0" w:space="0" w:color="auto"/>
                        <w:left w:val="none" w:sz="0" w:space="0" w:color="auto"/>
                        <w:bottom w:val="none" w:sz="0" w:space="0" w:color="auto"/>
                        <w:right w:val="none" w:sz="0" w:space="0" w:color="auto"/>
                      </w:divBdr>
                    </w:div>
                  </w:divsChild>
                </w:div>
                <w:div w:id="209341168">
                  <w:marLeft w:val="0"/>
                  <w:marRight w:val="0"/>
                  <w:marTop w:val="0"/>
                  <w:marBottom w:val="0"/>
                  <w:divBdr>
                    <w:top w:val="none" w:sz="0" w:space="0" w:color="auto"/>
                    <w:left w:val="none" w:sz="0" w:space="0" w:color="auto"/>
                    <w:bottom w:val="none" w:sz="0" w:space="0" w:color="auto"/>
                    <w:right w:val="none" w:sz="0" w:space="0" w:color="auto"/>
                  </w:divBdr>
                  <w:divsChild>
                    <w:div w:id="350230830">
                      <w:marLeft w:val="0"/>
                      <w:marRight w:val="0"/>
                      <w:marTop w:val="0"/>
                      <w:marBottom w:val="0"/>
                      <w:divBdr>
                        <w:top w:val="none" w:sz="0" w:space="0" w:color="auto"/>
                        <w:left w:val="none" w:sz="0" w:space="0" w:color="auto"/>
                        <w:bottom w:val="none" w:sz="0" w:space="0" w:color="auto"/>
                        <w:right w:val="none" w:sz="0" w:space="0" w:color="auto"/>
                      </w:divBdr>
                    </w:div>
                  </w:divsChild>
                </w:div>
                <w:div w:id="1231768757">
                  <w:marLeft w:val="0"/>
                  <w:marRight w:val="0"/>
                  <w:marTop w:val="0"/>
                  <w:marBottom w:val="0"/>
                  <w:divBdr>
                    <w:top w:val="none" w:sz="0" w:space="0" w:color="auto"/>
                    <w:left w:val="none" w:sz="0" w:space="0" w:color="auto"/>
                    <w:bottom w:val="none" w:sz="0" w:space="0" w:color="auto"/>
                    <w:right w:val="none" w:sz="0" w:space="0" w:color="auto"/>
                  </w:divBdr>
                  <w:divsChild>
                    <w:div w:id="1743285177">
                      <w:marLeft w:val="0"/>
                      <w:marRight w:val="0"/>
                      <w:marTop w:val="0"/>
                      <w:marBottom w:val="0"/>
                      <w:divBdr>
                        <w:top w:val="none" w:sz="0" w:space="0" w:color="auto"/>
                        <w:left w:val="none" w:sz="0" w:space="0" w:color="auto"/>
                        <w:bottom w:val="none" w:sz="0" w:space="0" w:color="auto"/>
                        <w:right w:val="none" w:sz="0" w:space="0" w:color="auto"/>
                      </w:divBdr>
                    </w:div>
                  </w:divsChild>
                </w:div>
                <w:div w:id="1862550472">
                  <w:marLeft w:val="0"/>
                  <w:marRight w:val="0"/>
                  <w:marTop w:val="0"/>
                  <w:marBottom w:val="0"/>
                  <w:divBdr>
                    <w:top w:val="none" w:sz="0" w:space="0" w:color="auto"/>
                    <w:left w:val="none" w:sz="0" w:space="0" w:color="auto"/>
                    <w:bottom w:val="none" w:sz="0" w:space="0" w:color="auto"/>
                    <w:right w:val="none" w:sz="0" w:space="0" w:color="auto"/>
                  </w:divBdr>
                  <w:divsChild>
                    <w:div w:id="1251503431">
                      <w:marLeft w:val="0"/>
                      <w:marRight w:val="0"/>
                      <w:marTop w:val="0"/>
                      <w:marBottom w:val="0"/>
                      <w:divBdr>
                        <w:top w:val="none" w:sz="0" w:space="0" w:color="auto"/>
                        <w:left w:val="none" w:sz="0" w:space="0" w:color="auto"/>
                        <w:bottom w:val="none" w:sz="0" w:space="0" w:color="auto"/>
                        <w:right w:val="none" w:sz="0" w:space="0" w:color="auto"/>
                      </w:divBdr>
                    </w:div>
                  </w:divsChild>
                </w:div>
                <w:div w:id="735972497">
                  <w:marLeft w:val="0"/>
                  <w:marRight w:val="0"/>
                  <w:marTop w:val="0"/>
                  <w:marBottom w:val="0"/>
                  <w:divBdr>
                    <w:top w:val="none" w:sz="0" w:space="0" w:color="auto"/>
                    <w:left w:val="none" w:sz="0" w:space="0" w:color="auto"/>
                    <w:bottom w:val="none" w:sz="0" w:space="0" w:color="auto"/>
                    <w:right w:val="none" w:sz="0" w:space="0" w:color="auto"/>
                  </w:divBdr>
                  <w:divsChild>
                    <w:div w:id="2061972294">
                      <w:marLeft w:val="0"/>
                      <w:marRight w:val="0"/>
                      <w:marTop w:val="0"/>
                      <w:marBottom w:val="0"/>
                      <w:divBdr>
                        <w:top w:val="none" w:sz="0" w:space="0" w:color="auto"/>
                        <w:left w:val="none" w:sz="0" w:space="0" w:color="auto"/>
                        <w:bottom w:val="none" w:sz="0" w:space="0" w:color="auto"/>
                        <w:right w:val="none" w:sz="0" w:space="0" w:color="auto"/>
                      </w:divBdr>
                    </w:div>
                  </w:divsChild>
                </w:div>
                <w:div w:id="1710497348">
                  <w:marLeft w:val="0"/>
                  <w:marRight w:val="0"/>
                  <w:marTop w:val="0"/>
                  <w:marBottom w:val="0"/>
                  <w:divBdr>
                    <w:top w:val="none" w:sz="0" w:space="0" w:color="auto"/>
                    <w:left w:val="none" w:sz="0" w:space="0" w:color="auto"/>
                    <w:bottom w:val="none" w:sz="0" w:space="0" w:color="auto"/>
                    <w:right w:val="none" w:sz="0" w:space="0" w:color="auto"/>
                  </w:divBdr>
                  <w:divsChild>
                    <w:div w:id="742726694">
                      <w:marLeft w:val="0"/>
                      <w:marRight w:val="0"/>
                      <w:marTop w:val="0"/>
                      <w:marBottom w:val="0"/>
                      <w:divBdr>
                        <w:top w:val="none" w:sz="0" w:space="0" w:color="auto"/>
                        <w:left w:val="none" w:sz="0" w:space="0" w:color="auto"/>
                        <w:bottom w:val="none" w:sz="0" w:space="0" w:color="auto"/>
                        <w:right w:val="none" w:sz="0" w:space="0" w:color="auto"/>
                      </w:divBdr>
                    </w:div>
                  </w:divsChild>
                </w:div>
                <w:div w:id="800533936">
                  <w:marLeft w:val="0"/>
                  <w:marRight w:val="0"/>
                  <w:marTop w:val="0"/>
                  <w:marBottom w:val="0"/>
                  <w:divBdr>
                    <w:top w:val="none" w:sz="0" w:space="0" w:color="auto"/>
                    <w:left w:val="none" w:sz="0" w:space="0" w:color="auto"/>
                    <w:bottom w:val="none" w:sz="0" w:space="0" w:color="auto"/>
                    <w:right w:val="none" w:sz="0" w:space="0" w:color="auto"/>
                  </w:divBdr>
                  <w:divsChild>
                    <w:div w:id="354621243">
                      <w:marLeft w:val="0"/>
                      <w:marRight w:val="0"/>
                      <w:marTop w:val="0"/>
                      <w:marBottom w:val="0"/>
                      <w:divBdr>
                        <w:top w:val="none" w:sz="0" w:space="0" w:color="auto"/>
                        <w:left w:val="none" w:sz="0" w:space="0" w:color="auto"/>
                        <w:bottom w:val="none" w:sz="0" w:space="0" w:color="auto"/>
                        <w:right w:val="none" w:sz="0" w:space="0" w:color="auto"/>
                      </w:divBdr>
                    </w:div>
                  </w:divsChild>
                </w:div>
                <w:div w:id="1998651998">
                  <w:marLeft w:val="0"/>
                  <w:marRight w:val="0"/>
                  <w:marTop w:val="0"/>
                  <w:marBottom w:val="0"/>
                  <w:divBdr>
                    <w:top w:val="none" w:sz="0" w:space="0" w:color="auto"/>
                    <w:left w:val="none" w:sz="0" w:space="0" w:color="auto"/>
                    <w:bottom w:val="none" w:sz="0" w:space="0" w:color="auto"/>
                    <w:right w:val="none" w:sz="0" w:space="0" w:color="auto"/>
                  </w:divBdr>
                  <w:divsChild>
                    <w:div w:id="1126773333">
                      <w:marLeft w:val="0"/>
                      <w:marRight w:val="0"/>
                      <w:marTop w:val="0"/>
                      <w:marBottom w:val="0"/>
                      <w:divBdr>
                        <w:top w:val="none" w:sz="0" w:space="0" w:color="auto"/>
                        <w:left w:val="none" w:sz="0" w:space="0" w:color="auto"/>
                        <w:bottom w:val="none" w:sz="0" w:space="0" w:color="auto"/>
                        <w:right w:val="none" w:sz="0" w:space="0" w:color="auto"/>
                      </w:divBdr>
                    </w:div>
                  </w:divsChild>
                </w:div>
                <w:div w:id="188956302">
                  <w:marLeft w:val="0"/>
                  <w:marRight w:val="0"/>
                  <w:marTop w:val="0"/>
                  <w:marBottom w:val="0"/>
                  <w:divBdr>
                    <w:top w:val="none" w:sz="0" w:space="0" w:color="auto"/>
                    <w:left w:val="none" w:sz="0" w:space="0" w:color="auto"/>
                    <w:bottom w:val="none" w:sz="0" w:space="0" w:color="auto"/>
                    <w:right w:val="none" w:sz="0" w:space="0" w:color="auto"/>
                  </w:divBdr>
                  <w:divsChild>
                    <w:div w:id="1711998226">
                      <w:marLeft w:val="0"/>
                      <w:marRight w:val="0"/>
                      <w:marTop w:val="0"/>
                      <w:marBottom w:val="0"/>
                      <w:divBdr>
                        <w:top w:val="none" w:sz="0" w:space="0" w:color="auto"/>
                        <w:left w:val="none" w:sz="0" w:space="0" w:color="auto"/>
                        <w:bottom w:val="none" w:sz="0" w:space="0" w:color="auto"/>
                        <w:right w:val="none" w:sz="0" w:space="0" w:color="auto"/>
                      </w:divBdr>
                    </w:div>
                  </w:divsChild>
                </w:div>
                <w:div w:id="1869832378">
                  <w:marLeft w:val="0"/>
                  <w:marRight w:val="0"/>
                  <w:marTop w:val="0"/>
                  <w:marBottom w:val="0"/>
                  <w:divBdr>
                    <w:top w:val="none" w:sz="0" w:space="0" w:color="auto"/>
                    <w:left w:val="none" w:sz="0" w:space="0" w:color="auto"/>
                    <w:bottom w:val="none" w:sz="0" w:space="0" w:color="auto"/>
                    <w:right w:val="none" w:sz="0" w:space="0" w:color="auto"/>
                  </w:divBdr>
                  <w:divsChild>
                    <w:div w:id="1778330086">
                      <w:marLeft w:val="0"/>
                      <w:marRight w:val="0"/>
                      <w:marTop w:val="0"/>
                      <w:marBottom w:val="0"/>
                      <w:divBdr>
                        <w:top w:val="none" w:sz="0" w:space="0" w:color="auto"/>
                        <w:left w:val="none" w:sz="0" w:space="0" w:color="auto"/>
                        <w:bottom w:val="none" w:sz="0" w:space="0" w:color="auto"/>
                        <w:right w:val="none" w:sz="0" w:space="0" w:color="auto"/>
                      </w:divBdr>
                    </w:div>
                  </w:divsChild>
                </w:div>
                <w:div w:id="2057117087">
                  <w:marLeft w:val="0"/>
                  <w:marRight w:val="0"/>
                  <w:marTop w:val="0"/>
                  <w:marBottom w:val="0"/>
                  <w:divBdr>
                    <w:top w:val="none" w:sz="0" w:space="0" w:color="auto"/>
                    <w:left w:val="none" w:sz="0" w:space="0" w:color="auto"/>
                    <w:bottom w:val="none" w:sz="0" w:space="0" w:color="auto"/>
                    <w:right w:val="none" w:sz="0" w:space="0" w:color="auto"/>
                  </w:divBdr>
                  <w:divsChild>
                    <w:div w:id="1453481820">
                      <w:marLeft w:val="0"/>
                      <w:marRight w:val="0"/>
                      <w:marTop w:val="0"/>
                      <w:marBottom w:val="0"/>
                      <w:divBdr>
                        <w:top w:val="none" w:sz="0" w:space="0" w:color="auto"/>
                        <w:left w:val="none" w:sz="0" w:space="0" w:color="auto"/>
                        <w:bottom w:val="none" w:sz="0" w:space="0" w:color="auto"/>
                        <w:right w:val="none" w:sz="0" w:space="0" w:color="auto"/>
                      </w:divBdr>
                    </w:div>
                  </w:divsChild>
                </w:div>
                <w:div w:id="53050918">
                  <w:marLeft w:val="0"/>
                  <w:marRight w:val="0"/>
                  <w:marTop w:val="0"/>
                  <w:marBottom w:val="0"/>
                  <w:divBdr>
                    <w:top w:val="none" w:sz="0" w:space="0" w:color="auto"/>
                    <w:left w:val="none" w:sz="0" w:space="0" w:color="auto"/>
                    <w:bottom w:val="none" w:sz="0" w:space="0" w:color="auto"/>
                    <w:right w:val="none" w:sz="0" w:space="0" w:color="auto"/>
                  </w:divBdr>
                  <w:divsChild>
                    <w:div w:id="1763648574">
                      <w:marLeft w:val="0"/>
                      <w:marRight w:val="0"/>
                      <w:marTop w:val="0"/>
                      <w:marBottom w:val="0"/>
                      <w:divBdr>
                        <w:top w:val="none" w:sz="0" w:space="0" w:color="auto"/>
                        <w:left w:val="none" w:sz="0" w:space="0" w:color="auto"/>
                        <w:bottom w:val="none" w:sz="0" w:space="0" w:color="auto"/>
                        <w:right w:val="none" w:sz="0" w:space="0" w:color="auto"/>
                      </w:divBdr>
                    </w:div>
                  </w:divsChild>
                </w:div>
                <w:div w:id="2051489800">
                  <w:marLeft w:val="0"/>
                  <w:marRight w:val="0"/>
                  <w:marTop w:val="0"/>
                  <w:marBottom w:val="0"/>
                  <w:divBdr>
                    <w:top w:val="none" w:sz="0" w:space="0" w:color="auto"/>
                    <w:left w:val="none" w:sz="0" w:space="0" w:color="auto"/>
                    <w:bottom w:val="none" w:sz="0" w:space="0" w:color="auto"/>
                    <w:right w:val="none" w:sz="0" w:space="0" w:color="auto"/>
                  </w:divBdr>
                  <w:divsChild>
                    <w:div w:id="320548840">
                      <w:marLeft w:val="0"/>
                      <w:marRight w:val="0"/>
                      <w:marTop w:val="0"/>
                      <w:marBottom w:val="0"/>
                      <w:divBdr>
                        <w:top w:val="none" w:sz="0" w:space="0" w:color="auto"/>
                        <w:left w:val="none" w:sz="0" w:space="0" w:color="auto"/>
                        <w:bottom w:val="none" w:sz="0" w:space="0" w:color="auto"/>
                        <w:right w:val="none" w:sz="0" w:space="0" w:color="auto"/>
                      </w:divBdr>
                    </w:div>
                  </w:divsChild>
                </w:div>
                <w:div w:id="83845342">
                  <w:marLeft w:val="0"/>
                  <w:marRight w:val="0"/>
                  <w:marTop w:val="0"/>
                  <w:marBottom w:val="0"/>
                  <w:divBdr>
                    <w:top w:val="none" w:sz="0" w:space="0" w:color="auto"/>
                    <w:left w:val="none" w:sz="0" w:space="0" w:color="auto"/>
                    <w:bottom w:val="none" w:sz="0" w:space="0" w:color="auto"/>
                    <w:right w:val="none" w:sz="0" w:space="0" w:color="auto"/>
                  </w:divBdr>
                  <w:divsChild>
                    <w:div w:id="356662586">
                      <w:marLeft w:val="0"/>
                      <w:marRight w:val="0"/>
                      <w:marTop w:val="0"/>
                      <w:marBottom w:val="0"/>
                      <w:divBdr>
                        <w:top w:val="none" w:sz="0" w:space="0" w:color="auto"/>
                        <w:left w:val="none" w:sz="0" w:space="0" w:color="auto"/>
                        <w:bottom w:val="none" w:sz="0" w:space="0" w:color="auto"/>
                        <w:right w:val="none" w:sz="0" w:space="0" w:color="auto"/>
                      </w:divBdr>
                    </w:div>
                  </w:divsChild>
                </w:div>
                <w:div w:id="1450903053">
                  <w:marLeft w:val="0"/>
                  <w:marRight w:val="0"/>
                  <w:marTop w:val="0"/>
                  <w:marBottom w:val="0"/>
                  <w:divBdr>
                    <w:top w:val="none" w:sz="0" w:space="0" w:color="auto"/>
                    <w:left w:val="none" w:sz="0" w:space="0" w:color="auto"/>
                    <w:bottom w:val="none" w:sz="0" w:space="0" w:color="auto"/>
                    <w:right w:val="none" w:sz="0" w:space="0" w:color="auto"/>
                  </w:divBdr>
                  <w:divsChild>
                    <w:div w:id="1515922043">
                      <w:marLeft w:val="0"/>
                      <w:marRight w:val="0"/>
                      <w:marTop w:val="0"/>
                      <w:marBottom w:val="0"/>
                      <w:divBdr>
                        <w:top w:val="none" w:sz="0" w:space="0" w:color="auto"/>
                        <w:left w:val="none" w:sz="0" w:space="0" w:color="auto"/>
                        <w:bottom w:val="none" w:sz="0" w:space="0" w:color="auto"/>
                        <w:right w:val="none" w:sz="0" w:space="0" w:color="auto"/>
                      </w:divBdr>
                    </w:div>
                  </w:divsChild>
                </w:div>
                <w:div w:id="573859347">
                  <w:marLeft w:val="0"/>
                  <w:marRight w:val="0"/>
                  <w:marTop w:val="0"/>
                  <w:marBottom w:val="0"/>
                  <w:divBdr>
                    <w:top w:val="none" w:sz="0" w:space="0" w:color="auto"/>
                    <w:left w:val="none" w:sz="0" w:space="0" w:color="auto"/>
                    <w:bottom w:val="none" w:sz="0" w:space="0" w:color="auto"/>
                    <w:right w:val="none" w:sz="0" w:space="0" w:color="auto"/>
                  </w:divBdr>
                  <w:divsChild>
                    <w:div w:id="591818153">
                      <w:marLeft w:val="0"/>
                      <w:marRight w:val="0"/>
                      <w:marTop w:val="0"/>
                      <w:marBottom w:val="0"/>
                      <w:divBdr>
                        <w:top w:val="none" w:sz="0" w:space="0" w:color="auto"/>
                        <w:left w:val="none" w:sz="0" w:space="0" w:color="auto"/>
                        <w:bottom w:val="none" w:sz="0" w:space="0" w:color="auto"/>
                        <w:right w:val="none" w:sz="0" w:space="0" w:color="auto"/>
                      </w:divBdr>
                    </w:div>
                  </w:divsChild>
                </w:div>
                <w:div w:id="1570340197">
                  <w:marLeft w:val="0"/>
                  <w:marRight w:val="0"/>
                  <w:marTop w:val="0"/>
                  <w:marBottom w:val="0"/>
                  <w:divBdr>
                    <w:top w:val="none" w:sz="0" w:space="0" w:color="auto"/>
                    <w:left w:val="none" w:sz="0" w:space="0" w:color="auto"/>
                    <w:bottom w:val="none" w:sz="0" w:space="0" w:color="auto"/>
                    <w:right w:val="none" w:sz="0" w:space="0" w:color="auto"/>
                  </w:divBdr>
                  <w:divsChild>
                    <w:div w:id="405764310">
                      <w:marLeft w:val="0"/>
                      <w:marRight w:val="0"/>
                      <w:marTop w:val="0"/>
                      <w:marBottom w:val="0"/>
                      <w:divBdr>
                        <w:top w:val="none" w:sz="0" w:space="0" w:color="auto"/>
                        <w:left w:val="none" w:sz="0" w:space="0" w:color="auto"/>
                        <w:bottom w:val="none" w:sz="0" w:space="0" w:color="auto"/>
                        <w:right w:val="none" w:sz="0" w:space="0" w:color="auto"/>
                      </w:divBdr>
                    </w:div>
                  </w:divsChild>
                </w:div>
                <w:div w:id="1625963851">
                  <w:marLeft w:val="0"/>
                  <w:marRight w:val="0"/>
                  <w:marTop w:val="0"/>
                  <w:marBottom w:val="0"/>
                  <w:divBdr>
                    <w:top w:val="none" w:sz="0" w:space="0" w:color="auto"/>
                    <w:left w:val="none" w:sz="0" w:space="0" w:color="auto"/>
                    <w:bottom w:val="none" w:sz="0" w:space="0" w:color="auto"/>
                    <w:right w:val="none" w:sz="0" w:space="0" w:color="auto"/>
                  </w:divBdr>
                  <w:divsChild>
                    <w:div w:id="778254342">
                      <w:marLeft w:val="0"/>
                      <w:marRight w:val="0"/>
                      <w:marTop w:val="0"/>
                      <w:marBottom w:val="0"/>
                      <w:divBdr>
                        <w:top w:val="none" w:sz="0" w:space="0" w:color="auto"/>
                        <w:left w:val="none" w:sz="0" w:space="0" w:color="auto"/>
                        <w:bottom w:val="none" w:sz="0" w:space="0" w:color="auto"/>
                        <w:right w:val="none" w:sz="0" w:space="0" w:color="auto"/>
                      </w:divBdr>
                    </w:div>
                  </w:divsChild>
                </w:div>
                <w:div w:id="1788039265">
                  <w:marLeft w:val="0"/>
                  <w:marRight w:val="0"/>
                  <w:marTop w:val="0"/>
                  <w:marBottom w:val="0"/>
                  <w:divBdr>
                    <w:top w:val="none" w:sz="0" w:space="0" w:color="auto"/>
                    <w:left w:val="none" w:sz="0" w:space="0" w:color="auto"/>
                    <w:bottom w:val="none" w:sz="0" w:space="0" w:color="auto"/>
                    <w:right w:val="none" w:sz="0" w:space="0" w:color="auto"/>
                  </w:divBdr>
                  <w:divsChild>
                    <w:div w:id="15280530">
                      <w:marLeft w:val="0"/>
                      <w:marRight w:val="0"/>
                      <w:marTop w:val="0"/>
                      <w:marBottom w:val="0"/>
                      <w:divBdr>
                        <w:top w:val="none" w:sz="0" w:space="0" w:color="auto"/>
                        <w:left w:val="none" w:sz="0" w:space="0" w:color="auto"/>
                        <w:bottom w:val="none" w:sz="0" w:space="0" w:color="auto"/>
                        <w:right w:val="none" w:sz="0" w:space="0" w:color="auto"/>
                      </w:divBdr>
                    </w:div>
                  </w:divsChild>
                </w:div>
                <w:div w:id="1771271518">
                  <w:marLeft w:val="0"/>
                  <w:marRight w:val="0"/>
                  <w:marTop w:val="0"/>
                  <w:marBottom w:val="0"/>
                  <w:divBdr>
                    <w:top w:val="none" w:sz="0" w:space="0" w:color="auto"/>
                    <w:left w:val="none" w:sz="0" w:space="0" w:color="auto"/>
                    <w:bottom w:val="none" w:sz="0" w:space="0" w:color="auto"/>
                    <w:right w:val="none" w:sz="0" w:space="0" w:color="auto"/>
                  </w:divBdr>
                  <w:divsChild>
                    <w:div w:id="935096447">
                      <w:marLeft w:val="0"/>
                      <w:marRight w:val="0"/>
                      <w:marTop w:val="0"/>
                      <w:marBottom w:val="0"/>
                      <w:divBdr>
                        <w:top w:val="none" w:sz="0" w:space="0" w:color="auto"/>
                        <w:left w:val="none" w:sz="0" w:space="0" w:color="auto"/>
                        <w:bottom w:val="none" w:sz="0" w:space="0" w:color="auto"/>
                        <w:right w:val="none" w:sz="0" w:space="0" w:color="auto"/>
                      </w:divBdr>
                    </w:div>
                  </w:divsChild>
                </w:div>
                <w:div w:id="1769153661">
                  <w:marLeft w:val="0"/>
                  <w:marRight w:val="0"/>
                  <w:marTop w:val="0"/>
                  <w:marBottom w:val="0"/>
                  <w:divBdr>
                    <w:top w:val="none" w:sz="0" w:space="0" w:color="auto"/>
                    <w:left w:val="none" w:sz="0" w:space="0" w:color="auto"/>
                    <w:bottom w:val="none" w:sz="0" w:space="0" w:color="auto"/>
                    <w:right w:val="none" w:sz="0" w:space="0" w:color="auto"/>
                  </w:divBdr>
                  <w:divsChild>
                    <w:div w:id="838009662">
                      <w:marLeft w:val="0"/>
                      <w:marRight w:val="0"/>
                      <w:marTop w:val="0"/>
                      <w:marBottom w:val="0"/>
                      <w:divBdr>
                        <w:top w:val="none" w:sz="0" w:space="0" w:color="auto"/>
                        <w:left w:val="none" w:sz="0" w:space="0" w:color="auto"/>
                        <w:bottom w:val="none" w:sz="0" w:space="0" w:color="auto"/>
                        <w:right w:val="none" w:sz="0" w:space="0" w:color="auto"/>
                      </w:divBdr>
                    </w:div>
                  </w:divsChild>
                </w:div>
                <w:div w:id="989361208">
                  <w:marLeft w:val="0"/>
                  <w:marRight w:val="0"/>
                  <w:marTop w:val="0"/>
                  <w:marBottom w:val="0"/>
                  <w:divBdr>
                    <w:top w:val="none" w:sz="0" w:space="0" w:color="auto"/>
                    <w:left w:val="none" w:sz="0" w:space="0" w:color="auto"/>
                    <w:bottom w:val="none" w:sz="0" w:space="0" w:color="auto"/>
                    <w:right w:val="none" w:sz="0" w:space="0" w:color="auto"/>
                  </w:divBdr>
                  <w:divsChild>
                    <w:div w:id="1388143421">
                      <w:marLeft w:val="0"/>
                      <w:marRight w:val="0"/>
                      <w:marTop w:val="0"/>
                      <w:marBottom w:val="0"/>
                      <w:divBdr>
                        <w:top w:val="none" w:sz="0" w:space="0" w:color="auto"/>
                        <w:left w:val="none" w:sz="0" w:space="0" w:color="auto"/>
                        <w:bottom w:val="none" w:sz="0" w:space="0" w:color="auto"/>
                        <w:right w:val="none" w:sz="0" w:space="0" w:color="auto"/>
                      </w:divBdr>
                    </w:div>
                  </w:divsChild>
                </w:div>
                <w:div w:id="2093817432">
                  <w:marLeft w:val="0"/>
                  <w:marRight w:val="0"/>
                  <w:marTop w:val="0"/>
                  <w:marBottom w:val="0"/>
                  <w:divBdr>
                    <w:top w:val="none" w:sz="0" w:space="0" w:color="auto"/>
                    <w:left w:val="none" w:sz="0" w:space="0" w:color="auto"/>
                    <w:bottom w:val="none" w:sz="0" w:space="0" w:color="auto"/>
                    <w:right w:val="none" w:sz="0" w:space="0" w:color="auto"/>
                  </w:divBdr>
                  <w:divsChild>
                    <w:div w:id="782067566">
                      <w:marLeft w:val="0"/>
                      <w:marRight w:val="0"/>
                      <w:marTop w:val="0"/>
                      <w:marBottom w:val="0"/>
                      <w:divBdr>
                        <w:top w:val="none" w:sz="0" w:space="0" w:color="auto"/>
                        <w:left w:val="none" w:sz="0" w:space="0" w:color="auto"/>
                        <w:bottom w:val="none" w:sz="0" w:space="0" w:color="auto"/>
                        <w:right w:val="none" w:sz="0" w:space="0" w:color="auto"/>
                      </w:divBdr>
                    </w:div>
                  </w:divsChild>
                </w:div>
                <w:div w:id="996615456">
                  <w:marLeft w:val="0"/>
                  <w:marRight w:val="0"/>
                  <w:marTop w:val="0"/>
                  <w:marBottom w:val="0"/>
                  <w:divBdr>
                    <w:top w:val="none" w:sz="0" w:space="0" w:color="auto"/>
                    <w:left w:val="none" w:sz="0" w:space="0" w:color="auto"/>
                    <w:bottom w:val="none" w:sz="0" w:space="0" w:color="auto"/>
                    <w:right w:val="none" w:sz="0" w:space="0" w:color="auto"/>
                  </w:divBdr>
                  <w:divsChild>
                    <w:div w:id="429394159">
                      <w:marLeft w:val="0"/>
                      <w:marRight w:val="0"/>
                      <w:marTop w:val="0"/>
                      <w:marBottom w:val="0"/>
                      <w:divBdr>
                        <w:top w:val="none" w:sz="0" w:space="0" w:color="auto"/>
                        <w:left w:val="none" w:sz="0" w:space="0" w:color="auto"/>
                        <w:bottom w:val="none" w:sz="0" w:space="0" w:color="auto"/>
                        <w:right w:val="none" w:sz="0" w:space="0" w:color="auto"/>
                      </w:divBdr>
                    </w:div>
                  </w:divsChild>
                </w:div>
                <w:div w:id="124781423">
                  <w:marLeft w:val="0"/>
                  <w:marRight w:val="0"/>
                  <w:marTop w:val="0"/>
                  <w:marBottom w:val="0"/>
                  <w:divBdr>
                    <w:top w:val="none" w:sz="0" w:space="0" w:color="auto"/>
                    <w:left w:val="none" w:sz="0" w:space="0" w:color="auto"/>
                    <w:bottom w:val="none" w:sz="0" w:space="0" w:color="auto"/>
                    <w:right w:val="none" w:sz="0" w:space="0" w:color="auto"/>
                  </w:divBdr>
                  <w:divsChild>
                    <w:div w:id="1155219874">
                      <w:marLeft w:val="0"/>
                      <w:marRight w:val="0"/>
                      <w:marTop w:val="0"/>
                      <w:marBottom w:val="0"/>
                      <w:divBdr>
                        <w:top w:val="none" w:sz="0" w:space="0" w:color="auto"/>
                        <w:left w:val="none" w:sz="0" w:space="0" w:color="auto"/>
                        <w:bottom w:val="none" w:sz="0" w:space="0" w:color="auto"/>
                        <w:right w:val="none" w:sz="0" w:space="0" w:color="auto"/>
                      </w:divBdr>
                    </w:div>
                  </w:divsChild>
                </w:div>
                <w:div w:id="947004776">
                  <w:marLeft w:val="0"/>
                  <w:marRight w:val="0"/>
                  <w:marTop w:val="0"/>
                  <w:marBottom w:val="0"/>
                  <w:divBdr>
                    <w:top w:val="none" w:sz="0" w:space="0" w:color="auto"/>
                    <w:left w:val="none" w:sz="0" w:space="0" w:color="auto"/>
                    <w:bottom w:val="none" w:sz="0" w:space="0" w:color="auto"/>
                    <w:right w:val="none" w:sz="0" w:space="0" w:color="auto"/>
                  </w:divBdr>
                  <w:divsChild>
                    <w:div w:id="1017851088">
                      <w:marLeft w:val="0"/>
                      <w:marRight w:val="0"/>
                      <w:marTop w:val="0"/>
                      <w:marBottom w:val="0"/>
                      <w:divBdr>
                        <w:top w:val="none" w:sz="0" w:space="0" w:color="auto"/>
                        <w:left w:val="none" w:sz="0" w:space="0" w:color="auto"/>
                        <w:bottom w:val="none" w:sz="0" w:space="0" w:color="auto"/>
                        <w:right w:val="none" w:sz="0" w:space="0" w:color="auto"/>
                      </w:divBdr>
                    </w:div>
                  </w:divsChild>
                </w:div>
                <w:div w:id="1877306618">
                  <w:marLeft w:val="0"/>
                  <w:marRight w:val="0"/>
                  <w:marTop w:val="0"/>
                  <w:marBottom w:val="0"/>
                  <w:divBdr>
                    <w:top w:val="none" w:sz="0" w:space="0" w:color="auto"/>
                    <w:left w:val="none" w:sz="0" w:space="0" w:color="auto"/>
                    <w:bottom w:val="none" w:sz="0" w:space="0" w:color="auto"/>
                    <w:right w:val="none" w:sz="0" w:space="0" w:color="auto"/>
                  </w:divBdr>
                  <w:divsChild>
                    <w:div w:id="295141054">
                      <w:marLeft w:val="0"/>
                      <w:marRight w:val="0"/>
                      <w:marTop w:val="0"/>
                      <w:marBottom w:val="0"/>
                      <w:divBdr>
                        <w:top w:val="none" w:sz="0" w:space="0" w:color="auto"/>
                        <w:left w:val="none" w:sz="0" w:space="0" w:color="auto"/>
                        <w:bottom w:val="none" w:sz="0" w:space="0" w:color="auto"/>
                        <w:right w:val="none" w:sz="0" w:space="0" w:color="auto"/>
                      </w:divBdr>
                    </w:div>
                  </w:divsChild>
                </w:div>
                <w:div w:id="1799684646">
                  <w:marLeft w:val="0"/>
                  <w:marRight w:val="0"/>
                  <w:marTop w:val="0"/>
                  <w:marBottom w:val="0"/>
                  <w:divBdr>
                    <w:top w:val="none" w:sz="0" w:space="0" w:color="auto"/>
                    <w:left w:val="none" w:sz="0" w:space="0" w:color="auto"/>
                    <w:bottom w:val="none" w:sz="0" w:space="0" w:color="auto"/>
                    <w:right w:val="none" w:sz="0" w:space="0" w:color="auto"/>
                  </w:divBdr>
                  <w:divsChild>
                    <w:div w:id="1400204649">
                      <w:marLeft w:val="0"/>
                      <w:marRight w:val="0"/>
                      <w:marTop w:val="0"/>
                      <w:marBottom w:val="0"/>
                      <w:divBdr>
                        <w:top w:val="none" w:sz="0" w:space="0" w:color="auto"/>
                        <w:left w:val="none" w:sz="0" w:space="0" w:color="auto"/>
                        <w:bottom w:val="none" w:sz="0" w:space="0" w:color="auto"/>
                        <w:right w:val="none" w:sz="0" w:space="0" w:color="auto"/>
                      </w:divBdr>
                    </w:div>
                  </w:divsChild>
                </w:div>
                <w:div w:id="167329414">
                  <w:marLeft w:val="0"/>
                  <w:marRight w:val="0"/>
                  <w:marTop w:val="0"/>
                  <w:marBottom w:val="0"/>
                  <w:divBdr>
                    <w:top w:val="none" w:sz="0" w:space="0" w:color="auto"/>
                    <w:left w:val="none" w:sz="0" w:space="0" w:color="auto"/>
                    <w:bottom w:val="none" w:sz="0" w:space="0" w:color="auto"/>
                    <w:right w:val="none" w:sz="0" w:space="0" w:color="auto"/>
                  </w:divBdr>
                  <w:divsChild>
                    <w:div w:id="123087808">
                      <w:marLeft w:val="0"/>
                      <w:marRight w:val="0"/>
                      <w:marTop w:val="0"/>
                      <w:marBottom w:val="0"/>
                      <w:divBdr>
                        <w:top w:val="none" w:sz="0" w:space="0" w:color="auto"/>
                        <w:left w:val="none" w:sz="0" w:space="0" w:color="auto"/>
                        <w:bottom w:val="none" w:sz="0" w:space="0" w:color="auto"/>
                        <w:right w:val="none" w:sz="0" w:space="0" w:color="auto"/>
                      </w:divBdr>
                    </w:div>
                  </w:divsChild>
                </w:div>
                <w:div w:id="16085672">
                  <w:marLeft w:val="0"/>
                  <w:marRight w:val="0"/>
                  <w:marTop w:val="0"/>
                  <w:marBottom w:val="0"/>
                  <w:divBdr>
                    <w:top w:val="none" w:sz="0" w:space="0" w:color="auto"/>
                    <w:left w:val="none" w:sz="0" w:space="0" w:color="auto"/>
                    <w:bottom w:val="none" w:sz="0" w:space="0" w:color="auto"/>
                    <w:right w:val="none" w:sz="0" w:space="0" w:color="auto"/>
                  </w:divBdr>
                  <w:divsChild>
                    <w:div w:id="905410925">
                      <w:marLeft w:val="0"/>
                      <w:marRight w:val="0"/>
                      <w:marTop w:val="0"/>
                      <w:marBottom w:val="0"/>
                      <w:divBdr>
                        <w:top w:val="none" w:sz="0" w:space="0" w:color="auto"/>
                        <w:left w:val="none" w:sz="0" w:space="0" w:color="auto"/>
                        <w:bottom w:val="none" w:sz="0" w:space="0" w:color="auto"/>
                        <w:right w:val="none" w:sz="0" w:space="0" w:color="auto"/>
                      </w:divBdr>
                    </w:div>
                  </w:divsChild>
                </w:div>
                <w:div w:id="223029365">
                  <w:marLeft w:val="0"/>
                  <w:marRight w:val="0"/>
                  <w:marTop w:val="0"/>
                  <w:marBottom w:val="0"/>
                  <w:divBdr>
                    <w:top w:val="none" w:sz="0" w:space="0" w:color="auto"/>
                    <w:left w:val="none" w:sz="0" w:space="0" w:color="auto"/>
                    <w:bottom w:val="none" w:sz="0" w:space="0" w:color="auto"/>
                    <w:right w:val="none" w:sz="0" w:space="0" w:color="auto"/>
                  </w:divBdr>
                  <w:divsChild>
                    <w:div w:id="1138258765">
                      <w:marLeft w:val="0"/>
                      <w:marRight w:val="0"/>
                      <w:marTop w:val="0"/>
                      <w:marBottom w:val="0"/>
                      <w:divBdr>
                        <w:top w:val="none" w:sz="0" w:space="0" w:color="auto"/>
                        <w:left w:val="none" w:sz="0" w:space="0" w:color="auto"/>
                        <w:bottom w:val="none" w:sz="0" w:space="0" w:color="auto"/>
                        <w:right w:val="none" w:sz="0" w:space="0" w:color="auto"/>
                      </w:divBdr>
                    </w:div>
                  </w:divsChild>
                </w:div>
                <w:div w:id="846948224">
                  <w:marLeft w:val="0"/>
                  <w:marRight w:val="0"/>
                  <w:marTop w:val="0"/>
                  <w:marBottom w:val="0"/>
                  <w:divBdr>
                    <w:top w:val="none" w:sz="0" w:space="0" w:color="auto"/>
                    <w:left w:val="none" w:sz="0" w:space="0" w:color="auto"/>
                    <w:bottom w:val="none" w:sz="0" w:space="0" w:color="auto"/>
                    <w:right w:val="none" w:sz="0" w:space="0" w:color="auto"/>
                  </w:divBdr>
                  <w:divsChild>
                    <w:div w:id="501504625">
                      <w:marLeft w:val="0"/>
                      <w:marRight w:val="0"/>
                      <w:marTop w:val="0"/>
                      <w:marBottom w:val="0"/>
                      <w:divBdr>
                        <w:top w:val="none" w:sz="0" w:space="0" w:color="auto"/>
                        <w:left w:val="none" w:sz="0" w:space="0" w:color="auto"/>
                        <w:bottom w:val="none" w:sz="0" w:space="0" w:color="auto"/>
                        <w:right w:val="none" w:sz="0" w:space="0" w:color="auto"/>
                      </w:divBdr>
                    </w:div>
                  </w:divsChild>
                </w:div>
                <w:div w:id="833102936">
                  <w:marLeft w:val="0"/>
                  <w:marRight w:val="0"/>
                  <w:marTop w:val="0"/>
                  <w:marBottom w:val="0"/>
                  <w:divBdr>
                    <w:top w:val="none" w:sz="0" w:space="0" w:color="auto"/>
                    <w:left w:val="none" w:sz="0" w:space="0" w:color="auto"/>
                    <w:bottom w:val="none" w:sz="0" w:space="0" w:color="auto"/>
                    <w:right w:val="none" w:sz="0" w:space="0" w:color="auto"/>
                  </w:divBdr>
                  <w:divsChild>
                    <w:div w:id="1065225992">
                      <w:marLeft w:val="0"/>
                      <w:marRight w:val="0"/>
                      <w:marTop w:val="0"/>
                      <w:marBottom w:val="0"/>
                      <w:divBdr>
                        <w:top w:val="none" w:sz="0" w:space="0" w:color="auto"/>
                        <w:left w:val="none" w:sz="0" w:space="0" w:color="auto"/>
                        <w:bottom w:val="none" w:sz="0" w:space="0" w:color="auto"/>
                        <w:right w:val="none" w:sz="0" w:space="0" w:color="auto"/>
                      </w:divBdr>
                    </w:div>
                  </w:divsChild>
                </w:div>
                <w:div w:id="972058655">
                  <w:marLeft w:val="0"/>
                  <w:marRight w:val="0"/>
                  <w:marTop w:val="0"/>
                  <w:marBottom w:val="0"/>
                  <w:divBdr>
                    <w:top w:val="none" w:sz="0" w:space="0" w:color="auto"/>
                    <w:left w:val="none" w:sz="0" w:space="0" w:color="auto"/>
                    <w:bottom w:val="none" w:sz="0" w:space="0" w:color="auto"/>
                    <w:right w:val="none" w:sz="0" w:space="0" w:color="auto"/>
                  </w:divBdr>
                  <w:divsChild>
                    <w:div w:id="1610089924">
                      <w:marLeft w:val="0"/>
                      <w:marRight w:val="0"/>
                      <w:marTop w:val="0"/>
                      <w:marBottom w:val="0"/>
                      <w:divBdr>
                        <w:top w:val="none" w:sz="0" w:space="0" w:color="auto"/>
                        <w:left w:val="none" w:sz="0" w:space="0" w:color="auto"/>
                        <w:bottom w:val="none" w:sz="0" w:space="0" w:color="auto"/>
                        <w:right w:val="none" w:sz="0" w:space="0" w:color="auto"/>
                      </w:divBdr>
                    </w:div>
                  </w:divsChild>
                </w:div>
                <w:div w:id="141389058">
                  <w:marLeft w:val="0"/>
                  <w:marRight w:val="0"/>
                  <w:marTop w:val="0"/>
                  <w:marBottom w:val="0"/>
                  <w:divBdr>
                    <w:top w:val="none" w:sz="0" w:space="0" w:color="auto"/>
                    <w:left w:val="none" w:sz="0" w:space="0" w:color="auto"/>
                    <w:bottom w:val="none" w:sz="0" w:space="0" w:color="auto"/>
                    <w:right w:val="none" w:sz="0" w:space="0" w:color="auto"/>
                  </w:divBdr>
                  <w:divsChild>
                    <w:div w:id="1875073911">
                      <w:marLeft w:val="0"/>
                      <w:marRight w:val="0"/>
                      <w:marTop w:val="0"/>
                      <w:marBottom w:val="0"/>
                      <w:divBdr>
                        <w:top w:val="none" w:sz="0" w:space="0" w:color="auto"/>
                        <w:left w:val="none" w:sz="0" w:space="0" w:color="auto"/>
                        <w:bottom w:val="none" w:sz="0" w:space="0" w:color="auto"/>
                        <w:right w:val="none" w:sz="0" w:space="0" w:color="auto"/>
                      </w:divBdr>
                    </w:div>
                  </w:divsChild>
                </w:div>
                <w:div w:id="1377388758">
                  <w:marLeft w:val="0"/>
                  <w:marRight w:val="0"/>
                  <w:marTop w:val="0"/>
                  <w:marBottom w:val="0"/>
                  <w:divBdr>
                    <w:top w:val="none" w:sz="0" w:space="0" w:color="auto"/>
                    <w:left w:val="none" w:sz="0" w:space="0" w:color="auto"/>
                    <w:bottom w:val="none" w:sz="0" w:space="0" w:color="auto"/>
                    <w:right w:val="none" w:sz="0" w:space="0" w:color="auto"/>
                  </w:divBdr>
                  <w:divsChild>
                    <w:div w:id="104345969">
                      <w:marLeft w:val="0"/>
                      <w:marRight w:val="0"/>
                      <w:marTop w:val="0"/>
                      <w:marBottom w:val="0"/>
                      <w:divBdr>
                        <w:top w:val="none" w:sz="0" w:space="0" w:color="auto"/>
                        <w:left w:val="none" w:sz="0" w:space="0" w:color="auto"/>
                        <w:bottom w:val="none" w:sz="0" w:space="0" w:color="auto"/>
                        <w:right w:val="none" w:sz="0" w:space="0" w:color="auto"/>
                      </w:divBdr>
                    </w:div>
                  </w:divsChild>
                </w:div>
                <w:div w:id="1184319720">
                  <w:marLeft w:val="0"/>
                  <w:marRight w:val="0"/>
                  <w:marTop w:val="0"/>
                  <w:marBottom w:val="0"/>
                  <w:divBdr>
                    <w:top w:val="none" w:sz="0" w:space="0" w:color="auto"/>
                    <w:left w:val="none" w:sz="0" w:space="0" w:color="auto"/>
                    <w:bottom w:val="none" w:sz="0" w:space="0" w:color="auto"/>
                    <w:right w:val="none" w:sz="0" w:space="0" w:color="auto"/>
                  </w:divBdr>
                  <w:divsChild>
                    <w:div w:id="1317344953">
                      <w:marLeft w:val="0"/>
                      <w:marRight w:val="0"/>
                      <w:marTop w:val="0"/>
                      <w:marBottom w:val="0"/>
                      <w:divBdr>
                        <w:top w:val="none" w:sz="0" w:space="0" w:color="auto"/>
                        <w:left w:val="none" w:sz="0" w:space="0" w:color="auto"/>
                        <w:bottom w:val="none" w:sz="0" w:space="0" w:color="auto"/>
                        <w:right w:val="none" w:sz="0" w:space="0" w:color="auto"/>
                      </w:divBdr>
                    </w:div>
                  </w:divsChild>
                </w:div>
                <w:div w:id="173307592">
                  <w:marLeft w:val="0"/>
                  <w:marRight w:val="0"/>
                  <w:marTop w:val="0"/>
                  <w:marBottom w:val="0"/>
                  <w:divBdr>
                    <w:top w:val="none" w:sz="0" w:space="0" w:color="auto"/>
                    <w:left w:val="none" w:sz="0" w:space="0" w:color="auto"/>
                    <w:bottom w:val="none" w:sz="0" w:space="0" w:color="auto"/>
                    <w:right w:val="none" w:sz="0" w:space="0" w:color="auto"/>
                  </w:divBdr>
                  <w:divsChild>
                    <w:div w:id="213853350">
                      <w:marLeft w:val="0"/>
                      <w:marRight w:val="0"/>
                      <w:marTop w:val="0"/>
                      <w:marBottom w:val="0"/>
                      <w:divBdr>
                        <w:top w:val="none" w:sz="0" w:space="0" w:color="auto"/>
                        <w:left w:val="none" w:sz="0" w:space="0" w:color="auto"/>
                        <w:bottom w:val="none" w:sz="0" w:space="0" w:color="auto"/>
                        <w:right w:val="none" w:sz="0" w:space="0" w:color="auto"/>
                      </w:divBdr>
                    </w:div>
                  </w:divsChild>
                </w:div>
                <w:div w:id="668992517">
                  <w:marLeft w:val="0"/>
                  <w:marRight w:val="0"/>
                  <w:marTop w:val="0"/>
                  <w:marBottom w:val="0"/>
                  <w:divBdr>
                    <w:top w:val="none" w:sz="0" w:space="0" w:color="auto"/>
                    <w:left w:val="none" w:sz="0" w:space="0" w:color="auto"/>
                    <w:bottom w:val="none" w:sz="0" w:space="0" w:color="auto"/>
                    <w:right w:val="none" w:sz="0" w:space="0" w:color="auto"/>
                  </w:divBdr>
                  <w:divsChild>
                    <w:div w:id="2074618270">
                      <w:marLeft w:val="0"/>
                      <w:marRight w:val="0"/>
                      <w:marTop w:val="0"/>
                      <w:marBottom w:val="0"/>
                      <w:divBdr>
                        <w:top w:val="none" w:sz="0" w:space="0" w:color="auto"/>
                        <w:left w:val="none" w:sz="0" w:space="0" w:color="auto"/>
                        <w:bottom w:val="none" w:sz="0" w:space="0" w:color="auto"/>
                        <w:right w:val="none" w:sz="0" w:space="0" w:color="auto"/>
                      </w:divBdr>
                    </w:div>
                  </w:divsChild>
                </w:div>
                <w:div w:id="1537886893">
                  <w:marLeft w:val="0"/>
                  <w:marRight w:val="0"/>
                  <w:marTop w:val="0"/>
                  <w:marBottom w:val="0"/>
                  <w:divBdr>
                    <w:top w:val="none" w:sz="0" w:space="0" w:color="auto"/>
                    <w:left w:val="none" w:sz="0" w:space="0" w:color="auto"/>
                    <w:bottom w:val="none" w:sz="0" w:space="0" w:color="auto"/>
                    <w:right w:val="none" w:sz="0" w:space="0" w:color="auto"/>
                  </w:divBdr>
                  <w:divsChild>
                    <w:div w:id="1066953264">
                      <w:marLeft w:val="0"/>
                      <w:marRight w:val="0"/>
                      <w:marTop w:val="0"/>
                      <w:marBottom w:val="0"/>
                      <w:divBdr>
                        <w:top w:val="none" w:sz="0" w:space="0" w:color="auto"/>
                        <w:left w:val="none" w:sz="0" w:space="0" w:color="auto"/>
                        <w:bottom w:val="none" w:sz="0" w:space="0" w:color="auto"/>
                        <w:right w:val="none" w:sz="0" w:space="0" w:color="auto"/>
                      </w:divBdr>
                    </w:div>
                  </w:divsChild>
                </w:div>
                <w:div w:id="24140833">
                  <w:marLeft w:val="0"/>
                  <w:marRight w:val="0"/>
                  <w:marTop w:val="0"/>
                  <w:marBottom w:val="0"/>
                  <w:divBdr>
                    <w:top w:val="none" w:sz="0" w:space="0" w:color="auto"/>
                    <w:left w:val="none" w:sz="0" w:space="0" w:color="auto"/>
                    <w:bottom w:val="none" w:sz="0" w:space="0" w:color="auto"/>
                    <w:right w:val="none" w:sz="0" w:space="0" w:color="auto"/>
                  </w:divBdr>
                  <w:divsChild>
                    <w:div w:id="3746005">
                      <w:marLeft w:val="0"/>
                      <w:marRight w:val="0"/>
                      <w:marTop w:val="0"/>
                      <w:marBottom w:val="0"/>
                      <w:divBdr>
                        <w:top w:val="none" w:sz="0" w:space="0" w:color="auto"/>
                        <w:left w:val="none" w:sz="0" w:space="0" w:color="auto"/>
                        <w:bottom w:val="none" w:sz="0" w:space="0" w:color="auto"/>
                        <w:right w:val="none" w:sz="0" w:space="0" w:color="auto"/>
                      </w:divBdr>
                    </w:div>
                  </w:divsChild>
                </w:div>
                <w:div w:id="2126851098">
                  <w:marLeft w:val="0"/>
                  <w:marRight w:val="0"/>
                  <w:marTop w:val="0"/>
                  <w:marBottom w:val="0"/>
                  <w:divBdr>
                    <w:top w:val="none" w:sz="0" w:space="0" w:color="auto"/>
                    <w:left w:val="none" w:sz="0" w:space="0" w:color="auto"/>
                    <w:bottom w:val="none" w:sz="0" w:space="0" w:color="auto"/>
                    <w:right w:val="none" w:sz="0" w:space="0" w:color="auto"/>
                  </w:divBdr>
                  <w:divsChild>
                    <w:div w:id="2093159745">
                      <w:marLeft w:val="0"/>
                      <w:marRight w:val="0"/>
                      <w:marTop w:val="0"/>
                      <w:marBottom w:val="0"/>
                      <w:divBdr>
                        <w:top w:val="none" w:sz="0" w:space="0" w:color="auto"/>
                        <w:left w:val="none" w:sz="0" w:space="0" w:color="auto"/>
                        <w:bottom w:val="none" w:sz="0" w:space="0" w:color="auto"/>
                        <w:right w:val="none" w:sz="0" w:space="0" w:color="auto"/>
                      </w:divBdr>
                    </w:div>
                  </w:divsChild>
                </w:div>
                <w:div w:id="2132429369">
                  <w:marLeft w:val="0"/>
                  <w:marRight w:val="0"/>
                  <w:marTop w:val="0"/>
                  <w:marBottom w:val="0"/>
                  <w:divBdr>
                    <w:top w:val="none" w:sz="0" w:space="0" w:color="auto"/>
                    <w:left w:val="none" w:sz="0" w:space="0" w:color="auto"/>
                    <w:bottom w:val="none" w:sz="0" w:space="0" w:color="auto"/>
                    <w:right w:val="none" w:sz="0" w:space="0" w:color="auto"/>
                  </w:divBdr>
                  <w:divsChild>
                    <w:div w:id="1677341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7819062">
          <w:marLeft w:val="0"/>
          <w:marRight w:val="0"/>
          <w:marTop w:val="0"/>
          <w:marBottom w:val="0"/>
          <w:divBdr>
            <w:top w:val="none" w:sz="0" w:space="0" w:color="auto"/>
            <w:left w:val="none" w:sz="0" w:space="0" w:color="auto"/>
            <w:bottom w:val="none" w:sz="0" w:space="0" w:color="auto"/>
            <w:right w:val="none" w:sz="0" w:space="0" w:color="auto"/>
          </w:divBdr>
        </w:div>
        <w:div w:id="1387100966">
          <w:marLeft w:val="0"/>
          <w:marRight w:val="0"/>
          <w:marTop w:val="0"/>
          <w:marBottom w:val="0"/>
          <w:divBdr>
            <w:top w:val="none" w:sz="0" w:space="0" w:color="auto"/>
            <w:left w:val="none" w:sz="0" w:space="0" w:color="auto"/>
            <w:bottom w:val="none" w:sz="0" w:space="0" w:color="auto"/>
            <w:right w:val="none" w:sz="0" w:space="0" w:color="auto"/>
          </w:divBdr>
        </w:div>
        <w:div w:id="1694071933">
          <w:marLeft w:val="0"/>
          <w:marRight w:val="0"/>
          <w:marTop w:val="0"/>
          <w:marBottom w:val="0"/>
          <w:divBdr>
            <w:top w:val="none" w:sz="0" w:space="0" w:color="auto"/>
            <w:left w:val="none" w:sz="0" w:space="0" w:color="auto"/>
            <w:bottom w:val="none" w:sz="0" w:space="0" w:color="auto"/>
            <w:right w:val="none" w:sz="0" w:space="0" w:color="auto"/>
          </w:divBdr>
          <w:divsChild>
            <w:div w:id="1897357144">
              <w:marLeft w:val="0"/>
              <w:marRight w:val="0"/>
              <w:marTop w:val="30"/>
              <w:marBottom w:val="30"/>
              <w:divBdr>
                <w:top w:val="none" w:sz="0" w:space="0" w:color="auto"/>
                <w:left w:val="none" w:sz="0" w:space="0" w:color="auto"/>
                <w:bottom w:val="none" w:sz="0" w:space="0" w:color="auto"/>
                <w:right w:val="none" w:sz="0" w:space="0" w:color="auto"/>
              </w:divBdr>
              <w:divsChild>
                <w:div w:id="2070493446">
                  <w:marLeft w:val="0"/>
                  <w:marRight w:val="0"/>
                  <w:marTop w:val="0"/>
                  <w:marBottom w:val="0"/>
                  <w:divBdr>
                    <w:top w:val="none" w:sz="0" w:space="0" w:color="auto"/>
                    <w:left w:val="none" w:sz="0" w:space="0" w:color="auto"/>
                    <w:bottom w:val="none" w:sz="0" w:space="0" w:color="auto"/>
                    <w:right w:val="none" w:sz="0" w:space="0" w:color="auto"/>
                  </w:divBdr>
                  <w:divsChild>
                    <w:div w:id="347365743">
                      <w:marLeft w:val="0"/>
                      <w:marRight w:val="0"/>
                      <w:marTop w:val="0"/>
                      <w:marBottom w:val="0"/>
                      <w:divBdr>
                        <w:top w:val="none" w:sz="0" w:space="0" w:color="auto"/>
                        <w:left w:val="none" w:sz="0" w:space="0" w:color="auto"/>
                        <w:bottom w:val="none" w:sz="0" w:space="0" w:color="auto"/>
                        <w:right w:val="none" w:sz="0" w:space="0" w:color="auto"/>
                      </w:divBdr>
                    </w:div>
                  </w:divsChild>
                </w:div>
                <w:div w:id="363868012">
                  <w:marLeft w:val="0"/>
                  <w:marRight w:val="0"/>
                  <w:marTop w:val="0"/>
                  <w:marBottom w:val="0"/>
                  <w:divBdr>
                    <w:top w:val="none" w:sz="0" w:space="0" w:color="auto"/>
                    <w:left w:val="none" w:sz="0" w:space="0" w:color="auto"/>
                    <w:bottom w:val="none" w:sz="0" w:space="0" w:color="auto"/>
                    <w:right w:val="none" w:sz="0" w:space="0" w:color="auto"/>
                  </w:divBdr>
                  <w:divsChild>
                    <w:div w:id="628165897">
                      <w:marLeft w:val="0"/>
                      <w:marRight w:val="0"/>
                      <w:marTop w:val="0"/>
                      <w:marBottom w:val="0"/>
                      <w:divBdr>
                        <w:top w:val="none" w:sz="0" w:space="0" w:color="auto"/>
                        <w:left w:val="none" w:sz="0" w:space="0" w:color="auto"/>
                        <w:bottom w:val="none" w:sz="0" w:space="0" w:color="auto"/>
                        <w:right w:val="none" w:sz="0" w:space="0" w:color="auto"/>
                      </w:divBdr>
                    </w:div>
                  </w:divsChild>
                </w:div>
                <w:div w:id="1474904603">
                  <w:marLeft w:val="0"/>
                  <w:marRight w:val="0"/>
                  <w:marTop w:val="0"/>
                  <w:marBottom w:val="0"/>
                  <w:divBdr>
                    <w:top w:val="none" w:sz="0" w:space="0" w:color="auto"/>
                    <w:left w:val="none" w:sz="0" w:space="0" w:color="auto"/>
                    <w:bottom w:val="none" w:sz="0" w:space="0" w:color="auto"/>
                    <w:right w:val="none" w:sz="0" w:space="0" w:color="auto"/>
                  </w:divBdr>
                  <w:divsChild>
                    <w:div w:id="1571577855">
                      <w:marLeft w:val="0"/>
                      <w:marRight w:val="0"/>
                      <w:marTop w:val="0"/>
                      <w:marBottom w:val="0"/>
                      <w:divBdr>
                        <w:top w:val="none" w:sz="0" w:space="0" w:color="auto"/>
                        <w:left w:val="none" w:sz="0" w:space="0" w:color="auto"/>
                        <w:bottom w:val="none" w:sz="0" w:space="0" w:color="auto"/>
                        <w:right w:val="none" w:sz="0" w:space="0" w:color="auto"/>
                      </w:divBdr>
                    </w:div>
                  </w:divsChild>
                </w:div>
                <w:div w:id="2077974222">
                  <w:marLeft w:val="0"/>
                  <w:marRight w:val="0"/>
                  <w:marTop w:val="0"/>
                  <w:marBottom w:val="0"/>
                  <w:divBdr>
                    <w:top w:val="none" w:sz="0" w:space="0" w:color="auto"/>
                    <w:left w:val="none" w:sz="0" w:space="0" w:color="auto"/>
                    <w:bottom w:val="none" w:sz="0" w:space="0" w:color="auto"/>
                    <w:right w:val="none" w:sz="0" w:space="0" w:color="auto"/>
                  </w:divBdr>
                  <w:divsChild>
                    <w:div w:id="334771320">
                      <w:marLeft w:val="0"/>
                      <w:marRight w:val="0"/>
                      <w:marTop w:val="0"/>
                      <w:marBottom w:val="0"/>
                      <w:divBdr>
                        <w:top w:val="none" w:sz="0" w:space="0" w:color="auto"/>
                        <w:left w:val="none" w:sz="0" w:space="0" w:color="auto"/>
                        <w:bottom w:val="none" w:sz="0" w:space="0" w:color="auto"/>
                        <w:right w:val="none" w:sz="0" w:space="0" w:color="auto"/>
                      </w:divBdr>
                    </w:div>
                  </w:divsChild>
                </w:div>
                <w:div w:id="108475531">
                  <w:marLeft w:val="0"/>
                  <w:marRight w:val="0"/>
                  <w:marTop w:val="0"/>
                  <w:marBottom w:val="0"/>
                  <w:divBdr>
                    <w:top w:val="none" w:sz="0" w:space="0" w:color="auto"/>
                    <w:left w:val="none" w:sz="0" w:space="0" w:color="auto"/>
                    <w:bottom w:val="none" w:sz="0" w:space="0" w:color="auto"/>
                    <w:right w:val="none" w:sz="0" w:space="0" w:color="auto"/>
                  </w:divBdr>
                  <w:divsChild>
                    <w:div w:id="876773328">
                      <w:marLeft w:val="0"/>
                      <w:marRight w:val="0"/>
                      <w:marTop w:val="0"/>
                      <w:marBottom w:val="0"/>
                      <w:divBdr>
                        <w:top w:val="none" w:sz="0" w:space="0" w:color="auto"/>
                        <w:left w:val="none" w:sz="0" w:space="0" w:color="auto"/>
                        <w:bottom w:val="none" w:sz="0" w:space="0" w:color="auto"/>
                        <w:right w:val="none" w:sz="0" w:space="0" w:color="auto"/>
                      </w:divBdr>
                    </w:div>
                  </w:divsChild>
                </w:div>
                <w:div w:id="850535875">
                  <w:marLeft w:val="0"/>
                  <w:marRight w:val="0"/>
                  <w:marTop w:val="0"/>
                  <w:marBottom w:val="0"/>
                  <w:divBdr>
                    <w:top w:val="none" w:sz="0" w:space="0" w:color="auto"/>
                    <w:left w:val="none" w:sz="0" w:space="0" w:color="auto"/>
                    <w:bottom w:val="none" w:sz="0" w:space="0" w:color="auto"/>
                    <w:right w:val="none" w:sz="0" w:space="0" w:color="auto"/>
                  </w:divBdr>
                  <w:divsChild>
                    <w:div w:id="1182940646">
                      <w:marLeft w:val="0"/>
                      <w:marRight w:val="0"/>
                      <w:marTop w:val="0"/>
                      <w:marBottom w:val="0"/>
                      <w:divBdr>
                        <w:top w:val="none" w:sz="0" w:space="0" w:color="auto"/>
                        <w:left w:val="none" w:sz="0" w:space="0" w:color="auto"/>
                        <w:bottom w:val="none" w:sz="0" w:space="0" w:color="auto"/>
                        <w:right w:val="none" w:sz="0" w:space="0" w:color="auto"/>
                      </w:divBdr>
                    </w:div>
                  </w:divsChild>
                </w:div>
                <w:div w:id="1581673570">
                  <w:marLeft w:val="0"/>
                  <w:marRight w:val="0"/>
                  <w:marTop w:val="0"/>
                  <w:marBottom w:val="0"/>
                  <w:divBdr>
                    <w:top w:val="none" w:sz="0" w:space="0" w:color="auto"/>
                    <w:left w:val="none" w:sz="0" w:space="0" w:color="auto"/>
                    <w:bottom w:val="none" w:sz="0" w:space="0" w:color="auto"/>
                    <w:right w:val="none" w:sz="0" w:space="0" w:color="auto"/>
                  </w:divBdr>
                  <w:divsChild>
                    <w:div w:id="764228120">
                      <w:marLeft w:val="0"/>
                      <w:marRight w:val="0"/>
                      <w:marTop w:val="0"/>
                      <w:marBottom w:val="0"/>
                      <w:divBdr>
                        <w:top w:val="none" w:sz="0" w:space="0" w:color="auto"/>
                        <w:left w:val="none" w:sz="0" w:space="0" w:color="auto"/>
                        <w:bottom w:val="none" w:sz="0" w:space="0" w:color="auto"/>
                        <w:right w:val="none" w:sz="0" w:space="0" w:color="auto"/>
                      </w:divBdr>
                    </w:div>
                  </w:divsChild>
                </w:div>
                <w:div w:id="1248879134">
                  <w:marLeft w:val="0"/>
                  <w:marRight w:val="0"/>
                  <w:marTop w:val="0"/>
                  <w:marBottom w:val="0"/>
                  <w:divBdr>
                    <w:top w:val="none" w:sz="0" w:space="0" w:color="auto"/>
                    <w:left w:val="none" w:sz="0" w:space="0" w:color="auto"/>
                    <w:bottom w:val="none" w:sz="0" w:space="0" w:color="auto"/>
                    <w:right w:val="none" w:sz="0" w:space="0" w:color="auto"/>
                  </w:divBdr>
                  <w:divsChild>
                    <w:div w:id="445806959">
                      <w:marLeft w:val="0"/>
                      <w:marRight w:val="0"/>
                      <w:marTop w:val="0"/>
                      <w:marBottom w:val="0"/>
                      <w:divBdr>
                        <w:top w:val="none" w:sz="0" w:space="0" w:color="auto"/>
                        <w:left w:val="none" w:sz="0" w:space="0" w:color="auto"/>
                        <w:bottom w:val="none" w:sz="0" w:space="0" w:color="auto"/>
                        <w:right w:val="none" w:sz="0" w:space="0" w:color="auto"/>
                      </w:divBdr>
                    </w:div>
                  </w:divsChild>
                </w:div>
                <w:div w:id="389959270">
                  <w:marLeft w:val="0"/>
                  <w:marRight w:val="0"/>
                  <w:marTop w:val="0"/>
                  <w:marBottom w:val="0"/>
                  <w:divBdr>
                    <w:top w:val="none" w:sz="0" w:space="0" w:color="auto"/>
                    <w:left w:val="none" w:sz="0" w:space="0" w:color="auto"/>
                    <w:bottom w:val="none" w:sz="0" w:space="0" w:color="auto"/>
                    <w:right w:val="none" w:sz="0" w:space="0" w:color="auto"/>
                  </w:divBdr>
                  <w:divsChild>
                    <w:div w:id="1084256131">
                      <w:marLeft w:val="0"/>
                      <w:marRight w:val="0"/>
                      <w:marTop w:val="0"/>
                      <w:marBottom w:val="0"/>
                      <w:divBdr>
                        <w:top w:val="none" w:sz="0" w:space="0" w:color="auto"/>
                        <w:left w:val="none" w:sz="0" w:space="0" w:color="auto"/>
                        <w:bottom w:val="none" w:sz="0" w:space="0" w:color="auto"/>
                        <w:right w:val="none" w:sz="0" w:space="0" w:color="auto"/>
                      </w:divBdr>
                    </w:div>
                  </w:divsChild>
                </w:div>
                <w:div w:id="1030110042">
                  <w:marLeft w:val="0"/>
                  <w:marRight w:val="0"/>
                  <w:marTop w:val="0"/>
                  <w:marBottom w:val="0"/>
                  <w:divBdr>
                    <w:top w:val="none" w:sz="0" w:space="0" w:color="auto"/>
                    <w:left w:val="none" w:sz="0" w:space="0" w:color="auto"/>
                    <w:bottom w:val="none" w:sz="0" w:space="0" w:color="auto"/>
                    <w:right w:val="none" w:sz="0" w:space="0" w:color="auto"/>
                  </w:divBdr>
                  <w:divsChild>
                    <w:div w:id="1347438445">
                      <w:marLeft w:val="0"/>
                      <w:marRight w:val="0"/>
                      <w:marTop w:val="0"/>
                      <w:marBottom w:val="0"/>
                      <w:divBdr>
                        <w:top w:val="none" w:sz="0" w:space="0" w:color="auto"/>
                        <w:left w:val="none" w:sz="0" w:space="0" w:color="auto"/>
                        <w:bottom w:val="none" w:sz="0" w:space="0" w:color="auto"/>
                        <w:right w:val="none" w:sz="0" w:space="0" w:color="auto"/>
                      </w:divBdr>
                    </w:div>
                  </w:divsChild>
                </w:div>
                <w:div w:id="195849095">
                  <w:marLeft w:val="0"/>
                  <w:marRight w:val="0"/>
                  <w:marTop w:val="0"/>
                  <w:marBottom w:val="0"/>
                  <w:divBdr>
                    <w:top w:val="none" w:sz="0" w:space="0" w:color="auto"/>
                    <w:left w:val="none" w:sz="0" w:space="0" w:color="auto"/>
                    <w:bottom w:val="none" w:sz="0" w:space="0" w:color="auto"/>
                    <w:right w:val="none" w:sz="0" w:space="0" w:color="auto"/>
                  </w:divBdr>
                  <w:divsChild>
                    <w:div w:id="217010806">
                      <w:marLeft w:val="0"/>
                      <w:marRight w:val="0"/>
                      <w:marTop w:val="0"/>
                      <w:marBottom w:val="0"/>
                      <w:divBdr>
                        <w:top w:val="none" w:sz="0" w:space="0" w:color="auto"/>
                        <w:left w:val="none" w:sz="0" w:space="0" w:color="auto"/>
                        <w:bottom w:val="none" w:sz="0" w:space="0" w:color="auto"/>
                        <w:right w:val="none" w:sz="0" w:space="0" w:color="auto"/>
                      </w:divBdr>
                    </w:div>
                  </w:divsChild>
                </w:div>
                <w:div w:id="2098549967">
                  <w:marLeft w:val="0"/>
                  <w:marRight w:val="0"/>
                  <w:marTop w:val="0"/>
                  <w:marBottom w:val="0"/>
                  <w:divBdr>
                    <w:top w:val="none" w:sz="0" w:space="0" w:color="auto"/>
                    <w:left w:val="none" w:sz="0" w:space="0" w:color="auto"/>
                    <w:bottom w:val="none" w:sz="0" w:space="0" w:color="auto"/>
                    <w:right w:val="none" w:sz="0" w:space="0" w:color="auto"/>
                  </w:divBdr>
                  <w:divsChild>
                    <w:div w:id="935406118">
                      <w:marLeft w:val="0"/>
                      <w:marRight w:val="0"/>
                      <w:marTop w:val="0"/>
                      <w:marBottom w:val="0"/>
                      <w:divBdr>
                        <w:top w:val="none" w:sz="0" w:space="0" w:color="auto"/>
                        <w:left w:val="none" w:sz="0" w:space="0" w:color="auto"/>
                        <w:bottom w:val="none" w:sz="0" w:space="0" w:color="auto"/>
                        <w:right w:val="none" w:sz="0" w:space="0" w:color="auto"/>
                      </w:divBdr>
                    </w:div>
                  </w:divsChild>
                </w:div>
                <w:div w:id="1185292519">
                  <w:marLeft w:val="0"/>
                  <w:marRight w:val="0"/>
                  <w:marTop w:val="0"/>
                  <w:marBottom w:val="0"/>
                  <w:divBdr>
                    <w:top w:val="none" w:sz="0" w:space="0" w:color="auto"/>
                    <w:left w:val="none" w:sz="0" w:space="0" w:color="auto"/>
                    <w:bottom w:val="none" w:sz="0" w:space="0" w:color="auto"/>
                    <w:right w:val="none" w:sz="0" w:space="0" w:color="auto"/>
                  </w:divBdr>
                  <w:divsChild>
                    <w:div w:id="978918527">
                      <w:marLeft w:val="0"/>
                      <w:marRight w:val="0"/>
                      <w:marTop w:val="0"/>
                      <w:marBottom w:val="0"/>
                      <w:divBdr>
                        <w:top w:val="none" w:sz="0" w:space="0" w:color="auto"/>
                        <w:left w:val="none" w:sz="0" w:space="0" w:color="auto"/>
                        <w:bottom w:val="none" w:sz="0" w:space="0" w:color="auto"/>
                        <w:right w:val="none" w:sz="0" w:space="0" w:color="auto"/>
                      </w:divBdr>
                    </w:div>
                  </w:divsChild>
                </w:div>
                <w:div w:id="1060599032">
                  <w:marLeft w:val="0"/>
                  <w:marRight w:val="0"/>
                  <w:marTop w:val="0"/>
                  <w:marBottom w:val="0"/>
                  <w:divBdr>
                    <w:top w:val="none" w:sz="0" w:space="0" w:color="auto"/>
                    <w:left w:val="none" w:sz="0" w:space="0" w:color="auto"/>
                    <w:bottom w:val="none" w:sz="0" w:space="0" w:color="auto"/>
                    <w:right w:val="none" w:sz="0" w:space="0" w:color="auto"/>
                  </w:divBdr>
                  <w:divsChild>
                    <w:div w:id="1582372870">
                      <w:marLeft w:val="0"/>
                      <w:marRight w:val="0"/>
                      <w:marTop w:val="0"/>
                      <w:marBottom w:val="0"/>
                      <w:divBdr>
                        <w:top w:val="none" w:sz="0" w:space="0" w:color="auto"/>
                        <w:left w:val="none" w:sz="0" w:space="0" w:color="auto"/>
                        <w:bottom w:val="none" w:sz="0" w:space="0" w:color="auto"/>
                        <w:right w:val="none" w:sz="0" w:space="0" w:color="auto"/>
                      </w:divBdr>
                    </w:div>
                  </w:divsChild>
                </w:div>
                <w:div w:id="861431095">
                  <w:marLeft w:val="0"/>
                  <w:marRight w:val="0"/>
                  <w:marTop w:val="0"/>
                  <w:marBottom w:val="0"/>
                  <w:divBdr>
                    <w:top w:val="none" w:sz="0" w:space="0" w:color="auto"/>
                    <w:left w:val="none" w:sz="0" w:space="0" w:color="auto"/>
                    <w:bottom w:val="none" w:sz="0" w:space="0" w:color="auto"/>
                    <w:right w:val="none" w:sz="0" w:space="0" w:color="auto"/>
                  </w:divBdr>
                  <w:divsChild>
                    <w:div w:id="1974016096">
                      <w:marLeft w:val="0"/>
                      <w:marRight w:val="0"/>
                      <w:marTop w:val="0"/>
                      <w:marBottom w:val="0"/>
                      <w:divBdr>
                        <w:top w:val="none" w:sz="0" w:space="0" w:color="auto"/>
                        <w:left w:val="none" w:sz="0" w:space="0" w:color="auto"/>
                        <w:bottom w:val="none" w:sz="0" w:space="0" w:color="auto"/>
                        <w:right w:val="none" w:sz="0" w:space="0" w:color="auto"/>
                      </w:divBdr>
                    </w:div>
                  </w:divsChild>
                </w:div>
                <w:div w:id="2116098317">
                  <w:marLeft w:val="0"/>
                  <w:marRight w:val="0"/>
                  <w:marTop w:val="0"/>
                  <w:marBottom w:val="0"/>
                  <w:divBdr>
                    <w:top w:val="none" w:sz="0" w:space="0" w:color="auto"/>
                    <w:left w:val="none" w:sz="0" w:space="0" w:color="auto"/>
                    <w:bottom w:val="none" w:sz="0" w:space="0" w:color="auto"/>
                    <w:right w:val="none" w:sz="0" w:space="0" w:color="auto"/>
                  </w:divBdr>
                  <w:divsChild>
                    <w:div w:id="92476264">
                      <w:marLeft w:val="0"/>
                      <w:marRight w:val="0"/>
                      <w:marTop w:val="0"/>
                      <w:marBottom w:val="0"/>
                      <w:divBdr>
                        <w:top w:val="none" w:sz="0" w:space="0" w:color="auto"/>
                        <w:left w:val="none" w:sz="0" w:space="0" w:color="auto"/>
                        <w:bottom w:val="none" w:sz="0" w:space="0" w:color="auto"/>
                        <w:right w:val="none" w:sz="0" w:space="0" w:color="auto"/>
                      </w:divBdr>
                    </w:div>
                  </w:divsChild>
                </w:div>
                <w:div w:id="1747148301">
                  <w:marLeft w:val="0"/>
                  <w:marRight w:val="0"/>
                  <w:marTop w:val="0"/>
                  <w:marBottom w:val="0"/>
                  <w:divBdr>
                    <w:top w:val="none" w:sz="0" w:space="0" w:color="auto"/>
                    <w:left w:val="none" w:sz="0" w:space="0" w:color="auto"/>
                    <w:bottom w:val="none" w:sz="0" w:space="0" w:color="auto"/>
                    <w:right w:val="none" w:sz="0" w:space="0" w:color="auto"/>
                  </w:divBdr>
                  <w:divsChild>
                    <w:div w:id="108622972">
                      <w:marLeft w:val="0"/>
                      <w:marRight w:val="0"/>
                      <w:marTop w:val="0"/>
                      <w:marBottom w:val="0"/>
                      <w:divBdr>
                        <w:top w:val="none" w:sz="0" w:space="0" w:color="auto"/>
                        <w:left w:val="none" w:sz="0" w:space="0" w:color="auto"/>
                        <w:bottom w:val="none" w:sz="0" w:space="0" w:color="auto"/>
                        <w:right w:val="none" w:sz="0" w:space="0" w:color="auto"/>
                      </w:divBdr>
                    </w:div>
                  </w:divsChild>
                </w:div>
                <w:div w:id="83647899">
                  <w:marLeft w:val="0"/>
                  <w:marRight w:val="0"/>
                  <w:marTop w:val="0"/>
                  <w:marBottom w:val="0"/>
                  <w:divBdr>
                    <w:top w:val="none" w:sz="0" w:space="0" w:color="auto"/>
                    <w:left w:val="none" w:sz="0" w:space="0" w:color="auto"/>
                    <w:bottom w:val="none" w:sz="0" w:space="0" w:color="auto"/>
                    <w:right w:val="none" w:sz="0" w:space="0" w:color="auto"/>
                  </w:divBdr>
                  <w:divsChild>
                    <w:div w:id="736628447">
                      <w:marLeft w:val="0"/>
                      <w:marRight w:val="0"/>
                      <w:marTop w:val="0"/>
                      <w:marBottom w:val="0"/>
                      <w:divBdr>
                        <w:top w:val="none" w:sz="0" w:space="0" w:color="auto"/>
                        <w:left w:val="none" w:sz="0" w:space="0" w:color="auto"/>
                        <w:bottom w:val="none" w:sz="0" w:space="0" w:color="auto"/>
                        <w:right w:val="none" w:sz="0" w:space="0" w:color="auto"/>
                      </w:divBdr>
                    </w:div>
                  </w:divsChild>
                </w:div>
                <w:div w:id="1464542324">
                  <w:marLeft w:val="0"/>
                  <w:marRight w:val="0"/>
                  <w:marTop w:val="0"/>
                  <w:marBottom w:val="0"/>
                  <w:divBdr>
                    <w:top w:val="none" w:sz="0" w:space="0" w:color="auto"/>
                    <w:left w:val="none" w:sz="0" w:space="0" w:color="auto"/>
                    <w:bottom w:val="none" w:sz="0" w:space="0" w:color="auto"/>
                    <w:right w:val="none" w:sz="0" w:space="0" w:color="auto"/>
                  </w:divBdr>
                  <w:divsChild>
                    <w:div w:id="781463514">
                      <w:marLeft w:val="0"/>
                      <w:marRight w:val="0"/>
                      <w:marTop w:val="0"/>
                      <w:marBottom w:val="0"/>
                      <w:divBdr>
                        <w:top w:val="none" w:sz="0" w:space="0" w:color="auto"/>
                        <w:left w:val="none" w:sz="0" w:space="0" w:color="auto"/>
                        <w:bottom w:val="none" w:sz="0" w:space="0" w:color="auto"/>
                        <w:right w:val="none" w:sz="0" w:space="0" w:color="auto"/>
                      </w:divBdr>
                    </w:div>
                  </w:divsChild>
                </w:div>
                <w:div w:id="1068067073">
                  <w:marLeft w:val="0"/>
                  <w:marRight w:val="0"/>
                  <w:marTop w:val="0"/>
                  <w:marBottom w:val="0"/>
                  <w:divBdr>
                    <w:top w:val="none" w:sz="0" w:space="0" w:color="auto"/>
                    <w:left w:val="none" w:sz="0" w:space="0" w:color="auto"/>
                    <w:bottom w:val="none" w:sz="0" w:space="0" w:color="auto"/>
                    <w:right w:val="none" w:sz="0" w:space="0" w:color="auto"/>
                  </w:divBdr>
                  <w:divsChild>
                    <w:div w:id="303851118">
                      <w:marLeft w:val="0"/>
                      <w:marRight w:val="0"/>
                      <w:marTop w:val="0"/>
                      <w:marBottom w:val="0"/>
                      <w:divBdr>
                        <w:top w:val="none" w:sz="0" w:space="0" w:color="auto"/>
                        <w:left w:val="none" w:sz="0" w:space="0" w:color="auto"/>
                        <w:bottom w:val="none" w:sz="0" w:space="0" w:color="auto"/>
                        <w:right w:val="none" w:sz="0" w:space="0" w:color="auto"/>
                      </w:divBdr>
                    </w:div>
                  </w:divsChild>
                </w:div>
                <w:div w:id="1244147026">
                  <w:marLeft w:val="0"/>
                  <w:marRight w:val="0"/>
                  <w:marTop w:val="0"/>
                  <w:marBottom w:val="0"/>
                  <w:divBdr>
                    <w:top w:val="none" w:sz="0" w:space="0" w:color="auto"/>
                    <w:left w:val="none" w:sz="0" w:space="0" w:color="auto"/>
                    <w:bottom w:val="none" w:sz="0" w:space="0" w:color="auto"/>
                    <w:right w:val="none" w:sz="0" w:space="0" w:color="auto"/>
                  </w:divBdr>
                  <w:divsChild>
                    <w:div w:id="1678193880">
                      <w:marLeft w:val="0"/>
                      <w:marRight w:val="0"/>
                      <w:marTop w:val="0"/>
                      <w:marBottom w:val="0"/>
                      <w:divBdr>
                        <w:top w:val="none" w:sz="0" w:space="0" w:color="auto"/>
                        <w:left w:val="none" w:sz="0" w:space="0" w:color="auto"/>
                        <w:bottom w:val="none" w:sz="0" w:space="0" w:color="auto"/>
                        <w:right w:val="none" w:sz="0" w:space="0" w:color="auto"/>
                      </w:divBdr>
                    </w:div>
                  </w:divsChild>
                </w:div>
                <w:div w:id="1163617940">
                  <w:marLeft w:val="0"/>
                  <w:marRight w:val="0"/>
                  <w:marTop w:val="0"/>
                  <w:marBottom w:val="0"/>
                  <w:divBdr>
                    <w:top w:val="none" w:sz="0" w:space="0" w:color="auto"/>
                    <w:left w:val="none" w:sz="0" w:space="0" w:color="auto"/>
                    <w:bottom w:val="none" w:sz="0" w:space="0" w:color="auto"/>
                    <w:right w:val="none" w:sz="0" w:space="0" w:color="auto"/>
                  </w:divBdr>
                  <w:divsChild>
                    <w:div w:id="882326020">
                      <w:marLeft w:val="0"/>
                      <w:marRight w:val="0"/>
                      <w:marTop w:val="0"/>
                      <w:marBottom w:val="0"/>
                      <w:divBdr>
                        <w:top w:val="none" w:sz="0" w:space="0" w:color="auto"/>
                        <w:left w:val="none" w:sz="0" w:space="0" w:color="auto"/>
                        <w:bottom w:val="none" w:sz="0" w:space="0" w:color="auto"/>
                        <w:right w:val="none" w:sz="0" w:space="0" w:color="auto"/>
                      </w:divBdr>
                    </w:div>
                  </w:divsChild>
                </w:div>
                <w:div w:id="1668747255">
                  <w:marLeft w:val="0"/>
                  <w:marRight w:val="0"/>
                  <w:marTop w:val="0"/>
                  <w:marBottom w:val="0"/>
                  <w:divBdr>
                    <w:top w:val="none" w:sz="0" w:space="0" w:color="auto"/>
                    <w:left w:val="none" w:sz="0" w:space="0" w:color="auto"/>
                    <w:bottom w:val="none" w:sz="0" w:space="0" w:color="auto"/>
                    <w:right w:val="none" w:sz="0" w:space="0" w:color="auto"/>
                  </w:divBdr>
                  <w:divsChild>
                    <w:div w:id="1536692881">
                      <w:marLeft w:val="0"/>
                      <w:marRight w:val="0"/>
                      <w:marTop w:val="0"/>
                      <w:marBottom w:val="0"/>
                      <w:divBdr>
                        <w:top w:val="none" w:sz="0" w:space="0" w:color="auto"/>
                        <w:left w:val="none" w:sz="0" w:space="0" w:color="auto"/>
                        <w:bottom w:val="none" w:sz="0" w:space="0" w:color="auto"/>
                        <w:right w:val="none" w:sz="0" w:space="0" w:color="auto"/>
                      </w:divBdr>
                    </w:div>
                  </w:divsChild>
                </w:div>
                <w:div w:id="1033576976">
                  <w:marLeft w:val="0"/>
                  <w:marRight w:val="0"/>
                  <w:marTop w:val="0"/>
                  <w:marBottom w:val="0"/>
                  <w:divBdr>
                    <w:top w:val="none" w:sz="0" w:space="0" w:color="auto"/>
                    <w:left w:val="none" w:sz="0" w:space="0" w:color="auto"/>
                    <w:bottom w:val="none" w:sz="0" w:space="0" w:color="auto"/>
                    <w:right w:val="none" w:sz="0" w:space="0" w:color="auto"/>
                  </w:divBdr>
                  <w:divsChild>
                    <w:div w:id="60180917">
                      <w:marLeft w:val="0"/>
                      <w:marRight w:val="0"/>
                      <w:marTop w:val="0"/>
                      <w:marBottom w:val="0"/>
                      <w:divBdr>
                        <w:top w:val="none" w:sz="0" w:space="0" w:color="auto"/>
                        <w:left w:val="none" w:sz="0" w:space="0" w:color="auto"/>
                        <w:bottom w:val="none" w:sz="0" w:space="0" w:color="auto"/>
                        <w:right w:val="none" w:sz="0" w:space="0" w:color="auto"/>
                      </w:divBdr>
                    </w:div>
                  </w:divsChild>
                </w:div>
                <w:div w:id="1721516804">
                  <w:marLeft w:val="0"/>
                  <w:marRight w:val="0"/>
                  <w:marTop w:val="0"/>
                  <w:marBottom w:val="0"/>
                  <w:divBdr>
                    <w:top w:val="none" w:sz="0" w:space="0" w:color="auto"/>
                    <w:left w:val="none" w:sz="0" w:space="0" w:color="auto"/>
                    <w:bottom w:val="none" w:sz="0" w:space="0" w:color="auto"/>
                    <w:right w:val="none" w:sz="0" w:space="0" w:color="auto"/>
                  </w:divBdr>
                  <w:divsChild>
                    <w:div w:id="1438720392">
                      <w:marLeft w:val="0"/>
                      <w:marRight w:val="0"/>
                      <w:marTop w:val="0"/>
                      <w:marBottom w:val="0"/>
                      <w:divBdr>
                        <w:top w:val="none" w:sz="0" w:space="0" w:color="auto"/>
                        <w:left w:val="none" w:sz="0" w:space="0" w:color="auto"/>
                        <w:bottom w:val="none" w:sz="0" w:space="0" w:color="auto"/>
                        <w:right w:val="none" w:sz="0" w:space="0" w:color="auto"/>
                      </w:divBdr>
                    </w:div>
                  </w:divsChild>
                </w:div>
                <w:div w:id="43337923">
                  <w:marLeft w:val="0"/>
                  <w:marRight w:val="0"/>
                  <w:marTop w:val="0"/>
                  <w:marBottom w:val="0"/>
                  <w:divBdr>
                    <w:top w:val="none" w:sz="0" w:space="0" w:color="auto"/>
                    <w:left w:val="none" w:sz="0" w:space="0" w:color="auto"/>
                    <w:bottom w:val="none" w:sz="0" w:space="0" w:color="auto"/>
                    <w:right w:val="none" w:sz="0" w:space="0" w:color="auto"/>
                  </w:divBdr>
                  <w:divsChild>
                    <w:div w:id="2075010611">
                      <w:marLeft w:val="0"/>
                      <w:marRight w:val="0"/>
                      <w:marTop w:val="0"/>
                      <w:marBottom w:val="0"/>
                      <w:divBdr>
                        <w:top w:val="none" w:sz="0" w:space="0" w:color="auto"/>
                        <w:left w:val="none" w:sz="0" w:space="0" w:color="auto"/>
                        <w:bottom w:val="none" w:sz="0" w:space="0" w:color="auto"/>
                        <w:right w:val="none" w:sz="0" w:space="0" w:color="auto"/>
                      </w:divBdr>
                    </w:div>
                  </w:divsChild>
                </w:div>
                <w:div w:id="1006009511">
                  <w:marLeft w:val="0"/>
                  <w:marRight w:val="0"/>
                  <w:marTop w:val="0"/>
                  <w:marBottom w:val="0"/>
                  <w:divBdr>
                    <w:top w:val="none" w:sz="0" w:space="0" w:color="auto"/>
                    <w:left w:val="none" w:sz="0" w:space="0" w:color="auto"/>
                    <w:bottom w:val="none" w:sz="0" w:space="0" w:color="auto"/>
                    <w:right w:val="none" w:sz="0" w:space="0" w:color="auto"/>
                  </w:divBdr>
                  <w:divsChild>
                    <w:div w:id="1994025216">
                      <w:marLeft w:val="0"/>
                      <w:marRight w:val="0"/>
                      <w:marTop w:val="0"/>
                      <w:marBottom w:val="0"/>
                      <w:divBdr>
                        <w:top w:val="none" w:sz="0" w:space="0" w:color="auto"/>
                        <w:left w:val="none" w:sz="0" w:space="0" w:color="auto"/>
                        <w:bottom w:val="none" w:sz="0" w:space="0" w:color="auto"/>
                        <w:right w:val="none" w:sz="0" w:space="0" w:color="auto"/>
                      </w:divBdr>
                    </w:div>
                  </w:divsChild>
                </w:div>
                <w:div w:id="464078515">
                  <w:marLeft w:val="0"/>
                  <w:marRight w:val="0"/>
                  <w:marTop w:val="0"/>
                  <w:marBottom w:val="0"/>
                  <w:divBdr>
                    <w:top w:val="none" w:sz="0" w:space="0" w:color="auto"/>
                    <w:left w:val="none" w:sz="0" w:space="0" w:color="auto"/>
                    <w:bottom w:val="none" w:sz="0" w:space="0" w:color="auto"/>
                    <w:right w:val="none" w:sz="0" w:space="0" w:color="auto"/>
                  </w:divBdr>
                  <w:divsChild>
                    <w:div w:id="943728436">
                      <w:marLeft w:val="0"/>
                      <w:marRight w:val="0"/>
                      <w:marTop w:val="0"/>
                      <w:marBottom w:val="0"/>
                      <w:divBdr>
                        <w:top w:val="none" w:sz="0" w:space="0" w:color="auto"/>
                        <w:left w:val="none" w:sz="0" w:space="0" w:color="auto"/>
                        <w:bottom w:val="none" w:sz="0" w:space="0" w:color="auto"/>
                        <w:right w:val="none" w:sz="0" w:space="0" w:color="auto"/>
                      </w:divBdr>
                    </w:div>
                  </w:divsChild>
                </w:div>
                <w:div w:id="902063937">
                  <w:marLeft w:val="0"/>
                  <w:marRight w:val="0"/>
                  <w:marTop w:val="0"/>
                  <w:marBottom w:val="0"/>
                  <w:divBdr>
                    <w:top w:val="none" w:sz="0" w:space="0" w:color="auto"/>
                    <w:left w:val="none" w:sz="0" w:space="0" w:color="auto"/>
                    <w:bottom w:val="none" w:sz="0" w:space="0" w:color="auto"/>
                    <w:right w:val="none" w:sz="0" w:space="0" w:color="auto"/>
                  </w:divBdr>
                  <w:divsChild>
                    <w:div w:id="1828131629">
                      <w:marLeft w:val="0"/>
                      <w:marRight w:val="0"/>
                      <w:marTop w:val="0"/>
                      <w:marBottom w:val="0"/>
                      <w:divBdr>
                        <w:top w:val="none" w:sz="0" w:space="0" w:color="auto"/>
                        <w:left w:val="none" w:sz="0" w:space="0" w:color="auto"/>
                        <w:bottom w:val="none" w:sz="0" w:space="0" w:color="auto"/>
                        <w:right w:val="none" w:sz="0" w:space="0" w:color="auto"/>
                      </w:divBdr>
                    </w:div>
                  </w:divsChild>
                </w:div>
                <w:div w:id="1225333230">
                  <w:marLeft w:val="0"/>
                  <w:marRight w:val="0"/>
                  <w:marTop w:val="0"/>
                  <w:marBottom w:val="0"/>
                  <w:divBdr>
                    <w:top w:val="none" w:sz="0" w:space="0" w:color="auto"/>
                    <w:left w:val="none" w:sz="0" w:space="0" w:color="auto"/>
                    <w:bottom w:val="none" w:sz="0" w:space="0" w:color="auto"/>
                    <w:right w:val="none" w:sz="0" w:space="0" w:color="auto"/>
                  </w:divBdr>
                  <w:divsChild>
                    <w:div w:id="1484277223">
                      <w:marLeft w:val="0"/>
                      <w:marRight w:val="0"/>
                      <w:marTop w:val="0"/>
                      <w:marBottom w:val="0"/>
                      <w:divBdr>
                        <w:top w:val="none" w:sz="0" w:space="0" w:color="auto"/>
                        <w:left w:val="none" w:sz="0" w:space="0" w:color="auto"/>
                        <w:bottom w:val="none" w:sz="0" w:space="0" w:color="auto"/>
                        <w:right w:val="none" w:sz="0" w:space="0" w:color="auto"/>
                      </w:divBdr>
                    </w:div>
                  </w:divsChild>
                </w:div>
                <w:div w:id="288628152">
                  <w:marLeft w:val="0"/>
                  <w:marRight w:val="0"/>
                  <w:marTop w:val="0"/>
                  <w:marBottom w:val="0"/>
                  <w:divBdr>
                    <w:top w:val="none" w:sz="0" w:space="0" w:color="auto"/>
                    <w:left w:val="none" w:sz="0" w:space="0" w:color="auto"/>
                    <w:bottom w:val="none" w:sz="0" w:space="0" w:color="auto"/>
                    <w:right w:val="none" w:sz="0" w:space="0" w:color="auto"/>
                  </w:divBdr>
                  <w:divsChild>
                    <w:div w:id="1459684399">
                      <w:marLeft w:val="0"/>
                      <w:marRight w:val="0"/>
                      <w:marTop w:val="0"/>
                      <w:marBottom w:val="0"/>
                      <w:divBdr>
                        <w:top w:val="none" w:sz="0" w:space="0" w:color="auto"/>
                        <w:left w:val="none" w:sz="0" w:space="0" w:color="auto"/>
                        <w:bottom w:val="none" w:sz="0" w:space="0" w:color="auto"/>
                        <w:right w:val="none" w:sz="0" w:space="0" w:color="auto"/>
                      </w:divBdr>
                    </w:div>
                  </w:divsChild>
                </w:div>
                <w:div w:id="16348942">
                  <w:marLeft w:val="0"/>
                  <w:marRight w:val="0"/>
                  <w:marTop w:val="0"/>
                  <w:marBottom w:val="0"/>
                  <w:divBdr>
                    <w:top w:val="none" w:sz="0" w:space="0" w:color="auto"/>
                    <w:left w:val="none" w:sz="0" w:space="0" w:color="auto"/>
                    <w:bottom w:val="none" w:sz="0" w:space="0" w:color="auto"/>
                    <w:right w:val="none" w:sz="0" w:space="0" w:color="auto"/>
                  </w:divBdr>
                  <w:divsChild>
                    <w:div w:id="953945259">
                      <w:marLeft w:val="0"/>
                      <w:marRight w:val="0"/>
                      <w:marTop w:val="0"/>
                      <w:marBottom w:val="0"/>
                      <w:divBdr>
                        <w:top w:val="none" w:sz="0" w:space="0" w:color="auto"/>
                        <w:left w:val="none" w:sz="0" w:space="0" w:color="auto"/>
                        <w:bottom w:val="none" w:sz="0" w:space="0" w:color="auto"/>
                        <w:right w:val="none" w:sz="0" w:space="0" w:color="auto"/>
                      </w:divBdr>
                    </w:div>
                  </w:divsChild>
                </w:div>
                <w:div w:id="1085489883">
                  <w:marLeft w:val="0"/>
                  <w:marRight w:val="0"/>
                  <w:marTop w:val="0"/>
                  <w:marBottom w:val="0"/>
                  <w:divBdr>
                    <w:top w:val="none" w:sz="0" w:space="0" w:color="auto"/>
                    <w:left w:val="none" w:sz="0" w:space="0" w:color="auto"/>
                    <w:bottom w:val="none" w:sz="0" w:space="0" w:color="auto"/>
                    <w:right w:val="none" w:sz="0" w:space="0" w:color="auto"/>
                  </w:divBdr>
                  <w:divsChild>
                    <w:div w:id="1976981935">
                      <w:marLeft w:val="0"/>
                      <w:marRight w:val="0"/>
                      <w:marTop w:val="0"/>
                      <w:marBottom w:val="0"/>
                      <w:divBdr>
                        <w:top w:val="none" w:sz="0" w:space="0" w:color="auto"/>
                        <w:left w:val="none" w:sz="0" w:space="0" w:color="auto"/>
                        <w:bottom w:val="none" w:sz="0" w:space="0" w:color="auto"/>
                        <w:right w:val="none" w:sz="0" w:space="0" w:color="auto"/>
                      </w:divBdr>
                    </w:div>
                  </w:divsChild>
                </w:div>
                <w:div w:id="1373922588">
                  <w:marLeft w:val="0"/>
                  <w:marRight w:val="0"/>
                  <w:marTop w:val="0"/>
                  <w:marBottom w:val="0"/>
                  <w:divBdr>
                    <w:top w:val="none" w:sz="0" w:space="0" w:color="auto"/>
                    <w:left w:val="none" w:sz="0" w:space="0" w:color="auto"/>
                    <w:bottom w:val="none" w:sz="0" w:space="0" w:color="auto"/>
                    <w:right w:val="none" w:sz="0" w:space="0" w:color="auto"/>
                  </w:divBdr>
                  <w:divsChild>
                    <w:div w:id="1704554956">
                      <w:marLeft w:val="0"/>
                      <w:marRight w:val="0"/>
                      <w:marTop w:val="0"/>
                      <w:marBottom w:val="0"/>
                      <w:divBdr>
                        <w:top w:val="none" w:sz="0" w:space="0" w:color="auto"/>
                        <w:left w:val="none" w:sz="0" w:space="0" w:color="auto"/>
                        <w:bottom w:val="none" w:sz="0" w:space="0" w:color="auto"/>
                        <w:right w:val="none" w:sz="0" w:space="0" w:color="auto"/>
                      </w:divBdr>
                    </w:div>
                  </w:divsChild>
                </w:div>
                <w:div w:id="1903178518">
                  <w:marLeft w:val="0"/>
                  <w:marRight w:val="0"/>
                  <w:marTop w:val="0"/>
                  <w:marBottom w:val="0"/>
                  <w:divBdr>
                    <w:top w:val="none" w:sz="0" w:space="0" w:color="auto"/>
                    <w:left w:val="none" w:sz="0" w:space="0" w:color="auto"/>
                    <w:bottom w:val="none" w:sz="0" w:space="0" w:color="auto"/>
                    <w:right w:val="none" w:sz="0" w:space="0" w:color="auto"/>
                  </w:divBdr>
                  <w:divsChild>
                    <w:div w:id="87119384">
                      <w:marLeft w:val="0"/>
                      <w:marRight w:val="0"/>
                      <w:marTop w:val="0"/>
                      <w:marBottom w:val="0"/>
                      <w:divBdr>
                        <w:top w:val="none" w:sz="0" w:space="0" w:color="auto"/>
                        <w:left w:val="none" w:sz="0" w:space="0" w:color="auto"/>
                        <w:bottom w:val="none" w:sz="0" w:space="0" w:color="auto"/>
                        <w:right w:val="none" w:sz="0" w:space="0" w:color="auto"/>
                      </w:divBdr>
                    </w:div>
                  </w:divsChild>
                </w:div>
                <w:div w:id="1601060765">
                  <w:marLeft w:val="0"/>
                  <w:marRight w:val="0"/>
                  <w:marTop w:val="0"/>
                  <w:marBottom w:val="0"/>
                  <w:divBdr>
                    <w:top w:val="none" w:sz="0" w:space="0" w:color="auto"/>
                    <w:left w:val="none" w:sz="0" w:space="0" w:color="auto"/>
                    <w:bottom w:val="none" w:sz="0" w:space="0" w:color="auto"/>
                    <w:right w:val="none" w:sz="0" w:space="0" w:color="auto"/>
                  </w:divBdr>
                  <w:divsChild>
                    <w:div w:id="1500265589">
                      <w:marLeft w:val="0"/>
                      <w:marRight w:val="0"/>
                      <w:marTop w:val="0"/>
                      <w:marBottom w:val="0"/>
                      <w:divBdr>
                        <w:top w:val="none" w:sz="0" w:space="0" w:color="auto"/>
                        <w:left w:val="none" w:sz="0" w:space="0" w:color="auto"/>
                        <w:bottom w:val="none" w:sz="0" w:space="0" w:color="auto"/>
                        <w:right w:val="none" w:sz="0" w:space="0" w:color="auto"/>
                      </w:divBdr>
                    </w:div>
                  </w:divsChild>
                </w:div>
                <w:div w:id="1789812715">
                  <w:marLeft w:val="0"/>
                  <w:marRight w:val="0"/>
                  <w:marTop w:val="0"/>
                  <w:marBottom w:val="0"/>
                  <w:divBdr>
                    <w:top w:val="none" w:sz="0" w:space="0" w:color="auto"/>
                    <w:left w:val="none" w:sz="0" w:space="0" w:color="auto"/>
                    <w:bottom w:val="none" w:sz="0" w:space="0" w:color="auto"/>
                    <w:right w:val="none" w:sz="0" w:space="0" w:color="auto"/>
                  </w:divBdr>
                  <w:divsChild>
                    <w:div w:id="297537703">
                      <w:marLeft w:val="0"/>
                      <w:marRight w:val="0"/>
                      <w:marTop w:val="0"/>
                      <w:marBottom w:val="0"/>
                      <w:divBdr>
                        <w:top w:val="none" w:sz="0" w:space="0" w:color="auto"/>
                        <w:left w:val="none" w:sz="0" w:space="0" w:color="auto"/>
                        <w:bottom w:val="none" w:sz="0" w:space="0" w:color="auto"/>
                        <w:right w:val="none" w:sz="0" w:space="0" w:color="auto"/>
                      </w:divBdr>
                    </w:div>
                  </w:divsChild>
                </w:div>
                <w:div w:id="1181819778">
                  <w:marLeft w:val="0"/>
                  <w:marRight w:val="0"/>
                  <w:marTop w:val="0"/>
                  <w:marBottom w:val="0"/>
                  <w:divBdr>
                    <w:top w:val="none" w:sz="0" w:space="0" w:color="auto"/>
                    <w:left w:val="none" w:sz="0" w:space="0" w:color="auto"/>
                    <w:bottom w:val="none" w:sz="0" w:space="0" w:color="auto"/>
                    <w:right w:val="none" w:sz="0" w:space="0" w:color="auto"/>
                  </w:divBdr>
                  <w:divsChild>
                    <w:div w:id="1891460425">
                      <w:marLeft w:val="0"/>
                      <w:marRight w:val="0"/>
                      <w:marTop w:val="0"/>
                      <w:marBottom w:val="0"/>
                      <w:divBdr>
                        <w:top w:val="none" w:sz="0" w:space="0" w:color="auto"/>
                        <w:left w:val="none" w:sz="0" w:space="0" w:color="auto"/>
                        <w:bottom w:val="none" w:sz="0" w:space="0" w:color="auto"/>
                        <w:right w:val="none" w:sz="0" w:space="0" w:color="auto"/>
                      </w:divBdr>
                    </w:div>
                  </w:divsChild>
                </w:div>
                <w:div w:id="656498376">
                  <w:marLeft w:val="0"/>
                  <w:marRight w:val="0"/>
                  <w:marTop w:val="0"/>
                  <w:marBottom w:val="0"/>
                  <w:divBdr>
                    <w:top w:val="none" w:sz="0" w:space="0" w:color="auto"/>
                    <w:left w:val="none" w:sz="0" w:space="0" w:color="auto"/>
                    <w:bottom w:val="none" w:sz="0" w:space="0" w:color="auto"/>
                    <w:right w:val="none" w:sz="0" w:space="0" w:color="auto"/>
                  </w:divBdr>
                  <w:divsChild>
                    <w:div w:id="1019625931">
                      <w:marLeft w:val="0"/>
                      <w:marRight w:val="0"/>
                      <w:marTop w:val="0"/>
                      <w:marBottom w:val="0"/>
                      <w:divBdr>
                        <w:top w:val="none" w:sz="0" w:space="0" w:color="auto"/>
                        <w:left w:val="none" w:sz="0" w:space="0" w:color="auto"/>
                        <w:bottom w:val="none" w:sz="0" w:space="0" w:color="auto"/>
                        <w:right w:val="none" w:sz="0" w:space="0" w:color="auto"/>
                      </w:divBdr>
                    </w:div>
                  </w:divsChild>
                </w:div>
                <w:div w:id="287903657">
                  <w:marLeft w:val="0"/>
                  <w:marRight w:val="0"/>
                  <w:marTop w:val="0"/>
                  <w:marBottom w:val="0"/>
                  <w:divBdr>
                    <w:top w:val="none" w:sz="0" w:space="0" w:color="auto"/>
                    <w:left w:val="none" w:sz="0" w:space="0" w:color="auto"/>
                    <w:bottom w:val="none" w:sz="0" w:space="0" w:color="auto"/>
                    <w:right w:val="none" w:sz="0" w:space="0" w:color="auto"/>
                  </w:divBdr>
                  <w:divsChild>
                    <w:div w:id="1351563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2640929">
          <w:marLeft w:val="0"/>
          <w:marRight w:val="0"/>
          <w:marTop w:val="0"/>
          <w:marBottom w:val="0"/>
          <w:divBdr>
            <w:top w:val="none" w:sz="0" w:space="0" w:color="auto"/>
            <w:left w:val="none" w:sz="0" w:space="0" w:color="auto"/>
            <w:bottom w:val="none" w:sz="0" w:space="0" w:color="auto"/>
            <w:right w:val="none" w:sz="0" w:space="0" w:color="auto"/>
          </w:divBdr>
        </w:div>
        <w:div w:id="273683129">
          <w:marLeft w:val="0"/>
          <w:marRight w:val="0"/>
          <w:marTop w:val="0"/>
          <w:marBottom w:val="0"/>
          <w:divBdr>
            <w:top w:val="none" w:sz="0" w:space="0" w:color="auto"/>
            <w:left w:val="none" w:sz="0" w:space="0" w:color="auto"/>
            <w:bottom w:val="none" w:sz="0" w:space="0" w:color="auto"/>
            <w:right w:val="none" w:sz="0" w:space="0" w:color="auto"/>
          </w:divBdr>
        </w:div>
        <w:div w:id="1086195149">
          <w:marLeft w:val="0"/>
          <w:marRight w:val="0"/>
          <w:marTop w:val="0"/>
          <w:marBottom w:val="0"/>
          <w:divBdr>
            <w:top w:val="none" w:sz="0" w:space="0" w:color="auto"/>
            <w:left w:val="none" w:sz="0" w:space="0" w:color="auto"/>
            <w:bottom w:val="none" w:sz="0" w:space="0" w:color="auto"/>
            <w:right w:val="none" w:sz="0" w:space="0" w:color="auto"/>
          </w:divBdr>
          <w:divsChild>
            <w:div w:id="1386030411">
              <w:marLeft w:val="0"/>
              <w:marRight w:val="0"/>
              <w:marTop w:val="30"/>
              <w:marBottom w:val="30"/>
              <w:divBdr>
                <w:top w:val="none" w:sz="0" w:space="0" w:color="auto"/>
                <w:left w:val="none" w:sz="0" w:space="0" w:color="auto"/>
                <w:bottom w:val="none" w:sz="0" w:space="0" w:color="auto"/>
                <w:right w:val="none" w:sz="0" w:space="0" w:color="auto"/>
              </w:divBdr>
              <w:divsChild>
                <w:div w:id="2039774317">
                  <w:marLeft w:val="0"/>
                  <w:marRight w:val="0"/>
                  <w:marTop w:val="0"/>
                  <w:marBottom w:val="0"/>
                  <w:divBdr>
                    <w:top w:val="none" w:sz="0" w:space="0" w:color="auto"/>
                    <w:left w:val="none" w:sz="0" w:space="0" w:color="auto"/>
                    <w:bottom w:val="none" w:sz="0" w:space="0" w:color="auto"/>
                    <w:right w:val="none" w:sz="0" w:space="0" w:color="auto"/>
                  </w:divBdr>
                  <w:divsChild>
                    <w:div w:id="1673098465">
                      <w:marLeft w:val="0"/>
                      <w:marRight w:val="0"/>
                      <w:marTop w:val="0"/>
                      <w:marBottom w:val="0"/>
                      <w:divBdr>
                        <w:top w:val="none" w:sz="0" w:space="0" w:color="auto"/>
                        <w:left w:val="none" w:sz="0" w:space="0" w:color="auto"/>
                        <w:bottom w:val="none" w:sz="0" w:space="0" w:color="auto"/>
                        <w:right w:val="none" w:sz="0" w:space="0" w:color="auto"/>
                      </w:divBdr>
                    </w:div>
                  </w:divsChild>
                </w:div>
                <w:div w:id="1336687684">
                  <w:marLeft w:val="0"/>
                  <w:marRight w:val="0"/>
                  <w:marTop w:val="0"/>
                  <w:marBottom w:val="0"/>
                  <w:divBdr>
                    <w:top w:val="none" w:sz="0" w:space="0" w:color="auto"/>
                    <w:left w:val="none" w:sz="0" w:space="0" w:color="auto"/>
                    <w:bottom w:val="none" w:sz="0" w:space="0" w:color="auto"/>
                    <w:right w:val="none" w:sz="0" w:space="0" w:color="auto"/>
                  </w:divBdr>
                  <w:divsChild>
                    <w:div w:id="63259324">
                      <w:marLeft w:val="0"/>
                      <w:marRight w:val="0"/>
                      <w:marTop w:val="0"/>
                      <w:marBottom w:val="0"/>
                      <w:divBdr>
                        <w:top w:val="none" w:sz="0" w:space="0" w:color="auto"/>
                        <w:left w:val="none" w:sz="0" w:space="0" w:color="auto"/>
                        <w:bottom w:val="none" w:sz="0" w:space="0" w:color="auto"/>
                        <w:right w:val="none" w:sz="0" w:space="0" w:color="auto"/>
                      </w:divBdr>
                    </w:div>
                  </w:divsChild>
                </w:div>
                <w:div w:id="107702411">
                  <w:marLeft w:val="0"/>
                  <w:marRight w:val="0"/>
                  <w:marTop w:val="0"/>
                  <w:marBottom w:val="0"/>
                  <w:divBdr>
                    <w:top w:val="none" w:sz="0" w:space="0" w:color="auto"/>
                    <w:left w:val="none" w:sz="0" w:space="0" w:color="auto"/>
                    <w:bottom w:val="none" w:sz="0" w:space="0" w:color="auto"/>
                    <w:right w:val="none" w:sz="0" w:space="0" w:color="auto"/>
                  </w:divBdr>
                  <w:divsChild>
                    <w:div w:id="61026141">
                      <w:marLeft w:val="0"/>
                      <w:marRight w:val="0"/>
                      <w:marTop w:val="0"/>
                      <w:marBottom w:val="0"/>
                      <w:divBdr>
                        <w:top w:val="none" w:sz="0" w:space="0" w:color="auto"/>
                        <w:left w:val="none" w:sz="0" w:space="0" w:color="auto"/>
                        <w:bottom w:val="none" w:sz="0" w:space="0" w:color="auto"/>
                        <w:right w:val="none" w:sz="0" w:space="0" w:color="auto"/>
                      </w:divBdr>
                    </w:div>
                  </w:divsChild>
                </w:div>
                <w:div w:id="256208174">
                  <w:marLeft w:val="0"/>
                  <w:marRight w:val="0"/>
                  <w:marTop w:val="0"/>
                  <w:marBottom w:val="0"/>
                  <w:divBdr>
                    <w:top w:val="none" w:sz="0" w:space="0" w:color="auto"/>
                    <w:left w:val="none" w:sz="0" w:space="0" w:color="auto"/>
                    <w:bottom w:val="none" w:sz="0" w:space="0" w:color="auto"/>
                    <w:right w:val="none" w:sz="0" w:space="0" w:color="auto"/>
                  </w:divBdr>
                  <w:divsChild>
                    <w:div w:id="1132676832">
                      <w:marLeft w:val="0"/>
                      <w:marRight w:val="0"/>
                      <w:marTop w:val="0"/>
                      <w:marBottom w:val="0"/>
                      <w:divBdr>
                        <w:top w:val="none" w:sz="0" w:space="0" w:color="auto"/>
                        <w:left w:val="none" w:sz="0" w:space="0" w:color="auto"/>
                        <w:bottom w:val="none" w:sz="0" w:space="0" w:color="auto"/>
                        <w:right w:val="none" w:sz="0" w:space="0" w:color="auto"/>
                      </w:divBdr>
                    </w:div>
                  </w:divsChild>
                </w:div>
                <w:div w:id="1545095845">
                  <w:marLeft w:val="0"/>
                  <w:marRight w:val="0"/>
                  <w:marTop w:val="0"/>
                  <w:marBottom w:val="0"/>
                  <w:divBdr>
                    <w:top w:val="none" w:sz="0" w:space="0" w:color="auto"/>
                    <w:left w:val="none" w:sz="0" w:space="0" w:color="auto"/>
                    <w:bottom w:val="none" w:sz="0" w:space="0" w:color="auto"/>
                    <w:right w:val="none" w:sz="0" w:space="0" w:color="auto"/>
                  </w:divBdr>
                  <w:divsChild>
                    <w:div w:id="780731915">
                      <w:marLeft w:val="0"/>
                      <w:marRight w:val="0"/>
                      <w:marTop w:val="0"/>
                      <w:marBottom w:val="0"/>
                      <w:divBdr>
                        <w:top w:val="none" w:sz="0" w:space="0" w:color="auto"/>
                        <w:left w:val="none" w:sz="0" w:space="0" w:color="auto"/>
                        <w:bottom w:val="none" w:sz="0" w:space="0" w:color="auto"/>
                        <w:right w:val="none" w:sz="0" w:space="0" w:color="auto"/>
                      </w:divBdr>
                    </w:div>
                  </w:divsChild>
                </w:div>
                <w:div w:id="251475814">
                  <w:marLeft w:val="0"/>
                  <w:marRight w:val="0"/>
                  <w:marTop w:val="0"/>
                  <w:marBottom w:val="0"/>
                  <w:divBdr>
                    <w:top w:val="none" w:sz="0" w:space="0" w:color="auto"/>
                    <w:left w:val="none" w:sz="0" w:space="0" w:color="auto"/>
                    <w:bottom w:val="none" w:sz="0" w:space="0" w:color="auto"/>
                    <w:right w:val="none" w:sz="0" w:space="0" w:color="auto"/>
                  </w:divBdr>
                  <w:divsChild>
                    <w:div w:id="1140223071">
                      <w:marLeft w:val="0"/>
                      <w:marRight w:val="0"/>
                      <w:marTop w:val="0"/>
                      <w:marBottom w:val="0"/>
                      <w:divBdr>
                        <w:top w:val="none" w:sz="0" w:space="0" w:color="auto"/>
                        <w:left w:val="none" w:sz="0" w:space="0" w:color="auto"/>
                        <w:bottom w:val="none" w:sz="0" w:space="0" w:color="auto"/>
                        <w:right w:val="none" w:sz="0" w:space="0" w:color="auto"/>
                      </w:divBdr>
                    </w:div>
                  </w:divsChild>
                </w:div>
                <w:div w:id="1600868419">
                  <w:marLeft w:val="0"/>
                  <w:marRight w:val="0"/>
                  <w:marTop w:val="0"/>
                  <w:marBottom w:val="0"/>
                  <w:divBdr>
                    <w:top w:val="none" w:sz="0" w:space="0" w:color="auto"/>
                    <w:left w:val="none" w:sz="0" w:space="0" w:color="auto"/>
                    <w:bottom w:val="none" w:sz="0" w:space="0" w:color="auto"/>
                    <w:right w:val="none" w:sz="0" w:space="0" w:color="auto"/>
                  </w:divBdr>
                  <w:divsChild>
                    <w:div w:id="1659579764">
                      <w:marLeft w:val="0"/>
                      <w:marRight w:val="0"/>
                      <w:marTop w:val="0"/>
                      <w:marBottom w:val="0"/>
                      <w:divBdr>
                        <w:top w:val="none" w:sz="0" w:space="0" w:color="auto"/>
                        <w:left w:val="none" w:sz="0" w:space="0" w:color="auto"/>
                        <w:bottom w:val="none" w:sz="0" w:space="0" w:color="auto"/>
                        <w:right w:val="none" w:sz="0" w:space="0" w:color="auto"/>
                      </w:divBdr>
                    </w:div>
                  </w:divsChild>
                </w:div>
                <w:div w:id="400298803">
                  <w:marLeft w:val="0"/>
                  <w:marRight w:val="0"/>
                  <w:marTop w:val="0"/>
                  <w:marBottom w:val="0"/>
                  <w:divBdr>
                    <w:top w:val="none" w:sz="0" w:space="0" w:color="auto"/>
                    <w:left w:val="none" w:sz="0" w:space="0" w:color="auto"/>
                    <w:bottom w:val="none" w:sz="0" w:space="0" w:color="auto"/>
                    <w:right w:val="none" w:sz="0" w:space="0" w:color="auto"/>
                  </w:divBdr>
                  <w:divsChild>
                    <w:div w:id="784422945">
                      <w:marLeft w:val="0"/>
                      <w:marRight w:val="0"/>
                      <w:marTop w:val="0"/>
                      <w:marBottom w:val="0"/>
                      <w:divBdr>
                        <w:top w:val="none" w:sz="0" w:space="0" w:color="auto"/>
                        <w:left w:val="none" w:sz="0" w:space="0" w:color="auto"/>
                        <w:bottom w:val="none" w:sz="0" w:space="0" w:color="auto"/>
                        <w:right w:val="none" w:sz="0" w:space="0" w:color="auto"/>
                      </w:divBdr>
                    </w:div>
                  </w:divsChild>
                </w:div>
                <w:div w:id="821579604">
                  <w:marLeft w:val="0"/>
                  <w:marRight w:val="0"/>
                  <w:marTop w:val="0"/>
                  <w:marBottom w:val="0"/>
                  <w:divBdr>
                    <w:top w:val="none" w:sz="0" w:space="0" w:color="auto"/>
                    <w:left w:val="none" w:sz="0" w:space="0" w:color="auto"/>
                    <w:bottom w:val="none" w:sz="0" w:space="0" w:color="auto"/>
                    <w:right w:val="none" w:sz="0" w:space="0" w:color="auto"/>
                  </w:divBdr>
                  <w:divsChild>
                    <w:div w:id="304623347">
                      <w:marLeft w:val="0"/>
                      <w:marRight w:val="0"/>
                      <w:marTop w:val="0"/>
                      <w:marBottom w:val="0"/>
                      <w:divBdr>
                        <w:top w:val="none" w:sz="0" w:space="0" w:color="auto"/>
                        <w:left w:val="none" w:sz="0" w:space="0" w:color="auto"/>
                        <w:bottom w:val="none" w:sz="0" w:space="0" w:color="auto"/>
                        <w:right w:val="none" w:sz="0" w:space="0" w:color="auto"/>
                      </w:divBdr>
                    </w:div>
                  </w:divsChild>
                </w:div>
                <w:div w:id="577985945">
                  <w:marLeft w:val="0"/>
                  <w:marRight w:val="0"/>
                  <w:marTop w:val="0"/>
                  <w:marBottom w:val="0"/>
                  <w:divBdr>
                    <w:top w:val="none" w:sz="0" w:space="0" w:color="auto"/>
                    <w:left w:val="none" w:sz="0" w:space="0" w:color="auto"/>
                    <w:bottom w:val="none" w:sz="0" w:space="0" w:color="auto"/>
                    <w:right w:val="none" w:sz="0" w:space="0" w:color="auto"/>
                  </w:divBdr>
                  <w:divsChild>
                    <w:div w:id="1461605983">
                      <w:marLeft w:val="0"/>
                      <w:marRight w:val="0"/>
                      <w:marTop w:val="0"/>
                      <w:marBottom w:val="0"/>
                      <w:divBdr>
                        <w:top w:val="none" w:sz="0" w:space="0" w:color="auto"/>
                        <w:left w:val="none" w:sz="0" w:space="0" w:color="auto"/>
                        <w:bottom w:val="none" w:sz="0" w:space="0" w:color="auto"/>
                        <w:right w:val="none" w:sz="0" w:space="0" w:color="auto"/>
                      </w:divBdr>
                    </w:div>
                  </w:divsChild>
                </w:div>
                <w:div w:id="477115434">
                  <w:marLeft w:val="0"/>
                  <w:marRight w:val="0"/>
                  <w:marTop w:val="0"/>
                  <w:marBottom w:val="0"/>
                  <w:divBdr>
                    <w:top w:val="none" w:sz="0" w:space="0" w:color="auto"/>
                    <w:left w:val="none" w:sz="0" w:space="0" w:color="auto"/>
                    <w:bottom w:val="none" w:sz="0" w:space="0" w:color="auto"/>
                    <w:right w:val="none" w:sz="0" w:space="0" w:color="auto"/>
                  </w:divBdr>
                  <w:divsChild>
                    <w:div w:id="1314941947">
                      <w:marLeft w:val="0"/>
                      <w:marRight w:val="0"/>
                      <w:marTop w:val="0"/>
                      <w:marBottom w:val="0"/>
                      <w:divBdr>
                        <w:top w:val="none" w:sz="0" w:space="0" w:color="auto"/>
                        <w:left w:val="none" w:sz="0" w:space="0" w:color="auto"/>
                        <w:bottom w:val="none" w:sz="0" w:space="0" w:color="auto"/>
                        <w:right w:val="none" w:sz="0" w:space="0" w:color="auto"/>
                      </w:divBdr>
                    </w:div>
                  </w:divsChild>
                </w:div>
                <w:div w:id="850528800">
                  <w:marLeft w:val="0"/>
                  <w:marRight w:val="0"/>
                  <w:marTop w:val="0"/>
                  <w:marBottom w:val="0"/>
                  <w:divBdr>
                    <w:top w:val="none" w:sz="0" w:space="0" w:color="auto"/>
                    <w:left w:val="none" w:sz="0" w:space="0" w:color="auto"/>
                    <w:bottom w:val="none" w:sz="0" w:space="0" w:color="auto"/>
                    <w:right w:val="none" w:sz="0" w:space="0" w:color="auto"/>
                  </w:divBdr>
                  <w:divsChild>
                    <w:div w:id="1132942310">
                      <w:marLeft w:val="0"/>
                      <w:marRight w:val="0"/>
                      <w:marTop w:val="0"/>
                      <w:marBottom w:val="0"/>
                      <w:divBdr>
                        <w:top w:val="none" w:sz="0" w:space="0" w:color="auto"/>
                        <w:left w:val="none" w:sz="0" w:space="0" w:color="auto"/>
                        <w:bottom w:val="none" w:sz="0" w:space="0" w:color="auto"/>
                        <w:right w:val="none" w:sz="0" w:space="0" w:color="auto"/>
                      </w:divBdr>
                    </w:div>
                  </w:divsChild>
                </w:div>
                <w:div w:id="1788575620">
                  <w:marLeft w:val="0"/>
                  <w:marRight w:val="0"/>
                  <w:marTop w:val="0"/>
                  <w:marBottom w:val="0"/>
                  <w:divBdr>
                    <w:top w:val="none" w:sz="0" w:space="0" w:color="auto"/>
                    <w:left w:val="none" w:sz="0" w:space="0" w:color="auto"/>
                    <w:bottom w:val="none" w:sz="0" w:space="0" w:color="auto"/>
                    <w:right w:val="none" w:sz="0" w:space="0" w:color="auto"/>
                  </w:divBdr>
                  <w:divsChild>
                    <w:div w:id="1762264167">
                      <w:marLeft w:val="0"/>
                      <w:marRight w:val="0"/>
                      <w:marTop w:val="0"/>
                      <w:marBottom w:val="0"/>
                      <w:divBdr>
                        <w:top w:val="none" w:sz="0" w:space="0" w:color="auto"/>
                        <w:left w:val="none" w:sz="0" w:space="0" w:color="auto"/>
                        <w:bottom w:val="none" w:sz="0" w:space="0" w:color="auto"/>
                        <w:right w:val="none" w:sz="0" w:space="0" w:color="auto"/>
                      </w:divBdr>
                    </w:div>
                  </w:divsChild>
                </w:div>
                <w:div w:id="1066102324">
                  <w:marLeft w:val="0"/>
                  <w:marRight w:val="0"/>
                  <w:marTop w:val="0"/>
                  <w:marBottom w:val="0"/>
                  <w:divBdr>
                    <w:top w:val="none" w:sz="0" w:space="0" w:color="auto"/>
                    <w:left w:val="none" w:sz="0" w:space="0" w:color="auto"/>
                    <w:bottom w:val="none" w:sz="0" w:space="0" w:color="auto"/>
                    <w:right w:val="none" w:sz="0" w:space="0" w:color="auto"/>
                  </w:divBdr>
                  <w:divsChild>
                    <w:div w:id="337122414">
                      <w:marLeft w:val="0"/>
                      <w:marRight w:val="0"/>
                      <w:marTop w:val="0"/>
                      <w:marBottom w:val="0"/>
                      <w:divBdr>
                        <w:top w:val="none" w:sz="0" w:space="0" w:color="auto"/>
                        <w:left w:val="none" w:sz="0" w:space="0" w:color="auto"/>
                        <w:bottom w:val="none" w:sz="0" w:space="0" w:color="auto"/>
                        <w:right w:val="none" w:sz="0" w:space="0" w:color="auto"/>
                      </w:divBdr>
                    </w:div>
                  </w:divsChild>
                </w:div>
                <w:div w:id="1718429713">
                  <w:marLeft w:val="0"/>
                  <w:marRight w:val="0"/>
                  <w:marTop w:val="0"/>
                  <w:marBottom w:val="0"/>
                  <w:divBdr>
                    <w:top w:val="none" w:sz="0" w:space="0" w:color="auto"/>
                    <w:left w:val="none" w:sz="0" w:space="0" w:color="auto"/>
                    <w:bottom w:val="none" w:sz="0" w:space="0" w:color="auto"/>
                    <w:right w:val="none" w:sz="0" w:space="0" w:color="auto"/>
                  </w:divBdr>
                  <w:divsChild>
                    <w:div w:id="1988168727">
                      <w:marLeft w:val="0"/>
                      <w:marRight w:val="0"/>
                      <w:marTop w:val="0"/>
                      <w:marBottom w:val="0"/>
                      <w:divBdr>
                        <w:top w:val="none" w:sz="0" w:space="0" w:color="auto"/>
                        <w:left w:val="none" w:sz="0" w:space="0" w:color="auto"/>
                        <w:bottom w:val="none" w:sz="0" w:space="0" w:color="auto"/>
                        <w:right w:val="none" w:sz="0" w:space="0" w:color="auto"/>
                      </w:divBdr>
                    </w:div>
                  </w:divsChild>
                </w:div>
                <w:div w:id="680547325">
                  <w:marLeft w:val="0"/>
                  <w:marRight w:val="0"/>
                  <w:marTop w:val="0"/>
                  <w:marBottom w:val="0"/>
                  <w:divBdr>
                    <w:top w:val="none" w:sz="0" w:space="0" w:color="auto"/>
                    <w:left w:val="none" w:sz="0" w:space="0" w:color="auto"/>
                    <w:bottom w:val="none" w:sz="0" w:space="0" w:color="auto"/>
                    <w:right w:val="none" w:sz="0" w:space="0" w:color="auto"/>
                  </w:divBdr>
                  <w:divsChild>
                    <w:div w:id="910653286">
                      <w:marLeft w:val="0"/>
                      <w:marRight w:val="0"/>
                      <w:marTop w:val="0"/>
                      <w:marBottom w:val="0"/>
                      <w:divBdr>
                        <w:top w:val="none" w:sz="0" w:space="0" w:color="auto"/>
                        <w:left w:val="none" w:sz="0" w:space="0" w:color="auto"/>
                        <w:bottom w:val="none" w:sz="0" w:space="0" w:color="auto"/>
                        <w:right w:val="none" w:sz="0" w:space="0" w:color="auto"/>
                      </w:divBdr>
                    </w:div>
                  </w:divsChild>
                </w:div>
                <w:div w:id="877359282">
                  <w:marLeft w:val="0"/>
                  <w:marRight w:val="0"/>
                  <w:marTop w:val="0"/>
                  <w:marBottom w:val="0"/>
                  <w:divBdr>
                    <w:top w:val="none" w:sz="0" w:space="0" w:color="auto"/>
                    <w:left w:val="none" w:sz="0" w:space="0" w:color="auto"/>
                    <w:bottom w:val="none" w:sz="0" w:space="0" w:color="auto"/>
                    <w:right w:val="none" w:sz="0" w:space="0" w:color="auto"/>
                  </w:divBdr>
                  <w:divsChild>
                    <w:div w:id="538470652">
                      <w:marLeft w:val="0"/>
                      <w:marRight w:val="0"/>
                      <w:marTop w:val="0"/>
                      <w:marBottom w:val="0"/>
                      <w:divBdr>
                        <w:top w:val="none" w:sz="0" w:space="0" w:color="auto"/>
                        <w:left w:val="none" w:sz="0" w:space="0" w:color="auto"/>
                        <w:bottom w:val="none" w:sz="0" w:space="0" w:color="auto"/>
                        <w:right w:val="none" w:sz="0" w:space="0" w:color="auto"/>
                      </w:divBdr>
                    </w:div>
                  </w:divsChild>
                </w:div>
                <w:div w:id="1370910987">
                  <w:marLeft w:val="0"/>
                  <w:marRight w:val="0"/>
                  <w:marTop w:val="0"/>
                  <w:marBottom w:val="0"/>
                  <w:divBdr>
                    <w:top w:val="none" w:sz="0" w:space="0" w:color="auto"/>
                    <w:left w:val="none" w:sz="0" w:space="0" w:color="auto"/>
                    <w:bottom w:val="none" w:sz="0" w:space="0" w:color="auto"/>
                    <w:right w:val="none" w:sz="0" w:space="0" w:color="auto"/>
                  </w:divBdr>
                  <w:divsChild>
                    <w:div w:id="369885713">
                      <w:marLeft w:val="0"/>
                      <w:marRight w:val="0"/>
                      <w:marTop w:val="0"/>
                      <w:marBottom w:val="0"/>
                      <w:divBdr>
                        <w:top w:val="none" w:sz="0" w:space="0" w:color="auto"/>
                        <w:left w:val="none" w:sz="0" w:space="0" w:color="auto"/>
                        <w:bottom w:val="none" w:sz="0" w:space="0" w:color="auto"/>
                        <w:right w:val="none" w:sz="0" w:space="0" w:color="auto"/>
                      </w:divBdr>
                    </w:div>
                  </w:divsChild>
                </w:div>
                <w:div w:id="1781412154">
                  <w:marLeft w:val="0"/>
                  <w:marRight w:val="0"/>
                  <w:marTop w:val="0"/>
                  <w:marBottom w:val="0"/>
                  <w:divBdr>
                    <w:top w:val="none" w:sz="0" w:space="0" w:color="auto"/>
                    <w:left w:val="none" w:sz="0" w:space="0" w:color="auto"/>
                    <w:bottom w:val="none" w:sz="0" w:space="0" w:color="auto"/>
                    <w:right w:val="none" w:sz="0" w:space="0" w:color="auto"/>
                  </w:divBdr>
                  <w:divsChild>
                    <w:div w:id="1838426291">
                      <w:marLeft w:val="0"/>
                      <w:marRight w:val="0"/>
                      <w:marTop w:val="0"/>
                      <w:marBottom w:val="0"/>
                      <w:divBdr>
                        <w:top w:val="none" w:sz="0" w:space="0" w:color="auto"/>
                        <w:left w:val="none" w:sz="0" w:space="0" w:color="auto"/>
                        <w:bottom w:val="none" w:sz="0" w:space="0" w:color="auto"/>
                        <w:right w:val="none" w:sz="0" w:space="0" w:color="auto"/>
                      </w:divBdr>
                    </w:div>
                  </w:divsChild>
                </w:div>
                <w:div w:id="8802144">
                  <w:marLeft w:val="0"/>
                  <w:marRight w:val="0"/>
                  <w:marTop w:val="0"/>
                  <w:marBottom w:val="0"/>
                  <w:divBdr>
                    <w:top w:val="none" w:sz="0" w:space="0" w:color="auto"/>
                    <w:left w:val="none" w:sz="0" w:space="0" w:color="auto"/>
                    <w:bottom w:val="none" w:sz="0" w:space="0" w:color="auto"/>
                    <w:right w:val="none" w:sz="0" w:space="0" w:color="auto"/>
                  </w:divBdr>
                  <w:divsChild>
                    <w:div w:id="652562254">
                      <w:marLeft w:val="0"/>
                      <w:marRight w:val="0"/>
                      <w:marTop w:val="0"/>
                      <w:marBottom w:val="0"/>
                      <w:divBdr>
                        <w:top w:val="none" w:sz="0" w:space="0" w:color="auto"/>
                        <w:left w:val="none" w:sz="0" w:space="0" w:color="auto"/>
                        <w:bottom w:val="none" w:sz="0" w:space="0" w:color="auto"/>
                        <w:right w:val="none" w:sz="0" w:space="0" w:color="auto"/>
                      </w:divBdr>
                    </w:div>
                  </w:divsChild>
                </w:div>
                <w:div w:id="525951820">
                  <w:marLeft w:val="0"/>
                  <w:marRight w:val="0"/>
                  <w:marTop w:val="0"/>
                  <w:marBottom w:val="0"/>
                  <w:divBdr>
                    <w:top w:val="none" w:sz="0" w:space="0" w:color="auto"/>
                    <w:left w:val="none" w:sz="0" w:space="0" w:color="auto"/>
                    <w:bottom w:val="none" w:sz="0" w:space="0" w:color="auto"/>
                    <w:right w:val="none" w:sz="0" w:space="0" w:color="auto"/>
                  </w:divBdr>
                  <w:divsChild>
                    <w:div w:id="865677173">
                      <w:marLeft w:val="0"/>
                      <w:marRight w:val="0"/>
                      <w:marTop w:val="0"/>
                      <w:marBottom w:val="0"/>
                      <w:divBdr>
                        <w:top w:val="none" w:sz="0" w:space="0" w:color="auto"/>
                        <w:left w:val="none" w:sz="0" w:space="0" w:color="auto"/>
                        <w:bottom w:val="none" w:sz="0" w:space="0" w:color="auto"/>
                        <w:right w:val="none" w:sz="0" w:space="0" w:color="auto"/>
                      </w:divBdr>
                    </w:div>
                  </w:divsChild>
                </w:div>
                <w:div w:id="963072623">
                  <w:marLeft w:val="0"/>
                  <w:marRight w:val="0"/>
                  <w:marTop w:val="0"/>
                  <w:marBottom w:val="0"/>
                  <w:divBdr>
                    <w:top w:val="none" w:sz="0" w:space="0" w:color="auto"/>
                    <w:left w:val="none" w:sz="0" w:space="0" w:color="auto"/>
                    <w:bottom w:val="none" w:sz="0" w:space="0" w:color="auto"/>
                    <w:right w:val="none" w:sz="0" w:space="0" w:color="auto"/>
                  </w:divBdr>
                  <w:divsChild>
                    <w:div w:id="158157207">
                      <w:marLeft w:val="0"/>
                      <w:marRight w:val="0"/>
                      <w:marTop w:val="0"/>
                      <w:marBottom w:val="0"/>
                      <w:divBdr>
                        <w:top w:val="none" w:sz="0" w:space="0" w:color="auto"/>
                        <w:left w:val="none" w:sz="0" w:space="0" w:color="auto"/>
                        <w:bottom w:val="none" w:sz="0" w:space="0" w:color="auto"/>
                        <w:right w:val="none" w:sz="0" w:space="0" w:color="auto"/>
                      </w:divBdr>
                    </w:div>
                  </w:divsChild>
                </w:div>
                <w:div w:id="524170275">
                  <w:marLeft w:val="0"/>
                  <w:marRight w:val="0"/>
                  <w:marTop w:val="0"/>
                  <w:marBottom w:val="0"/>
                  <w:divBdr>
                    <w:top w:val="none" w:sz="0" w:space="0" w:color="auto"/>
                    <w:left w:val="none" w:sz="0" w:space="0" w:color="auto"/>
                    <w:bottom w:val="none" w:sz="0" w:space="0" w:color="auto"/>
                    <w:right w:val="none" w:sz="0" w:space="0" w:color="auto"/>
                  </w:divBdr>
                  <w:divsChild>
                    <w:div w:id="2124154564">
                      <w:marLeft w:val="0"/>
                      <w:marRight w:val="0"/>
                      <w:marTop w:val="0"/>
                      <w:marBottom w:val="0"/>
                      <w:divBdr>
                        <w:top w:val="none" w:sz="0" w:space="0" w:color="auto"/>
                        <w:left w:val="none" w:sz="0" w:space="0" w:color="auto"/>
                        <w:bottom w:val="none" w:sz="0" w:space="0" w:color="auto"/>
                        <w:right w:val="none" w:sz="0" w:space="0" w:color="auto"/>
                      </w:divBdr>
                    </w:div>
                  </w:divsChild>
                </w:div>
                <w:div w:id="15156564">
                  <w:marLeft w:val="0"/>
                  <w:marRight w:val="0"/>
                  <w:marTop w:val="0"/>
                  <w:marBottom w:val="0"/>
                  <w:divBdr>
                    <w:top w:val="none" w:sz="0" w:space="0" w:color="auto"/>
                    <w:left w:val="none" w:sz="0" w:space="0" w:color="auto"/>
                    <w:bottom w:val="none" w:sz="0" w:space="0" w:color="auto"/>
                    <w:right w:val="none" w:sz="0" w:space="0" w:color="auto"/>
                  </w:divBdr>
                  <w:divsChild>
                    <w:div w:id="852107002">
                      <w:marLeft w:val="0"/>
                      <w:marRight w:val="0"/>
                      <w:marTop w:val="0"/>
                      <w:marBottom w:val="0"/>
                      <w:divBdr>
                        <w:top w:val="none" w:sz="0" w:space="0" w:color="auto"/>
                        <w:left w:val="none" w:sz="0" w:space="0" w:color="auto"/>
                        <w:bottom w:val="none" w:sz="0" w:space="0" w:color="auto"/>
                        <w:right w:val="none" w:sz="0" w:space="0" w:color="auto"/>
                      </w:divBdr>
                    </w:div>
                  </w:divsChild>
                </w:div>
                <w:div w:id="820118243">
                  <w:marLeft w:val="0"/>
                  <w:marRight w:val="0"/>
                  <w:marTop w:val="0"/>
                  <w:marBottom w:val="0"/>
                  <w:divBdr>
                    <w:top w:val="none" w:sz="0" w:space="0" w:color="auto"/>
                    <w:left w:val="none" w:sz="0" w:space="0" w:color="auto"/>
                    <w:bottom w:val="none" w:sz="0" w:space="0" w:color="auto"/>
                    <w:right w:val="none" w:sz="0" w:space="0" w:color="auto"/>
                  </w:divBdr>
                  <w:divsChild>
                    <w:div w:id="991713771">
                      <w:marLeft w:val="0"/>
                      <w:marRight w:val="0"/>
                      <w:marTop w:val="0"/>
                      <w:marBottom w:val="0"/>
                      <w:divBdr>
                        <w:top w:val="none" w:sz="0" w:space="0" w:color="auto"/>
                        <w:left w:val="none" w:sz="0" w:space="0" w:color="auto"/>
                        <w:bottom w:val="none" w:sz="0" w:space="0" w:color="auto"/>
                        <w:right w:val="none" w:sz="0" w:space="0" w:color="auto"/>
                      </w:divBdr>
                    </w:div>
                  </w:divsChild>
                </w:div>
                <w:div w:id="1558315622">
                  <w:marLeft w:val="0"/>
                  <w:marRight w:val="0"/>
                  <w:marTop w:val="0"/>
                  <w:marBottom w:val="0"/>
                  <w:divBdr>
                    <w:top w:val="none" w:sz="0" w:space="0" w:color="auto"/>
                    <w:left w:val="none" w:sz="0" w:space="0" w:color="auto"/>
                    <w:bottom w:val="none" w:sz="0" w:space="0" w:color="auto"/>
                    <w:right w:val="none" w:sz="0" w:space="0" w:color="auto"/>
                  </w:divBdr>
                  <w:divsChild>
                    <w:div w:id="999431933">
                      <w:marLeft w:val="0"/>
                      <w:marRight w:val="0"/>
                      <w:marTop w:val="0"/>
                      <w:marBottom w:val="0"/>
                      <w:divBdr>
                        <w:top w:val="none" w:sz="0" w:space="0" w:color="auto"/>
                        <w:left w:val="none" w:sz="0" w:space="0" w:color="auto"/>
                        <w:bottom w:val="none" w:sz="0" w:space="0" w:color="auto"/>
                        <w:right w:val="none" w:sz="0" w:space="0" w:color="auto"/>
                      </w:divBdr>
                    </w:div>
                  </w:divsChild>
                </w:div>
                <w:div w:id="785151758">
                  <w:marLeft w:val="0"/>
                  <w:marRight w:val="0"/>
                  <w:marTop w:val="0"/>
                  <w:marBottom w:val="0"/>
                  <w:divBdr>
                    <w:top w:val="none" w:sz="0" w:space="0" w:color="auto"/>
                    <w:left w:val="none" w:sz="0" w:space="0" w:color="auto"/>
                    <w:bottom w:val="none" w:sz="0" w:space="0" w:color="auto"/>
                    <w:right w:val="none" w:sz="0" w:space="0" w:color="auto"/>
                  </w:divBdr>
                  <w:divsChild>
                    <w:div w:id="2030987156">
                      <w:marLeft w:val="0"/>
                      <w:marRight w:val="0"/>
                      <w:marTop w:val="0"/>
                      <w:marBottom w:val="0"/>
                      <w:divBdr>
                        <w:top w:val="none" w:sz="0" w:space="0" w:color="auto"/>
                        <w:left w:val="none" w:sz="0" w:space="0" w:color="auto"/>
                        <w:bottom w:val="none" w:sz="0" w:space="0" w:color="auto"/>
                        <w:right w:val="none" w:sz="0" w:space="0" w:color="auto"/>
                      </w:divBdr>
                    </w:div>
                  </w:divsChild>
                </w:div>
                <w:div w:id="5058461">
                  <w:marLeft w:val="0"/>
                  <w:marRight w:val="0"/>
                  <w:marTop w:val="0"/>
                  <w:marBottom w:val="0"/>
                  <w:divBdr>
                    <w:top w:val="none" w:sz="0" w:space="0" w:color="auto"/>
                    <w:left w:val="none" w:sz="0" w:space="0" w:color="auto"/>
                    <w:bottom w:val="none" w:sz="0" w:space="0" w:color="auto"/>
                    <w:right w:val="none" w:sz="0" w:space="0" w:color="auto"/>
                  </w:divBdr>
                  <w:divsChild>
                    <w:div w:id="278070586">
                      <w:marLeft w:val="0"/>
                      <w:marRight w:val="0"/>
                      <w:marTop w:val="0"/>
                      <w:marBottom w:val="0"/>
                      <w:divBdr>
                        <w:top w:val="none" w:sz="0" w:space="0" w:color="auto"/>
                        <w:left w:val="none" w:sz="0" w:space="0" w:color="auto"/>
                        <w:bottom w:val="none" w:sz="0" w:space="0" w:color="auto"/>
                        <w:right w:val="none" w:sz="0" w:space="0" w:color="auto"/>
                      </w:divBdr>
                    </w:div>
                  </w:divsChild>
                </w:div>
                <w:div w:id="94054463">
                  <w:marLeft w:val="0"/>
                  <w:marRight w:val="0"/>
                  <w:marTop w:val="0"/>
                  <w:marBottom w:val="0"/>
                  <w:divBdr>
                    <w:top w:val="none" w:sz="0" w:space="0" w:color="auto"/>
                    <w:left w:val="none" w:sz="0" w:space="0" w:color="auto"/>
                    <w:bottom w:val="none" w:sz="0" w:space="0" w:color="auto"/>
                    <w:right w:val="none" w:sz="0" w:space="0" w:color="auto"/>
                  </w:divBdr>
                  <w:divsChild>
                    <w:div w:id="668489170">
                      <w:marLeft w:val="0"/>
                      <w:marRight w:val="0"/>
                      <w:marTop w:val="0"/>
                      <w:marBottom w:val="0"/>
                      <w:divBdr>
                        <w:top w:val="none" w:sz="0" w:space="0" w:color="auto"/>
                        <w:left w:val="none" w:sz="0" w:space="0" w:color="auto"/>
                        <w:bottom w:val="none" w:sz="0" w:space="0" w:color="auto"/>
                        <w:right w:val="none" w:sz="0" w:space="0" w:color="auto"/>
                      </w:divBdr>
                    </w:div>
                  </w:divsChild>
                </w:div>
                <w:div w:id="1217157676">
                  <w:marLeft w:val="0"/>
                  <w:marRight w:val="0"/>
                  <w:marTop w:val="0"/>
                  <w:marBottom w:val="0"/>
                  <w:divBdr>
                    <w:top w:val="none" w:sz="0" w:space="0" w:color="auto"/>
                    <w:left w:val="none" w:sz="0" w:space="0" w:color="auto"/>
                    <w:bottom w:val="none" w:sz="0" w:space="0" w:color="auto"/>
                    <w:right w:val="none" w:sz="0" w:space="0" w:color="auto"/>
                  </w:divBdr>
                  <w:divsChild>
                    <w:div w:id="497766017">
                      <w:marLeft w:val="0"/>
                      <w:marRight w:val="0"/>
                      <w:marTop w:val="0"/>
                      <w:marBottom w:val="0"/>
                      <w:divBdr>
                        <w:top w:val="none" w:sz="0" w:space="0" w:color="auto"/>
                        <w:left w:val="none" w:sz="0" w:space="0" w:color="auto"/>
                        <w:bottom w:val="none" w:sz="0" w:space="0" w:color="auto"/>
                        <w:right w:val="none" w:sz="0" w:space="0" w:color="auto"/>
                      </w:divBdr>
                    </w:div>
                  </w:divsChild>
                </w:div>
                <w:div w:id="724330281">
                  <w:marLeft w:val="0"/>
                  <w:marRight w:val="0"/>
                  <w:marTop w:val="0"/>
                  <w:marBottom w:val="0"/>
                  <w:divBdr>
                    <w:top w:val="none" w:sz="0" w:space="0" w:color="auto"/>
                    <w:left w:val="none" w:sz="0" w:space="0" w:color="auto"/>
                    <w:bottom w:val="none" w:sz="0" w:space="0" w:color="auto"/>
                    <w:right w:val="none" w:sz="0" w:space="0" w:color="auto"/>
                  </w:divBdr>
                  <w:divsChild>
                    <w:div w:id="1788693457">
                      <w:marLeft w:val="0"/>
                      <w:marRight w:val="0"/>
                      <w:marTop w:val="0"/>
                      <w:marBottom w:val="0"/>
                      <w:divBdr>
                        <w:top w:val="none" w:sz="0" w:space="0" w:color="auto"/>
                        <w:left w:val="none" w:sz="0" w:space="0" w:color="auto"/>
                        <w:bottom w:val="none" w:sz="0" w:space="0" w:color="auto"/>
                        <w:right w:val="none" w:sz="0" w:space="0" w:color="auto"/>
                      </w:divBdr>
                    </w:div>
                  </w:divsChild>
                </w:div>
                <w:div w:id="605966096">
                  <w:marLeft w:val="0"/>
                  <w:marRight w:val="0"/>
                  <w:marTop w:val="0"/>
                  <w:marBottom w:val="0"/>
                  <w:divBdr>
                    <w:top w:val="none" w:sz="0" w:space="0" w:color="auto"/>
                    <w:left w:val="none" w:sz="0" w:space="0" w:color="auto"/>
                    <w:bottom w:val="none" w:sz="0" w:space="0" w:color="auto"/>
                    <w:right w:val="none" w:sz="0" w:space="0" w:color="auto"/>
                  </w:divBdr>
                  <w:divsChild>
                    <w:div w:id="619142735">
                      <w:marLeft w:val="0"/>
                      <w:marRight w:val="0"/>
                      <w:marTop w:val="0"/>
                      <w:marBottom w:val="0"/>
                      <w:divBdr>
                        <w:top w:val="none" w:sz="0" w:space="0" w:color="auto"/>
                        <w:left w:val="none" w:sz="0" w:space="0" w:color="auto"/>
                        <w:bottom w:val="none" w:sz="0" w:space="0" w:color="auto"/>
                        <w:right w:val="none" w:sz="0" w:space="0" w:color="auto"/>
                      </w:divBdr>
                    </w:div>
                  </w:divsChild>
                </w:div>
                <w:div w:id="1797791454">
                  <w:marLeft w:val="0"/>
                  <w:marRight w:val="0"/>
                  <w:marTop w:val="0"/>
                  <w:marBottom w:val="0"/>
                  <w:divBdr>
                    <w:top w:val="none" w:sz="0" w:space="0" w:color="auto"/>
                    <w:left w:val="none" w:sz="0" w:space="0" w:color="auto"/>
                    <w:bottom w:val="none" w:sz="0" w:space="0" w:color="auto"/>
                    <w:right w:val="none" w:sz="0" w:space="0" w:color="auto"/>
                  </w:divBdr>
                  <w:divsChild>
                    <w:div w:id="707222787">
                      <w:marLeft w:val="0"/>
                      <w:marRight w:val="0"/>
                      <w:marTop w:val="0"/>
                      <w:marBottom w:val="0"/>
                      <w:divBdr>
                        <w:top w:val="none" w:sz="0" w:space="0" w:color="auto"/>
                        <w:left w:val="none" w:sz="0" w:space="0" w:color="auto"/>
                        <w:bottom w:val="none" w:sz="0" w:space="0" w:color="auto"/>
                        <w:right w:val="none" w:sz="0" w:space="0" w:color="auto"/>
                      </w:divBdr>
                    </w:div>
                  </w:divsChild>
                </w:div>
                <w:div w:id="1480727558">
                  <w:marLeft w:val="0"/>
                  <w:marRight w:val="0"/>
                  <w:marTop w:val="0"/>
                  <w:marBottom w:val="0"/>
                  <w:divBdr>
                    <w:top w:val="none" w:sz="0" w:space="0" w:color="auto"/>
                    <w:left w:val="none" w:sz="0" w:space="0" w:color="auto"/>
                    <w:bottom w:val="none" w:sz="0" w:space="0" w:color="auto"/>
                    <w:right w:val="none" w:sz="0" w:space="0" w:color="auto"/>
                  </w:divBdr>
                  <w:divsChild>
                    <w:div w:id="857501649">
                      <w:marLeft w:val="0"/>
                      <w:marRight w:val="0"/>
                      <w:marTop w:val="0"/>
                      <w:marBottom w:val="0"/>
                      <w:divBdr>
                        <w:top w:val="none" w:sz="0" w:space="0" w:color="auto"/>
                        <w:left w:val="none" w:sz="0" w:space="0" w:color="auto"/>
                        <w:bottom w:val="none" w:sz="0" w:space="0" w:color="auto"/>
                        <w:right w:val="none" w:sz="0" w:space="0" w:color="auto"/>
                      </w:divBdr>
                    </w:div>
                  </w:divsChild>
                </w:div>
                <w:div w:id="1586724378">
                  <w:marLeft w:val="0"/>
                  <w:marRight w:val="0"/>
                  <w:marTop w:val="0"/>
                  <w:marBottom w:val="0"/>
                  <w:divBdr>
                    <w:top w:val="none" w:sz="0" w:space="0" w:color="auto"/>
                    <w:left w:val="none" w:sz="0" w:space="0" w:color="auto"/>
                    <w:bottom w:val="none" w:sz="0" w:space="0" w:color="auto"/>
                    <w:right w:val="none" w:sz="0" w:space="0" w:color="auto"/>
                  </w:divBdr>
                  <w:divsChild>
                    <w:div w:id="862939169">
                      <w:marLeft w:val="0"/>
                      <w:marRight w:val="0"/>
                      <w:marTop w:val="0"/>
                      <w:marBottom w:val="0"/>
                      <w:divBdr>
                        <w:top w:val="none" w:sz="0" w:space="0" w:color="auto"/>
                        <w:left w:val="none" w:sz="0" w:space="0" w:color="auto"/>
                        <w:bottom w:val="none" w:sz="0" w:space="0" w:color="auto"/>
                        <w:right w:val="none" w:sz="0" w:space="0" w:color="auto"/>
                      </w:divBdr>
                    </w:div>
                  </w:divsChild>
                </w:div>
                <w:div w:id="1420172049">
                  <w:marLeft w:val="0"/>
                  <w:marRight w:val="0"/>
                  <w:marTop w:val="0"/>
                  <w:marBottom w:val="0"/>
                  <w:divBdr>
                    <w:top w:val="none" w:sz="0" w:space="0" w:color="auto"/>
                    <w:left w:val="none" w:sz="0" w:space="0" w:color="auto"/>
                    <w:bottom w:val="none" w:sz="0" w:space="0" w:color="auto"/>
                    <w:right w:val="none" w:sz="0" w:space="0" w:color="auto"/>
                  </w:divBdr>
                  <w:divsChild>
                    <w:div w:id="1774472583">
                      <w:marLeft w:val="0"/>
                      <w:marRight w:val="0"/>
                      <w:marTop w:val="0"/>
                      <w:marBottom w:val="0"/>
                      <w:divBdr>
                        <w:top w:val="none" w:sz="0" w:space="0" w:color="auto"/>
                        <w:left w:val="none" w:sz="0" w:space="0" w:color="auto"/>
                        <w:bottom w:val="none" w:sz="0" w:space="0" w:color="auto"/>
                        <w:right w:val="none" w:sz="0" w:space="0" w:color="auto"/>
                      </w:divBdr>
                    </w:div>
                  </w:divsChild>
                </w:div>
                <w:div w:id="1208179172">
                  <w:marLeft w:val="0"/>
                  <w:marRight w:val="0"/>
                  <w:marTop w:val="0"/>
                  <w:marBottom w:val="0"/>
                  <w:divBdr>
                    <w:top w:val="none" w:sz="0" w:space="0" w:color="auto"/>
                    <w:left w:val="none" w:sz="0" w:space="0" w:color="auto"/>
                    <w:bottom w:val="none" w:sz="0" w:space="0" w:color="auto"/>
                    <w:right w:val="none" w:sz="0" w:space="0" w:color="auto"/>
                  </w:divBdr>
                  <w:divsChild>
                    <w:div w:id="2064403830">
                      <w:marLeft w:val="0"/>
                      <w:marRight w:val="0"/>
                      <w:marTop w:val="0"/>
                      <w:marBottom w:val="0"/>
                      <w:divBdr>
                        <w:top w:val="none" w:sz="0" w:space="0" w:color="auto"/>
                        <w:left w:val="none" w:sz="0" w:space="0" w:color="auto"/>
                        <w:bottom w:val="none" w:sz="0" w:space="0" w:color="auto"/>
                        <w:right w:val="none" w:sz="0" w:space="0" w:color="auto"/>
                      </w:divBdr>
                    </w:div>
                  </w:divsChild>
                </w:div>
                <w:div w:id="1222473978">
                  <w:marLeft w:val="0"/>
                  <w:marRight w:val="0"/>
                  <w:marTop w:val="0"/>
                  <w:marBottom w:val="0"/>
                  <w:divBdr>
                    <w:top w:val="none" w:sz="0" w:space="0" w:color="auto"/>
                    <w:left w:val="none" w:sz="0" w:space="0" w:color="auto"/>
                    <w:bottom w:val="none" w:sz="0" w:space="0" w:color="auto"/>
                    <w:right w:val="none" w:sz="0" w:space="0" w:color="auto"/>
                  </w:divBdr>
                  <w:divsChild>
                    <w:div w:id="326445007">
                      <w:marLeft w:val="0"/>
                      <w:marRight w:val="0"/>
                      <w:marTop w:val="0"/>
                      <w:marBottom w:val="0"/>
                      <w:divBdr>
                        <w:top w:val="none" w:sz="0" w:space="0" w:color="auto"/>
                        <w:left w:val="none" w:sz="0" w:space="0" w:color="auto"/>
                        <w:bottom w:val="none" w:sz="0" w:space="0" w:color="auto"/>
                        <w:right w:val="none" w:sz="0" w:space="0" w:color="auto"/>
                      </w:divBdr>
                    </w:div>
                  </w:divsChild>
                </w:div>
                <w:div w:id="584726228">
                  <w:marLeft w:val="0"/>
                  <w:marRight w:val="0"/>
                  <w:marTop w:val="0"/>
                  <w:marBottom w:val="0"/>
                  <w:divBdr>
                    <w:top w:val="none" w:sz="0" w:space="0" w:color="auto"/>
                    <w:left w:val="none" w:sz="0" w:space="0" w:color="auto"/>
                    <w:bottom w:val="none" w:sz="0" w:space="0" w:color="auto"/>
                    <w:right w:val="none" w:sz="0" w:space="0" w:color="auto"/>
                  </w:divBdr>
                  <w:divsChild>
                    <w:div w:id="787629642">
                      <w:marLeft w:val="0"/>
                      <w:marRight w:val="0"/>
                      <w:marTop w:val="0"/>
                      <w:marBottom w:val="0"/>
                      <w:divBdr>
                        <w:top w:val="none" w:sz="0" w:space="0" w:color="auto"/>
                        <w:left w:val="none" w:sz="0" w:space="0" w:color="auto"/>
                        <w:bottom w:val="none" w:sz="0" w:space="0" w:color="auto"/>
                        <w:right w:val="none" w:sz="0" w:space="0" w:color="auto"/>
                      </w:divBdr>
                    </w:div>
                  </w:divsChild>
                </w:div>
                <w:div w:id="1215896931">
                  <w:marLeft w:val="0"/>
                  <w:marRight w:val="0"/>
                  <w:marTop w:val="0"/>
                  <w:marBottom w:val="0"/>
                  <w:divBdr>
                    <w:top w:val="none" w:sz="0" w:space="0" w:color="auto"/>
                    <w:left w:val="none" w:sz="0" w:space="0" w:color="auto"/>
                    <w:bottom w:val="none" w:sz="0" w:space="0" w:color="auto"/>
                    <w:right w:val="none" w:sz="0" w:space="0" w:color="auto"/>
                  </w:divBdr>
                  <w:divsChild>
                    <w:div w:id="66267774">
                      <w:marLeft w:val="0"/>
                      <w:marRight w:val="0"/>
                      <w:marTop w:val="0"/>
                      <w:marBottom w:val="0"/>
                      <w:divBdr>
                        <w:top w:val="none" w:sz="0" w:space="0" w:color="auto"/>
                        <w:left w:val="none" w:sz="0" w:space="0" w:color="auto"/>
                        <w:bottom w:val="none" w:sz="0" w:space="0" w:color="auto"/>
                        <w:right w:val="none" w:sz="0" w:space="0" w:color="auto"/>
                      </w:divBdr>
                    </w:div>
                  </w:divsChild>
                </w:div>
                <w:div w:id="1017193832">
                  <w:marLeft w:val="0"/>
                  <w:marRight w:val="0"/>
                  <w:marTop w:val="0"/>
                  <w:marBottom w:val="0"/>
                  <w:divBdr>
                    <w:top w:val="none" w:sz="0" w:space="0" w:color="auto"/>
                    <w:left w:val="none" w:sz="0" w:space="0" w:color="auto"/>
                    <w:bottom w:val="none" w:sz="0" w:space="0" w:color="auto"/>
                    <w:right w:val="none" w:sz="0" w:space="0" w:color="auto"/>
                  </w:divBdr>
                  <w:divsChild>
                    <w:div w:id="1559823058">
                      <w:marLeft w:val="0"/>
                      <w:marRight w:val="0"/>
                      <w:marTop w:val="0"/>
                      <w:marBottom w:val="0"/>
                      <w:divBdr>
                        <w:top w:val="none" w:sz="0" w:space="0" w:color="auto"/>
                        <w:left w:val="none" w:sz="0" w:space="0" w:color="auto"/>
                        <w:bottom w:val="none" w:sz="0" w:space="0" w:color="auto"/>
                        <w:right w:val="none" w:sz="0" w:space="0" w:color="auto"/>
                      </w:divBdr>
                    </w:div>
                  </w:divsChild>
                </w:div>
                <w:div w:id="2145806810">
                  <w:marLeft w:val="0"/>
                  <w:marRight w:val="0"/>
                  <w:marTop w:val="0"/>
                  <w:marBottom w:val="0"/>
                  <w:divBdr>
                    <w:top w:val="none" w:sz="0" w:space="0" w:color="auto"/>
                    <w:left w:val="none" w:sz="0" w:space="0" w:color="auto"/>
                    <w:bottom w:val="none" w:sz="0" w:space="0" w:color="auto"/>
                    <w:right w:val="none" w:sz="0" w:space="0" w:color="auto"/>
                  </w:divBdr>
                  <w:divsChild>
                    <w:div w:id="536743420">
                      <w:marLeft w:val="0"/>
                      <w:marRight w:val="0"/>
                      <w:marTop w:val="0"/>
                      <w:marBottom w:val="0"/>
                      <w:divBdr>
                        <w:top w:val="none" w:sz="0" w:space="0" w:color="auto"/>
                        <w:left w:val="none" w:sz="0" w:space="0" w:color="auto"/>
                        <w:bottom w:val="none" w:sz="0" w:space="0" w:color="auto"/>
                        <w:right w:val="none" w:sz="0" w:space="0" w:color="auto"/>
                      </w:divBdr>
                    </w:div>
                  </w:divsChild>
                </w:div>
                <w:div w:id="1495760462">
                  <w:marLeft w:val="0"/>
                  <w:marRight w:val="0"/>
                  <w:marTop w:val="0"/>
                  <w:marBottom w:val="0"/>
                  <w:divBdr>
                    <w:top w:val="none" w:sz="0" w:space="0" w:color="auto"/>
                    <w:left w:val="none" w:sz="0" w:space="0" w:color="auto"/>
                    <w:bottom w:val="none" w:sz="0" w:space="0" w:color="auto"/>
                    <w:right w:val="none" w:sz="0" w:space="0" w:color="auto"/>
                  </w:divBdr>
                  <w:divsChild>
                    <w:div w:id="1719355463">
                      <w:marLeft w:val="0"/>
                      <w:marRight w:val="0"/>
                      <w:marTop w:val="0"/>
                      <w:marBottom w:val="0"/>
                      <w:divBdr>
                        <w:top w:val="none" w:sz="0" w:space="0" w:color="auto"/>
                        <w:left w:val="none" w:sz="0" w:space="0" w:color="auto"/>
                        <w:bottom w:val="none" w:sz="0" w:space="0" w:color="auto"/>
                        <w:right w:val="none" w:sz="0" w:space="0" w:color="auto"/>
                      </w:divBdr>
                    </w:div>
                  </w:divsChild>
                </w:div>
                <w:div w:id="1076168734">
                  <w:marLeft w:val="0"/>
                  <w:marRight w:val="0"/>
                  <w:marTop w:val="0"/>
                  <w:marBottom w:val="0"/>
                  <w:divBdr>
                    <w:top w:val="none" w:sz="0" w:space="0" w:color="auto"/>
                    <w:left w:val="none" w:sz="0" w:space="0" w:color="auto"/>
                    <w:bottom w:val="none" w:sz="0" w:space="0" w:color="auto"/>
                    <w:right w:val="none" w:sz="0" w:space="0" w:color="auto"/>
                  </w:divBdr>
                  <w:divsChild>
                    <w:div w:id="319425668">
                      <w:marLeft w:val="0"/>
                      <w:marRight w:val="0"/>
                      <w:marTop w:val="0"/>
                      <w:marBottom w:val="0"/>
                      <w:divBdr>
                        <w:top w:val="none" w:sz="0" w:space="0" w:color="auto"/>
                        <w:left w:val="none" w:sz="0" w:space="0" w:color="auto"/>
                        <w:bottom w:val="none" w:sz="0" w:space="0" w:color="auto"/>
                        <w:right w:val="none" w:sz="0" w:space="0" w:color="auto"/>
                      </w:divBdr>
                    </w:div>
                  </w:divsChild>
                </w:div>
                <w:div w:id="1098407537">
                  <w:marLeft w:val="0"/>
                  <w:marRight w:val="0"/>
                  <w:marTop w:val="0"/>
                  <w:marBottom w:val="0"/>
                  <w:divBdr>
                    <w:top w:val="none" w:sz="0" w:space="0" w:color="auto"/>
                    <w:left w:val="none" w:sz="0" w:space="0" w:color="auto"/>
                    <w:bottom w:val="none" w:sz="0" w:space="0" w:color="auto"/>
                    <w:right w:val="none" w:sz="0" w:space="0" w:color="auto"/>
                  </w:divBdr>
                  <w:divsChild>
                    <w:div w:id="1687511679">
                      <w:marLeft w:val="0"/>
                      <w:marRight w:val="0"/>
                      <w:marTop w:val="0"/>
                      <w:marBottom w:val="0"/>
                      <w:divBdr>
                        <w:top w:val="none" w:sz="0" w:space="0" w:color="auto"/>
                        <w:left w:val="none" w:sz="0" w:space="0" w:color="auto"/>
                        <w:bottom w:val="none" w:sz="0" w:space="0" w:color="auto"/>
                        <w:right w:val="none" w:sz="0" w:space="0" w:color="auto"/>
                      </w:divBdr>
                    </w:div>
                  </w:divsChild>
                </w:div>
                <w:div w:id="356279653">
                  <w:marLeft w:val="0"/>
                  <w:marRight w:val="0"/>
                  <w:marTop w:val="0"/>
                  <w:marBottom w:val="0"/>
                  <w:divBdr>
                    <w:top w:val="none" w:sz="0" w:space="0" w:color="auto"/>
                    <w:left w:val="none" w:sz="0" w:space="0" w:color="auto"/>
                    <w:bottom w:val="none" w:sz="0" w:space="0" w:color="auto"/>
                    <w:right w:val="none" w:sz="0" w:space="0" w:color="auto"/>
                  </w:divBdr>
                  <w:divsChild>
                    <w:div w:id="1206914703">
                      <w:marLeft w:val="0"/>
                      <w:marRight w:val="0"/>
                      <w:marTop w:val="0"/>
                      <w:marBottom w:val="0"/>
                      <w:divBdr>
                        <w:top w:val="none" w:sz="0" w:space="0" w:color="auto"/>
                        <w:left w:val="none" w:sz="0" w:space="0" w:color="auto"/>
                        <w:bottom w:val="none" w:sz="0" w:space="0" w:color="auto"/>
                        <w:right w:val="none" w:sz="0" w:space="0" w:color="auto"/>
                      </w:divBdr>
                    </w:div>
                  </w:divsChild>
                </w:div>
                <w:div w:id="1901553084">
                  <w:marLeft w:val="0"/>
                  <w:marRight w:val="0"/>
                  <w:marTop w:val="0"/>
                  <w:marBottom w:val="0"/>
                  <w:divBdr>
                    <w:top w:val="none" w:sz="0" w:space="0" w:color="auto"/>
                    <w:left w:val="none" w:sz="0" w:space="0" w:color="auto"/>
                    <w:bottom w:val="none" w:sz="0" w:space="0" w:color="auto"/>
                    <w:right w:val="none" w:sz="0" w:space="0" w:color="auto"/>
                  </w:divBdr>
                  <w:divsChild>
                    <w:div w:id="204022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6160138">
          <w:marLeft w:val="0"/>
          <w:marRight w:val="0"/>
          <w:marTop w:val="0"/>
          <w:marBottom w:val="0"/>
          <w:divBdr>
            <w:top w:val="none" w:sz="0" w:space="0" w:color="auto"/>
            <w:left w:val="none" w:sz="0" w:space="0" w:color="auto"/>
            <w:bottom w:val="none" w:sz="0" w:space="0" w:color="auto"/>
            <w:right w:val="none" w:sz="0" w:space="0" w:color="auto"/>
          </w:divBdr>
        </w:div>
        <w:div w:id="1842701971">
          <w:marLeft w:val="0"/>
          <w:marRight w:val="0"/>
          <w:marTop w:val="0"/>
          <w:marBottom w:val="0"/>
          <w:divBdr>
            <w:top w:val="none" w:sz="0" w:space="0" w:color="auto"/>
            <w:left w:val="none" w:sz="0" w:space="0" w:color="auto"/>
            <w:bottom w:val="none" w:sz="0" w:space="0" w:color="auto"/>
            <w:right w:val="none" w:sz="0" w:space="0" w:color="auto"/>
          </w:divBdr>
        </w:div>
        <w:div w:id="1028218013">
          <w:marLeft w:val="0"/>
          <w:marRight w:val="0"/>
          <w:marTop w:val="0"/>
          <w:marBottom w:val="0"/>
          <w:divBdr>
            <w:top w:val="none" w:sz="0" w:space="0" w:color="auto"/>
            <w:left w:val="none" w:sz="0" w:space="0" w:color="auto"/>
            <w:bottom w:val="none" w:sz="0" w:space="0" w:color="auto"/>
            <w:right w:val="none" w:sz="0" w:space="0" w:color="auto"/>
          </w:divBdr>
          <w:divsChild>
            <w:div w:id="601031094">
              <w:marLeft w:val="0"/>
              <w:marRight w:val="0"/>
              <w:marTop w:val="30"/>
              <w:marBottom w:val="30"/>
              <w:divBdr>
                <w:top w:val="none" w:sz="0" w:space="0" w:color="auto"/>
                <w:left w:val="none" w:sz="0" w:space="0" w:color="auto"/>
                <w:bottom w:val="none" w:sz="0" w:space="0" w:color="auto"/>
                <w:right w:val="none" w:sz="0" w:space="0" w:color="auto"/>
              </w:divBdr>
              <w:divsChild>
                <w:div w:id="431901649">
                  <w:marLeft w:val="0"/>
                  <w:marRight w:val="0"/>
                  <w:marTop w:val="0"/>
                  <w:marBottom w:val="0"/>
                  <w:divBdr>
                    <w:top w:val="none" w:sz="0" w:space="0" w:color="auto"/>
                    <w:left w:val="none" w:sz="0" w:space="0" w:color="auto"/>
                    <w:bottom w:val="none" w:sz="0" w:space="0" w:color="auto"/>
                    <w:right w:val="none" w:sz="0" w:space="0" w:color="auto"/>
                  </w:divBdr>
                  <w:divsChild>
                    <w:div w:id="832182554">
                      <w:marLeft w:val="0"/>
                      <w:marRight w:val="0"/>
                      <w:marTop w:val="0"/>
                      <w:marBottom w:val="0"/>
                      <w:divBdr>
                        <w:top w:val="none" w:sz="0" w:space="0" w:color="auto"/>
                        <w:left w:val="none" w:sz="0" w:space="0" w:color="auto"/>
                        <w:bottom w:val="none" w:sz="0" w:space="0" w:color="auto"/>
                        <w:right w:val="none" w:sz="0" w:space="0" w:color="auto"/>
                      </w:divBdr>
                    </w:div>
                  </w:divsChild>
                </w:div>
                <w:div w:id="980580550">
                  <w:marLeft w:val="0"/>
                  <w:marRight w:val="0"/>
                  <w:marTop w:val="0"/>
                  <w:marBottom w:val="0"/>
                  <w:divBdr>
                    <w:top w:val="none" w:sz="0" w:space="0" w:color="auto"/>
                    <w:left w:val="none" w:sz="0" w:space="0" w:color="auto"/>
                    <w:bottom w:val="none" w:sz="0" w:space="0" w:color="auto"/>
                    <w:right w:val="none" w:sz="0" w:space="0" w:color="auto"/>
                  </w:divBdr>
                  <w:divsChild>
                    <w:div w:id="668867284">
                      <w:marLeft w:val="0"/>
                      <w:marRight w:val="0"/>
                      <w:marTop w:val="0"/>
                      <w:marBottom w:val="0"/>
                      <w:divBdr>
                        <w:top w:val="none" w:sz="0" w:space="0" w:color="auto"/>
                        <w:left w:val="none" w:sz="0" w:space="0" w:color="auto"/>
                        <w:bottom w:val="none" w:sz="0" w:space="0" w:color="auto"/>
                        <w:right w:val="none" w:sz="0" w:space="0" w:color="auto"/>
                      </w:divBdr>
                    </w:div>
                  </w:divsChild>
                </w:div>
                <w:div w:id="4141154">
                  <w:marLeft w:val="0"/>
                  <w:marRight w:val="0"/>
                  <w:marTop w:val="0"/>
                  <w:marBottom w:val="0"/>
                  <w:divBdr>
                    <w:top w:val="none" w:sz="0" w:space="0" w:color="auto"/>
                    <w:left w:val="none" w:sz="0" w:space="0" w:color="auto"/>
                    <w:bottom w:val="none" w:sz="0" w:space="0" w:color="auto"/>
                    <w:right w:val="none" w:sz="0" w:space="0" w:color="auto"/>
                  </w:divBdr>
                  <w:divsChild>
                    <w:div w:id="2084528418">
                      <w:marLeft w:val="0"/>
                      <w:marRight w:val="0"/>
                      <w:marTop w:val="0"/>
                      <w:marBottom w:val="0"/>
                      <w:divBdr>
                        <w:top w:val="none" w:sz="0" w:space="0" w:color="auto"/>
                        <w:left w:val="none" w:sz="0" w:space="0" w:color="auto"/>
                        <w:bottom w:val="none" w:sz="0" w:space="0" w:color="auto"/>
                        <w:right w:val="none" w:sz="0" w:space="0" w:color="auto"/>
                      </w:divBdr>
                    </w:div>
                  </w:divsChild>
                </w:div>
                <w:div w:id="533692331">
                  <w:marLeft w:val="0"/>
                  <w:marRight w:val="0"/>
                  <w:marTop w:val="0"/>
                  <w:marBottom w:val="0"/>
                  <w:divBdr>
                    <w:top w:val="none" w:sz="0" w:space="0" w:color="auto"/>
                    <w:left w:val="none" w:sz="0" w:space="0" w:color="auto"/>
                    <w:bottom w:val="none" w:sz="0" w:space="0" w:color="auto"/>
                    <w:right w:val="none" w:sz="0" w:space="0" w:color="auto"/>
                  </w:divBdr>
                  <w:divsChild>
                    <w:div w:id="717703394">
                      <w:marLeft w:val="0"/>
                      <w:marRight w:val="0"/>
                      <w:marTop w:val="0"/>
                      <w:marBottom w:val="0"/>
                      <w:divBdr>
                        <w:top w:val="none" w:sz="0" w:space="0" w:color="auto"/>
                        <w:left w:val="none" w:sz="0" w:space="0" w:color="auto"/>
                        <w:bottom w:val="none" w:sz="0" w:space="0" w:color="auto"/>
                        <w:right w:val="none" w:sz="0" w:space="0" w:color="auto"/>
                      </w:divBdr>
                    </w:div>
                  </w:divsChild>
                </w:div>
                <w:div w:id="65997469">
                  <w:marLeft w:val="0"/>
                  <w:marRight w:val="0"/>
                  <w:marTop w:val="0"/>
                  <w:marBottom w:val="0"/>
                  <w:divBdr>
                    <w:top w:val="none" w:sz="0" w:space="0" w:color="auto"/>
                    <w:left w:val="none" w:sz="0" w:space="0" w:color="auto"/>
                    <w:bottom w:val="none" w:sz="0" w:space="0" w:color="auto"/>
                    <w:right w:val="none" w:sz="0" w:space="0" w:color="auto"/>
                  </w:divBdr>
                  <w:divsChild>
                    <w:div w:id="2111856653">
                      <w:marLeft w:val="0"/>
                      <w:marRight w:val="0"/>
                      <w:marTop w:val="0"/>
                      <w:marBottom w:val="0"/>
                      <w:divBdr>
                        <w:top w:val="none" w:sz="0" w:space="0" w:color="auto"/>
                        <w:left w:val="none" w:sz="0" w:space="0" w:color="auto"/>
                        <w:bottom w:val="none" w:sz="0" w:space="0" w:color="auto"/>
                        <w:right w:val="none" w:sz="0" w:space="0" w:color="auto"/>
                      </w:divBdr>
                    </w:div>
                  </w:divsChild>
                </w:div>
                <w:div w:id="537355138">
                  <w:marLeft w:val="0"/>
                  <w:marRight w:val="0"/>
                  <w:marTop w:val="0"/>
                  <w:marBottom w:val="0"/>
                  <w:divBdr>
                    <w:top w:val="none" w:sz="0" w:space="0" w:color="auto"/>
                    <w:left w:val="none" w:sz="0" w:space="0" w:color="auto"/>
                    <w:bottom w:val="none" w:sz="0" w:space="0" w:color="auto"/>
                    <w:right w:val="none" w:sz="0" w:space="0" w:color="auto"/>
                  </w:divBdr>
                  <w:divsChild>
                    <w:div w:id="623121647">
                      <w:marLeft w:val="0"/>
                      <w:marRight w:val="0"/>
                      <w:marTop w:val="0"/>
                      <w:marBottom w:val="0"/>
                      <w:divBdr>
                        <w:top w:val="none" w:sz="0" w:space="0" w:color="auto"/>
                        <w:left w:val="none" w:sz="0" w:space="0" w:color="auto"/>
                        <w:bottom w:val="none" w:sz="0" w:space="0" w:color="auto"/>
                        <w:right w:val="none" w:sz="0" w:space="0" w:color="auto"/>
                      </w:divBdr>
                    </w:div>
                  </w:divsChild>
                </w:div>
                <w:div w:id="1584951123">
                  <w:marLeft w:val="0"/>
                  <w:marRight w:val="0"/>
                  <w:marTop w:val="0"/>
                  <w:marBottom w:val="0"/>
                  <w:divBdr>
                    <w:top w:val="none" w:sz="0" w:space="0" w:color="auto"/>
                    <w:left w:val="none" w:sz="0" w:space="0" w:color="auto"/>
                    <w:bottom w:val="none" w:sz="0" w:space="0" w:color="auto"/>
                    <w:right w:val="none" w:sz="0" w:space="0" w:color="auto"/>
                  </w:divBdr>
                  <w:divsChild>
                    <w:div w:id="686060928">
                      <w:marLeft w:val="0"/>
                      <w:marRight w:val="0"/>
                      <w:marTop w:val="0"/>
                      <w:marBottom w:val="0"/>
                      <w:divBdr>
                        <w:top w:val="none" w:sz="0" w:space="0" w:color="auto"/>
                        <w:left w:val="none" w:sz="0" w:space="0" w:color="auto"/>
                        <w:bottom w:val="none" w:sz="0" w:space="0" w:color="auto"/>
                        <w:right w:val="none" w:sz="0" w:space="0" w:color="auto"/>
                      </w:divBdr>
                    </w:div>
                  </w:divsChild>
                </w:div>
                <w:div w:id="1872062815">
                  <w:marLeft w:val="0"/>
                  <w:marRight w:val="0"/>
                  <w:marTop w:val="0"/>
                  <w:marBottom w:val="0"/>
                  <w:divBdr>
                    <w:top w:val="none" w:sz="0" w:space="0" w:color="auto"/>
                    <w:left w:val="none" w:sz="0" w:space="0" w:color="auto"/>
                    <w:bottom w:val="none" w:sz="0" w:space="0" w:color="auto"/>
                    <w:right w:val="none" w:sz="0" w:space="0" w:color="auto"/>
                  </w:divBdr>
                  <w:divsChild>
                    <w:div w:id="1569420576">
                      <w:marLeft w:val="0"/>
                      <w:marRight w:val="0"/>
                      <w:marTop w:val="0"/>
                      <w:marBottom w:val="0"/>
                      <w:divBdr>
                        <w:top w:val="none" w:sz="0" w:space="0" w:color="auto"/>
                        <w:left w:val="none" w:sz="0" w:space="0" w:color="auto"/>
                        <w:bottom w:val="none" w:sz="0" w:space="0" w:color="auto"/>
                        <w:right w:val="none" w:sz="0" w:space="0" w:color="auto"/>
                      </w:divBdr>
                    </w:div>
                  </w:divsChild>
                </w:div>
                <w:div w:id="856773705">
                  <w:marLeft w:val="0"/>
                  <w:marRight w:val="0"/>
                  <w:marTop w:val="0"/>
                  <w:marBottom w:val="0"/>
                  <w:divBdr>
                    <w:top w:val="none" w:sz="0" w:space="0" w:color="auto"/>
                    <w:left w:val="none" w:sz="0" w:space="0" w:color="auto"/>
                    <w:bottom w:val="none" w:sz="0" w:space="0" w:color="auto"/>
                    <w:right w:val="none" w:sz="0" w:space="0" w:color="auto"/>
                  </w:divBdr>
                  <w:divsChild>
                    <w:div w:id="303123816">
                      <w:marLeft w:val="0"/>
                      <w:marRight w:val="0"/>
                      <w:marTop w:val="0"/>
                      <w:marBottom w:val="0"/>
                      <w:divBdr>
                        <w:top w:val="none" w:sz="0" w:space="0" w:color="auto"/>
                        <w:left w:val="none" w:sz="0" w:space="0" w:color="auto"/>
                        <w:bottom w:val="none" w:sz="0" w:space="0" w:color="auto"/>
                        <w:right w:val="none" w:sz="0" w:space="0" w:color="auto"/>
                      </w:divBdr>
                    </w:div>
                  </w:divsChild>
                </w:div>
                <w:div w:id="945770210">
                  <w:marLeft w:val="0"/>
                  <w:marRight w:val="0"/>
                  <w:marTop w:val="0"/>
                  <w:marBottom w:val="0"/>
                  <w:divBdr>
                    <w:top w:val="none" w:sz="0" w:space="0" w:color="auto"/>
                    <w:left w:val="none" w:sz="0" w:space="0" w:color="auto"/>
                    <w:bottom w:val="none" w:sz="0" w:space="0" w:color="auto"/>
                    <w:right w:val="none" w:sz="0" w:space="0" w:color="auto"/>
                  </w:divBdr>
                  <w:divsChild>
                    <w:div w:id="195387186">
                      <w:marLeft w:val="0"/>
                      <w:marRight w:val="0"/>
                      <w:marTop w:val="0"/>
                      <w:marBottom w:val="0"/>
                      <w:divBdr>
                        <w:top w:val="none" w:sz="0" w:space="0" w:color="auto"/>
                        <w:left w:val="none" w:sz="0" w:space="0" w:color="auto"/>
                        <w:bottom w:val="none" w:sz="0" w:space="0" w:color="auto"/>
                        <w:right w:val="none" w:sz="0" w:space="0" w:color="auto"/>
                      </w:divBdr>
                    </w:div>
                  </w:divsChild>
                </w:div>
                <w:div w:id="683097455">
                  <w:marLeft w:val="0"/>
                  <w:marRight w:val="0"/>
                  <w:marTop w:val="0"/>
                  <w:marBottom w:val="0"/>
                  <w:divBdr>
                    <w:top w:val="none" w:sz="0" w:space="0" w:color="auto"/>
                    <w:left w:val="none" w:sz="0" w:space="0" w:color="auto"/>
                    <w:bottom w:val="none" w:sz="0" w:space="0" w:color="auto"/>
                    <w:right w:val="none" w:sz="0" w:space="0" w:color="auto"/>
                  </w:divBdr>
                  <w:divsChild>
                    <w:div w:id="1314719468">
                      <w:marLeft w:val="0"/>
                      <w:marRight w:val="0"/>
                      <w:marTop w:val="0"/>
                      <w:marBottom w:val="0"/>
                      <w:divBdr>
                        <w:top w:val="none" w:sz="0" w:space="0" w:color="auto"/>
                        <w:left w:val="none" w:sz="0" w:space="0" w:color="auto"/>
                        <w:bottom w:val="none" w:sz="0" w:space="0" w:color="auto"/>
                        <w:right w:val="none" w:sz="0" w:space="0" w:color="auto"/>
                      </w:divBdr>
                    </w:div>
                  </w:divsChild>
                </w:div>
                <w:div w:id="180365069">
                  <w:marLeft w:val="0"/>
                  <w:marRight w:val="0"/>
                  <w:marTop w:val="0"/>
                  <w:marBottom w:val="0"/>
                  <w:divBdr>
                    <w:top w:val="none" w:sz="0" w:space="0" w:color="auto"/>
                    <w:left w:val="none" w:sz="0" w:space="0" w:color="auto"/>
                    <w:bottom w:val="none" w:sz="0" w:space="0" w:color="auto"/>
                    <w:right w:val="none" w:sz="0" w:space="0" w:color="auto"/>
                  </w:divBdr>
                  <w:divsChild>
                    <w:div w:id="1817911886">
                      <w:marLeft w:val="0"/>
                      <w:marRight w:val="0"/>
                      <w:marTop w:val="0"/>
                      <w:marBottom w:val="0"/>
                      <w:divBdr>
                        <w:top w:val="none" w:sz="0" w:space="0" w:color="auto"/>
                        <w:left w:val="none" w:sz="0" w:space="0" w:color="auto"/>
                        <w:bottom w:val="none" w:sz="0" w:space="0" w:color="auto"/>
                        <w:right w:val="none" w:sz="0" w:space="0" w:color="auto"/>
                      </w:divBdr>
                    </w:div>
                  </w:divsChild>
                </w:div>
                <w:div w:id="1744447689">
                  <w:marLeft w:val="0"/>
                  <w:marRight w:val="0"/>
                  <w:marTop w:val="0"/>
                  <w:marBottom w:val="0"/>
                  <w:divBdr>
                    <w:top w:val="none" w:sz="0" w:space="0" w:color="auto"/>
                    <w:left w:val="none" w:sz="0" w:space="0" w:color="auto"/>
                    <w:bottom w:val="none" w:sz="0" w:space="0" w:color="auto"/>
                    <w:right w:val="none" w:sz="0" w:space="0" w:color="auto"/>
                  </w:divBdr>
                  <w:divsChild>
                    <w:div w:id="980773948">
                      <w:marLeft w:val="0"/>
                      <w:marRight w:val="0"/>
                      <w:marTop w:val="0"/>
                      <w:marBottom w:val="0"/>
                      <w:divBdr>
                        <w:top w:val="none" w:sz="0" w:space="0" w:color="auto"/>
                        <w:left w:val="none" w:sz="0" w:space="0" w:color="auto"/>
                        <w:bottom w:val="none" w:sz="0" w:space="0" w:color="auto"/>
                        <w:right w:val="none" w:sz="0" w:space="0" w:color="auto"/>
                      </w:divBdr>
                    </w:div>
                  </w:divsChild>
                </w:div>
                <w:div w:id="186215651">
                  <w:marLeft w:val="0"/>
                  <w:marRight w:val="0"/>
                  <w:marTop w:val="0"/>
                  <w:marBottom w:val="0"/>
                  <w:divBdr>
                    <w:top w:val="none" w:sz="0" w:space="0" w:color="auto"/>
                    <w:left w:val="none" w:sz="0" w:space="0" w:color="auto"/>
                    <w:bottom w:val="none" w:sz="0" w:space="0" w:color="auto"/>
                    <w:right w:val="none" w:sz="0" w:space="0" w:color="auto"/>
                  </w:divBdr>
                  <w:divsChild>
                    <w:div w:id="747070228">
                      <w:marLeft w:val="0"/>
                      <w:marRight w:val="0"/>
                      <w:marTop w:val="0"/>
                      <w:marBottom w:val="0"/>
                      <w:divBdr>
                        <w:top w:val="none" w:sz="0" w:space="0" w:color="auto"/>
                        <w:left w:val="none" w:sz="0" w:space="0" w:color="auto"/>
                        <w:bottom w:val="none" w:sz="0" w:space="0" w:color="auto"/>
                        <w:right w:val="none" w:sz="0" w:space="0" w:color="auto"/>
                      </w:divBdr>
                    </w:div>
                  </w:divsChild>
                </w:div>
                <w:div w:id="1085297117">
                  <w:marLeft w:val="0"/>
                  <w:marRight w:val="0"/>
                  <w:marTop w:val="0"/>
                  <w:marBottom w:val="0"/>
                  <w:divBdr>
                    <w:top w:val="none" w:sz="0" w:space="0" w:color="auto"/>
                    <w:left w:val="none" w:sz="0" w:space="0" w:color="auto"/>
                    <w:bottom w:val="none" w:sz="0" w:space="0" w:color="auto"/>
                    <w:right w:val="none" w:sz="0" w:space="0" w:color="auto"/>
                  </w:divBdr>
                  <w:divsChild>
                    <w:div w:id="1782188855">
                      <w:marLeft w:val="0"/>
                      <w:marRight w:val="0"/>
                      <w:marTop w:val="0"/>
                      <w:marBottom w:val="0"/>
                      <w:divBdr>
                        <w:top w:val="none" w:sz="0" w:space="0" w:color="auto"/>
                        <w:left w:val="none" w:sz="0" w:space="0" w:color="auto"/>
                        <w:bottom w:val="none" w:sz="0" w:space="0" w:color="auto"/>
                        <w:right w:val="none" w:sz="0" w:space="0" w:color="auto"/>
                      </w:divBdr>
                    </w:div>
                  </w:divsChild>
                </w:div>
                <w:div w:id="197011841">
                  <w:marLeft w:val="0"/>
                  <w:marRight w:val="0"/>
                  <w:marTop w:val="0"/>
                  <w:marBottom w:val="0"/>
                  <w:divBdr>
                    <w:top w:val="none" w:sz="0" w:space="0" w:color="auto"/>
                    <w:left w:val="none" w:sz="0" w:space="0" w:color="auto"/>
                    <w:bottom w:val="none" w:sz="0" w:space="0" w:color="auto"/>
                    <w:right w:val="none" w:sz="0" w:space="0" w:color="auto"/>
                  </w:divBdr>
                  <w:divsChild>
                    <w:div w:id="808326603">
                      <w:marLeft w:val="0"/>
                      <w:marRight w:val="0"/>
                      <w:marTop w:val="0"/>
                      <w:marBottom w:val="0"/>
                      <w:divBdr>
                        <w:top w:val="none" w:sz="0" w:space="0" w:color="auto"/>
                        <w:left w:val="none" w:sz="0" w:space="0" w:color="auto"/>
                        <w:bottom w:val="none" w:sz="0" w:space="0" w:color="auto"/>
                        <w:right w:val="none" w:sz="0" w:space="0" w:color="auto"/>
                      </w:divBdr>
                    </w:div>
                  </w:divsChild>
                </w:div>
                <w:div w:id="575672717">
                  <w:marLeft w:val="0"/>
                  <w:marRight w:val="0"/>
                  <w:marTop w:val="0"/>
                  <w:marBottom w:val="0"/>
                  <w:divBdr>
                    <w:top w:val="none" w:sz="0" w:space="0" w:color="auto"/>
                    <w:left w:val="none" w:sz="0" w:space="0" w:color="auto"/>
                    <w:bottom w:val="none" w:sz="0" w:space="0" w:color="auto"/>
                    <w:right w:val="none" w:sz="0" w:space="0" w:color="auto"/>
                  </w:divBdr>
                  <w:divsChild>
                    <w:div w:id="991563891">
                      <w:marLeft w:val="0"/>
                      <w:marRight w:val="0"/>
                      <w:marTop w:val="0"/>
                      <w:marBottom w:val="0"/>
                      <w:divBdr>
                        <w:top w:val="none" w:sz="0" w:space="0" w:color="auto"/>
                        <w:left w:val="none" w:sz="0" w:space="0" w:color="auto"/>
                        <w:bottom w:val="none" w:sz="0" w:space="0" w:color="auto"/>
                        <w:right w:val="none" w:sz="0" w:space="0" w:color="auto"/>
                      </w:divBdr>
                    </w:div>
                  </w:divsChild>
                </w:div>
                <w:div w:id="1176652661">
                  <w:marLeft w:val="0"/>
                  <w:marRight w:val="0"/>
                  <w:marTop w:val="0"/>
                  <w:marBottom w:val="0"/>
                  <w:divBdr>
                    <w:top w:val="none" w:sz="0" w:space="0" w:color="auto"/>
                    <w:left w:val="none" w:sz="0" w:space="0" w:color="auto"/>
                    <w:bottom w:val="none" w:sz="0" w:space="0" w:color="auto"/>
                    <w:right w:val="none" w:sz="0" w:space="0" w:color="auto"/>
                  </w:divBdr>
                  <w:divsChild>
                    <w:div w:id="1492058647">
                      <w:marLeft w:val="0"/>
                      <w:marRight w:val="0"/>
                      <w:marTop w:val="0"/>
                      <w:marBottom w:val="0"/>
                      <w:divBdr>
                        <w:top w:val="none" w:sz="0" w:space="0" w:color="auto"/>
                        <w:left w:val="none" w:sz="0" w:space="0" w:color="auto"/>
                        <w:bottom w:val="none" w:sz="0" w:space="0" w:color="auto"/>
                        <w:right w:val="none" w:sz="0" w:space="0" w:color="auto"/>
                      </w:divBdr>
                    </w:div>
                  </w:divsChild>
                </w:div>
                <w:div w:id="1680153153">
                  <w:marLeft w:val="0"/>
                  <w:marRight w:val="0"/>
                  <w:marTop w:val="0"/>
                  <w:marBottom w:val="0"/>
                  <w:divBdr>
                    <w:top w:val="none" w:sz="0" w:space="0" w:color="auto"/>
                    <w:left w:val="none" w:sz="0" w:space="0" w:color="auto"/>
                    <w:bottom w:val="none" w:sz="0" w:space="0" w:color="auto"/>
                    <w:right w:val="none" w:sz="0" w:space="0" w:color="auto"/>
                  </w:divBdr>
                  <w:divsChild>
                    <w:div w:id="1666473072">
                      <w:marLeft w:val="0"/>
                      <w:marRight w:val="0"/>
                      <w:marTop w:val="0"/>
                      <w:marBottom w:val="0"/>
                      <w:divBdr>
                        <w:top w:val="none" w:sz="0" w:space="0" w:color="auto"/>
                        <w:left w:val="none" w:sz="0" w:space="0" w:color="auto"/>
                        <w:bottom w:val="none" w:sz="0" w:space="0" w:color="auto"/>
                        <w:right w:val="none" w:sz="0" w:space="0" w:color="auto"/>
                      </w:divBdr>
                    </w:div>
                  </w:divsChild>
                </w:div>
                <w:div w:id="254167359">
                  <w:marLeft w:val="0"/>
                  <w:marRight w:val="0"/>
                  <w:marTop w:val="0"/>
                  <w:marBottom w:val="0"/>
                  <w:divBdr>
                    <w:top w:val="none" w:sz="0" w:space="0" w:color="auto"/>
                    <w:left w:val="none" w:sz="0" w:space="0" w:color="auto"/>
                    <w:bottom w:val="none" w:sz="0" w:space="0" w:color="auto"/>
                    <w:right w:val="none" w:sz="0" w:space="0" w:color="auto"/>
                  </w:divBdr>
                  <w:divsChild>
                    <w:div w:id="824247050">
                      <w:marLeft w:val="0"/>
                      <w:marRight w:val="0"/>
                      <w:marTop w:val="0"/>
                      <w:marBottom w:val="0"/>
                      <w:divBdr>
                        <w:top w:val="none" w:sz="0" w:space="0" w:color="auto"/>
                        <w:left w:val="none" w:sz="0" w:space="0" w:color="auto"/>
                        <w:bottom w:val="none" w:sz="0" w:space="0" w:color="auto"/>
                        <w:right w:val="none" w:sz="0" w:space="0" w:color="auto"/>
                      </w:divBdr>
                    </w:div>
                  </w:divsChild>
                </w:div>
                <w:div w:id="840511295">
                  <w:marLeft w:val="0"/>
                  <w:marRight w:val="0"/>
                  <w:marTop w:val="0"/>
                  <w:marBottom w:val="0"/>
                  <w:divBdr>
                    <w:top w:val="none" w:sz="0" w:space="0" w:color="auto"/>
                    <w:left w:val="none" w:sz="0" w:space="0" w:color="auto"/>
                    <w:bottom w:val="none" w:sz="0" w:space="0" w:color="auto"/>
                    <w:right w:val="none" w:sz="0" w:space="0" w:color="auto"/>
                  </w:divBdr>
                  <w:divsChild>
                    <w:div w:id="261644933">
                      <w:marLeft w:val="0"/>
                      <w:marRight w:val="0"/>
                      <w:marTop w:val="0"/>
                      <w:marBottom w:val="0"/>
                      <w:divBdr>
                        <w:top w:val="none" w:sz="0" w:space="0" w:color="auto"/>
                        <w:left w:val="none" w:sz="0" w:space="0" w:color="auto"/>
                        <w:bottom w:val="none" w:sz="0" w:space="0" w:color="auto"/>
                        <w:right w:val="none" w:sz="0" w:space="0" w:color="auto"/>
                      </w:divBdr>
                    </w:div>
                  </w:divsChild>
                </w:div>
                <w:div w:id="1672486341">
                  <w:marLeft w:val="0"/>
                  <w:marRight w:val="0"/>
                  <w:marTop w:val="0"/>
                  <w:marBottom w:val="0"/>
                  <w:divBdr>
                    <w:top w:val="none" w:sz="0" w:space="0" w:color="auto"/>
                    <w:left w:val="none" w:sz="0" w:space="0" w:color="auto"/>
                    <w:bottom w:val="none" w:sz="0" w:space="0" w:color="auto"/>
                    <w:right w:val="none" w:sz="0" w:space="0" w:color="auto"/>
                  </w:divBdr>
                  <w:divsChild>
                    <w:div w:id="724836797">
                      <w:marLeft w:val="0"/>
                      <w:marRight w:val="0"/>
                      <w:marTop w:val="0"/>
                      <w:marBottom w:val="0"/>
                      <w:divBdr>
                        <w:top w:val="none" w:sz="0" w:space="0" w:color="auto"/>
                        <w:left w:val="none" w:sz="0" w:space="0" w:color="auto"/>
                        <w:bottom w:val="none" w:sz="0" w:space="0" w:color="auto"/>
                        <w:right w:val="none" w:sz="0" w:space="0" w:color="auto"/>
                      </w:divBdr>
                    </w:div>
                  </w:divsChild>
                </w:div>
                <w:div w:id="657883095">
                  <w:marLeft w:val="0"/>
                  <w:marRight w:val="0"/>
                  <w:marTop w:val="0"/>
                  <w:marBottom w:val="0"/>
                  <w:divBdr>
                    <w:top w:val="none" w:sz="0" w:space="0" w:color="auto"/>
                    <w:left w:val="none" w:sz="0" w:space="0" w:color="auto"/>
                    <w:bottom w:val="none" w:sz="0" w:space="0" w:color="auto"/>
                    <w:right w:val="none" w:sz="0" w:space="0" w:color="auto"/>
                  </w:divBdr>
                  <w:divsChild>
                    <w:div w:id="606621752">
                      <w:marLeft w:val="0"/>
                      <w:marRight w:val="0"/>
                      <w:marTop w:val="0"/>
                      <w:marBottom w:val="0"/>
                      <w:divBdr>
                        <w:top w:val="none" w:sz="0" w:space="0" w:color="auto"/>
                        <w:left w:val="none" w:sz="0" w:space="0" w:color="auto"/>
                        <w:bottom w:val="none" w:sz="0" w:space="0" w:color="auto"/>
                        <w:right w:val="none" w:sz="0" w:space="0" w:color="auto"/>
                      </w:divBdr>
                    </w:div>
                  </w:divsChild>
                </w:div>
                <w:div w:id="1221986210">
                  <w:marLeft w:val="0"/>
                  <w:marRight w:val="0"/>
                  <w:marTop w:val="0"/>
                  <w:marBottom w:val="0"/>
                  <w:divBdr>
                    <w:top w:val="none" w:sz="0" w:space="0" w:color="auto"/>
                    <w:left w:val="none" w:sz="0" w:space="0" w:color="auto"/>
                    <w:bottom w:val="none" w:sz="0" w:space="0" w:color="auto"/>
                    <w:right w:val="none" w:sz="0" w:space="0" w:color="auto"/>
                  </w:divBdr>
                  <w:divsChild>
                    <w:div w:id="2018992974">
                      <w:marLeft w:val="0"/>
                      <w:marRight w:val="0"/>
                      <w:marTop w:val="0"/>
                      <w:marBottom w:val="0"/>
                      <w:divBdr>
                        <w:top w:val="none" w:sz="0" w:space="0" w:color="auto"/>
                        <w:left w:val="none" w:sz="0" w:space="0" w:color="auto"/>
                        <w:bottom w:val="none" w:sz="0" w:space="0" w:color="auto"/>
                        <w:right w:val="none" w:sz="0" w:space="0" w:color="auto"/>
                      </w:divBdr>
                    </w:div>
                  </w:divsChild>
                </w:div>
                <w:div w:id="626155995">
                  <w:marLeft w:val="0"/>
                  <w:marRight w:val="0"/>
                  <w:marTop w:val="0"/>
                  <w:marBottom w:val="0"/>
                  <w:divBdr>
                    <w:top w:val="none" w:sz="0" w:space="0" w:color="auto"/>
                    <w:left w:val="none" w:sz="0" w:space="0" w:color="auto"/>
                    <w:bottom w:val="none" w:sz="0" w:space="0" w:color="auto"/>
                    <w:right w:val="none" w:sz="0" w:space="0" w:color="auto"/>
                  </w:divBdr>
                  <w:divsChild>
                    <w:div w:id="1316881359">
                      <w:marLeft w:val="0"/>
                      <w:marRight w:val="0"/>
                      <w:marTop w:val="0"/>
                      <w:marBottom w:val="0"/>
                      <w:divBdr>
                        <w:top w:val="none" w:sz="0" w:space="0" w:color="auto"/>
                        <w:left w:val="none" w:sz="0" w:space="0" w:color="auto"/>
                        <w:bottom w:val="none" w:sz="0" w:space="0" w:color="auto"/>
                        <w:right w:val="none" w:sz="0" w:space="0" w:color="auto"/>
                      </w:divBdr>
                    </w:div>
                  </w:divsChild>
                </w:div>
                <w:div w:id="1052509344">
                  <w:marLeft w:val="0"/>
                  <w:marRight w:val="0"/>
                  <w:marTop w:val="0"/>
                  <w:marBottom w:val="0"/>
                  <w:divBdr>
                    <w:top w:val="none" w:sz="0" w:space="0" w:color="auto"/>
                    <w:left w:val="none" w:sz="0" w:space="0" w:color="auto"/>
                    <w:bottom w:val="none" w:sz="0" w:space="0" w:color="auto"/>
                    <w:right w:val="none" w:sz="0" w:space="0" w:color="auto"/>
                  </w:divBdr>
                  <w:divsChild>
                    <w:div w:id="949514253">
                      <w:marLeft w:val="0"/>
                      <w:marRight w:val="0"/>
                      <w:marTop w:val="0"/>
                      <w:marBottom w:val="0"/>
                      <w:divBdr>
                        <w:top w:val="none" w:sz="0" w:space="0" w:color="auto"/>
                        <w:left w:val="none" w:sz="0" w:space="0" w:color="auto"/>
                        <w:bottom w:val="none" w:sz="0" w:space="0" w:color="auto"/>
                        <w:right w:val="none" w:sz="0" w:space="0" w:color="auto"/>
                      </w:divBdr>
                    </w:div>
                  </w:divsChild>
                </w:div>
                <w:div w:id="949312390">
                  <w:marLeft w:val="0"/>
                  <w:marRight w:val="0"/>
                  <w:marTop w:val="0"/>
                  <w:marBottom w:val="0"/>
                  <w:divBdr>
                    <w:top w:val="none" w:sz="0" w:space="0" w:color="auto"/>
                    <w:left w:val="none" w:sz="0" w:space="0" w:color="auto"/>
                    <w:bottom w:val="none" w:sz="0" w:space="0" w:color="auto"/>
                    <w:right w:val="none" w:sz="0" w:space="0" w:color="auto"/>
                  </w:divBdr>
                  <w:divsChild>
                    <w:div w:id="174081601">
                      <w:marLeft w:val="0"/>
                      <w:marRight w:val="0"/>
                      <w:marTop w:val="0"/>
                      <w:marBottom w:val="0"/>
                      <w:divBdr>
                        <w:top w:val="none" w:sz="0" w:space="0" w:color="auto"/>
                        <w:left w:val="none" w:sz="0" w:space="0" w:color="auto"/>
                        <w:bottom w:val="none" w:sz="0" w:space="0" w:color="auto"/>
                        <w:right w:val="none" w:sz="0" w:space="0" w:color="auto"/>
                      </w:divBdr>
                    </w:div>
                  </w:divsChild>
                </w:div>
                <w:div w:id="2118791148">
                  <w:marLeft w:val="0"/>
                  <w:marRight w:val="0"/>
                  <w:marTop w:val="0"/>
                  <w:marBottom w:val="0"/>
                  <w:divBdr>
                    <w:top w:val="none" w:sz="0" w:space="0" w:color="auto"/>
                    <w:left w:val="none" w:sz="0" w:space="0" w:color="auto"/>
                    <w:bottom w:val="none" w:sz="0" w:space="0" w:color="auto"/>
                    <w:right w:val="none" w:sz="0" w:space="0" w:color="auto"/>
                  </w:divBdr>
                  <w:divsChild>
                    <w:div w:id="1236277350">
                      <w:marLeft w:val="0"/>
                      <w:marRight w:val="0"/>
                      <w:marTop w:val="0"/>
                      <w:marBottom w:val="0"/>
                      <w:divBdr>
                        <w:top w:val="none" w:sz="0" w:space="0" w:color="auto"/>
                        <w:left w:val="none" w:sz="0" w:space="0" w:color="auto"/>
                        <w:bottom w:val="none" w:sz="0" w:space="0" w:color="auto"/>
                        <w:right w:val="none" w:sz="0" w:space="0" w:color="auto"/>
                      </w:divBdr>
                    </w:div>
                  </w:divsChild>
                </w:div>
                <w:div w:id="1910652855">
                  <w:marLeft w:val="0"/>
                  <w:marRight w:val="0"/>
                  <w:marTop w:val="0"/>
                  <w:marBottom w:val="0"/>
                  <w:divBdr>
                    <w:top w:val="none" w:sz="0" w:space="0" w:color="auto"/>
                    <w:left w:val="none" w:sz="0" w:space="0" w:color="auto"/>
                    <w:bottom w:val="none" w:sz="0" w:space="0" w:color="auto"/>
                    <w:right w:val="none" w:sz="0" w:space="0" w:color="auto"/>
                  </w:divBdr>
                  <w:divsChild>
                    <w:div w:id="2017657462">
                      <w:marLeft w:val="0"/>
                      <w:marRight w:val="0"/>
                      <w:marTop w:val="0"/>
                      <w:marBottom w:val="0"/>
                      <w:divBdr>
                        <w:top w:val="none" w:sz="0" w:space="0" w:color="auto"/>
                        <w:left w:val="none" w:sz="0" w:space="0" w:color="auto"/>
                        <w:bottom w:val="none" w:sz="0" w:space="0" w:color="auto"/>
                        <w:right w:val="none" w:sz="0" w:space="0" w:color="auto"/>
                      </w:divBdr>
                    </w:div>
                  </w:divsChild>
                </w:div>
                <w:div w:id="1581018550">
                  <w:marLeft w:val="0"/>
                  <w:marRight w:val="0"/>
                  <w:marTop w:val="0"/>
                  <w:marBottom w:val="0"/>
                  <w:divBdr>
                    <w:top w:val="none" w:sz="0" w:space="0" w:color="auto"/>
                    <w:left w:val="none" w:sz="0" w:space="0" w:color="auto"/>
                    <w:bottom w:val="none" w:sz="0" w:space="0" w:color="auto"/>
                    <w:right w:val="none" w:sz="0" w:space="0" w:color="auto"/>
                  </w:divBdr>
                  <w:divsChild>
                    <w:div w:id="1750882539">
                      <w:marLeft w:val="0"/>
                      <w:marRight w:val="0"/>
                      <w:marTop w:val="0"/>
                      <w:marBottom w:val="0"/>
                      <w:divBdr>
                        <w:top w:val="none" w:sz="0" w:space="0" w:color="auto"/>
                        <w:left w:val="none" w:sz="0" w:space="0" w:color="auto"/>
                        <w:bottom w:val="none" w:sz="0" w:space="0" w:color="auto"/>
                        <w:right w:val="none" w:sz="0" w:space="0" w:color="auto"/>
                      </w:divBdr>
                    </w:div>
                  </w:divsChild>
                </w:div>
                <w:div w:id="1183858909">
                  <w:marLeft w:val="0"/>
                  <w:marRight w:val="0"/>
                  <w:marTop w:val="0"/>
                  <w:marBottom w:val="0"/>
                  <w:divBdr>
                    <w:top w:val="none" w:sz="0" w:space="0" w:color="auto"/>
                    <w:left w:val="none" w:sz="0" w:space="0" w:color="auto"/>
                    <w:bottom w:val="none" w:sz="0" w:space="0" w:color="auto"/>
                    <w:right w:val="none" w:sz="0" w:space="0" w:color="auto"/>
                  </w:divBdr>
                  <w:divsChild>
                    <w:div w:id="67004885">
                      <w:marLeft w:val="0"/>
                      <w:marRight w:val="0"/>
                      <w:marTop w:val="0"/>
                      <w:marBottom w:val="0"/>
                      <w:divBdr>
                        <w:top w:val="none" w:sz="0" w:space="0" w:color="auto"/>
                        <w:left w:val="none" w:sz="0" w:space="0" w:color="auto"/>
                        <w:bottom w:val="none" w:sz="0" w:space="0" w:color="auto"/>
                        <w:right w:val="none" w:sz="0" w:space="0" w:color="auto"/>
                      </w:divBdr>
                    </w:div>
                  </w:divsChild>
                </w:div>
                <w:div w:id="1602452778">
                  <w:marLeft w:val="0"/>
                  <w:marRight w:val="0"/>
                  <w:marTop w:val="0"/>
                  <w:marBottom w:val="0"/>
                  <w:divBdr>
                    <w:top w:val="none" w:sz="0" w:space="0" w:color="auto"/>
                    <w:left w:val="none" w:sz="0" w:space="0" w:color="auto"/>
                    <w:bottom w:val="none" w:sz="0" w:space="0" w:color="auto"/>
                    <w:right w:val="none" w:sz="0" w:space="0" w:color="auto"/>
                  </w:divBdr>
                  <w:divsChild>
                    <w:div w:id="2117481485">
                      <w:marLeft w:val="0"/>
                      <w:marRight w:val="0"/>
                      <w:marTop w:val="0"/>
                      <w:marBottom w:val="0"/>
                      <w:divBdr>
                        <w:top w:val="none" w:sz="0" w:space="0" w:color="auto"/>
                        <w:left w:val="none" w:sz="0" w:space="0" w:color="auto"/>
                        <w:bottom w:val="none" w:sz="0" w:space="0" w:color="auto"/>
                        <w:right w:val="none" w:sz="0" w:space="0" w:color="auto"/>
                      </w:divBdr>
                    </w:div>
                  </w:divsChild>
                </w:div>
                <w:div w:id="1493447437">
                  <w:marLeft w:val="0"/>
                  <w:marRight w:val="0"/>
                  <w:marTop w:val="0"/>
                  <w:marBottom w:val="0"/>
                  <w:divBdr>
                    <w:top w:val="none" w:sz="0" w:space="0" w:color="auto"/>
                    <w:left w:val="none" w:sz="0" w:space="0" w:color="auto"/>
                    <w:bottom w:val="none" w:sz="0" w:space="0" w:color="auto"/>
                    <w:right w:val="none" w:sz="0" w:space="0" w:color="auto"/>
                  </w:divBdr>
                  <w:divsChild>
                    <w:div w:id="1409689041">
                      <w:marLeft w:val="0"/>
                      <w:marRight w:val="0"/>
                      <w:marTop w:val="0"/>
                      <w:marBottom w:val="0"/>
                      <w:divBdr>
                        <w:top w:val="none" w:sz="0" w:space="0" w:color="auto"/>
                        <w:left w:val="none" w:sz="0" w:space="0" w:color="auto"/>
                        <w:bottom w:val="none" w:sz="0" w:space="0" w:color="auto"/>
                        <w:right w:val="none" w:sz="0" w:space="0" w:color="auto"/>
                      </w:divBdr>
                    </w:div>
                  </w:divsChild>
                </w:div>
                <w:div w:id="1126393675">
                  <w:marLeft w:val="0"/>
                  <w:marRight w:val="0"/>
                  <w:marTop w:val="0"/>
                  <w:marBottom w:val="0"/>
                  <w:divBdr>
                    <w:top w:val="none" w:sz="0" w:space="0" w:color="auto"/>
                    <w:left w:val="none" w:sz="0" w:space="0" w:color="auto"/>
                    <w:bottom w:val="none" w:sz="0" w:space="0" w:color="auto"/>
                    <w:right w:val="none" w:sz="0" w:space="0" w:color="auto"/>
                  </w:divBdr>
                  <w:divsChild>
                    <w:div w:id="273053446">
                      <w:marLeft w:val="0"/>
                      <w:marRight w:val="0"/>
                      <w:marTop w:val="0"/>
                      <w:marBottom w:val="0"/>
                      <w:divBdr>
                        <w:top w:val="none" w:sz="0" w:space="0" w:color="auto"/>
                        <w:left w:val="none" w:sz="0" w:space="0" w:color="auto"/>
                        <w:bottom w:val="none" w:sz="0" w:space="0" w:color="auto"/>
                        <w:right w:val="none" w:sz="0" w:space="0" w:color="auto"/>
                      </w:divBdr>
                    </w:div>
                  </w:divsChild>
                </w:div>
                <w:div w:id="375396303">
                  <w:marLeft w:val="0"/>
                  <w:marRight w:val="0"/>
                  <w:marTop w:val="0"/>
                  <w:marBottom w:val="0"/>
                  <w:divBdr>
                    <w:top w:val="none" w:sz="0" w:space="0" w:color="auto"/>
                    <w:left w:val="none" w:sz="0" w:space="0" w:color="auto"/>
                    <w:bottom w:val="none" w:sz="0" w:space="0" w:color="auto"/>
                    <w:right w:val="none" w:sz="0" w:space="0" w:color="auto"/>
                  </w:divBdr>
                  <w:divsChild>
                    <w:div w:id="1274098499">
                      <w:marLeft w:val="0"/>
                      <w:marRight w:val="0"/>
                      <w:marTop w:val="0"/>
                      <w:marBottom w:val="0"/>
                      <w:divBdr>
                        <w:top w:val="none" w:sz="0" w:space="0" w:color="auto"/>
                        <w:left w:val="none" w:sz="0" w:space="0" w:color="auto"/>
                        <w:bottom w:val="none" w:sz="0" w:space="0" w:color="auto"/>
                        <w:right w:val="none" w:sz="0" w:space="0" w:color="auto"/>
                      </w:divBdr>
                    </w:div>
                  </w:divsChild>
                </w:div>
                <w:div w:id="2013950287">
                  <w:marLeft w:val="0"/>
                  <w:marRight w:val="0"/>
                  <w:marTop w:val="0"/>
                  <w:marBottom w:val="0"/>
                  <w:divBdr>
                    <w:top w:val="none" w:sz="0" w:space="0" w:color="auto"/>
                    <w:left w:val="none" w:sz="0" w:space="0" w:color="auto"/>
                    <w:bottom w:val="none" w:sz="0" w:space="0" w:color="auto"/>
                    <w:right w:val="none" w:sz="0" w:space="0" w:color="auto"/>
                  </w:divBdr>
                  <w:divsChild>
                    <w:div w:id="2031029048">
                      <w:marLeft w:val="0"/>
                      <w:marRight w:val="0"/>
                      <w:marTop w:val="0"/>
                      <w:marBottom w:val="0"/>
                      <w:divBdr>
                        <w:top w:val="none" w:sz="0" w:space="0" w:color="auto"/>
                        <w:left w:val="none" w:sz="0" w:space="0" w:color="auto"/>
                        <w:bottom w:val="none" w:sz="0" w:space="0" w:color="auto"/>
                        <w:right w:val="none" w:sz="0" w:space="0" w:color="auto"/>
                      </w:divBdr>
                    </w:div>
                  </w:divsChild>
                </w:div>
                <w:div w:id="196285594">
                  <w:marLeft w:val="0"/>
                  <w:marRight w:val="0"/>
                  <w:marTop w:val="0"/>
                  <w:marBottom w:val="0"/>
                  <w:divBdr>
                    <w:top w:val="none" w:sz="0" w:space="0" w:color="auto"/>
                    <w:left w:val="none" w:sz="0" w:space="0" w:color="auto"/>
                    <w:bottom w:val="none" w:sz="0" w:space="0" w:color="auto"/>
                    <w:right w:val="none" w:sz="0" w:space="0" w:color="auto"/>
                  </w:divBdr>
                  <w:divsChild>
                    <w:div w:id="133261002">
                      <w:marLeft w:val="0"/>
                      <w:marRight w:val="0"/>
                      <w:marTop w:val="0"/>
                      <w:marBottom w:val="0"/>
                      <w:divBdr>
                        <w:top w:val="none" w:sz="0" w:space="0" w:color="auto"/>
                        <w:left w:val="none" w:sz="0" w:space="0" w:color="auto"/>
                        <w:bottom w:val="none" w:sz="0" w:space="0" w:color="auto"/>
                        <w:right w:val="none" w:sz="0" w:space="0" w:color="auto"/>
                      </w:divBdr>
                    </w:div>
                  </w:divsChild>
                </w:div>
                <w:div w:id="1554847586">
                  <w:marLeft w:val="0"/>
                  <w:marRight w:val="0"/>
                  <w:marTop w:val="0"/>
                  <w:marBottom w:val="0"/>
                  <w:divBdr>
                    <w:top w:val="none" w:sz="0" w:space="0" w:color="auto"/>
                    <w:left w:val="none" w:sz="0" w:space="0" w:color="auto"/>
                    <w:bottom w:val="none" w:sz="0" w:space="0" w:color="auto"/>
                    <w:right w:val="none" w:sz="0" w:space="0" w:color="auto"/>
                  </w:divBdr>
                  <w:divsChild>
                    <w:div w:id="1802308701">
                      <w:marLeft w:val="0"/>
                      <w:marRight w:val="0"/>
                      <w:marTop w:val="0"/>
                      <w:marBottom w:val="0"/>
                      <w:divBdr>
                        <w:top w:val="none" w:sz="0" w:space="0" w:color="auto"/>
                        <w:left w:val="none" w:sz="0" w:space="0" w:color="auto"/>
                        <w:bottom w:val="none" w:sz="0" w:space="0" w:color="auto"/>
                        <w:right w:val="none" w:sz="0" w:space="0" w:color="auto"/>
                      </w:divBdr>
                    </w:div>
                  </w:divsChild>
                </w:div>
                <w:div w:id="1959601186">
                  <w:marLeft w:val="0"/>
                  <w:marRight w:val="0"/>
                  <w:marTop w:val="0"/>
                  <w:marBottom w:val="0"/>
                  <w:divBdr>
                    <w:top w:val="none" w:sz="0" w:space="0" w:color="auto"/>
                    <w:left w:val="none" w:sz="0" w:space="0" w:color="auto"/>
                    <w:bottom w:val="none" w:sz="0" w:space="0" w:color="auto"/>
                    <w:right w:val="none" w:sz="0" w:space="0" w:color="auto"/>
                  </w:divBdr>
                  <w:divsChild>
                    <w:div w:id="522405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4861011">
          <w:marLeft w:val="0"/>
          <w:marRight w:val="0"/>
          <w:marTop w:val="0"/>
          <w:marBottom w:val="0"/>
          <w:divBdr>
            <w:top w:val="none" w:sz="0" w:space="0" w:color="auto"/>
            <w:left w:val="none" w:sz="0" w:space="0" w:color="auto"/>
            <w:bottom w:val="none" w:sz="0" w:space="0" w:color="auto"/>
            <w:right w:val="none" w:sz="0" w:space="0" w:color="auto"/>
          </w:divBdr>
        </w:div>
        <w:div w:id="1479221309">
          <w:marLeft w:val="0"/>
          <w:marRight w:val="0"/>
          <w:marTop w:val="0"/>
          <w:marBottom w:val="0"/>
          <w:divBdr>
            <w:top w:val="none" w:sz="0" w:space="0" w:color="auto"/>
            <w:left w:val="none" w:sz="0" w:space="0" w:color="auto"/>
            <w:bottom w:val="none" w:sz="0" w:space="0" w:color="auto"/>
            <w:right w:val="none" w:sz="0" w:space="0" w:color="auto"/>
          </w:divBdr>
        </w:div>
        <w:div w:id="2126149828">
          <w:marLeft w:val="0"/>
          <w:marRight w:val="0"/>
          <w:marTop w:val="0"/>
          <w:marBottom w:val="0"/>
          <w:divBdr>
            <w:top w:val="none" w:sz="0" w:space="0" w:color="auto"/>
            <w:left w:val="none" w:sz="0" w:space="0" w:color="auto"/>
            <w:bottom w:val="none" w:sz="0" w:space="0" w:color="auto"/>
            <w:right w:val="none" w:sz="0" w:space="0" w:color="auto"/>
          </w:divBdr>
          <w:divsChild>
            <w:div w:id="1320773329">
              <w:marLeft w:val="0"/>
              <w:marRight w:val="0"/>
              <w:marTop w:val="30"/>
              <w:marBottom w:val="30"/>
              <w:divBdr>
                <w:top w:val="none" w:sz="0" w:space="0" w:color="auto"/>
                <w:left w:val="none" w:sz="0" w:space="0" w:color="auto"/>
                <w:bottom w:val="none" w:sz="0" w:space="0" w:color="auto"/>
                <w:right w:val="none" w:sz="0" w:space="0" w:color="auto"/>
              </w:divBdr>
              <w:divsChild>
                <w:div w:id="753283385">
                  <w:marLeft w:val="0"/>
                  <w:marRight w:val="0"/>
                  <w:marTop w:val="0"/>
                  <w:marBottom w:val="0"/>
                  <w:divBdr>
                    <w:top w:val="none" w:sz="0" w:space="0" w:color="auto"/>
                    <w:left w:val="none" w:sz="0" w:space="0" w:color="auto"/>
                    <w:bottom w:val="none" w:sz="0" w:space="0" w:color="auto"/>
                    <w:right w:val="none" w:sz="0" w:space="0" w:color="auto"/>
                  </w:divBdr>
                  <w:divsChild>
                    <w:div w:id="1285381815">
                      <w:marLeft w:val="0"/>
                      <w:marRight w:val="0"/>
                      <w:marTop w:val="0"/>
                      <w:marBottom w:val="0"/>
                      <w:divBdr>
                        <w:top w:val="none" w:sz="0" w:space="0" w:color="auto"/>
                        <w:left w:val="none" w:sz="0" w:space="0" w:color="auto"/>
                        <w:bottom w:val="none" w:sz="0" w:space="0" w:color="auto"/>
                        <w:right w:val="none" w:sz="0" w:space="0" w:color="auto"/>
                      </w:divBdr>
                    </w:div>
                  </w:divsChild>
                </w:div>
                <w:div w:id="2022005316">
                  <w:marLeft w:val="0"/>
                  <w:marRight w:val="0"/>
                  <w:marTop w:val="0"/>
                  <w:marBottom w:val="0"/>
                  <w:divBdr>
                    <w:top w:val="none" w:sz="0" w:space="0" w:color="auto"/>
                    <w:left w:val="none" w:sz="0" w:space="0" w:color="auto"/>
                    <w:bottom w:val="none" w:sz="0" w:space="0" w:color="auto"/>
                    <w:right w:val="none" w:sz="0" w:space="0" w:color="auto"/>
                  </w:divBdr>
                  <w:divsChild>
                    <w:div w:id="1791167895">
                      <w:marLeft w:val="0"/>
                      <w:marRight w:val="0"/>
                      <w:marTop w:val="0"/>
                      <w:marBottom w:val="0"/>
                      <w:divBdr>
                        <w:top w:val="none" w:sz="0" w:space="0" w:color="auto"/>
                        <w:left w:val="none" w:sz="0" w:space="0" w:color="auto"/>
                        <w:bottom w:val="none" w:sz="0" w:space="0" w:color="auto"/>
                        <w:right w:val="none" w:sz="0" w:space="0" w:color="auto"/>
                      </w:divBdr>
                    </w:div>
                  </w:divsChild>
                </w:div>
                <w:div w:id="80378853">
                  <w:marLeft w:val="0"/>
                  <w:marRight w:val="0"/>
                  <w:marTop w:val="0"/>
                  <w:marBottom w:val="0"/>
                  <w:divBdr>
                    <w:top w:val="none" w:sz="0" w:space="0" w:color="auto"/>
                    <w:left w:val="none" w:sz="0" w:space="0" w:color="auto"/>
                    <w:bottom w:val="none" w:sz="0" w:space="0" w:color="auto"/>
                    <w:right w:val="none" w:sz="0" w:space="0" w:color="auto"/>
                  </w:divBdr>
                  <w:divsChild>
                    <w:div w:id="2114401701">
                      <w:marLeft w:val="0"/>
                      <w:marRight w:val="0"/>
                      <w:marTop w:val="0"/>
                      <w:marBottom w:val="0"/>
                      <w:divBdr>
                        <w:top w:val="none" w:sz="0" w:space="0" w:color="auto"/>
                        <w:left w:val="none" w:sz="0" w:space="0" w:color="auto"/>
                        <w:bottom w:val="none" w:sz="0" w:space="0" w:color="auto"/>
                        <w:right w:val="none" w:sz="0" w:space="0" w:color="auto"/>
                      </w:divBdr>
                    </w:div>
                  </w:divsChild>
                </w:div>
                <w:div w:id="902331418">
                  <w:marLeft w:val="0"/>
                  <w:marRight w:val="0"/>
                  <w:marTop w:val="0"/>
                  <w:marBottom w:val="0"/>
                  <w:divBdr>
                    <w:top w:val="none" w:sz="0" w:space="0" w:color="auto"/>
                    <w:left w:val="none" w:sz="0" w:space="0" w:color="auto"/>
                    <w:bottom w:val="none" w:sz="0" w:space="0" w:color="auto"/>
                    <w:right w:val="none" w:sz="0" w:space="0" w:color="auto"/>
                  </w:divBdr>
                  <w:divsChild>
                    <w:div w:id="856577158">
                      <w:marLeft w:val="0"/>
                      <w:marRight w:val="0"/>
                      <w:marTop w:val="0"/>
                      <w:marBottom w:val="0"/>
                      <w:divBdr>
                        <w:top w:val="none" w:sz="0" w:space="0" w:color="auto"/>
                        <w:left w:val="none" w:sz="0" w:space="0" w:color="auto"/>
                        <w:bottom w:val="none" w:sz="0" w:space="0" w:color="auto"/>
                        <w:right w:val="none" w:sz="0" w:space="0" w:color="auto"/>
                      </w:divBdr>
                    </w:div>
                  </w:divsChild>
                </w:div>
                <w:div w:id="1222642834">
                  <w:marLeft w:val="0"/>
                  <w:marRight w:val="0"/>
                  <w:marTop w:val="0"/>
                  <w:marBottom w:val="0"/>
                  <w:divBdr>
                    <w:top w:val="none" w:sz="0" w:space="0" w:color="auto"/>
                    <w:left w:val="none" w:sz="0" w:space="0" w:color="auto"/>
                    <w:bottom w:val="none" w:sz="0" w:space="0" w:color="auto"/>
                    <w:right w:val="none" w:sz="0" w:space="0" w:color="auto"/>
                  </w:divBdr>
                  <w:divsChild>
                    <w:div w:id="253362244">
                      <w:marLeft w:val="0"/>
                      <w:marRight w:val="0"/>
                      <w:marTop w:val="0"/>
                      <w:marBottom w:val="0"/>
                      <w:divBdr>
                        <w:top w:val="none" w:sz="0" w:space="0" w:color="auto"/>
                        <w:left w:val="none" w:sz="0" w:space="0" w:color="auto"/>
                        <w:bottom w:val="none" w:sz="0" w:space="0" w:color="auto"/>
                        <w:right w:val="none" w:sz="0" w:space="0" w:color="auto"/>
                      </w:divBdr>
                    </w:div>
                  </w:divsChild>
                </w:div>
                <w:div w:id="1822692863">
                  <w:marLeft w:val="0"/>
                  <w:marRight w:val="0"/>
                  <w:marTop w:val="0"/>
                  <w:marBottom w:val="0"/>
                  <w:divBdr>
                    <w:top w:val="none" w:sz="0" w:space="0" w:color="auto"/>
                    <w:left w:val="none" w:sz="0" w:space="0" w:color="auto"/>
                    <w:bottom w:val="none" w:sz="0" w:space="0" w:color="auto"/>
                    <w:right w:val="none" w:sz="0" w:space="0" w:color="auto"/>
                  </w:divBdr>
                  <w:divsChild>
                    <w:div w:id="1330135504">
                      <w:marLeft w:val="0"/>
                      <w:marRight w:val="0"/>
                      <w:marTop w:val="0"/>
                      <w:marBottom w:val="0"/>
                      <w:divBdr>
                        <w:top w:val="none" w:sz="0" w:space="0" w:color="auto"/>
                        <w:left w:val="none" w:sz="0" w:space="0" w:color="auto"/>
                        <w:bottom w:val="none" w:sz="0" w:space="0" w:color="auto"/>
                        <w:right w:val="none" w:sz="0" w:space="0" w:color="auto"/>
                      </w:divBdr>
                    </w:div>
                  </w:divsChild>
                </w:div>
                <w:div w:id="268969818">
                  <w:marLeft w:val="0"/>
                  <w:marRight w:val="0"/>
                  <w:marTop w:val="0"/>
                  <w:marBottom w:val="0"/>
                  <w:divBdr>
                    <w:top w:val="none" w:sz="0" w:space="0" w:color="auto"/>
                    <w:left w:val="none" w:sz="0" w:space="0" w:color="auto"/>
                    <w:bottom w:val="none" w:sz="0" w:space="0" w:color="auto"/>
                    <w:right w:val="none" w:sz="0" w:space="0" w:color="auto"/>
                  </w:divBdr>
                  <w:divsChild>
                    <w:div w:id="1931506786">
                      <w:marLeft w:val="0"/>
                      <w:marRight w:val="0"/>
                      <w:marTop w:val="0"/>
                      <w:marBottom w:val="0"/>
                      <w:divBdr>
                        <w:top w:val="none" w:sz="0" w:space="0" w:color="auto"/>
                        <w:left w:val="none" w:sz="0" w:space="0" w:color="auto"/>
                        <w:bottom w:val="none" w:sz="0" w:space="0" w:color="auto"/>
                        <w:right w:val="none" w:sz="0" w:space="0" w:color="auto"/>
                      </w:divBdr>
                    </w:div>
                  </w:divsChild>
                </w:div>
                <w:div w:id="1391685026">
                  <w:marLeft w:val="0"/>
                  <w:marRight w:val="0"/>
                  <w:marTop w:val="0"/>
                  <w:marBottom w:val="0"/>
                  <w:divBdr>
                    <w:top w:val="none" w:sz="0" w:space="0" w:color="auto"/>
                    <w:left w:val="none" w:sz="0" w:space="0" w:color="auto"/>
                    <w:bottom w:val="none" w:sz="0" w:space="0" w:color="auto"/>
                    <w:right w:val="none" w:sz="0" w:space="0" w:color="auto"/>
                  </w:divBdr>
                  <w:divsChild>
                    <w:div w:id="1158695683">
                      <w:marLeft w:val="0"/>
                      <w:marRight w:val="0"/>
                      <w:marTop w:val="0"/>
                      <w:marBottom w:val="0"/>
                      <w:divBdr>
                        <w:top w:val="none" w:sz="0" w:space="0" w:color="auto"/>
                        <w:left w:val="none" w:sz="0" w:space="0" w:color="auto"/>
                        <w:bottom w:val="none" w:sz="0" w:space="0" w:color="auto"/>
                        <w:right w:val="none" w:sz="0" w:space="0" w:color="auto"/>
                      </w:divBdr>
                    </w:div>
                  </w:divsChild>
                </w:div>
                <w:div w:id="36129574">
                  <w:marLeft w:val="0"/>
                  <w:marRight w:val="0"/>
                  <w:marTop w:val="0"/>
                  <w:marBottom w:val="0"/>
                  <w:divBdr>
                    <w:top w:val="none" w:sz="0" w:space="0" w:color="auto"/>
                    <w:left w:val="none" w:sz="0" w:space="0" w:color="auto"/>
                    <w:bottom w:val="none" w:sz="0" w:space="0" w:color="auto"/>
                    <w:right w:val="none" w:sz="0" w:space="0" w:color="auto"/>
                  </w:divBdr>
                  <w:divsChild>
                    <w:div w:id="2106536970">
                      <w:marLeft w:val="0"/>
                      <w:marRight w:val="0"/>
                      <w:marTop w:val="0"/>
                      <w:marBottom w:val="0"/>
                      <w:divBdr>
                        <w:top w:val="none" w:sz="0" w:space="0" w:color="auto"/>
                        <w:left w:val="none" w:sz="0" w:space="0" w:color="auto"/>
                        <w:bottom w:val="none" w:sz="0" w:space="0" w:color="auto"/>
                        <w:right w:val="none" w:sz="0" w:space="0" w:color="auto"/>
                      </w:divBdr>
                    </w:div>
                  </w:divsChild>
                </w:div>
                <w:div w:id="1926456400">
                  <w:marLeft w:val="0"/>
                  <w:marRight w:val="0"/>
                  <w:marTop w:val="0"/>
                  <w:marBottom w:val="0"/>
                  <w:divBdr>
                    <w:top w:val="none" w:sz="0" w:space="0" w:color="auto"/>
                    <w:left w:val="none" w:sz="0" w:space="0" w:color="auto"/>
                    <w:bottom w:val="none" w:sz="0" w:space="0" w:color="auto"/>
                    <w:right w:val="none" w:sz="0" w:space="0" w:color="auto"/>
                  </w:divBdr>
                  <w:divsChild>
                    <w:div w:id="251940509">
                      <w:marLeft w:val="0"/>
                      <w:marRight w:val="0"/>
                      <w:marTop w:val="0"/>
                      <w:marBottom w:val="0"/>
                      <w:divBdr>
                        <w:top w:val="none" w:sz="0" w:space="0" w:color="auto"/>
                        <w:left w:val="none" w:sz="0" w:space="0" w:color="auto"/>
                        <w:bottom w:val="none" w:sz="0" w:space="0" w:color="auto"/>
                        <w:right w:val="none" w:sz="0" w:space="0" w:color="auto"/>
                      </w:divBdr>
                    </w:div>
                  </w:divsChild>
                </w:div>
                <w:div w:id="1752848968">
                  <w:marLeft w:val="0"/>
                  <w:marRight w:val="0"/>
                  <w:marTop w:val="0"/>
                  <w:marBottom w:val="0"/>
                  <w:divBdr>
                    <w:top w:val="none" w:sz="0" w:space="0" w:color="auto"/>
                    <w:left w:val="none" w:sz="0" w:space="0" w:color="auto"/>
                    <w:bottom w:val="none" w:sz="0" w:space="0" w:color="auto"/>
                    <w:right w:val="none" w:sz="0" w:space="0" w:color="auto"/>
                  </w:divBdr>
                  <w:divsChild>
                    <w:div w:id="146867877">
                      <w:marLeft w:val="0"/>
                      <w:marRight w:val="0"/>
                      <w:marTop w:val="0"/>
                      <w:marBottom w:val="0"/>
                      <w:divBdr>
                        <w:top w:val="none" w:sz="0" w:space="0" w:color="auto"/>
                        <w:left w:val="none" w:sz="0" w:space="0" w:color="auto"/>
                        <w:bottom w:val="none" w:sz="0" w:space="0" w:color="auto"/>
                        <w:right w:val="none" w:sz="0" w:space="0" w:color="auto"/>
                      </w:divBdr>
                    </w:div>
                  </w:divsChild>
                </w:div>
                <w:div w:id="364209408">
                  <w:marLeft w:val="0"/>
                  <w:marRight w:val="0"/>
                  <w:marTop w:val="0"/>
                  <w:marBottom w:val="0"/>
                  <w:divBdr>
                    <w:top w:val="none" w:sz="0" w:space="0" w:color="auto"/>
                    <w:left w:val="none" w:sz="0" w:space="0" w:color="auto"/>
                    <w:bottom w:val="none" w:sz="0" w:space="0" w:color="auto"/>
                    <w:right w:val="none" w:sz="0" w:space="0" w:color="auto"/>
                  </w:divBdr>
                  <w:divsChild>
                    <w:div w:id="426973259">
                      <w:marLeft w:val="0"/>
                      <w:marRight w:val="0"/>
                      <w:marTop w:val="0"/>
                      <w:marBottom w:val="0"/>
                      <w:divBdr>
                        <w:top w:val="none" w:sz="0" w:space="0" w:color="auto"/>
                        <w:left w:val="none" w:sz="0" w:space="0" w:color="auto"/>
                        <w:bottom w:val="none" w:sz="0" w:space="0" w:color="auto"/>
                        <w:right w:val="none" w:sz="0" w:space="0" w:color="auto"/>
                      </w:divBdr>
                    </w:div>
                  </w:divsChild>
                </w:div>
                <w:div w:id="691952429">
                  <w:marLeft w:val="0"/>
                  <w:marRight w:val="0"/>
                  <w:marTop w:val="0"/>
                  <w:marBottom w:val="0"/>
                  <w:divBdr>
                    <w:top w:val="none" w:sz="0" w:space="0" w:color="auto"/>
                    <w:left w:val="none" w:sz="0" w:space="0" w:color="auto"/>
                    <w:bottom w:val="none" w:sz="0" w:space="0" w:color="auto"/>
                    <w:right w:val="none" w:sz="0" w:space="0" w:color="auto"/>
                  </w:divBdr>
                  <w:divsChild>
                    <w:div w:id="1723553549">
                      <w:marLeft w:val="0"/>
                      <w:marRight w:val="0"/>
                      <w:marTop w:val="0"/>
                      <w:marBottom w:val="0"/>
                      <w:divBdr>
                        <w:top w:val="none" w:sz="0" w:space="0" w:color="auto"/>
                        <w:left w:val="none" w:sz="0" w:space="0" w:color="auto"/>
                        <w:bottom w:val="none" w:sz="0" w:space="0" w:color="auto"/>
                        <w:right w:val="none" w:sz="0" w:space="0" w:color="auto"/>
                      </w:divBdr>
                    </w:div>
                  </w:divsChild>
                </w:div>
                <w:div w:id="876628099">
                  <w:marLeft w:val="0"/>
                  <w:marRight w:val="0"/>
                  <w:marTop w:val="0"/>
                  <w:marBottom w:val="0"/>
                  <w:divBdr>
                    <w:top w:val="none" w:sz="0" w:space="0" w:color="auto"/>
                    <w:left w:val="none" w:sz="0" w:space="0" w:color="auto"/>
                    <w:bottom w:val="none" w:sz="0" w:space="0" w:color="auto"/>
                    <w:right w:val="none" w:sz="0" w:space="0" w:color="auto"/>
                  </w:divBdr>
                  <w:divsChild>
                    <w:div w:id="1910076205">
                      <w:marLeft w:val="0"/>
                      <w:marRight w:val="0"/>
                      <w:marTop w:val="0"/>
                      <w:marBottom w:val="0"/>
                      <w:divBdr>
                        <w:top w:val="none" w:sz="0" w:space="0" w:color="auto"/>
                        <w:left w:val="none" w:sz="0" w:space="0" w:color="auto"/>
                        <w:bottom w:val="none" w:sz="0" w:space="0" w:color="auto"/>
                        <w:right w:val="none" w:sz="0" w:space="0" w:color="auto"/>
                      </w:divBdr>
                    </w:div>
                  </w:divsChild>
                </w:div>
                <w:div w:id="1714770073">
                  <w:marLeft w:val="0"/>
                  <w:marRight w:val="0"/>
                  <w:marTop w:val="0"/>
                  <w:marBottom w:val="0"/>
                  <w:divBdr>
                    <w:top w:val="none" w:sz="0" w:space="0" w:color="auto"/>
                    <w:left w:val="none" w:sz="0" w:space="0" w:color="auto"/>
                    <w:bottom w:val="none" w:sz="0" w:space="0" w:color="auto"/>
                    <w:right w:val="none" w:sz="0" w:space="0" w:color="auto"/>
                  </w:divBdr>
                  <w:divsChild>
                    <w:div w:id="1589270443">
                      <w:marLeft w:val="0"/>
                      <w:marRight w:val="0"/>
                      <w:marTop w:val="0"/>
                      <w:marBottom w:val="0"/>
                      <w:divBdr>
                        <w:top w:val="none" w:sz="0" w:space="0" w:color="auto"/>
                        <w:left w:val="none" w:sz="0" w:space="0" w:color="auto"/>
                        <w:bottom w:val="none" w:sz="0" w:space="0" w:color="auto"/>
                        <w:right w:val="none" w:sz="0" w:space="0" w:color="auto"/>
                      </w:divBdr>
                    </w:div>
                  </w:divsChild>
                </w:div>
                <w:div w:id="1052802024">
                  <w:marLeft w:val="0"/>
                  <w:marRight w:val="0"/>
                  <w:marTop w:val="0"/>
                  <w:marBottom w:val="0"/>
                  <w:divBdr>
                    <w:top w:val="none" w:sz="0" w:space="0" w:color="auto"/>
                    <w:left w:val="none" w:sz="0" w:space="0" w:color="auto"/>
                    <w:bottom w:val="none" w:sz="0" w:space="0" w:color="auto"/>
                    <w:right w:val="none" w:sz="0" w:space="0" w:color="auto"/>
                  </w:divBdr>
                  <w:divsChild>
                    <w:div w:id="306739794">
                      <w:marLeft w:val="0"/>
                      <w:marRight w:val="0"/>
                      <w:marTop w:val="0"/>
                      <w:marBottom w:val="0"/>
                      <w:divBdr>
                        <w:top w:val="none" w:sz="0" w:space="0" w:color="auto"/>
                        <w:left w:val="none" w:sz="0" w:space="0" w:color="auto"/>
                        <w:bottom w:val="none" w:sz="0" w:space="0" w:color="auto"/>
                        <w:right w:val="none" w:sz="0" w:space="0" w:color="auto"/>
                      </w:divBdr>
                    </w:div>
                  </w:divsChild>
                </w:div>
                <w:div w:id="137429910">
                  <w:marLeft w:val="0"/>
                  <w:marRight w:val="0"/>
                  <w:marTop w:val="0"/>
                  <w:marBottom w:val="0"/>
                  <w:divBdr>
                    <w:top w:val="none" w:sz="0" w:space="0" w:color="auto"/>
                    <w:left w:val="none" w:sz="0" w:space="0" w:color="auto"/>
                    <w:bottom w:val="none" w:sz="0" w:space="0" w:color="auto"/>
                    <w:right w:val="none" w:sz="0" w:space="0" w:color="auto"/>
                  </w:divBdr>
                  <w:divsChild>
                    <w:div w:id="818155785">
                      <w:marLeft w:val="0"/>
                      <w:marRight w:val="0"/>
                      <w:marTop w:val="0"/>
                      <w:marBottom w:val="0"/>
                      <w:divBdr>
                        <w:top w:val="none" w:sz="0" w:space="0" w:color="auto"/>
                        <w:left w:val="none" w:sz="0" w:space="0" w:color="auto"/>
                        <w:bottom w:val="none" w:sz="0" w:space="0" w:color="auto"/>
                        <w:right w:val="none" w:sz="0" w:space="0" w:color="auto"/>
                      </w:divBdr>
                    </w:div>
                  </w:divsChild>
                </w:div>
                <w:div w:id="1354652000">
                  <w:marLeft w:val="0"/>
                  <w:marRight w:val="0"/>
                  <w:marTop w:val="0"/>
                  <w:marBottom w:val="0"/>
                  <w:divBdr>
                    <w:top w:val="none" w:sz="0" w:space="0" w:color="auto"/>
                    <w:left w:val="none" w:sz="0" w:space="0" w:color="auto"/>
                    <w:bottom w:val="none" w:sz="0" w:space="0" w:color="auto"/>
                    <w:right w:val="none" w:sz="0" w:space="0" w:color="auto"/>
                  </w:divBdr>
                  <w:divsChild>
                    <w:div w:id="575482605">
                      <w:marLeft w:val="0"/>
                      <w:marRight w:val="0"/>
                      <w:marTop w:val="0"/>
                      <w:marBottom w:val="0"/>
                      <w:divBdr>
                        <w:top w:val="none" w:sz="0" w:space="0" w:color="auto"/>
                        <w:left w:val="none" w:sz="0" w:space="0" w:color="auto"/>
                        <w:bottom w:val="none" w:sz="0" w:space="0" w:color="auto"/>
                        <w:right w:val="none" w:sz="0" w:space="0" w:color="auto"/>
                      </w:divBdr>
                    </w:div>
                  </w:divsChild>
                </w:div>
                <w:div w:id="1154881360">
                  <w:marLeft w:val="0"/>
                  <w:marRight w:val="0"/>
                  <w:marTop w:val="0"/>
                  <w:marBottom w:val="0"/>
                  <w:divBdr>
                    <w:top w:val="none" w:sz="0" w:space="0" w:color="auto"/>
                    <w:left w:val="none" w:sz="0" w:space="0" w:color="auto"/>
                    <w:bottom w:val="none" w:sz="0" w:space="0" w:color="auto"/>
                    <w:right w:val="none" w:sz="0" w:space="0" w:color="auto"/>
                  </w:divBdr>
                  <w:divsChild>
                    <w:div w:id="1725912972">
                      <w:marLeft w:val="0"/>
                      <w:marRight w:val="0"/>
                      <w:marTop w:val="0"/>
                      <w:marBottom w:val="0"/>
                      <w:divBdr>
                        <w:top w:val="none" w:sz="0" w:space="0" w:color="auto"/>
                        <w:left w:val="none" w:sz="0" w:space="0" w:color="auto"/>
                        <w:bottom w:val="none" w:sz="0" w:space="0" w:color="auto"/>
                        <w:right w:val="none" w:sz="0" w:space="0" w:color="auto"/>
                      </w:divBdr>
                    </w:div>
                  </w:divsChild>
                </w:div>
                <w:div w:id="1196622716">
                  <w:marLeft w:val="0"/>
                  <w:marRight w:val="0"/>
                  <w:marTop w:val="0"/>
                  <w:marBottom w:val="0"/>
                  <w:divBdr>
                    <w:top w:val="none" w:sz="0" w:space="0" w:color="auto"/>
                    <w:left w:val="none" w:sz="0" w:space="0" w:color="auto"/>
                    <w:bottom w:val="none" w:sz="0" w:space="0" w:color="auto"/>
                    <w:right w:val="none" w:sz="0" w:space="0" w:color="auto"/>
                  </w:divBdr>
                  <w:divsChild>
                    <w:div w:id="1598445185">
                      <w:marLeft w:val="0"/>
                      <w:marRight w:val="0"/>
                      <w:marTop w:val="0"/>
                      <w:marBottom w:val="0"/>
                      <w:divBdr>
                        <w:top w:val="none" w:sz="0" w:space="0" w:color="auto"/>
                        <w:left w:val="none" w:sz="0" w:space="0" w:color="auto"/>
                        <w:bottom w:val="none" w:sz="0" w:space="0" w:color="auto"/>
                        <w:right w:val="none" w:sz="0" w:space="0" w:color="auto"/>
                      </w:divBdr>
                    </w:div>
                  </w:divsChild>
                </w:div>
                <w:div w:id="903763328">
                  <w:marLeft w:val="0"/>
                  <w:marRight w:val="0"/>
                  <w:marTop w:val="0"/>
                  <w:marBottom w:val="0"/>
                  <w:divBdr>
                    <w:top w:val="none" w:sz="0" w:space="0" w:color="auto"/>
                    <w:left w:val="none" w:sz="0" w:space="0" w:color="auto"/>
                    <w:bottom w:val="none" w:sz="0" w:space="0" w:color="auto"/>
                    <w:right w:val="none" w:sz="0" w:space="0" w:color="auto"/>
                  </w:divBdr>
                  <w:divsChild>
                    <w:div w:id="614364773">
                      <w:marLeft w:val="0"/>
                      <w:marRight w:val="0"/>
                      <w:marTop w:val="0"/>
                      <w:marBottom w:val="0"/>
                      <w:divBdr>
                        <w:top w:val="none" w:sz="0" w:space="0" w:color="auto"/>
                        <w:left w:val="none" w:sz="0" w:space="0" w:color="auto"/>
                        <w:bottom w:val="none" w:sz="0" w:space="0" w:color="auto"/>
                        <w:right w:val="none" w:sz="0" w:space="0" w:color="auto"/>
                      </w:divBdr>
                    </w:div>
                  </w:divsChild>
                </w:div>
                <w:div w:id="200476734">
                  <w:marLeft w:val="0"/>
                  <w:marRight w:val="0"/>
                  <w:marTop w:val="0"/>
                  <w:marBottom w:val="0"/>
                  <w:divBdr>
                    <w:top w:val="none" w:sz="0" w:space="0" w:color="auto"/>
                    <w:left w:val="none" w:sz="0" w:space="0" w:color="auto"/>
                    <w:bottom w:val="none" w:sz="0" w:space="0" w:color="auto"/>
                    <w:right w:val="none" w:sz="0" w:space="0" w:color="auto"/>
                  </w:divBdr>
                  <w:divsChild>
                    <w:div w:id="975260290">
                      <w:marLeft w:val="0"/>
                      <w:marRight w:val="0"/>
                      <w:marTop w:val="0"/>
                      <w:marBottom w:val="0"/>
                      <w:divBdr>
                        <w:top w:val="none" w:sz="0" w:space="0" w:color="auto"/>
                        <w:left w:val="none" w:sz="0" w:space="0" w:color="auto"/>
                        <w:bottom w:val="none" w:sz="0" w:space="0" w:color="auto"/>
                        <w:right w:val="none" w:sz="0" w:space="0" w:color="auto"/>
                      </w:divBdr>
                    </w:div>
                  </w:divsChild>
                </w:div>
                <w:div w:id="674381266">
                  <w:marLeft w:val="0"/>
                  <w:marRight w:val="0"/>
                  <w:marTop w:val="0"/>
                  <w:marBottom w:val="0"/>
                  <w:divBdr>
                    <w:top w:val="none" w:sz="0" w:space="0" w:color="auto"/>
                    <w:left w:val="none" w:sz="0" w:space="0" w:color="auto"/>
                    <w:bottom w:val="none" w:sz="0" w:space="0" w:color="auto"/>
                    <w:right w:val="none" w:sz="0" w:space="0" w:color="auto"/>
                  </w:divBdr>
                  <w:divsChild>
                    <w:div w:id="786236501">
                      <w:marLeft w:val="0"/>
                      <w:marRight w:val="0"/>
                      <w:marTop w:val="0"/>
                      <w:marBottom w:val="0"/>
                      <w:divBdr>
                        <w:top w:val="none" w:sz="0" w:space="0" w:color="auto"/>
                        <w:left w:val="none" w:sz="0" w:space="0" w:color="auto"/>
                        <w:bottom w:val="none" w:sz="0" w:space="0" w:color="auto"/>
                        <w:right w:val="none" w:sz="0" w:space="0" w:color="auto"/>
                      </w:divBdr>
                    </w:div>
                  </w:divsChild>
                </w:div>
                <w:div w:id="1210187827">
                  <w:marLeft w:val="0"/>
                  <w:marRight w:val="0"/>
                  <w:marTop w:val="0"/>
                  <w:marBottom w:val="0"/>
                  <w:divBdr>
                    <w:top w:val="none" w:sz="0" w:space="0" w:color="auto"/>
                    <w:left w:val="none" w:sz="0" w:space="0" w:color="auto"/>
                    <w:bottom w:val="none" w:sz="0" w:space="0" w:color="auto"/>
                    <w:right w:val="none" w:sz="0" w:space="0" w:color="auto"/>
                  </w:divBdr>
                  <w:divsChild>
                    <w:div w:id="1080492728">
                      <w:marLeft w:val="0"/>
                      <w:marRight w:val="0"/>
                      <w:marTop w:val="0"/>
                      <w:marBottom w:val="0"/>
                      <w:divBdr>
                        <w:top w:val="none" w:sz="0" w:space="0" w:color="auto"/>
                        <w:left w:val="none" w:sz="0" w:space="0" w:color="auto"/>
                        <w:bottom w:val="none" w:sz="0" w:space="0" w:color="auto"/>
                        <w:right w:val="none" w:sz="0" w:space="0" w:color="auto"/>
                      </w:divBdr>
                    </w:div>
                  </w:divsChild>
                </w:div>
                <w:div w:id="903829784">
                  <w:marLeft w:val="0"/>
                  <w:marRight w:val="0"/>
                  <w:marTop w:val="0"/>
                  <w:marBottom w:val="0"/>
                  <w:divBdr>
                    <w:top w:val="none" w:sz="0" w:space="0" w:color="auto"/>
                    <w:left w:val="none" w:sz="0" w:space="0" w:color="auto"/>
                    <w:bottom w:val="none" w:sz="0" w:space="0" w:color="auto"/>
                    <w:right w:val="none" w:sz="0" w:space="0" w:color="auto"/>
                  </w:divBdr>
                  <w:divsChild>
                    <w:div w:id="1002468895">
                      <w:marLeft w:val="0"/>
                      <w:marRight w:val="0"/>
                      <w:marTop w:val="0"/>
                      <w:marBottom w:val="0"/>
                      <w:divBdr>
                        <w:top w:val="none" w:sz="0" w:space="0" w:color="auto"/>
                        <w:left w:val="none" w:sz="0" w:space="0" w:color="auto"/>
                        <w:bottom w:val="none" w:sz="0" w:space="0" w:color="auto"/>
                        <w:right w:val="none" w:sz="0" w:space="0" w:color="auto"/>
                      </w:divBdr>
                    </w:div>
                  </w:divsChild>
                </w:div>
                <w:div w:id="1444156150">
                  <w:marLeft w:val="0"/>
                  <w:marRight w:val="0"/>
                  <w:marTop w:val="0"/>
                  <w:marBottom w:val="0"/>
                  <w:divBdr>
                    <w:top w:val="none" w:sz="0" w:space="0" w:color="auto"/>
                    <w:left w:val="none" w:sz="0" w:space="0" w:color="auto"/>
                    <w:bottom w:val="none" w:sz="0" w:space="0" w:color="auto"/>
                    <w:right w:val="none" w:sz="0" w:space="0" w:color="auto"/>
                  </w:divBdr>
                  <w:divsChild>
                    <w:div w:id="355734712">
                      <w:marLeft w:val="0"/>
                      <w:marRight w:val="0"/>
                      <w:marTop w:val="0"/>
                      <w:marBottom w:val="0"/>
                      <w:divBdr>
                        <w:top w:val="none" w:sz="0" w:space="0" w:color="auto"/>
                        <w:left w:val="none" w:sz="0" w:space="0" w:color="auto"/>
                        <w:bottom w:val="none" w:sz="0" w:space="0" w:color="auto"/>
                        <w:right w:val="none" w:sz="0" w:space="0" w:color="auto"/>
                      </w:divBdr>
                    </w:div>
                  </w:divsChild>
                </w:div>
                <w:div w:id="1559786312">
                  <w:marLeft w:val="0"/>
                  <w:marRight w:val="0"/>
                  <w:marTop w:val="0"/>
                  <w:marBottom w:val="0"/>
                  <w:divBdr>
                    <w:top w:val="none" w:sz="0" w:space="0" w:color="auto"/>
                    <w:left w:val="none" w:sz="0" w:space="0" w:color="auto"/>
                    <w:bottom w:val="none" w:sz="0" w:space="0" w:color="auto"/>
                    <w:right w:val="none" w:sz="0" w:space="0" w:color="auto"/>
                  </w:divBdr>
                  <w:divsChild>
                    <w:div w:id="1970478585">
                      <w:marLeft w:val="0"/>
                      <w:marRight w:val="0"/>
                      <w:marTop w:val="0"/>
                      <w:marBottom w:val="0"/>
                      <w:divBdr>
                        <w:top w:val="none" w:sz="0" w:space="0" w:color="auto"/>
                        <w:left w:val="none" w:sz="0" w:space="0" w:color="auto"/>
                        <w:bottom w:val="none" w:sz="0" w:space="0" w:color="auto"/>
                        <w:right w:val="none" w:sz="0" w:space="0" w:color="auto"/>
                      </w:divBdr>
                    </w:div>
                  </w:divsChild>
                </w:div>
                <w:div w:id="234895451">
                  <w:marLeft w:val="0"/>
                  <w:marRight w:val="0"/>
                  <w:marTop w:val="0"/>
                  <w:marBottom w:val="0"/>
                  <w:divBdr>
                    <w:top w:val="none" w:sz="0" w:space="0" w:color="auto"/>
                    <w:left w:val="none" w:sz="0" w:space="0" w:color="auto"/>
                    <w:bottom w:val="none" w:sz="0" w:space="0" w:color="auto"/>
                    <w:right w:val="none" w:sz="0" w:space="0" w:color="auto"/>
                  </w:divBdr>
                  <w:divsChild>
                    <w:div w:id="1214661000">
                      <w:marLeft w:val="0"/>
                      <w:marRight w:val="0"/>
                      <w:marTop w:val="0"/>
                      <w:marBottom w:val="0"/>
                      <w:divBdr>
                        <w:top w:val="none" w:sz="0" w:space="0" w:color="auto"/>
                        <w:left w:val="none" w:sz="0" w:space="0" w:color="auto"/>
                        <w:bottom w:val="none" w:sz="0" w:space="0" w:color="auto"/>
                        <w:right w:val="none" w:sz="0" w:space="0" w:color="auto"/>
                      </w:divBdr>
                    </w:div>
                  </w:divsChild>
                </w:div>
                <w:div w:id="2056617118">
                  <w:marLeft w:val="0"/>
                  <w:marRight w:val="0"/>
                  <w:marTop w:val="0"/>
                  <w:marBottom w:val="0"/>
                  <w:divBdr>
                    <w:top w:val="none" w:sz="0" w:space="0" w:color="auto"/>
                    <w:left w:val="none" w:sz="0" w:space="0" w:color="auto"/>
                    <w:bottom w:val="none" w:sz="0" w:space="0" w:color="auto"/>
                    <w:right w:val="none" w:sz="0" w:space="0" w:color="auto"/>
                  </w:divBdr>
                  <w:divsChild>
                    <w:div w:id="212277169">
                      <w:marLeft w:val="0"/>
                      <w:marRight w:val="0"/>
                      <w:marTop w:val="0"/>
                      <w:marBottom w:val="0"/>
                      <w:divBdr>
                        <w:top w:val="none" w:sz="0" w:space="0" w:color="auto"/>
                        <w:left w:val="none" w:sz="0" w:space="0" w:color="auto"/>
                        <w:bottom w:val="none" w:sz="0" w:space="0" w:color="auto"/>
                        <w:right w:val="none" w:sz="0" w:space="0" w:color="auto"/>
                      </w:divBdr>
                    </w:div>
                  </w:divsChild>
                </w:div>
                <w:div w:id="498429314">
                  <w:marLeft w:val="0"/>
                  <w:marRight w:val="0"/>
                  <w:marTop w:val="0"/>
                  <w:marBottom w:val="0"/>
                  <w:divBdr>
                    <w:top w:val="none" w:sz="0" w:space="0" w:color="auto"/>
                    <w:left w:val="none" w:sz="0" w:space="0" w:color="auto"/>
                    <w:bottom w:val="none" w:sz="0" w:space="0" w:color="auto"/>
                    <w:right w:val="none" w:sz="0" w:space="0" w:color="auto"/>
                  </w:divBdr>
                  <w:divsChild>
                    <w:div w:id="1699693500">
                      <w:marLeft w:val="0"/>
                      <w:marRight w:val="0"/>
                      <w:marTop w:val="0"/>
                      <w:marBottom w:val="0"/>
                      <w:divBdr>
                        <w:top w:val="none" w:sz="0" w:space="0" w:color="auto"/>
                        <w:left w:val="none" w:sz="0" w:space="0" w:color="auto"/>
                        <w:bottom w:val="none" w:sz="0" w:space="0" w:color="auto"/>
                        <w:right w:val="none" w:sz="0" w:space="0" w:color="auto"/>
                      </w:divBdr>
                    </w:div>
                  </w:divsChild>
                </w:div>
                <w:div w:id="361440986">
                  <w:marLeft w:val="0"/>
                  <w:marRight w:val="0"/>
                  <w:marTop w:val="0"/>
                  <w:marBottom w:val="0"/>
                  <w:divBdr>
                    <w:top w:val="none" w:sz="0" w:space="0" w:color="auto"/>
                    <w:left w:val="none" w:sz="0" w:space="0" w:color="auto"/>
                    <w:bottom w:val="none" w:sz="0" w:space="0" w:color="auto"/>
                    <w:right w:val="none" w:sz="0" w:space="0" w:color="auto"/>
                  </w:divBdr>
                  <w:divsChild>
                    <w:div w:id="905650909">
                      <w:marLeft w:val="0"/>
                      <w:marRight w:val="0"/>
                      <w:marTop w:val="0"/>
                      <w:marBottom w:val="0"/>
                      <w:divBdr>
                        <w:top w:val="none" w:sz="0" w:space="0" w:color="auto"/>
                        <w:left w:val="none" w:sz="0" w:space="0" w:color="auto"/>
                        <w:bottom w:val="none" w:sz="0" w:space="0" w:color="auto"/>
                        <w:right w:val="none" w:sz="0" w:space="0" w:color="auto"/>
                      </w:divBdr>
                    </w:div>
                  </w:divsChild>
                </w:div>
                <w:div w:id="1128470048">
                  <w:marLeft w:val="0"/>
                  <w:marRight w:val="0"/>
                  <w:marTop w:val="0"/>
                  <w:marBottom w:val="0"/>
                  <w:divBdr>
                    <w:top w:val="none" w:sz="0" w:space="0" w:color="auto"/>
                    <w:left w:val="none" w:sz="0" w:space="0" w:color="auto"/>
                    <w:bottom w:val="none" w:sz="0" w:space="0" w:color="auto"/>
                    <w:right w:val="none" w:sz="0" w:space="0" w:color="auto"/>
                  </w:divBdr>
                  <w:divsChild>
                    <w:div w:id="369886710">
                      <w:marLeft w:val="0"/>
                      <w:marRight w:val="0"/>
                      <w:marTop w:val="0"/>
                      <w:marBottom w:val="0"/>
                      <w:divBdr>
                        <w:top w:val="none" w:sz="0" w:space="0" w:color="auto"/>
                        <w:left w:val="none" w:sz="0" w:space="0" w:color="auto"/>
                        <w:bottom w:val="none" w:sz="0" w:space="0" w:color="auto"/>
                        <w:right w:val="none" w:sz="0" w:space="0" w:color="auto"/>
                      </w:divBdr>
                    </w:div>
                  </w:divsChild>
                </w:div>
                <w:div w:id="805899953">
                  <w:marLeft w:val="0"/>
                  <w:marRight w:val="0"/>
                  <w:marTop w:val="0"/>
                  <w:marBottom w:val="0"/>
                  <w:divBdr>
                    <w:top w:val="none" w:sz="0" w:space="0" w:color="auto"/>
                    <w:left w:val="none" w:sz="0" w:space="0" w:color="auto"/>
                    <w:bottom w:val="none" w:sz="0" w:space="0" w:color="auto"/>
                    <w:right w:val="none" w:sz="0" w:space="0" w:color="auto"/>
                  </w:divBdr>
                  <w:divsChild>
                    <w:div w:id="1527256110">
                      <w:marLeft w:val="0"/>
                      <w:marRight w:val="0"/>
                      <w:marTop w:val="0"/>
                      <w:marBottom w:val="0"/>
                      <w:divBdr>
                        <w:top w:val="none" w:sz="0" w:space="0" w:color="auto"/>
                        <w:left w:val="none" w:sz="0" w:space="0" w:color="auto"/>
                        <w:bottom w:val="none" w:sz="0" w:space="0" w:color="auto"/>
                        <w:right w:val="none" w:sz="0" w:space="0" w:color="auto"/>
                      </w:divBdr>
                    </w:div>
                  </w:divsChild>
                </w:div>
                <w:div w:id="1100956267">
                  <w:marLeft w:val="0"/>
                  <w:marRight w:val="0"/>
                  <w:marTop w:val="0"/>
                  <w:marBottom w:val="0"/>
                  <w:divBdr>
                    <w:top w:val="none" w:sz="0" w:space="0" w:color="auto"/>
                    <w:left w:val="none" w:sz="0" w:space="0" w:color="auto"/>
                    <w:bottom w:val="none" w:sz="0" w:space="0" w:color="auto"/>
                    <w:right w:val="none" w:sz="0" w:space="0" w:color="auto"/>
                  </w:divBdr>
                  <w:divsChild>
                    <w:div w:id="676275858">
                      <w:marLeft w:val="0"/>
                      <w:marRight w:val="0"/>
                      <w:marTop w:val="0"/>
                      <w:marBottom w:val="0"/>
                      <w:divBdr>
                        <w:top w:val="none" w:sz="0" w:space="0" w:color="auto"/>
                        <w:left w:val="none" w:sz="0" w:space="0" w:color="auto"/>
                        <w:bottom w:val="none" w:sz="0" w:space="0" w:color="auto"/>
                        <w:right w:val="none" w:sz="0" w:space="0" w:color="auto"/>
                      </w:divBdr>
                    </w:div>
                  </w:divsChild>
                </w:div>
                <w:div w:id="721563024">
                  <w:marLeft w:val="0"/>
                  <w:marRight w:val="0"/>
                  <w:marTop w:val="0"/>
                  <w:marBottom w:val="0"/>
                  <w:divBdr>
                    <w:top w:val="none" w:sz="0" w:space="0" w:color="auto"/>
                    <w:left w:val="none" w:sz="0" w:space="0" w:color="auto"/>
                    <w:bottom w:val="none" w:sz="0" w:space="0" w:color="auto"/>
                    <w:right w:val="none" w:sz="0" w:space="0" w:color="auto"/>
                  </w:divBdr>
                  <w:divsChild>
                    <w:div w:id="655765318">
                      <w:marLeft w:val="0"/>
                      <w:marRight w:val="0"/>
                      <w:marTop w:val="0"/>
                      <w:marBottom w:val="0"/>
                      <w:divBdr>
                        <w:top w:val="none" w:sz="0" w:space="0" w:color="auto"/>
                        <w:left w:val="none" w:sz="0" w:space="0" w:color="auto"/>
                        <w:bottom w:val="none" w:sz="0" w:space="0" w:color="auto"/>
                        <w:right w:val="none" w:sz="0" w:space="0" w:color="auto"/>
                      </w:divBdr>
                    </w:div>
                  </w:divsChild>
                </w:div>
                <w:div w:id="486093044">
                  <w:marLeft w:val="0"/>
                  <w:marRight w:val="0"/>
                  <w:marTop w:val="0"/>
                  <w:marBottom w:val="0"/>
                  <w:divBdr>
                    <w:top w:val="none" w:sz="0" w:space="0" w:color="auto"/>
                    <w:left w:val="none" w:sz="0" w:space="0" w:color="auto"/>
                    <w:bottom w:val="none" w:sz="0" w:space="0" w:color="auto"/>
                    <w:right w:val="none" w:sz="0" w:space="0" w:color="auto"/>
                  </w:divBdr>
                  <w:divsChild>
                    <w:div w:id="358044648">
                      <w:marLeft w:val="0"/>
                      <w:marRight w:val="0"/>
                      <w:marTop w:val="0"/>
                      <w:marBottom w:val="0"/>
                      <w:divBdr>
                        <w:top w:val="none" w:sz="0" w:space="0" w:color="auto"/>
                        <w:left w:val="none" w:sz="0" w:space="0" w:color="auto"/>
                        <w:bottom w:val="none" w:sz="0" w:space="0" w:color="auto"/>
                        <w:right w:val="none" w:sz="0" w:space="0" w:color="auto"/>
                      </w:divBdr>
                    </w:div>
                  </w:divsChild>
                </w:div>
                <w:div w:id="1457286923">
                  <w:marLeft w:val="0"/>
                  <w:marRight w:val="0"/>
                  <w:marTop w:val="0"/>
                  <w:marBottom w:val="0"/>
                  <w:divBdr>
                    <w:top w:val="none" w:sz="0" w:space="0" w:color="auto"/>
                    <w:left w:val="none" w:sz="0" w:space="0" w:color="auto"/>
                    <w:bottom w:val="none" w:sz="0" w:space="0" w:color="auto"/>
                    <w:right w:val="none" w:sz="0" w:space="0" w:color="auto"/>
                  </w:divBdr>
                  <w:divsChild>
                    <w:div w:id="287123574">
                      <w:marLeft w:val="0"/>
                      <w:marRight w:val="0"/>
                      <w:marTop w:val="0"/>
                      <w:marBottom w:val="0"/>
                      <w:divBdr>
                        <w:top w:val="none" w:sz="0" w:space="0" w:color="auto"/>
                        <w:left w:val="none" w:sz="0" w:space="0" w:color="auto"/>
                        <w:bottom w:val="none" w:sz="0" w:space="0" w:color="auto"/>
                        <w:right w:val="none" w:sz="0" w:space="0" w:color="auto"/>
                      </w:divBdr>
                    </w:div>
                  </w:divsChild>
                </w:div>
                <w:div w:id="1857036088">
                  <w:marLeft w:val="0"/>
                  <w:marRight w:val="0"/>
                  <w:marTop w:val="0"/>
                  <w:marBottom w:val="0"/>
                  <w:divBdr>
                    <w:top w:val="none" w:sz="0" w:space="0" w:color="auto"/>
                    <w:left w:val="none" w:sz="0" w:space="0" w:color="auto"/>
                    <w:bottom w:val="none" w:sz="0" w:space="0" w:color="auto"/>
                    <w:right w:val="none" w:sz="0" w:space="0" w:color="auto"/>
                  </w:divBdr>
                  <w:divsChild>
                    <w:div w:id="658655283">
                      <w:marLeft w:val="0"/>
                      <w:marRight w:val="0"/>
                      <w:marTop w:val="0"/>
                      <w:marBottom w:val="0"/>
                      <w:divBdr>
                        <w:top w:val="none" w:sz="0" w:space="0" w:color="auto"/>
                        <w:left w:val="none" w:sz="0" w:space="0" w:color="auto"/>
                        <w:bottom w:val="none" w:sz="0" w:space="0" w:color="auto"/>
                        <w:right w:val="none" w:sz="0" w:space="0" w:color="auto"/>
                      </w:divBdr>
                    </w:div>
                  </w:divsChild>
                </w:div>
                <w:div w:id="262307078">
                  <w:marLeft w:val="0"/>
                  <w:marRight w:val="0"/>
                  <w:marTop w:val="0"/>
                  <w:marBottom w:val="0"/>
                  <w:divBdr>
                    <w:top w:val="none" w:sz="0" w:space="0" w:color="auto"/>
                    <w:left w:val="none" w:sz="0" w:space="0" w:color="auto"/>
                    <w:bottom w:val="none" w:sz="0" w:space="0" w:color="auto"/>
                    <w:right w:val="none" w:sz="0" w:space="0" w:color="auto"/>
                  </w:divBdr>
                  <w:divsChild>
                    <w:div w:id="693309515">
                      <w:marLeft w:val="0"/>
                      <w:marRight w:val="0"/>
                      <w:marTop w:val="0"/>
                      <w:marBottom w:val="0"/>
                      <w:divBdr>
                        <w:top w:val="none" w:sz="0" w:space="0" w:color="auto"/>
                        <w:left w:val="none" w:sz="0" w:space="0" w:color="auto"/>
                        <w:bottom w:val="none" w:sz="0" w:space="0" w:color="auto"/>
                        <w:right w:val="none" w:sz="0" w:space="0" w:color="auto"/>
                      </w:divBdr>
                    </w:div>
                  </w:divsChild>
                </w:div>
                <w:div w:id="577515864">
                  <w:marLeft w:val="0"/>
                  <w:marRight w:val="0"/>
                  <w:marTop w:val="0"/>
                  <w:marBottom w:val="0"/>
                  <w:divBdr>
                    <w:top w:val="none" w:sz="0" w:space="0" w:color="auto"/>
                    <w:left w:val="none" w:sz="0" w:space="0" w:color="auto"/>
                    <w:bottom w:val="none" w:sz="0" w:space="0" w:color="auto"/>
                    <w:right w:val="none" w:sz="0" w:space="0" w:color="auto"/>
                  </w:divBdr>
                  <w:divsChild>
                    <w:div w:id="1938057274">
                      <w:marLeft w:val="0"/>
                      <w:marRight w:val="0"/>
                      <w:marTop w:val="0"/>
                      <w:marBottom w:val="0"/>
                      <w:divBdr>
                        <w:top w:val="none" w:sz="0" w:space="0" w:color="auto"/>
                        <w:left w:val="none" w:sz="0" w:space="0" w:color="auto"/>
                        <w:bottom w:val="none" w:sz="0" w:space="0" w:color="auto"/>
                        <w:right w:val="none" w:sz="0" w:space="0" w:color="auto"/>
                      </w:divBdr>
                    </w:div>
                  </w:divsChild>
                </w:div>
                <w:div w:id="2114201661">
                  <w:marLeft w:val="0"/>
                  <w:marRight w:val="0"/>
                  <w:marTop w:val="0"/>
                  <w:marBottom w:val="0"/>
                  <w:divBdr>
                    <w:top w:val="none" w:sz="0" w:space="0" w:color="auto"/>
                    <w:left w:val="none" w:sz="0" w:space="0" w:color="auto"/>
                    <w:bottom w:val="none" w:sz="0" w:space="0" w:color="auto"/>
                    <w:right w:val="none" w:sz="0" w:space="0" w:color="auto"/>
                  </w:divBdr>
                  <w:divsChild>
                    <w:div w:id="21055800">
                      <w:marLeft w:val="0"/>
                      <w:marRight w:val="0"/>
                      <w:marTop w:val="0"/>
                      <w:marBottom w:val="0"/>
                      <w:divBdr>
                        <w:top w:val="none" w:sz="0" w:space="0" w:color="auto"/>
                        <w:left w:val="none" w:sz="0" w:space="0" w:color="auto"/>
                        <w:bottom w:val="none" w:sz="0" w:space="0" w:color="auto"/>
                        <w:right w:val="none" w:sz="0" w:space="0" w:color="auto"/>
                      </w:divBdr>
                    </w:div>
                  </w:divsChild>
                </w:div>
                <w:div w:id="532887570">
                  <w:marLeft w:val="0"/>
                  <w:marRight w:val="0"/>
                  <w:marTop w:val="0"/>
                  <w:marBottom w:val="0"/>
                  <w:divBdr>
                    <w:top w:val="none" w:sz="0" w:space="0" w:color="auto"/>
                    <w:left w:val="none" w:sz="0" w:space="0" w:color="auto"/>
                    <w:bottom w:val="none" w:sz="0" w:space="0" w:color="auto"/>
                    <w:right w:val="none" w:sz="0" w:space="0" w:color="auto"/>
                  </w:divBdr>
                  <w:divsChild>
                    <w:div w:id="1130590597">
                      <w:marLeft w:val="0"/>
                      <w:marRight w:val="0"/>
                      <w:marTop w:val="0"/>
                      <w:marBottom w:val="0"/>
                      <w:divBdr>
                        <w:top w:val="none" w:sz="0" w:space="0" w:color="auto"/>
                        <w:left w:val="none" w:sz="0" w:space="0" w:color="auto"/>
                        <w:bottom w:val="none" w:sz="0" w:space="0" w:color="auto"/>
                        <w:right w:val="none" w:sz="0" w:space="0" w:color="auto"/>
                      </w:divBdr>
                    </w:div>
                  </w:divsChild>
                </w:div>
                <w:div w:id="607011613">
                  <w:marLeft w:val="0"/>
                  <w:marRight w:val="0"/>
                  <w:marTop w:val="0"/>
                  <w:marBottom w:val="0"/>
                  <w:divBdr>
                    <w:top w:val="none" w:sz="0" w:space="0" w:color="auto"/>
                    <w:left w:val="none" w:sz="0" w:space="0" w:color="auto"/>
                    <w:bottom w:val="none" w:sz="0" w:space="0" w:color="auto"/>
                    <w:right w:val="none" w:sz="0" w:space="0" w:color="auto"/>
                  </w:divBdr>
                  <w:divsChild>
                    <w:div w:id="374278773">
                      <w:marLeft w:val="0"/>
                      <w:marRight w:val="0"/>
                      <w:marTop w:val="0"/>
                      <w:marBottom w:val="0"/>
                      <w:divBdr>
                        <w:top w:val="none" w:sz="0" w:space="0" w:color="auto"/>
                        <w:left w:val="none" w:sz="0" w:space="0" w:color="auto"/>
                        <w:bottom w:val="none" w:sz="0" w:space="0" w:color="auto"/>
                        <w:right w:val="none" w:sz="0" w:space="0" w:color="auto"/>
                      </w:divBdr>
                    </w:div>
                  </w:divsChild>
                </w:div>
                <w:div w:id="283197743">
                  <w:marLeft w:val="0"/>
                  <w:marRight w:val="0"/>
                  <w:marTop w:val="0"/>
                  <w:marBottom w:val="0"/>
                  <w:divBdr>
                    <w:top w:val="none" w:sz="0" w:space="0" w:color="auto"/>
                    <w:left w:val="none" w:sz="0" w:space="0" w:color="auto"/>
                    <w:bottom w:val="none" w:sz="0" w:space="0" w:color="auto"/>
                    <w:right w:val="none" w:sz="0" w:space="0" w:color="auto"/>
                  </w:divBdr>
                  <w:divsChild>
                    <w:div w:id="1097793816">
                      <w:marLeft w:val="0"/>
                      <w:marRight w:val="0"/>
                      <w:marTop w:val="0"/>
                      <w:marBottom w:val="0"/>
                      <w:divBdr>
                        <w:top w:val="none" w:sz="0" w:space="0" w:color="auto"/>
                        <w:left w:val="none" w:sz="0" w:space="0" w:color="auto"/>
                        <w:bottom w:val="none" w:sz="0" w:space="0" w:color="auto"/>
                        <w:right w:val="none" w:sz="0" w:space="0" w:color="auto"/>
                      </w:divBdr>
                    </w:div>
                  </w:divsChild>
                </w:div>
                <w:div w:id="634990765">
                  <w:marLeft w:val="0"/>
                  <w:marRight w:val="0"/>
                  <w:marTop w:val="0"/>
                  <w:marBottom w:val="0"/>
                  <w:divBdr>
                    <w:top w:val="none" w:sz="0" w:space="0" w:color="auto"/>
                    <w:left w:val="none" w:sz="0" w:space="0" w:color="auto"/>
                    <w:bottom w:val="none" w:sz="0" w:space="0" w:color="auto"/>
                    <w:right w:val="none" w:sz="0" w:space="0" w:color="auto"/>
                  </w:divBdr>
                  <w:divsChild>
                    <w:div w:id="992640370">
                      <w:marLeft w:val="0"/>
                      <w:marRight w:val="0"/>
                      <w:marTop w:val="0"/>
                      <w:marBottom w:val="0"/>
                      <w:divBdr>
                        <w:top w:val="none" w:sz="0" w:space="0" w:color="auto"/>
                        <w:left w:val="none" w:sz="0" w:space="0" w:color="auto"/>
                        <w:bottom w:val="none" w:sz="0" w:space="0" w:color="auto"/>
                        <w:right w:val="none" w:sz="0" w:space="0" w:color="auto"/>
                      </w:divBdr>
                    </w:div>
                  </w:divsChild>
                </w:div>
                <w:div w:id="1149398060">
                  <w:marLeft w:val="0"/>
                  <w:marRight w:val="0"/>
                  <w:marTop w:val="0"/>
                  <w:marBottom w:val="0"/>
                  <w:divBdr>
                    <w:top w:val="none" w:sz="0" w:space="0" w:color="auto"/>
                    <w:left w:val="none" w:sz="0" w:space="0" w:color="auto"/>
                    <w:bottom w:val="none" w:sz="0" w:space="0" w:color="auto"/>
                    <w:right w:val="none" w:sz="0" w:space="0" w:color="auto"/>
                  </w:divBdr>
                  <w:divsChild>
                    <w:div w:id="42752462">
                      <w:marLeft w:val="0"/>
                      <w:marRight w:val="0"/>
                      <w:marTop w:val="0"/>
                      <w:marBottom w:val="0"/>
                      <w:divBdr>
                        <w:top w:val="none" w:sz="0" w:space="0" w:color="auto"/>
                        <w:left w:val="none" w:sz="0" w:space="0" w:color="auto"/>
                        <w:bottom w:val="none" w:sz="0" w:space="0" w:color="auto"/>
                        <w:right w:val="none" w:sz="0" w:space="0" w:color="auto"/>
                      </w:divBdr>
                    </w:div>
                  </w:divsChild>
                </w:div>
                <w:div w:id="307783839">
                  <w:marLeft w:val="0"/>
                  <w:marRight w:val="0"/>
                  <w:marTop w:val="0"/>
                  <w:marBottom w:val="0"/>
                  <w:divBdr>
                    <w:top w:val="none" w:sz="0" w:space="0" w:color="auto"/>
                    <w:left w:val="none" w:sz="0" w:space="0" w:color="auto"/>
                    <w:bottom w:val="none" w:sz="0" w:space="0" w:color="auto"/>
                    <w:right w:val="none" w:sz="0" w:space="0" w:color="auto"/>
                  </w:divBdr>
                  <w:divsChild>
                    <w:div w:id="51540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1623924">
          <w:marLeft w:val="0"/>
          <w:marRight w:val="0"/>
          <w:marTop w:val="0"/>
          <w:marBottom w:val="0"/>
          <w:divBdr>
            <w:top w:val="none" w:sz="0" w:space="0" w:color="auto"/>
            <w:left w:val="none" w:sz="0" w:space="0" w:color="auto"/>
            <w:bottom w:val="none" w:sz="0" w:space="0" w:color="auto"/>
            <w:right w:val="none" w:sz="0" w:space="0" w:color="auto"/>
          </w:divBdr>
        </w:div>
        <w:div w:id="1207109399">
          <w:marLeft w:val="0"/>
          <w:marRight w:val="0"/>
          <w:marTop w:val="0"/>
          <w:marBottom w:val="0"/>
          <w:divBdr>
            <w:top w:val="none" w:sz="0" w:space="0" w:color="auto"/>
            <w:left w:val="none" w:sz="0" w:space="0" w:color="auto"/>
            <w:bottom w:val="none" w:sz="0" w:space="0" w:color="auto"/>
            <w:right w:val="none" w:sz="0" w:space="0" w:color="auto"/>
          </w:divBdr>
        </w:div>
        <w:div w:id="692923051">
          <w:marLeft w:val="0"/>
          <w:marRight w:val="0"/>
          <w:marTop w:val="0"/>
          <w:marBottom w:val="0"/>
          <w:divBdr>
            <w:top w:val="none" w:sz="0" w:space="0" w:color="auto"/>
            <w:left w:val="none" w:sz="0" w:space="0" w:color="auto"/>
            <w:bottom w:val="none" w:sz="0" w:space="0" w:color="auto"/>
            <w:right w:val="none" w:sz="0" w:space="0" w:color="auto"/>
          </w:divBdr>
          <w:divsChild>
            <w:div w:id="790129609">
              <w:marLeft w:val="0"/>
              <w:marRight w:val="0"/>
              <w:marTop w:val="30"/>
              <w:marBottom w:val="30"/>
              <w:divBdr>
                <w:top w:val="none" w:sz="0" w:space="0" w:color="auto"/>
                <w:left w:val="none" w:sz="0" w:space="0" w:color="auto"/>
                <w:bottom w:val="none" w:sz="0" w:space="0" w:color="auto"/>
                <w:right w:val="none" w:sz="0" w:space="0" w:color="auto"/>
              </w:divBdr>
              <w:divsChild>
                <w:div w:id="1434201128">
                  <w:marLeft w:val="0"/>
                  <w:marRight w:val="0"/>
                  <w:marTop w:val="0"/>
                  <w:marBottom w:val="0"/>
                  <w:divBdr>
                    <w:top w:val="none" w:sz="0" w:space="0" w:color="auto"/>
                    <w:left w:val="none" w:sz="0" w:space="0" w:color="auto"/>
                    <w:bottom w:val="none" w:sz="0" w:space="0" w:color="auto"/>
                    <w:right w:val="none" w:sz="0" w:space="0" w:color="auto"/>
                  </w:divBdr>
                  <w:divsChild>
                    <w:div w:id="432096603">
                      <w:marLeft w:val="0"/>
                      <w:marRight w:val="0"/>
                      <w:marTop w:val="0"/>
                      <w:marBottom w:val="0"/>
                      <w:divBdr>
                        <w:top w:val="none" w:sz="0" w:space="0" w:color="auto"/>
                        <w:left w:val="none" w:sz="0" w:space="0" w:color="auto"/>
                        <w:bottom w:val="none" w:sz="0" w:space="0" w:color="auto"/>
                        <w:right w:val="none" w:sz="0" w:space="0" w:color="auto"/>
                      </w:divBdr>
                    </w:div>
                  </w:divsChild>
                </w:div>
                <w:div w:id="1567646779">
                  <w:marLeft w:val="0"/>
                  <w:marRight w:val="0"/>
                  <w:marTop w:val="0"/>
                  <w:marBottom w:val="0"/>
                  <w:divBdr>
                    <w:top w:val="none" w:sz="0" w:space="0" w:color="auto"/>
                    <w:left w:val="none" w:sz="0" w:space="0" w:color="auto"/>
                    <w:bottom w:val="none" w:sz="0" w:space="0" w:color="auto"/>
                    <w:right w:val="none" w:sz="0" w:space="0" w:color="auto"/>
                  </w:divBdr>
                  <w:divsChild>
                    <w:div w:id="488255991">
                      <w:marLeft w:val="0"/>
                      <w:marRight w:val="0"/>
                      <w:marTop w:val="0"/>
                      <w:marBottom w:val="0"/>
                      <w:divBdr>
                        <w:top w:val="none" w:sz="0" w:space="0" w:color="auto"/>
                        <w:left w:val="none" w:sz="0" w:space="0" w:color="auto"/>
                        <w:bottom w:val="none" w:sz="0" w:space="0" w:color="auto"/>
                        <w:right w:val="none" w:sz="0" w:space="0" w:color="auto"/>
                      </w:divBdr>
                    </w:div>
                  </w:divsChild>
                </w:div>
                <w:div w:id="2047677997">
                  <w:marLeft w:val="0"/>
                  <w:marRight w:val="0"/>
                  <w:marTop w:val="0"/>
                  <w:marBottom w:val="0"/>
                  <w:divBdr>
                    <w:top w:val="none" w:sz="0" w:space="0" w:color="auto"/>
                    <w:left w:val="none" w:sz="0" w:space="0" w:color="auto"/>
                    <w:bottom w:val="none" w:sz="0" w:space="0" w:color="auto"/>
                    <w:right w:val="none" w:sz="0" w:space="0" w:color="auto"/>
                  </w:divBdr>
                  <w:divsChild>
                    <w:div w:id="1244296867">
                      <w:marLeft w:val="0"/>
                      <w:marRight w:val="0"/>
                      <w:marTop w:val="0"/>
                      <w:marBottom w:val="0"/>
                      <w:divBdr>
                        <w:top w:val="none" w:sz="0" w:space="0" w:color="auto"/>
                        <w:left w:val="none" w:sz="0" w:space="0" w:color="auto"/>
                        <w:bottom w:val="none" w:sz="0" w:space="0" w:color="auto"/>
                        <w:right w:val="none" w:sz="0" w:space="0" w:color="auto"/>
                      </w:divBdr>
                    </w:div>
                  </w:divsChild>
                </w:div>
                <w:div w:id="71392435">
                  <w:marLeft w:val="0"/>
                  <w:marRight w:val="0"/>
                  <w:marTop w:val="0"/>
                  <w:marBottom w:val="0"/>
                  <w:divBdr>
                    <w:top w:val="none" w:sz="0" w:space="0" w:color="auto"/>
                    <w:left w:val="none" w:sz="0" w:space="0" w:color="auto"/>
                    <w:bottom w:val="none" w:sz="0" w:space="0" w:color="auto"/>
                    <w:right w:val="none" w:sz="0" w:space="0" w:color="auto"/>
                  </w:divBdr>
                  <w:divsChild>
                    <w:div w:id="1224677711">
                      <w:marLeft w:val="0"/>
                      <w:marRight w:val="0"/>
                      <w:marTop w:val="0"/>
                      <w:marBottom w:val="0"/>
                      <w:divBdr>
                        <w:top w:val="none" w:sz="0" w:space="0" w:color="auto"/>
                        <w:left w:val="none" w:sz="0" w:space="0" w:color="auto"/>
                        <w:bottom w:val="none" w:sz="0" w:space="0" w:color="auto"/>
                        <w:right w:val="none" w:sz="0" w:space="0" w:color="auto"/>
                      </w:divBdr>
                    </w:div>
                  </w:divsChild>
                </w:div>
                <w:div w:id="1073502580">
                  <w:marLeft w:val="0"/>
                  <w:marRight w:val="0"/>
                  <w:marTop w:val="0"/>
                  <w:marBottom w:val="0"/>
                  <w:divBdr>
                    <w:top w:val="none" w:sz="0" w:space="0" w:color="auto"/>
                    <w:left w:val="none" w:sz="0" w:space="0" w:color="auto"/>
                    <w:bottom w:val="none" w:sz="0" w:space="0" w:color="auto"/>
                    <w:right w:val="none" w:sz="0" w:space="0" w:color="auto"/>
                  </w:divBdr>
                  <w:divsChild>
                    <w:div w:id="1866677851">
                      <w:marLeft w:val="0"/>
                      <w:marRight w:val="0"/>
                      <w:marTop w:val="0"/>
                      <w:marBottom w:val="0"/>
                      <w:divBdr>
                        <w:top w:val="none" w:sz="0" w:space="0" w:color="auto"/>
                        <w:left w:val="none" w:sz="0" w:space="0" w:color="auto"/>
                        <w:bottom w:val="none" w:sz="0" w:space="0" w:color="auto"/>
                        <w:right w:val="none" w:sz="0" w:space="0" w:color="auto"/>
                      </w:divBdr>
                    </w:div>
                  </w:divsChild>
                </w:div>
                <w:div w:id="1478254704">
                  <w:marLeft w:val="0"/>
                  <w:marRight w:val="0"/>
                  <w:marTop w:val="0"/>
                  <w:marBottom w:val="0"/>
                  <w:divBdr>
                    <w:top w:val="none" w:sz="0" w:space="0" w:color="auto"/>
                    <w:left w:val="none" w:sz="0" w:space="0" w:color="auto"/>
                    <w:bottom w:val="none" w:sz="0" w:space="0" w:color="auto"/>
                    <w:right w:val="none" w:sz="0" w:space="0" w:color="auto"/>
                  </w:divBdr>
                  <w:divsChild>
                    <w:div w:id="1501580983">
                      <w:marLeft w:val="0"/>
                      <w:marRight w:val="0"/>
                      <w:marTop w:val="0"/>
                      <w:marBottom w:val="0"/>
                      <w:divBdr>
                        <w:top w:val="none" w:sz="0" w:space="0" w:color="auto"/>
                        <w:left w:val="none" w:sz="0" w:space="0" w:color="auto"/>
                        <w:bottom w:val="none" w:sz="0" w:space="0" w:color="auto"/>
                        <w:right w:val="none" w:sz="0" w:space="0" w:color="auto"/>
                      </w:divBdr>
                    </w:div>
                  </w:divsChild>
                </w:div>
                <w:div w:id="18701003">
                  <w:marLeft w:val="0"/>
                  <w:marRight w:val="0"/>
                  <w:marTop w:val="0"/>
                  <w:marBottom w:val="0"/>
                  <w:divBdr>
                    <w:top w:val="none" w:sz="0" w:space="0" w:color="auto"/>
                    <w:left w:val="none" w:sz="0" w:space="0" w:color="auto"/>
                    <w:bottom w:val="none" w:sz="0" w:space="0" w:color="auto"/>
                    <w:right w:val="none" w:sz="0" w:space="0" w:color="auto"/>
                  </w:divBdr>
                  <w:divsChild>
                    <w:div w:id="1503230517">
                      <w:marLeft w:val="0"/>
                      <w:marRight w:val="0"/>
                      <w:marTop w:val="0"/>
                      <w:marBottom w:val="0"/>
                      <w:divBdr>
                        <w:top w:val="none" w:sz="0" w:space="0" w:color="auto"/>
                        <w:left w:val="none" w:sz="0" w:space="0" w:color="auto"/>
                        <w:bottom w:val="none" w:sz="0" w:space="0" w:color="auto"/>
                        <w:right w:val="none" w:sz="0" w:space="0" w:color="auto"/>
                      </w:divBdr>
                    </w:div>
                  </w:divsChild>
                </w:div>
                <w:div w:id="186993981">
                  <w:marLeft w:val="0"/>
                  <w:marRight w:val="0"/>
                  <w:marTop w:val="0"/>
                  <w:marBottom w:val="0"/>
                  <w:divBdr>
                    <w:top w:val="none" w:sz="0" w:space="0" w:color="auto"/>
                    <w:left w:val="none" w:sz="0" w:space="0" w:color="auto"/>
                    <w:bottom w:val="none" w:sz="0" w:space="0" w:color="auto"/>
                    <w:right w:val="none" w:sz="0" w:space="0" w:color="auto"/>
                  </w:divBdr>
                  <w:divsChild>
                    <w:div w:id="830406689">
                      <w:marLeft w:val="0"/>
                      <w:marRight w:val="0"/>
                      <w:marTop w:val="0"/>
                      <w:marBottom w:val="0"/>
                      <w:divBdr>
                        <w:top w:val="none" w:sz="0" w:space="0" w:color="auto"/>
                        <w:left w:val="none" w:sz="0" w:space="0" w:color="auto"/>
                        <w:bottom w:val="none" w:sz="0" w:space="0" w:color="auto"/>
                        <w:right w:val="none" w:sz="0" w:space="0" w:color="auto"/>
                      </w:divBdr>
                    </w:div>
                  </w:divsChild>
                </w:div>
                <w:div w:id="385036417">
                  <w:marLeft w:val="0"/>
                  <w:marRight w:val="0"/>
                  <w:marTop w:val="0"/>
                  <w:marBottom w:val="0"/>
                  <w:divBdr>
                    <w:top w:val="none" w:sz="0" w:space="0" w:color="auto"/>
                    <w:left w:val="none" w:sz="0" w:space="0" w:color="auto"/>
                    <w:bottom w:val="none" w:sz="0" w:space="0" w:color="auto"/>
                    <w:right w:val="none" w:sz="0" w:space="0" w:color="auto"/>
                  </w:divBdr>
                  <w:divsChild>
                    <w:div w:id="1060403202">
                      <w:marLeft w:val="0"/>
                      <w:marRight w:val="0"/>
                      <w:marTop w:val="0"/>
                      <w:marBottom w:val="0"/>
                      <w:divBdr>
                        <w:top w:val="none" w:sz="0" w:space="0" w:color="auto"/>
                        <w:left w:val="none" w:sz="0" w:space="0" w:color="auto"/>
                        <w:bottom w:val="none" w:sz="0" w:space="0" w:color="auto"/>
                        <w:right w:val="none" w:sz="0" w:space="0" w:color="auto"/>
                      </w:divBdr>
                    </w:div>
                  </w:divsChild>
                </w:div>
                <w:div w:id="710811036">
                  <w:marLeft w:val="0"/>
                  <w:marRight w:val="0"/>
                  <w:marTop w:val="0"/>
                  <w:marBottom w:val="0"/>
                  <w:divBdr>
                    <w:top w:val="none" w:sz="0" w:space="0" w:color="auto"/>
                    <w:left w:val="none" w:sz="0" w:space="0" w:color="auto"/>
                    <w:bottom w:val="none" w:sz="0" w:space="0" w:color="auto"/>
                    <w:right w:val="none" w:sz="0" w:space="0" w:color="auto"/>
                  </w:divBdr>
                  <w:divsChild>
                    <w:div w:id="1754886326">
                      <w:marLeft w:val="0"/>
                      <w:marRight w:val="0"/>
                      <w:marTop w:val="0"/>
                      <w:marBottom w:val="0"/>
                      <w:divBdr>
                        <w:top w:val="none" w:sz="0" w:space="0" w:color="auto"/>
                        <w:left w:val="none" w:sz="0" w:space="0" w:color="auto"/>
                        <w:bottom w:val="none" w:sz="0" w:space="0" w:color="auto"/>
                        <w:right w:val="none" w:sz="0" w:space="0" w:color="auto"/>
                      </w:divBdr>
                    </w:div>
                  </w:divsChild>
                </w:div>
                <w:div w:id="1583561012">
                  <w:marLeft w:val="0"/>
                  <w:marRight w:val="0"/>
                  <w:marTop w:val="0"/>
                  <w:marBottom w:val="0"/>
                  <w:divBdr>
                    <w:top w:val="none" w:sz="0" w:space="0" w:color="auto"/>
                    <w:left w:val="none" w:sz="0" w:space="0" w:color="auto"/>
                    <w:bottom w:val="none" w:sz="0" w:space="0" w:color="auto"/>
                    <w:right w:val="none" w:sz="0" w:space="0" w:color="auto"/>
                  </w:divBdr>
                  <w:divsChild>
                    <w:div w:id="1862818014">
                      <w:marLeft w:val="0"/>
                      <w:marRight w:val="0"/>
                      <w:marTop w:val="0"/>
                      <w:marBottom w:val="0"/>
                      <w:divBdr>
                        <w:top w:val="none" w:sz="0" w:space="0" w:color="auto"/>
                        <w:left w:val="none" w:sz="0" w:space="0" w:color="auto"/>
                        <w:bottom w:val="none" w:sz="0" w:space="0" w:color="auto"/>
                        <w:right w:val="none" w:sz="0" w:space="0" w:color="auto"/>
                      </w:divBdr>
                    </w:div>
                  </w:divsChild>
                </w:div>
                <w:div w:id="48845017">
                  <w:marLeft w:val="0"/>
                  <w:marRight w:val="0"/>
                  <w:marTop w:val="0"/>
                  <w:marBottom w:val="0"/>
                  <w:divBdr>
                    <w:top w:val="none" w:sz="0" w:space="0" w:color="auto"/>
                    <w:left w:val="none" w:sz="0" w:space="0" w:color="auto"/>
                    <w:bottom w:val="none" w:sz="0" w:space="0" w:color="auto"/>
                    <w:right w:val="none" w:sz="0" w:space="0" w:color="auto"/>
                  </w:divBdr>
                  <w:divsChild>
                    <w:div w:id="722754036">
                      <w:marLeft w:val="0"/>
                      <w:marRight w:val="0"/>
                      <w:marTop w:val="0"/>
                      <w:marBottom w:val="0"/>
                      <w:divBdr>
                        <w:top w:val="none" w:sz="0" w:space="0" w:color="auto"/>
                        <w:left w:val="none" w:sz="0" w:space="0" w:color="auto"/>
                        <w:bottom w:val="none" w:sz="0" w:space="0" w:color="auto"/>
                        <w:right w:val="none" w:sz="0" w:space="0" w:color="auto"/>
                      </w:divBdr>
                    </w:div>
                  </w:divsChild>
                </w:div>
                <w:div w:id="747463912">
                  <w:marLeft w:val="0"/>
                  <w:marRight w:val="0"/>
                  <w:marTop w:val="0"/>
                  <w:marBottom w:val="0"/>
                  <w:divBdr>
                    <w:top w:val="none" w:sz="0" w:space="0" w:color="auto"/>
                    <w:left w:val="none" w:sz="0" w:space="0" w:color="auto"/>
                    <w:bottom w:val="none" w:sz="0" w:space="0" w:color="auto"/>
                    <w:right w:val="none" w:sz="0" w:space="0" w:color="auto"/>
                  </w:divBdr>
                  <w:divsChild>
                    <w:div w:id="948659308">
                      <w:marLeft w:val="0"/>
                      <w:marRight w:val="0"/>
                      <w:marTop w:val="0"/>
                      <w:marBottom w:val="0"/>
                      <w:divBdr>
                        <w:top w:val="none" w:sz="0" w:space="0" w:color="auto"/>
                        <w:left w:val="none" w:sz="0" w:space="0" w:color="auto"/>
                        <w:bottom w:val="none" w:sz="0" w:space="0" w:color="auto"/>
                        <w:right w:val="none" w:sz="0" w:space="0" w:color="auto"/>
                      </w:divBdr>
                    </w:div>
                  </w:divsChild>
                </w:div>
                <w:div w:id="1507789172">
                  <w:marLeft w:val="0"/>
                  <w:marRight w:val="0"/>
                  <w:marTop w:val="0"/>
                  <w:marBottom w:val="0"/>
                  <w:divBdr>
                    <w:top w:val="none" w:sz="0" w:space="0" w:color="auto"/>
                    <w:left w:val="none" w:sz="0" w:space="0" w:color="auto"/>
                    <w:bottom w:val="none" w:sz="0" w:space="0" w:color="auto"/>
                    <w:right w:val="none" w:sz="0" w:space="0" w:color="auto"/>
                  </w:divBdr>
                  <w:divsChild>
                    <w:div w:id="1276207373">
                      <w:marLeft w:val="0"/>
                      <w:marRight w:val="0"/>
                      <w:marTop w:val="0"/>
                      <w:marBottom w:val="0"/>
                      <w:divBdr>
                        <w:top w:val="none" w:sz="0" w:space="0" w:color="auto"/>
                        <w:left w:val="none" w:sz="0" w:space="0" w:color="auto"/>
                        <w:bottom w:val="none" w:sz="0" w:space="0" w:color="auto"/>
                        <w:right w:val="none" w:sz="0" w:space="0" w:color="auto"/>
                      </w:divBdr>
                    </w:div>
                  </w:divsChild>
                </w:div>
                <w:div w:id="1534685121">
                  <w:marLeft w:val="0"/>
                  <w:marRight w:val="0"/>
                  <w:marTop w:val="0"/>
                  <w:marBottom w:val="0"/>
                  <w:divBdr>
                    <w:top w:val="none" w:sz="0" w:space="0" w:color="auto"/>
                    <w:left w:val="none" w:sz="0" w:space="0" w:color="auto"/>
                    <w:bottom w:val="none" w:sz="0" w:space="0" w:color="auto"/>
                    <w:right w:val="none" w:sz="0" w:space="0" w:color="auto"/>
                  </w:divBdr>
                  <w:divsChild>
                    <w:div w:id="742947641">
                      <w:marLeft w:val="0"/>
                      <w:marRight w:val="0"/>
                      <w:marTop w:val="0"/>
                      <w:marBottom w:val="0"/>
                      <w:divBdr>
                        <w:top w:val="none" w:sz="0" w:space="0" w:color="auto"/>
                        <w:left w:val="none" w:sz="0" w:space="0" w:color="auto"/>
                        <w:bottom w:val="none" w:sz="0" w:space="0" w:color="auto"/>
                        <w:right w:val="none" w:sz="0" w:space="0" w:color="auto"/>
                      </w:divBdr>
                    </w:div>
                  </w:divsChild>
                </w:div>
                <w:div w:id="2023389505">
                  <w:marLeft w:val="0"/>
                  <w:marRight w:val="0"/>
                  <w:marTop w:val="0"/>
                  <w:marBottom w:val="0"/>
                  <w:divBdr>
                    <w:top w:val="none" w:sz="0" w:space="0" w:color="auto"/>
                    <w:left w:val="none" w:sz="0" w:space="0" w:color="auto"/>
                    <w:bottom w:val="none" w:sz="0" w:space="0" w:color="auto"/>
                    <w:right w:val="none" w:sz="0" w:space="0" w:color="auto"/>
                  </w:divBdr>
                  <w:divsChild>
                    <w:div w:id="1766025987">
                      <w:marLeft w:val="0"/>
                      <w:marRight w:val="0"/>
                      <w:marTop w:val="0"/>
                      <w:marBottom w:val="0"/>
                      <w:divBdr>
                        <w:top w:val="none" w:sz="0" w:space="0" w:color="auto"/>
                        <w:left w:val="none" w:sz="0" w:space="0" w:color="auto"/>
                        <w:bottom w:val="none" w:sz="0" w:space="0" w:color="auto"/>
                        <w:right w:val="none" w:sz="0" w:space="0" w:color="auto"/>
                      </w:divBdr>
                    </w:div>
                  </w:divsChild>
                </w:div>
                <w:div w:id="1045759526">
                  <w:marLeft w:val="0"/>
                  <w:marRight w:val="0"/>
                  <w:marTop w:val="0"/>
                  <w:marBottom w:val="0"/>
                  <w:divBdr>
                    <w:top w:val="none" w:sz="0" w:space="0" w:color="auto"/>
                    <w:left w:val="none" w:sz="0" w:space="0" w:color="auto"/>
                    <w:bottom w:val="none" w:sz="0" w:space="0" w:color="auto"/>
                    <w:right w:val="none" w:sz="0" w:space="0" w:color="auto"/>
                  </w:divBdr>
                  <w:divsChild>
                    <w:div w:id="1886670698">
                      <w:marLeft w:val="0"/>
                      <w:marRight w:val="0"/>
                      <w:marTop w:val="0"/>
                      <w:marBottom w:val="0"/>
                      <w:divBdr>
                        <w:top w:val="none" w:sz="0" w:space="0" w:color="auto"/>
                        <w:left w:val="none" w:sz="0" w:space="0" w:color="auto"/>
                        <w:bottom w:val="none" w:sz="0" w:space="0" w:color="auto"/>
                        <w:right w:val="none" w:sz="0" w:space="0" w:color="auto"/>
                      </w:divBdr>
                    </w:div>
                  </w:divsChild>
                </w:div>
                <w:div w:id="300161951">
                  <w:marLeft w:val="0"/>
                  <w:marRight w:val="0"/>
                  <w:marTop w:val="0"/>
                  <w:marBottom w:val="0"/>
                  <w:divBdr>
                    <w:top w:val="none" w:sz="0" w:space="0" w:color="auto"/>
                    <w:left w:val="none" w:sz="0" w:space="0" w:color="auto"/>
                    <w:bottom w:val="none" w:sz="0" w:space="0" w:color="auto"/>
                    <w:right w:val="none" w:sz="0" w:space="0" w:color="auto"/>
                  </w:divBdr>
                  <w:divsChild>
                    <w:div w:id="2025013023">
                      <w:marLeft w:val="0"/>
                      <w:marRight w:val="0"/>
                      <w:marTop w:val="0"/>
                      <w:marBottom w:val="0"/>
                      <w:divBdr>
                        <w:top w:val="none" w:sz="0" w:space="0" w:color="auto"/>
                        <w:left w:val="none" w:sz="0" w:space="0" w:color="auto"/>
                        <w:bottom w:val="none" w:sz="0" w:space="0" w:color="auto"/>
                        <w:right w:val="none" w:sz="0" w:space="0" w:color="auto"/>
                      </w:divBdr>
                    </w:div>
                  </w:divsChild>
                </w:div>
                <w:div w:id="693386215">
                  <w:marLeft w:val="0"/>
                  <w:marRight w:val="0"/>
                  <w:marTop w:val="0"/>
                  <w:marBottom w:val="0"/>
                  <w:divBdr>
                    <w:top w:val="none" w:sz="0" w:space="0" w:color="auto"/>
                    <w:left w:val="none" w:sz="0" w:space="0" w:color="auto"/>
                    <w:bottom w:val="none" w:sz="0" w:space="0" w:color="auto"/>
                    <w:right w:val="none" w:sz="0" w:space="0" w:color="auto"/>
                  </w:divBdr>
                  <w:divsChild>
                    <w:div w:id="534392286">
                      <w:marLeft w:val="0"/>
                      <w:marRight w:val="0"/>
                      <w:marTop w:val="0"/>
                      <w:marBottom w:val="0"/>
                      <w:divBdr>
                        <w:top w:val="none" w:sz="0" w:space="0" w:color="auto"/>
                        <w:left w:val="none" w:sz="0" w:space="0" w:color="auto"/>
                        <w:bottom w:val="none" w:sz="0" w:space="0" w:color="auto"/>
                        <w:right w:val="none" w:sz="0" w:space="0" w:color="auto"/>
                      </w:divBdr>
                    </w:div>
                  </w:divsChild>
                </w:div>
                <w:div w:id="71976464">
                  <w:marLeft w:val="0"/>
                  <w:marRight w:val="0"/>
                  <w:marTop w:val="0"/>
                  <w:marBottom w:val="0"/>
                  <w:divBdr>
                    <w:top w:val="none" w:sz="0" w:space="0" w:color="auto"/>
                    <w:left w:val="none" w:sz="0" w:space="0" w:color="auto"/>
                    <w:bottom w:val="none" w:sz="0" w:space="0" w:color="auto"/>
                    <w:right w:val="none" w:sz="0" w:space="0" w:color="auto"/>
                  </w:divBdr>
                  <w:divsChild>
                    <w:div w:id="493376194">
                      <w:marLeft w:val="0"/>
                      <w:marRight w:val="0"/>
                      <w:marTop w:val="0"/>
                      <w:marBottom w:val="0"/>
                      <w:divBdr>
                        <w:top w:val="none" w:sz="0" w:space="0" w:color="auto"/>
                        <w:left w:val="none" w:sz="0" w:space="0" w:color="auto"/>
                        <w:bottom w:val="none" w:sz="0" w:space="0" w:color="auto"/>
                        <w:right w:val="none" w:sz="0" w:space="0" w:color="auto"/>
                      </w:divBdr>
                    </w:div>
                  </w:divsChild>
                </w:div>
                <w:div w:id="192571098">
                  <w:marLeft w:val="0"/>
                  <w:marRight w:val="0"/>
                  <w:marTop w:val="0"/>
                  <w:marBottom w:val="0"/>
                  <w:divBdr>
                    <w:top w:val="none" w:sz="0" w:space="0" w:color="auto"/>
                    <w:left w:val="none" w:sz="0" w:space="0" w:color="auto"/>
                    <w:bottom w:val="none" w:sz="0" w:space="0" w:color="auto"/>
                    <w:right w:val="none" w:sz="0" w:space="0" w:color="auto"/>
                  </w:divBdr>
                  <w:divsChild>
                    <w:div w:id="1757365173">
                      <w:marLeft w:val="0"/>
                      <w:marRight w:val="0"/>
                      <w:marTop w:val="0"/>
                      <w:marBottom w:val="0"/>
                      <w:divBdr>
                        <w:top w:val="none" w:sz="0" w:space="0" w:color="auto"/>
                        <w:left w:val="none" w:sz="0" w:space="0" w:color="auto"/>
                        <w:bottom w:val="none" w:sz="0" w:space="0" w:color="auto"/>
                        <w:right w:val="none" w:sz="0" w:space="0" w:color="auto"/>
                      </w:divBdr>
                    </w:div>
                  </w:divsChild>
                </w:div>
                <w:div w:id="1279068054">
                  <w:marLeft w:val="0"/>
                  <w:marRight w:val="0"/>
                  <w:marTop w:val="0"/>
                  <w:marBottom w:val="0"/>
                  <w:divBdr>
                    <w:top w:val="none" w:sz="0" w:space="0" w:color="auto"/>
                    <w:left w:val="none" w:sz="0" w:space="0" w:color="auto"/>
                    <w:bottom w:val="none" w:sz="0" w:space="0" w:color="auto"/>
                    <w:right w:val="none" w:sz="0" w:space="0" w:color="auto"/>
                  </w:divBdr>
                  <w:divsChild>
                    <w:div w:id="1750349726">
                      <w:marLeft w:val="0"/>
                      <w:marRight w:val="0"/>
                      <w:marTop w:val="0"/>
                      <w:marBottom w:val="0"/>
                      <w:divBdr>
                        <w:top w:val="none" w:sz="0" w:space="0" w:color="auto"/>
                        <w:left w:val="none" w:sz="0" w:space="0" w:color="auto"/>
                        <w:bottom w:val="none" w:sz="0" w:space="0" w:color="auto"/>
                        <w:right w:val="none" w:sz="0" w:space="0" w:color="auto"/>
                      </w:divBdr>
                    </w:div>
                  </w:divsChild>
                </w:div>
                <w:div w:id="553393356">
                  <w:marLeft w:val="0"/>
                  <w:marRight w:val="0"/>
                  <w:marTop w:val="0"/>
                  <w:marBottom w:val="0"/>
                  <w:divBdr>
                    <w:top w:val="none" w:sz="0" w:space="0" w:color="auto"/>
                    <w:left w:val="none" w:sz="0" w:space="0" w:color="auto"/>
                    <w:bottom w:val="none" w:sz="0" w:space="0" w:color="auto"/>
                    <w:right w:val="none" w:sz="0" w:space="0" w:color="auto"/>
                  </w:divBdr>
                  <w:divsChild>
                    <w:div w:id="305866168">
                      <w:marLeft w:val="0"/>
                      <w:marRight w:val="0"/>
                      <w:marTop w:val="0"/>
                      <w:marBottom w:val="0"/>
                      <w:divBdr>
                        <w:top w:val="none" w:sz="0" w:space="0" w:color="auto"/>
                        <w:left w:val="none" w:sz="0" w:space="0" w:color="auto"/>
                        <w:bottom w:val="none" w:sz="0" w:space="0" w:color="auto"/>
                        <w:right w:val="none" w:sz="0" w:space="0" w:color="auto"/>
                      </w:divBdr>
                    </w:div>
                  </w:divsChild>
                </w:div>
                <w:div w:id="362487461">
                  <w:marLeft w:val="0"/>
                  <w:marRight w:val="0"/>
                  <w:marTop w:val="0"/>
                  <w:marBottom w:val="0"/>
                  <w:divBdr>
                    <w:top w:val="none" w:sz="0" w:space="0" w:color="auto"/>
                    <w:left w:val="none" w:sz="0" w:space="0" w:color="auto"/>
                    <w:bottom w:val="none" w:sz="0" w:space="0" w:color="auto"/>
                    <w:right w:val="none" w:sz="0" w:space="0" w:color="auto"/>
                  </w:divBdr>
                  <w:divsChild>
                    <w:div w:id="1397163466">
                      <w:marLeft w:val="0"/>
                      <w:marRight w:val="0"/>
                      <w:marTop w:val="0"/>
                      <w:marBottom w:val="0"/>
                      <w:divBdr>
                        <w:top w:val="none" w:sz="0" w:space="0" w:color="auto"/>
                        <w:left w:val="none" w:sz="0" w:space="0" w:color="auto"/>
                        <w:bottom w:val="none" w:sz="0" w:space="0" w:color="auto"/>
                        <w:right w:val="none" w:sz="0" w:space="0" w:color="auto"/>
                      </w:divBdr>
                    </w:div>
                  </w:divsChild>
                </w:div>
                <w:div w:id="158624375">
                  <w:marLeft w:val="0"/>
                  <w:marRight w:val="0"/>
                  <w:marTop w:val="0"/>
                  <w:marBottom w:val="0"/>
                  <w:divBdr>
                    <w:top w:val="none" w:sz="0" w:space="0" w:color="auto"/>
                    <w:left w:val="none" w:sz="0" w:space="0" w:color="auto"/>
                    <w:bottom w:val="none" w:sz="0" w:space="0" w:color="auto"/>
                    <w:right w:val="none" w:sz="0" w:space="0" w:color="auto"/>
                  </w:divBdr>
                  <w:divsChild>
                    <w:div w:id="533466563">
                      <w:marLeft w:val="0"/>
                      <w:marRight w:val="0"/>
                      <w:marTop w:val="0"/>
                      <w:marBottom w:val="0"/>
                      <w:divBdr>
                        <w:top w:val="none" w:sz="0" w:space="0" w:color="auto"/>
                        <w:left w:val="none" w:sz="0" w:space="0" w:color="auto"/>
                        <w:bottom w:val="none" w:sz="0" w:space="0" w:color="auto"/>
                        <w:right w:val="none" w:sz="0" w:space="0" w:color="auto"/>
                      </w:divBdr>
                    </w:div>
                  </w:divsChild>
                </w:div>
                <w:div w:id="1548563644">
                  <w:marLeft w:val="0"/>
                  <w:marRight w:val="0"/>
                  <w:marTop w:val="0"/>
                  <w:marBottom w:val="0"/>
                  <w:divBdr>
                    <w:top w:val="none" w:sz="0" w:space="0" w:color="auto"/>
                    <w:left w:val="none" w:sz="0" w:space="0" w:color="auto"/>
                    <w:bottom w:val="none" w:sz="0" w:space="0" w:color="auto"/>
                    <w:right w:val="none" w:sz="0" w:space="0" w:color="auto"/>
                  </w:divBdr>
                  <w:divsChild>
                    <w:div w:id="205341646">
                      <w:marLeft w:val="0"/>
                      <w:marRight w:val="0"/>
                      <w:marTop w:val="0"/>
                      <w:marBottom w:val="0"/>
                      <w:divBdr>
                        <w:top w:val="none" w:sz="0" w:space="0" w:color="auto"/>
                        <w:left w:val="none" w:sz="0" w:space="0" w:color="auto"/>
                        <w:bottom w:val="none" w:sz="0" w:space="0" w:color="auto"/>
                        <w:right w:val="none" w:sz="0" w:space="0" w:color="auto"/>
                      </w:divBdr>
                    </w:div>
                  </w:divsChild>
                </w:div>
                <w:div w:id="2047093770">
                  <w:marLeft w:val="0"/>
                  <w:marRight w:val="0"/>
                  <w:marTop w:val="0"/>
                  <w:marBottom w:val="0"/>
                  <w:divBdr>
                    <w:top w:val="none" w:sz="0" w:space="0" w:color="auto"/>
                    <w:left w:val="none" w:sz="0" w:space="0" w:color="auto"/>
                    <w:bottom w:val="none" w:sz="0" w:space="0" w:color="auto"/>
                    <w:right w:val="none" w:sz="0" w:space="0" w:color="auto"/>
                  </w:divBdr>
                  <w:divsChild>
                    <w:div w:id="822425727">
                      <w:marLeft w:val="0"/>
                      <w:marRight w:val="0"/>
                      <w:marTop w:val="0"/>
                      <w:marBottom w:val="0"/>
                      <w:divBdr>
                        <w:top w:val="none" w:sz="0" w:space="0" w:color="auto"/>
                        <w:left w:val="none" w:sz="0" w:space="0" w:color="auto"/>
                        <w:bottom w:val="none" w:sz="0" w:space="0" w:color="auto"/>
                        <w:right w:val="none" w:sz="0" w:space="0" w:color="auto"/>
                      </w:divBdr>
                    </w:div>
                  </w:divsChild>
                </w:div>
                <w:div w:id="1430462514">
                  <w:marLeft w:val="0"/>
                  <w:marRight w:val="0"/>
                  <w:marTop w:val="0"/>
                  <w:marBottom w:val="0"/>
                  <w:divBdr>
                    <w:top w:val="none" w:sz="0" w:space="0" w:color="auto"/>
                    <w:left w:val="none" w:sz="0" w:space="0" w:color="auto"/>
                    <w:bottom w:val="none" w:sz="0" w:space="0" w:color="auto"/>
                    <w:right w:val="none" w:sz="0" w:space="0" w:color="auto"/>
                  </w:divBdr>
                  <w:divsChild>
                    <w:div w:id="202136448">
                      <w:marLeft w:val="0"/>
                      <w:marRight w:val="0"/>
                      <w:marTop w:val="0"/>
                      <w:marBottom w:val="0"/>
                      <w:divBdr>
                        <w:top w:val="none" w:sz="0" w:space="0" w:color="auto"/>
                        <w:left w:val="none" w:sz="0" w:space="0" w:color="auto"/>
                        <w:bottom w:val="none" w:sz="0" w:space="0" w:color="auto"/>
                        <w:right w:val="none" w:sz="0" w:space="0" w:color="auto"/>
                      </w:divBdr>
                    </w:div>
                  </w:divsChild>
                </w:div>
                <w:div w:id="1299341152">
                  <w:marLeft w:val="0"/>
                  <w:marRight w:val="0"/>
                  <w:marTop w:val="0"/>
                  <w:marBottom w:val="0"/>
                  <w:divBdr>
                    <w:top w:val="none" w:sz="0" w:space="0" w:color="auto"/>
                    <w:left w:val="none" w:sz="0" w:space="0" w:color="auto"/>
                    <w:bottom w:val="none" w:sz="0" w:space="0" w:color="auto"/>
                    <w:right w:val="none" w:sz="0" w:space="0" w:color="auto"/>
                  </w:divBdr>
                  <w:divsChild>
                    <w:div w:id="953437778">
                      <w:marLeft w:val="0"/>
                      <w:marRight w:val="0"/>
                      <w:marTop w:val="0"/>
                      <w:marBottom w:val="0"/>
                      <w:divBdr>
                        <w:top w:val="none" w:sz="0" w:space="0" w:color="auto"/>
                        <w:left w:val="none" w:sz="0" w:space="0" w:color="auto"/>
                        <w:bottom w:val="none" w:sz="0" w:space="0" w:color="auto"/>
                        <w:right w:val="none" w:sz="0" w:space="0" w:color="auto"/>
                      </w:divBdr>
                    </w:div>
                  </w:divsChild>
                </w:div>
                <w:div w:id="751774792">
                  <w:marLeft w:val="0"/>
                  <w:marRight w:val="0"/>
                  <w:marTop w:val="0"/>
                  <w:marBottom w:val="0"/>
                  <w:divBdr>
                    <w:top w:val="none" w:sz="0" w:space="0" w:color="auto"/>
                    <w:left w:val="none" w:sz="0" w:space="0" w:color="auto"/>
                    <w:bottom w:val="none" w:sz="0" w:space="0" w:color="auto"/>
                    <w:right w:val="none" w:sz="0" w:space="0" w:color="auto"/>
                  </w:divBdr>
                  <w:divsChild>
                    <w:div w:id="29498698">
                      <w:marLeft w:val="0"/>
                      <w:marRight w:val="0"/>
                      <w:marTop w:val="0"/>
                      <w:marBottom w:val="0"/>
                      <w:divBdr>
                        <w:top w:val="none" w:sz="0" w:space="0" w:color="auto"/>
                        <w:left w:val="none" w:sz="0" w:space="0" w:color="auto"/>
                        <w:bottom w:val="none" w:sz="0" w:space="0" w:color="auto"/>
                        <w:right w:val="none" w:sz="0" w:space="0" w:color="auto"/>
                      </w:divBdr>
                    </w:div>
                  </w:divsChild>
                </w:div>
                <w:div w:id="436173937">
                  <w:marLeft w:val="0"/>
                  <w:marRight w:val="0"/>
                  <w:marTop w:val="0"/>
                  <w:marBottom w:val="0"/>
                  <w:divBdr>
                    <w:top w:val="none" w:sz="0" w:space="0" w:color="auto"/>
                    <w:left w:val="none" w:sz="0" w:space="0" w:color="auto"/>
                    <w:bottom w:val="none" w:sz="0" w:space="0" w:color="auto"/>
                    <w:right w:val="none" w:sz="0" w:space="0" w:color="auto"/>
                  </w:divBdr>
                  <w:divsChild>
                    <w:div w:id="1264410948">
                      <w:marLeft w:val="0"/>
                      <w:marRight w:val="0"/>
                      <w:marTop w:val="0"/>
                      <w:marBottom w:val="0"/>
                      <w:divBdr>
                        <w:top w:val="none" w:sz="0" w:space="0" w:color="auto"/>
                        <w:left w:val="none" w:sz="0" w:space="0" w:color="auto"/>
                        <w:bottom w:val="none" w:sz="0" w:space="0" w:color="auto"/>
                        <w:right w:val="none" w:sz="0" w:space="0" w:color="auto"/>
                      </w:divBdr>
                    </w:div>
                  </w:divsChild>
                </w:div>
                <w:div w:id="625896191">
                  <w:marLeft w:val="0"/>
                  <w:marRight w:val="0"/>
                  <w:marTop w:val="0"/>
                  <w:marBottom w:val="0"/>
                  <w:divBdr>
                    <w:top w:val="none" w:sz="0" w:space="0" w:color="auto"/>
                    <w:left w:val="none" w:sz="0" w:space="0" w:color="auto"/>
                    <w:bottom w:val="none" w:sz="0" w:space="0" w:color="auto"/>
                    <w:right w:val="none" w:sz="0" w:space="0" w:color="auto"/>
                  </w:divBdr>
                  <w:divsChild>
                    <w:div w:id="992294703">
                      <w:marLeft w:val="0"/>
                      <w:marRight w:val="0"/>
                      <w:marTop w:val="0"/>
                      <w:marBottom w:val="0"/>
                      <w:divBdr>
                        <w:top w:val="none" w:sz="0" w:space="0" w:color="auto"/>
                        <w:left w:val="none" w:sz="0" w:space="0" w:color="auto"/>
                        <w:bottom w:val="none" w:sz="0" w:space="0" w:color="auto"/>
                        <w:right w:val="none" w:sz="0" w:space="0" w:color="auto"/>
                      </w:divBdr>
                    </w:div>
                  </w:divsChild>
                </w:div>
                <w:div w:id="98448825">
                  <w:marLeft w:val="0"/>
                  <w:marRight w:val="0"/>
                  <w:marTop w:val="0"/>
                  <w:marBottom w:val="0"/>
                  <w:divBdr>
                    <w:top w:val="none" w:sz="0" w:space="0" w:color="auto"/>
                    <w:left w:val="none" w:sz="0" w:space="0" w:color="auto"/>
                    <w:bottom w:val="none" w:sz="0" w:space="0" w:color="auto"/>
                    <w:right w:val="none" w:sz="0" w:space="0" w:color="auto"/>
                  </w:divBdr>
                  <w:divsChild>
                    <w:div w:id="1935438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4999129">
          <w:marLeft w:val="0"/>
          <w:marRight w:val="0"/>
          <w:marTop w:val="0"/>
          <w:marBottom w:val="0"/>
          <w:divBdr>
            <w:top w:val="none" w:sz="0" w:space="0" w:color="auto"/>
            <w:left w:val="none" w:sz="0" w:space="0" w:color="auto"/>
            <w:bottom w:val="none" w:sz="0" w:space="0" w:color="auto"/>
            <w:right w:val="none" w:sz="0" w:space="0" w:color="auto"/>
          </w:divBdr>
        </w:div>
        <w:div w:id="401415535">
          <w:marLeft w:val="0"/>
          <w:marRight w:val="0"/>
          <w:marTop w:val="0"/>
          <w:marBottom w:val="0"/>
          <w:divBdr>
            <w:top w:val="none" w:sz="0" w:space="0" w:color="auto"/>
            <w:left w:val="none" w:sz="0" w:space="0" w:color="auto"/>
            <w:bottom w:val="none" w:sz="0" w:space="0" w:color="auto"/>
            <w:right w:val="none" w:sz="0" w:space="0" w:color="auto"/>
          </w:divBdr>
        </w:div>
        <w:div w:id="1804469133">
          <w:marLeft w:val="0"/>
          <w:marRight w:val="0"/>
          <w:marTop w:val="0"/>
          <w:marBottom w:val="0"/>
          <w:divBdr>
            <w:top w:val="none" w:sz="0" w:space="0" w:color="auto"/>
            <w:left w:val="none" w:sz="0" w:space="0" w:color="auto"/>
            <w:bottom w:val="none" w:sz="0" w:space="0" w:color="auto"/>
            <w:right w:val="none" w:sz="0" w:space="0" w:color="auto"/>
          </w:divBdr>
          <w:divsChild>
            <w:div w:id="2046707009">
              <w:marLeft w:val="0"/>
              <w:marRight w:val="0"/>
              <w:marTop w:val="30"/>
              <w:marBottom w:val="30"/>
              <w:divBdr>
                <w:top w:val="none" w:sz="0" w:space="0" w:color="auto"/>
                <w:left w:val="none" w:sz="0" w:space="0" w:color="auto"/>
                <w:bottom w:val="none" w:sz="0" w:space="0" w:color="auto"/>
                <w:right w:val="none" w:sz="0" w:space="0" w:color="auto"/>
              </w:divBdr>
              <w:divsChild>
                <w:div w:id="1123575252">
                  <w:marLeft w:val="0"/>
                  <w:marRight w:val="0"/>
                  <w:marTop w:val="0"/>
                  <w:marBottom w:val="0"/>
                  <w:divBdr>
                    <w:top w:val="none" w:sz="0" w:space="0" w:color="auto"/>
                    <w:left w:val="none" w:sz="0" w:space="0" w:color="auto"/>
                    <w:bottom w:val="none" w:sz="0" w:space="0" w:color="auto"/>
                    <w:right w:val="none" w:sz="0" w:space="0" w:color="auto"/>
                  </w:divBdr>
                  <w:divsChild>
                    <w:div w:id="889153952">
                      <w:marLeft w:val="0"/>
                      <w:marRight w:val="0"/>
                      <w:marTop w:val="0"/>
                      <w:marBottom w:val="0"/>
                      <w:divBdr>
                        <w:top w:val="none" w:sz="0" w:space="0" w:color="auto"/>
                        <w:left w:val="none" w:sz="0" w:space="0" w:color="auto"/>
                        <w:bottom w:val="none" w:sz="0" w:space="0" w:color="auto"/>
                        <w:right w:val="none" w:sz="0" w:space="0" w:color="auto"/>
                      </w:divBdr>
                    </w:div>
                  </w:divsChild>
                </w:div>
                <w:div w:id="1025907051">
                  <w:marLeft w:val="0"/>
                  <w:marRight w:val="0"/>
                  <w:marTop w:val="0"/>
                  <w:marBottom w:val="0"/>
                  <w:divBdr>
                    <w:top w:val="none" w:sz="0" w:space="0" w:color="auto"/>
                    <w:left w:val="none" w:sz="0" w:space="0" w:color="auto"/>
                    <w:bottom w:val="none" w:sz="0" w:space="0" w:color="auto"/>
                    <w:right w:val="none" w:sz="0" w:space="0" w:color="auto"/>
                  </w:divBdr>
                  <w:divsChild>
                    <w:div w:id="548226258">
                      <w:marLeft w:val="0"/>
                      <w:marRight w:val="0"/>
                      <w:marTop w:val="0"/>
                      <w:marBottom w:val="0"/>
                      <w:divBdr>
                        <w:top w:val="none" w:sz="0" w:space="0" w:color="auto"/>
                        <w:left w:val="none" w:sz="0" w:space="0" w:color="auto"/>
                        <w:bottom w:val="none" w:sz="0" w:space="0" w:color="auto"/>
                        <w:right w:val="none" w:sz="0" w:space="0" w:color="auto"/>
                      </w:divBdr>
                    </w:div>
                  </w:divsChild>
                </w:div>
                <w:div w:id="546382837">
                  <w:marLeft w:val="0"/>
                  <w:marRight w:val="0"/>
                  <w:marTop w:val="0"/>
                  <w:marBottom w:val="0"/>
                  <w:divBdr>
                    <w:top w:val="none" w:sz="0" w:space="0" w:color="auto"/>
                    <w:left w:val="none" w:sz="0" w:space="0" w:color="auto"/>
                    <w:bottom w:val="none" w:sz="0" w:space="0" w:color="auto"/>
                    <w:right w:val="none" w:sz="0" w:space="0" w:color="auto"/>
                  </w:divBdr>
                  <w:divsChild>
                    <w:div w:id="558982459">
                      <w:marLeft w:val="0"/>
                      <w:marRight w:val="0"/>
                      <w:marTop w:val="0"/>
                      <w:marBottom w:val="0"/>
                      <w:divBdr>
                        <w:top w:val="none" w:sz="0" w:space="0" w:color="auto"/>
                        <w:left w:val="none" w:sz="0" w:space="0" w:color="auto"/>
                        <w:bottom w:val="none" w:sz="0" w:space="0" w:color="auto"/>
                        <w:right w:val="none" w:sz="0" w:space="0" w:color="auto"/>
                      </w:divBdr>
                    </w:div>
                  </w:divsChild>
                </w:div>
                <w:div w:id="431124553">
                  <w:marLeft w:val="0"/>
                  <w:marRight w:val="0"/>
                  <w:marTop w:val="0"/>
                  <w:marBottom w:val="0"/>
                  <w:divBdr>
                    <w:top w:val="none" w:sz="0" w:space="0" w:color="auto"/>
                    <w:left w:val="none" w:sz="0" w:space="0" w:color="auto"/>
                    <w:bottom w:val="none" w:sz="0" w:space="0" w:color="auto"/>
                    <w:right w:val="none" w:sz="0" w:space="0" w:color="auto"/>
                  </w:divBdr>
                  <w:divsChild>
                    <w:div w:id="2042823487">
                      <w:marLeft w:val="0"/>
                      <w:marRight w:val="0"/>
                      <w:marTop w:val="0"/>
                      <w:marBottom w:val="0"/>
                      <w:divBdr>
                        <w:top w:val="none" w:sz="0" w:space="0" w:color="auto"/>
                        <w:left w:val="none" w:sz="0" w:space="0" w:color="auto"/>
                        <w:bottom w:val="none" w:sz="0" w:space="0" w:color="auto"/>
                        <w:right w:val="none" w:sz="0" w:space="0" w:color="auto"/>
                      </w:divBdr>
                    </w:div>
                  </w:divsChild>
                </w:div>
                <w:div w:id="199054398">
                  <w:marLeft w:val="0"/>
                  <w:marRight w:val="0"/>
                  <w:marTop w:val="0"/>
                  <w:marBottom w:val="0"/>
                  <w:divBdr>
                    <w:top w:val="none" w:sz="0" w:space="0" w:color="auto"/>
                    <w:left w:val="none" w:sz="0" w:space="0" w:color="auto"/>
                    <w:bottom w:val="none" w:sz="0" w:space="0" w:color="auto"/>
                    <w:right w:val="none" w:sz="0" w:space="0" w:color="auto"/>
                  </w:divBdr>
                  <w:divsChild>
                    <w:div w:id="1280799726">
                      <w:marLeft w:val="0"/>
                      <w:marRight w:val="0"/>
                      <w:marTop w:val="0"/>
                      <w:marBottom w:val="0"/>
                      <w:divBdr>
                        <w:top w:val="none" w:sz="0" w:space="0" w:color="auto"/>
                        <w:left w:val="none" w:sz="0" w:space="0" w:color="auto"/>
                        <w:bottom w:val="none" w:sz="0" w:space="0" w:color="auto"/>
                        <w:right w:val="none" w:sz="0" w:space="0" w:color="auto"/>
                      </w:divBdr>
                    </w:div>
                  </w:divsChild>
                </w:div>
                <w:div w:id="891889666">
                  <w:marLeft w:val="0"/>
                  <w:marRight w:val="0"/>
                  <w:marTop w:val="0"/>
                  <w:marBottom w:val="0"/>
                  <w:divBdr>
                    <w:top w:val="none" w:sz="0" w:space="0" w:color="auto"/>
                    <w:left w:val="none" w:sz="0" w:space="0" w:color="auto"/>
                    <w:bottom w:val="none" w:sz="0" w:space="0" w:color="auto"/>
                    <w:right w:val="none" w:sz="0" w:space="0" w:color="auto"/>
                  </w:divBdr>
                  <w:divsChild>
                    <w:div w:id="1770002678">
                      <w:marLeft w:val="0"/>
                      <w:marRight w:val="0"/>
                      <w:marTop w:val="0"/>
                      <w:marBottom w:val="0"/>
                      <w:divBdr>
                        <w:top w:val="none" w:sz="0" w:space="0" w:color="auto"/>
                        <w:left w:val="none" w:sz="0" w:space="0" w:color="auto"/>
                        <w:bottom w:val="none" w:sz="0" w:space="0" w:color="auto"/>
                        <w:right w:val="none" w:sz="0" w:space="0" w:color="auto"/>
                      </w:divBdr>
                    </w:div>
                  </w:divsChild>
                </w:div>
                <w:div w:id="1131628355">
                  <w:marLeft w:val="0"/>
                  <w:marRight w:val="0"/>
                  <w:marTop w:val="0"/>
                  <w:marBottom w:val="0"/>
                  <w:divBdr>
                    <w:top w:val="none" w:sz="0" w:space="0" w:color="auto"/>
                    <w:left w:val="none" w:sz="0" w:space="0" w:color="auto"/>
                    <w:bottom w:val="none" w:sz="0" w:space="0" w:color="auto"/>
                    <w:right w:val="none" w:sz="0" w:space="0" w:color="auto"/>
                  </w:divBdr>
                  <w:divsChild>
                    <w:div w:id="1792939688">
                      <w:marLeft w:val="0"/>
                      <w:marRight w:val="0"/>
                      <w:marTop w:val="0"/>
                      <w:marBottom w:val="0"/>
                      <w:divBdr>
                        <w:top w:val="none" w:sz="0" w:space="0" w:color="auto"/>
                        <w:left w:val="none" w:sz="0" w:space="0" w:color="auto"/>
                        <w:bottom w:val="none" w:sz="0" w:space="0" w:color="auto"/>
                        <w:right w:val="none" w:sz="0" w:space="0" w:color="auto"/>
                      </w:divBdr>
                    </w:div>
                  </w:divsChild>
                </w:div>
                <w:div w:id="707222997">
                  <w:marLeft w:val="0"/>
                  <w:marRight w:val="0"/>
                  <w:marTop w:val="0"/>
                  <w:marBottom w:val="0"/>
                  <w:divBdr>
                    <w:top w:val="none" w:sz="0" w:space="0" w:color="auto"/>
                    <w:left w:val="none" w:sz="0" w:space="0" w:color="auto"/>
                    <w:bottom w:val="none" w:sz="0" w:space="0" w:color="auto"/>
                    <w:right w:val="none" w:sz="0" w:space="0" w:color="auto"/>
                  </w:divBdr>
                  <w:divsChild>
                    <w:div w:id="85267859">
                      <w:marLeft w:val="0"/>
                      <w:marRight w:val="0"/>
                      <w:marTop w:val="0"/>
                      <w:marBottom w:val="0"/>
                      <w:divBdr>
                        <w:top w:val="none" w:sz="0" w:space="0" w:color="auto"/>
                        <w:left w:val="none" w:sz="0" w:space="0" w:color="auto"/>
                        <w:bottom w:val="none" w:sz="0" w:space="0" w:color="auto"/>
                        <w:right w:val="none" w:sz="0" w:space="0" w:color="auto"/>
                      </w:divBdr>
                    </w:div>
                  </w:divsChild>
                </w:div>
                <w:div w:id="1162963936">
                  <w:marLeft w:val="0"/>
                  <w:marRight w:val="0"/>
                  <w:marTop w:val="0"/>
                  <w:marBottom w:val="0"/>
                  <w:divBdr>
                    <w:top w:val="none" w:sz="0" w:space="0" w:color="auto"/>
                    <w:left w:val="none" w:sz="0" w:space="0" w:color="auto"/>
                    <w:bottom w:val="none" w:sz="0" w:space="0" w:color="auto"/>
                    <w:right w:val="none" w:sz="0" w:space="0" w:color="auto"/>
                  </w:divBdr>
                  <w:divsChild>
                    <w:div w:id="1530332702">
                      <w:marLeft w:val="0"/>
                      <w:marRight w:val="0"/>
                      <w:marTop w:val="0"/>
                      <w:marBottom w:val="0"/>
                      <w:divBdr>
                        <w:top w:val="none" w:sz="0" w:space="0" w:color="auto"/>
                        <w:left w:val="none" w:sz="0" w:space="0" w:color="auto"/>
                        <w:bottom w:val="none" w:sz="0" w:space="0" w:color="auto"/>
                        <w:right w:val="none" w:sz="0" w:space="0" w:color="auto"/>
                      </w:divBdr>
                    </w:div>
                  </w:divsChild>
                </w:div>
                <w:div w:id="1480996887">
                  <w:marLeft w:val="0"/>
                  <w:marRight w:val="0"/>
                  <w:marTop w:val="0"/>
                  <w:marBottom w:val="0"/>
                  <w:divBdr>
                    <w:top w:val="none" w:sz="0" w:space="0" w:color="auto"/>
                    <w:left w:val="none" w:sz="0" w:space="0" w:color="auto"/>
                    <w:bottom w:val="none" w:sz="0" w:space="0" w:color="auto"/>
                    <w:right w:val="none" w:sz="0" w:space="0" w:color="auto"/>
                  </w:divBdr>
                  <w:divsChild>
                    <w:div w:id="453014939">
                      <w:marLeft w:val="0"/>
                      <w:marRight w:val="0"/>
                      <w:marTop w:val="0"/>
                      <w:marBottom w:val="0"/>
                      <w:divBdr>
                        <w:top w:val="none" w:sz="0" w:space="0" w:color="auto"/>
                        <w:left w:val="none" w:sz="0" w:space="0" w:color="auto"/>
                        <w:bottom w:val="none" w:sz="0" w:space="0" w:color="auto"/>
                        <w:right w:val="none" w:sz="0" w:space="0" w:color="auto"/>
                      </w:divBdr>
                    </w:div>
                  </w:divsChild>
                </w:div>
                <w:div w:id="817571912">
                  <w:marLeft w:val="0"/>
                  <w:marRight w:val="0"/>
                  <w:marTop w:val="0"/>
                  <w:marBottom w:val="0"/>
                  <w:divBdr>
                    <w:top w:val="none" w:sz="0" w:space="0" w:color="auto"/>
                    <w:left w:val="none" w:sz="0" w:space="0" w:color="auto"/>
                    <w:bottom w:val="none" w:sz="0" w:space="0" w:color="auto"/>
                    <w:right w:val="none" w:sz="0" w:space="0" w:color="auto"/>
                  </w:divBdr>
                  <w:divsChild>
                    <w:div w:id="1520269995">
                      <w:marLeft w:val="0"/>
                      <w:marRight w:val="0"/>
                      <w:marTop w:val="0"/>
                      <w:marBottom w:val="0"/>
                      <w:divBdr>
                        <w:top w:val="none" w:sz="0" w:space="0" w:color="auto"/>
                        <w:left w:val="none" w:sz="0" w:space="0" w:color="auto"/>
                        <w:bottom w:val="none" w:sz="0" w:space="0" w:color="auto"/>
                        <w:right w:val="none" w:sz="0" w:space="0" w:color="auto"/>
                      </w:divBdr>
                    </w:div>
                  </w:divsChild>
                </w:div>
                <w:div w:id="1905556312">
                  <w:marLeft w:val="0"/>
                  <w:marRight w:val="0"/>
                  <w:marTop w:val="0"/>
                  <w:marBottom w:val="0"/>
                  <w:divBdr>
                    <w:top w:val="none" w:sz="0" w:space="0" w:color="auto"/>
                    <w:left w:val="none" w:sz="0" w:space="0" w:color="auto"/>
                    <w:bottom w:val="none" w:sz="0" w:space="0" w:color="auto"/>
                    <w:right w:val="none" w:sz="0" w:space="0" w:color="auto"/>
                  </w:divBdr>
                  <w:divsChild>
                    <w:div w:id="1641883573">
                      <w:marLeft w:val="0"/>
                      <w:marRight w:val="0"/>
                      <w:marTop w:val="0"/>
                      <w:marBottom w:val="0"/>
                      <w:divBdr>
                        <w:top w:val="none" w:sz="0" w:space="0" w:color="auto"/>
                        <w:left w:val="none" w:sz="0" w:space="0" w:color="auto"/>
                        <w:bottom w:val="none" w:sz="0" w:space="0" w:color="auto"/>
                        <w:right w:val="none" w:sz="0" w:space="0" w:color="auto"/>
                      </w:divBdr>
                    </w:div>
                  </w:divsChild>
                </w:div>
                <w:div w:id="877088885">
                  <w:marLeft w:val="0"/>
                  <w:marRight w:val="0"/>
                  <w:marTop w:val="0"/>
                  <w:marBottom w:val="0"/>
                  <w:divBdr>
                    <w:top w:val="none" w:sz="0" w:space="0" w:color="auto"/>
                    <w:left w:val="none" w:sz="0" w:space="0" w:color="auto"/>
                    <w:bottom w:val="none" w:sz="0" w:space="0" w:color="auto"/>
                    <w:right w:val="none" w:sz="0" w:space="0" w:color="auto"/>
                  </w:divBdr>
                  <w:divsChild>
                    <w:div w:id="2143377636">
                      <w:marLeft w:val="0"/>
                      <w:marRight w:val="0"/>
                      <w:marTop w:val="0"/>
                      <w:marBottom w:val="0"/>
                      <w:divBdr>
                        <w:top w:val="none" w:sz="0" w:space="0" w:color="auto"/>
                        <w:left w:val="none" w:sz="0" w:space="0" w:color="auto"/>
                        <w:bottom w:val="none" w:sz="0" w:space="0" w:color="auto"/>
                        <w:right w:val="none" w:sz="0" w:space="0" w:color="auto"/>
                      </w:divBdr>
                    </w:div>
                  </w:divsChild>
                </w:div>
                <w:div w:id="1423258271">
                  <w:marLeft w:val="0"/>
                  <w:marRight w:val="0"/>
                  <w:marTop w:val="0"/>
                  <w:marBottom w:val="0"/>
                  <w:divBdr>
                    <w:top w:val="none" w:sz="0" w:space="0" w:color="auto"/>
                    <w:left w:val="none" w:sz="0" w:space="0" w:color="auto"/>
                    <w:bottom w:val="none" w:sz="0" w:space="0" w:color="auto"/>
                    <w:right w:val="none" w:sz="0" w:space="0" w:color="auto"/>
                  </w:divBdr>
                  <w:divsChild>
                    <w:div w:id="901715451">
                      <w:marLeft w:val="0"/>
                      <w:marRight w:val="0"/>
                      <w:marTop w:val="0"/>
                      <w:marBottom w:val="0"/>
                      <w:divBdr>
                        <w:top w:val="none" w:sz="0" w:space="0" w:color="auto"/>
                        <w:left w:val="none" w:sz="0" w:space="0" w:color="auto"/>
                        <w:bottom w:val="none" w:sz="0" w:space="0" w:color="auto"/>
                        <w:right w:val="none" w:sz="0" w:space="0" w:color="auto"/>
                      </w:divBdr>
                    </w:div>
                  </w:divsChild>
                </w:div>
                <w:div w:id="1481969678">
                  <w:marLeft w:val="0"/>
                  <w:marRight w:val="0"/>
                  <w:marTop w:val="0"/>
                  <w:marBottom w:val="0"/>
                  <w:divBdr>
                    <w:top w:val="none" w:sz="0" w:space="0" w:color="auto"/>
                    <w:left w:val="none" w:sz="0" w:space="0" w:color="auto"/>
                    <w:bottom w:val="none" w:sz="0" w:space="0" w:color="auto"/>
                    <w:right w:val="none" w:sz="0" w:space="0" w:color="auto"/>
                  </w:divBdr>
                  <w:divsChild>
                    <w:div w:id="95372689">
                      <w:marLeft w:val="0"/>
                      <w:marRight w:val="0"/>
                      <w:marTop w:val="0"/>
                      <w:marBottom w:val="0"/>
                      <w:divBdr>
                        <w:top w:val="none" w:sz="0" w:space="0" w:color="auto"/>
                        <w:left w:val="none" w:sz="0" w:space="0" w:color="auto"/>
                        <w:bottom w:val="none" w:sz="0" w:space="0" w:color="auto"/>
                        <w:right w:val="none" w:sz="0" w:space="0" w:color="auto"/>
                      </w:divBdr>
                    </w:div>
                  </w:divsChild>
                </w:div>
                <w:div w:id="516967693">
                  <w:marLeft w:val="0"/>
                  <w:marRight w:val="0"/>
                  <w:marTop w:val="0"/>
                  <w:marBottom w:val="0"/>
                  <w:divBdr>
                    <w:top w:val="none" w:sz="0" w:space="0" w:color="auto"/>
                    <w:left w:val="none" w:sz="0" w:space="0" w:color="auto"/>
                    <w:bottom w:val="none" w:sz="0" w:space="0" w:color="auto"/>
                    <w:right w:val="none" w:sz="0" w:space="0" w:color="auto"/>
                  </w:divBdr>
                  <w:divsChild>
                    <w:div w:id="82648384">
                      <w:marLeft w:val="0"/>
                      <w:marRight w:val="0"/>
                      <w:marTop w:val="0"/>
                      <w:marBottom w:val="0"/>
                      <w:divBdr>
                        <w:top w:val="none" w:sz="0" w:space="0" w:color="auto"/>
                        <w:left w:val="none" w:sz="0" w:space="0" w:color="auto"/>
                        <w:bottom w:val="none" w:sz="0" w:space="0" w:color="auto"/>
                        <w:right w:val="none" w:sz="0" w:space="0" w:color="auto"/>
                      </w:divBdr>
                    </w:div>
                  </w:divsChild>
                </w:div>
                <w:div w:id="1256473724">
                  <w:marLeft w:val="0"/>
                  <w:marRight w:val="0"/>
                  <w:marTop w:val="0"/>
                  <w:marBottom w:val="0"/>
                  <w:divBdr>
                    <w:top w:val="none" w:sz="0" w:space="0" w:color="auto"/>
                    <w:left w:val="none" w:sz="0" w:space="0" w:color="auto"/>
                    <w:bottom w:val="none" w:sz="0" w:space="0" w:color="auto"/>
                    <w:right w:val="none" w:sz="0" w:space="0" w:color="auto"/>
                  </w:divBdr>
                  <w:divsChild>
                    <w:div w:id="330717949">
                      <w:marLeft w:val="0"/>
                      <w:marRight w:val="0"/>
                      <w:marTop w:val="0"/>
                      <w:marBottom w:val="0"/>
                      <w:divBdr>
                        <w:top w:val="none" w:sz="0" w:space="0" w:color="auto"/>
                        <w:left w:val="none" w:sz="0" w:space="0" w:color="auto"/>
                        <w:bottom w:val="none" w:sz="0" w:space="0" w:color="auto"/>
                        <w:right w:val="none" w:sz="0" w:space="0" w:color="auto"/>
                      </w:divBdr>
                    </w:div>
                  </w:divsChild>
                </w:div>
                <w:div w:id="699747460">
                  <w:marLeft w:val="0"/>
                  <w:marRight w:val="0"/>
                  <w:marTop w:val="0"/>
                  <w:marBottom w:val="0"/>
                  <w:divBdr>
                    <w:top w:val="none" w:sz="0" w:space="0" w:color="auto"/>
                    <w:left w:val="none" w:sz="0" w:space="0" w:color="auto"/>
                    <w:bottom w:val="none" w:sz="0" w:space="0" w:color="auto"/>
                    <w:right w:val="none" w:sz="0" w:space="0" w:color="auto"/>
                  </w:divBdr>
                  <w:divsChild>
                    <w:div w:id="1870947930">
                      <w:marLeft w:val="0"/>
                      <w:marRight w:val="0"/>
                      <w:marTop w:val="0"/>
                      <w:marBottom w:val="0"/>
                      <w:divBdr>
                        <w:top w:val="none" w:sz="0" w:space="0" w:color="auto"/>
                        <w:left w:val="none" w:sz="0" w:space="0" w:color="auto"/>
                        <w:bottom w:val="none" w:sz="0" w:space="0" w:color="auto"/>
                        <w:right w:val="none" w:sz="0" w:space="0" w:color="auto"/>
                      </w:divBdr>
                    </w:div>
                  </w:divsChild>
                </w:div>
                <w:div w:id="108747014">
                  <w:marLeft w:val="0"/>
                  <w:marRight w:val="0"/>
                  <w:marTop w:val="0"/>
                  <w:marBottom w:val="0"/>
                  <w:divBdr>
                    <w:top w:val="none" w:sz="0" w:space="0" w:color="auto"/>
                    <w:left w:val="none" w:sz="0" w:space="0" w:color="auto"/>
                    <w:bottom w:val="none" w:sz="0" w:space="0" w:color="auto"/>
                    <w:right w:val="none" w:sz="0" w:space="0" w:color="auto"/>
                  </w:divBdr>
                  <w:divsChild>
                    <w:div w:id="2093425503">
                      <w:marLeft w:val="0"/>
                      <w:marRight w:val="0"/>
                      <w:marTop w:val="0"/>
                      <w:marBottom w:val="0"/>
                      <w:divBdr>
                        <w:top w:val="none" w:sz="0" w:space="0" w:color="auto"/>
                        <w:left w:val="none" w:sz="0" w:space="0" w:color="auto"/>
                        <w:bottom w:val="none" w:sz="0" w:space="0" w:color="auto"/>
                        <w:right w:val="none" w:sz="0" w:space="0" w:color="auto"/>
                      </w:divBdr>
                    </w:div>
                  </w:divsChild>
                </w:div>
                <w:div w:id="1337805164">
                  <w:marLeft w:val="0"/>
                  <w:marRight w:val="0"/>
                  <w:marTop w:val="0"/>
                  <w:marBottom w:val="0"/>
                  <w:divBdr>
                    <w:top w:val="none" w:sz="0" w:space="0" w:color="auto"/>
                    <w:left w:val="none" w:sz="0" w:space="0" w:color="auto"/>
                    <w:bottom w:val="none" w:sz="0" w:space="0" w:color="auto"/>
                    <w:right w:val="none" w:sz="0" w:space="0" w:color="auto"/>
                  </w:divBdr>
                  <w:divsChild>
                    <w:div w:id="1575043245">
                      <w:marLeft w:val="0"/>
                      <w:marRight w:val="0"/>
                      <w:marTop w:val="0"/>
                      <w:marBottom w:val="0"/>
                      <w:divBdr>
                        <w:top w:val="none" w:sz="0" w:space="0" w:color="auto"/>
                        <w:left w:val="none" w:sz="0" w:space="0" w:color="auto"/>
                        <w:bottom w:val="none" w:sz="0" w:space="0" w:color="auto"/>
                        <w:right w:val="none" w:sz="0" w:space="0" w:color="auto"/>
                      </w:divBdr>
                    </w:div>
                  </w:divsChild>
                </w:div>
                <w:div w:id="1651323157">
                  <w:marLeft w:val="0"/>
                  <w:marRight w:val="0"/>
                  <w:marTop w:val="0"/>
                  <w:marBottom w:val="0"/>
                  <w:divBdr>
                    <w:top w:val="none" w:sz="0" w:space="0" w:color="auto"/>
                    <w:left w:val="none" w:sz="0" w:space="0" w:color="auto"/>
                    <w:bottom w:val="none" w:sz="0" w:space="0" w:color="auto"/>
                    <w:right w:val="none" w:sz="0" w:space="0" w:color="auto"/>
                  </w:divBdr>
                  <w:divsChild>
                    <w:div w:id="1464422151">
                      <w:marLeft w:val="0"/>
                      <w:marRight w:val="0"/>
                      <w:marTop w:val="0"/>
                      <w:marBottom w:val="0"/>
                      <w:divBdr>
                        <w:top w:val="none" w:sz="0" w:space="0" w:color="auto"/>
                        <w:left w:val="none" w:sz="0" w:space="0" w:color="auto"/>
                        <w:bottom w:val="none" w:sz="0" w:space="0" w:color="auto"/>
                        <w:right w:val="none" w:sz="0" w:space="0" w:color="auto"/>
                      </w:divBdr>
                    </w:div>
                  </w:divsChild>
                </w:div>
                <w:div w:id="387997000">
                  <w:marLeft w:val="0"/>
                  <w:marRight w:val="0"/>
                  <w:marTop w:val="0"/>
                  <w:marBottom w:val="0"/>
                  <w:divBdr>
                    <w:top w:val="none" w:sz="0" w:space="0" w:color="auto"/>
                    <w:left w:val="none" w:sz="0" w:space="0" w:color="auto"/>
                    <w:bottom w:val="none" w:sz="0" w:space="0" w:color="auto"/>
                    <w:right w:val="none" w:sz="0" w:space="0" w:color="auto"/>
                  </w:divBdr>
                  <w:divsChild>
                    <w:div w:id="398792469">
                      <w:marLeft w:val="0"/>
                      <w:marRight w:val="0"/>
                      <w:marTop w:val="0"/>
                      <w:marBottom w:val="0"/>
                      <w:divBdr>
                        <w:top w:val="none" w:sz="0" w:space="0" w:color="auto"/>
                        <w:left w:val="none" w:sz="0" w:space="0" w:color="auto"/>
                        <w:bottom w:val="none" w:sz="0" w:space="0" w:color="auto"/>
                        <w:right w:val="none" w:sz="0" w:space="0" w:color="auto"/>
                      </w:divBdr>
                    </w:div>
                  </w:divsChild>
                </w:div>
                <w:div w:id="1876238635">
                  <w:marLeft w:val="0"/>
                  <w:marRight w:val="0"/>
                  <w:marTop w:val="0"/>
                  <w:marBottom w:val="0"/>
                  <w:divBdr>
                    <w:top w:val="none" w:sz="0" w:space="0" w:color="auto"/>
                    <w:left w:val="none" w:sz="0" w:space="0" w:color="auto"/>
                    <w:bottom w:val="none" w:sz="0" w:space="0" w:color="auto"/>
                    <w:right w:val="none" w:sz="0" w:space="0" w:color="auto"/>
                  </w:divBdr>
                  <w:divsChild>
                    <w:div w:id="1020594907">
                      <w:marLeft w:val="0"/>
                      <w:marRight w:val="0"/>
                      <w:marTop w:val="0"/>
                      <w:marBottom w:val="0"/>
                      <w:divBdr>
                        <w:top w:val="none" w:sz="0" w:space="0" w:color="auto"/>
                        <w:left w:val="none" w:sz="0" w:space="0" w:color="auto"/>
                        <w:bottom w:val="none" w:sz="0" w:space="0" w:color="auto"/>
                        <w:right w:val="none" w:sz="0" w:space="0" w:color="auto"/>
                      </w:divBdr>
                    </w:div>
                  </w:divsChild>
                </w:div>
                <w:div w:id="2103914106">
                  <w:marLeft w:val="0"/>
                  <w:marRight w:val="0"/>
                  <w:marTop w:val="0"/>
                  <w:marBottom w:val="0"/>
                  <w:divBdr>
                    <w:top w:val="none" w:sz="0" w:space="0" w:color="auto"/>
                    <w:left w:val="none" w:sz="0" w:space="0" w:color="auto"/>
                    <w:bottom w:val="none" w:sz="0" w:space="0" w:color="auto"/>
                    <w:right w:val="none" w:sz="0" w:space="0" w:color="auto"/>
                  </w:divBdr>
                  <w:divsChild>
                    <w:div w:id="1989507828">
                      <w:marLeft w:val="0"/>
                      <w:marRight w:val="0"/>
                      <w:marTop w:val="0"/>
                      <w:marBottom w:val="0"/>
                      <w:divBdr>
                        <w:top w:val="none" w:sz="0" w:space="0" w:color="auto"/>
                        <w:left w:val="none" w:sz="0" w:space="0" w:color="auto"/>
                        <w:bottom w:val="none" w:sz="0" w:space="0" w:color="auto"/>
                        <w:right w:val="none" w:sz="0" w:space="0" w:color="auto"/>
                      </w:divBdr>
                    </w:div>
                  </w:divsChild>
                </w:div>
                <w:div w:id="979502932">
                  <w:marLeft w:val="0"/>
                  <w:marRight w:val="0"/>
                  <w:marTop w:val="0"/>
                  <w:marBottom w:val="0"/>
                  <w:divBdr>
                    <w:top w:val="none" w:sz="0" w:space="0" w:color="auto"/>
                    <w:left w:val="none" w:sz="0" w:space="0" w:color="auto"/>
                    <w:bottom w:val="none" w:sz="0" w:space="0" w:color="auto"/>
                    <w:right w:val="none" w:sz="0" w:space="0" w:color="auto"/>
                  </w:divBdr>
                  <w:divsChild>
                    <w:div w:id="220989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5342481">
          <w:marLeft w:val="0"/>
          <w:marRight w:val="0"/>
          <w:marTop w:val="0"/>
          <w:marBottom w:val="0"/>
          <w:divBdr>
            <w:top w:val="none" w:sz="0" w:space="0" w:color="auto"/>
            <w:left w:val="none" w:sz="0" w:space="0" w:color="auto"/>
            <w:bottom w:val="none" w:sz="0" w:space="0" w:color="auto"/>
            <w:right w:val="none" w:sz="0" w:space="0" w:color="auto"/>
          </w:divBdr>
        </w:div>
        <w:div w:id="822428997">
          <w:marLeft w:val="0"/>
          <w:marRight w:val="0"/>
          <w:marTop w:val="0"/>
          <w:marBottom w:val="0"/>
          <w:divBdr>
            <w:top w:val="none" w:sz="0" w:space="0" w:color="auto"/>
            <w:left w:val="none" w:sz="0" w:space="0" w:color="auto"/>
            <w:bottom w:val="none" w:sz="0" w:space="0" w:color="auto"/>
            <w:right w:val="none" w:sz="0" w:space="0" w:color="auto"/>
          </w:divBdr>
        </w:div>
        <w:div w:id="503396525">
          <w:marLeft w:val="0"/>
          <w:marRight w:val="0"/>
          <w:marTop w:val="0"/>
          <w:marBottom w:val="0"/>
          <w:divBdr>
            <w:top w:val="none" w:sz="0" w:space="0" w:color="auto"/>
            <w:left w:val="none" w:sz="0" w:space="0" w:color="auto"/>
            <w:bottom w:val="none" w:sz="0" w:space="0" w:color="auto"/>
            <w:right w:val="none" w:sz="0" w:space="0" w:color="auto"/>
          </w:divBdr>
          <w:divsChild>
            <w:div w:id="367991223">
              <w:marLeft w:val="0"/>
              <w:marRight w:val="0"/>
              <w:marTop w:val="30"/>
              <w:marBottom w:val="30"/>
              <w:divBdr>
                <w:top w:val="none" w:sz="0" w:space="0" w:color="auto"/>
                <w:left w:val="none" w:sz="0" w:space="0" w:color="auto"/>
                <w:bottom w:val="none" w:sz="0" w:space="0" w:color="auto"/>
                <w:right w:val="none" w:sz="0" w:space="0" w:color="auto"/>
              </w:divBdr>
              <w:divsChild>
                <w:div w:id="421343190">
                  <w:marLeft w:val="0"/>
                  <w:marRight w:val="0"/>
                  <w:marTop w:val="0"/>
                  <w:marBottom w:val="0"/>
                  <w:divBdr>
                    <w:top w:val="none" w:sz="0" w:space="0" w:color="auto"/>
                    <w:left w:val="none" w:sz="0" w:space="0" w:color="auto"/>
                    <w:bottom w:val="none" w:sz="0" w:space="0" w:color="auto"/>
                    <w:right w:val="none" w:sz="0" w:space="0" w:color="auto"/>
                  </w:divBdr>
                  <w:divsChild>
                    <w:div w:id="1961760153">
                      <w:marLeft w:val="0"/>
                      <w:marRight w:val="0"/>
                      <w:marTop w:val="0"/>
                      <w:marBottom w:val="0"/>
                      <w:divBdr>
                        <w:top w:val="none" w:sz="0" w:space="0" w:color="auto"/>
                        <w:left w:val="none" w:sz="0" w:space="0" w:color="auto"/>
                        <w:bottom w:val="none" w:sz="0" w:space="0" w:color="auto"/>
                        <w:right w:val="none" w:sz="0" w:space="0" w:color="auto"/>
                      </w:divBdr>
                    </w:div>
                  </w:divsChild>
                </w:div>
                <w:div w:id="171576128">
                  <w:marLeft w:val="0"/>
                  <w:marRight w:val="0"/>
                  <w:marTop w:val="0"/>
                  <w:marBottom w:val="0"/>
                  <w:divBdr>
                    <w:top w:val="none" w:sz="0" w:space="0" w:color="auto"/>
                    <w:left w:val="none" w:sz="0" w:space="0" w:color="auto"/>
                    <w:bottom w:val="none" w:sz="0" w:space="0" w:color="auto"/>
                    <w:right w:val="none" w:sz="0" w:space="0" w:color="auto"/>
                  </w:divBdr>
                  <w:divsChild>
                    <w:div w:id="961611219">
                      <w:marLeft w:val="0"/>
                      <w:marRight w:val="0"/>
                      <w:marTop w:val="0"/>
                      <w:marBottom w:val="0"/>
                      <w:divBdr>
                        <w:top w:val="none" w:sz="0" w:space="0" w:color="auto"/>
                        <w:left w:val="none" w:sz="0" w:space="0" w:color="auto"/>
                        <w:bottom w:val="none" w:sz="0" w:space="0" w:color="auto"/>
                        <w:right w:val="none" w:sz="0" w:space="0" w:color="auto"/>
                      </w:divBdr>
                    </w:div>
                  </w:divsChild>
                </w:div>
                <w:div w:id="206839869">
                  <w:marLeft w:val="0"/>
                  <w:marRight w:val="0"/>
                  <w:marTop w:val="0"/>
                  <w:marBottom w:val="0"/>
                  <w:divBdr>
                    <w:top w:val="none" w:sz="0" w:space="0" w:color="auto"/>
                    <w:left w:val="none" w:sz="0" w:space="0" w:color="auto"/>
                    <w:bottom w:val="none" w:sz="0" w:space="0" w:color="auto"/>
                    <w:right w:val="none" w:sz="0" w:space="0" w:color="auto"/>
                  </w:divBdr>
                  <w:divsChild>
                    <w:div w:id="263265806">
                      <w:marLeft w:val="0"/>
                      <w:marRight w:val="0"/>
                      <w:marTop w:val="0"/>
                      <w:marBottom w:val="0"/>
                      <w:divBdr>
                        <w:top w:val="none" w:sz="0" w:space="0" w:color="auto"/>
                        <w:left w:val="none" w:sz="0" w:space="0" w:color="auto"/>
                        <w:bottom w:val="none" w:sz="0" w:space="0" w:color="auto"/>
                        <w:right w:val="none" w:sz="0" w:space="0" w:color="auto"/>
                      </w:divBdr>
                    </w:div>
                  </w:divsChild>
                </w:div>
                <w:div w:id="1235824305">
                  <w:marLeft w:val="0"/>
                  <w:marRight w:val="0"/>
                  <w:marTop w:val="0"/>
                  <w:marBottom w:val="0"/>
                  <w:divBdr>
                    <w:top w:val="none" w:sz="0" w:space="0" w:color="auto"/>
                    <w:left w:val="none" w:sz="0" w:space="0" w:color="auto"/>
                    <w:bottom w:val="none" w:sz="0" w:space="0" w:color="auto"/>
                    <w:right w:val="none" w:sz="0" w:space="0" w:color="auto"/>
                  </w:divBdr>
                  <w:divsChild>
                    <w:div w:id="1543438912">
                      <w:marLeft w:val="0"/>
                      <w:marRight w:val="0"/>
                      <w:marTop w:val="0"/>
                      <w:marBottom w:val="0"/>
                      <w:divBdr>
                        <w:top w:val="none" w:sz="0" w:space="0" w:color="auto"/>
                        <w:left w:val="none" w:sz="0" w:space="0" w:color="auto"/>
                        <w:bottom w:val="none" w:sz="0" w:space="0" w:color="auto"/>
                        <w:right w:val="none" w:sz="0" w:space="0" w:color="auto"/>
                      </w:divBdr>
                    </w:div>
                  </w:divsChild>
                </w:div>
                <w:div w:id="512260064">
                  <w:marLeft w:val="0"/>
                  <w:marRight w:val="0"/>
                  <w:marTop w:val="0"/>
                  <w:marBottom w:val="0"/>
                  <w:divBdr>
                    <w:top w:val="none" w:sz="0" w:space="0" w:color="auto"/>
                    <w:left w:val="none" w:sz="0" w:space="0" w:color="auto"/>
                    <w:bottom w:val="none" w:sz="0" w:space="0" w:color="auto"/>
                    <w:right w:val="none" w:sz="0" w:space="0" w:color="auto"/>
                  </w:divBdr>
                  <w:divsChild>
                    <w:div w:id="1673869350">
                      <w:marLeft w:val="0"/>
                      <w:marRight w:val="0"/>
                      <w:marTop w:val="0"/>
                      <w:marBottom w:val="0"/>
                      <w:divBdr>
                        <w:top w:val="none" w:sz="0" w:space="0" w:color="auto"/>
                        <w:left w:val="none" w:sz="0" w:space="0" w:color="auto"/>
                        <w:bottom w:val="none" w:sz="0" w:space="0" w:color="auto"/>
                        <w:right w:val="none" w:sz="0" w:space="0" w:color="auto"/>
                      </w:divBdr>
                    </w:div>
                  </w:divsChild>
                </w:div>
                <w:div w:id="422603395">
                  <w:marLeft w:val="0"/>
                  <w:marRight w:val="0"/>
                  <w:marTop w:val="0"/>
                  <w:marBottom w:val="0"/>
                  <w:divBdr>
                    <w:top w:val="none" w:sz="0" w:space="0" w:color="auto"/>
                    <w:left w:val="none" w:sz="0" w:space="0" w:color="auto"/>
                    <w:bottom w:val="none" w:sz="0" w:space="0" w:color="auto"/>
                    <w:right w:val="none" w:sz="0" w:space="0" w:color="auto"/>
                  </w:divBdr>
                  <w:divsChild>
                    <w:div w:id="1999385090">
                      <w:marLeft w:val="0"/>
                      <w:marRight w:val="0"/>
                      <w:marTop w:val="0"/>
                      <w:marBottom w:val="0"/>
                      <w:divBdr>
                        <w:top w:val="none" w:sz="0" w:space="0" w:color="auto"/>
                        <w:left w:val="none" w:sz="0" w:space="0" w:color="auto"/>
                        <w:bottom w:val="none" w:sz="0" w:space="0" w:color="auto"/>
                        <w:right w:val="none" w:sz="0" w:space="0" w:color="auto"/>
                      </w:divBdr>
                    </w:div>
                  </w:divsChild>
                </w:div>
                <w:div w:id="1590115393">
                  <w:marLeft w:val="0"/>
                  <w:marRight w:val="0"/>
                  <w:marTop w:val="0"/>
                  <w:marBottom w:val="0"/>
                  <w:divBdr>
                    <w:top w:val="none" w:sz="0" w:space="0" w:color="auto"/>
                    <w:left w:val="none" w:sz="0" w:space="0" w:color="auto"/>
                    <w:bottom w:val="none" w:sz="0" w:space="0" w:color="auto"/>
                    <w:right w:val="none" w:sz="0" w:space="0" w:color="auto"/>
                  </w:divBdr>
                  <w:divsChild>
                    <w:div w:id="1368675817">
                      <w:marLeft w:val="0"/>
                      <w:marRight w:val="0"/>
                      <w:marTop w:val="0"/>
                      <w:marBottom w:val="0"/>
                      <w:divBdr>
                        <w:top w:val="none" w:sz="0" w:space="0" w:color="auto"/>
                        <w:left w:val="none" w:sz="0" w:space="0" w:color="auto"/>
                        <w:bottom w:val="none" w:sz="0" w:space="0" w:color="auto"/>
                        <w:right w:val="none" w:sz="0" w:space="0" w:color="auto"/>
                      </w:divBdr>
                    </w:div>
                  </w:divsChild>
                </w:div>
                <w:div w:id="1766609207">
                  <w:marLeft w:val="0"/>
                  <w:marRight w:val="0"/>
                  <w:marTop w:val="0"/>
                  <w:marBottom w:val="0"/>
                  <w:divBdr>
                    <w:top w:val="none" w:sz="0" w:space="0" w:color="auto"/>
                    <w:left w:val="none" w:sz="0" w:space="0" w:color="auto"/>
                    <w:bottom w:val="none" w:sz="0" w:space="0" w:color="auto"/>
                    <w:right w:val="none" w:sz="0" w:space="0" w:color="auto"/>
                  </w:divBdr>
                  <w:divsChild>
                    <w:div w:id="849837064">
                      <w:marLeft w:val="0"/>
                      <w:marRight w:val="0"/>
                      <w:marTop w:val="0"/>
                      <w:marBottom w:val="0"/>
                      <w:divBdr>
                        <w:top w:val="none" w:sz="0" w:space="0" w:color="auto"/>
                        <w:left w:val="none" w:sz="0" w:space="0" w:color="auto"/>
                        <w:bottom w:val="none" w:sz="0" w:space="0" w:color="auto"/>
                        <w:right w:val="none" w:sz="0" w:space="0" w:color="auto"/>
                      </w:divBdr>
                    </w:div>
                  </w:divsChild>
                </w:div>
                <w:div w:id="1642466359">
                  <w:marLeft w:val="0"/>
                  <w:marRight w:val="0"/>
                  <w:marTop w:val="0"/>
                  <w:marBottom w:val="0"/>
                  <w:divBdr>
                    <w:top w:val="none" w:sz="0" w:space="0" w:color="auto"/>
                    <w:left w:val="none" w:sz="0" w:space="0" w:color="auto"/>
                    <w:bottom w:val="none" w:sz="0" w:space="0" w:color="auto"/>
                    <w:right w:val="none" w:sz="0" w:space="0" w:color="auto"/>
                  </w:divBdr>
                  <w:divsChild>
                    <w:div w:id="1226375764">
                      <w:marLeft w:val="0"/>
                      <w:marRight w:val="0"/>
                      <w:marTop w:val="0"/>
                      <w:marBottom w:val="0"/>
                      <w:divBdr>
                        <w:top w:val="none" w:sz="0" w:space="0" w:color="auto"/>
                        <w:left w:val="none" w:sz="0" w:space="0" w:color="auto"/>
                        <w:bottom w:val="none" w:sz="0" w:space="0" w:color="auto"/>
                        <w:right w:val="none" w:sz="0" w:space="0" w:color="auto"/>
                      </w:divBdr>
                    </w:div>
                  </w:divsChild>
                </w:div>
                <w:div w:id="1754861314">
                  <w:marLeft w:val="0"/>
                  <w:marRight w:val="0"/>
                  <w:marTop w:val="0"/>
                  <w:marBottom w:val="0"/>
                  <w:divBdr>
                    <w:top w:val="none" w:sz="0" w:space="0" w:color="auto"/>
                    <w:left w:val="none" w:sz="0" w:space="0" w:color="auto"/>
                    <w:bottom w:val="none" w:sz="0" w:space="0" w:color="auto"/>
                    <w:right w:val="none" w:sz="0" w:space="0" w:color="auto"/>
                  </w:divBdr>
                  <w:divsChild>
                    <w:div w:id="310208679">
                      <w:marLeft w:val="0"/>
                      <w:marRight w:val="0"/>
                      <w:marTop w:val="0"/>
                      <w:marBottom w:val="0"/>
                      <w:divBdr>
                        <w:top w:val="none" w:sz="0" w:space="0" w:color="auto"/>
                        <w:left w:val="none" w:sz="0" w:space="0" w:color="auto"/>
                        <w:bottom w:val="none" w:sz="0" w:space="0" w:color="auto"/>
                        <w:right w:val="none" w:sz="0" w:space="0" w:color="auto"/>
                      </w:divBdr>
                    </w:div>
                  </w:divsChild>
                </w:div>
                <w:div w:id="897134452">
                  <w:marLeft w:val="0"/>
                  <w:marRight w:val="0"/>
                  <w:marTop w:val="0"/>
                  <w:marBottom w:val="0"/>
                  <w:divBdr>
                    <w:top w:val="none" w:sz="0" w:space="0" w:color="auto"/>
                    <w:left w:val="none" w:sz="0" w:space="0" w:color="auto"/>
                    <w:bottom w:val="none" w:sz="0" w:space="0" w:color="auto"/>
                    <w:right w:val="none" w:sz="0" w:space="0" w:color="auto"/>
                  </w:divBdr>
                  <w:divsChild>
                    <w:div w:id="1308851170">
                      <w:marLeft w:val="0"/>
                      <w:marRight w:val="0"/>
                      <w:marTop w:val="0"/>
                      <w:marBottom w:val="0"/>
                      <w:divBdr>
                        <w:top w:val="none" w:sz="0" w:space="0" w:color="auto"/>
                        <w:left w:val="none" w:sz="0" w:space="0" w:color="auto"/>
                        <w:bottom w:val="none" w:sz="0" w:space="0" w:color="auto"/>
                        <w:right w:val="none" w:sz="0" w:space="0" w:color="auto"/>
                      </w:divBdr>
                    </w:div>
                  </w:divsChild>
                </w:div>
                <w:div w:id="378361489">
                  <w:marLeft w:val="0"/>
                  <w:marRight w:val="0"/>
                  <w:marTop w:val="0"/>
                  <w:marBottom w:val="0"/>
                  <w:divBdr>
                    <w:top w:val="none" w:sz="0" w:space="0" w:color="auto"/>
                    <w:left w:val="none" w:sz="0" w:space="0" w:color="auto"/>
                    <w:bottom w:val="none" w:sz="0" w:space="0" w:color="auto"/>
                    <w:right w:val="none" w:sz="0" w:space="0" w:color="auto"/>
                  </w:divBdr>
                  <w:divsChild>
                    <w:div w:id="107243544">
                      <w:marLeft w:val="0"/>
                      <w:marRight w:val="0"/>
                      <w:marTop w:val="0"/>
                      <w:marBottom w:val="0"/>
                      <w:divBdr>
                        <w:top w:val="none" w:sz="0" w:space="0" w:color="auto"/>
                        <w:left w:val="none" w:sz="0" w:space="0" w:color="auto"/>
                        <w:bottom w:val="none" w:sz="0" w:space="0" w:color="auto"/>
                        <w:right w:val="none" w:sz="0" w:space="0" w:color="auto"/>
                      </w:divBdr>
                    </w:div>
                  </w:divsChild>
                </w:div>
                <w:div w:id="1240216110">
                  <w:marLeft w:val="0"/>
                  <w:marRight w:val="0"/>
                  <w:marTop w:val="0"/>
                  <w:marBottom w:val="0"/>
                  <w:divBdr>
                    <w:top w:val="none" w:sz="0" w:space="0" w:color="auto"/>
                    <w:left w:val="none" w:sz="0" w:space="0" w:color="auto"/>
                    <w:bottom w:val="none" w:sz="0" w:space="0" w:color="auto"/>
                    <w:right w:val="none" w:sz="0" w:space="0" w:color="auto"/>
                  </w:divBdr>
                  <w:divsChild>
                    <w:div w:id="196507335">
                      <w:marLeft w:val="0"/>
                      <w:marRight w:val="0"/>
                      <w:marTop w:val="0"/>
                      <w:marBottom w:val="0"/>
                      <w:divBdr>
                        <w:top w:val="none" w:sz="0" w:space="0" w:color="auto"/>
                        <w:left w:val="none" w:sz="0" w:space="0" w:color="auto"/>
                        <w:bottom w:val="none" w:sz="0" w:space="0" w:color="auto"/>
                        <w:right w:val="none" w:sz="0" w:space="0" w:color="auto"/>
                      </w:divBdr>
                    </w:div>
                  </w:divsChild>
                </w:div>
                <w:div w:id="943879357">
                  <w:marLeft w:val="0"/>
                  <w:marRight w:val="0"/>
                  <w:marTop w:val="0"/>
                  <w:marBottom w:val="0"/>
                  <w:divBdr>
                    <w:top w:val="none" w:sz="0" w:space="0" w:color="auto"/>
                    <w:left w:val="none" w:sz="0" w:space="0" w:color="auto"/>
                    <w:bottom w:val="none" w:sz="0" w:space="0" w:color="auto"/>
                    <w:right w:val="none" w:sz="0" w:space="0" w:color="auto"/>
                  </w:divBdr>
                  <w:divsChild>
                    <w:div w:id="631711428">
                      <w:marLeft w:val="0"/>
                      <w:marRight w:val="0"/>
                      <w:marTop w:val="0"/>
                      <w:marBottom w:val="0"/>
                      <w:divBdr>
                        <w:top w:val="none" w:sz="0" w:space="0" w:color="auto"/>
                        <w:left w:val="none" w:sz="0" w:space="0" w:color="auto"/>
                        <w:bottom w:val="none" w:sz="0" w:space="0" w:color="auto"/>
                        <w:right w:val="none" w:sz="0" w:space="0" w:color="auto"/>
                      </w:divBdr>
                    </w:div>
                  </w:divsChild>
                </w:div>
                <w:div w:id="1680690049">
                  <w:marLeft w:val="0"/>
                  <w:marRight w:val="0"/>
                  <w:marTop w:val="0"/>
                  <w:marBottom w:val="0"/>
                  <w:divBdr>
                    <w:top w:val="none" w:sz="0" w:space="0" w:color="auto"/>
                    <w:left w:val="none" w:sz="0" w:space="0" w:color="auto"/>
                    <w:bottom w:val="none" w:sz="0" w:space="0" w:color="auto"/>
                    <w:right w:val="none" w:sz="0" w:space="0" w:color="auto"/>
                  </w:divBdr>
                  <w:divsChild>
                    <w:div w:id="362750881">
                      <w:marLeft w:val="0"/>
                      <w:marRight w:val="0"/>
                      <w:marTop w:val="0"/>
                      <w:marBottom w:val="0"/>
                      <w:divBdr>
                        <w:top w:val="none" w:sz="0" w:space="0" w:color="auto"/>
                        <w:left w:val="none" w:sz="0" w:space="0" w:color="auto"/>
                        <w:bottom w:val="none" w:sz="0" w:space="0" w:color="auto"/>
                        <w:right w:val="none" w:sz="0" w:space="0" w:color="auto"/>
                      </w:divBdr>
                    </w:div>
                  </w:divsChild>
                </w:div>
                <w:div w:id="853418151">
                  <w:marLeft w:val="0"/>
                  <w:marRight w:val="0"/>
                  <w:marTop w:val="0"/>
                  <w:marBottom w:val="0"/>
                  <w:divBdr>
                    <w:top w:val="none" w:sz="0" w:space="0" w:color="auto"/>
                    <w:left w:val="none" w:sz="0" w:space="0" w:color="auto"/>
                    <w:bottom w:val="none" w:sz="0" w:space="0" w:color="auto"/>
                    <w:right w:val="none" w:sz="0" w:space="0" w:color="auto"/>
                  </w:divBdr>
                  <w:divsChild>
                    <w:div w:id="702247425">
                      <w:marLeft w:val="0"/>
                      <w:marRight w:val="0"/>
                      <w:marTop w:val="0"/>
                      <w:marBottom w:val="0"/>
                      <w:divBdr>
                        <w:top w:val="none" w:sz="0" w:space="0" w:color="auto"/>
                        <w:left w:val="none" w:sz="0" w:space="0" w:color="auto"/>
                        <w:bottom w:val="none" w:sz="0" w:space="0" w:color="auto"/>
                        <w:right w:val="none" w:sz="0" w:space="0" w:color="auto"/>
                      </w:divBdr>
                    </w:div>
                  </w:divsChild>
                </w:div>
                <w:div w:id="443041175">
                  <w:marLeft w:val="0"/>
                  <w:marRight w:val="0"/>
                  <w:marTop w:val="0"/>
                  <w:marBottom w:val="0"/>
                  <w:divBdr>
                    <w:top w:val="none" w:sz="0" w:space="0" w:color="auto"/>
                    <w:left w:val="none" w:sz="0" w:space="0" w:color="auto"/>
                    <w:bottom w:val="none" w:sz="0" w:space="0" w:color="auto"/>
                    <w:right w:val="none" w:sz="0" w:space="0" w:color="auto"/>
                  </w:divBdr>
                  <w:divsChild>
                    <w:div w:id="1106851004">
                      <w:marLeft w:val="0"/>
                      <w:marRight w:val="0"/>
                      <w:marTop w:val="0"/>
                      <w:marBottom w:val="0"/>
                      <w:divBdr>
                        <w:top w:val="none" w:sz="0" w:space="0" w:color="auto"/>
                        <w:left w:val="none" w:sz="0" w:space="0" w:color="auto"/>
                        <w:bottom w:val="none" w:sz="0" w:space="0" w:color="auto"/>
                        <w:right w:val="none" w:sz="0" w:space="0" w:color="auto"/>
                      </w:divBdr>
                    </w:div>
                  </w:divsChild>
                </w:div>
                <w:div w:id="1460951174">
                  <w:marLeft w:val="0"/>
                  <w:marRight w:val="0"/>
                  <w:marTop w:val="0"/>
                  <w:marBottom w:val="0"/>
                  <w:divBdr>
                    <w:top w:val="none" w:sz="0" w:space="0" w:color="auto"/>
                    <w:left w:val="none" w:sz="0" w:space="0" w:color="auto"/>
                    <w:bottom w:val="none" w:sz="0" w:space="0" w:color="auto"/>
                    <w:right w:val="none" w:sz="0" w:space="0" w:color="auto"/>
                  </w:divBdr>
                  <w:divsChild>
                    <w:div w:id="1010765770">
                      <w:marLeft w:val="0"/>
                      <w:marRight w:val="0"/>
                      <w:marTop w:val="0"/>
                      <w:marBottom w:val="0"/>
                      <w:divBdr>
                        <w:top w:val="none" w:sz="0" w:space="0" w:color="auto"/>
                        <w:left w:val="none" w:sz="0" w:space="0" w:color="auto"/>
                        <w:bottom w:val="none" w:sz="0" w:space="0" w:color="auto"/>
                        <w:right w:val="none" w:sz="0" w:space="0" w:color="auto"/>
                      </w:divBdr>
                    </w:div>
                  </w:divsChild>
                </w:div>
                <w:div w:id="1385055975">
                  <w:marLeft w:val="0"/>
                  <w:marRight w:val="0"/>
                  <w:marTop w:val="0"/>
                  <w:marBottom w:val="0"/>
                  <w:divBdr>
                    <w:top w:val="none" w:sz="0" w:space="0" w:color="auto"/>
                    <w:left w:val="none" w:sz="0" w:space="0" w:color="auto"/>
                    <w:bottom w:val="none" w:sz="0" w:space="0" w:color="auto"/>
                    <w:right w:val="none" w:sz="0" w:space="0" w:color="auto"/>
                  </w:divBdr>
                  <w:divsChild>
                    <w:div w:id="698893636">
                      <w:marLeft w:val="0"/>
                      <w:marRight w:val="0"/>
                      <w:marTop w:val="0"/>
                      <w:marBottom w:val="0"/>
                      <w:divBdr>
                        <w:top w:val="none" w:sz="0" w:space="0" w:color="auto"/>
                        <w:left w:val="none" w:sz="0" w:space="0" w:color="auto"/>
                        <w:bottom w:val="none" w:sz="0" w:space="0" w:color="auto"/>
                        <w:right w:val="none" w:sz="0" w:space="0" w:color="auto"/>
                      </w:divBdr>
                    </w:div>
                  </w:divsChild>
                </w:div>
                <w:div w:id="1724789462">
                  <w:marLeft w:val="0"/>
                  <w:marRight w:val="0"/>
                  <w:marTop w:val="0"/>
                  <w:marBottom w:val="0"/>
                  <w:divBdr>
                    <w:top w:val="none" w:sz="0" w:space="0" w:color="auto"/>
                    <w:left w:val="none" w:sz="0" w:space="0" w:color="auto"/>
                    <w:bottom w:val="none" w:sz="0" w:space="0" w:color="auto"/>
                    <w:right w:val="none" w:sz="0" w:space="0" w:color="auto"/>
                  </w:divBdr>
                  <w:divsChild>
                    <w:div w:id="576482704">
                      <w:marLeft w:val="0"/>
                      <w:marRight w:val="0"/>
                      <w:marTop w:val="0"/>
                      <w:marBottom w:val="0"/>
                      <w:divBdr>
                        <w:top w:val="none" w:sz="0" w:space="0" w:color="auto"/>
                        <w:left w:val="none" w:sz="0" w:space="0" w:color="auto"/>
                        <w:bottom w:val="none" w:sz="0" w:space="0" w:color="auto"/>
                        <w:right w:val="none" w:sz="0" w:space="0" w:color="auto"/>
                      </w:divBdr>
                    </w:div>
                  </w:divsChild>
                </w:div>
                <w:div w:id="1834105952">
                  <w:marLeft w:val="0"/>
                  <w:marRight w:val="0"/>
                  <w:marTop w:val="0"/>
                  <w:marBottom w:val="0"/>
                  <w:divBdr>
                    <w:top w:val="none" w:sz="0" w:space="0" w:color="auto"/>
                    <w:left w:val="none" w:sz="0" w:space="0" w:color="auto"/>
                    <w:bottom w:val="none" w:sz="0" w:space="0" w:color="auto"/>
                    <w:right w:val="none" w:sz="0" w:space="0" w:color="auto"/>
                  </w:divBdr>
                  <w:divsChild>
                    <w:div w:id="1696806615">
                      <w:marLeft w:val="0"/>
                      <w:marRight w:val="0"/>
                      <w:marTop w:val="0"/>
                      <w:marBottom w:val="0"/>
                      <w:divBdr>
                        <w:top w:val="none" w:sz="0" w:space="0" w:color="auto"/>
                        <w:left w:val="none" w:sz="0" w:space="0" w:color="auto"/>
                        <w:bottom w:val="none" w:sz="0" w:space="0" w:color="auto"/>
                        <w:right w:val="none" w:sz="0" w:space="0" w:color="auto"/>
                      </w:divBdr>
                    </w:div>
                  </w:divsChild>
                </w:div>
                <w:div w:id="1006441025">
                  <w:marLeft w:val="0"/>
                  <w:marRight w:val="0"/>
                  <w:marTop w:val="0"/>
                  <w:marBottom w:val="0"/>
                  <w:divBdr>
                    <w:top w:val="none" w:sz="0" w:space="0" w:color="auto"/>
                    <w:left w:val="none" w:sz="0" w:space="0" w:color="auto"/>
                    <w:bottom w:val="none" w:sz="0" w:space="0" w:color="auto"/>
                    <w:right w:val="none" w:sz="0" w:space="0" w:color="auto"/>
                  </w:divBdr>
                  <w:divsChild>
                    <w:div w:id="983969186">
                      <w:marLeft w:val="0"/>
                      <w:marRight w:val="0"/>
                      <w:marTop w:val="0"/>
                      <w:marBottom w:val="0"/>
                      <w:divBdr>
                        <w:top w:val="none" w:sz="0" w:space="0" w:color="auto"/>
                        <w:left w:val="none" w:sz="0" w:space="0" w:color="auto"/>
                        <w:bottom w:val="none" w:sz="0" w:space="0" w:color="auto"/>
                        <w:right w:val="none" w:sz="0" w:space="0" w:color="auto"/>
                      </w:divBdr>
                    </w:div>
                  </w:divsChild>
                </w:div>
                <w:div w:id="1299454167">
                  <w:marLeft w:val="0"/>
                  <w:marRight w:val="0"/>
                  <w:marTop w:val="0"/>
                  <w:marBottom w:val="0"/>
                  <w:divBdr>
                    <w:top w:val="none" w:sz="0" w:space="0" w:color="auto"/>
                    <w:left w:val="none" w:sz="0" w:space="0" w:color="auto"/>
                    <w:bottom w:val="none" w:sz="0" w:space="0" w:color="auto"/>
                    <w:right w:val="none" w:sz="0" w:space="0" w:color="auto"/>
                  </w:divBdr>
                  <w:divsChild>
                    <w:div w:id="1445031882">
                      <w:marLeft w:val="0"/>
                      <w:marRight w:val="0"/>
                      <w:marTop w:val="0"/>
                      <w:marBottom w:val="0"/>
                      <w:divBdr>
                        <w:top w:val="none" w:sz="0" w:space="0" w:color="auto"/>
                        <w:left w:val="none" w:sz="0" w:space="0" w:color="auto"/>
                        <w:bottom w:val="none" w:sz="0" w:space="0" w:color="auto"/>
                        <w:right w:val="none" w:sz="0" w:space="0" w:color="auto"/>
                      </w:divBdr>
                    </w:div>
                  </w:divsChild>
                </w:div>
                <w:div w:id="1125150031">
                  <w:marLeft w:val="0"/>
                  <w:marRight w:val="0"/>
                  <w:marTop w:val="0"/>
                  <w:marBottom w:val="0"/>
                  <w:divBdr>
                    <w:top w:val="none" w:sz="0" w:space="0" w:color="auto"/>
                    <w:left w:val="none" w:sz="0" w:space="0" w:color="auto"/>
                    <w:bottom w:val="none" w:sz="0" w:space="0" w:color="auto"/>
                    <w:right w:val="none" w:sz="0" w:space="0" w:color="auto"/>
                  </w:divBdr>
                  <w:divsChild>
                    <w:div w:id="154686118">
                      <w:marLeft w:val="0"/>
                      <w:marRight w:val="0"/>
                      <w:marTop w:val="0"/>
                      <w:marBottom w:val="0"/>
                      <w:divBdr>
                        <w:top w:val="none" w:sz="0" w:space="0" w:color="auto"/>
                        <w:left w:val="none" w:sz="0" w:space="0" w:color="auto"/>
                        <w:bottom w:val="none" w:sz="0" w:space="0" w:color="auto"/>
                        <w:right w:val="none" w:sz="0" w:space="0" w:color="auto"/>
                      </w:divBdr>
                    </w:div>
                  </w:divsChild>
                </w:div>
                <w:div w:id="898983026">
                  <w:marLeft w:val="0"/>
                  <w:marRight w:val="0"/>
                  <w:marTop w:val="0"/>
                  <w:marBottom w:val="0"/>
                  <w:divBdr>
                    <w:top w:val="none" w:sz="0" w:space="0" w:color="auto"/>
                    <w:left w:val="none" w:sz="0" w:space="0" w:color="auto"/>
                    <w:bottom w:val="none" w:sz="0" w:space="0" w:color="auto"/>
                    <w:right w:val="none" w:sz="0" w:space="0" w:color="auto"/>
                  </w:divBdr>
                  <w:divsChild>
                    <w:div w:id="458498866">
                      <w:marLeft w:val="0"/>
                      <w:marRight w:val="0"/>
                      <w:marTop w:val="0"/>
                      <w:marBottom w:val="0"/>
                      <w:divBdr>
                        <w:top w:val="none" w:sz="0" w:space="0" w:color="auto"/>
                        <w:left w:val="none" w:sz="0" w:space="0" w:color="auto"/>
                        <w:bottom w:val="none" w:sz="0" w:space="0" w:color="auto"/>
                        <w:right w:val="none" w:sz="0" w:space="0" w:color="auto"/>
                      </w:divBdr>
                    </w:div>
                  </w:divsChild>
                </w:div>
                <w:div w:id="265889184">
                  <w:marLeft w:val="0"/>
                  <w:marRight w:val="0"/>
                  <w:marTop w:val="0"/>
                  <w:marBottom w:val="0"/>
                  <w:divBdr>
                    <w:top w:val="none" w:sz="0" w:space="0" w:color="auto"/>
                    <w:left w:val="none" w:sz="0" w:space="0" w:color="auto"/>
                    <w:bottom w:val="none" w:sz="0" w:space="0" w:color="auto"/>
                    <w:right w:val="none" w:sz="0" w:space="0" w:color="auto"/>
                  </w:divBdr>
                  <w:divsChild>
                    <w:div w:id="218056466">
                      <w:marLeft w:val="0"/>
                      <w:marRight w:val="0"/>
                      <w:marTop w:val="0"/>
                      <w:marBottom w:val="0"/>
                      <w:divBdr>
                        <w:top w:val="none" w:sz="0" w:space="0" w:color="auto"/>
                        <w:left w:val="none" w:sz="0" w:space="0" w:color="auto"/>
                        <w:bottom w:val="none" w:sz="0" w:space="0" w:color="auto"/>
                        <w:right w:val="none" w:sz="0" w:space="0" w:color="auto"/>
                      </w:divBdr>
                    </w:div>
                  </w:divsChild>
                </w:div>
                <w:div w:id="1016073964">
                  <w:marLeft w:val="0"/>
                  <w:marRight w:val="0"/>
                  <w:marTop w:val="0"/>
                  <w:marBottom w:val="0"/>
                  <w:divBdr>
                    <w:top w:val="none" w:sz="0" w:space="0" w:color="auto"/>
                    <w:left w:val="none" w:sz="0" w:space="0" w:color="auto"/>
                    <w:bottom w:val="none" w:sz="0" w:space="0" w:color="auto"/>
                    <w:right w:val="none" w:sz="0" w:space="0" w:color="auto"/>
                  </w:divBdr>
                  <w:divsChild>
                    <w:div w:id="214394301">
                      <w:marLeft w:val="0"/>
                      <w:marRight w:val="0"/>
                      <w:marTop w:val="0"/>
                      <w:marBottom w:val="0"/>
                      <w:divBdr>
                        <w:top w:val="none" w:sz="0" w:space="0" w:color="auto"/>
                        <w:left w:val="none" w:sz="0" w:space="0" w:color="auto"/>
                        <w:bottom w:val="none" w:sz="0" w:space="0" w:color="auto"/>
                        <w:right w:val="none" w:sz="0" w:space="0" w:color="auto"/>
                      </w:divBdr>
                    </w:div>
                  </w:divsChild>
                </w:div>
                <w:div w:id="284890447">
                  <w:marLeft w:val="0"/>
                  <w:marRight w:val="0"/>
                  <w:marTop w:val="0"/>
                  <w:marBottom w:val="0"/>
                  <w:divBdr>
                    <w:top w:val="none" w:sz="0" w:space="0" w:color="auto"/>
                    <w:left w:val="none" w:sz="0" w:space="0" w:color="auto"/>
                    <w:bottom w:val="none" w:sz="0" w:space="0" w:color="auto"/>
                    <w:right w:val="none" w:sz="0" w:space="0" w:color="auto"/>
                  </w:divBdr>
                  <w:divsChild>
                    <w:div w:id="120459362">
                      <w:marLeft w:val="0"/>
                      <w:marRight w:val="0"/>
                      <w:marTop w:val="0"/>
                      <w:marBottom w:val="0"/>
                      <w:divBdr>
                        <w:top w:val="none" w:sz="0" w:space="0" w:color="auto"/>
                        <w:left w:val="none" w:sz="0" w:space="0" w:color="auto"/>
                        <w:bottom w:val="none" w:sz="0" w:space="0" w:color="auto"/>
                        <w:right w:val="none" w:sz="0" w:space="0" w:color="auto"/>
                      </w:divBdr>
                    </w:div>
                  </w:divsChild>
                </w:div>
                <w:div w:id="1656445443">
                  <w:marLeft w:val="0"/>
                  <w:marRight w:val="0"/>
                  <w:marTop w:val="0"/>
                  <w:marBottom w:val="0"/>
                  <w:divBdr>
                    <w:top w:val="none" w:sz="0" w:space="0" w:color="auto"/>
                    <w:left w:val="none" w:sz="0" w:space="0" w:color="auto"/>
                    <w:bottom w:val="none" w:sz="0" w:space="0" w:color="auto"/>
                    <w:right w:val="none" w:sz="0" w:space="0" w:color="auto"/>
                  </w:divBdr>
                  <w:divsChild>
                    <w:div w:id="1956213293">
                      <w:marLeft w:val="0"/>
                      <w:marRight w:val="0"/>
                      <w:marTop w:val="0"/>
                      <w:marBottom w:val="0"/>
                      <w:divBdr>
                        <w:top w:val="none" w:sz="0" w:space="0" w:color="auto"/>
                        <w:left w:val="none" w:sz="0" w:space="0" w:color="auto"/>
                        <w:bottom w:val="none" w:sz="0" w:space="0" w:color="auto"/>
                        <w:right w:val="none" w:sz="0" w:space="0" w:color="auto"/>
                      </w:divBdr>
                    </w:div>
                  </w:divsChild>
                </w:div>
                <w:div w:id="1246722616">
                  <w:marLeft w:val="0"/>
                  <w:marRight w:val="0"/>
                  <w:marTop w:val="0"/>
                  <w:marBottom w:val="0"/>
                  <w:divBdr>
                    <w:top w:val="none" w:sz="0" w:space="0" w:color="auto"/>
                    <w:left w:val="none" w:sz="0" w:space="0" w:color="auto"/>
                    <w:bottom w:val="none" w:sz="0" w:space="0" w:color="auto"/>
                    <w:right w:val="none" w:sz="0" w:space="0" w:color="auto"/>
                  </w:divBdr>
                  <w:divsChild>
                    <w:div w:id="1081751347">
                      <w:marLeft w:val="0"/>
                      <w:marRight w:val="0"/>
                      <w:marTop w:val="0"/>
                      <w:marBottom w:val="0"/>
                      <w:divBdr>
                        <w:top w:val="none" w:sz="0" w:space="0" w:color="auto"/>
                        <w:left w:val="none" w:sz="0" w:space="0" w:color="auto"/>
                        <w:bottom w:val="none" w:sz="0" w:space="0" w:color="auto"/>
                        <w:right w:val="none" w:sz="0" w:space="0" w:color="auto"/>
                      </w:divBdr>
                    </w:div>
                  </w:divsChild>
                </w:div>
                <w:div w:id="256255036">
                  <w:marLeft w:val="0"/>
                  <w:marRight w:val="0"/>
                  <w:marTop w:val="0"/>
                  <w:marBottom w:val="0"/>
                  <w:divBdr>
                    <w:top w:val="none" w:sz="0" w:space="0" w:color="auto"/>
                    <w:left w:val="none" w:sz="0" w:space="0" w:color="auto"/>
                    <w:bottom w:val="none" w:sz="0" w:space="0" w:color="auto"/>
                    <w:right w:val="none" w:sz="0" w:space="0" w:color="auto"/>
                  </w:divBdr>
                  <w:divsChild>
                    <w:div w:id="1477524094">
                      <w:marLeft w:val="0"/>
                      <w:marRight w:val="0"/>
                      <w:marTop w:val="0"/>
                      <w:marBottom w:val="0"/>
                      <w:divBdr>
                        <w:top w:val="none" w:sz="0" w:space="0" w:color="auto"/>
                        <w:left w:val="none" w:sz="0" w:space="0" w:color="auto"/>
                        <w:bottom w:val="none" w:sz="0" w:space="0" w:color="auto"/>
                        <w:right w:val="none" w:sz="0" w:space="0" w:color="auto"/>
                      </w:divBdr>
                    </w:div>
                  </w:divsChild>
                </w:div>
                <w:div w:id="1023172763">
                  <w:marLeft w:val="0"/>
                  <w:marRight w:val="0"/>
                  <w:marTop w:val="0"/>
                  <w:marBottom w:val="0"/>
                  <w:divBdr>
                    <w:top w:val="none" w:sz="0" w:space="0" w:color="auto"/>
                    <w:left w:val="none" w:sz="0" w:space="0" w:color="auto"/>
                    <w:bottom w:val="none" w:sz="0" w:space="0" w:color="auto"/>
                    <w:right w:val="none" w:sz="0" w:space="0" w:color="auto"/>
                  </w:divBdr>
                  <w:divsChild>
                    <w:div w:id="839081582">
                      <w:marLeft w:val="0"/>
                      <w:marRight w:val="0"/>
                      <w:marTop w:val="0"/>
                      <w:marBottom w:val="0"/>
                      <w:divBdr>
                        <w:top w:val="none" w:sz="0" w:space="0" w:color="auto"/>
                        <w:left w:val="none" w:sz="0" w:space="0" w:color="auto"/>
                        <w:bottom w:val="none" w:sz="0" w:space="0" w:color="auto"/>
                        <w:right w:val="none" w:sz="0" w:space="0" w:color="auto"/>
                      </w:divBdr>
                    </w:div>
                  </w:divsChild>
                </w:div>
                <w:div w:id="1634675553">
                  <w:marLeft w:val="0"/>
                  <w:marRight w:val="0"/>
                  <w:marTop w:val="0"/>
                  <w:marBottom w:val="0"/>
                  <w:divBdr>
                    <w:top w:val="none" w:sz="0" w:space="0" w:color="auto"/>
                    <w:left w:val="none" w:sz="0" w:space="0" w:color="auto"/>
                    <w:bottom w:val="none" w:sz="0" w:space="0" w:color="auto"/>
                    <w:right w:val="none" w:sz="0" w:space="0" w:color="auto"/>
                  </w:divBdr>
                  <w:divsChild>
                    <w:div w:id="824396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5942905">
          <w:marLeft w:val="0"/>
          <w:marRight w:val="0"/>
          <w:marTop w:val="0"/>
          <w:marBottom w:val="0"/>
          <w:divBdr>
            <w:top w:val="none" w:sz="0" w:space="0" w:color="auto"/>
            <w:left w:val="none" w:sz="0" w:space="0" w:color="auto"/>
            <w:bottom w:val="none" w:sz="0" w:space="0" w:color="auto"/>
            <w:right w:val="none" w:sz="0" w:space="0" w:color="auto"/>
          </w:divBdr>
        </w:div>
        <w:div w:id="1937983880">
          <w:marLeft w:val="0"/>
          <w:marRight w:val="0"/>
          <w:marTop w:val="0"/>
          <w:marBottom w:val="0"/>
          <w:divBdr>
            <w:top w:val="none" w:sz="0" w:space="0" w:color="auto"/>
            <w:left w:val="none" w:sz="0" w:space="0" w:color="auto"/>
            <w:bottom w:val="none" w:sz="0" w:space="0" w:color="auto"/>
            <w:right w:val="none" w:sz="0" w:space="0" w:color="auto"/>
          </w:divBdr>
        </w:div>
        <w:div w:id="1428572199">
          <w:marLeft w:val="0"/>
          <w:marRight w:val="0"/>
          <w:marTop w:val="0"/>
          <w:marBottom w:val="0"/>
          <w:divBdr>
            <w:top w:val="none" w:sz="0" w:space="0" w:color="auto"/>
            <w:left w:val="none" w:sz="0" w:space="0" w:color="auto"/>
            <w:bottom w:val="none" w:sz="0" w:space="0" w:color="auto"/>
            <w:right w:val="none" w:sz="0" w:space="0" w:color="auto"/>
          </w:divBdr>
          <w:divsChild>
            <w:div w:id="1520969152">
              <w:marLeft w:val="0"/>
              <w:marRight w:val="0"/>
              <w:marTop w:val="30"/>
              <w:marBottom w:val="30"/>
              <w:divBdr>
                <w:top w:val="none" w:sz="0" w:space="0" w:color="auto"/>
                <w:left w:val="none" w:sz="0" w:space="0" w:color="auto"/>
                <w:bottom w:val="none" w:sz="0" w:space="0" w:color="auto"/>
                <w:right w:val="none" w:sz="0" w:space="0" w:color="auto"/>
              </w:divBdr>
              <w:divsChild>
                <w:div w:id="1165248078">
                  <w:marLeft w:val="0"/>
                  <w:marRight w:val="0"/>
                  <w:marTop w:val="0"/>
                  <w:marBottom w:val="0"/>
                  <w:divBdr>
                    <w:top w:val="none" w:sz="0" w:space="0" w:color="auto"/>
                    <w:left w:val="none" w:sz="0" w:space="0" w:color="auto"/>
                    <w:bottom w:val="none" w:sz="0" w:space="0" w:color="auto"/>
                    <w:right w:val="none" w:sz="0" w:space="0" w:color="auto"/>
                  </w:divBdr>
                  <w:divsChild>
                    <w:div w:id="1977712377">
                      <w:marLeft w:val="0"/>
                      <w:marRight w:val="0"/>
                      <w:marTop w:val="0"/>
                      <w:marBottom w:val="0"/>
                      <w:divBdr>
                        <w:top w:val="none" w:sz="0" w:space="0" w:color="auto"/>
                        <w:left w:val="none" w:sz="0" w:space="0" w:color="auto"/>
                        <w:bottom w:val="none" w:sz="0" w:space="0" w:color="auto"/>
                        <w:right w:val="none" w:sz="0" w:space="0" w:color="auto"/>
                      </w:divBdr>
                    </w:div>
                  </w:divsChild>
                </w:div>
                <w:div w:id="1388534893">
                  <w:marLeft w:val="0"/>
                  <w:marRight w:val="0"/>
                  <w:marTop w:val="0"/>
                  <w:marBottom w:val="0"/>
                  <w:divBdr>
                    <w:top w:val="none" w:sz="0" w:space="0" w:color="auto"/>
                    <w:left w:val="none" w:sz="0" w:space="0" w:color="auto"/>
                    <w:bottom w:val="none" w:sz="0" w:space="0" w:color="auto"/>
                    <w:right w:val="none" w:sz="0" w:space="0" w:color="auto"/>
                  </w:divBdr>
                  <w:divsChild>
                    <w:div w:id="741685638">
                      <w:marLeft w:val="0"/>
                      <w:marRight w:val="0"/>
                      <w:marTop w:val="0"/>
                      <w:marBottom w:val="0"/>
                      <w:divBdr>
                        <w:top w:val="none" w:sz="0" w:space="0" w:color="auto"/>
                        <w:left w:val="none" w:sz="0" w:space="0" w:color="auto"/>
                        <w:bottom w:val="none" w:sz="0" w:space="0" w:color="auto"/>
                        <w:right w:val="none" w:sz="0" w:space="0" w:color="auto"/>
                      </w:divBdr>
                    </w:div>
                  </w:divsChild>
                </w:div>
                <w:div w:id="1003049155">
                  <w:marLeft w:val="0"/>
                  <w:marRight w:val="0"/>
                  <w:marTop w:val="0"/>
                  <w:marBottom w:val="0"/>
                  <w:divBdr>
                    <w:top w:val="none" w:sz="0" w:space="0" w:color="auto"/>
                    <w:left w:val="none" w:sz="0" w:space="0" w:color="auto"/>
                    <w:bottom w:val="none" w:sz="0" w:space="0" w:color="auto"/>
                    <w:right w:val="none" w:sz="0" w:space="0" w:color="auto"/>
                  </w:divBdr>
                  <w:divsChild>
                    <w:div w:id="1395275458">
                      <w:marLeft w:val="0"/>
                      <w:marRight w:val="0"/>
                      <w:marTop w:val="0"/>
                      <w:marBottom w:val="0"/>
                      <w:divBdr>
                        <w:top w:val="none" w:sz="0" w:space="0" w:color="auto"/>
                        <w:left w:val="none" w:sz="0" w:space="0" w:color="auto"/>
                        <w:bottom w:val="none" w:sz="0" w:space="0" w:color="auto"/>
                        <w:right w:val="none" w:sz="0" w:space="0" w:color="auto"/>
                      </w:divBdr>
                    </w:div>
                  </w:divsChild>
                </w:div>
                <w:div w:id="1107888439">
                  <w:marLeft w:val="0"/>
                  <w:marRight w:val="0"/>
                  <w:marTop w:val="0"/>
                  <w:marBottom w:val="0"/>
                  <w:divBdr>
                    <w:top w:val="none" w:sz="0" w:space="0" w:color="auto"/>
                    <w:left w:val="none" w:sz="0" w:space="0" w:color="auto"/>
                    <w:bottom w:val="none" w:sz="0" w:space="0" w:color="auto"/>
                    <w:right w:val="none" w:sz="0" w:space="0" w:color="auto"/>
                  </w:divBdr>
                  <w:divsChild>
                    <w:div w:id="1973972604">
                      <w:marLeft w:val="0"/>
                      <w:marRight w:val="0"/>
                      <w:marTop w:val="0"/>
                      <w:marBottom w:val="0"/>
                      <w:divBdr>
                        <w:top w:val="none" w:sz="0" w:space="0" w:color="auto"/>
                        <w:left w:val="none" w:sz="0" w:space="0" w:color="auto"/>
                        <w:bottom w:val="none" w:sz="0" w:space="0" w:color="auto"/>
                        <w:right w:val="none" w:sz="0" w:space="0" w:color="auto"/>
                      </w:divBdr>
                    </w:div>
                  </w:divsChild>
                </w:div>
                <w:div w:id="435640454">
                  <w:marLeft w:val="0"/>
                  <w:marRight w:val="0"/>
                  <w:marTop w:val="0"/>
                  <w:marBottom w:val="0"/>
                  <w:divBdr>
                    <w:top w:val="none" w:sz="0" w:space="0" w:color="auto"/>
                    <w:left w:val="none" w:sz="0" w:space="0" w:color="auto"/>
                    <w:bottom w:val="none" w:sz="0" w:space="0" w:color="auto"/>
                    <w:right w:val="none" w:sz="0" w:space="0" w:color="auto"/>
                  </w:divBdr>
                  <w:divsChild>
                    <w:div w:id="75641323">
                      <w:marLeft w:val="0"/>
                      <w:marRight w:val="0"/>
                      <w:marTop w:val="0"/>
                      <w:marBottom w:val="0"/>
                      <w:divBdr>
                        <w:top w:val="none" w:sz="0" w:space="0" w:color="auto"/>
                        <w:left w:val="none" w:sz="0" w:space="0" w:color="auto"/>
                        <w:bottom w:val="none" w:sz="0" w:space="0" w:color="auto"/>
                        <w:right w:val="none" w:sz="0" w:space="0" w:color="auto"/>
                      </w:divBdr>
                    </w:div>
                  </w:divsChild>
                </w:div>
                <w:div w:id="1474132650">
                  <w:marLeft w:val="0"/>
                  <w:marRight w:val="0"/>
                  <w:marTop w:val="0"/>
                  <w:marBottom w:val="0"/>
                  <w:divBdr>
                    <w:top w:val="none" w:sz="0" w:space="0" w:color="auto"/>
                    <w:left w:val="none" w:sz="0" w:space="0" w:color="auto"/>
                    <w:bottom w:val="none" w:sz="0" w:space="0" w:color="auto"/>
                    <w:right w:val="none" w:sz="0" w:space="0" w:color="auto"/>
                  </w:divBdr>
                  <w:divsChild>
                    <w:div w:id="859777846">
                      <w:marLeft w:val="0"/>
                      <w:marRight w:val="0"/>
                      <w:marTop w:val="0"/>
                      <w:marBottom w:val="0"/>
                      <w:divBdr>
                        <w:top w:val="none" w:sz="0" w:space="0" w:color="auto"/>
                        <w:left w:val="none" w:sz="0" w:space="0" w:color="auto"/>
                        <w:bottom w:val="none" w:sz="0" w:space="0" w:color="auto"/>
                        <w:right w:val="none" w:sz="0" w:space="0" w:color="auto"/>
                      </w:divBdr>
                    </w:div>
                  </w:divsChild>
                </w:div>
                <w:div w:id="1006639921">
                  <w:marLeft w:val="0"/>
                  <w:marRight w:val="0"/>
                  <w:marTop w:val="0"/>
                  <w:marBottom w:val="0"/>
                  <w:divBdr>
                    <w:top w:val="none" w:sz="0" w:space="0" w:color="auto"/>
                    <w:left w:val="none" w:sz="0" w:space="0" w:color="auto"/>
                    <w:bottom w:val="none" w:sz="0" w:space="0" w:color="auto"/>
                    <w:right w:val="none" w:sz="0" w:space="0" w:color="auto"/>
                  </w:divBdr>
                  <w:divsChild>
                    <w:div w:id="1779376038">
                      <w:marLeft w:val="0"/>
                      <w:marRight w:val="0"/>
                      <w:marTop w:val="0"/>
                      <w:marBottom w:val="0"/>
                      <w:divBdr>
                        <w:top w:val="none" w:sz="0" w:space="0" w:color="auto"/>
                        <w:left w:val="none" w:sz="0" w:space="0" w:color="auto"/>
                        <w:bottom w:val="none" w:sz="0" w:space="0" w:color="auto"/>
                        <w:right w:val="none" w:sz="0" w:space="0" w:color="auto"/>
                      </w:divBdr>
                    </w:div>
                  </w:divsChild>
                </w:div>
                <w:div w:id="1651179718">
                  <w:marLeft w:val="0"/>
                  <w:marRight w:val="0"/>
                  <w:marTop w:val="0"/>
                  <w:marBottom w:val="0"/>
                  <w:divBdr>
                    <w:top w:val="none" w:sz="0" w:space="0" w:color="auto"/>
                    <w:left w:val="none" w:sz="0" w:space="0" w:color="auto"/>
                    <w:bottom w:val="none" w:sz="0" w:space="0" w:color="auto"/>
                    <w:right w:val="none" w:sz="0" w:space="0" w:color="auto"/>
                  </w:divBdr>
                  <w:divsChild>
                    <w:div w:id="1212379987">
                      <w:marLeft w:val="0"/>
                      <w:marRight w:val="0"/>
                      <w:marTop w:val="0"/>
                      <w:marBottom w:val="0"/>
                      <w:divBdr>
                        <w:top w:val="none" w:sz="0" w:space="0" w:color="auto"/>
                        <w:left w:val="none" w:sz="0" w:space="0" w:color="auto"/>
                        <w:bottom w:val="none" w:sz="0" w:space="0" w:color="auto"/>
                        <w:right w:val="none" w:sz="0" w:space="0" w:color="auto"/>
                      </w:divBdr>
                    </w:div>
                  </w:divsChild>
                </w:div>
                <w:div w:id="1917323614">
                  <w:marLeft w:val="0"/>
                  <w:marRight w:val="0"/>
                  <w:marTop w:val="0"/>
                  <w:marBottom w:val="0"/>
                  <w:divBdr>
                    <w:top w:val="none" w:sz="0" w:space="0" w:color="auto"/>
                    <w:left w:val="none" w:sz="0" w:space="0" w:color="auto"/>
                    <w:bottom w:val="none" w:sz="0" w:space="0" w:color="auto"/>
                    <w:right w:val="none" w:sz="0" w:space="0" w:color="auto"/>
                  </w:divBdr>
                  <w:divsChild>
                    <w:div w:id="948973748">
                      <w:marLeft w:val="0"/>
                      <w:marRight w:val="0"/>
                      <w:marTop w:val="0"/>
                      <w:marBottom w:val="0"/>
                      <w:divBdr>
                        <w:top w:val="none" w:sz="0" w:space="0" w:color="auto"/>
                        <w:left w:val="none" w:sz="0" w:space="0" w:color="auto"/>
                        <w:bottom w:val="none" w:sz="0" w:space="0" w:color="auto"/>
                        <w:right w:val="none" w:sz="0" w:space="0" w:color="auto"/>
                      </w:divBdr>
                    </w:div>
                  </w:divsChild>
                </w:div>
                <w:div w:id="588080629">
                  <w:marLeft w:val="0"/>
                  <w:marRight w:val="0"/>
                  <w:marTop w:val="0"/>
                  <w:marBottom w:val="0"/>
                  <w:divBdr>
                    <w:top w:val="none" w:sz="0" w:space="0" w:color="auto"/>
                    <w:left w:val="none" w:sz="0" w:space="0" w:color="auto"/>
                    <w:bottom w:val="none" w:sz="0" w:space="0" w:color="auto"/>
                    <w:right w:val="none" w:sz="0" w:space="0" w:color="auto"/>
                  </w:divBdr>
                  <w:divsChild>
                    <w:div w:id="1917595248">
                      <w:marLeft w:val="0"/>
                      <w:marRight w:val="0"/>
                      <w:marTop w:val="0"/>
                      <w:marBottom w:val="0"/>
                      <w:divBdr>
                        <w:top w:val="none" w:sz="0" w:space="0" w:color="auto"/>
                        <w:left w:val="none" w:sz="0" w:space="0" w:color="auto"/>
                        <w:bottom w:val="none" w:sz="0" w:space="0" w:color="auto"/>
                        <w:right w:val="none" w:sz="0" w:space="0" w:color="auto"/>
                      </w:divBdr>
                    </w:div>
                  </w:divsChild>
                </w:div>
                <w:div w:id="1814563608">
                  <w:marLeft w:val="0"/>
                  <w:marRight w:val="0"/>
                  <w:marTop w:val="0"/>
                  <w:marBottom w:val="0"/>
                  <w:divBdr>
                    <w:top w:val="none" w:sz="0" w:space="0" w:color="auto"/>
                    <w:left w:val="none" w:sz="0" w:space="0" w:color="auto"/>
                    <w:bottom w:val="none" w:sz="0" w:space="0" w:color="auto"/>
                    <w:right w:val="none" w:sz="0" w:space="0" w:color="auto"/>
                  </w:divBdr>
                  <w:divsChild>
                    <w:div w:id="274599179">
                      <w:marLeft w:val="0"/>
                      <w:marRight w:val="0"/>
                      <w:marTop w:val="0"/>
                      <w:marBottom w:val="0"/>
                      <w:divBdr>
                        <w:top w:val="none" w:sz="0" w:space="0" w:color="auto"/>
                        <w:left w:val="none" w:sz="0" w:space="0" w:color="auto"/>
                        <w:bottom w:val="none" w:sz="0" w:space="0" w:color="auto"/>
                        <w:right w:val="none" w:sz="0" w:space="0" w:color="auto"/>
                      </w:divBdr>
                    </w:div>
                  </w:divsChild>
                </w:div>
                <w:div w:id="1427656390">
                  <w:marLeft w:val="0"/>
                  <w:marRight w:val="0"/>
                  <w:marTop w:val="0"/>
                  <w:marBottom w:val="0"/>
                  <w:divBdr>
                    <w:top w:val="none" w:sz="0" w:space="0" w:color="auto"/>
                    <w:left w:val="none" w:sz="0" w:space="0" w:color="auto"/>
                    <w:bottom w:val="none" w:sz="0" w:space="0" w:color="auto"/>
                    <w:right w:val="none" w:sz="0" w:space="0" w:color="auto"/>
                  </w:divBdr>
                  <w:divsChild>
                    <w:div w:id="430049416">
                      <w:marLeft w:val="0"/>
                      <w:marRight w:val="0"/>
                      <w:marTop w:val="0"/>
                      <w:marBottom w:val="0"/>
                      <w:divBdr>
                        <w:top w:val="none" w:sz="0" w:space="0" w:color="auto"/>
                        <w:left w:val="none" w:sz="0" w:space="0" w:color="auto"/>
                        <w:bottom w:val="none" w:sz="0" w:space="0" w:color="auto"/>
                        <w:right w:val="none" w:sz="0" w:space="0" w:color="auto"/>
                      </w:divBdr>
                    </w:div>
                  </w:divsChild>
                </w:div>
                <w:div w:id="1634556305">
                  <w:marLeft w:val="0"/>
                  <w:marRight w:val="0"/>
                  <w:marTop w:val="0"/>
                  <w:marBottom w:val="0"/>
                  <w:divBdr>
                    <w:top w:val="none" w:sz="0" w:space="0" w:color="auto"/>
                    <w:left w:val="none" w:sz="0" w:space="0" w:color="auto"/>
                    <w:bottom w:val="none" w:sz="0" w:space="0" w:color="auto"/>
                    <w:right w:val="none" w:sz="0" w:space="0" w:color="auto"/>
                  </w:divBdr>
                  <w:divsChild>
                    <w:div w:id="545946945">
                      <w:marLeft w:val="0"/>
                      <w:marRight w:val="0"/>
                      <w:marTop w:val="0"/>
                      <w:marBottom w:val="0"/>
                      <w:divBdr>
                        <w:top w:val="none" w:sz="0" w:space="0" w:color="auto"/>
                        <w:left w:val="none" w:sz="0" w:space="0" w:color="auto"/>
                        <w:bottom w:val="none" w:sz="0" w:space="0" w:color="auto"/>
                        <w:right w:val="none" w:sz="0" w:space="0" w:color="auto"/>
                      </w:divBdr>
                    </w:div>
                  </w:divsChild>
                </w:div>
                <w:div w:id="1063942299">
                  <w:marLeft w:val="0"/>
                  <w:marRight w:val="0"/>
                  <w:marTop w:val="0"/>
                  <w:marBottom w:val="0"/>
                  <w:divBdr>
                    <w:top w:val="none" w:sz="0" w:space="0" w:color="auto"/>
                    <w:left w:val="none" w:sz="0" w:space="0" w:color="auto"/>
                    <w:bottom w:val="none" w:sz="0" w:space="0" w:color="auto"/>
                    <w:right w:val="none" w:sz="0" w:space="0" w:color="auto"/>
                  </w:divBdr>
                  <w:divsChild>
                    <w:div w:id="600600582">
                      <w:marLeft w:val="0"/>
                      <w:marRight w:val="0"/>
                      <w:marTop w:val="0"/>
                      <w:marBottom w:val="0"/>
                      <w:divBdr>
                        <w:top w:val="none" w:sz="0" w:space="0" w:color="auto"/>
                        <w:left w:val="none" w:sz="0" w:space="0" w:color="auto"/>
                        <w:bottom w:val="none" w:sz="0" w:space="0" w:color="auto"/>
                        <w:right w:val="none" w:sz="0" w:space="0" w:color="auto"/>
                      </w:divBdr>
                    </w:div>
                  </w:divsChild>
                </w:div>
                <w:div w:id="193033305">
                  <w:marLeft w:val="0"/>
                  <w:marRight w:val="0"/>
                  <w:marTop w:val="0"/>
                  <w:marBottom w:val="0"/>
                  <w:divBdr>
                    <w:top w:val="none" w:sz="0" w:space="0" w:color="auto"/>
                    <w:left w:val="none" w:sz="0" w:space="0" w:color="auto"/>
                    <w:bottom w:val="none" w:sz="0" w:space="0" w:color="auto"/>
                    <w:right w:val="none" w:sz="0" w:space="0" w:color="auto"/>
                  </w:divBdr>
                  <w:divsChild>
                    <w:div w:id="52507552">
                      <w:marLeft w:val="0"/>
                      <w:marRight w:val="0"/>
                      <w:marTop w:val="0"/>
                      <w:marBottom w:val="0"/>
                      <w:divBdr>
                        <w:top w:val="none" w:sz="0" w:space="0" w:color="auto"/>
                        <w:left w:val="none" w:sz="0" w:space="0" w:color="auto"/>
                        <w:bottom w:val="none" w:sz="0" w:space="0" w:color="auto"/>
                        <w:right w:val="none" w:sz="0" w:space="0" w:color="auto"/>
                      </w:divBdr>
                    </w:div>
                  </w:divsChild>
                </w:div>
                <w:div w:id="1939019081">
                  <w:marLeft w:val="0"/>
                  <w:marRight w:val="0"/>
                  <w:marTop w:val="0"/>
                  <w:marBottom w:val="0"/>
                  <w:divBdr>
                    <w:top w:val="none" w:sz="0" w:space="0" w:color="auto"/>
                    <w:left w:val="none" w:sz="0" w:space="0" w:color="auto"/>
                    <w:bottom w:val="none" w:sz="0" w:space="0" w:color="auto"/>
                    <w:right w:val="none" w:sz="0" w:space="0" w:color="auto"/>
                  </w:divBdr>
                  <w:divsChild>
                    <w:div w:id="443229526">
                      <w:marLeft w:val="0"/>
                      <w:marRight w:val="0"/>
                      <w:marTop w:val="0"/>
                      <w:marBottom w:val="0"/>
                      <w:divBdr>
                        <w:top w:val="none" w:sz="0" w:space="0" w:color="auto"/>
                        <w:left w:val="none" w:sz="0" w:space="0" w:color="auto"/>
                        <w:bottom w:val="none" w:sz="0" w:space="0" w:color="auto"/>
                        <w:right w:val="none" w:sz="0" w:space="0" w:color="auto"/>
                      </w:divBdr>
                    </w:div>
                  </w:divsChild>
                </w:div>
                <w:div w:id="710616177">
                  <w:marLeft w:val="0"/>
                  <w:marRight w:val="0"/>
                  <w:marTop w:val="0"/>
                  <w:marBottom w:val="0"/>
                  <w:divBdr>
                    <w:top w:val="none" w:sz="0" w:space="0" w:color="auto"/>
                    <w:left w:val="none" w:sz="0" w:space="0" w:color="auto"/>
                    <w:bottom w:val="none" w:sz="0" w:space="0" w:color="auto"/>
                    <w:right w:val="none" w:sz="0" w:space="0" w:color="auto"/>
                  </w:divBdr>
                  <w:divsChild>
                    <w:div w:id="795955333">
                      <w:marLeft w:val="0"/>
                      <w:marRight w:val="0"/>
                      <w:marTop w:val="0"/>
                      <w:marBottom w:val="0"/>
                      <w:divBdr>
                        <w:top w:val="none" w:sz="0" w:space="0" w:color="auto"/>
                        <w:left w:val="none" w:sz="0" w:space="0" w:color="auto"/>
                        <w:bottom w:val="none" w:sz="0" w:space="0" w:color="auto"/>
                        <w:right w:val="none" w:sz="0" w:space="0" w:color="auto"/>
                      </w:divBdr>
                    </w:div>
                  </w:divsChild>
                </w:div>
                <w:div w:id="2026443513">
                  <w:marLeft w:val="0"/>
                  <w:marRight w:val="0"/>
                  <w:marTop w:val="0"/>
                  <w:marBottom w:val="0"/>
                  <w:divBdr>
                    <w:top w:val="none" w:sz="0" w:space="0" w:color="auto"/>
                    <w:left w:val="none" w:sz="0" w:space="0" w:color="auto"/>
                    <w:bottom w:val="none" w:sz="0" w:space="0" w:color="auto"/>
                    <w:right w:val="none" w:sz="0" w:space="0" w:color="auto"/>
                  </w:divBdr>
                  <w:divsChild>
                    <w:div w:id="585192627">
                      <w:marLeft w:val="0"/>
                      <w:marRight w:val="0"/>
                      <w:marTop w:val="0"/>
                      <w:marBottom w:val="0"/>
                      <w:divBdr>
                        <w:top w:val="none" w:sz="0" w:space="0" w:color="auto"/>
                        <w:left w:val="none" w:sz="0" w:space="0" w:color="auto"/>
                        <w:bottom w:val="none" w:sz="0" w:space="0" w:color="auto"/>
                        <w:right w:val="none" w:sz="0" w:space="0" w:color="auto"/>
                      </w:divBdr>
                    </w:div>
                  </w:divsChild>
                </w:div>
                <w:div w:id="252132278">
                  <w:marLeft w:val="0"/>
                  <w:marRight w:val="0"/>
                  <w:marTop w:val="0"/>
                  <w:marBottom w:val="0"/>
                  <w:divBdr>
                    <w:top w:val="none" w:sz="0" w:space="0" w:color="auto"/>
                    <w:left w:val="none" w:sz="0" w:space="0" w:color="auto"/>
                    <w:bottom w:val="none" w:sz="0" w:space="0" w:color="auto"/>
                    <w:right w:val="none" w:sz="0" w:space="0" w:color="auto"/>
                  </w:divBdr>
                  <w:divsChild>
                    <w:div w:id="1430157207">
                      <w:marLeft w:val="0"/>
                      <w:marRight w:val="0"/>
                      <w:marTop w:val="0"/>
                      <w:marBottom w:val="0"/>
                      <w:divBdr>
                        <w:top w:val="none" w:sz="0" w:space="0" w:color="auto"/>
                        <w:left w:val="none" w:sz="0" w:space="0" w:color="auto"/>
                        <w:bottom w:val="none" w:sz="0" w:space="0" w:color="auto"/>
                        <w:right w:val="none" w:sz="0" w:space="0" w:color="auto"/>
                      </w:divBdr>
                    </w:div>
                  </w:divsChild>
                </w:div>
                <w:div w:id="421999128">
                  <w:marLeft w:val="0"/>
                  <w:marRight w:val="0"/>
                  <w:marTop w:val="0"/>
                  <w:marBottom w:val="0"/>
                  <w:divBdr>
                    <w:top w:val="none" w:sz="0" w:space="0" w:color="auto"/>
                    <w:left w:val="none" w:sz="0" w:space="0" w:color="auto"/>
                    <w:bottom w:val="none" w:sz="0" w:space="0" w:color="auto"/>
                    <w:right w:val="none" w:sz="0" w:space="0" w:color="auto"/>
                  </w:divBdr>
                  <w:divsChild>
                    <w:div w:id="1571571701">
                      <w:marLeft w:val="0"/>
                      <w:marRight w:val="0"/>
                      <w:marTop w:val="0"/>
                      <w:marBottom w:val="0"/>
                      <w:divBdr>
                        <w:top w:val="none" w:sz="0" w:space="0" w:color="auto"/>
                        <w:left w:val="none" w:sz="0" w:space="0" w:color="auto"/>
                        <w:bottom w:val="none" w:sz="0" w:space="0" w:color="auto"/>
                        <w:right w:val="none" w:sz="0" w:space="0" w:color="auto"/>
                      </w:divBdr>
                    </w:div>
                  </w:divsChild>
                </w:div>
                <w:div w:id="844171914">
                  <w:marLeft w:val="0"/>
                  <w:marRight w:val="0"/>
                  <w:marTop w:val="0"/>
                  <w:marBottom w:val="0"/>
                  <w:divBdr>
                    <w:top w:val="none" w:sz="0" w:space="0" w:color="auto"/>
                    <w:left w:val="none" w:sz="0" w:space="0" w:color="auto"/>
                    <w:bottom w:val="none" w:sz="0" w:space="0" w:color="auto"/>
                    <w:right w:val="none" w:sz="0" w:space="0" w:color="auto"/>
                  </w:divBdr>
                  <w:divsChild>
                    <w:div w:id="1652440176">
                      <w:marLeft w:val="0"/>
                      <w:marRight w:val="0"/>
                      <w:marTop w:val="0"/>
                      <w:marBottom w:val="0"/>
                      <w:divBdr>
                        <w:top w:val="none" w:sz="0" w:space="0" w:color="auto"/>
                        <w:left w:val="none" w:sz="0" w:space="0" w:color="auto"/>
                        <w:bottom w:val="none" w:sz="0" w:space="0" w:color="auto"/>
                        <w:right w:val="none" w:sz="0" w:space="0" w:color="auto"/>
                      </w:divBdr>
                    </w:div>
                  </w:divsChild>
                </w:div>
                <w:div w:id="1567645369">
                  <w:marLeft w:val="0"/>
                  <w:marRight w:val="0"/>
                  <w:marTop w:val="0"/>
                  <w:marBottom w:val="0"/>
                  <w:divBdr>
                    <w:top w:val="none" w:sz="0" w:space="0" w:color="auto"/>
                    <w:left w:val="none" w:sz="0" w:space="0" w:color="auto"/>
                    <w:bottom w:val="none" w:sz="0" w:space="0" w:color="auto"/>
                    <w:right w:val="none" w:sz="0" w:space="0" w:color="auto"/>
                  </w:divBdr>
                  <w:divsChild>
                    <w:div w:id="1507598361">
                      <w:marLeft w:val="0"/>
                      <w:marRight w:val="0"/>
                      <w:marTop w:val="0"/>
                      <w:marBottom w:val="0"/>
                      <w:divBdr>
                        <w:top w:val="none" w:sz="0" w:space="0" w:color="auto"/>
                        <w:left w:val="none" w:sz="0" w:space="0" w:color="auto"/>
                        <w:bottom w:val="none" w:sz="0" w:space="0" w:color="auto"/>
                        <w:right w:val="none" w:sz="0" w:space="0" w:color="auto"/>
                      </w:divBdr>
                    </w:div>
                  </w:divsChild>
                </w:div>
                <w:div w:id="1203246618">
                  <w:marLeft w:val="0"/>
                  <w:marRight w:val="0"/>
                  <w:marTop w:val="0"/>
                  <w:marBottom w:val="0"/>
                  <w:divBdr>
                    <w:top w:val="none" w:sz="0" w:space="0" w:color="auto"/>
                    <w:left w:val="none" w:sz="0" w:space="0" w:color="auto"/>
                    <w:bottom w:val="none" w:sz="0" w:space="0" w:color="auto"/>
                    <w:right w:val="none" w:sz="0" w:space="0" w:color="auto"/>
                  </w:divBdr>
                  <w:divsChild>
                    <w:div w:id="322321497">
                      <w:marLeft w:val="0"/>
                      <w:marRight w:val="0"/>
                      <w:marTop w:val="0"/>
                      <w:marBottom w:val="0"/>
                      <w:divBdr>
                        <w:top w:val="none" w:sz="0" w:space="0" w:color="auto"/>
                        <w:left w:val="none" w:sz="0" w:space="0" w:color="auto"/>
                        <w:bottom w:val="none" w:sz="0" w:space="0" w:color="auto"/>
                        <w:right w:val="none" w:sz="0" w:space="0" w:color="auto"/>
                      </w:divBdr>
                    </w:div>
                  </w:divsChild>
                </w:div>
                <w:div w:id="910624831">
                  <w:marLeft w:val="0"/>
                  <w:marRight w:val="0"/>
                  <w:marTop w:val="0"/>
                  <w:marBottom w:val="0"/>
                  <w:divBdr>
                    <w:top w:val="none" w:sz="0" w:space="0" w:color="auto"/>
                    <w:left w:val="none" w:sz="0" w:space="0" w:color="auto"/>
                    <w:bottom w:val="none" w:sz="0" w:space="0" w:color="auto"/>
                    <w:right w:val="none" w:sz="0" w:space="0" w:color="auto"/>
                  </w:divBdr>
                  <w:divsChild>
                    <w:div w:id="2083748243">
                      <w:marLeft w:val="0"/>
                      <w:marRight w:val="0"/>
                      <w:marTop w:val="0"/>
                      <w:marBottom w:val="0"/>
                      <w:divBdr>
                        <w:top w:val="none" w:sz="0" w:space="0" w:color="auto"/>
                        <w:left w:val="none" w:sz="0" w:space="0" w:color="auto"/>
                        <w:bottom w:val="none" w:sz="0" w:space="0" w:color="auto"/>
                        <w:right w:val="none" w:sz="0" w:space="0" w:color="auto"/>
                      </w:divBdr>
                    </w:div>
                  </w:divsChild>
                </w:div>
                <w:div w:id="230505663">
                  <w:marLeft w:val="0"/>
                  <w:marRight w:val="0"/>
                  <w:marTop w:val="0"/>
                  <w:marBottom w:val="0"/>
                  <w:divBdr>
                    <w:top w:val="none" w:sz="0" w:space="0" w:color="auto"/>
                    <w:left w:val="none" w:sz="0" w:space="0" w:color="auto"/>
                    <w:bottom w:val="none" w:sz="0" w:space="0" w:color="auto"/>
                    <w:right w:val="none" w:sz="0" w:space="0" w:color="auto"/>
                  </w:divBdr>
                  <w:divsChild>
                    <w:div w:id="1836601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9497159">
          <w:marLeft w:val="0"/>
          <w:marRight w:val="0"/>
          <w:marTop w:val="0"/>
          <w:marBottom w:val="0"/>
          <w:divBdr>
            <w:top w:val="none" w:sz="0" w:space="0" w:color="auto"/>
            <w:left w:val="none" w:sz="0" w:space="0" w:color="auto"/>
            <w:bottom w:val="none" w:sz="0" w:space="0" w:color="auto"/>
            <w:right w:val="none" w:sz="0" w:space="0" w:color="auto"/>
          </w:divBdr>
        </w:div>
        <w:div w:id="754936572">
          <w:marLeft w:val="0"/>
          <w:marRight w:val="0"/>
          <w:marTop w:val="0"/>
          <w:marBottom w:val="0"/>
          <w:divBdr>
            <w:top w:val="none" w:sz="0" w:space="0" w:color="auto"/>
            <w:left w:val="none" w:sz="0" w:space="0" w:color="auto"/>
            <w:bottom w:val="none" w:sz="0" w:space="0" w:color="auto"/>
            <w:right w:val="none" w:sz="0" w:space="0" w:color="auto"/>
          </w:divBdr>
        </w:div>
        <w:div w:id="69936607">
          <w:marLeft w:val="0"/>
          <w:marRight w:val="0"/>
          <w:marTop w:val="0"/>
          <w:marBottom w:val="0"/>
          <w:divBdr>
            <w:top w:val="none" w:sz="0" w:space="0" w:color="auto"/>
            <w:left w:val="none" w:sz="0" w:space="0" w:color="auto"/>
            <w:bottom w:val="none" w:sz="0" w:space="0" w:color="auto"/>
            <w:right w:val="none" w:sz="0" w:space="0" w:color="auto"/>
          </w:divBdr>
          <w:divsChild>
            <w:div w:id="2023898733">
              <w:marLeft w:val="0"/>
              <w:marRight w:val="0"/>
              <w:marTop w:val="30"/>
              <w:marBottom w:val="30"/>
              <w:divBdr>
                <w:top w:val="none" w:sz="0" w:space="0" w:color="auto"/>
                <w:left w:val="none" w:sz="0" w:space="0" w:color="auto"/>
                <w:bottom w:val="none" w:sz="0" w:space="0" w:color="auto"/>
                <w:right w:val="none" w:sz="0" w:space="0" w:color="auto"/>
              </w:divBdr>
              <w:divsChild>
                <w:div w:id="1436944452">
                  <w:marLeft w:val="0"/>
                  <w:marRight w:val="0"/>
                  <w:marTop w:val="0"/>
                  <w:marBottom w:val="0"/>
                  <w:divBdr>
                    <w:top w:val="none" w:sz="0" w:space="0" w:color="auto"/>
                    <w:left w:val="none" w:sz="0" w:space="0" w:color="auto"/>
                    <w:bottom w:val="none" w:sz="0" w:space="0" w:color="auto"/>
                    <w:right w:val="none" w:sz="0" w:space="0" w:color="auto"/>
                  </w:divBdr>
                  <w:divsChild>
                    <w:div w:id="1691636737">
                      <w:marLeft w:val="0"/>
                      <w:marRight w:val="0"/>
                      <w:marTop w:val="0"/>
                      <w:marBottom w:val="0"/>
                      <w:divBdr>
                        <w:top w:val="none" w:sz="0" w:space="0" w:color="auto"/>
                        <w:left w:val="none" w:sz="0" w:space="0" w:color="auto"/>
                        <w:bottom w:val="none" w:sz="0" w:space="0" w:color="auto"/>
                        <w:right w:val="none" w:sz="0" w:space="0" w:color="auto"/>
                      </w:divBdr>
                    </w:div>
                  </w:divsChild>
                </w:div>
                <w:div w:id="506676029">
                  <w:marLeft w:val="0"/>
                  <w:marRight w:val="0"/>
                  <w:marTop w:val="0"/>
                  <w:marBottom w:val="0"/>
                  <w:divBdr>
                    <w:top w:val="none" w:sz="0" w:space="0" w:color="auto"/>
                    <w:left w:val="none" w:sz="0" w:space="0" w:color="auto"/>
                    <w:bottom w:val="none" w:sz="0" w:space="0" w:color="auto"/>
                    <w:right w:val="none" w:sz="0" w:space="0" w:color="auto"/>
                  </w:divBdr>
                  <w:divsChild>
                    <w:div w:id="884803485">
                      <w:marLeft w:val="0"/>
                      <w:marRight w:val="0"/>
                      <w:marTop w:val="0"/>
                      <w:marBottom w:val="0"/>
                      <w:divBdr>
                        <w:top w:val="none" w:sz="0" w:space="0" w:color="auto"/>
                        <w:left w:val="none" w:sz="0" w:space="0" w:color="auto"/>
                        <w:bottom w:val="none" w:sz="0" w:space="0" w:color="auto"/>
                        <w:right w:val="none" w:sz="0" w:space="0" w:color="auto"/>
                      </w:divBdr>
                    </w:div>
                  </w:divsChild>
                </w:div>
                <w:div w:id="1837068962">
                  <w:marLeft w:val="0"/>
                  <w:marRight w:val="0"/>
                  <w:marTop w:val="0"/>
                  <w:marBottom w:val="0"/>
                  <w:divBdr>
                    <w:top w:val="none" w:sz="0" w:space="0" w:color="auto"/>
                    <w:left w:val="none" w:sz="0" w:space="0" w:color="auto"/>
                    <w:bottom w:val="none" w:sz="0" w:space="0" w:color="auto"/>
                    <w:right w:val="none" w:sz="0" w:space="0" w:color="auto"/>
                  </w:divBdr>
                  <w:divsChild>
                    <w:div w:id="483014152">
                      <w:marLeft w:val="0"/>
                      <w:marRight w:val="0"/>
                      <w:marTop w:val="0"/>
                      <w:marBottom w:val="0"/>
                      <w:divBdr>
                        <w:top w:val="none" w:sz="0" w:space="0" w:color="auto"/>
                        <w:left w:val="none" w:sz="0" w:space="0" w:color="auto"/>
                        <w:bottom w:val="none" w:sz="0" w:space="0" w:color="auto"/>
                        <w:right w:val="none" w:sz="0" w:space="0" w:color="auto"/>
                      </w:divBdr>
                    </w:div>
                  </w:divsChild>
                </w:div>
                <w:div w:id="768355165">
                  <w:marLeft w:val="0"/>
                  <w:marRight w:val="0"/>
                  <w:marTop w:val="0"/>
                  <w:marBottom w:val="0"/>
                  <w:divBdr>
                    <w:top w:val="none" w:sz="0" w:space="0" w:color="auto"/>
                    <w:left w:val="none" w:sz="0" w:space="0" w:color="auto"/>
                    <w:bottom w:val="none" w:sz="0" w:space="0" w:color="auto"/>
                    <w:right w:val="none" w:sz="0" w:space="0" w:color="auto"/>
                  </w:divBdr>
                  <w:divsChild>
                    <w:div w:id="1753578903">
                      <w:marLeft w:val="0"/>
                      <w:marRight w:val="0"/>
                      <w:marTop w:val="0"/>
                      <w:marBottom w:val="0"/>
                      <w:divBdr>
                        <w:top w:val="none" w:sz="0" w:space="0" w:color="auto"/>
                        <w:left w:val="none" w:sz="0" w:space="0" w:color="auto"/>
                        <w:bottom w:val="none" w:sz="0" w:space="0" w:color="auto"/>
                        <w:right w:val="none" w:sz="0" w:space="0" w:color="auto"/>
                      </w:divBdr>
                    </w:div>
                  </w:divsChild>
                </w:div>
                <w:div w:id="1022633869">
                  <w:marLeft w:val="0"/>
                  <w:marRight w:val="0"/>
                  <w:marTop w:val="0"/>
                  <w:marBottom w:val="0"/>
                  <w:divBdr>
                    <w:top w:val="none" w:sz="0" w:space="0" w:color="auto"/>
                    <w:left w:val="none" w:sz="0" w:space="0" w:color="auto"/>
                    <w:bottom w:val="none" w:sz="0" w:space="0" w:color="auto"/>
                    <w:right w:val="none" w:sz="0" w:space="0" w:color="auto"/>
                  </w:divBdr>
                  <w:divsChild>
                    <w:div w:id="668871227">
                      <w:marLeft w:val="0"/>
                      <w:marRight w:val="0"/>
                      <w:marTop w:val="0"/>
                      <w:marBottom w:val="0"/>
                      <w:divBdr>
                        <w:top w:val="none" w:sz="0" w:space="0" w:color="auto"/>
                        <w:left w:val="none" w:sz="0" w:space="0" w:color="auto"/>
                        <w:bottom w:val="none" w:sz="0" w:space="0" w:color="auto"/>
                        <w:right w:val="none" w:sz="0" w:space="0" w:color="auto"/>
                      </w:divBdr>
                    </w:div>
                  </w:divsChild>
                </w:div>
                <w:div w:id="868882763">
                  <w:marLeft w:val="0"/>
                  <w:marRight w:val="0"/>
                  <w:marTop w:val="0"/>
                  <w:marBottom w:val="0"/>
                  <w:divBdr>
                    <w:top w:val="none" w:sz="0" w:space="0" w:color="auto"/>
                    <w:left w:val="none" w:sz="0" w:space="0" w:color="auto"/>
                    <w:bottom w:val="none" w:sz="0" w:space="0" w:color="auto"/>
                    <w:right w:val="none" w:sz="0" w:space="0" w:color="auto"/>
                  </w:divBdr>
                  <w:divsChild>
                    <w:div w:id="1331561126">
                      <w:marLeft w:val="0"/>
                      <w:marRight w:val="0"/>
                      <w:marTop w:val="0"/>
                      <w:marBottom w:val="0"/>
                      <w:divBdr>
                        <w:top w:val="none" w:sz="0" w:space="0" w:color="auto"/>
                        <w:left w:val="none" w:sz="0" w:space="0" w:color="auto"/>
                        <w:bottom w:val="none" w:sz="0" w:space="0" w:color="auto"/>
                        <w:right w:val="none" w:sz="0" w:space="0" w:color="auto"/>
                      </w:divBdr>
                    </w:div>
                  </w:divsChild>
                </w:div>
                <w:div w:id="1241065119">
                  <w:marLeft w:val="0"/>
                  <w:marRight w:val="0"/>
                  <w:marTop w:val="0"/>
                  <w:marBottom w:val="0"/>
                  <w:divBdr>
                    <w:top w:val="none" w:sz="0" w:space="0" w:color="auto"/>
                    <w:left w:val="none" w:sz="0" w:space="0" w:color="auto"/>
                    <w:bottom w:val="none" w:sz="0" w:space="0" w:color="auto"/>
                    <w:right w:val="none" w:sz="0" w:space="0" w:color="auto"/>
                  </w:divBdr>
                  <w:divsChild>
                    <w:div w:id="1749224714">
                      <w:marLeft w:val="0"/>
                      <w:marRight w:val="0"/>
                      <w:marTop w:val="0"/>
                      <w:marBottom w:val="0"/>
                      <w:divBdr>
                        <w:top w:val="none" w:sz="0" w:space="0" w:color="auto"/>
                        <w:left w:val="none" w:sz="0" w:space="0" w:color="auto"/>
                        <w:bottom w:val="none" w:sz="0" w:space="0" w:color="auto"/>
                        <w:right w:val="none" w:sz="0" w:space="0" w:color="auto"/>
                      </w:divBdr>
                    </w:div>
                  </w:divsChild>
                </w:div>
                <w:div w:id="782119560">
                  <w:marLeft w:val="0"/>
                  <w:marRight w:val="0"/>
                  <w:marTop w:val="0"/>
                  <w:marBottom w:val="0"/>
                  <w:divBdr>
                    <w:top w:val="none" w:sz="0" w:space="0" w:color="auto"/>
                    <w:left w:val="none" w:sz="0" w:space="0" w:color="auto"/>
                    <w:bottom w:val="none" w:sz="0" w:space="0" w:color="auto"/>
                    <w:right w:val="none" w:sz="0" w:space="0" w:color="auto"/>
                  </w:divBdr>
                  <w:divsChild>
                    <w:div w:id="700201739">
                      <w:marLeft w:val="0"/>
                      <w:marRight w:val="0"/>
                      <w:marTop w:val="0"/>
                      <w:marBottom w:val="0"/>
                      <w:divBdr>
                        <w:top w:val="none" w:sz="0" w:space="0" w:color="auto"/>
                        <w:left w:val="none" w:sz="0" w:space="0" w:color="auto"/>
                        <w:bottom w:val="none" w:sz="0" w:space="0" w:color="auto"/>
                        <w:right w:val="none" w:sz="0" w:space="0" w:color="auto"/>
                      </w:divBdr>
                    </w:div>
                  </w:divsChild>
                </w:div>
                <w:div w:id="915014322">
                  <w:marLeft w:val="0"/>
                  <w:marRight w:val="0"/>
                  <w:marTop w:val="0"/>
                  <w:marBottom w:val="0"/>
                  <w:divBdr>
                    <w:top w:val="none" w:sz="0" w:space="0" w:color="auto"/>
                    <w:left w:val="none" w:sz="0" w:space="0" w:color="auto"/>
                    <w:bottom w:val="none" w:sz="0" w:space="0" w:color="auto"/>
                    <w:right w:val="none" w:sz="0" w:space="0" w:color="auto"/>
                  </w:divBdr>
                  <w:divsChild>
                    <w:div w:id="634870278">
                      <w:marLeft w:val="0"/>
                      <w:marRight w:val="0"/>
                      <w:marTop w:val="0"/>
                      <w:marBottom w:val="0"/>
                      <w:divBdr>
                        <w:top w:val="none" w:sz="0" w:space="0" w:color="auto"/>
                        <w:left w:val="none" w:sz="0" w:space="0" w:color="auto"/>
                        <w:bottom w:val="none" w:sz="0" w:space="0" w:color="auto"/>
                        <w:right w:val="none" w:sz="0" w:space="0" w:color="auto"/>
                      </w:divBdr>
                    </w:div>
                  </w:divsChild>
                </w:div>
                <w:div w:id="664892547">
                  <w:marLeft w:val="0"/>
                  <w:marRight w:val="0"/>
                  <w:marTop w:val="0"/>
                  <w:marBottom w:val="0"/>
                  <w:divBdr>
                    <w:top w:val="none" w:sz="0" w:space="0" w:color="auto"/>
                    <w:left w:val="none" w:sz="0" w:space="0" w:color="auto"/>
                    <w:bottom w:val="none" w:sz="0" w:space="0" w:color="auto"/>
                    <w:right w:val="none" w:sz="0" w:space="0" w:color="auto"/>
                  </w:divBdr>
                  <w:divsChild>
                    <w:div w:id="1130311">
                      <w:marLeft w:val="0"/>
                      <w:marRight w:val="0"/>
                      <w:marTop w:val="0"/>
                      <w:marBottom w:val="0"/>
                      <w:divBdr>
                        <w:top w:val="none" w:sz="0" w:space="0" w:color="auto"/>
                        <w:left w:val="none" w:sz="0" w:space="0" w:color="auto"/>
                        <w:bottom w:val="none" w:sz="0" w:space="0" w:color="auto"/>
                        <w:right w:val="none" w:sz="0" w:space="0" w:color="auto"/>
                      </w:divBdr>
                    </w:div>
                  </w:divsChild>
                </w:div>
                <w:div w:id="632715364">
                  <w:marLeft w:val="0"/>
                  <w:marRight w:val="0"/>
                  <w:marTop w:val="0"/>
                  <w:marBottom w:val="0"/>
                  <w:divBdr>
                    <w:top w:val="none" w:sz="0" w:space="0" w:color="auto"/>
                    <w:left w:val="none" w:sz="0" w:space="0" w:color="auto"/>
                    <w:bottom w:val="none" w:sz="0" w:space="0" w:color="auto"/>
                    <w:right w:val="none" w:sz="0" w:space="0" w:color="auto"/>
                  </w:divBdr>
                  <w:divsChild>
                    <w:div w:id="1746222619">
                      <w:marLeft w:val="0"/>
                      <w:marRight w:val="0"/>
                      <w:marTop w:val="0"/>
                      <w:marBottom w:val="0"/>
                      <w:divBdr>
                        <w:top w:val="none" w:sz="0" w:space="0" w:color="auto"/>
                        <w:left w:val="none" w:sz="0" w:space="0" w:color="auto"/>
                        <w:bottom w:val="none" w:sz="0" w:space="0" w:color="auto"/>
                        <w:right w:val="none" w:sz="0" w:space="0" w:color="auto"/>
                      </w:divBdr>
                    </w:div>
                  </w:divsChild>
                </w:div>
                <w:div w:id="1544631834">
                  <w:marLeft w:val="0"/>
                  <w:marRight w:val="0"/>
                  <w:marTop w:val="0"/>
                  <w:marBottom w:val="0"/>
                  <w:divBdr>
                    <w:top w:val="none" w:sz="0" w:space="0" w:color="auto"/>
                    <w:left w:val="none" w:sz="0" w:space="0" w:color="auto"/>
                    <w:bottom w:val="none" w:sz="0" w:space="0" w:color="auto"/>
                    <w:right w:val="none" w:sz="0" w:space="0" w:color="auto"/>
                  </w:divBdr>
                  <w:divsChild>
                    <w:div w:id="1174299127">
                      <w:marLeft w:val="0"/>
                      <w:marRight w:val="0"/>
                      <w:marTop w:val="0"/>
                      <w:marBottom w:val="0"/>
                      <w:divBdr>
                        <w:top w:val="none" w:sz="0" w:space="0" w:color="auto"/>
                        <w:left w:val="none" w:sz="0" w:space="0" w:color="auto"/>
                        <w:bottom w:val="none" w:sz="0" w:space="0" w:color="auto"/>
                        <w:right w:val="none" w:sz="0" w:space="0" w:color="auto"/>
                      </w:divBdr>
                    </w:div>
                  </w:divsChild>
                </w:div>
                <w:div w:id="350644800">
                  <w:marLeft w:val="0"/>
                  <w:marRight w:val="0"/>
                  <w:marTop w:val="0"/>
                  <w:marBottom w:val="0"/>
                  <w:divBdr>
                    <w:top w:val="none" w:sz="0" w:space="0" w:color="auto"/>
                    <w:left w:val="none" w:sz="0" w:space="0" w:color="auto"/>
                    <w:bottom w:val="none" w:sz="0" w:space="0" w:color="auto"/>
                    <w:right w:val="none" w:sz="0" w:space="0" w:color="auto"/>
                  </w:divBdr>
                  <w:divsChild>
                    <w:div w:id="300035973">
                      <w:marLeft w:val="0"/>
                      <w:marRight w:val="0"/>
                      <w:marTop w:val="0"/>
                      <w:marBottom w:val="0"/>
                      <w:divBdr>
                        <w:top w:val="none" w:sz="0" w:space="0" w:color="auto"/>
                        <w:left w:val="none" w:sz="0" w:space="0" w:color="auto"/>
                        <w:bottom w:val="none" w:sz="0" w:space="0" w:color="auto"/>
                        <w:right w:val="none" w:sz="0" w:space="0" w:color="auto"/>
                      </w:divBdr>
                    </w:div>
                  </w:divsChild>
                </w:div>
                <w:div w:id="2115201966">
                  <w:marLeft w:val="0"/>
                  <w:marRight w:val="0"/>
                  <w:marTop w:val="0"/>
                  <w:marBottom w:val="0"/>
                  <w:divBdr>
                    <w:top w:val="none" w:sz="0" w:space="0" w:color="auto"/>
                    <w:left w:val="none" w:sz="0" w:space="0" w:color="auto"/>
                    <w:bottom w:val="none" w:sz="0" w:space="0" w:color="auto"/>
                    <w:right w:val="none" w:sz="0" w:space="0" w:color="auto"/>
                  </w:divBdr>
                  <w:divsChild>
                    <w:div w:id="849833598">
                      <w:marLeft w:val="0"/>
                      <w:marRight w:val="0"/>
                      <w:marTop w:val="0"/>
                      <w:marBottom w:val="0"/>
                      <w:divBdr>
                        <w:top w:val="none" w:sz="0" w:space="0" w:color="auto"/>
                        <w:left w:val="none" w:sz="0" w:space="0" w:color="auto"/>
                        <w:bottom w:val="none" w:sz="0" w:space="0" w:color="auto"/>
                        <w:right w:val="none" w:sz="0" w:space="0" w:color="auto"/>
                      </w:divBdr>
                    </w:div>
                  </w:divsChild>
                </w:div>
                <w:div w:id="549345151">
                  <w:marLeft w:val="0"/>
                  <w:marRight w:val="0"/>
                  <w:marTop w:val="0"/>
                  <w:marBottom w:val="0"/>
                  <w:divBdr>
                    <w:top w:val="none" w:sz="0" w:space="0" w:color="auto"/>
                    <w:left w:val="none" w:sz="0" w:space="0" w:color="auto"/>
                    <w:bottom w:val="none" w:sz="0" w:space="0" w:color="auto"/>
                    <w:right w:val="none" w:sz="0" w:space="0" w:color="auto"/>
                  </w:divBdr>
                  <w:divsChild>
                    <w:div w:id="309141373">
                      <w:marLeft w:val="0"/>
                      <w:marRight w:val="0"/>
                      <w:marTop w:val="0"/>
                      <w:marBottom w:val="0"/>
                      <w:divBdr>
                        <w:top w:val="none" w:sz="0" w:space="0" w:color="auto"/>
                        <w:left w:val="none" w:sz="0" w:space="0" w:color="auto"/>
                        <w:bottom w:val="none" w:sz="0" w:space="0" w:color="auto"/>
                        <w:right w:val="none" w:sz="0" w:space="0" w:color="auto"/>
                      </w:divBdr>
                    </w:div>
                  </w:divsChild>
                </w:div>
                <w:div w:id="784036417">
                  <w:marLeft w:val="0"/>
                  <w:marRight w:val="0"/>
                  <w:marTop w:val="0"/>
                  <w:marBottom w:val="0"/>
                  <w:divBdr>
                    <w:top w:val="none" w:sz="0" w:space="0" w:color="auto"/>
                    <w:left w:val="none" w:sz="0" w:space="0" w:color="auto"/>
                    <w:bottom w:val="none" w:sz="0" w:space="0" w:color="auto"/>
                    <w:right w:val="none" w:sz="0" w:space="0" w:color="auto"/>
                  </w:divBdr>
                  <w:divsChild>
                    <w:div w:id="971862045">
                      <w:marLeft w:val="0"/>
                      <w:marRight w:val="0"/>
                      <w:marTop w:val="0"/>
                      <w:marBottom w:val="0"/>
                      <w:divBdr>
                        <w:top w:val="none" w:sz="0" w:space="0" w:color="auto"/>
                        <w:left w:val="none" w:sz="0" w:space="0" w:color="auto"/>
                        <w:bottom w:val="none" w:sz="0" w:space="0" w:color="auto"/>
                        <w:right w:val="none" w:sz="0" w:space="0" w:color="auto"/>
                      </w:divBdr>
                    </w:div>
                  </w:divsChild>
                </w:div>
                <w:div w:id="938756824">
                  <w:marLeft w:val="0"/>
                  <w:marRight w:val="0"/>
                  <w:marTop w:val="0"/>
                  <w:marBottom w:val="0"/>
                  <w:divBdr>
                    <w:top w:val="none" w:sz="0" w:space="0" w:color="auto"/>
                    <w:left w:val="none" w:sz="0" w:space="0" w:color="auto"/>
                    <w:bottom w:val="none" w:sz="0" w:space="0" w:color="auto"/>
                    <w:right w:val="none" w:sz="0" w:space="0" w:color="auto"/>
                  </w:divBdr>
                  <w:divsChild>
                    <w:div w:id="1599026194">
                      <w:marLeft w:val="0"/>
                      <w:marRight w:val="0"/>
                      <w:marTop w:val="0"/>
                      <w:marBottom w:val="0"/>
                      <w:divBdr>
                        <w:top w:val="none" w:sz="0" w:space="0" w:color="auto"/>
                        <w:left w:val="none" w:sz="0" w:space="0" w:color="auto"/>
                        <w:bottom w:val="none" w:sz="0" w:space="0" w:color="auto"/>
                        <w:right w:val="none" w:sz="0" w:space="0" w:color="auto"/>
                      </w:divBdr>
                    </w:div>
                  </w:divsChild>
                </w:div>
                <w:div w:id="1440098615">
                  <w:marLeft w:val="0"/>
                  <w:marRight w:val="0"/>
                  <w:marTop w:val="0"/>
                  <w:marBottom w:val="0"/>
                  <w:divBdr>
                    <w:top w:val="none" w:sz="0" w:space="0" w:color="auto"/>
                    <w:left w:val="none" w:sz="0" w:space="0" w:color="auto"/>
                    <w:bottom w:val="none" w:sz="0" w:space="0" w:color="auto"/>
                    <w:right w:val="none" w:sz="0" w:space="0" w:color="auto"/>
                  </w:divBdr>
                  <w:divsChild>
                    <w:div w:id="1512839248">
                      <w:marLeft w:val="0"/>
                      <w:marRight w:val="0"/>
                      <w:marTop w:val="0"/>
                      <w:marBottom w:val="0"/>
                      <w:divBdr>
                        <w:top w:val="none" w:sz="0" w:space="0" w:color="auto"/>
                        <w:left w:val="none" w:sz="0" w:space="0" w:color="auto"/>
                        <w:bottom w:val="none" w:sz="0" w:space="0" w:color="auto"/>
                        <w:right w:val="none" w:sz="0" w:space="0" w:color="auto"/>
                      </w:divBdr>
                    </w:div>
                  </w:divsChild>
                </w:div>
                <w:div w:id="1338927911">
                  <w:marLeft w:val="0"/>
                  <w:marRight w:val="0"/>
                  <w:marTop w:val="0"/>
                  <w:marBottom w:val="0"/>
                  <w:divBdr>
                    <w:top w:val="none" w:sz="0" w:space="0" w:color="auto"/>
                    <w:left w:val="none" w:sz="0" w:space="0" w:color="auto"/>
                    <w:bottom w:val="none" w:sz="0" w:space="0" w:color="auto"/>
                    <w:right w:val="none" w:sz="0" w:space="0" w:color="auto"/>
                  </w:divBdr>
                  <w:divsChild>
                    <w:div w:id="989863346">
                      <w:marLeft w:val="0"/>
                      <w:marRight w:val="0"/>
                      <w:marTop w:val="0"/>
                      <w:marBottom w:val="0"/>
                      <w:divBdr>
                        <w:top w:val="none" w:sz="0" w:space="0" w:color="auto"/>
                        <w:left w:val="none" w:sz="0" w:space="0" w:color="auto"/>
                        <w:bottom w:val="none" w:sz="0" w:space="0" w:color="auto"/>
                        <w:right w:val="none" w:sz="0" w:space="0" w:color="auto"/>
                      </w:divBdr>
                    </w:div>
                  </w:divsChild>
                </w:div>
                <w:div w:id="357508201">
                  <w:marLeft w:val="0"/>
                  <w:marRight w:val="0"/>
                  <w:marTop w:val="0"/>
                  <w:marBottom w:val="0"/>
                  <w:divBdr>
                    <w:top w:val="none" w:sz="0" w:space="0" w:color="auto"/>
                    <w:left w:val="none" w:sz="0" w:space="0" w:color="auto"/>
                    <w:bottom w:val="none" w:sz="0" w:space="0" w:color="auto"/>
                    <w:right w:val="none" w:sz="0" w:space="0" w:color="auto"/>
                  </w:divBdr>
                  <w:divsChild>
                    <w:div w:id="1761247031">
                      <w:marLeft w:val="0"/>
                      <w:marRight w:val="0"/>
                      <w:marTop w:val="0"/>
                      <w:marBottom w:val="0"/>
                      <w:divBdr>
                        <w:top w:val="none" w:sz="0" w:space="0" w:color="auto"/>
                        <w:left w:val="none" w:sz="0" w:space="0" w:color="auto"/>
                        <w:bottom w:val="none" w:sz="0" w:space="0" w:color="auto"/>
                        <w:right w:val="none" w:sz="0" w:space="0" w:color="auto"/>
                      </w:divBdr>
                    </w:div>
                  </w:divsChild>
                </w:div>
                <w:div w:id="857744176">
                  <w:marLeft w:val="0"/>
                  <w:marRight w:val="0"/>
                  <w:marTop w:val="0"/>
                  <w:marBottom w:val="0"/>
                  <w:divBdr>
                    <w:top w:val="none" w:sz="0" w:space="0" w:color="auto"/>
                    <w:left w:val="none" w:sz="0" w:space="0" w:color="auto"/>
                    <w:bottom w:val="none" w:sz="0" w:space="0" w:color="auto"/>
                    <w:right w:val="none" w:sz="0" w:space="0" w:color="auto"/>
                  </w:divBdr>
                  <w:divsChild>
                    <w:div w:id="1816528861">
                      <w:marLeft w:val="0"/>
                      <w:marRight w:val="0"/>
                      <w:marTop w:val="0"/>
                      <w:marBottom w:val="0"/>
                      <w:divBdr>
                        <w:top w:val="none" w:sz="0" w:space="0" w:color="auto"/>
                        <w:left w:val="none" w:sz="0" w:space="0" w:color="auto"/>
                        <w:bottom w:val="none" w:sz="0" w:space="0" w:color="auto"/>
                        <w:right w:val="none" w:sz="0" w:space="0" w:color="auto"/>
                      </w:divBdr>
                    </w:div>
                  </w:divsChild>
                </w:div>
                <w:div w:id="1820684164">
                  <w:marLeft w:val="0"/>
                  <w:marRight w:val="0"/>
                  <w:marTop w:val="0"/>
                  <w:marBottom w:val="0"/>
                  <w:divBdr>
                    <w:top w:val="none" w:sz="0" w:space="0" w:color="auto"/>
                    <w:left w:val="none" w:sz="0" w:space="0" w:color="auto"/>
                    <w:bottom w:val="none" w:sz="0" w:space="0" w:color="auto"/>
                    <w:right w:val="none" w:sz="0" w:space="0" w:color="auto"/>
                  </w:divBdr>
                  <w:divsChild>
                    <w:div w:id="181211714">
                      <w:marLeft w:val="0"/>
                      <w:marRight w:val="0"/>
                      <w:marTop w:val="0"/>
                      <w:marBottom w:val="0"/>
                      <w:divBdr>
                        <w:top w:val="none" w:sz="0" w:space="0" w:color="auto"/>
                        <w:left w:val="none" w:sz="0" w:space="0" w:color="auto"/>
                        <w:bottom w:val="none" w:sz="0" w:space="0" w:color="auto"/>
                        <w:right w:val="none" w:sz="0" w:space="0" w:color="auto"/>
                      </w:divBdr>
                    </w:div>
                  </w:divsChild>
                </w:div>
                <w:div w:id="741679498">
                  <w:marLeft w:val="0"/>
                  <w:marRight w:val="0"/>
                  <w:marTop w:val="0"/>
                  <w:marBottom w:val="0"/>
                  <w:divBdr>
                    <w:top w:val="none" w:sz="0" w:space="0" w:color="auto"/>
                    <w:left w:val="none" w:sz="0" w:space="0" w:color="auto"/>
                    <w:bottom w:val="none" w:sz="0" w:space="0" w:color="auto"/>
                    <w:right w:val="none" w:sz="0" w:space="0" w:color="auto"/>
                  </w:divBdr>
                  <w:divsChild>
                    <w:div w:id="1408188175">
                      <w:marLeft w:val="0"/>
                      <w:marRight w:val="0"/>
                      <w:marTop w:val="0"/>
                      <w:marBottom w:val="0"/>
                      <w:divBdr>
                        <w:top w:val="none" w:sz="0" w:space="0" w:color="auto"/>
                        <w:left w:val="none" w:sz="0" w:space="0" w:color="auto"/>
                        <w:bottom w:val="none" w:sz="0" w:space="0" w:color="auto"/>
                        <w:right w:val="none" w:sz="0" w:space="0" w:color="auto"/>
                      </w:divBdr>
                    </w:div>
                  </w:divsChild>
                </w:div>
                <w:div w:id="1457486034">
                  <w:marLeft w:val="0"/>
                  <w:marRight w:val="0"/>
                  <w:marTop w:val="0"/>
                  <w:marBottom w:val="0"/>
                  <w:divBdr>
                    <w:top w:val="none" w:sz="0" w:space="0" w:color="auto"/>
                    <w:left w:val="none" w:sz="0" w:space="0" w:color="auto"/>
                    <w:bottom w:val="none" w:sz="0" w:space="0" w:color="auto"/>
                    <w:right w:val="none" w:sz="0" w:space="0" w:color="auto"/>
                  </w:divBdr>
                  <w:divsChild>
                    <w:div w:id="1231385644">
                      <w:marLeft w:val="0"/>
                      <w:marRight w:val="0"/>
                      <w:marTop w:val="0"/>
                      <w:marBottom w:val="0"/>
                      <w:divBdr>
                        <w:top w:val="none" w:sz="0" w:space="0" w:color="auto"/>
                        <w:left w:val="none" w:sz="0" w:space="0" w:color="auto"/>
                        <w:bottom w:val="none" w:sz="0" w:space="0" w:color="auto"/>
                        <w:right w:val="none" w:sz="0" w:space="0" w:color="auto"/>
                      </w:divBdr>
                    </w:div>
                  </w:divsChild>
                </w:div>
                <w:div w:id="136147139">
                  <w:marLeft w:val="0"/>
                  <w:marRight w:val="0"/>
                  <w:marTop w:val="0"/>
                  <w:marBottom w:val="0"/>
                  <w:divBdr>
                    <w:top w:val="none" w:sz="0" w:space="0" w:color="auto"/>
                    <w:left w:val="none" w:sz="0" w:space="0" w:color="auto"/>
                    <w:bottom w:val="none" w:sz="0" w:space="0" w:color="auto"/>
                    <w:right w:val="none" w:sz="0" w:space="0" w:color="auto"/>
                  </w:divBdr>
                  <w:divsChild>
                    <w:div w:id="1278367106">
                      <w:marLeft w:val="0"/>
                      <w:marRight w:val="0"/>
                      <w:marTop w:val="0"/>
                      <w:marBottom w:val="0"/>
                      <w:divBdr>
                        <w:top w:val="none" w:sz="0" w:space="0" w:color="auto"/>
                        <w:left w:val="none" w:sz="0" w:space="0" w:color="auto"/>
                        <w:bottom w:val="none" w:sz="0" w:space="0" w:color="auto"/>
                        <w:right w:val="none" w:sz="0" w:space="0" w:color="auto"/>
                      </w:divBdr>
                    </w:div>
                  </w:divsChild>
                </w:div>
                <w:div w:id="1871720902">
                  <w:marLeft w:val="0"/>
                  <w:marRight w:val="0"/>
                  <w:marTop w:val="0"/>
                  <w:marBottom w:val="0"/>
                  <w:divBdr>
                    <w:top w:val="none" w:sz="0" w:space="0" w:color="auto"/>
                    <w:left w:val="none" w:sz="0" w:space="0" w:color="auto"/>
                    <w:bottom w:val="none" w:sz="0" w:space="0" w:color="auto"/>
                    <w:right w:val="none" w:sz="0" w:space="0" w:color="auto"/>
                  </w:divBdr>
                  <w:divsChild>
                    <w:div w:id="544876556">
                      <w:marLeft w:val="0"/>
                      <w:marRight w:val="0"/>
                      <w:marTop w:val="0"/>
                      <w:marBottom w:val="0"/>
                      <w:divBdr>
                        <w:top w:val="none" w:sz="0" w:space="0" w:color="auto"/>
                        <w:left w:val="none" w:sz="0" w:space="0" w:color="auto"/>
                        <w:bottom w:val="none" w:sz="0" w:space="0" w:color="auto"/>
                        <w:right w:val="none" w:sz="0" w:space="0" w:color="auto"/>
                      </w:divBdr>
                    </w:div>
                  </w:divsChild>
                </w:div>
                <w:div w:id="92868789">
                  <w:marLeft w:val="0"/>
                  <w:marRight w:val="0"/>
                  <w:marTop w:val="0"/>
                  <w:marBottom w:val="0"/>
                  <w:divBdr>
                    <w:top w:val="none" w:sz="0" w:space="0" w:color="auto"/>
                    <w:left w:val="none" w:sz="0" w:space="0" w:color="auto"/>
                    <w:bottom w:val="none" w:sz="0" w:space="0" w:color="auto"/>
                    <w:right w:val="none" w:sz="0" w:space="0" w:color="auto"/>
                  </w:divBdr>
                  <w:divsChild>
                    <w:div w:id="200747521">
                      <w:marLeft w:val="0"/>
                      <w:marRight w:val="0"/>
                      <w:marTop w:val="0"/>
                      <w:marBottom w:val="0"/>
                      <w:divBdr>
                        <w:top w:val="none" w:sz="0" w:space="0" w:color="auto"/>
                        <w:left w:val="none" w:sz="0" w:space="0" w:color="auto"/>
                        <w:bottom w:val="none" w:sz="0" w:space="0" w:color="auto"/>
                        <w:right w:val="none" w:sz="0" w:space="0" w:color="auto"/>
                      </w:divBdr>
                    </w:div>
                  </w:divsChild>
                </w:div>
                <w:div w:id="1419792750">
                  <w:marLeft w:val="0"/>
                  <w:marRight w:val="0"/>
                  <w:marTop w:val="0"/>
                  <w:marBottom w:val="0"/>
                  <w:divBdr>
                    <w:top w:val="none" w:sz="0" w:space="0" w:color="auto"/>
                    <w:left w:val="none" w:sz="0" w:space="0" w:color="auto"/>
                    <w:bottom w:val="none" w:sz="0" w:space="0" w:color="auto"/>
                    <w:right w:val="none" w:sz="0" w:space="0" w:color="auto"/>
                  </w:divBdr>
                  <w:divsChild>
                    <w:div w:id="244188529">
                      <w:marLeft w:val="0"/>
                      <w:marRight w:val="0"/>
                      <w:marTop w:val="0"/>
                      <w:marBottom w:val="0"/>
                      <w:divBdr>
                        <w:top w:val="none" w:sz="0" w:space="0" w:color="auto"/>
                        <w:left w:val="none" w:sz="0" w:space="0" w:color="auto"/>
                        <w:bottom w:val="none" w:sz="0" w:space="0" w:color="auto"/>
                        <w:right w:val="none" w:sz="0" w:space="0" w:color="auto"/>
                      </w:divBdr>
                    </w:div>
                  </w:divsChild>
                </w:div>
                <w:div w:id="222834371">
                  <w:marLeft w:val="0"/>
                  <w:marRight w:val="0"/>
                  <w:marTop w:val="0"/>
                  <w:marBottom w:val="0"/>
                  <w:divBdr>
                    <w:top w:val="none" w:sz="0" w:space="0" w:color="auto"/>
                    <w:left w:val="none" w:sz="0" w:space="0" w:color="auto"/>
                    <w:bottom w:val="none" w:sz="0" w:space="0" w:color="auto"/>
                    <w:right w:val="none" w:sz="0" w:space="0" w:color="auto"/>
                  </w:divBdr>
                  <w:divsChild>
                    <w:div w:id="248924716">
                      <w:marLeft w:val="0"/>
                      <w:marRight w:val="0"/>
                      <w:marTop w:val="0"/>
                      <w:marBottom w:val="0"/>
                      <w:divBdr>
                        <w:top w:val="none" w:sz="0" w:space="0" w:color="auto"/>
                        <w:left w:val="none" w:sz="0" w:space="0" w:color="auto"/>
                        <w:bottom w:val="none" w:sz="0" w:space="0" w:color="auto"/>
                        <w:right w:val="none" w:sz="0" w:space="0" w:color="auto"/>
                      </w:divBdr>
                    </w:div>
                  </w:divsChild>
                </w:div>
                <w:div w:id="2042897003">
                  <w:marLeft w:val="0"/>
                  <w:marRight w:val="0"/>
                  <w:marTop w:val="0"/>
                  <w:marBottom w:val="0"/>
                  <w:divBdr>
                    <w:top w:val="none" w:sz="0" w:space="0" w:color="auto"/>
                    <w:left w:val="none" w:sz="0" w:space="0" w:color="auto"/>
                    <w:bottom w:val="none" w:sz="0" w:space="0" w:color="auto"/>
                    <w:right w:val="none" w:sz="0" w:space="0" w:color="auto"/>
                  </w:divBdr>
                  <w:divsChild>
                    <w:div w:id="145825137">
                      <w:marLeft w:val="0"/>
                      <w:marRight w:val="0"/>
                      <w:marTop w:val="0"/>
                      <w:marBottom w:val="0"/>
                      <w:divBdr>
                        <w:top w:val="none" w:sz="0" w:space="0" w:color="auto"/>
                        <w:left w:val="none" w:sz="0" w:space="0" w:color="auto"/>
                        <w:bottom w:val="none" w:sz="0" w:space="0" w:color="auto"/>
                        <w:right w:val="none" w:sz="0" w:space="0" w:color="auto"/>
                      </w:divBdr>
                    </w:div>
                  </w:divsChild>
                </w:div>
                <w:div w:id="489489234">
                  <w:marLeft w:val="0"/>
                  <w:marRight w:val="0"/>
                  <w:marTop w:val="0"/>
                  <w:marBottom w:val="0"/>
                  <w:divBdr>
                    <w:top w:val="none" w:sz="0" w:space="0" w:color="auto"/>
                    <w:left w:val="none" w:sz="0" w:space="0" w:color="auto"/>
                    <w:bottom w:val="none" w:sz="0" w:space="0" w:color="auto"/>
                    <w:right w:val="none" w:sz="0" w:space="0" w:color="auto"/>
                  </w:divBdr>
                  <w:divsChild>
                    <w:div w:id="1865824271">
                      <w:marLeft w:val="0"/>
                      <w:marRight w:val="0"/>
                      <w:marTop w:val="0"/>
                      <w:marBottom w:val="0"/>
                      <w:divBdr>
                        <w:top w:val="none" w:sz="0" w:space="0" w:color="auto"/>
                        <w:left w:val="none" w:sz="0" w:space="0" w:color="auto"/>
                        <w:bottom w:val="none" w:sz="0" w:space="0" w:color="auto"/>
                        <w:right w:val="none" w:sz="0" w:space="0" w:color="auto"/>
                      </w:divBdr>
                    </w:div>
                  </w:divsChild>
                </w:div>
                <w:div w:id="295065527">
                  <w:marLeft w:val="0"/>
                  <w:marRight w:val="0"/>
                  <w:marTop w:val="0"/>
                  <w:marBottom w:val="0"/>
                  <w:divBdr>
                    <w:top w:val="none" w:sz="0" w:space="0" w:color="auto"/>
                    <w:left w:val="none" w:sz="0" w:space="0" w:color="auto"/>
                    <w:bottom w:val="none" w:sz="0" w:space="0" w:color="auto"/>
                    <w:right w:val="none" w:sz="0" w:space="0" w:color="auto"/>
                  </w:divBdr>
                  <w:divsChild>
                    <w:div w:id="1974749256">
                      <w:marLeft w:val="0"/>
                      <w:marRight w:val="0"/>
                      <w:marTop w:val="0"/>
                      <w:marBottom w:val="0"/>
                      <w:divBdr>
                        <w:top w:val="none" w:sz="0" w:space="0" w:color="auto"/>
                        <w:left w:val="none" w:sz="0" w:space="0" w:color="auto"/>
                        <w:bottom w:val="none" w:sz="0" w:space="0" w:color="auto"/>
                        <w:right w:val="none" w:sz="0" w:space="0" w:color="auto"/>
                      </w:divBdr>
                    </w:div>
                  </w:divsChild>
                </w:div>
                <w:div w:id="424621161">
                  <w:marLeft w:val="0"/>
                  <w:marRight w:val="0"/>
                  <w:marTop w:val="0"/>
                  <w:marBottom w:val="0"/>
                  <w:divBdr>
                    <w:top w:val="none" w:sz="0" w:space="0" w:color="auto"/>
                    <w:left w:val="none" w:sz="0" w:space="0" w:color="auto"/>
                    <w:bottom w:val="none" w:sz="0" w:space="0" w:color="auto"/>
                    <w:right w:val="none" w:sz="0" w:space="0" w:color="auto"/>
                  </w:divBdr>
                  <w:divsChild>
                    <w:div w:id="784933280">
                      <w:marLeft w:val="0"/>
                      <w:marRight w:val="0"/>
                      <w:marTop w:val="0"/>
                      <w:marBottom w:val="0"/>
                      <w:divBdr>
                        <w:top w:val="none" w:sz="0" w:space="0" w:color="auto"/>
                        <w:left w:val="none" w:sz="0" w:space="0" w:color="auto"/>
                        <w:bottom w:val="none" w:sz="0" w:space="0" w:color="auto"/>
                        <w:right w:val="none" w:sz="0" w:space="0" w:color="auto"/>
                      </w:divBdr>
                    </w:div>
                  </w:divsChild>
                </w:div>
                <w:div w:id="1830319589">
                  <w:marLeft w:val="0"/>
                  <w:marRight w:val="0"/>
                  <w:marTop w:val="0"/>
                  <w:marBottom w:val="0"/>
                  <w:divBdr>
                    <w:top w:val="none" w:sz="0" w:space="0" w:color="auto"/>
                    <w:left w:val="none" w:sz="0" w:space="0" w:color="auto"/>
                    <w:bottom w:val="none" w:sz="0" w:space="0" w:color="auto"/>
                    <w:right w:val="none" w:sz="0" w:space="0" w:color="auto"/>
                  </w:divBdr>
                  <w:divsChild>
                    <w:div w:id="923033623">
                      <w:marLeft w:val="0"/>
                      <w:marRight w:val="0"/>
                      <w:marTop w:val="0"/>
                      <w:marBottom w:val="0"/>
                      <w:divBdr>
                        <w:top w:val="none" w:sz="0" w:space="0" w:color="auto"/>
                        <w:left w:val="none" w:sz="0" w:space="0" w:color="auto"/>
                        <w:bottom w:val="none" w:sz="0" w:space="0" w:color="auto"/>
                        <w:right w:val="none" w:sz="0" w:space="0" w:color="auto"/>
                      </w:divBdr>
                    </w:div>
                  </w:divsChild>
                </w:div>
                <w:div w:id="2058119645">
                  <w:marLeft w:val="0"/>
                  <w:marRight w:val="0"/>
                  <w:marTop w:val="0"/>
                  <w:marBottom w:val="0"/>
                  <w:divBdr>
                    <w:top w:val="none" w:sz="0" w:space="0" w:color="auto"/>
                    <w:left w:val="none" w:sz="0" w:space="0" w:color="auto"/>
                    <w:bottom w:val="none" w:sz="0" w:space="0" w:color="auto"/>
                    <w:right w:val="none" w:sz="0" w:space="0" w:color="auto"/>
                  </w:divBdr>
                  <w:divsChild>
                    <w:div w:id="2052924555">
                      <w:marLeft w:val="0"/>
                      <w:marRight w:val="0"/>
                      <w:marTop w:val="0"/>
                      <w:marBottom w:val="0"/>
                      <w:divBdr>
                        <w:top w:val="none" w:sz="0" w:space="0" w:color="auto"/>
                        <w:left w:val="none" w:sz="0" w:space="0" w:color="auto"/>
                        <w:bottom w:val="none" w:sz="0" w:space="0" w:color="auto"/>
                        <w:right w:val="none" w:sz="0" w:space="0" w:color="auto"/>
                      </w:divBdr>
                    </w:div>
                  </w:divsChild>
                </w:div>
                <w:div w:id="1525439885">
                  <w:marLeft w:val="0"/>
                  <w:marRight w:val="0"/>
                  <w:marTop w:val="0"/>
                  <w:marBottom w:val="0"/>
                  <w:divBdr>
                    <w:top w:val="none" w:sz="0" w:space="0" w:color="auto"/>
                    <w:left w:val="none" w:sz="0" w:space="0" w:color="auto"/>
                    <w:bottom w:val="none" w:sz="0" w:space="0" w:color="auto"/>
                    <w:right w:val="none" w:sz="0" w:space="0" w:color="auto"/>
                  </w:divBdr>
                  <w:divsChild>
                    <w:div w:id="1988044768">
                      <w:marLeft w:val="0"/>
                      <w:marRight w:val="0"/>
                      <w:marTop w:val="0"/>
                      <w:marBottom w:val="0"/>
                      <w:divBdr>
                        <w:top w:val="none" w:sz="0" w:space="0" w:color="auto"/>
                        <w:left w:val="none" w:sz="0" w:space="0" w:color="auto"/>
                        <w:bottom w:val="none" w:sz="0" w:space="0" w:color="auto"/>
                        <w:right w:val="none" w:sz="0" w:space="0" w:color="auto"/>
                      </w:divBdr>
                    </w:div>
                  </w:divsChild>
                </w:div>
                <w:div w:id="481389725">
                  <w:marLeft w:val="0"/>
                  <w:marRight w:val="0"/>
                  <w:marTop w:val="0"/>
                  <w:marBottom w:val="0"/>
                  <w:divBdr>
                    <w:top w:val="none" w:sz="0" w:space="0" w:color="auto"/>
                    <w:left w:val="none" w:sz="0" w:space="0" w:color="auto"/>
                    <w:bottom w:val="none" w:sz="0" w:space="0" w:color="auto"/>
                    <w:right w:val="none" w:sz="0" w:space="0" w:color="auto"/>
                  </w:divBdr>
                  <w:divsChild>
                    <w:div w:id="450822381">
                      <w:marLeft w:val="0"/>
                      <w:marRight w:val="0"/>
                      <w:marTop w:val="0"/>
                      <w:marBottom w:val="0"/>
                      <w:divBdr>
                        <w:top w:val="none" w:sz="0" w:space="0" w:color="auto"/>
                        <w:left w:val="none" w:sz="0" w:space="0" w:color="auto"/>
                        <w:bottom w:val="none" w:sz="0" w:space="0" w:color="auto"/>
                        <w:right w:val="none" w:sz="0" w:space="0" w:color="auto"/>
                      </w:divBdr>
                    </w:div>
                  </w:divsChild>
                </w:div>
                <w:div w:id="242955547">
                  <w:marLeft w:val="0"/>
                  <w:marRight w:val="0"/>
                  <w:marTop w:val="0"/>
                  <w:marBottom w:val="0"/>
                  <w:divBdr>
                    <w:top w:val="none" w:sz="0" w:space="0" w:color="auto"/>
                    <w:left w:val="none" w:sz="0" w:space="0" w:color="auto"/>
                    <w:bottom w:val="none" w:sz="0" w:space="0" w:color="auto"/>
                    <w:right w:val="none" w:sz="0" w:space="0" w:color="auto"/>
                  </w:divBdr>
                  <w:divsChild>
                    <w:div w:id="1808469283">
                      <w:marLeft w:val="0"/>
                      <w:marRight w:val="0"/>
                      <w:marTop w:val="0"/>
                      <w:marBottom w:val="0"/>
                      <w:divBdr>
                        <w:top w:val="none" w:sz="0" w:space="0" w:color="auto"/>
                        <w:left w:val="none" w:sz="0" w:space="0" w:color="auto"/>
                        <w:bottom w:val="none" w:sz="0" w:space="0" w:color="auto"/>
                        <w:right w:val="none" w:sz="0" w:space="0" w:color="auto"/>
                      </w:divBdr>
                    </w:div>
                  </w:divsChild>
                </w:div>
                <w:div w:id="2104571176">
                  <w:marLeft w:val="0"/>
                  <w:marRight w:val="0"/>
                  <w:marTop w:val="0"/>
                  <w:marBottom w:val="0"/>
                  <w:divBdr>
                    <w:top w:val="none" w:sz="0" w:space="0" w:color="auto"/>
                    <w:left w:val="none" w:sz="0" w:space="0" w:color="auto"/>
                    <w:bottom w:val="none" w:sz="0" w:space="0" w:color="auto"/>
                    <w:right w:val="none" w:sz="0" w:space="0" w:color="auto"/>
                  </w:divBdr>
                  <w:divsChild>
                    <w:div w:id="1625427492">
                      <w:marLeft w:val="0"/>
                      <w:marRight w:val="0"/>
                      <w:marTop w:val="0"/>
                      <w:marBottom w:val="0"/>
                      <w:divBdr>
                        <w:top w:val="none" w:sz="0" w:space="0" w:color="auto"/>
                        <w:left w:val="none" w:sz="0" w:space="0" w:color="auto"/>
                        <w:bottom w:val="none" w:sz="0" w:space="0" w:color="auto"/>
                        <w:right w:val="none" w:sz="0" w:space="0" w:color="auto"/>
                      </w:divBdr>
                    </w:div>
                  </w:divsChild>
                </w:div>
                <w:div w:id="130485018">
                  <w:marLeft w:val="0"/>
                  <w:marRight w:val="0"/>
                  <w:marTop w:val="0"/>
                  <w:marBottom w:val="0"/>
                  <w:divBdr>
                    <w:top w:val="none" w:sz="0" w:space="0" w:color="auto"/>
                    <w:left w:val="none" w:sz="0" w:space="0" w:color="auto"/>
                    <w:bottom w:val="none" w:sz="0" w:space="0" w:color="auto"/>
                    <w:right w:val="none" w:sz="0" w:space="0" w:color="auto"/>
                  </w:divBdr>
                  <w:divsChild>
                    <w:div w:id="1636375801">
                      <w:marLeft w:val="0"/>
                      <w:marRight w:val="0"/>
                      <w:marTop w:val="0"/>
                      <w:marBottom w:val="0"/>
                      <w:divBdr>
                        <w:top w:val="none" w:sz="0" w:space="0" w:color="auto"/>
                        <w:left w:val="none" w:sz="0" w:space="0" w:color="auto"/>
                        <w:bottom w:val="none" w:sz="0" w:space="0" w:color="auto"/>
                        <w:right w:val="none" w:sz="0" w:space="0" w:color="auto"/>
                      </w:divBdr>
                    </w:div>
                  </w:divsChild>
                </w:div>
                <w:div w:id="1629622792">
                  <w:marLeft w:val="0"/>
                  <w:marRight w:val="0"/>
                  <w:marTop w:val="0"/>
                  <w:marBottom w:val="0"/>
                  <w:divBdr>
                    <w:top w:val="none" w:sz="0" w:space="0" w:color="auto"/>
                    <w:left w:val="none" w:sz="0" w:space="0" w:color="auto"/>
                    <w:bottom w:val="none" w:sz="0" w:space="0" w:color="auto"/>
                    <w:right w:val="none" w:sz="0" w:space="0" w:color="auto"/>
                  </w:divBdr>
                  <w:divsChild>
                    <w:div w:id="1561135347">
                      <w:marLeft w:val="0"/>
                      <w:marRight w:val="0"/>
                      <w:marTop w:val="0"/>
                      <w:marBottom w:val="0"/>
                      <w:divBdr>
                        <w:top w:val="none" w:sz="0" w:space="0" w:color="auto"/>
                        <w:left w:val="none" w:sz="0" w:space="0" w:color="auto"/>
                        <w:bottom w:val="none" w:sz="0" w:space="0" w:color="auto"/>
                        <w:right w:val="none" w:sz="0" w:space="0" w:color="auto"/>
                      </w:divBdr>
                    </w:div>
                  </w:divsChild>
                </w:div>
                <w:div w:id="464006483">
                  <w:marLeft w:val="0"/>
                  <w:marRight w:val="0"/>
                  <w:marTop w:val="0"/>
                  <w:marBottom w:val="0"/>
                  <w:divBdr>
                    <w:top w:val="none" w:sz="0" w:space="0" w:color="auto"/>
                    <w:left w:val="none" w:sz="0" w:space="0" w:color="auto"/>
                    <w:bottom w:val="none" w:sz="0" w:space="0" w:color="auto"/>
                    <w:right w:val="none" w:sz="0" w:space="0" w:color="auto"/>
                  </w:divBdr>
                  <w:divsChild>
                    <w:div w:id="1415937374">
                      <w:marLeft w:val="0"/>
                      <w:marRight w:val="0"/>
                      <w:marTop w:val="0"/>
                      <w:marBottom w:val="0"/>
                      <w:divBdr>
                        <w:top w:val="none" w:sz="0" w:space="0" w:color="auto"/>
                        <w:left w:val="none" w:sz="0" w:space="0" w:color="auto"/>
                        <w:bottom w:val="none" w:sz="0" w:space="0" w:color="auto"/>
                        <w:right w:val="none" w:sz="0" w:space="0" w:color="auto"/>
                      </w:divBdr>
                    </w:div>
                  </w:divsChild>
                </w:div>
                <w:div w:id="2123768174">
                  <w:marLeft w:val="0"/>
                  <w:marRight w:val="0"/>
                  <w:marTop w:val="0"/>
                  <w:marBottom w:val="0"/>
                  <w:divBdr>
                    <w:top w:val="none" w:sz="0" w:space="0" w:color="auto"/>
                    <w:left w:val="none" w:sz="0" w:space="0" w:color="auto"/>
                    <w:bottom w:val="none" w:sz="0" w:space="0" w:color="auto"/>
                    <w:right w:val="none" w:sz="0" w:space="0" w:color="auto"/>
                  </w:divBdr>
                  <w:divsChild>
                    <w:div w:id="1401976019">
                      <w:marLeft w:val="0"/>
                      <w:marRight w:val="0"/>
                      <w:marTop w:val="0"/>
                      <w:marBottom w:val="0"/>
                      <w:divBdr>
                        <w:top w:val="none" w:sz="0" w:space="0" w:color="auto"/>
                        <w:left w:val="none" w:sz="0" w:space="0" w:color="auto"/>
                        <w:bottom w:val="none" w:sz="0" w:space="0" w:color="auto"/>
                        <w:right w:val="none" w:sz="0" w:space="0" w:color="auto"/>
                      </w:divBdr>
                    </w:div>
                  </w:divsChild>
                </w:div>
                <w:div w:id="21439047">
                  <w:marLeft w:val="0"/>
                  <w:marRight w:val="0"/>
                  <w:marTop w:val="0"/>
                  <w:marBottom w:val="0"/>
                  <w:divBdr>
                    <w:top w:val="none" w:sz="0" w:space="0" w:color="auto"/>
                    <w:left w:val="none" w:sz="0" w:space="0" w:color="auto"/>
                    <w:bottom w:val="none" w:sz="0" w:space="0" w:color="auto"/>
                    <w:right w:val="none" w:sz="0" w:space="0" w:color="auto"/>
                  </w:divBdr>
                  <w:divsChild>
                    <w:div w:id="120542197">
                      <w:marLeft w:val="0"/>
                      <w:marRight w:val="0"/>
                      <w:marTop w:val="0"/>
                      <w:marBottom w:val="0"/>
                      <w:divBdr>
                        <w:top w:val="none" w:sz="0" w:space="0" w:color="auto"/>
                        <w:left w:val="none" w:sz="0" w:space="0" w:color="auto"/>
                        <w:bottom w:val="none" w:sz="0" w:space="0" w:color="auto"/>
                        <w:right w:val="none" w:sz="0" w:space="0" w:color="auto"/>
                      </w:divBdr>
                    </w:div>
                  </w:divsChild>
                </w:div>
                <w:div w:id="1390105664">
                  <w:marLeft w:val="0"/>
                  <w:marRight w:val="0"/>
                  <w:marTop w:val="0"/>
                  <w:marBottom w:val="0"/>
                  <w:divBdr>
                    <w:top w:val="none" w:sz="0" w:space="0" w:color="auto"/>
                    <w:left w:val="none" w:sz="0" w:space="0" w:color="auto"/>
                    <w:bottom w:val="none" w:sz="0" w:space="0" w:color="auto"/>
                    <w:right w:val="none" w:sz="0" w:space="0" w:color="auto"/>
                  </w:divBdr>
                  <w:divsChild>
                    <w:div w:id="322393149">
                      <w:marLeft w:val="0"/>
                      <w:marRight w:val="0"/>
                      <w:marTop w:val="0"/>
                      <w:marBottom w:val="0"/>
                      <w:divBdr>
                        <w:top w:val="none" w:sz="0" w:space="0" w:color="auto"/>
                        <w:left w:val="none" w:sz="0" w:space="0" w:color="auto"/>
                        <w:bottom w:val="none" w:sz="0" w:space="0" w:color="auto"/>
                        <w:right w:val="none" w:sz="0" w:space="0" w:color="auto"/>
                      </w:divBdr>
                    </w:div>
                  </w:divsChild>
                </w:div>
                <w:div w:id="115368322">
                  <w:marLeft w:val="0"/>
                  <w:marRight w:val="0"/>
                  <w:marTop w:val="0"/>
                  <w:marBottom w:val="0"/>
                  <w:divBdr>
                    <w:top w:val="none" w:sz="0" w:space="0" w:color="auto"/>
                    <w:left w:val="none" w:sz="0" w:space="0" w:color="auto"/>
                    <w:bottom w:val="none" w:sz="0" w:space="0" w:color="auto"/>
                    <w:right w:val="none" w:sz="0" w:space="0" w:color="auto"/>
                  </w:divBdr>
                  <w:divsChild>
                    <w:div w:id="898592062">
                      <w:marLeft w:val="0"/>
                      <w:marRight w:val="0"/>
                      <w:marTop w:val="0"/>
                      <w:marBottom w:val="0"/>
                      <w:divBdr>
                        <w:top w:val="none" w:sz="0" w:space="0" w:color="auto"/>
                        <w:left w:val="none" w:sz="0" w:space="0" w:color="auto"/>
                        <w:bottom w:val="none" w:sz="0" w:space="0" w:color="auto"/>
                        <w:right w:val="none" w:sz="0" w:space="0" w:color="auto"/>
                      </w:divBdr>
                    </w:div>
                  </w:divsChild>
                </w:div>
                <w:div w:id="360934079">
                  <w:marLeft w:val="0"/>
                  <w:marRight w:val="0"/>
                  <w:marTop w:val="0"/>
                  <w:marBottom w:val="0"/>
                  <w:divBdr>
                    <w:top w:val="none" w:sz="0" w:space="0" w:color="auto"/>
                    <w:left w:val="none" w:sz="0" w:space="0" w:color="auto"/>
                    <w:bottom w:val="none" w:sz="0" w:space="0" w:color="auto"/>
                    <w:right w:val="none" w:sz="0" w:space="0" w:color="auto"/>
                  </w:divBdr>
                  <w:divsChild>
                    <w:div w:id="1753963287">
                      <w:marLeft w:val="0"/>
                      <w:marRight w:val="0"/>
                      <w:marTop w:val="0"/>
                      <w:marBottom w:val="0"/>
                      <w:divBdr>
                        <w:top w:val="none" w:sz="0" w:space="0" w:color="auto"/>
                        <w:left w:val="none" w:sz="0" w:space="0" w:color="auto"/>
                        <w:bottom w:val="none" w:sz="0" w:space="0" w:color="auto"/>
                        <w:right w:val="none" w:sz="0" w:space="0" w:color="auto"/>
                      </w:divBdr>
                    </w:div>
                  </w:divsChild>
                </w:div>
                <w:div w:id="1494443122">
                  <w:marLeft w:val="0"/>
                  <w:marRight w:val="0"/>
                  <w:marTop w:val="0"/>
                  <w:marBottom w:val="0"/>
                  <w:divBdr>
                    <w:top w:val="none" w:sz="0" w:space="0" w:color="auto"/>
                    <w:left w:val="none" w:sz="0" w:space="0" w:color="auto"/>
                    <w:bottom w:val="none" w:sz="0" w:space="0" w:color="auto"/>
                    <w:right w:val="none" w:sz="0" w:space="0" w:color="auto"/>
                  </w:divBdr>
                  <w:divsChild>
                    <w:div w:id="1194079318">
                      <w:marLeft w:val="0"/>
                      <w:marRight w:val="0"/>
                      <w:marTop w:val="0"/>
                      <w:marBottom w:val="0"/>
                      <w:divBdr>
                        <w:top w:val="none" w:sz="0" w:space="0" w:color="auto"/>
                        <w:left w:val="none" w:sz="0" w:space="0" w:color="auto"/>
                        <w:bottom w:val="none" w:sz="0" w:space="0" w:color="auto"/>
                        <w:right w:val="none" w:sz="0" w:space="0" w:color="auto"/>
                      </w:divBdr>
                    </w:div>
                  </w:divsChild>
                </w:div>
                <w:div w:id="747002237">
                  <w:marLeft w:val="0"/>
                  <w:marRight w:val="0"/>
                  <w:marTop w:val="0"/>
                  <w:marBottom w:val="0"/>
                  <w:divBdr>
                    <w:top w:val="none" w:sz="0" w:space="0" w:color="auto"/>
                    <w:left w:val="none" w:sz="0" w:space="0" w:color="auto"/>
                    <w:bottom w:val="none" w:sz="0" w:space="0" w:color="auto"/>
                    <w:right w:val="none" w:sz="0" w:space="0" w:color="auto"/>
                  </w:divBdr>
                  <w:divsChild>
                    <w:div w:id="139228529">
                      <w:marLeft w:val="0"/>
                      <w:marRight w:val="0"/>
                      <w:marTop w:val="0"/>
                      <w:marBottom w:val="0"/>
                      <w:divBdr>
                        <w:top w:val="none" w:sz="0" w:space="0" w:color="auto"/>
                        <w:left w:val="none" w:sz="0" w:space="0" w:color="auto"/>
                        <w:bottom w:val="none" w:sz="0" w:space="0" w:color="auto"/>
                        <w:right w:val="none" w:sz="0" w:space="0" w:color="auto"/>
                      </w:divBdr>
                    </w:div>
                  </w:divsChild>
                </w:div>
                <w:div w:id="1003506627">
                  <w:marLeft w:val="0"/>
                  <w:marRight w:val="0"/>
                  <w:marTop w:val="0"/>
                  <w:marBottom w:val="0"/>
                  <w:divBdr>
                    <w:top w:val="none" w:sz="0" w:space="0" w:color="auto"/>
                    <w:left w:val="none" w:sz="0" w:space="0" w:color="auto"/>
                    <w:bottom w:val="none" w:sz="0" w:space="0" w:color="auto"/>
                    <w:right w:val="none" w:sz="0" w:space="0" w:color="auto"/>
                  </w:divBdr>
                  <w:divsChild>
                    <w:div w:id="608971437">
                      <w:marLeft w:val="0"/>
                      <w:marRight w:val="0"/>
                      <w:marTop w:val="0"/>
                      <w:marBottom w:val="0"/>
                      <w:divBdr>
                        <w:top w:val="none" w:sz="0" w:space="0" w:color="auto"/>
                        <w:left w:val="none" w:sz="0" w:space="0" w:color="auto"/>
                        <w:bottom w:val="none" w:sz="0" w:space="0" w:color="auto"/>
                        <w:right w:val="none" w:sz="0" w:space="0" w:color="auto"/>
                      </w:divBdr>
                    </w:div>
                  </w:divsChild>
                </w:div>
                <w:div w:id="2022926804">
                  <w:marLeft w:val="0"/>
                  <w:marRight w:val="0"/>
                  <w:marTop w:val="0"/>
                  <w:marBottom w:val="0"/>
                  <w:divBdr>
                    <w:top w:val="none" w:sz="0" w:space="0" w:color="auto"/>
                    <w:left w:val="none" w:sz="0" w:space="0" w:color="auto"/>
                    <w:bottom w:val="none" w:sz="0" w:space="0" w:color="auto"/>
                    <w:right w:val="none" w:sz="0" w:space="0" w:color="auto"/>
                  </w:divBdr>
                  <w:divsChild>
                    <w:div w:id="272176629">
                      <w:marLeft w:val="0"/>
                      <w:marRight w:val="0"/>
                      <w:marTop w:val="0"/>
                      <w:marBottom w:val="0"/>
                      <w:divBdr>
                        <w:top w:val="none" w:sz="0" w:space="0" w:color="auto"/>
                        <w:left w:val="none" w:sz="0" w:space="0" w:color="auto"/>
                        <w:bottom w:val="none" w:sz="0" w:space="0" w:color="auto"/>
                        <w:right w:val="none" w:sz="0" w:space="0" w:color="auto"/>
                      </w:divBdr>
                    </w:div>
                  </w:divsChild>
                </w:div>
                <w:div w:id="1024745580">
                  <w:marLeft w:val="0"/>
                  <w:marRight w:val="0"/>
                  <w:marTop w:val="0"/>
                  <w:marBottom w:val="0"/>
                  <w:divBdr>
                    <w:top w:val="none" w:sz="0" w:space="0" w:color="auto"/>
                    <w:left w:val="none" w:sz="0" w:space="0" w:color="auto"/>
                    <w:bottom w:val="none" w:sz="0" w:space="0" w:color="auto"/>
                    <w:right w:val="none" w:sz="0" w:space="0" w:color="auto"/>
                  </w:divBdr>
                  <w:divsChild>
                    <w:div w:id="422845186">
                      <w:marLeft w:val="0"/>
                      <w:marRight w:val="0"/>
                      <w:marTop w:val="0"/>
                      <w:marBottom w:val="0"/>
                      <w:divBdr>
                        <w:top w:val="none" w:sz="0" w:space="0" w:color="auto"/>
                        <w:left w:val="none" w:sz="0" w:space="0" w:color="auto"/>
                        <w:bottom w:val="none" w:sz="0" w:space="0" w:color="auto"/>
                        <w:right w:val="none" w:sz="0" w:space="0" w:color="auto"/>
                      </w:divBdr>
                    </w:div>
                  </w:divsChild>
                </w:div>
                <w:div w:id="1076971366">
                  <w:marLeft w:val="0"/>
                  <w:marRight w:val="0"/>
                  <w:marTop w:val="0"/>
                  <w:marBottom w:val="0"/>
                  <w:divBdr>
                    <w:top w:val="none" w:sz="0" w:space="0" w:color="auto"/>
                    <w:left w:val="none" w:sz="0" w:space="0" w:color="auto"/>
                    <w:bottom w:val="none" w:sz="0" w:space="0" w:color="auto"/>
                    <w:right w:val="none" w:sz="0" w:space="0" w:color="auto"/>
                  </w:divBdr>
                  <w:divsChild>
                    <w:div w:id="1045911673">
                      <w:marLeft w:val="0"/>
                      <w:marRight w:val="0"/>
                      <w:marTop w:val="0"/>
                      <w:marBottom w:val="0"/>
                      <w:divBdr>
                        <w:top w:val="none" w:sz="0" w:space="0" w:color="auto"/>
                        <w:left w:val="none" w:sz="0" w:space="0" w:color="auto"/>
                        <w:bottom w:val="none" w:sz="0" w:space="0" w:color="auto"/>
                        <w:right w:val="none" w:sz="0" w:space="0" w:color="auto"/>
                      </w:divBdr>
                    </w:div>
                  </w:divsChild>
                </w:div>
                <w:div w:id="2050058916">
                  <w:marLeft w:val="0"/>
                  <w:marRight w:val="0"/>
                  <w:marTop w:val="0"/>
                  <w:marBottom w:val="0"/>
                  <w:divBdr>
                    <w:top w:val="none" w:sz="0" w:space="0" w:color="auto"/>
                    <w:left w:val="none" w:sz="0" w:space="0" w:color="auto"/>
                    <w:bottom w:val="none" w:sz="0" w:space="0" w:color="auto"/>
                    <w:right w:val="none" w:sz="0" w:space="0" w:color="auto"/>
                  </w:divBdr>
                  <w:divsChild>
                    <w:div w:id="734855658">
                      <w:marLeft w:val="0"/>
                      <w:marRight w:val="0"/>
                      <w:marTop w:val="0"/>
                      <w:marBottom w:val="0"/>
                      <w:divBdr>
                        <w:top w:val="none" w:sz="0" w:space="0" w:color="auto"/>
                        <w:left w:val="none" w:sz="0" w:space="0" w:color="auto"/>
                        <w:bottom w:val="none" w:sz="0" w:space="0" w:color="auto"/>
                        <w:right w:val="none" w:sz="0" w:space="0" w:color="auto"/>
                      </w:divBdr>
                    </w:div>
                  </w:divsChild>
                </w:div>
                <w:div w:id="1835298080">
                  <w:marLeft w:val="0"/>
                  <w:marRight w:val="0"/>
                  <w:marTop w:val="0"/>
                  <w:marBottom w:val="0"/>
                  <w:divBdr>
                    <w:top w:val="none" w:sz="0" w:space="0" w:color="auto"/>
                    <w:left w:val="none" w:sz="0" w:space="0" w:color="auto"/>
                    <w:bottom w:val="none" w:sz="0" w:space="0" w:color="auto"/>
                    <w:right w:val="none" w:sz="0" w:space="0" w:color="auto"/>
                  </w:divBdr>
                  <w:divsChild>
                    <w:div w:id="1009481369">
                      <w:marLeft w:val="0"/>
                      <w:marRight w:val="0"/>
                      <w:marTop w:val="0"/>
                      <w:marBottom w:val="0"/>
                      <w:divBdr>
                        <w:top w:val="none" w:sz="0" w:space="0" w:color="auto"/>
                        <w:left w:val="none" w:sz="0" w:space="0" w:color="auto"/>
                        <w:bottom w:val="none" w:sz="0" w:space="0" w:color="auto"/>
                        <w:right w:val="none" w:sz="0" w:space="0" w:color="auto"/>
                      </w:divBdr>
                    </w:div>
                  </w:divsChild>
                </w:div>
                <w:div w:id="1534920531">
                  <w:marLeft w:val="0"/>
                  <w:marRight w:val="0"/>
                  <w:marTop w:val="0"/>
                  <w:marBottom w:val="0"/>
                  <w:divBdr>
                    <w:top w:val="none" w:sz="0" w:space="0" w:color="auto"/>
                    <w:left w:val="none" w:sz="0" w:space="0" w:color="auto"/>
                    <w:bottom w:val="none" w:sz="0" w:space="0" w:color="auto"/>
                    <w:right w:val="none" w:sz="0" w:space="0" w:color="auto"/>
                  </w:divBdr>
                  <w:divsChild>
                    <w:div w:id="96407729">
                      <w:marLeft w:val="0"/>
                      <w:marRight w:val="0"/>
                      <w:marTop w:val="0"/>
                      <w:marBottom w:val="0"/>
                      <w:divBdr>
                        <w:top w:val="none" w:sz="0" w:space="0" w:color="auto"/>
                        <w:left w:val="none" w:sz="0" w:space="0" w:color="auto"/>
                        <w:bottom w:val="none" w:sz="0" w:space="0" w:color="auto"/>
                        <w:right w:val="none" w:sz="0" w:space="0" w:color="auto"/>
                      </w:divBdr>
                    </w:div>
                  </w:divsChild>
                </w:div>
                <w:div w:id="184832150">
                  <w:marLeft w:val="0"/>
                  <w:marRight w:val="0"/>
                  <w:marTop w:val="0"/>
                  <w:marBottom w:val="0"/>
                  <w:divBdr>
                    <w:top w:val="none" w:sz="0" w:space="0" w:color="auto"/>
                    <w:left w:val="none" w:sz="0" w:space="0" w:color="auto"/>
                    <w:bottom w:val="none" w:sz="0" w:space="0" w:color="auto"/>
                    <w:right w:val="none" w:sz="0" w:space="0" w:color="auto"/>
                  </w:divBdr>
                  <w:divsChild>
                    <w:div w:id="282466222">
                      <w:marLeft w:val="0"/>
                      <w:marRight w:val="0"/>
                      <w:marTop w:val="0"/>
                      <w:marBottom w:val="0"/>
                      <w:divBdr>
                        <w:top w:val="none" w:sz="0" w:space="0" w:color="auto"/>
                        <w:left w:val="none" w:sz="0" w:space="0" w:color="auto"/>
                        <w:bottom w:val="none" w:sz="0" w:space="0" w:color="auto"/>
                        <w:right w:val="none" w:sz="0" w:space="0" w:color="auto"/>
                      </w:divBdr>
                    </w:div>
                  </w:divsChild>
                </w:div>
                <w:div w:id="1980498958">
                  <w:marLeft w:val="0"/>
                  <w:marRight w:val="0"/>
                  <w:marTop w:val="0"/>
                  <w:marBottom w:val="0"/>
                  <w:divBdr>
                    <w:top w:val="none" w:sz="0" w:space="0" w:color="auto"/>
                    <w:left w:val="none" w:sz="0" w:space="0" w:color="auto"/>
                    <w:bottom w:val="none" w:sz="0" w:space="0" w:color="auto"/>
                    <w:right w:val="none" w:sz="0" w:space="0" w:color="auto"/>
                  </w:divBdr>
                  <w:divsChild>
                    <w:div w:id="763384150">
                      <w:marLeft w:val="0"/>
                      <w:marRight w:val="0"/>
                      <w:marTop w:val="0"/>
                      <w:marBottom w:val="0"/>
                      <w:divBdr>
                        <w:top w:val="none" w:sz="0" w:space="0" w:color="auto"/>
                        <w:left w:val="none" w:sz="0" w:space="0" w:color="auto"/>
                        <w:bottom w:val="none" w:sz="0" w:space="0" w:color="auto"/>
                        <w:right w:val="none" w:sz="0" w:space="0" w:color="auto"/>
                      </w:divBdr>
                    </w:div>
                  </w:divsChild>
                </w:div>
                <w:div w:id="1613827644">
                  <w:marLeft w:val="0"/>
                  <w:marRight w:val="0"/>
                  <w:marTop w:val="0"/>
                  <w:marBottom w:val="0"/>
                  <w:divBdr>
                    <w:top w:val="none" w:sz="0" w:space="0" w:color="auto"/>
                    <w:left w:val="none" w:sz="0" w:space="0" w:color="auto"/>
                    <w:bottom w:val="none" w:sz="0" w:space="0" w:color="auto"/>
                    <w:right w:val="none" w:sz="0" w:space="0" w:color="auto"/>
                  </w:divBdr>
                  <w:divsChild>
                    <w:div w:id="354422437">
                      <w:marLeft w:val="0"/>
                      <w:marRight w:val="0"/>
                      <w:marTop w:val="0"/>
                      <w:marBottom w:val="0"/>
                      <w:divBdr>
                        <w:top w:val="none" w:sz="0" w:space="0" w:color="auto"/>
                        <w:left w:val="none" w:sz="0" w:space="0" w:color="auto"/>
                        <w:bottom w:val="none" w:sz="0" w:space="0" w:color="auto"/>
                        <w:right w:val="none" w:sz="0" w:space="0" w:color="auto"/>
                      </w:divBdr>
                    </w:div>
                  </w:divsChild>
                </w:div>
                <w:div w:id="1406488031">
                  <w:marLeft w:val="0"/>
                  <w:marRight w:val="0"/>
                  <w:marTop w:val="0"/>
                  <w:marBottom w:val="0"/>
                  <w:divBdr>
                    <w:top w:val="none" w:sz="0" w:space="0" w:color="auto"/>
                    <w:left w:val="none" w:sz="0" w:space="0" w:color="auto"/>
                    <w:bottom w:val="none" w:sz="0" w:space="0" w:color="auto"/>
                    <w:right w:val="none" w:sz="0" w:space="0" w:color="auto"/>
                  </w:divBdr>
                  <w:divsChild>
                    <w:div w:id="829835361">
                      <w:marLeft w:val="0"/>
                      <w:marRight w:val="0"/>
                      <w:marTop w:val="0"/>
                      <w:marBottom w:val="0"/>
                      <w:divBdr>
                        <w:top w:val="none" w:sz="0" w:space="0" w:color="auto"/>
                        <w:left w:val="none" w:sz="0" w:space="0" w:color="auto"/>
                        <w:bottom w:val="none" w:sz="0" w:space="0" w:color="auto"/>
                        <w:right w:val="none" w:sz="0" w:space="0" w:color="auto"/>
                      </w:divBdr>
                    </w:div>
                  </w:divsChild>
                </w:div>
                <w:div w:id="194277245">
                  <w:marLeft w:val="0"/>
                  <w:marRight w:val="0"/>
                  <w:marTop w:val="0"/>
                  <w:marBottom w:val="0"/>
                  <w:divBdr>
                    <w:top w:val="none" w:sz="0" w:space="0" w:color="auto"/>
                    <w:left w:val="none" w:sz="0" w:space="0" w:color="auto"/>
                    <w:bottom w:val="none" w:sz="0" w:space="0" w:color="auto"/>
                    <w:right w:val="none" w:sz="0" w:space="0" w:color="auto"/>
                  </w:divBdr>
                  <w:divsChild>
                    <w:div w:id="310133415">
                      <w:marLeft w:val="0"/>
                      <w:marRight w:val="0"/>
                      <w:marTop w:val="0"/>
                      <w:marBottom w:val="0"/>
                      <w:divBdr>
                        <w:top w:val="none" w:sz="0" w:space="0" w:color="auto"/>
                        <w:left w:val="none" w:sz="0" w:space="0" w:color="auto"/>
                        <w:bottom w:val="none" w:sz="0" w:space="0" w:color="auto"/>
                        <w:right w:val="none" w:sz="0" w:space="0" w:color="auto"/>
                      </w:divBdr>
                    </w:div>
                  </w:divsChild>
                </w:div>
                <w:div w:id="1282224021">
                  <w:marLeft w:val="0"/>
                  <w:marRight w:val="0"/>
                  <w:marTop w:val="0"/>
                  <w:marBottom w:val="0"/>
                  <w:divBdr>
                    <w:top w:val="none" w:sz="0" w:space="0" w:color="auto"/>
                    <w:left w:val="none" w:sz="0" w:space="0" w:color="auto"/>
                    <w:bottom w:val="none" w:sz="0" w:space="0" w:color="auto"/>
                    <w:right w:val="none" w:sz="0" w:space="0" w:color="auto"/>
                  </w:divBdr>
                  <w:divsChild>
                    <w:div w:id="946932865">
                      <w:marLeft w:val="0"/>
                      <w:marRight w:val="0"/>
                      <w:marTop w:val="0"/>
                      <w:marBottom w:val="0"/>
                      <w:divBdr>
                        <w:top w:val="none" w:sz="0" w:space="0" w:color="auto"/>
                        <w:left w:val="none" w:sz="0" w:space="0" w:color="auto"/>
                        <w:bottom w:val="none" w:sz="0" w:space="0" w:color="auto"/>
                        <w:right w:val="none" w:sz="0" w:space="0" w:color="auto"/>
                      </w:divBdr>
                    </w:div>
                  </w:divsChild>
                </w:div>
                <w:div w:id="954411421">
                  <w:marLeft w:val="0"/>
                  <w:marRight w:val="0"/>
                  <w:marTop w:val="0"/>
                  <w:marBottom w:val="0"/>
                  <w:divBdr>
                    <w:top w:val="none" w:sz="0" w:space="0" w:color="auto"/>
                    <w:left w:val="none" w:sz="0" w:space="0" w:color="auto"/>
                    <w:bottom w:val="none" w:sz="0" w:space="0" w:color="auto"/>
                    <w:right w:val="none" w:sz="0" w:space="0" w:color="auto"/>
                  </w:divBdr>
                  <w:divsChild>
                    <w:div w:id="1901361619">
                      <w:marLeft w:val="0"/>
                      <w:marRight w:val="0"/>
                      <w:marTop w:val="0"/>
                      <w:marBottom w:val="0"/>
                      <w:divBdr>
                        <w:top w:val="none" w:sz="0" w:space="0" w:color="auto"/>
                        <w:left w:val="none" w:sz="0" w:space="0" w:color="auto"/>
                        <w:bottom w:val="none" w:sz="0" w:space="0" w:color="auto"/>
                        <w:right w:val="none" w:sz="0" w:space="0" w:color="auto"/>
                      </w:divBdr>
                    </w:div>
                  </w:divsChild>
                </w:div>
                <w:div w:id="1692341286">
                  <w:marLeft w:val="0"/>
                  <w:marRight w:val="0"/>
                  <w:marTop w:val="0"/>
                  <w:marBottom w:val="0"/>
                  <w:divBdr>
                    <w:top w:val="none" w:sz="0" w:space="0" w:color="auto"/>
                    <w:left w:val="none" w:sz="0" w:space="0" w:color="auto"/>
                    <w:bottom w:val="none" w:sz="0" w:space="0" w:color="auto"/>
                    <w:right w:val="none" w:sz="0" w:space="0" w:color="auto"/>
                  </w:divBdr>
                  <w:divsChild>
                    <w:div w:id="2066448165">
                      <w:marLeft w:val="0"/>
                      <w:marRight w:val="0"/>
                      <w:marTop w:val="0"/>
                      <w:marBottom w:val="0"/>
                      <w:divBdr>
                        <w:top w:val="none" w:sz="0" w:space="0" w:color="auto"/>
                        <w:left w:val="none" w:sz="0" w:space="0" w:color="auto"/>
                        <w:bottom w:val="none" w:sz="0" w:space="0" w:color="auto"/>
                        <w:right w:val="none" w:sz="0" w:space="0" w:color="auto"/>
                      </w:divBdr>
                    </w:div>
                  </w:divsChild>
                </w:div>
                <w:div w:id="125247934">
                  <w:marLeft w:val="0"/>
                  <w:marRight w:val="0"/>
                  <w:marTop w:val="0"/>
                  <w:marBottom w:val="0"/>
                  <w:divBdr>
                    <w:top w:val="none" w:sz="0" w:space="0" w:color="auto"/>
                    <w:left w:val="none" w:sz="0" w:space="0" w:color="auto"/>
                    <w:bottom w:val="none" w:sz="0" w:space="0" w:color="auto"/>
                    <w:right w:val="none" w:sz="0" w:space="0" w:color="auto"/>
                  </w:divBdr>
                  <w:divsChild>
                    <w:div w:id="1946693552">
                      <w:marLeft w:val="0"/>
                      <w:marRight w:val="0"/>
                      <w:marTop w:val="0"/>
                      <w:marBottom w:val="0"/>
                      <w:divBdr>
                        <w:top w:val="none" w:sz="0" w:space="0" w:color="auto"/>
                        <w:left w:val="none" w:sz="0" w:space="0" w:color="auto"/>
                        <w:bottom w:val="none" w:sz="0" w:space="0" w:color="auto"/>
                        <w:right w:val="none" w:sz="0" w:space="0" w:color="auto"/>
                      </w:divBdr>
                    </w:div>
                  </w:divsChild>
                </w:div>
                <w:div w:id="1521044576">
                  <w:marLeft w:val="0"/>
                  <w:marRight w:val="0"/>
                  <w:marTop w:val="0"/>
                  <w:marBottom w:val="0"/>
                  <w:divBdr>
                    <w:top w:val="none" w:sz="0" w:space="0" w:color="auto"/>
                    <w:left w:val="none" w:sz="0" w:space="0" w:color="auto"/>
                    <w:bottom w:val="none" w:sz="0" w:space="0" w:color="auto"/>
                    <w:right w:val="none" w:sz="0" w:space="0" w:color="auto"/>
                  </w:divBdr>
                  <w:divsChild>
                    <w:div w:id="154272350">
                      <w:marLeft w:val="0"/>
                      <w:marRight w:val="0"/>
                      <w:marTop w:val="0"/>
                      <w:marBottom w:val="0"/>
                      <w:divBdr>
                        <w:top w:val="none" w:sz="0" w:space="0" w:color="auto"/>
                        <w:left w:val="none" w:sz="0" w:space="0" w:color="auto"/>
                        <w:bottom w:val="none" w:sz="0" w:space="0" w:color="auto"/>
                        <w:right w:val="none" w:sz="0" w:space="0" w:color="auto"/>
                      </w:divBdr>
                    </w:div>
                  </w:divsChild>
                </w:div>
                <w:div w:id="604462496">
                  <w:marLeft w:val="0"/>
                  <w:marRight w:val="0"/>
                  <w:marTop w:val="0"/>
                  <w:marBottom w:val="0"/>
                  <w:divBdr>
                    <w:top w:val="none" w:sz="0" w:space="0" w:color="auto"/>
                    <w:left w:val="none" w:sz="0" w:space="0" w:color="auto"/>
                    <w:bottom w:val="none" w:sz="0" w:space="0" w:color="auto"/>
                    <w:right w:val="none" w:sz="0" w:space="0" w:color="auto"/>
                  </w:divBdr>
                  <w:divsChild>
                    <w:div w:id="757097213">
                      <w:marLeft w:val="0"/>
                      <w:marRight w:val="0"/>
                      <w:marTop w:val="0"/>
                      <w:marBottom w:val="0"/>
                      <w:divBdr>
                        <w:top w:val="none" w:sz="0" w:space="0" w:color="auto"/>
                        <w:left w:val="none" w:sz="0" w:space="0" w:color="auto"/>
                        <w:bottom w:val="none" w:sz="0" w:space="0" w:color="auto"/>
                        <w:right w:val="none" w:sz="0" w:space="0" w:color="auto"/>
                      </w:divBdr>
                    </w:div>
                  </w:divsChild>
                </w:div>
                <w:div w:id="715082907">
                  <w:marLeft w:val="0"/>
                  <w:marRight w:val="0"/>
                  <w:marTop w:val="0"/>
                  <w:marBottom w:val="0"/>
                  <w:divBdr>
                    <w:top w:val="none" w:sz="0" w:space="0" w:color="auto"/>
                    <w:left w:val="none" w:sz="0" w:space="0" w:color="auto"/>
                    <w:bottom w:val="none" w:sz="0" w:space="0" w:color="auto"/>
                    <w:right w:val="none" w:sz="0" w:space="0" w:color="auto"/>
                  </w:divBdr>
                  <w:divsChild>
                    <w:div w:id="1960211989">
                      <w:marLeft w:val="0"/>
                      <w:marRight w:val="0"/>
                      <w:marTop w:val="0"/>
                      <w:marBottom w:val="0"/>
                      <w:divBdr>
                        <w:top w:val="none" w:sz="0" w:space="0" w:color="auto"/>
                        <w:left w:val="none" w:sz="0" w:space="0" w:color="auto"/>
                        <w:bottom w:val="none" w:sz="0" w:space="0" w:color="auto"/>
                        <w:right w:val="none" w:sz="0" w:space="0" w:color="auto"/>
                      </w:divBdr>
                    </w:div>
                  </w:divsChild>
                </w:div>
                <w:div w:id="1098721428">
                  <w:marLeft w:val="0"/>
                  <w:marRight w:val="0"/>
                  <w:marTop w:val="0"/>
                  <w:marBottom w:val="0"/>
                  <w:divBdr>
                    <w:top w:val="none" w:sz="0" w:space="0" w:color="auto"/>
                    <w:left w:val="none" w:sz="0" w:space="0" w:color="auto"/>
                    <w:bottom w:val="none" w:sz="0" w:space="0" w:color="auto"/>
                    <w:right w:val="none" w:sz="0" w:space="0" w:color="auto"/>
                  </w:divBdr>
                  <w:divsChild>
                    <w:div w:id="72970486">
                      <w:marLeft w:val="0"/>
                      <w:marRight w:val="0"/>
                      <w:marTop w:val="0"/>
                      <w:marBottom w:val="0"/>
                      <w:divBdr>
                        <w:top w:val="none" w:sz="0" w:space="0" w:color="auto"/>
                        <w:left w:val="none" w:sz="0" w:space="0" w:color="auto"/>
                        <w:bottom w:val="none" w:sz="0" w:space="0" w:color="auto"/>
                        <w:right w:val="none" w:sz="0" w:space="0" w:color="auto"/>
                      </w:divBdr>
                    </w:div>
                  </w:divsChild>
                </w:div>
                <w:div w:id="141046050">
                  <w:marLeft w:val="0"/>
                  <w:marRight w:val="0"/>
                  <w:marTop w:val="0"/>
                  <w:marBottom w:val="0"/>
                  <w:divBdr>
                    <w:top w:val="none" w:sz="0" w:space="0" w:color="auto"/>
                    <w:left w:val="none" w:sz="0" w:space="0" w:color="auto"/>
                    <w:bottom w:val="none" w:sz="0" w:space="0" w:color="auto"/>
                    <w:right w:val="none" w:sz="0" w:space="0" w:color="auto"/>
                  </w:divBdr>
                  <w:divsChild>
                    <w:div w:id="1458908393">
                      <w:marLeft w:val="0"/>
                      <w:marRight w:val="0"/>
                      <w:marTop w:val="0"/>
                      <w:marBottom w:val="0"/>
                      <w:divBdr>
                        <w:top w:val="none" w:sz="0" w:space="0" w:color="auto"/>
                        <w:left w:val="none" w:sz="0" w:space="0" w:color="auto"/>
                        <w:bottom w:val="none" w:sz="0" w:space="0" w:color="auto"/>
                        <w:right w:val="none" w:sz="0" w:space="0" w:color="auto"/>
                      </w:divBdr>
                    </w:div>
                  </w:divsChild>
                </w:div>
                <w:div w:id="1567648485">
                  <w:marLeft w:val="0"/>
                  <w:marRight w:val="0"/>
                  <w:marTop w:val="0"/>
                  <w:marBottom w:val="0"/>
                  <w:divBdr>
                    <w:top w:val="none" w:sz="0" w:space="0" w:color="auto"/>
                    <w:left w:val="none" w:sz="0" w:space="0" w:color="auto"/>
                    <w:bottom w:val="none" w:sz="0" w:space="0" w:color="auto"/>
                    <w:right w:val="none" w:sz="0" w:space="0" w:color="auto"/>
                  </w:divBdr>
                  <w:divsChild>
                    <w:div w:id="93332822">
                      <w:marLeft w:val="0"/>
                      <w:marRight w:val="0"/>
                      <w:marTop w:val="0"/>
                      <w:marBottom w:val="0"/>
                      <w:divBdr>
                        <w:top w:val="none" w:sz="0" w:space="0" w:color="auto"/>
                        <w:left w:val="none" w:sz="0" w:space="0" w:color="auto"/>
                        <w:bottom w:val="none" w:sz="0" w:space="0" w:color="auto"/>
                        <w:right w:val="none" w:sz="0" w:space="0" w:color="auto"/>
                      </w:divBdr>
                    </w:div>
                  </w:divsChild>
                </w:div>
                <w:div w:id="1373504047">
                  <w:marLeft w:val="0"/>
                  <w:marRight w:val="0"/>
                  <w:marTop w:val="0"/>
                  <w:marBottom w:val="0"/>
                  <w:divBdr>
                    <w:top w:val="none" w:sz="0" w:space="0" w:color="auto"/>
                    <w:left w:val="none" w:sz="0" w:space="0" w:color="auto"/>
                    <w:bottom w:val="none" w:sz="0" w:space="0" w:color="auto"/>
                    <w:right w:val="none" w:sz="0" w:space="0" w:color="auto"/>
                  </w:divBdr>
                  <w:divsChild>
                    <w:div w:id="162822568">
                      <w:marLeft w:val="0"/>
                      <w:marRight w:val="0"/>
                      <w:marTop w:val="0"/>
                      <w:marBottom w:val="0"/>
                      <w:divBdr>
                        <w:top w:val="none" w:sz="0" w:space="0" w:color="auto"/>
                        <w:left w:val="none" w:sz="0" w:space="0" w:color="auto"/>
                        <w:bottom w:val="none" w:sz="0" w:space="0" w:color="auto"/>
                        <w:right w:val="none" w:sz="0" w:space="0" w:color="auto"/>
                      </w:divBdr>
                    </w:div>
                  </w:divsChild>
                </w:div>
                <w:div w:id="615260642">
                  <w:marLeft w:val="0"/>
                  <w:marRight w:val="0"/>
                  <w:marTop w:val="0"/>
                  <w:marBottom w:val="0"/>
                  <w:divBdr>
                    <w:top w:val="none" w:sz="0" w:space="0" w:color="auto"/>
                    <w:left w:val="none" w:sz="0" w:space="0" w:color="auto"/>
                    <w:bottom w:val="none" w:sz="0" w:space="0" w:color="auto"/>
                    <w:right w:val="none" w:sz="0" w:space="0" w:color="auto"/>
                  </w:divBdr>
                  <w:divsChild>
                    <w:div w:id="1491095308">
                      <w:marLeft w:val="0"/>
                      <w:marRight w:val="0"/>
                      <w:marTop w:val="0"/>
                      <w:marBottom w:val="0"/>
                      <w:divBdr>
                        <w:top w:val="none" w:sz="0" w:space="0" w:color="auto"/>
                        <w:left w:val="none" w:sz="0" w:space="0" w:color="auto"/>
                        <w:bottom w:val="none" w:sz="0" w:space="0" w:color="auto"/>
                        <w:right w:val="none" w:sz="0" w:space="0" w:color="auto"/>
                      </w:divBdr>
                    </w:div>
                  </w:divsChild>
                </w:div>
                <w:div w:id="498623319">
                  <w:marLeft w:val="0"/>
                  <w:marRight w:val="0"/>
                  <w:marTop w:val="0"/>
                  <w:marBottom w:val="0"/>
                  <w:divBdr>
                    <w:top w:val="none" w:sz="0" w:space="0" w:color="auto"/>
                    <w:left w:val="none" w:sz="0" w:space="0" w:color="auto"/>
                    <w:bottom w:val="none" w:sz="0" w:space="0" w:color="auto"/>
                    <w:right w:val="none" w:sz="0" w:space="0" w:color="auto"/>
                  </w:divBdr>
                  <w:divsChild>
                    <w:div w:id="1935822968">
                      <w:marLeft w:val="0"/>
                      <w:marRight w:val="0"/>
                      <w:marTop w:val="0"/>
                      <w:marBottom w:val="0"/>
                      <w:divBdr>
                        <w:top w:val="none" w:sz="0" w:space="0" w:color="auto"/>
                        <w:left w:val="none" w:sz="0" w:space="0" w:color="auto"/>
                        <w:bottom w:val="none" w:sz="0" w:space="0" w:color="auto"/>
                        <w:right w:val="none" w:sz="0" w:space="0" w:color="auto"/>
                      </w:divBdr>
                    </w:div>
                  </w:divsChild>
                </w:div>
                <w:div w:id="1777140534">
                  <w:marLeft w:val="0"/>
                  <w:marRight w:val="0"/>
                  <w:marTop w:val="0"/>
                  <w:marBottom w:val="0"/>
                  <w:divBdr>
                    <w:top w:val="none" w:sz="0" w:space="0" w:color="auto"/>
                    <w:left w:val="none" w:sz="0" w:space="0" w:color="auto"/>
                    <w:bottom w:val="none" w:sz="0" w:space="0" w:color="auto"/>
                    <w:right w:val="none" w:sz="0" w:space="0" w:color="auto"/>
                  </w:divBdr>
                  <w:divsChild>
                    <w:div w:id="793792680">
                      <w:marLeft w:val="0"/>
                      <w:marRight w:val="0"/>
                      <w:marTop w:val="0"/>
                      <w:marBottom w:val="0"/>
                      <w:divBdr>
                        <w:top w:val="none" w:sz="0" w:space="0" w:color="auto"/>
                        <w:left w:val="none" w:sz="0" w:space="0" w:color="auto"/>
                        <w:bottom w:val="none" w:sz="0" w:space="0" w:color="auto"/>
                        <w:right w:val="none" w:sz="0" w:space="0" w:color="auto"/>
                      </w:divBdr>
                    </w:div>
                  </w:divsChild>
                </w:div>
                <w:div w:id="250284470">
                  <w:marLeft w:val="0"/>
                  <w:marRight w:val="0"/>
                  <w:marTop w:val="0"/>
                  <w:marBottom w:val="0"/>
                  <w:divBdr>
                    <w:top w:val="none" w:sz="0" w:space="0" w:color="auto"/>
                    <w:left w:val="none" w:sz="0" w:space="0" w:color="auto"/>
                    <w:bottom w:val="none" w:sz="0" w:space="0" w:color="auto"/>
                    <w:right w:val="none" w:sz="0" w:space="0" w:color="auto"/>
                  </w:divBdr>
                  <w:divsChild>
                    <w:div w:id="1190222848">
                      <w:marLeft w:val="0"/>
                      <w:marRight w:val="0"/>
                      <w:marTop w:val="0"/>
                      <w:marBottom w:val="0"/>
                      <w:divBdr>
                        <w:top w:val="none" w:sz="0" w:space="0" w:color="auto"/>
                        <w:left w:val="none" w:sz="0" w:space="0" w:color="auto"/>
                        <w:bottom w:val="none" w:sz="0" w:space="0" w:color="auto"/>
                        <w:right w:val="none" w:sz="0" w:space="0" w:color="auto"/>
                      </w:divBdr>
                    </w:div>
                  </w:divsChild>
                </w:div>
                <w:div w:id="1058016664">
                  <w:marLeft w:val="0"/>
                  <w:marRight w:val="0"/>
                  <w:marTop w:val="0"/>
                  <w:marBottom w:val="0"/>
                  <w:divBdr>
                    <w:top w:val="none" w:sz="0" w:space="0" w:color="auto"/>
                    <w:left w:val="none" w:sz="0" w:space="0" w:color="auto"/>
                    <w:bottom w:val="none" w:sz="0" w:space="0" w:color="auto"/>
                    <w:right w:val="none" w:sz="0" w:space="0" w:color="auto"/>
                  </w:divBdr>
                  <w:divsChild>
                    <w:div w:id="373627924">
                      <w:marLeft w:val="0"/>
                      <w:marRight w:val="0"/>
                      <w:marTop w:val="0"/>
                      <w:marBottom w:val="0"/>
                      <w:divBdr>
                        <w:top w:val="none" w:sz="0" w:space="0" w:color="auto"/>
                        <w:left w:val="none" w:sz="0" w:space="0" w:color="auto"/>
                        <w:bottom w:val="none" w:sz="0" w:space="0" w:color="auto"/>
                        <w:right w:val="none" w:sz="0" w:space="0" w:color="auto"/>
                      </w:divBdr>
                    </w:div>
                  </w:divsChild>
                </w:div>
                <w:div w:id="1433747151">
                  <w:marLeft w:val="0"/>
                  <w:marRight w:val="0"/>
                  <w:marTop w:val="0"/>
                  <w:marBottom w:val="0"/>
                  <w:divBdr>
                    <w:top w:val="none" w:sz="0" w:space="0" w:color="auto"/>
                    <w:left w:val="none" w:sz="0" w:space="0" w:color="auto"/>
                    <w:bottom w:val="none" w:sz="0" w:space="0" w:color="auto"/>
                    <w:right w:val="none" w:sz="0" w:space="0" w:color="auto"/>
                  </w:divBdr>
                  <w:divsChild>
                    <w:div w:id="479157053">
                      <w:marLeft w:val="0"/>
                      <w:marRight w:val="0"/>
                      <w:marTop w:val="0"/>
                      <w:marBottom w:val="0"/>
                      <w:divBdr>
                        <w:top w:val="none" w:sz="0" w:space="0" w:color="auto"/>
                        <w:left w:val="none" w:sz="0" w:space="0" w:color="auto"/>
                        <w:bottom w:val="none" w:sz="0" w:space="0" w:color="auto"/>
                        <w:right w:val="none" w:sz="0" w:space="0" w:color="auto"/>
                      </w:divBdr>
                    </w:div>
                  </w:divsChild>
                </w:div>
                <w:div w:id="2107382057">
                  <w:marLeft w:val="0"/>
                  <w:marRight w:val="0"/>
                  <w:marTop w:val="0"/>
                  <w:marBottom w:val="0"/>
                  <w:divBdr>
                    <w:top w:val="none" w:sz="0" w:space="0" w:color="auto"/>
                    <w:left w:val="none" w:sz="0" w:space="0" w:color="auto"/>
                    <w:bottom w:val="none" w:sz="0" w:space="0" w:color="auto"/>
                    <w:right w:val="none" w:sz="0" w:space="0" w:color="auto"/>
                  </w:divBdr>
                  <w:divsChild>
                    <w:div w:id="574555049">
                      <w:marLeft w:val="0"/>
                      <w:marRight w:val="0"/>
                      <w:marTop w:val="0"/>
                      <w:marBottom w:val="0"/>
                      <w:divBdr>
                        <w:top w:val="none" w:sz="0" w:space="0" w:color="auto"/>
                        <w:left w:val="none" w:sz="0" w:space="0" w:color="auto"/>
                        <w:bottom w:val="none" w:sz="0" w:space="0" w:color="auto"/>
                        <w:right w:val="none" w:sz="0" w:space="0" w:color="auto"/>
                      </w:divBdr>
                    </w:div>
                  </w:divsChild>
                </w:div>
                <w:div w:id="2010862297">
                  <w:marLeft w:val="0"/>
                  <w:marRight w:val="0"/>
                  <w:marTop w:val="0"/>
                  <w:marBottom w:val="0"/>
                  <w:divBdr>
                    <w:top w:val="none" w:sz="0" w:space="0" w:color="auto"/>
                    <w:left w:val="none" w:sz="0" w:space="0" w:color="auto"/>
                    <w:bottom w:val="none" w:sz="0" w:space="0" w:color="auto"/>
                    <w:right w:val="none" w:sz="0" w:space="0" w:color="auto"/>
                  </w:divBdr>
                  <w:divsChild>
                    <w:div w:id="1248274671">
                      <w:marLeft w:val="0"/>
                      <w:marRight w:val="0"/>
                      <w:marTop w:val="0"/>
                      <w:marBottom w:val="0"/>
                      <w:divBdr>
                        <w:top w:val="none" w:sz="0" w:space="0" w:color="auto"/>
                        <w:left w:val="none" w:sz="0" w:space="0" w:color="auto"/>
                        <w:bottom w:val="none" w:sz="0" w:space="0" w:color="auto"/>
                        <w:right w:val="none" w:sz="0" w:space="0" w:color="auto"/>
                      </w:divBdr>
                    </w:div>
                  </w:divsChild>
                </w:div>
                <w:div w:id="1571693520">
                  <w:marLeft w:val="0"/>
                  <w:marRight w:val="0"/>
                  <w:marTop w:val="0"/>
                  <w:marBottom w:val="0"/>
                  <w:divBdr>
                    <w:top w:val="none" w:sz="0" w:space="0" w:color="auto"/>
                    <w:left w:val="none" w:sz="0" w:space="0" w:color="auto"/>
                    <w:bottom w:val="none" w:sz="0" w:space="0" w:color="auto"/>
                    <w:right w:val="none" w:sz="0" w:space="0" w:color="auto"/>
                  </w:divBdr>
                  <w:divsChild>
                    <w:div w:id="2019841896">
                      <w:marLeft w:val="0"/>
                      <w:marRight w:val="0"/>
                      <w:marTop w:val="0"/>
                      <w:marBottom w:val="0"/>
                      <w:divBdr>
                        <w:top w:val="none" w:sz="0" w:space="0" w:color="auto"/>
                        <w:left w:val="none" w:sz="0" w:space="0" w:color="auto"/>
                        <w:bottom w:val="none" w:sz="0" w:space="0" w:color="auto"/>
                        <w:right w:val="none" w:sz="0" w:space="0" w:color="auto"/>
                      </w:divBdr>
                    </w:div>
                  </w:divsChild>
                </w:div>
                <w:div w:id="360395073">
                  <w:marLeft w:val="0"/>
                  <w:marRight w:val="0"/>
                  <w:marTop w:val="0"/>
                  <w:marBottom w:val="0"/>
                  <w:divBdr>
                    <w:top w:val="none" w:sz="0" w:space="0" w:color="auto"/>
                    <w:left w:val="none" w:sz="0" w:space="0" w:color="auto"/>
                    <w:bottom w:val="none" w:sz="0" w:space="0" w:color="auto"/>
                    <w:right w:val="none" w:sz="0" w:space="0" w:color="auto"/>
                  </w:divBdr>
                  <w:divsChild>
                    <w:div w:id="2130470346">
                      <w:marLeft w:val="0"/>
                      <w:marRight w:val="0"/>
                      <w:marTop w:val="0"/>
                      <w:marBottom w:val="0"/>
                      <w:divBdr>
                        <w:top w:val="none" w:sz="0" w:space="0" w:color="auto"/>
                        <w:left w:val="none" w:sz="0" w:space="0" w:color="auto"/>
                        <w:bottom w:val="none" w:sz="0" w:space="0" w:color="auto"/>
                        <w:right w:val="none" w:sz="0" w:space="0" w:color="auto"/>
                      </w:divBdr>
                    </w:div>
                  </w:divsChild>
                </w:div>
                <w:div w:id="1501652402">
                  <w:marLeft w:val="0"/>
                  <w:marRight w:val="0"/>
                  <w:marTop w:val="0"/>
                  <w:marBottom w:val="0"/>
                  <w:divBdr>
                    <w:top w:val="none" w:sz="0" w:space="0" w:color="auto"/>
                    <w:left w:val="none" w:sz="0" w:space="0" w:color="auto"/>
                    <w:bottom w:val="none" w:sz="0" w:space="0" w:color="auto"/>
                    <w:right w:val="none" w:sz="0" w:space="0" w:color="auto"/>
                  </w:divBdr>
                  <w:divsChild>
                    <w:div w:id="753093266">
                      <w:marLeft w:val="0"/>
                      <w:marRight w:val="0"/>
                      <w:marTop w:val="0"/>
                      <w:marBottom w:val="0"/>
                      <w:divBdr>
                        <w:top w:val="none" w:sz="0" w:space="0" w:color="auto"/>
                        <w:left w:val="none" w:sz="0" w:space="0" w:color="auto"/>
                        <w:bottom w:val="none" w:sz="0" w:space="0" w:color="auto"/>
                        <w:right w:val="none" w:sz="0" w:space="0" w:color="auto"/>
                      </w:divBdr>
                    </w:div>
                  </w:divsChild>
                </w:div>
                <w:div w:id="591399457">
                  <w:marLeft w:val="0"/>
                  <w:marRight w:val="0"/>
                  <w:marTop w:val="0"/>
                  <w:marBottom w:val="0"/>
                  <w:divBdr>
                    <w:top w:val="none" w:sz="0" w:space="0" w:color="auto"/>
                    <w:left w:val="none" w:sz="0" w:space="0" w:color="auto"/>
                    <w:bottom w:val="none" w:sz="0" w:space="0" w:color="auto"/>
                    <w:right w:val="none" w:sz="0" w:space="0" w:color="auto"/>
                  </w:divBdr>
                  <w:divsChild>
                    <w:div w:id="1997220965">
                      <w:marLeft w:val="0"/>
                      <w:marRight w:val="0"/>
                      <w:marTop w:val="0"/>
                      <w:marBottom w:val="0"/>
                      <w:divBdr>
                        <w:top w:val="none" w:sz="0" w:space="0" w:color="auto"/>
                        <w:left w:val="none" w:sz="0" w:space="0" w:color="auto"/>
                        <w:bottom w:val="none" w:sz="0" w:space="0" w:color="auto"/>
                        <w:right w:val="none" w:sz="0" w:space="0" w:color="auto"/>
                      </w:divBdr>
                    </w:div>
                  </w:divsChild>
                </w:div>
                <w:div w:id="629826848">
                  <w:marLeft w:val="0"/>
                  <w:marRight w:val="0"/>
                  <w:marTop w:val="0"/>
                  <w:marBottom w:val="0"/>
                  <w:divBdr>
                    <w:top w:val="none" w:sz="0" w:space="0" w:color="auto"/>
                    <w:left w:val="none" w:sz="0" w:space="0" w:color="auto"/>
                    <w:bottom w:val="none" w:sz="0" w:space="0" w:color="auto"/>
                    <w:right w:val="none" w:sz="0" w:space="0" w:color="auto"/>
                  </w:divBdr>
                  <w:divsChild>
                    <w:div w:id="413941532">
                      <w:marLeft w:val="0"/>
                      <w:marRight w:val="0"/>
                      <w:marTop w:val="0"/>
                      <w:marBottom w:val="0"/>
                      <w:divBdr>
                        <w:top w:val="none" w:sz="0" w:space="0" w:color="auto"/>
                        <w:left w:val="none" w:sz="0" w:space="0" w:color="auto"/>
                        <w:bottom w:val="none" w:sz="0" w:space="0" w:color="auto"/>
                        <w:right w:val="none" w:sz="0" w:space="0" w:color="auto"/>
                      </w:divBdr>
                    </w:div>
                  </w:divsChild>
                </w:div>
                <w:div w:id="138883168">
                  <w:marLeft w:val="0"/>
                  <w:marRight w:val="0"/>
                  <w:marTop w:val="0"/>
                  <w:marBottom w:val="0"/>
                  <w:divBdr>
                    <w:top w:val="none" w:sz="0" w:space="0" w:color="auto"/>
                    <w:left w:val="none" w:sz="0" w:space="0" w:color="auto"/>
                    <w:bottom w:val="none" w:sz="0" w:space="0" w:color="auto"/>
                    <w:right w:val="none" w:sz="0" w:space="0" w:color="auto"/>
                  </w:divBdr>
                  <w:divsChild>
                    <w:div w:id="897932965">
                      <w:marLeft w:val="0"/>
                      <w:marRight w:val="0"/>
                      <w:marTop w:val="0"/>
                      <w:marBottom w:val="0"/>
                      <w:divBdr>
                        <w:top w:val="none" w:sz="0" w:space="0" w:color="auto"/>
                        <w:left w:val="none" w:sz="0" w:space="0" w:color="auto"/>
                        <w:bottom w:val="none" w:sz="0" w:space="0" w:color="auto"/>
                        <w:right w:val="none" w:sz="0" w:space="0" w:color="auto"/>
                      </w:divBdr>
                    </w:div>
                  </w:divsChild>
                </w:div>
                <w:div w:id="84696565">
                  <w:marLeft w:val="0"/>
                  <w:marRight w:val="0"/>
                  <w:marTop w:val="0"/>
                  <w:marBottom w:val="0"/>
                  <w:divBdr>
                    <w:top w:val="none" w:sz="0" w:space="0" w:color="auto"/>
                    <w:left w:val="none" w:sz="0" w:space="0" w:color="auto"/>
                    <w:bottom w:val="none" w:sz="0" w:space="0" w:color="auto"/>
                    <w:right w:val="none" w:sz="0" w:space="0" w:color="auto"/>
                  </w:divBdr>
                  <w:divsChild>
                    <w:div w:id="1891769866">
                      <w:marLeft w:val="0"/>
                      <w:marRight w:val="0"/>
                      <w:marTop w:val="0"/>
                      <w:marBottom w:val="0"/>
                      <w:divBdr>
                        <w:top w:val="none" w:sz="0" w:space="0" w:color="auto"/>
                        <w:left w:val="none" w:sz="0" w:space="0" w:color="auto"/>
                        <w:bottom w:val="none" w:sz="0" w:space="0" w:color="auto"/>
                        <w:right w:val="none" w:sz="0" w:space="0" w:color="auto"/>
                      </w:divBdr>
                    </w:div>
                  </w:divsChild>
                </w:div>
                <w:div w:id="1607149508">
                  <w:marLeft w:val="0"/>
                  <w:marRight w:val="0"/>
                  <w:marTop w:val="0"/>
                  <w:marBottom w:val="0"/>
                  <w:divBdr>
                    <w:top w:val="none" w:sz="0" w:space="0" w:color="auto"/>
                    <w:left w:val="none" w:sz="0" w:space="0" w:color="auto"/>
                    <w:bottom w:val="none" w:sz="0" w:space="0" w:color="auto"/>
                    <w:right w:val="none" w:sz="0" w:space="0" w:color="auto"/>
                  </w:divBdr>
                  <w:divsChild>
                    <w:div w:id="767192017">
                      <w:marLeft w:val="0"/>
                      <w:marRight w:val="0"/>
                      <w:marTop w:val="0"/>
                      <w:marBottom w:val="0"/>
                      <w:divBdr>
                        <w:top w:val="none" w:sz="0" w:space="0" w:color="auto"/>
                        <w:left w:val="none" w:sz="0" w:space="0" w:color="auto"/>
                        <w:bottom w:val="none" w:sz="0" w:space="0" w:color="auto"/>
                        <w:right w:val="none" w:sz="0" w:space="0" w:color="auto"/>
                      </w:divBdr>
                    </w:div>
                  </w:divsChild>
                </w:div>
                <w:div w:id="839929201">
                  <w:marLeft w:val="0"/>
                  <w:marRight w:val="0"/>
                  <w:marTop w:val="0"/>
                  <w:marBottom w:val="0"/>
                  <w:divBdr>
                    <w:top w:val="none" w:sz="0" w:space="0" w:color="auto"/>
                    <w:left w:val="none" w:sz="0" w:space="0" w:color="auto"/>
                    <w:bottom w:val="none" w:sz="0" w:space="0" w:color="auto"/>
                    <w:right w:val="none" w:sz="0" w:space="0" w:color="auto"/>
                  </w:divBdr>
                  <w:divsChild>
                    <w:div w:id="812020185">
                      <w:marLeft w:val="0"/>
                      <w:marRight w:val="0"/>
                      <w:marTop w:val="0"/>
                      <w:marBottom w:val="0"/>
                      <w:divBdr>
                        <w:top w:val="none" w:sz="0" w:space="0" w:color="auto"/>
                        <w:left w:val="none" w:sz="0" w:space="0" w:color="auto"/>
                        <w:bottom w:val="none" w:sz="0" w:space="0" w:color="auto"/>
                        <w:right w:val="none" w:sz="0" w:space="0" w:color="auto"/>
                      </w:divBdr>
                    </w:div>
                  </w:divsChild>
                </w:div>
                <w:div w:id="575700580">
                  <w:marLeft w:val="0"/>
                  <w:marRight w:val="0"/>
                  <w:marTop w:val="0"/>
                  <w:marBottom w:val="0"/>
                  <w:divBdr>
                    <w:top w:val="none" w:sz="0" w:space="0" w:color="auto"/>
                    <w:left w:val="none" w:sz="0" w:space="0" w:color="auto"/>
                    <w:bottom w:val="none" w:sz="0" w:space="0" w:color="auto"/>
                    <w:right w:val="none" w:sz="0" w:space="0" w:color="auto"/>
                  </w:divBdr>
                  <w:divsChild>
                    <w:div w:id="220870714">
                      <w:marLeft w:val="0"/>
                      <w:marRight w:val="0"/>
                      <w:marTop w:val="0"/>
                      <w:marBottom w:val="0"/>
                      <w:divBdr>
                        <w:top w:val="none" w:sz="0" w:space="0" w:color="auto"/>
                        <w:left w:val="none" w:sz="0" w:space="0" w:color="auto"/>
                        <w:bottom w:val="none" w:sz="0" w:space="0" w:color="auto"/>
                        <w:right w:val="none" w:sz="0" w:space="0" w:color="auto"/>
                      </w:divBdr>
                    </w:div>
                  </w:divsChild>
                </w:div>
                <w:div w:id="225577026">
                  <w:marLeft w:val="0"/>
                  <w:marRight w:val="0"/>
                  <w:marTop w:val="0"/>
                  <w:marBottom w:val="0"/>
                  <w:divBdr>
                    <w:top w:val="none" w:sz="0" w:space="0" w:color="auto"/>
                    <w:left w:val="none" w:sz="0" w:space="0" w:color="auto"/>
                    <w:bottom w:val="none" w:sz="0" w:space="0" w:color="auto"/>
                    <w:right w:val="none" w:sz="0" w:space="0" w:color="auto"/>
                  </w:divBdr>
                  <w:divsChild>
                    <w:div w:id="1934240695">
                      <w:marLeft w:val="0"/>
                      <w:marRight w:val="0"/>
                      <w:marTop w:val="0"/>
                      <w:marBottom w:val="0"/>
                      <w:divBdr>
                        <w:top w:val="none" w:sz="0" w:space="0" w:color="auto"/>
                        <w:left w:val="none" w:sz="0" w:space="0" w:color="auto"/>
                        <w:bottom w:val="none" w:sz="0" w:space="0" w:color="auto"/>
                        <w:right w:val="none" w:sz="0" w:space="0" w:color="auto"/>
                      </w:divBdr>
                    </w:div>
                  </w:divsChild>
                </w:div>
                <w:div w:id="1913462604">
                  <w:marLeft w:val="0"/>
                  <w:marRight w:val="0"/>
                  <w:marTop w:val="0"/>
                  <w:marBottom w:val="0"/>
                  <w:divBdr>
                    <w:top w:val="none" w:sz="0" w:space="0" w:color="auto"/>
                    <w:left w:val="none" w:sz="0" w:space="0" w:color="auto"/>
                    <w:bottom w:val="none" w:sz="0" w:space="0" w:color="auto"/>
                    <w:right w:val="none" w:sz="0" w:space="0" w:color="auto"/>
                  </w:divBdr>
                  <w:divsChild>
                    <w:div w:id="1129593679">
                      <w:marLeft w:val="0"/>
                      <w:marRight w:val="0"/>
                      <w:marTop w:val="0"/>
                      <w:marBottom w:val="0"/>
                      <w:divBdr>
                        <w:top w:val="none" w:sz="0" w:space="0" w:color="auto"/>
                        <w:left w:val="none" w:sz="0" w:space="0" w:color="auto"/>
                        <w:bottom w:val="none" w:sz="0" w:space="0" w:color="auto"/>
                        <w:right w:val="none" w:sz="0" w:space="0" w:color="auto"/>
                      </w:divBdr>
                    </w:div>
                  </w:divsChild>
                </w:div>
                <w:div w:id="1426225128">
                  <w:marLeft w:val="0"/>
                  <w:marRight w:val="0"/>
                  <w:marTop w:val="0"/>
                  <w:marBottom w:val="0"/>
                  <w:divBdr>
                    <w:top w:val="none" w:sz="0" w:space="0" w:color="auto"/>
                    <w:left w:val="none" w:sz="0" w:space="0" w:color="auto"/>
                    <w:bottom w:val="none" w:sz="0" w:space="0" w:color="auto"/>
                    <w:right w:val="none" w:sz="0" w:space="0" w:color="auto"/>
                  </w:divBdr>
                  <w:divsChild>
                    <w:div w:id="716392715">
                      <w:marLeft w:val="0"/>
                      <w:marRight w:val="0"/>
                      <w:marTop w:val="0"/>
                      <w:marBottom w:val="0"/>
                      <w:divBdr>
                        <w:top w:val="none" w:sz="0" w:space="0" w:color="auto"/>
                        <w:left w:val="none" w:sz="0" w:space="0" w:color="auto"/>
                        <w:bottom w:val="none" w:sz="0" w:space="0" w:color="auto"/>
                        <w:right w:val="none" w:sz="0" w:space="0" w:color="auto"/>
                      </w:divBdr>
                    </w:div>
                  </w:divsChild>
                </w:div>
                <w:div w:id="905990288">
                  <w:marLeft w:val="0"/>
                  <w:marRight w:val="0"/>
                  <w:marTop w:val="0"/>
                  <w:marBottom w:val="0"/>
                  <w:divBdr>
                    <w:top w:val="none" w:sz="0" w:space="0" w:color="auto"/>
                    <w:left w:val="none" w:sz="0" w:space="0" w:color="auto"/>
                    <w:bottom w:val="none" w:sz="0" w:space="0" w:color="auto"/>
                    <w:right w:val="none" w:sz="0" w:space="0" w:color="auto"/>
                  </w:divBdr>
                  <w:divsChild>
                    <w:div w:id="557864784">
                      <w:marLeft w:val="0"/>
                      <w:marRight w:val="0"/>
                      <w:marTop w:val="0"/>
                      <w:marBottom w:val="0"/>
                      <w:divBdr>
                        <w:top w:val="none" w:sz="0" w:space="0" w:color="auto"/>
                        <w:left w:val="none" w:sz="0" w:space="0" w:color="auto"/>
                        <w:bottom w:val="none" w:sz="0" w:space="0" w:color="auto"/>
                        <w:right w:val="none" w:sz="0" w:space="0" w:color="auto"/>
                      </w:divBdr>
                    </w:div>
                  </w:divsChild>
                </w:div>
                <w:div w:id="1715081659">
                  <w:marLeft w:val="0"/>
                  <w:marRight w:val="0"/>
                  <w:marTop w:val="0"/>
                  <w:marBottom w:val="0"/>
                  <w:divBdr>
                    <w:top w:val="none" w:sz="0" w:space="0" w:color="auto"/>
                    <w:left w:val="none" w:sz="0" w:space="0" w:color="auto"/>
                    <w:bottom w:val="none" w:sz="0" w:space="0" w:color="auto"/>
                    <w:right w:val="none" w:sz="0" w:space="0" w:color="auto"/>
                  </w:divBdr>
                  <w:divsChild>
                    <w:div w:id="1172138291">
                      <w:marLeft w:val="0"/>
                      <w:marRight w:val="0"/>
                      <w:marTop w:val="0"/>
                      <w:marBottom w:val="0"/>
                      <w:divBdr>
                        <w:top w:val="none" w:sz="0" w:space="0" w:color="auto"/>
                        <w:left w:val="none" w:sz="0" w:space="0" w:color="auto"/>
                        <w:bottom w:val="none" w:sz="0" w:space="0" w:color="auto"/>
                        <w:right w:val="none" w:sz="0" w:space="0" w:color="auto"/>
                      </w:divBdr>
                    </w:div>
                  </w:divsChild>
                </w:div>
                <w:div w:id="1275746386">
                  <w:marLeft w:val="0"/>
                  <w:marRight w:val="0"/>
                  <w:marTop w:val="0"/>
                  <w:marBottom w:val="0"/>
                  <w:divBdr>
                    <w:top w:val="none" w:sz="0" w:space="0" w:color="auto"/>
                    <w:left w:val="none" w:sz="0" w:space="0" w:color="auto"/>
                    <w:bottom w:val="none" w:sz="0" w:space="0" w:color="auto"/>
                    <w:right w:val="none" w:sz="0" w:space="0" w:color="auto"/>
                  </w:divBdr>
                  <w:divsChild>
                    <w:div w:id="900291842">
                      <w:marLeft w:val="0"/>
                      <w:marRight w:val="0"/>
                      <w:marTop w:val="0"/>
                      <w:marBottom w:val="0"/>
                      <w:divBdr>
                        <w:top w:val="none" w:sz="0" w:space="0" w:color="auto"/>
                        <w:left w:val="none" w:sz="0" w:space="0" w:color="auto"/>
                        <w:bottom w:val="none" w:sz="0" w:space="0" w:color="auto"/>
                        <w:right w:val="none" w:sz="0" w:space="0" w:color="auto"/>
                      </w:divBdr>
                    </w:div>
                  </w:divsChild>
                </w:div>
                <w:div w:id="2112235619">
                  <w:marLeft w:val="0"/>
                  <w:marRight w:val="0"/>
                  <w:marTop w:val="0"/>
                  <w:marBottom w:val="0"/>
                  <w:divBdr>
                    <w:top w:val="none" w:sz="0" w:space="0" w:color="auto"/>
                    <w:left w:val="none" w:sz="0" w:space="0" w:color="auto"/>
                    <w:bottom w:val="none" w:sz="0" w:space="0" w:color="auto"/>
                    <w:right w:val="none" w:sz="0" w:space="0" w:color="auto"/>
                  </w:divBdr>
                  <w:divsChild>
                    <w:div w:id="1881358681">
                      <w:marLeft w:val="0"/>
                      <w:marRight w:val="0"/>
                      <w:marTop w:val="0"/>
                      <w:marBottom w:val="0"/>
                      <w:divBdr>
                        <w:top w:val="none" w:sz="0" w:space="0" w:color="auto"/>
                        <w:left w:val="none" w:sz="0" w:space="0" w:color="auto"/>
                        <w:bottom w:val="none" w:sz="0" w:space="0" w:color="auto"/>
                        <w:right w:val="none" w:sz="0" w:space="0" w:color="auto"/>
                      </w:divBdr>
                    </w:div>
                  </w:divsChild>
                </w:div>
                <w:div w:id="1349674878">
                  <w:marLeft w:val="0"/>
                  <w:marRight w:val="0"/>
                  <w:marTop w:val="0"/>
                  <w:marBottom w:val="0"/>
                  <w:divBdr>
                    <w:top w:val="none" w:sz="0" w:space="0" w:color="auto"/>
                    <w:left w:val="none" w:sz="0" w:space="0" w:color="auto"/>
                    <w:bottom w:val="none" w:sz="0" w:space="0" w:color="auto"/>
                    <w:right w:val="none" w:sz="0" w:space="0" w:color="auto"/>
                  </w:divBdr>
                  <w:divsChild>
                    <w:div w:id="1900510412">
                      <w:marLeft w:val="0"/>
                      <w:marRight w:val="0"/>
                      <w:marTop w:val="0"/>
                      <w:marBottom w:val="0"/>
                      <w:divBdr>
                        <w:top w:val="none" w:sz="0" w:space="0" w:color="auto"/>
                        <w:left w:val="none" w:sz="0" w:space="0" w:color="auto"/>
                        <w:bottom w:val="none" w:sz="0" w:space="0" w:color="auto"/>
                        <w:right w:val="none" w:sz="0" w:space="0" w:color="auto"/>
                      </w:divBdr>
                    </w:div>
                  </w:divsChild>
                </w:div>
                <w:div w:id="686761362">
                  <w:marLeft w:val="0"/>
                  <w:marRight w:val="0"/>
                  <w:marTop w:val="0"/>
                  <w:marBottom w:val="0"/>
                  <w:divBdr>
                    <w:top w:val="none" w:sz="0" w:space="0" w:color="auto"/>
                    <w:left w:val="none" w:sz="0" w:space="0" w:color="auto"/>
                    <w:bottom w:val="none" w:sz="0" w:space="0" w:color="auto"/>
                    <w:right w:val="none" w:sz="0" w:space="0" w:color="auto"/>
                  </w:divBdr>
                  <w:divsChild>
                    <w:div w:id="44306047">
                      <w:marLeft w:val="0"/>
                      <w:marRight w:val="0"/>
                      <w:marTop w:val="0"/>
                      <w:marBottom w:val="0"/>
                      <w:divBdr>
                        <w:top w:val="none" w:sz="0" w:space="0" w:color="auto"/>
                        <w:left w:val="none" w:sz="0" w:space="0" w:color="auto"/>
                        <w:bottom w:val="none" w:sz="0" w:space="0" w:color="auto"/>
                        <w:right w:val="none" w:sz="0" w:space="0" w:color="auto"/>
                      </w:divBdr>
                    </w:div>
                  </w:divsChild>
                </w:div>
                <w:div w:id="1327054300">
                  <w:marLeft w:val="0"/>
                  <w:marRight w:val="0"/>
                  <w:marTop w:val="0"/>
                  <w:marBottom w:val="0"/>
                  <w:divBdr>
                    <w:top w:val="none" w:sz="0" w:space="0" w:color="auto"/>
                    <w:left w:val="none" w:sz="0" w:space="0" w:color="auto"/>
                    <w:bottom w:val="none" w:sz="0" w:space="0" w:color="auto"/>
                    <w:right w:val="none" w:sz="0" w:space="0" w:color="auto"/>
                  </w:divBdr>
                  <w:divsChild>
                    <w:div w:id="1642537284">
                      <w:marLeft w:val="0"/>
                      <w:marRight w:val="0"/>
                      <w:marTop w:val="0"/>
                      <w:marBottom w:val="0"/>
                      <w:divBdr>
                        <w:top w:val="none" w:sz="0" w:space="0" w:color="auto"/>
                        <w:left w:val="none" w:sz="0" w:space="0" w:color="auto"/>
                        <w:bottom w:val="none" w:sz="0" w:space="0" w:color="auto"/>
                        <w:right w:val="none" w:sz="0" w:space="0" w:color="auto"/>
                      </w:divBdr>
                    </w:div>
                  </w:divsChild>
                </w:div>
                <w:div w:id="1439330955">
                  <w:marLeft w:val="0"/>
                  <w:marRight w:val="0"/>
                  <w:marTop w:val="0"/>
                  <w:marBottom w:val="0"/>
                  <w:divBdr>
                    <w:top w:val="none" w:sz="0" w:space="0" w:color="auto"/>
                    <w:left w:val="none" w:sz="0" w:space="0" w:color="auto"/>
                    <w:bottom w:val="none" w:sz="0" w:space="0" w:color="auto"/>
                    <w:right w:val="none" w:sz="0" w:space="0" w:color="auto"/>
                  </w:divBdr>
                  <w:divsChild>
                    <w:div w:id="1266234517">
                      <w:marLeft w:val="0"/>
                      <w:marRight w:val="0"/>
                      <w:marTop w:val="0"/>
                      <w:marBottom w:val="0"/>
                      <w:divBdr>
                        <w:top w:val="none" w:sz="0" w:space="0" w:color="auto"/>
                        <w:left w:val="none" w:sz="0" w:space="0" w:color="auto"/>
                        <w:bottom w:val="none" w:sz="0" w:space="0" w:color="auto"/>
                        <w:right w:val="none" w:sz="0" w:space="0" w:color="auto"/>
                      </w:divBdr>
                    </w:div>
                  </w:divsChild>
                </w:div>
                <w:div w:id="680468041">
                  <w:marLeft w:val="0"/>
                  <w:marRight w:val="0"/>
                  <w:marTop w:val="0"/>
                  <w:marBottom w:val="0"/>
                  <w:divBdr>
                    <w:top w:val="none" w:sz="0" w:space="0" w:color="auto"/>
                    <w:left w:val="none" w:sz="0" w:space="0" w:color="auto"/>
                    <w:bottom w:val="none" w:sz="0" w:space="0" w:color="auto"/>
                    <w:right w:val="none" w:sz="0" w:space="0" w:color="auto"/>
                  </w:divBdr>
                  <w:divsChild>
                    <w:div w:id="1462730672">
                      <w:marLeft w:val="0"/>
                      <w:marRight w:val="0"/>
                      <w:marTop w:val="0"/>
                      <w:marBottom w:val="0"/>
                      <w:divBdr>
                        <w:top w:val="none" w:sz="0" w:space="0" w:color="auto"/>
                        <w:left w:val="none" w:sz="0" w:space="0" w:color="auto"/>
                        <w:bottom w:val="none" w:sz="0" w:space="0" w:color="auto"/>
                        <w:right w:val="none" w:sz="0" w:space="0" w:color="auto"/>
                      </w:divBdr>
                    </w:div>
                  </w:divsChild>
                </w:div>
                <w:div w:id="1863664816">
                  <w:marLeft w:val="0"/>
                  <w:marRight w:val="0"/>
                  <w:marTop w:val="0"/>
                  <w:marBottom w:val="0"/>
                  <w:divBdr>
                    <w:top w:val="none" w:sz="0" w:space="0" w:color="auto"/>
                    <w:left w:val="none" w:sz="0" w:space="0" w:color="auto"/>
                    <w:bottom w:val="none" w:sz="0" w:space="0" w:color="auto"/>
                    <w:right w:val="none" w:sz="0" w:space="0" w:color="auto"/>
                  </w:divBdr>
                  <w:divsChild>
                    <w:div w:id="1806774518">
                      <w:marLeft w:val="0"/>
                      <w:marRight w:val="0"/>
                      <w:marTop w:val="0"/>
                      <w:marBottom w:val="0"/>
                      <w:divBdr>
                        <w:top w:val="none" w:sz="0" w:space="0" w:color="auto"/>
                        <w:left w:val="none" w:sz="0" w:space="0" w:color="auto"/>
                        <w:bottom w:val="none" w:sz="0" w:space="0" w:color="auto"/>
                        <w:right w:val="none" w:sz="0" w:space="0" w:color="auto"/>
                      </w:divBdr>
                    </w:div>
                  </w:divsChild>
                </w:div>
                <w:div w:id="379133333">
                  <w:marLeft w:val="0"/>
                  <w:marRight w:val="0"/>
                  <w:marTop w:val="0"/>
                  <w:marBottom w:val="0"/>
                  <w:divBdr>
                    <w:top w:val="none" w:sz="0" w:space="0" w:color="auto"/>
                    <w:left w:val="none" w:sz="0" w:space="0" w:color="auto"/>
                    <w:bottom w:val="none" w:sz="0" w:space="0" w:color="auto"/>
                    <w:right w:val="none" w:sz="0" w:space="0" w:color="auto"/>
                  </w:divBdr>
                  <w:divsChild>
                    <w:div w:id="537351171">
                      <w:marLeft w:val="0"/>
                      <w:marRight w:val="0"/>
                      <w:marTop w:val="0"/>
                      <w:marBottom w:val="0"/>
                      <w:divBdr>
                        <w:top w:val="none" w:sz="0" w:space="0" w:color="auto"/>
                        <w:left w:val="none" w:sz="0" w:space="0" w:color="auto"/>
                        <w:bottom w:val="none" w:sz="0" w:space="0" w:color="auto"/>
                        <w:right w:val="none" w:sz="0" w:space="0" w:color="auto"/>
                      </w:divBdr>
                    </w:div>
                  </w:divsChild>
                </w:div>
                <w:div w:id="482506900">
                  <w:marLeft w:val="0"/>
                  <w:marRight w:val="0"/>
                  <w:marTop w:val="0"/>
                  <w:marBottom w:val="0"/>
                  <w:divBdr>
                    <w:top w:val="none" w:sz="0" w:space="0" w:color="auto"/>
                    <w:left w:val="none" w:sz="0" w:space="0" w:color="auto"/>
                    <w:bottom w:val="none" w:sz="0" w:space="0" w:color="auto"/>
                    <w:right w:val="none" w:sz="0" w:space="0" w:color="auto"/>
                  </w:divBdr>
                  <w:divsChild>
                    <w:div w:id="1674989844">
                      <w:marLeft w:val="0"/>
                      <w:marRight w:val="0"/>
                      <w:marTop w:val="0"/>
                      <w:marBottom w:val="0"/>
                      <w:divBdr>
                        <w:top w:val="none" w:sz="0" w:space="0" w:color="auto"/>
                        <w:left w:val="none" w:sz="0" w:space="0" w:color="auto"/>
                        <w:bottom w:val="none" w:sz="0" w:space="0" w:color="auto"/>
                        <w:right w:val="none" w:sz="0" w:space="0" w:color="auto"/>
                      </w:divBdr>
                    </w:div>
                  </w:divsChild>
                </w:div>
                <w:div w:id="891963294">
                  <w:marLeft w:val="0"/>
                  <w:marRight w:val="0"/>
                  <w:marTop w:val="0"/>
                  <w:marBottom w:val="0"/>
                  <w:divBdr>
                    <w:top w:val="none" w:sz="0" w:space="0" w:color="auto"/>
                    <w:left w:val="none" w:sz="0" w:space="0" w:color="auto"/>
                    <w:bottom w:val="none" w:sz="0" w:space="0" w:color="auto"/>
                    <w:right w:val="none" w:sz="0" w:space="0" w:color="auto"/>
                  </w:divBdr>
                  <w:divsChild>
                    <w:div w:id="1609848959">
                      <w:marLeft w:val="0"/>
                      <w:marRight w:val="0"/>
                      <w:marTop w:val="0"/>
                      <w:marBottom w:val="0"/>
                      <w:divBdr>
                        <w:top w:val="none" w:sz="0" w:space="0" w:color="auto"/>
                        <w:left w:val="none" w:sz="0" w:space="0" w:color="auto"/>
                        <w:bottom w:val="none" w:sz="0" w:space="0" w:color="auto"/>
                        <w:right w:val="none" w:sz="0" w:space="0" w:color="auto"/>
                      </w:divBdr>
                    </w:div>
                  </w:divsChild>
                </w:div>
                <w:div w:id="566427757">
                  <w:marLeft w:val="0"/>
                  <w:marRight w:val="0"/>
                  <w:marTop w:val="0"/>
                  <w:marBottom w:val="0"/>
                  <w:divBdr>
                    <w:top w:val="none" w:sz="0" w:space="0" w:color="auto"/>
                    <w:left w:val="none" w:sz="0" w:space="0" w:color="auto"/>
                    <w:bottom w:val="none" w:sz="0" w:space="0" w:color="auto"/>
                    <w:right w:val="none" w:sz="0" w:space="0" w:color="auto"/>
                  </w:divBdr>
                  <w:divsChild>
                    <w:div w:id="271865009">
                      <w:marLeft w:val="0"/>
                      <w:marRight w:val="0"/>
                      <w:marTop w:val="0"/>
                      <w:marBottom w:val="0"/>
                      <w:divBdr>
                        <w:top w:val="none" w:sz="0" w:space="0" w:color="auto"/>
                        <w:left w:val="none" w:sz="0" w:space="0" w:color="auto"/>
                        <w:bottom w:val="none" w:sz="0" w:space="0" w:color="auto"/>
                        <w:right w:val="none" w:sz="0" w:space="0" w:color="auto"/>
                      </w:divBdr>
                    </w:div>
                  </w:divsChild>
                </w:div>
                <w:div w:id="155194141">
                  <w:marLeft w:val="0"/>
                  <w:marRight w:val="0"/>
                  <w:marTop w:val="0"/>
                  <w:marBottom w:val="0"/>
                  <w:divBdr>
                    <w:top w:val="none" w:sz="0" w:space="0" w:color="auto"/>
                    <w:left w:val="none" w:sz="0" w:space="0" w:color="auto"/>
                    <w:bottom w:val="none" w:sz="0" w:space="0" w:color="auto"/>
                    <w:right w:val="none" w:sz="0" w:space="0" w:color="auto"/>
                  </w:divBdr>
                  <w:divsChild>
                    <w:div w:id="1754012394">
                      <w:marLeft w:val="0"/>
                      <w:marRight w:val="0"/>
                      <w:marTop w:val="0"/>
                      <w:marBottom w:val="0"/>
                      <w:divBdr>
                        <w:top w:val="none" w:sz="0" w:space="0" w:color="auto"/>
                        <w:left w:val="none" w:sz="0" w:space="0" w:color="auto"/>
                        <w:bottom w:val="none" w:sz="0" w:space="0" w:color="auto"/>
                        <w:right w:val="none" w:sz="0" w:space="0" w:color="auto"/>
                      </w:divBdr>
                    </w:div>
                  </w:divsChild>
                </w:div>
                <w:div w:id="334114314">
                  <w:marLeft w:val="0"/>
                  <w:marRight w:val="0"/>
                  <w:marTop w:val="0"/>
                  <w:marBottom w:val="0"/>
                  <w:divBdr>
                    <w:top w:val="none" w:sz="0" w:space="0" w:color="auto"/>
                    <w:left w:val="none" w:sz="0" w:space="0" w:color="auto"/>
                    <w:bottom w:val="none" w:sz="0" w:space="0" w:color="auto"/>
                    <w:right w:val="none" w:sz="0" w:space="0" w:color="auto"/>
                  </w:divBdr>
                  <w:divsChild>
                    <w:div w:id="1029796432">
                      <w:marLeft w:val="0"/>
                      <w:marRight w:val="0"/>
                      <w:marTop w:val="0"/>
                      <w:marBottom w:val="0"/>
                      <w:divBdr>
                        <w:top w:val="none" w:sz="0" w:space="0" w:color="auto"/>
                        <w:left w:val="none" w:sz="0" w:space="0" w:color="auto"/>
                        <w:bottom w:val="none" w:sz="0" w:space="0" w:color="auto"/>
                        <w:right w:val="none" w:sz="0" w:space="0" w:color="auto"/>
                      </w:divBdr>
                    </w:div>
                  </w:divsChild>
                </w:div>
                <w:div w:id="1395543550">
                  <w:marLeft w:val="0"/>
                  <w:marRight w:val="0"/>
                  <w:marTop w:val="0"/>
                  <w:marBottom w:val="0"/>
                  <w:divBdr>
                    <w:top w:val="none" w:sz="0" w:space="0" w:color="auto"/>
                    <w:left w:val="none" w:sz="0" w:space="0" w:color="auto"/>
                    <w:bottom w:val="none" w:sz="0" w:space="0" w:color="auto"/>
                    <w:right w:val="none" w:sz="0" w:space="0" w:color="auto"/>
                  </w:divBdr>
                  <w:divsChild>
                    <w:div w:id="1378436913">
                      <w:marLeft w:val="0"/>
                      <w:marRight w:val="0"/>
                      <w:marTop w:val="0"/>
                      <w:marBottom w:val="0"/>
                      <w:divBdr>
                        <w:top w:val="none" w:sz="0" w:space="0" w:color="auto"/>
                        <w:left w:val="none" w:sz="0" w:space="0" w:color="auto"/>
                        <w:bottom w:val="none" w:sz="0" w:space="0" w:color="auto"/>
                        <w:right w:val="none" w:sz="0" w:space="0" w:color="auto"/>
                      </w:divBdr>
                    </w:div>
                  </w:divsChild>
                </w:div>
                <w:div w:id="1378431550">
                  <w:marLeft w:val="0"/>
                  <w:marRight w:val="0"/>
                  <w:marTop w:val="0"/>
                  <w:marBottom w:val="0"/>
                  <w:divBdr>
                    <w:top w:val="none" w:sz="0" w:space="0" w:color="auto"/>
                    <w:left w:val="none" w:sz="0" w:space="0" w:color="auto"/>
                    <w:bottom w:val="none" w:sz="0" w:space="0" w:color="auto"/>
                    <w:right w:val="none" w:sz="0" w:space="0" w:color="auto"/>
                  </w:divBdr>
                  <w:divsChild>
                    <w:div w:id="473257795">
                      <w:marLeft w:val="0"/>
                      <w:marRight w:val="0"/>
                      <w:marTop w:val="0"/>
                      <w:marBottom w:val="0"/>
                      <w:divBdr>
                        <w:top w:val="none" w:sz="0" w:space="0" w:color="auto"/>
                        <w:left w:val="none" w:sz="0" w:space="0" w:color="auto"/>
                        <w:bottom w:val="none" w:sz="0" w:space="0" w:color="auto"/>
                        <w:right w:val="none" w:sz="0" w:space="0" w:color="auto"/>
                      </w:divBdr>
                    </w:div>
                  </w:divsChild>
                </w:div>
                <w:div w:id="990670452">
                  <w:marLeft w:val="0"/>
                  <w:marRight w:val="0"/>
                  <w:marTop w:val="0"/>
                  <w:marBottom w:val="0"/>
                  <w:divBdr>
                    <w:top w:val="none" w:sz="0" w:space="0" w:color="auto"/>
                    <w:left w:val="none" w:sz="0" w:space="0" w:color="auto"/>
                    <w:bottom w:val="none" w:sz="0" w:space="0" w:color="auto"/>
                    <w:right w:val="none" w:sz="0" w:space="0" w:color="auto"/>
                  </w:divBdr>
                  <w:divsChild>
                    <w:div w:id="18164971">
                      <w:marLeft w:val="0"/>
                      <w:marRight w:val="0"/>
                      <w:marTop w:val="0"/>
                      <w:marBottom w:val="0"/>
                      <w:divBdr>
                        <w:top w:val="none" w:sz="0" w:space="0" w:color="auto"/>
                        <w:left w:val="none" w:sz="0" w:space="0" w:color="auto"/>
                        <w:bottom w:val="none" w:sz="0" w:space="0" w:color="auto"/>
                        <w:right w:val="none" w:sz="0" w:space="0" w:color="auto"/>
                      </w:divBdr>
                    </w:div>
                  </w:divsChild>
                </w:div>
                <w:div w:id="854149034">
                  <w:marLeft w:val="0"/>
                  <w:marRight w:val="0"/>
                  <w:marTop w:val="0"/>
                  <w:marBottom w:val="0"/>
                  <w:divBdr>
                    <w:top w:val="none" w:sz="0" w:space="0" w:color="auto"/>
                    <w:left w:val="none" w:sz="0" w:space="0" w:color="auto"/>
                    <w:bottom w:val="none" w:sz="0" w:space="0" w:color="auto"/>
                    <w:right w:val="none" w:sz="0" w:space="0" w:color="auto"/>
                  </w:divBdr>
                  <w:divsChild>
                    <w:div w:id="34700848">
                      <w:marLeft w:val="0"/>
                      <w:marRight w:val="0"/>
                      <w:marTop w:val="0"/>
                      <w:marBottom w:val="0"/>
                      <w:divBdr>
                        <w:top w:val="none" w:sz="0" w:space="0" w:color="auto"/>
                        <w:left w:val="none" w:sz="0" w:space="0" w:color="auto"/>
                        <w:bottom w:val="none" w:sz="0" w:space="0" w:color="auto"/>
                        <w:right w:val="none" w:sz="0" w:space="0" w:color="auto"/>
                      </w:divBdr>
                    </w:div>
                  </w:divsChild>
                </w:div>
                <w:div w:id="519900849">
                  <w:marLeft w:val="0"/>
                  <w:marRight w:val="0"/>
                  <w:marTop w:val="0"/>
                  <w:marBottom w:val="0"/>
                  <w:divBdr>
                    <w:top w:val="none" w:sz="0" w:space="0" w:color="auto"/>
                    <w:left w:val="none" w:sz="0" w:space="0" w:color="auto"/>
                    <w:bottom w:val="none" w:sz="0" w:space="0" w:color="auto"/>
                    <w:right w:val="none" w:sz="0" w:space="0" w:color="auto"/>
                  </w:divBdr>
                  <w:divsChild>
                    <w:div w:id="1921715175">
                      <w:marLeft w:val="0"/>
                      <w:marRight w:val="0"/>
                      <w:marTop w:val="0"/>
                      <w:marBottom w:val="0"/>
                      <w:divBdr>
                        <w:top w:val="none" w:sz="0" w:space="0" w:color="auto"/>
                        <w:left w:val="none" w:sz="0" w:space="0" w:color="auto"/>
                        <w:bottom w:val="none" w:sz="0" w:space="0" w:color="auto"/>
                        <w:right w:val="none" w:sz="0" w:space="0" w:color="auto"/>
                      </w:divBdr>
                    </w:div>
                  </w:divsChild>
                </w:div>
                <w:div w:id="420881660">
                  <w:marLeft w:val="0"/>
                  <w:marRight w:val="0"/>
                  <w:marTop w:val="0"/>
                  <w:marBottom w:val="0"/>
                  <w:divBdr>
                    <w:top w:val="none" w:sz="0" w:space="0" w:color="auto"/>
                    <w:left w:val="none" w:sz="0" w:space="0" w:color="auto"/>
                    <w:bottom w:val="none" w:sz="0" w:space="0" w:color="auto"/>
                    <w:right w:val="none" w:sz="0" w:space="0" w:color="auto"/>
                  </w:divBdr>
                  <w:divsChild>
                    <w:div w:id="443035822">
                      <w:marLeft w:val="0"/>
                      <w:marRight w:val="0"/>
                      <w:marTop w:val="0"/>
                      <w:marBottom w:val="0"/>
                      <w:divBdr>
                        <w:top w:val="none" w:sz="0" w:space="0" w:color="auto"/>
                        <w:left w:val="none" w:sz="0" w:space="0" w:color="auto"/>
                        <w:bottom w:val="none" w:sz="0" w:space="0" w:color="auto"/>
                        <w:right w:val="none" w:sz="0" w:space="0" w:color="auto"/>
                      </w:divBdr>
                    </w:div>
                  </w:divsChild>
                </w:div>
                <w:div w:id="1386611169">
                  <w:marLeft w:val="0"/>
                  <w:marRight w:val="0"/>
                  <w:marTop w:val="0"/>
                  <w:marBottom w:val="0"/>
                  <w:divBdr>
                    <w:top w:val="none" w:sz="0" w:space="0" w:color="auto"/>
                    <w:left w:val="none" w:sz="0" w:space="0" w:color="auto"/>
                    <w:bottom w:val="none" w:sz="0" w:space="0" w:color="auto"/>
                    <w:right w:val="none" w:sz="0" w:space="0" w:color="auto"/>
                  </w:divBdr>
                  <w:divsChild>
                    <w:div w:id="1738941111">
                      <w:marLeft w:val="0"/>
                      <w:marRight w:val="0"/>
                      <w:marTop w:val="0"/>
                      <w:marBottom w:val="0"/>
                      <w:divBdr>
                        <w:top w:val="none" w:sz="0" w:space="0" w:color="auto"/>
                        <w:left w:val="none" w:sz="0" w:space="0" w:color="auto"/>
                        <w:bottom w:val="none" w:sz="0" w:space="0" w:color="auto"/>
                        <w:right w:val="none" w:sz="0" w:space="0" w:color="auto"/>
                      </w:divBdr>
                    </w:div>
                  </w:divsChild>
                </w:div>
                <w:div w:id="1005863496">
                  <w:marLeft w:val="0"/>
                  <w:marRight w:val="0"/>
                  <w:marTop w:val="0"/>
                  <w:marBottom w:val="0"/>
                  <w:divBdr>
                    <w:top w:val="none" w:sz="0" w:space="0" w:color="auto"/>
                    <w:left w:val="none" w:sz="0" w:space="0" w:color="auto"/>
                    <w:bottom w:val="none" w:sz="0" w:space="0" w:color="auto"/>
                    <w:right w:val="none" w:sz="0" w:space="0" w:color="auto"/>
                  </w:divBdr>
                  <w:divsChild>
                    <w:div w:id="436222218">
                      <w:marLeft w:val="0"/>
                      <w:marRight w:val="0"/>
                      <w:marTop w:val="0"/>
                      <w:marBottom w:val="0"/>
                      <w:divBdr>
                        <w:top w:val="none" w:sz="0" w:space="0" w:color="auto"/>
                        <w:left w:val="none" w:sz="0" w:space="0" w:color="auto"/>
                        <w:bottom w:val="none" w:sz="0" w:space="0" w:color="auto"/>
                        <w:right w:val="none" w:sz="0" w:space="0" w:color="auto"/>
                      </w:divBdr>
                    </w:div>
                  </w:divsChild>
                </w:div>
                <w:div w:id="323052620">
                  <w:marLeft w:val="0"/>
                  <w:marRight w:val="0"/>
                  <w:marTop w:val="0"/>
                  <w:marBottom w:val="0"/>
                  <w:divBdr>
                    <w:top w:val="none" w:sz="0" w:space="0" w:color="auto"/>
                    <w:left w:val="none" w:sz="0" w:space="0" w:color="auto"/>
                    <w:bottom w:val="none" w:sz="0" w:space="0" w:color="auto"/>
                    <w:right w:val="none" w:sz="0" w:space="0" w:color="auto"/>
                  </w:divBdr>
                  <w:divsChild>
                    <w:div w:id="1892617714">
                      <w:marLeft w:val="0"/>
                      <w:marRight w:val="0"/>
                      <w:marTop w:val="0"/>
                      <w:marBottom w:val="0"/>
                      <w:divBdr>
                        <w:top w:val="none" w:sz="0" w:space="0" w:color="auto"/>
                        <w:left w:val="none" w:sz="0" w:space="0" w:color="auto"/>
                        <w:bottom w:val="none" w:sz="0" w:space="0" w:color="auto"/>
                        <w:right w:val="none" w:sz="0" w:space="0" w:color="auto"/>
                      </w:divBdr>
                    </w:div>
                  </w:divsChild>
                </w:div>
                <w:div w:id="527838804">
                  <w:marLeft w:val="0"/>
                  <w:marRight w:val="0"/>
                  <w:marTop w:val="0"/>
                  <w:marBottom w:val="0"/>
                  <w:divBdr>
                    <w:top w:val="none" w:sz="0" w:space="0" w:color="auto"/>
                    <w:left w:val="none" w:sz="0" w:space="0" w:color="auto"/>
                    <w:bottom w:val="none" w:sz="0" w:space="0" w:color="auto"/>
                    <w:right w:val="none" w:sz="0" w:space="0" w:color="auto"/>
                  </w:divBdr>
                  <w:divsChild>
                    <w:div w:id="1718235283">
                      <w:marLeft w:val="0"/>
                      <w:marRight w:val="0"/>
                      <w:marTop w:val="0"/>
                      <w:marBottom w:val="0"/>
                      <w:divBdr>
                        <w:top w:val="none" w:sz="0" w:space="0" w:color="auto"/>
                        <w:left w:val="none" w:sz="0" w:space="0" w:color="auto"/>
                        <w:bottom w:val="none" w:sz="0" w:space="0" w:color="auto"/>
                        <w:right w:val="none" w:sz="0" w:space="0" w:color="auto"/>
                      </w:divBdr>
                    </w:div>
                  </w:divsChild>
                </w:div>
                <w:div w:id="1840343968">
                  <w:marLeft w:val="0"/>
                  <w:marRight w:val="0"/>
                  <w:marTop w:val="0"/>
                  <w:marBottom w:val="0"/>
                  <w:divBdr>
                    <w:top w:val="none" w:sz="0" w:space="0" w:color="auto"/>
                    <w:left w:val="none" w:sz="0" w:space="0" w:color="auto"/>
                    <w:bottom w:val="none" w:sz="0" w:space="0" w:color="auto"/>
                    <w:right w:val="none" w:sz="0" w:space="0" w:color="auto"/>
                  </w:divBdr>
                  <w:divsChild>
                    <w:div w:id="1766684900">
                      <w:marLeft w:val="0"/>
                      <w:marRight w:val="0"/>
                      <w:marTop w:val="0"/>
                      <w:marBottom w:val="0"/>
                      <w:divBdr>
                        <w:top w:val="none" w:sz="0" w:space="0" w:color="auto"/>
                        <w:left w:val="none" w:sz="0" w:space="0" w:color="auto"/>
                        <w:bottom w:val="none" w:sz="0" w:space="0" w:color="auto"/>
                        <w:right w:val="none" w:sz="0" w:space="0" w:color="auto"/>
                      </w:divBdr>
                    </w:div>
                  </w:divsChild>
                </w:div>
                <w:div w:id="1795516209">
                  <w:marLeft w:val="0"/>
                  <w:marRight w:val="0"/>
                  <w:marTop w:val="0"/>
                  <w:marBottom w:val="0"/>
                  <w:divBdr>
                    <w:top w:val="none" w:sz="0" w:space="0" w:color="auto"/>
                    <w:left w:val="none" w:sz="0" w:space="0" w:color="auto"/>
                    <w:bottom w:val="none" w:sz="0" w:space="0" w:color="auto"/>
                    <w:right w:val="none" w:sz="0" w:space="0" w:color="auto"/>
                  </w:divBdr>
                  <w:divsChild>
                    <w:div w:id="166674776">
                      <w:marLeft w:val="0"/>
                      <w:marRight w:val="0"/>
                      <w:marTop w:val="0"/>
                      <w:marBottom w:val="0"/>
                      <w:divBdr>
                        <w:top w:val="none" w:sz="0" w:space="0" w:color="auto"/>
                        <w:left w:val="none" w:sz="0" w:space="0" w:color="auto"/>
                        <w:bottom w:val="none" w:sz="0" w:space="0" w:color="auto"/>
                        <w:right w:val="none" w:sz="0" w:space="0" w:color="auto"/>
                      </w:divBdr>
                    </w:div>
                  </w:divsChild>
                </w:div>
                <w:div w:id="233247410">
                  <w:marLeft w:val="0"/>
                  <w:marRight w:val="0"/>
                  <w:marTop w:val="0"/>
                  <w:marBottom w:val="0"/>
                  <w:divBdr>
                    <w:top w:val="none" w:sz="0" w:space="0" w:color="auto"/>
                    <w:left w:val="none" w:sz="0" w:space="0" w:color="auto"/>
                    <w:bottom w:val="none" w:sz="0" w:space="0" w:color="auto"/>
                    <w:right w:val="none" w:sz="0" w:space="0" w:color="auto"/>
                  </w:divBdr>
                  <w:divsChild>
                    <w:div w:id="1660957920">
                      <w:marLeft w:val="0"/>
                      <w:marRight w:val="0"/>
                      <w:marTop w:val="0"/>
                      <w:marBottom w:val="0"/>
                      <w:divBdr>
                        <w:top w:val="none" w:sz="0" w:space="0" w:color="auto"/>
                        <w:left w:val="none" w:sz="0" w:space="0" w:color="auto"/>
                        <w:bottom w:val="none" w:sz="0" w:space="0" w:color="auto"/>
                        <w:right w:val="none" w:sz="0" w:space="0" w:color="auto"/>
                      </w:divBdr>
                    </w:div>
                  </w:divsChild>
                </w:div>
                <w:div w:id="12806845">
                  <w:marLeft w:val="0"/>
                  <w:marRight w:val="0"/>
                  <w:marTop w:val="0"/>
                  <w:marBottom w:val="0"/>
                  <w:divBdr>
                    <w:top w:val="none" w:sz="0" w:space="0" w:color="auto"/>
                    <w:left w:val="none" w:sz="0" w:space="0" w:color="auto"/>
                    <w:bottom w:val="none" w:sz="0" w:space="0" w:color="auto"/>
                    <w:right w:val="none" w:sz="0" w:space="0" w:color="auto"/>
                  </w:divBdr>
                  <w:divsChild>
                    <w:div w:id="1135025761">
                      <w:marLeft w:val="0"/>
                      <w:marRight w:val="0"/>
                      <w:marTop w:val="0"/>
                      <w:marBottom w:val="0"/>
                      <w:divBdr>
                        <w:top w:val="none" w:sz="0" w:space="0" w:color="auto"/>
                        <w:left w:val="none" w:sz="0" w:space="0" w:color="auto"/>
                        <w:bottom w:val="none" w:sz="0" w:space="0" w:color="auto"/>
                        <w:right w:val="none" w:sz="0" w:space="0" w:color="auto"/>
                      </w:divBdr>
                    </w:div>
                  </w:divsChild>
                </w:div>
                <w:div w:id="1056003343">
                  <w:marLeft w:val="0"/>
                  <w:marRight w:val="0"/>
                  <w:marTop w:val="0"/>
                  <w:marBottom w:val="0"/>
                  <w:divBdr>
                    <w:top w:val="none" w:sz="0" w:space="0" w:color="auto"/>
                    <w:left w:val="none" w:sz="0" w:space="0" w:color="auto"/>
                    <w:bottom w:val="none" w:sz="0" w:space="0" w:color="auto"/>
                    <w:right w:val="none" w:sz="0" w:space="0" w:color="auto"/>
                  </w:divBdr>
                  <w:divsChild>
                    <w:div w:id="2059161310">
                      <w:marLeft w:val="0"/>
                      <w:marRight w:val="0"/>
                      <w:marTop w:val="0"/>
                      <w:marBottom w:val="0"/>
                      <w:divBdr>
                        <w:top w:val="none" w:sz="0" w:space="0" w:color="auto"/>
                        <w:left w:val="none" w:sz="0" w:space="0" w:color="auto"/>
                        <w:bottom w:val="none" w:sz="0" w:space="0" w:color="auto"/>
                        <w:right w:val="none" w:sz="0" w:space="0" w:color="auto"/>
                      </w:divBdr>
                    </w:div>
                  </w:divsChild>
                </w:div>
                <w:div w:id="788623886">
                  <w:marLeft w:val="0"/>
                  <w:marRight w:val="0"/>
                  <w:marTop w:val="0"/>
                  <w:marBottom w:val="0"/>
                  <w:divBdr>
                    <w:top w:val="none" w:sz="0" w:space="0" w:color="auto"/>
                    <w:left w:val="none" w:sz="0" w:space="0" w:color="auto"/>
                    <w:bottom w:val="none" w:sz="0" w:space="0" w:color="auto"/>
                    <w:right w:val="none" w:sz="0" w:space="0" w:color="auto"/>
                  </w:divBdr>
                  <w:divsChild>
                    <w:div w:id="1414933858">
                      <w:marLeft w:val="0"/>
                      <w:marRight w:val="0"/>
                      <w:marTop w:val="0"/>
                      <w:marBottom w:val="0"/>
                      <w:divBdr>
                        <w:top w:val="none" w:sz="0" w:space="0" w:color="auto"/>
                        <w:left w:val="none" w:sz="0" w:space="0" w:color="auto"/>
                        <w:bottom w:val="none" w:sz="0" w:space="0" w:color="auto"/>
                        <w:right w:val="none" w:sz="0" w:space="0" w:color="auto"/>
                      </w:divBdr>
                    </w:div>
                  </w:divsChild>
                </w:div>
                <w:div w:id="115299652">
                  <w:marLeft w:val="0"/>
                  <w:marRight w:val="0"/>
                  <w:marTop w:val="0"/>
                  <w:marBottom w:val="0"/>
                  <w:divBdr>
                    <w:top w:val="none" w:sz="0" w:space="0" w:color="auto"/>
                    <w:left w:val="none" w:sz="0" w:space="0" w:color="auto"/>
                    <w:bottom w:val="none" w:sz="0" w:space="0" w:color="auto"/>
                    <w:right w:val="none" w:sz="0" w:space="0" w:color="auto"/>
                  </w:divBdr>
                  <w:divsChild>
                    <w:div w:id="1011956603">
                      <w:marLeft w:val="0"/>
                      <w:marRight w:val="0"/>
                      <w:marTop w:val="0"/>
                      <w:marBottom w:val="0"/>
                      <w:divBdr>
                        <w:top w:val="none" w:sz="0" w:space="0" w:color="auto"/>
                        <w:left w:val="none" w:sz="0" w:space="0" w:color="auto"/>
                        <w:bottom w:val="none" w:sz="0" w:space="0" w:color="auto"/>
                        <w:right w:val="none" w:sz="0" w:space="0" w:color="auto"/>
                      </w:divBdr>
                    </w:div>
                  </w:divsChild>
                </w:div>
                <w:div w:id="1562641698">
                  <w:marLeft w:val="0"/>
                  <w:marRight w:val="0"/>
                  <w:marTop w:val="0"/>
                  <w:marBottom w:val="0"/>
                  <w:divBdr>
                    <w:top w:val="none" w:sz="0" w:space="0" w:color="auto"/>
                    <w:left w:val="none" w:sz="0" w:space="0" w:color="auto"/>
                    <w:bottom w:val="none" w:sz="0" w:space="0" w:color="auto"/>
                    <w:right w:val="none" w:sz="0" w:space="0" w:color="auto"/>
                  </w:divBdr>
                  <w:divsChild>
                    <w:div w:id="665211338">
                      <w:marLeft w:val="0"/>
                      <w:marRight w:val="0"/>
                      <w:marTop w:val="0"/>
                      <w:marBottom w:val="0"/>
                      <w:divBdr>
                        <w:top w:val="none" w:sz="0" w:space="0" w:color="auto"/>
                        <w:left w:val="none" w:sz="0" w:space="0" w:color="auto"/>
                        <w:bottom w:val="none" w:sz="0" w:space="0" w:color="auto"/>
                        <w:right w:val="none" w:sz="0" w:space="0" w:color="auto"/>
                      </w:divBdr>
                    </w:div>
                  </w:divsChild>
                </w:div>
                <w:div w:id="1916428722">
                  <w:marLeft w:val="0"/>
                  <w:marRight w:val="0"/>
                  <w:marTop w:val="0"/>
                  <w:marBottom w:val="0"/>
                  <w:divBdr>
                    <w:top w:val="none" w:sz="0" w:space="0" w:color="auto"/>
                    <w:left w:val="none" w:sz="0" w:space="0" w:color="auto"/>
                    <w:bottom w:val="none" w:sz="0" w:space="0" w:color="auto"/>
                    <w:right w:val="none" w:sz="0" w:space="0" w:color="auto"/>
                  </w:divBdr>
                  <w:divsChild>
                    <w:div w:id="1777945471">
                      <w:marLeft w:val="0"/>
                      <w:marRight w:val="0"/>
                      <w:marTop w:val="0"/>
                      <w:marBottom w:val="0"/>
                      <w:divBdr>
                        <w:top w:val="none" w:sz="0" w:space="0" w:color="auto"/>
                        <w:left w:val="none" w:sz="0" w:space="0" w:color="auto"/>
                        <w:bottom w:val="none" w:sz="0" w:space="0" w:color="auto"/>
                        <w:right w:val="none" w:sz="0" w:space="0" w:color="auto"/>
                      </w:divBdr>
                    </w:div>
                  </w:divsChild>
                </w:div>
                <w:div w:id="1461802592">
                  <w:marLeft w:val="0"/>
                  <w:marRight w:val="0"/>
                  <w:marTop w:val="0"/>
                  <w:marBottom w:val="0"/>
                  <w:divBdr>
                    <w:top w:val="none" w:sz="0" w:space="0" w:color="auto"/>
                    <w:left w:val="none" w:sz="0" w:space="0" w:color="auto"/>
                    <w:bottom w:val="none" w:sz="0" w:space="0" w:color="auto"/>
                    <w:right w:val="none" w:sz="0" w:space="0" w:color="auto"/>
                  </w:divBdr>
                  <w:divsChild>
                    <w:div w:id="2123959893">
                      <w:marLeft w:val="0"/>
                      <w:marRight w:val="0"/>
                      <w:marTop w:val="0"/>
                      <w:marBottom w:val="0"/>
                      <w:divBdr>
                        <w:top w:val="none" w:sz="0" w:space="0" w:color="auto"/>
                        <w:left w:val="none" w:sz="0" w:space="0" w:color="auto"/>
                        <w:bottom w:val="none" w:sz="0" w:space="0" w:color="auto"/>
                        <w:right w:val="none" w:sz="0" w:space="0" w:color="auto"/>
                      </w:divBdr>
                    </w:div>
                  </w:divsChild>
                </w:div>
                <w:div w:id="1059982309">
                  <w:marLeft w:val="0"/>
                  <w:marRight w:val="0"/>
                  <w:marTop w:val="0"/>
                  <w:marBottom w:val="0"/>
                  <w:divBdr>
                    <w:top w:val="none" w:sz="0" w:space="0" w:color="auto"/>
                    <w:left w:val="none" w:sz="0" w:space="0" w:color="auto"/>
                    <w:bottom w:val="none" w:sz="0" w:space="0" w:color="auto"/>
                    <w:right w:val="none" w:sz="0" w:space="0" w:color="auto"/>
                  </w:divBdr>
                  <w:divsChild>
                    <w:div w:id="1431925379">
                      <w:marLeft w:val="0"/>
                      <w:marRight w:val="0"/>
                      <w:marTop w:val="0"/>
                      <w:marBottom w:val="0"/>
                      <w:divBdr>
                        <w:top w:val="none" w:sz="0" w:space="0" w:color="auto"/>
                        <w:left w:val="none" w:sz="0" w:space="0" w:color="auto"/>
                        <w:bottom w:val="none" w:sz="0" w:space="0" w:color="auto"/>
                        <w:right w:val="none" w:sz="0" w:space="0" w:color="auto"/>
                      </w:divBdr>
                    </w:div>
                  </w:divsChild>
                </w:div>
                <w:div w:id="413012166">
                  <w:marLeft w:val="0"/>
                  <w:marRight w:val="0"/>
                  <w:marTop w:val="0"/>
                  <w:marBottom w:val="0"/>
                  <w:divBdr>
                    <w:top w:val="none" w:sz="0" w:space="0" w:color="auto"/>
                    <w:left w:val="none" w:sz="0" w:space="0" w:color="auto"/>
                    <w:bottom w:val="none" w:sz="0" w:space="0" w:color="auto"/>
                    <w:right w:val="none" w:sz="0" w:space="0" w:color="auto"/>
                  </w:divBdr>
                  <w:divsChild>
                    <w:div w:id="1837765437">
                      <w:marLeft w:val="0"/>
                      <w:marRight w:val="0"/>
                      <w:marTop w:val="0"/>
                      <w:marBottom w:val="0"/>
                      <w:divBdr>
                        <w:top w:val="none" w:sz="0" w:space="0" w:color="auto"/>
                        <w:left w:val="none" w:sz="0" w:space="0" w:color="auto"/>
                        <w:bottom w:val="none" w:sz="0" w:space="0" w:color="auto"/>
                        <w:right w:val="none" w:sz="0" w:space="0" w:color="auto"/>
                      </w:divBdr>
                    </w:div>
                  </w:divsChild>
                </w:div>
                <w:div w:id="1174762553">
                  <w:marLeft w:val="0"/>
                  <w:marRight w:val="0"/>
                  <w:marTop w:val="0"/>
                  <w:marBottom w:val="0"/>
                  <w:divBdr>
                    <w:top w:val="none" w:sz="0" w:space="0" w:color="auto"/>
                    <w:left w:val="none" w:sz="0" w:space="0" w:color="auto"/>
                    <w:bottom w:val="none" w:sz="0" w:space="0" w:color="auto"/>
                    <w:right w:val="none" w:sz="0" w:space="0" w:color="auto"/>
                  </w:divBdr>
                  <w:divsChild>
                    <w:div w:id="444813556">
                      <w:marLeft w:val="0"/>
                      <w:marRight w:val="0"/>
                      <w:marTop w:val="0"/>
                      <w:marBottom w:val="0"/>
                      <w:divBdr>
                        <w:top w:val="none" w:sz="0" w:space="0" w:color="auto"/>
                        <w:left w:val="none" w:sz="0" w:space="0" w:color="auto"/>
                        <w:bottom w:val="none" w:sz="0" w:space="0" w:color="auto"/>
                        <w:right w:val="none" w:sz="0" w:space="0" w:color="auto"/>
                      </w:divBdr>
                    </w:div>
                  </w:divsChild>
                </w:div>
                <w:div w:id="1381519223">
                  <w:marLeft w:val="0"/>
                  <w:marRight w:val="0"/>
                  <w:marTop w:val="0"/>
                  <w:marBottom w:val="0"/>
                  <w:divBdr>
                    <w:top w:val="none" w:sz="0" w:space="0" w:color="auto"/>
                    <w:left w:val="none" w:sz="0" w:space="0" w:color="auto"/>
                    <w:bottom w:val="none" w:sz="0" w:space="0" w:color="auto"/>
                    <w:right w:val="none" w:sz="0" w:space="0" w:color="auto"/>
                  </w:divBdr>
                  <w:divsChild>
                    <w:div w:id="1482382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9100262">
          <w:marLeft w:val="0"/>
          <w:marRight w:val="0"/>
          <w:marTop w:val="0"/>
          <w:marBottom w:val="0"/>
          <w:divBdr>
            <w:top w:val="none" w:sz="0" w:space="0" w:color="auto"/>
            <w:left w:val="none" w:sz="0" w:space="0" w:color="auto"/>
            <w:bottom w:val="none" w:sz="0" w:space="0" w:color="auto"/>
            <w:right w:val="none" w:sz="0" w:space="0" w:color="auto"/>
          </w:divBdr>
        </w:div>
        <w:div w:id="293146658">
          <w:marLeft w:val="0"/>
          <w:marRight w:val="0"/>
          <w:marTop w:val="0"/>
          <w:marBottom w:val="0"/>
          <w:divBdr>
            <w:top w:val="none" w:sz="0" w:space="0" w:color="auto"/>
            <w:left w:val="none" w:sz="0" w:space="0" w:color="auto"/>
            <w:bottom w:val="none" w:sz="0" w:space="0" w:color="auto"/>
            <w:right w:val="none" w:sz="0" w:space="0" w:color="auto"/>
          </w:divBdr>
        </w:div>
        <w:div w:id="576940802">
          <w:marLeft w:val="0"/>
          <w:marRight w:val="0"/>
          <w:marTop w:val="0"/>
          <w:marBottom w:val="0"/>
          <w:divBdr>
            <w:top w:val="none" w:sz="0" w:space="0" w:color="auto"/>
            <w:left w:val="none" w:sz="0" w:space="0" w:color="auto"/>
            <w:bottom w:val="none" w:sz="0" w:space="0" w:color="auto"/>
            <w:right w:val="none" w:sz="0" w:space="0" w:color="auto"/>
          </w:divBdr>
          <w:divsChild>
            <w:div w:id="1627194709">
              <w:marLeft w:val="0"/>
              <w:marRight w:val="0"/>
              <w:marTop w:val="30"/>
              <w:marBottom w:val="30"/>
              <w:divBdr>
                <w:top w:val="none" w:sz="0" w:space="0" w:color="auto"/>
                <w:left w:val="none" w:sz="0" w:space="0" w:color="auto"/>
                <w:bottom w:val="none" w:sz="0" w:space="0" w:color="auto"/>
                <w:right w:val="none" w:sz="0" w:space="0" w:color="auto"/>
              </w:divBdr>
              <w:divsChild>
                <w:div w:id="1473593249">
                  <w:marLeft w:val="0"/>
                  <w:marRight w:val="0"/>
                  <w:marTop w:val="0"/>
                  <w:marBottom w:val="0"/>
                  <w:divBdr>
                    <w:top w:val="none" w:sz="0" w:space="0" w:color="auto"/>
                    <w:left w:val="none" w:sz="0" w:space="0" w:color="auto"/>
                    <w:bottom w:val="none" w:sz="0" w:space="0" w:color="auto"/>
                    <w:right w:val="none" w:sz="0" w:space="0" w:color="auto"/>
                  </w:divBdr>
                  <w:divsChild>
                    <w:div w:id="2100909021">
                      <w:marLeft w:val="0"/>
                      <w:marRight w:val="0"/>
                      <w:marTop w:val="0"/>
                      <w:marBottom w:val="0"/>
                      <w:divBdr>
                        <w:top w:val="none" w:sz="0" w:space="0" w:color="auto"/>
                        <w:left w:val="none" w:sz="0" w:space="0" w:color="auto"/>
                        <w:bottom w:val="none" w:sz="0" w:space="0" w:color="auto"/>
                        <w:right w:val="none" w:sz="0" w:space="0" w:color="auto"/>
                      </w:divBdr>
                    </w:div>
                  </w:divsChild>
                </w:div>
                <w:div w:id="1046418053">
                  <w:marLeft w:val="0"/>
                  <w:marRight w:val="0"/>
                  <w:marTop w:val="0"/>
                  <w:marBottom w:val="0"/>
                  <w:divBdr>
                    <w:top w:val="none" w:sz="0" w:space="0" w:color="auto"/>
                    <w:left w:val="none" w:sz="0" w:space="0" w:color="auto"/>
                    <w:bottom w:val="none" w:sz="0" w:space="0" w:color="auto"/>
                    <w:right w:val="none" w:sz="0" w:space="0" w:color="auto"/>
                  </w:divBdr>
                  <w:divsChild>
                    <w:div w:id="670641971">
                      <w:marLeft w:val="0"/>
                      <w:marRight w:val="0"/>
                      <w:marTop w:val="0"/>
                      <w:marBottom w:val="0"/>
                      <w:divBdr>
                        <w:top w:val="none" w:sz="0" w:space="0" w:color="auto"/>
                        <w:left w:val="none" w:sz="0" w:space="0" w:color="auto"/>
                        <w:bottom w:val="none" w:sz="0" w:space="0" w:color="auto"/>
                        <w:right w:val="none" w:sz="0" w:space="0" w:color="auto"/>
                      </w:divBdr>
                    </w:div>
                  </w:divsChild>
                </w:div>
                <w:div w:id="259217765">
                  <w:marLeft w:val="0"/>
                  <w:marRight w:val="0"/>
                  <w:marTop w:val="0"/>
                  <w:marBottom w:val="0"/>
                  <w:divBdr>
                    <w:top w:val="none" w:sz="0" w:space="0" w:color="auto"/>
                    <w:left w:val="none" w:sz="0" w:space="0" w:color="auto"/>
                    <w:bottom w:val="none" w:sz="0" w:space="0" w:color="auto"/>
                    <w:right w:val="none" w:sz="0" w:space="0" w:color="auto"/>
                  </w:divBdr>
                  <w:divsChild>
                    <w:div w:id="198856480">
                      <w:marLeft w:val="0"/>
                      <w:marRight w:val="0"/>
                      <w:marTop w:val="0"/>
                      <w:marBottom w:val="0"/>
                      <w:divBdr>
                        <w:top w:val="none" w:sz="0" w:space="0" w:color="auto"/>
                        <w:left w:val="none" w:sz="0" w:space="0" w:color="auto"/>
                        <w:bottom w:val="none" w:sz="0" w:space="0" w:color="auto"/>
                        <w:right w:val="none" w:sz="0" w:space="0" w:color="auto"/>
                      </w:divBdr>
                    </w:div>
                  </w:divsChild>
                </w:div>
                <w:div w:id="815805233">
                  <w:marLeft w:val="0"/>
                  <w:marRight w:val="0"/>
                  <w:marTop w:val="0"/>
                  <w:marBottom w:val="0"/>
                  <w:divBdr>
                    <w:top w:val="none" w:sz="0" w:space="0" w:color="auto"/>
                    <w:left w:val="none" w:sz="0" w:space="0" w:color="auto"/>
                    <w:bottom w:val="none" w:sz="0" w:space="0" w:color="auto"/>
                    <w:right w:val="none" w:sz="0" w:space="0" w:color="auto"/>
                  </w:divBdr>
                  <w:divsChild>
                    <w:div w:id="358357442">
                      <w:marLeft w:val="0"/>
                      <w:marRight w:val="0"/>
                      <w:marTop w:val="0"/>
                      <w:marBottom w:val="0"/>
                      <w:divBdr>
                        <w:top w:val="none" w:sz="0" w:space="0" w:color="auto"/>
                        <w:left w:val="none" w:sz="0" w:space="0" w:color="auto"/>
                        <w:bottom w:val="none" w:sz="0" w:space="0" w:color="auto"/>
                        <w:right w:val="none" w:sz="0" w:space="0" w:color="auto"/>
                      </w:divBdr>
                    </w:div>
                  </w:divsChild>
                </w:div>
                <w:div w:id="624895069">
                  <w:marLeft w:val="0"/>
                  <w:marRight w:val="0"/>
                  <w:marTop w:val="0"/>
                  <w:marBottom w:val="0"/>
                  <w:divBdr>
                    <w:top w:val="none" w:sz="0" w:space="0" w:color="auto"/>
                    <w:left w:val="none" w:sz="0" w:space="0" w:color="auto"/>
                    <w:bottom w:val="none" w:sz="0" w:space="0" w:color="auto"/>
                    <w:right w:val="none" w:sz="0" w:space="0" w:color="auto"/>
                  </w:divBdr>
                  <w:divsChild>
                    <w:div w:id="1902133353">
                      <w:marLeft w:val="0"/>
                      <w:marRight w:val="0"/>
                      <w:marTop w:val="0"/>
                      <w:marBottom w:val="0"/>
                      <w:divBdr>
                        <w:top w:val="none" w:sz="0" w:space="0" w:color="auto"/>
                        <w:left w:val="none" w:sz="0" w:space="0" w:color="auto"/>
                        <w:bottom w:val="none" w:sz="0" w:space="0" w:color="auto"/>
                        <w:right w:val="none" w:sz="0" w:space="0" w:color="auto"/>
                      </w:divBdr>
                    </w:div>
                  </w:divsChild>
                </w:div>
                <w:div w:id="1718164578">
                  <w:marLeft w:val="0"/>
                  <w:marRight w:val="0"/>
                  <w:marTop w:val="0"/>
                  <w:marBottom w:val="0"/>
                  <w:divBdr>
                    <w:top w:val="none" w:sz="0" w:space="0" w:color="auto"/>
                    <w:left w:val="none" w:sz="0" w:space="0" w:color="auto"/>
                    <w:bottom w:val="none" w:sz="0" w:space="0" w:color="auto"/>
                    <w:right w:val="none" w:sz="0" w:space="0" w:color="auto"/>
                  </w:divBdr>
                  <w:divsChild>
                    <w:div w:id="474832805">
                      <w:marLeft w:val="0"/>
                      <w:marRight w:val="0"/>
                      <w:marTop w:val="0"/>
                      <w:marBottom w:val="0"/>
                      <w:divBdr>
                        <w:top w:val="none" w:sz="0" w:space="0" w:color="auto"/>
                        <w:left w:val="none" w:sz="0" w:space="0" w:color="auto"/>
                        <w:bottom w:val="none" w:sz="0" w:space="0" w:color="auto"/>
                        <w:right w:val="none" w:sz="0" w:space="0" w:color="auto"/>
                      </w:divBdr>
                    </w:div>
                  </w:divsChild>
                </w:div>
                <w:div w:id="528374820">
                  <w:marLeft w:val="0"/>
                  <w:marRight w:val="0"/>
                  <w:marTop w:val="0"/>
                  <w:marBottom w:val="0"/>
                  <w:divBdr>
                    <w:top w:val="none" w:sz="0" w:space="0" w:color="auto"/>
                    <w:left w:val="none" w:sz="0" w:space="0" w:color="auto"/>
                    <w:bottom w:val="none" w:sz="0" w:space="0" w:color="auto"/>
                    <w:right w:val="none" w:sz="0" w:space="0" w:color="auto"/>
                  </w:divBdr>
                  <w:divsChild>
                    <w:div w:id="1656761234">
                      <w:marLeft w:val="0"/>
                      <w:marRight w:val="0"/>
                      <w:marTop w:val="0"/>
                      <w:marBottom w:val="0"/>
                      <w:divBdr>
                        <w:top w:val="none" w:sz="0" w:space="0" w:color="auto"/>
                        <w:left w:val="none" w:sz="0" w:space="0" w:color="auto"/>
                        <w:bottom w:val="none" w:sz="0" w:space="0" w:color="auto"/>
                        <w:right w:val="none" w:sz="0" w:space="0" w:color="auto"/>
                      </w:divBdr>
                    </w:div>
                  </w:divsChild>
                </w:div>
                <w:div w:id="474415511">
                  <w:marLeft w:val="0"/>
                  <w:marRight w:val="0"/>
                  <w:marTop w:val="0"/>
                  <w:marBottom w:val="0"/>
                  <w:divBdr>
                    <w:top w:val="none" w:sz="0" w:space="0" w:color="auto"/>
                    <w:left w:val="none" w:sz="0" w:space="0" w:color="auto"/>
                    <w:bottom w:val="none" w:sz="0" w:space="0" w:color="auto"/>
                    <w:right w:val="none" w:sz="0" w:space="0" w:color="auto"/>
                  </w:divBdr>
                  <w:divsChild>
                    <w:div w:id="79840168">
                      <w:marLeft w:val="0"/>
                      <w:marRight w:val="0"/>
                      <w:marTop w:val="0"/>
                      <w:marBottom w:val="0"/>
                      <w:divBdr>
                        <w:top w:val="none" w:sz="0" w:space="0" w:color="auto"/>
                        <w:left w:val="none" w:sz="0" w:space="0" w:color="auto"/>
                        <w:bottom w:val="none" w:sz="0" w:space="0" w:color="auto"/>
                        <w:right w:val="none" w:sz="0" w:space="0" w:color="auto"/>
                      </w:divBdr>
                    </w:div>
                  </w:divsChild>
                </w:div>
                <w:div w:id="1310130715">
                  <w:marLeft w:val="0"/>
                  <w:marRight w:val="0"/>
                  <w:marTop w:val="0"/>
                  <w:marBottom w:val="0"/>
                  <w:divBdr>
                    <w:top w:val="none" w:sz="0" w:space="0" w:color="auto"/>
                    <w:left w:val="none" w:sz="0" w:space="0" w:color="auto"/>
                    <w:bottom w:val="none" w:sz="0" w:space="0" w:color="auto"/>
                    <w:right w:val="none" w:sz="0" w:space="0" w:color="auto"/>
                  </w:divBdr>
                  <w:divsChild>
                    <w:div w:id="323977173">
                      <w:marLeft w:val="0"/>
                      <w:marRight w:val="0"/>
                      <w:marTop w:val="0"/>
                      <w:marBottom w:val="0"/>
                      <w:divBdr>
                        <w:top w:val="none" w:sz="0" w:space="0" w:color="auto"/>
                        <w:left w:val="none" w:sz="0" w:space="0" w:color="auto"/>
                        <w:bottom w:val="none" w:sz="0" w:space="0" w:color="auto"/>
                        <w:right w:val="none" w:sz="0" w:space="0" w:color="auto"/>
                      </w:divBdr>
                    </w:div>
                  </w:divsChild>
                </w:div>
                <w:div w:id="497425374">
                  <w:marLeft w:val="0"/>
                  <w:marRight w:val="0"/>
                  <w:marTop w:val="0"/>
                  <w:marBottom w:val="0"/>
                  <w:divBdr>
                    <w:top w:val="none" w:sz="0" w:space="0" w:color="auto"/>
                    <w:left w:val="none" w:sz="0" w:space="0" w:color="auto"/>
                    <w:bottom w:val="none" w:sz="0" w:space="0" w:color="auto"/>
                    <w:right w:val="none" w:sz="0" w:space="0" w:color="auto"/>
                  </w:divBdr>
                  <w:divsChild>
                    <w:div w:id="1353801992">
                      <w:marLeft w:val="0"/>
                      <w:marRight w:val="0"/>
                      <w:marTop w:val="0"/>
                      <w:marBottom w:val="0"/>
                      <w:divBdr>
                        <w:top w:val="none" w:sz="0" w:space="0" w:color="auto"/>
                        <w:left w:val="none" w:sz="0" w:space="0" w:color="auto"/>
                        <w:bottom w:val="none" w:sz="0" w:space="0" w:color="auto"/>
                        <w:right w:val="none" w:sz="0" w:space="0" w:color="auto"/>
                      </w:divBdr>
                    </w:div>
                  </w:divsChild>
                </w:div>
                <w:div w:id="933904386">
                  <w:marLeft w:val="0"/>
                  <w:marRight w:val="0"/>
                  <w:marTop w:val="0"/>
                  <w:marBottom w:val="0"/>
                  <w:divBdr>
                    <w:top w:val="none" w:sz="0" w:space="0" w:color="auto"/>
                    <w:left w:val="none" w:sz="0" w:space="0" w:color="auto"/>
                    <w:bottom w:val="none" w:sz="0" w:space="0" w:color="auto"/>
                    <w:right w:val="none" w:sz="0" w:space="0" w:color="auto"/>
                  </w:divBdr>
                  <w:divsChild>
                    <w:div w:id="891231108">
                      <w:marLeft w:val="0"/>
                      <w:marRight w:val="0"/>
                      <w:marTop w:val="0"/>
                      <w:marBottom w:val="0"/>
                      <w:divBdr>
                        <w:top w:val="none" w:sz="0" w:space="0" w:color="auto"/>
                        <w:left w:val="none" w:sz="0" w:space="0" w:color="auto"/>
                        <w:bottom w:val="none" w:sz="0" w:space="0" w:color="auto"/>
                        <w:right w:val="none" w:sz="0" w:space="0" w:color="auto"/>
                      </w:divBdr>
                    </w:div>
                  </w:divsChild>
                </w:div>
                <w:div w:id="2114083286">
                  <w:marLeft w:val="0"/>
                  <w:marRight w:val="0"/>
                  <w:marTop w:val="0"/>
                  <w:marBottom w:val="0"/>
                  <w:divBdr>
                    <w:top w:val="none" w:sz="0" w:space="0" w:color="auto"/>
                    <w:left w:val="none" w:sz="0" w:space="0" w:color="auto"/>
                    <w:bottom w:val="none" w:sz="0" w:space="0" w:color="auto"/>
                    <w:right w:val="none" w:sz="0" w:space="0" w:color="auto"/>
                  </w:divBdr>
                  <w:divsChild>
                    <w:div w:id="974338576">
                      <w:marLeft w:val="0"/>
                      <w:marRight w:val="0"/>
                      <w:marTop w:val="0"/>
                      <w:marBottom w:val="0"/>
                      <w:divBdr>
                        <w:top w:val="none" w:sz="0" w:space="0" w:color="auto"/>
                        <w:left w:val="none" w:sz="0" w:space="0" w:color="auto"/>
                        <w:bottom w:val="none" w:sz="0" w:space="0" w:color="auto"/>
                        <w:right w:val="none" w:sz="0" w:space="0" w:color="auto"/>
                      </w:divBdr>
                    </w:div>
                  </w:divsChild>
                </w:div>
                <w:div w:id="480929783">
                  <w:marLeft w:val="0"/>
                  <w:marRight w:val="0"/>
                  <w:marTop w:val="0"/>
                  <w:marBottom w:val="0"/>
                  <w:divBdr>
                    <w:top w:val="none" w:sz="0" w:space="0" w:color="auto"/>
                    <w:left w:val="none" w:sz="0" w:space="0" w:color="auto"/>
                    <w:bottom w:val="none" w:sz="0" w:space="0" w:color="auto"/>
                    <w:right w:val="none" w:sz="0" w:space="0" w:color="auto"/>
                  </w:divBdr>
                  <w:divsChild>
                    <w:div w:id="171383797">
                      <w:marLeft w:val="0"/>
                      <w:marRight w:val="0"/>
                      <w:marTop w:val="0"/>
                      <w:marBottom w:val="0"/>
                      <w:divBdr>
                        <w:top w:val="none" w:sz="0" w:space="0" w:color="auto"/>
                        <w:left w:val="none" w:sz="0" w:space="0" w:color="auto"/>
                        <w:bottom w:val="none" w:sz="0" w:space="0" w:color="auto"/>
                        <w:right w:val="none" w:sz="0" w:space="0" w:color="auto"/>
                      </w:divBdr>
                    </w:div>
                  </w:divsChild>
                </w:div>
                <w:div w:id="2062094123">
                  <w:marLeft w:val="0"/>
                  <w:marRight w:val="0"/>
                  <w:marTop w:val="0"/>
                  <w:marBottom w:val="0"/>
                  <w:divBdr>
                    <w:top w:val="none" w:sz="0" w:space="0" w:color="auto"/>
                    <w:left w:val="none" w:sz="0" w:space="0" w:color="auto"/>
                    <w:bottom w:val="none" w:sz="0" w:space="0" w:color="auto"/>
                    <w:right w:val="none" w:sz="0" w:space="0" w:color="auto"/>
                  </w:divBdr>
                  <w:divsChild>
                    <w:div w:id="563026625">
                      <w:marLeft w:val="0"/>
                      <w:marRight w:val="0"/>
                      <w:marTop w:val="0"/>
                      <w:marBottom w:val="0"/>
                      <w:divBdr>
                        <w:top w:val="none" w:sz="0" w:space="0" w:color="auto"/>
                        <w:left w:val="none" w:sz="0" w:space="0" w:color="auto"/>
                        <w:bottom w:val="none" w:sz="0" w:space="0" w:color="auto"/>
                        <w:right w:val="none" w:sz="0" w:space="0" w:color="auto"/>
                      </w:divBdr>
                    </w:div>
                  </w:divsChild>
                </w:div>
                <w:div w:id="805857832">
                  <w:marLeft w:val="0"/>
                  <w:marRight w:val="0"/>
                  <w:marTop w:val="0"/>
                  <w:marBottom w:val="0"/>
                  <w:divBdr>
                    <w:top w:val="none" w:sz="0" w:space="0" w:color="auto"/>
                    <w:left w:val="none" w:sz="0" w:space="0" w:color="auto"/>
                    <w:bottom w:val="none" w:sz="0" w:space="0" w:color="auto"/>
                    <w:right w:val="none" w:sz="0" w:space="0" w:color="auto"/>
                  </w:divBdr>
                  <w:divsChild>
                    <w:div w:id="2043557753">
                      <w:marLeft w:val="0"/>
                      <w:marRight w:val="0"/>
                      <w:marTop w:val="0"/>
                      <w:marBottom w:val="0"/>
                      <w:divBdr>
                        <w:top w:val="none" w:sz="0" w:space="0" w:color="auto"/>
                        <w:left w:val="none" w:sz="0" w:space="0" w:color="auto"/>
                        <w:bottom w:val="none" w:sz="0" w:space="0" w:color="auto"/>
                        <w:right w:val="none" w:sz="0" w:space="0" w:color="auto"/>
                      </w:divBdr>
                    </w:div>
                  </w:divsChild>
                </w:div>
                <w:div w:id="615019897">
                  <w:marLeft w:val="0"/>
                  <w:marRight w:val="0"/>
                  <w:marTop w:val="0"/>
                  <w:marBottom w:val="0"/>
                  <w:divBdr>
                    <w:top w:val="none" w:sz="0" w:space="0" w:color="auto"/>
                    <w:left w:val="none" w:sz="0" w:space="0" w:color="auto"/>
                    <w:bottom w:val="none" w:sz="0" w:space="0" w:color="auto"/>
                    <w:right w:val="none" w:sz="0" w:space="0" w:color="auto"/>
                  </w:divBdr>
                  <w:divsChild>
                    <w:div w:id="853153965">
                      <w:marLeft w:val="0"/>
                      <w:marRight w:val="0"/>
                      <w:marTop w:val="0"/>
                      <w:marBottom w:val="0"/>
                      <w:divBdr>
                        <w:top w:val="none" w:sz="0" w:space="0" w:color="auto"/>
                        <w:left w:val="none" w:sz="0" w:space="0" w:color="auto"/>
                        <w:bottom w:val="none" w:sz="0" w:space="0" w:color="auto"/>
                        <w:right w:val="none" w:sz="0" w:space="0" w:color="auto"/>
                      </w:divBdr>
                    </w:div>
                  </w:divsChild>
                </w:div>
                <w:div w:id="653335980">
                  <w:marLeft w:val="0"/>
                  <w:marRight w:val="0"/>
                  <w:marTop w:val="0"/>
                  <w:marBottom w:val="0"/>
                  <w:divBdr>
                    <w:top w:val="none" w:sz="0" w:space="0" w:color="auto"/>
                    <w:left w:val="none" w:sz="0" w:space="0" w:color="auto"/>
                    <w:bottom w:val="none" w:sz="0" w:space="0" w:color="auto"/>
                    <w:right w:val="none" w:sz="0" w:space="0" w:color="auto"/>
                  </w:divBdr>
                  <w:divsChild>
                    <w:div w:id="1401830262">
                      <w:marLeft w:val="0"/>
                      <w:marRight w:val="0"/>
                      <w:marTop w:val="0"/>
                      <w:marBottom w:val="0"/>
                      <w:divBdr>
                        <w:top w:val="none" w:sz="0" w:space="0" w:color="auto"/>
                        <w:left w:val="none" w:sz="0" w:space="0" w:color="auto"/>
                        <w:bottom w:val="none" w:sz="0" w:space="0" w:color="auto"/>
                        <w:right w:val="none" w:sz="0" w:space="0" w:color="auto"/>
                      </w:divBdr>
                    </w:div>
                  </w:divsChild>
                </w:div>
                <w:div w:id="1501002651">
                  <w:marLeft w:val="0"/>
                  <w:marRight w:val="0"/>
                  <w:marTop w:val="0"/>
                  <w:marBottom w:val="0"/>
                  <w:divBdr>
                    <w:top w:val="none" w:sz="0" w:space="0" w:color="auto"/>
                    <w:left w:val="none" w:sz="0" w:space="0" w:color="auto"/>
                    <w:bottom w:val="none" w:sz="0" w:space="0" w:color="auto"/>
                    <w:right w:val="none" w:sz="0" w:space="0" w:color="auto"/>
                  </w:divBdr>
                  <w:divsChild>
                    <w:div w:id="1452935928">
                      <w:marLeft w:val="0"/>
                      <w:marRight w:val="0"/>
                      <w:marTop w:val="0"/>
                      <w:marBottom w:val="0"/>
                      <w:divBdr>
                        <w:top w:val="none" w:sz="0" w:space="0" w:color="auto"/>
                        <w:left w:val="none" w:sz="0" w:space="0" w:color="auto"/>
                        <w:bottom w:val="none" w:sz="0" w:space="0" w:color="auto"/>
                        <w:right w:val="none" w:sz="0" w:space="0" w:color="auto"/>
                      </w:divBdr>
                    </w:div>
                  </w:divsChild>
                </w:div>
                <w:div w:id="1764034691">
                  <w:marLeft w:val="0"/>
                  <w:marRight w:val="0"/>
                  <w:marTop w:val="0"/>
                  <w:marBottom w:val="0"/>
                  <w:divBdr>
                    <w:top w:val="none" w:sz="0" w:space="0" w:color="auto"/>
                    <w:left w:val="none" w:sz="0" w:space="0" w:color="auto"/>
                    <w:bottom w:val="none" w:sz="0" w:space="0" w:color="auto"/>
                    <w:right w:val="none" w:sz="0" w:space="0" w:color="auto"/>
                  </w:divBdr>
                  <w:divsChild>
                    <w:div w:id="59836619">
                      <w:marLeft w:val="0"/>
                      <w:marRight w:val="0"/>
                      <w:marTop w:val="0"/>
                      <w:marBottom w:val="0"/>
                      <w:divBdr>
                        <w:top w:val="none" w:sz="0" w:space="0" w:color="auto"/>
                        <w:left w:val="none" w:sz="0" w:space="0" w:color="auto"/>
                        <w:bottom w:val="none" w:sz="0" w:space="0" w:color="auto"/>
                        <w:right w:val="none" w:sz="0" w:space="0" w:color="auto"/>
                      </w:divBdr>
                    </w:div>
                  </w:divsChild>
                </w:div>
                <w:div w:id="695428784">
                  <w:marLeft w:val="0"/>
                  <w:marRight w:val="0"/>
                  <w:marTop w:val="0"/>
                  <w:marBottom w:val="0"/>
                  <w:divBdr>
                    <w:top w:val="none" w:sz="0" w:space="0" w:color="auto"/>
                    <w:left w:val="none" w:sz="0" w:space="0" w:color="auto"/>
                    <w:bottom w:val="none" w:sz="0" w:space="0" w:color="auto"/>
                    <w:right w:val="none" w:sz="0" w:space="0" w:color="auto"/>
                  </w:divBdr>
                  <w:divsChild>
                    <w:div w:id="619723868">
                      <w:marLeft w:val="0"/>
                      <w:marRight w:val="0"/>
                      <w:marTop w:val="0"/>
                      <w:marBottom w:val="0"/>
                      <w:divBdr>
                        <w:top w:val="none" w:sz="0" w:space="0" w:color="auto"/>
                        <w:left w:val="none" w:sz="0" w:space="0" w:color="auto"/>
                        <w:bottom w:val="none" w:sz="0" w:space="0" w:color="auto"/>
                        <w:right w:val="none" w:sz="0" w:space="0" w:color="auto"/>
                      </w:divBdr>
                    </w:div>
                  </w:divsChild>
                </w:div>
                <w:div w:id="1893996701">
                  <w:marLeft w:val="0"/>
                  <w:marRight w:val="0"/>
                  <w:marTop w:val="0"/>
                  <w:marBottom w:val="0"/>
                  <w:divBdr>
                    <w:top w:val="none" w:sz="0" w:space="0" w:color="auto"/>
                    <w:left w:val="none" w:sz="0" w:space="0" w:color="auto"/>
                    <w:bottom w:val="none" w:sz="0" w:space="0" w:color="auto"/>
                    <w:right w:val="none" w:sz="0" w:space="0" w:color="auto"/>
                  </w:divBdr>
                  <w:divsChild>
                    <w:div w:id="246773398">
                      <w:marLeft w:val="0"/>
                      <w:marRight w:val="0"/>
                      <w:marTop w:val="0"/>
                      <w:marBottom w:val="0"/>
                      <w:divBdr>
                        <w:top w:val="none" w:sz="0" w:space="0" w:color="auto"/>
                        <w:left w:val="none" w:sz="0" w:space="0" w:color="auto"/>
                        <w:bottom w:val="none" w:sz="0" w:space="0" w:color="auto"/>
                        <w:right w:val="none" w:sz="0" w:space="0" w:color="auto"/>
                      </w:divBdr>
                    </w:div>
                  </w:divsChild>
                </w:div>
                <w:div w:id="1469126511">
                  <w:marLeft w:val="0"/>
                  <w:marRight w:val="0"/>
                  <w:marTop w:val="0"/>
                  <w:marBottom w:val="0"/>
                  <w:divBdr>
                    <w:top w:val="none" w:sz="0" w:space="0" w:color="auto"/>
                    <w:left w:val="none" w:sz="0" w:space="0" w:color="auto"/>
                    <w:bottom w:val="none" w:sz="0" w:space="0" w:color="auto"/>
                    <w:right w:val="none" w:sz="0" w:space="0" w:color="auto"/>
                  </w:divBdr>
                  <w:divsChild>
                    <w:div w:id="1271012056">
                      <w:marLeft w:val="0"/>
                      <w:marRight w:val="0"/>
                      <w:marTop w:val="0"/>
                      <w:marBottom w:val="0"/>
                      <w:divBdr>
                        <w:top w:val="none" w:sz="0" w:space="0" w:color="auto"/>
                        <w:left w:val="none" w:sz="0" w:space="0" w:color="auto"/>
                        <w:bottom w:val="none" w:sz="0" w:space="0" w:color="auto"/>
                        <w:right w:val="none" w:sz="0" w:space="0" w:color="auto"/>
                      </w:divBdr>
                    </w:div>
                  </w:divsChild>
                </w:div>
                <w:div w:id="186140907">
                  <w:marLeft w:val="0"/>
                  <w:marRight w:val="0"/>
                  <w:marTop w:val="0"/>
                  <w:marBottom w:val="0"/>
                  <w:divBdr>
                    <w:top w:val="none" w:sz="0" w:space="0" w:color="auto"/>
                    <w:left w:val="none" w:sz="0" w:space="0" w:color="auto"/>
                    <w:bottom w:val="none" w:sz="0" w:space="0" w:color="auto"/>
                    <w:right w:val="none" w:sz="0" w:space="0" w:color="auto"/>
                  </w:divBdr>
                  <w:divsChild>
                    <w:div w:id="412438791">
                      <w:marLeft w:val="0"/>
                      <w:marRight w:val="0"/>
                      <w:marTop w:val="0"/>
                      <w:marBottom w:val="0"/>
                      <w:divBdr>
                        <w:top w:val="none" w:sz="0" w:space="0" w:color="auto"/>
                        <w:left w:val="none" w:sz="0" w:space="0" w:color="auto"/>
                        <w:bottom w:val="none" w:sz="0" w:space="0" w:color="auto"/>
                        <w:right w:val="none" w:sz="0" w:space="0" w:color="auto"/>
                      </w:divBdr>
                    </w:div>
                  </w:divsChild>
                </w:div>
                <w:div w:id="671836123">
                  <w:marLeft w:val="0"/>
                  <w:marRight w:val="0"/>
                  <w:marTop w:val="0"/>
                  <w:marBottom w:val="0"/>
                  <w:divBdr>
                    <w:top w:val="none" w:sz="0" w:space="0" w:color="auto"/>
                    <w:left w:val="none" w:sz="0" w:space="0" w:color="auto"/>
                    <w:bottom w:val="none" w:sz="0" w:space="0" w:color="auto"/>
                    <w:right w:val="none" w:sz="0" w:space="0" w:color="auto"/>
                  </w:divBdr>
                  <w:divsChild>
                    <w:div w:id="219824957">
                      <w:marLeft w:val="0"/>
                      <w:marRight w:val="0"/>
                      <w:marTop w:val="0"/>
                      <w:marBottom w:val="0"/>
                      <w:divBdr>
                        <w:top w:val="none" w:sz="0" w:space="0" w:color="auto"/>
                        <w:left w:val="none" w:sz="0" w:space="0" w:color="auto"/>
                        <w:bottom w:val="none" w:sz="0" w:space="0" w:color="auto"/>
                        <w:right w:val="none" w:sz="0" w:space="0" w:color="auto"/>
                      </w:divBdr>
                    </w:div>
                  </w:divsChild>
                </w:div>
                <w:div w:id="1316764964">
                  <w:marLeft w:val="0"/>
                  <w:marRight w:val="0"/>
                  <w:marTop w:val="0"/>
                  <w:marBottom w:val="0"/>
                  <w:divBdr>
                    <w:top w:val="none" w:sz="0" w:space="0" w:color="auto"/>
                    <w:left w:val="none" w:sz="0" w:space="0" w:color="auto"/>
                    <w:bottom w:val="none" w:sz="0" w:space="0" w:color="auto"/>
                    <w:right w:val="none" w:sz="0" w:space="0" w:color="auto"/>
                  </w:divBdr>
                  <w:divsChild>
                    <w:div w:id="1989823742">
                      <w:marLeft w:val="0"/>
                      <w:marRight w:val="0"/>
                      <w:marTop w:val="0"/>
                      <w:marBottom w:val="0"/>
                      <w:divBdr>
                        <w:top w:val="none" w:sz="0" w:space="0" w:color="auto"/>
                        <w:left w:val="none" w:sz="0" w:space="0" w:color="auto"/>
                        <w:bottom w:val="none" w:sz="0" w:space="0" w:color="auto"/>
                        <w:right w:val="none" w:sz="0" w:space="0" w:color="auto"/>
                      </w:divBdr>
                    </w:div>
                  </w:divsChild>
                </w:div>
                <w:div w:id="2054500728">
                  <w:marLeft w:val="0"/>
                  <w:marRight w:val="0"/>
                  <w:marTop w:val="0"/>
                  <w:marBottom w:val="0"/>
                  <w:divBdr>
                    <w:top w:val="none" w:sz="0" w:space="0" w:color="auto"/>
                    <w:left w:val="none" w:sz="0" w:space="0" w:color="auto"/>
                    <w:bottom w:val="none" w:sz="0" w:space="0" w:color="auto"/>
                    <w:right w:val="none" w:sz="0" w:space="0" w:color="auto"/>
                  </w:divBdr>
                  <w:divsChild>
                    <w:div w:id="939097183">
                      <w:marLeft w:val="0"/>
                      <w:marRight w:val="0"/>
                      <w:marTop w:val="0"/>
                      <w:marBottom w:val="0"/>
                      <w:divBdr>
                        <w:top w:val="none" w:sz="0" w:space="0" w:color="auto"/>
                        <w:left w:val="none" w:sz="0" w:space="0" w:color="auto"/>
                        <w:bottom w:val="none" w:sz="0" w:space="0" w:color="auto"/>
                        <w:right w:val="none" w:sz="0" w:space="0" w:color="auto"/>
                      </w:divBdr>
                    </w:div>
                  </w:divsChild>
                </w:div>
                <w:div w:id="580916807">
                  <w:marLeft w:val="0"/>
                  <w:marRight w:val="0"/>
                  <w:marTop w:val="0"/>
                  <w:marBottom w:val="0"/>
                  <w:divBdr>
                    <w:top w:val="none" w:sz="0" w:space="0" w:color="auto"/>
                    <w:left w:val="none" w:sz="0" w:space="0" w:color="auto"/>
                    <w:bottom w:val="none" w:sz="0" w:space="0" w:color="auto"/>
                    <w:right w:val="none" w:sz="0" w:space="0" w:color="auto"/>
                  </w:divBdr>
                  <w:divsChild>
                    <w:div w:id="1902716044">
                      <w:marLeft w:val="0"/>
                      <w:marRight w:val="0"/>
                      <w:marTop w:val="0"/>
                      <w:marBottom w:val="0"/>
                      <w:divBdr>
                        <w:top w:val="none" w:sz="0" w:space="0" w:color="auto"/>
                        <w:left w:val="none" w:sz="0" w:space="0" w:color="auto"/>
                        <w:bottom w:val="none" w:sz="0" w:space="0" w:color="auto"/>
                        <w:right w:val="none" w:sz="0" w:space="0" w:color="auto"/>
                      </w:divBdr>
                    </w:div>
                  </w:divsChild>
                </w:div>
                <w:div w:id="177624744">
                  <w:marLeft w:val="0"/>
                  <w:marRight w:val="0"/>
                  <w:marTop w:val="0"/>
                  <w:marBottom w:val="0"/>
                  <w:divBdr>
                    <w:top w:val="none" w:sz="0" w:space="0" w:color="auto"/>
                    <w:left w:val="none" w:sz="0" w:space="0" w:color="auto"/>
                    <w:bottom w:val="none" w:sz="0" w:space="0" w:color="auto"/>
                    <w:right w:val="none" w:sz="0" w:space="0" w:color="auto"/>
                  </w:divBdr>
                  <w:divsChild>
                    <w:div w:id="914515588">
                      <w:marLeft w:val="0"/>
                      <w:marRight w:val="0"/>
                      <w:marTop w:val="0"/>
                      <w:marBottom w:val="0"/>
                      <w:divBdr>
                        <w:top w:val="none" w:sz="0" w:space="0" w:color="auto"/>
                        <w:left w:val="none" w:sz="0" w:space="0" w:color="auto"/>
                        <w:bottom w:val="none" w:sz="0" w:space="0" w:color="auto"/>
                        <w:right w:val="none" w:sz="0" w:space="0" w:color="auto"/>
                      </w:divBdr>
                    </w:div>
                  </w:divsChild>
                </w:div>
                <w:div w:id="1688672425">
                  <w:marLeft w:val="0"/>
                  <w:marRight w:val="0"/>
                  <w:marTop w:val="0"/>
                  <w:marBottom w:val="0"/>
                  <w:divBdr>
                    <w:top w:val="none" w:sz="0" w:space="0" w:color="auto"/>
                    <w:left w:val="none" w:sz="0" w:space="0" w:color="auto"/>
                    <w:bottom w:val="none" w:sz="0" w:space="0" w:color="auto"/>
                    <w:right w:val="none" w:sz="0" w:space="0" w:color="auto"/>
                  </w:divBdr>
                  <w:divsChild>
                    <w:div w:id="211237411">
                      <w:marLeft w:val="0"/>
                      <w:marRight w:val="0"/>
                      <w:marTop w:val="0"/>
                      <w:marBottom w:val="0"/>
                      <w:divBdr>
                        <w:top w:val="none" w:sz="0" w:space="0" w:color="auto"/>
                        <w:left w:val="none" w:sz="0" w:space="0" w:color="auto"/>
                        <w:bottom w:val="none" w:sz="0" w:space="0" w:color="auto"/>
                        <w:right w:val="none" w:sz="0" w:space="0" w:color="auto"/>
                      </w:divBdr>
                    </w:div>
                  </w:divsChild>
                </w:div>
                <w:div w:id="623927599">
                  <w:marLeft w:val="0"/>
                  <w:marRight w:val="0"/>
                  <w:marTop w:val="0"/>
                  <w:marBottom w:val="0"/>
                  <w:divBdr>
                    <w:top w:val="none" w:sz="0" w:space="0" w:color="auto"/>
                    <w:left w:val="none" w:sz="0" w:space="0" w:color="auto"/>
                    <w:bottom w:val="none" w:sz="0" w:space="0" w:color="auto"/>
                    <w:right w:val="none" w:sz="0" w:space="0" w:color="auto"/>
                  </w:divBdr>
                  <w:divsChild>
                    <w:div w:id="695353009">
                      <w:marLeft w:val="0"/>
                      <w:marRight w:val="0"/>
                      <w:marTop w:val="0"/>
                      <w:marBottom w:val="0"/>
                      <w:divBdr>
                        <w:top w:val="none" w:sz="0" w:space="0" w:color="auto"/>
                        <w:left w:val="none" w:sz="0" w:space="0" w:color="auto"/>
                        <w:bottom w:val="none" w:sz="0" w:space="0" w:color="auto"/>
                        <w:right w:val="none" w:sz="0" w:space="0" w:color="auto"/>
                      </w:divBdr>
                    </w:div>
                  </w:divsChild>
                </w:div>
                <w:div w:id="1762988690">
                  <w:marLeft w:val="0"/>
                  <w:marRight w:val="0"/>
                  <w:marTop w:val="0"/>
                  <w:marBottom w:val="0"/>
                  <w:divBdr>
                    <w:top w:val="none" w:sz="0" w:space="0" w:color="auto"/>
                    <w:left w:val="none" w:sz="0" w:space="0" w:color="auto"/>
                    <w:bottom w:val="none" w:sz="0" w:space="0" w:color="auto"/>
                    <w:right w:val="none" w:sz="0" w:space="0" w:color="auto"/>
                  </w:divBdr>
                  <w:divsChild>
                    <w:div w:id="2118790273">
                      <w:marLeft w:val="0"/>
                      <w:marRight w:val="0"/>
                      <w:marTop w:val="0"/>
                      <w:marBottom w:val="0"/>
                      <w:divBdr>
                        <w:top w:val="none" w:sz="0" w:space="0" w:color="auto"/>
                        <w:left w:val="none" w:sz="0" w:space="0" w:color="auto"/>
                        <w:bottom w:val="none" w:sz="0" w:space="0" w:color="auto"/>
                        <w:right w:val="none" w:sz="0" w:space="0" w:color="auto"/>
                      </w:divBdr>
                    </w:div>
                  </w:divsChild>
                </w:div>
                <w:div w:id="266276828">
                  <w:marLeft w:val="0"/>
                  <w:marRight w:val="0"/>
                  <w:marTop w:val="0"/>
                  <w:marBottom w:val="0"/>
                  <w:divBdr>
                    <w:top w:val="none" w:sz="0" w:space="0" w:color="auto"/>
                    <w:left w:val="none" w:sz="0" w:space="0" w:color="auto"/>
                    <w:bottom w:val="none" w:sz="0" w:space="0" w:color="auto"/>
                    <w:right w:val="none" w:sz="0" w:space="0" w:color="auto"/>
                  </w:divBdr>
                  <w:divsChild>
                    <w:div w:id="63451780">
                      <w:marLeft w:val="0"/>
                      <w:marRight w:val="0"/>
                      <w:marTop w:val="0"/>
                      <w:marBottom w:val="0"/>
                      <w:divBdr>
                        <w:top w:val="none" w:sz="0" w:space="0" w:color="auto"/>
                        <w:left w:val="none" w:sz="0" w:space="0" w:color="auto"/>
                        <w:bottom w:val="none" w:sz="0" w:space="0" w:color="auto"/>
                        <w:right w:val="none" w:sz="0" w:space="0" w:color="auto"/>
                      </w:divBdr>
                    </w:div>
                  </w:divsChild>
                </w:div>
                <w:div w:id="237330507">
                  <w:marLeft w:val="0"/>
                  <w:marRight w:val="0"/>
                  <w:marTop w:val="0"/>
                  <w:marBottom w:val="0"/>
                  <w:divBdr>
                    <w:top w:val="none" w:sz="0" w:space="0" w:color="auto"/>
                    <w:left w:val="none" w:sz="0" w:space="0" w:color="auto"/>
                    <w:bottom w:val="none" w:sz="0" w:space="0" w:color="auto"/>
                    <w:right w:val="none" w:sz="0" w:space="0" w:color="auto"/>
                  </w:divBdr>
                  <w:divsChild>
                    <w:div w:id="1737122343">
                      <w:marLeft w:val="0"/>
                      <w:marRight w:val="0"/>
                      <w:marTop w:val="0"/>
                      <w:marBottom w:val="0"/>
                      <w:divBdr>
                        <w:top w:val="none" w:sz="0" w:space="0" w:color="auto"/>
                        <w:left w:val="none" w:sz="0" w:space="0" w:color="auto"/>
                        <w:bottom w:val="none" w:sz="0" w:space="0" w:color="auto"/>
                        <w:right w:val="none" w:sz="0" w:space="0" w:color="auto"/>
                      </w:divBdr>
                    </w:div>
                  </w:divsChild>
                </w:div>
                <w:div w:id="1578781038">
                  <w:marLeft w:val="0"/>
                  <w:marRight w:val="0"/>
                  <w:marTop w:val="0"/>
                  <w:marBottom w:val="0"/>
                  <w:divBdr>
                    <w:top w:val="none" w:sz="0" w:space="0" w:color="auto"/>
                    <w:left w:val="none" w:sz="0" w:space="0" w:color="auto"/>
                    <w:bottom w:val="none" w:sz="0" w:space="0" w:color="auto"/>
                    <w:right w:val="none" w:sz="0" w:space="0" w:color="auto"/>
                  </w:divBdr>
                  <w:divsChild>
                    <w:div w:id="906720707">
                      <w:marLeft w:val="0"/>
                      <w:marRight w:val="0"/>
                      <w:marTop w:val="0"/>
                      <w:marBottom w:val="0"/>
                      <w:divBdr>
                        <w:top w:val="none" w:sz="0" w:space="0" w:color="auto"/>
                        <w:left w:val="none" w:sz="0" w:space="0" w:color="auto"/>
                        <w:bottom w:val="none" w:sz="0" w:space="0" w:color="auto"/>
                        <w:right w:val="none" w:sz="0" w:space="0" w:color="auto"/>
                      </w:divBdr>
                    </w:div>
                  </w:divsChild>
                </w:div>
                <w:div w:id="1902279283">
                  <w:marLeft w:val="0"/>
                  <w:marRight w:val="0"/>
                  <w:marTop w:val="0"/>
                  <w:marBottom w:val="0"/>
                  <w:divBdr>
                    <w:top w:val="none" w:sz="0" w:space="0" w:color="auto"/>
                    <w:left w:val="none" w:sz="0" w:space="0" w:color="auto"/>
                    <w:bottom w:val="none" w:sz="0" w:space="0" w:color="auto"/>
                    <w:right w:val="none" w:sz="0" w:space="0" w:color="auto"/>
                  </w:divBdr>
                  <w:divsChild>
                    <w:div w:id="241183967">
                      <w:marLeft w:val="0"/>
                      <w:marRight w:val="0"/>
                      <w:marTop w:val="0"/>
                      <w:marBottom w:val="0"/>
                      <w:divBdr>
                        <w:top w:val="none" w:sz="0" w:space="0" w:color="auto"/>
                        <w:left w:val="none" w:sz="0" w:space="0" w:color="auto"/>
                        <w:bottom w:val="none" w:sz="0" w:space="0" w:color="auto"/>
                        <w:right w:val="none" w:sz="0" w:space="0" w:color="auto"/>
                      </w:divBdr>
                    </w:div>
                  </w:divsChild>
                </w:div>
                <w:div w:id="982271984">
                  <w:marLeft w:val="0"/>
                  <w:marRight w:val="0"/>
                  <w:marTop w:val="0"/>
                  <w:marBottom w:val="0"/>
                  <w:divBdr>
                    <w:top w:val="none" w:sz="0" w:space="0" w:color="auto"/>
                    <w:left w:val="none" w:sz="0" w:space="0" w:color="auto"/>
                    <w:bottom w:val="none" w:sz="0" w:space="0" w:color="auto"/>
                    <w:right w:val="none" w:sz="0" w:space="0" w:color="auto"/>
                  </w:divBdr>
                  <w:divsChild>
                    <w:div w:id="956720373">
                      <w:marLeft w:val="0"/>
                      <w:marRight w:val="0"/>
                      <w:marTop w:val="0"/>
                      <w:marBottom w:val="0"/>
                      <w:divBdr>
                        <w:top w:val="none" w:sz="0" w:space="0" w:color="auto"/>
                        <w:left w:val="none" w:sz="0" w:space="0" w:color="auto"/>
                        <w:bottom w:val="none" w:sz="0" w:space="0" w:color="auto"/>
                        <w:right w:val="none" w:sz="0" w:space="0" w:color="auto"/>
                      </w:divBdr>
                    </w:div>
                  </w:divsChild>
                </w:div>
                <w:div w:id="1685940509">
                  <w:marLeft w:val="0"/>
                  <w:marRight w:val="0"/>
                  <w:marTop w:val="0"/>
                  <w:marBottom w:val="0"/>
                  <w:divBdr>
                    <w:top w:val="none" w:sz="0" w:space="0" w:color="auto"/>
                    <w:left w:val="none" w:sz="0" w:space="0" w:color="auto"/>
                    <w:bottom w:val="none" w:sz="0" w:space="0" w:color="auto"/>
                    <w:right w:val="none" w:sz="0" w:space="0" w:color="auto"/>
                  </w:divBdr>
                  <w:divsChild>
                    <w:div w:id="1387603806">
                      <w:marLeft w:val="0"/>
                      <w:marRight w:val="0"/>
                      <w:marTop w:val="0"/>
                      <w:marBottom w:val="0"/>
                      <w:divBdr>
                        <w:top w:val="none" w:sz="0" w:space="0" w:color="auto"/>
                        <w:left w:val="none" w:sz="0" w:space="0" w:color="auto"/>
                        <w:bottom w:val="none" w:sz="0" w:space="0" w:color="auto"/>
                        <w:right w:val="none" w:sz="0" w:space="0" w:color="auto"/>
                      </w:divBdr>
                    </w:div>
                  </w:divsChild>
                </w:div>
                <w:div w:id="558588855">
                  <w:marLeft w:val="0"/>
                  <w:marRight w:val="0"/>
                  <w:marTop w:val="0"/>
                  <w:marBottom w:val="0"/>
                  <w:divBdr>
                    <w:top w:val="none" w:sz="0" w:space="0" w:color="auto"/>
                    <w:left w:val="none" w:sz="0" w:space="0" w:color="auto"/>
                    <w:bottom w:val="none" w:sz="0" w:space="0" w:color="auto"/>
                    <w:right w:val="none" w:sz="0" w:space="0" w:color="auto"/>
                  </w:divBdr>
                  <w:divsChild>
                    <w:div w:id="320501175">
                      <w:marLeft w:val="0"/>
                      <w:marRight w:val="0"/>
                      <w:marTop w:val="0"/>
                      <w:marBottom w:val="0"/>
                      <w:divBdr>
                        <w:top w:val="none" w:sz="0" w:space="0" w:color="auto"/>
                        <w:left w:val="none" w:sz="0" w:space="0" w:color="auto"/>
                        <w:bottom w:val="none" w:sz="0" w:space="0" w:color="auto"/>
                        <w:right w:val="none" w:sz="0" w:space="0" w:color="auto"/>
                      </w:divBdr>
                    </w:div>
                  </w:divsChild>
                </w:div>
                <w:div w:id="2056849945">
                  <w:marLeft w:val="0"/>
                  <w:marRight w:val="0"/>
                  <w:marTop w:val="0"/>
                  <w:marBottom w:val="0"/>
                  <w:divBdr>
                    <w:top w:val="none" w:sz="0" w:space="0" w:color="auto"/>
                    <w:left w:val="none" w:sz="0" w:space="0" w:color="auto"/>
                    <w:bottom w:val="none" w:sz="0" w:space="0" w:color="auto"/>
                    <w:right w:val="none" w:sz="0" w:space="0" w:color="auto"/>
                  </w:divBdr>
                  <w:divsChild>
                    <w:div w:id="2126272598">
                      <w:marLeft w:val="0"/>
                      <w:marRight w:val="0"/>
                      <w:marTop w:val="0"/>
                      <w:marBottom w:val="0"/>
                      <w:divBdr>
                        <w:top w:val="none" w:sz="0" w:space="0" w:color="auto"/>
                        <w:left w:val="none" w:sz="0" w:space="0" w:color="auto"/>
                        <w:bottom w:val="none" w:sz="0" w:space="0" w:color="auto"/>
                        <w:right w:val="none" w:sz="0" w:space="0" w:color="auto"/>
                      </w:divBdr>
                    </w:div>
                  </w:divsChild>
                </w:div>
                <w:div w:id="400757271">
                  <w:marLeft w:val="0"/>
                  <w:marRight w:val="0"/>
                  <w:marTop w:val="0"/>
                  <w:marBottom w:val="0"/>
                  <w:divBdr>
                    <w:top w:val="none" w:sz="0" w:space="0" w:color="auto"/>
                    <w:left w:val="none" w:sz="0" w:space="0" w:color="auto"/>
                    <w:bottom w:val="none" w:sz="0" w:space="0" w:color="auto"/>
                    <w:right w:val="none" w:sz="0" w:space="0" w:color="auto"/>
                  </w:divBdr>
                  <w:divsChild>
                    <w:div w:id="1876965330">
                      <w:marLeft w:val="0"/>
                      <w:marRight w:val="0"/>
                      <w:marTop w:val="0"/>
                      <w:marBottom w:val="0"/>
                      <w:divBdr>
                        <w:top w:val="none" w:sz="0" w:space="0" w:color="auto"/>
                        <w:left w:val="none" w:sz="0" w:space="0" w:color="auto"/>
                        <w:bottom w:val="none" w:sz="0" w:space="0" w:color="auto"/>
                        <w:right w:val="none" w:sz="0" w:space="0" w:color="auto"/>
                      </w:divBdr>
                    </w:div>
                  </w:divsChild>
                </w:div>
                <w:div w:id="507477786">
                  <w:marLeft w:val="0"/>
                  <w:marRight w:val="0"/>
                  <w:marTop w:val="0"/>
                  <w:marBottom w:val="0"/>
                  <w:divBdr>
                    <w:top w:val="none" w:sz="0" w:space="0" w:color="auto"/>
                    <w:left w:val="none" w:sz="0" w:space="0" w:color="auto"/>
                    <w:bottom w:val="none" w:sz="0" w:space="0" w:color="auto"/>
                    <w:right w:val="none" w:sz="0" w:space="0" w:color="auto"/>
                  </w:divBdr>
                  <w:divsChild>
                    <w:div w:id="212278768">
                      <w:marLeft w:val="0"/>
                      <w:marRight w:val="0"/>
                      <w:marTop w:val="0"/>
                      <w:marBottom w:val="0"/>
                      <w:divBdr>
                        <w:top w:val="none" w:sz="0" w:space="0" w:color="auto"/>
                        <w:left w:val="none" w:sz="0" w:space="0" w:color="auto"/>
                        <w:bottom w:val="none" w:sz="0" w:space="0" w:color="auto"/>
                        <w:right w:val="none" w:sz="0" w:space="0" w:color="auto"/>
                      </w:divBdr>
                    </w:div>
                  </w:divsChild>
                </w:div>
                <w:div w:id="1007026680">
                  <w:marLeft w:val="0"/>
                  <w:marRight w:val="0"/>
                  <w:marTop w:val="0"/>
                  <w:marBottom w:val="0"/>
                  <w:divBdr>
                    <w:top w:val="none" w:sz="0" w:space="0" w:color="auto"/>
                    <w:left w:val="none" w:sz="0" w:space="0" w:color="auto"/>
                    <w:bottom w:val="none" w:sz="0" w:space="0" w:color="auto"/>
                    <w:right w:val="none" w:sz="0" w:space="0" w:color="auto"/>
                  </w:divBdr>
                  <w:divsChild>
                    <w:div w:id="598218525">
                      <w:marLeft w:val="0"/>
                      <w:marRight w:val="0"/>
                      <w:marTop w:val="0"/>
                      <w:marBottom w:val="0"/>
                      <w:divBdr>
                        <w:top w:val="none" w:sz="0" w:space="0" w:color="auto"/>
                        <w:left w:val="none" w:sz="0" w:space="0" w:color="auto"/>
                        <w:bottom w:val="none" w:sz="0" w:space="0" w:color="auto"/>
                        <w:right w:val="none" w:sz="0" w:space="0" w:color="auto"/>
                      </w:divBdr>
                    </w:div>
                  </w:divsChild>
                </w:div>
                <w:div w:id="2089964362">
                  <w:marLeft w:val="0"/>
                  <w:marRight w:val="0"/>
                  <w:marTop w:val="0"/>
                  <w:marBottom w:val="0"/>
                  <w:divBdr>
                    <w:top w:val="none" w:sz="0" w:space="0" w:color="auto"/>
                    <w:left w:val="none" w:sz="0" w:space="0" w:color="auto"/>
                    <w:bottom w:val="none" w:sz="0" w:space="0" w:color="auto"/>
                    <w:right w:val="none" w:sz="0" w:space="0" w:color="auto"/>
                  </w:divBdr>
                  <w:divsChild>
                    <w:div w:id="2105611836">
                      <w:marLeft w:val="0"/>
                      <w:marRight w:val="0"/>
                      <w:marTop w:val="0"/>
                      <w:marBottom w:val="0"/>
                      <w:divBdr>
                        <w:top w:val="none" w:sz="0" w:space="0" w:color="auto"/>
                        <w:left w:val="none" w:sz="0" w:space="0" w:color="auto"/>
                        <w:bottom w:val="none" w:sz="0" w:space="0" w:color="auto"/>
                        <w:right w:val="none" w:sz="0" w:space="0" w:color="auto"/>
                      </w:divBdr>
                    </w:div>
                  </w:divsChild>
                </w:div>
                <w:div w:id="716858344">
                  <w:marLeft w:val="0"/>
                  <w:marRight w:val="0"/>
                  <w:marTop w:val="0"/>
                  <w:marBottom w:val="0"/>
                  <w:divBdr>
                    <w:top w:val="none" w:sz="0" w:space="0" w:color="auto"/>
                    <w:left w:val="none" w:sz="0" w:space="0" w:color="auto"/>
                    <w:bottom w:val="none" w:sz="0" w:space="0" w:color="auto"/>
                    <w:right w:val="none" w:sz="0" w:space="0" w:color="auto"/>
                  </w:divBdr>
                  <w:divsChild>
                    <w:div w:id="1492061740">
                      <w:marLeft w:val="0"/>
                      <w:marRight w:val="0"/>
                      <w:marTop w:val="0"/>
                      <w:marBottom w:val="0"/>
                      <w:divBdr>
                        <w:top w:val="none" w:sz="0" w:space="0" w:color="auto"/>
                        <w:left w:val="none" w:sz="0" w:space="0" w:color="auto"/>
                        <w:bottom w:val="none" w:sz="0" w:space="0" w:color="auto"/>
                        <w:right w:val="none" w:sz="0" w:space="0" w:color="auto"/>
                      </w:divBdr>
                    </w:div>
                  </w:divsChild>
                </w:div>
                <w:div w:id="1131509525">
                  <w:marLeft w:val="0"/>
                  <w:marRight w:val="0"/>
                  <w:marTop w:val="0"/>
                  <w:marBottom w:val="0"/>
                  <w:divBdr>
                    <w:top w:val="none" w:sz="0" w:space="0" w:color="auto"/>
                    <w:left w:val="none" w:sz="0" w:space="0" w:color="auto"/>
                    <w:bottom w:val="none" w:sz="0" w:space="0" w:color="auto"/>
                    <w:right w:val="none" w:sz="0" w:space="0" w:color="auto"/>
                  </w:divBdr>
                  <w:divsChild>
                    <w:div w:id="1508249005">
                      <w:marLeft w:val="0"/>
                      <w:marRight w:val="0"/>
                      <w:marTop w:val="0"/>
                      <w:marBottom w:val="0"/>
                      <w:divBdr>
                        <w:top w:val="none" w:sz="0" w:space="0" w:color="auto"/>
                        <w:left w:val="none" w:sz="0" w:space="0" w:color="auto"/>
                        <w:bottom w:val="none" w:sz="0" w:space="0" w:color="auto"/>
                        <w:right w:val="none" w:sz="0" w:space="0" w:color="auto"/>
                      </w:divBdr>
                    </w:div>
                  </w:divsChild>
                </w:div>
                <w:div w:id="1572231985">
                  <w:marLeft w:val="0"/>
                  <w:marRight w:val="0"/>
                  <w:marTop w:val="0"/>
                  <w:marBottom w:val="0"/>
                  <w:divBdr>
                    <w:top w:val="none" w:sz="0" w:space="0" w:color="auto"/>
                    <w:left w:val="none" w:sz="0" w:space="0" w:color="auto"/>
                    <w:bottom w:val="none" w:sz="0" w:space="0" w:color="auto"/>
                    <w:right w:val="none" w:sz="0" w:space="0" w:color="auto"/>
                  </w:divBdr>
                  <w:divsChild>
                    <w:div w:id="410811366">
                      <w:marLeft w:val="0"/>
                      <w:marRight w:val="0"/>
                      <w:marTop w:val="0"/>
                      <w:marBottom w:val="0"/>
                      <w:divBdr>
                        <w:top w:val="none" w:sz="0" w:space="0" w:color="auto"/>
                        <w:left w:val="none" w:sz="0" w:space="0" w:color="auto"/>
                        <w:bottom w:val="none" w:sz="0" w:space="0" w:color="auto"/>
                        <w:right w:val="none" w:sz="0" w:space="0" w:color="auto"/>
                      </w:divBdr>
                    </w:div>
                  </w:divsChild>
                </w:div>
                <w:div w:id="1154222047">
                  <w:marLeft w:val="0"/>
                  <w:marRight w:val="0"/>
                  <w:marTop w:val="0"/>
                  <w:marBottom w:val="0"/>
                  <w:divBdr>
                    <w:top w:val="none" w:sz="0" w:space="0" w:color="auto"/>
                    <w:left w:val="none" w:sz="0" w:space="0" w:color="auto"/>
                    <w:bottom w:val="none" w:sz="0" w:space="0" w:color="auto"/>
                    <w:right w:val="none" w:sz="0" w:space="0" w:color="auto"/>
                  </w:divBdr>
                  <w:divsChild>
                    <w:div w:id="350574380">
                      <w:marLeft w:val="0"/>
                      <w:marRight w:val="0"/>
                      <w:marTop w:val="0"/>
                      <w:marBottom w:val="0"/>
                      <w:divBdr>
                        <w:top w:val="none" w:sz="0" w:space="0" w:color="auto"/>
                        <w:left w:val="none" w:sz="0" w:space="0" w:color="auto"/>
                        <w:bottom w:val="none" w:sz="0" w:space="0" w:color="auto"/>
                        <w:right w:val="none" w:sz="0" w:space="0" w:color="auto"/>
                      </w:divBdr>
                    </w:div>
                  </w:divsChild>
                </w:div>
                <w:div w:id="592013183">
                  <w:marLeft w:val="0"/>
                  <w:marRight w:val="0"/>
                  <w:marTop w:val="0"/>
                  <w:marBottom w:val="0"/>
                  <w:divBdr>
                    <w:top w:val="none" w:sz="0" w:space="0" w:color="auto"/>
                    <w:left w:val="none" w:sz="0" w:space="0" w:color="auto"/>
                    <w:bottom w:val="none" w:sz="0" w:space="0" w:color="auto"/>
                    <w:right w:val="none" w:sz="0" w:space="0" w:color="auto"/>
                  </w:divBdr>
                  <w:divsChild>
                    <w:div w:id="109398409">
                      <w:marLeft w:val="0"/>
                      <w:marRight w:val="0"/>
                      <w:marTop w:val="0"/>
                      <w:marBottom w:val="0"/>
                      <w:divBdr>
                        <w:top w:val="none" w:sz="0" w:space="0" w:color="auto"/>
                        <w:left w:val="none" w:sz="0" w:space="0" w:color="auto"/>
                        <w:bottom w:val="none" w:sz="0" w:space="0" w:color="auto"/>
                        <w:right w:val="none" w:sz="0" w:space="0" w:color="auto"/>
                      </w:divBdr>
                    </w:div>
                  </w:divsChild>
                </w:div>
                <w:div w:id="565725694">
                  <w:marLeft w:val="0"/>
                  <w:marRight w:val="0"/>
                  <w:marTop w:val="0"/>
                  <w:marBottom w:val="0"/>
                  <w:divBdr>
                    <w:top w:val="none" w:sz="0" w:space="0" w:color="auto"/>
                    <w:left w:val="none" w:sz="0" w:space="0" w:color="auto"/>
                    <w:bottom w:val="none" w:sz="0" w:space="0" w:color="auto"/>
                    <w:right w:val="none" w:sz="0" w:space="0" w:color="auto"/>
                  </w:divBdr>
                  <w:divsChild>
                    <w:div w:id="371273318">
                      <w:marLeft w:val="0"/>
                      <w:marRight w:val="0"/>
                      <w:marTop w:val="0"/>
                      <w:marBottom w:val="0"/>
                      <w:divBdr>
                        <w:top w:val="none" w:sz="0" w:space="0" w:color="auto"/>
                        <w:left w:val="none" w:sz="0" w:space="0" w:color="auto"/>
                        <w:bottom w:val="none" w:sz="0" w:space="0" w:color="auto"/>
                        <w:right w:val="none" w:sz="0" w:space="0" w:color="auto"/>
                      </w:divBdr>
                    </w:div>
                  </w:divsChild>
                </w:div>
                <w:div w:id="1607078998">
                  <w:marLeft w:val="0"/>
                  <w:marRight w:val="0"/>
                  <w:marTop w:val="0"/>
                  <w:marBottom w:val="0"/>
                  <w:divBdr>
                    <w:top w:val="none" w:sz="0" w:space="0" w:color="auto"/>
                    <w:left w:val="none" w:sz="0" w:space="0" w:color="auto"/>
                    <w:bottom w:val="none" w:sz="0" w:space="0" w:color="auto"/>
                    <w:right w:val="none" w:sz="0" w:space="0" w:color="auto"/>
                  </w:divBdr>
                  <w:divsChild>
                    <w:div w:id="890458557">
                      <w:marLeft w:val="0"/>
                      <w:marRight w:val="0"/>
                      <w:marTop w:val="0"/>
                      <w:marBottom w:val="0"/>
                      <w:divBdr>
                        <w:top w:val="none" w:sz="0" w:space="0" w:color="auto"/>
                        <w:left w:val="none" w:sz="0" w:space="0" w:color="auto"/>
                        <w:bottom w:val="none" w:sz="0" w:space="0" w:color="auto"/>
                        <w:right w:val="none" w:sz="0" w:space="0" w:color="auto"/>
                      </w:divBdr>
                    </w:div>
                  </w:divsChild>
                </w:div>
                <w:div w:id="1579703469">
                  <w:marLeft w:val="0"/>
                  <w:marRight w:val="0"/>
                  <w:marTop w:val="0"/>
                  <w:marBottom w:val="0"/>
                  <w:divBdr>
                    <w:top w:val="none" w:sz="0" w:space="0" w:color="auto"/>
                    <w:left w:val="none" w:sz="0" w:space="0" w:color="auto"/>
                    <w:bottom w:val="none" w:sz="0" w:space="0" w:color="auto"/>
                    <w:right w:val="none" w:sz="0" w:space="0" w:color="auto"/>
                  </w:divBdr>
                  <w:divsChild>
                    <w:div w:id="1108163847">
                      <w:marLeft w:val="0"/>
                      <w:marRight w:val="0"/>
                      <w:marTop w:val="0"/>
                      <w:marBottom w:val="0"/>
                      <w:divBdr>
                        <w:top w:val="none" w:sz="0" w:space="0" w:color="auto"/>
                        <w:left w:val="none" w:sz="0" w:space="0" w:color="auto"/>
                        <w:bottom w:val="none" w:sz="0" w:space="0" w:color="auto"/>
                        <w:right w:val="none" w:sz="0" w:space="0" w:color="auto"/>
                      </w:divBdr>
                    </w:div>
                  </w:divsChild>
                </w:div>
                <w:div w:id="1129200028">
                  <w:marLeft w:val="0"/>
                  <w:marRight w:val="0"/>
                  <w:marTop w:val="0"/>
                  <w:marBottom w:val="0"/>
                  <w:divBdr>
                    <w:top w:val="none" w:sz="0" w:space="0" w:color="auto"/>
                    <w:left w:val="none" w:sz="0" w:space="0" w:color="auto"/>
                    <w:bottom w:val="none" w:sz="0" w:space="0" w:color="auto"/>
                    <w:right w:val="none" w:sz="0" w:space="0" w:color="auto"/>
                  </w:divBdr>
                  <w:divsChild>
                    <w:div w:id="133643480">
                      <w:marLeft w:val="0"/>
                      <w:marRight w:val="0"/>
                      <w:marTop w:val="0"/>
                      <w:marBottom w:val="0"/>
                      <w:divBdr>
                        <w:top w:val="none" w:sz="0" w:space="0" w:color="auto"/>
                        <w:left w:val="none" w:sz="0" w:space="0" w:color="auto"/>
                        <w:bottom w:val="none" w:sz="0" w:space="0" w:color="auto"/>
                        <w:right w:val="none" w:sz="0" w:space="0" w:color="auto"/>
                      </w:divBdr>
                    </w:div>
                  </w:divsChild>
                </w:div>
                <w:div w:id="288559677">
                  <w:marLeft w:val="0"/>
                  <w:marRight w:val="0"/>
                  <w:marTop w:val="0"/>
                  <w:marBottom w:val="0"/>
                  <w:divBdr>
                    <w:top w:val="none" w:sz="0" w:space="0" w:color="auto"/>
                    <w:left w:val="none" w:sz="0" w:space="0" w:color="auto"/>
                    <w:bottom w:val="none" w:sz="0" w:space="0" w:color="auto"/>
                    <w:right w:val="none" w:sz="0" w:space="0" w:color="auto"/>
                  </w:divBdr>
                  <w:divsChild>
                    <w:div w:id="548688589">
                      <w:marLeft w:val="0"/>
                      <w:marRight w:val="0"/>
                      <w:marTop w:val="0"/>
                      <w:marBottom w:val="0"/>
                      <w:divBdr>
                        <w:top w:val="none" w:sz="0" w:space="0" w:color="auto"/>
                        <w:left w:val="none" w:sz="0" w:space="0" w:color="auto"/>
                        <w:bottom w:val="none" w:sz="0" w:space="0" w:color="auto"/>
                        <w:right w:val="none" w:sz="0" w:space="0" w:color="auto"/>
                      </w:divBdr>
                    </w:div>
                  </w:divsChild>
                </w:div>
                <w:div w:id="537083105">
                  <w:marLeft w:val="0"/>
                  <w:marRight w:val="0"/>
                  <w:marTop w:val="0"/>
                  <w:marBottom w:val="0"/>
                  <w:divBdr>
                    <w:top w:val="none" w:sz="0" w:space="0" w:color="auto"/>
                    <w:left w:val="none" w:sz="0" w:space="0" w:color="auto"/>
                    <w:bottom w:val="none" w:sz="0" w:space="0" w:color="auto"/>
                    <w:right w:val="none" w:sz="0" w:space="0" w:color="auto"/>
                  </w:divBdr>
                  <w:divsChild>
                    <w:div w:id="783421522">
                      <w:marLeft w:val="0"/>
                      <w:marRight w:val="0"/>
                      <w:marTop w:val="0"/>
                      <w:marBottom w:val="0"/>
                      <w:divBdr>
                        <w:top w:val="none" w:sz="0" w:space="0" w:color="auto"/>
                        <w:left w:val="none" w:sz="0" w:space="0" w:color="auto"/>
                        <w:bottom w:val="none" w:sz="0" w:space="0" w:color="auto"/>
                        <w:right w:val="none" w:sz="0" w:space="0" w:color="auto"/>
                      </w:divBdr>
                    </w:div>
                  </w:divsChild>
                </w:div>
                <w:div w:id="853226567">
                  <w:marLeft w:val="0"/>
                  <w:marRight w:val="0"/>
                  <w:marTop w:val="0"/>
                  <w:marBottom w:val="0"/>
                  <w:divBdr>
                    <w:top w:val="none" w:sz="0" w:space="0" w:color="auto"/>
                    <w:left w:val="none" w:sz="0" w:space="0" w:color="auto"/>
                    <w:bottom w:val="none" w:sz="0" w:space="0" w:color="auto"/>
                    <w:right w:val="none" w:sz="0" w:space="0" w:color="auto"/>
                  </w:divBdr>
                  <w:divsChild>
                    <w:div w:id="730075088">
                      <w:marLeft w:val="0"/>
                      <w:marRight w:val="0"/>
                      <w:marTop w:val="0"/>
                      <w:marBottom w:val="0"/>
                      <w:divBdr>
                        <w:top w:val="none" w:sz="0" w:space="0" w:color="auto"/>
                        <w:left w:val="none" w:sz="0" w:space="0" w:color="auto"/>
                        <w:bottom w:val="none" w:sz="0" w:space="0" w:color="auto"/>
                        <w:right w:val="none" w:sz="0" w:space="0" w:color="auto"/>
                      </w:divBdr>
                    </w:div>
                  </w:divsChild>
                </w:div>
                <w:div w:id="1579827033">
                  <w:marLeft w:val="0"/>
                  <w:marRight w:val="0"/>
                  <w:marTop w:val="0"/>
                  <w:marBottom w:val="0"/>
                  <w:divBdr>
                    <w:top w:val="none" w:sz="0" w:space="0" w:color="auto"/>
                    <w:left w:val="none" w:sz="0" w:space="0" w:color="auto"/>
                    <w:bottom w:val="none" w:sz="0" w:space="0" w:color="auto"/>
                    <w:right w:val="none" w:sz="0" w:space="0" w:color="auto"/>
                  </w:divBdr>
                  <w:divsChild>
                    <w:div w:id="665011461">
                      <w:marLeft w:val="0"/>
                      <w:marRight w:val="0"/>
                      <w:marTop w:val="0"/>
                      <w:marBottom w:val="0"/>
                      <w:divBdr>
                        <w:top w:val="none" w:sz="0" w:space="0" w:color="auto"/>
                        <w:left w:val="none" w:sz="0" w:space="0" w:color="auto"/>
                        <w:bottom w:val="none" w:sz="0" w:space="0" w:color="auto"/>
                        <w:right w:val="none" w:sz="0" w:space="0" w:color="auto"/>
                      </w:divBdr>
                    </w:div>
                  </w:divsChild>
                </w:div>
                <w:div w:id="1540699569">
                  <w:marLeft w:val="0"/>
                  <w:marRight w:val="0"/>
                  <w:marTop w:val="0"/>
                  <w:marBottom w:val="0"/>
                  <w:divBdr>
                    <w:top w:val="none" w:sz="0" w:space="0" w:color="auto"/>
                    <w:left w:val="none" w:sz="0" w:space="0" w:color="auto"/>
                    <w:bottom w:val="none" w:sz="0" w:space="0" w:color="auto"/>
                    <w:right w:val="none" w:sz="0" w:space="0" w:color="auto"/>
                  </w:divBdr>
                  <w:divsChild>
                    <w:div w:id="1726564950">
                      <w:marLeft w:val="0"/>
                      <w:marRight w:val="0"/>
                      <w:marTop w:val="0"/>
                      <w:marBottom w:val="0"/>
                      <w:divBdr>
                        <w:top w:val="none" w:sz="0" w:space="0" w:color="auto"/>
                        <w:left w:val="none" w:sz="0" w:space="0" w:color="auto"/>
                        <w:bottom w:val="none" w:sz="0" w:space="0" w:color="auto"/>
                        <w:right w:val="none" w:sz="0" w:space="0" w:color="auto"/>
                      </w:divBdr>
                    </w:div>
                  </w:divsChild>
                </w:div>
                <w:div w:id="1878471445">
                  <w:marLeft w:val="0"/>
                  <w:marRight w:val="0"/>
                  <w:marTop w:val="0"/>
                  <w:marBottom w:val="0"/>
                  <w:divBdr>
                    <w:top w:val="none" w:sz="0" w:space="0" w:color="auto"/>
                    <w:left w:val="none" w:sz="0" w:space="0" w:color="auto"/>
                    <w:bottom w:val="none" w:sz="0" w:space="0" w:color="auto"/>
                    <w:right w:val="none" w:sz="0" w:space="0" w:color="auto"/>
                  </w:divBdr>
                  <w:divsChild>
                    <w:div w:id="1729185826">
                      <w:marLeft w:val="0"/>
                      <w:marRight w:val="0"/>
                      <w:marTop w:val="0"/>
                      <w:marBottom w:val="0"/>
                      <w:divBdr>
                        <w:top w:val="none" w:sz="0" w:space="0" w:color="auto"/>
                        <w:left w:val="none" w:sz="0" w:space="0" w:color="auto"/>
                        <w:bottom w:val="none" w:sz="0" w:space="0" w:color="auto"/>
                        <w:right w:val="none" w:sz="0" w:space="0" w:color="auto"/>
                      </w:divBdr>
                    </w:div>
                  </w:divsChild>
                </w:div>
                <w:div w:id="939798962">
                  <w:marLeft w:val="0"/>
                  <w:marRight w:val="0"/>
                  <w:marTop w:val="0"/>
                  <w:marBottom w:val="0"/>
                  <w:divBdr>
                    <w:top w:val="none" w:sz="0" w:space="0" w:color="auto"/>
                    <w:left w:val="none" w:sz="0" w:space="0" w:color="auto"/>
                    <w:bottom w:val="none" w:sz="0" w:space="0" w:color="auto"/>
                    <w:right w:val="none" w:sz="0" w:space="0" w:color="auto"/>
                  </w:divBdr>
                  <w:divsChild>
                    <w:div w:id="823276586">
                      <w:marLeft w:val="0"/>
                      <w:marRight w:val="0"/>
                      <w:marTop w:val="0"/>
                      <w:marBottom w:val="0"/>
                      <w:divBdr>
                        <w:top w:val="none" w:sz="0" w:space="0" w:color="auto"/>
                        <w:left w:val="none" w:sz="0" w:space="0" w:color="auto"/>
                        <w:bottom w:val="none" w:sz="0" w:space="0" w:color="auto"/>
                        <w:right w:val="none" w:sz="0" w:space="0" w:color="auto"/>
                      </w:divBdr>
                    </w:div>
                  </w:divsChild>
                </w:div>
                <w:div w:id="1902669717">
                  <w:marLeft w:val="0"/>
                  <w:marRight w:val="0"/>
                  <w:marTop w:val="0"/>
                  <w:marBottom w:val="0"/>
                  <w:divBdr>
                    <w:top w:val="none" w:sz="0" w:space="0" w:color="auto"/>
                    <w:left w:val="none" w:sz="0" w:space="0" w:color="auto"/>
                    <w:bottom w:val="none" w:sz="0" w:space="0" w:color="auto"/>
                    <w:right w:val="none" w:sz="0" w:space="0" w:color="auto"/>
                  </w:divBdr>
                  <w:divsChild>
                    <w:div w:id="42293908">
                      <w:marLeft w:val="0"/>
                      <w:marRight w:val="0"/>
                      <w:marTop w:val="0"/>
                      <w:marBottom w:val="0"/>
                      <w:divBdr>
                        <w:top w:val="none" w:sz="0" w:space="0" w:color="auto"/>
                        <w:left w:val="none" w:sz="0" w:space="0" w:color="auto"/>
                        <w:bottom w:val="none" w:sz="0" w:space="0" w:color="auto"/>
                        <w:right w:val="none" w:sz="0" w:space="0" w:color="auto"/>
                      </w:divBdr>
                    </w:div>
                  </w:divsChild>
                </w:div>
                <w:div w:id="850607922">
                  <w:marLeft w:val="0"/>
                  <w:marRight w:val="0"/>
                  <w:marTop w:val="0"/>
                  <w:marBottom w:val="0"/>
                  <w:divBdr>
                    <w:top w:val="none" w:sz="0" w:space="0" w:color="auto"/>
                    <w:left w:val="none" w:sz="0" w:space="0" w:color="auto"/>
                    <w:bottom w:val="none" w:sz="0" w:space="0" w:color="auto"/>
                    <w:right w:val="none" w:sz="0" w:space="0" w:color="auto"/>
                  </w:divBdr>
                  <w:divsChild>
                    <w:div w:id="1520309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5728754">
          <w:marLeft w:val="0"/>
          <w:marRight w:val="0"/>
          <w:marTop w:val="0"/>
          <w:marBottom w:val="0"/>
          <w:divBdr>
            <w:top w:val="none" w:sz="0" w:space="0" w:color="auto"/>
            <w:left w:val="none" w:sz="0" w:space="0" w:color="auto"/>
            <w:bottom w:val="none" w:sz="0" w:space="0" w:color="auto"/>
            <w:right w:val="none" w:sz="0" w:space="0" w:color="auto"/>
          </w:divBdr>
        </w:div>
        <w:div w:id="394817537">
          <w:marLeft w:val="0"/>
          <w:marRight w:val="0"/>
          <w:marTop w:val="0"/>
          <w:marBottom w:val="0"/>
          <w:divBdr>
            <w:top w:val="none" w:sz="0" w:space="0" w:color="auto"/>
            <w:left w:val="none" w:sz="0" w:space="0" w:color="auto"/>
            <w:bottom w:val="none" w:sz="0" w:space="0" w:color="auto"/>
            <w:right w:val="none" w:sz="0" w:space="0" w:color="auto"/>
          </w:divBdr>
        </w:div>
        <w:div w:id="214780346">
          <w:marLeft w:val="0"/>
          <w:marRight w:val="0"/>
          <w:marTop w:val="0"/>
          <w:marBottom w:val="0"/>
          <w:divBdr>
            <w:top w:val="none" w:sz="0" w:space="0" w:color="auto"/>
            <w:left w:val="none" w:sz="0" w:space="0" w:color="auto"/>
            <w:bottom w:val="none" w:sz="0" w:space="0" w:color="auto"/>
            <w:right w:val="none" w:sz="0" w:space="0" w:color="auto"/>
          </w:divBdr>
          <w:divsChild>
            <w:div w:id="2056007957">
              <w:marLeft w:val="0"/>
              <w:marRight w:val="0"/>
              <w:marTop w:val="30"/>
              <w:marBottom w:val="30"/>
              <w:divBdr>
                <w:top w:val="none" w:sz="0" w:space="0" w:color="auto"/>
                <w:left w:val="none" w:sz="0" w:space="0" w:color="auto"/>
                <w:bottom w:val="none" w:sz="0" w:space="0" w:color="auto"/>
                <w:right w:val="none" w:sz="0" w:space="0" w:color="auto"/>
              </w:divBdr>
              <w:divsChild>
                <w:div w:id="802427940">
                  <w:marLeft w:val="0"/>
                  <w:marRight w:val="0"/>
                  <w:marTop w:val="0"/>
                  <w:marBottom w:val="0"/>
                  <w:divBdr>
                    <w:top w:val="none" w:sz="0" w:space="0" w:color="auto"/>
                    <w:left w:val="none" w:sz="0" w:space="0" w:color="auto"/>
                    <w:bottom w:val="none" w:sz="0" w:space="0" w:color="auto"/>
                    <w:right w:val="none" w:sz="0" w:space="0" w:color="auto"/>
                  </w:divBdr>
                  <w:divsChild>
                    <w:div w:id="1960722244">
                      <w:marLeft w:val="0"/>
                      <w:marRight w:val="0"/>
                      <w:marTop w:val="0"/>
                      <w:marBottom w:val="0"/>
                      <w:divBdr>
                        <w:top w:val="none" w:sz="0" w:space="0" w:color="auto"/>
                        <w:left w:val="none" w:sz="0" w:space="0" w:color="auto"/>
                        <w:bottom w:val="none" w:sz="0" w:space="0" w:color="auto"/>
                        <w:right w:val="none" w:sz="0" w:space="0" w:color="auto"/>
                      </w:divBdr>
                    </w:div>
                  </w:divsChild>
                </w:div>
                <w:div w:id="542131783">
                  <w:marLeft w:val="0"/>
                  <w:marRight w:val="0"/>
                  <w:marTop w:val="0"/>
                  <w:marBottom w:val="0"/>
                  <w:divBdr>
                    <w:top w:val="none" w:sz="0" w:space="0" w:color="auto"/>
                    <w:left w:val="none" w:sz="0" w:space="0" w:color="auto"/>
                    <w:bottom w:val="none" w:sz="0" w:space="0" w:color="auto"/>
                    <w:right w:val="none" w:sz="0" w:space="0" w:color="auto"/>
                  </w:divBdr>
                  <w:divsChild>
                    <w:div w:id="1127622519">
                      <w:marLeft w:val="0"/>
                      <w:marRight w:val="0"/>
                      <w:marTop w:val="0"/>
                      <w:marBottom w:val="0"/>
                      <w:divBdr>
                        <w:top w:val="none" w:sz="0" w:space="0" w:color="auto"/>
                        <w:left w:val="none" w:sz="0" w:space="0" w:color="auto"/>
                        <w:bottom w:val="none" w:sz="0" w:space="0" w:color="auto"/>
                        <w:right w:val="none" w:sz="0" w:space="0" w:color="auto"/>
                      </w:divBdr>
                    </w:div>
                  </w:divsChild>
                </w:div>
                <w:div w:id="777217669">
                  <w:marLeft w:val="0"/>
                  <w:marRight w:val="0"/>
                  <w:marTop w:val="0"/>
                  <w:marBottom w:val="0"/>
                  <w:divBdr>
                    <w:top w:val="none" w:sz="0" w:space="0" w:color="auto"/>
                    <w:left w:val="none" w:sz="0" w:space="0" w:color="auto"/>
                    <w:bottom w:val="none" w:sz="0" w:space="0" w:color="auto"/>
                    <w:right w:val="none" w:sz="0" w:space="0" w:color="auto"/>
                  </w:divBdr>
                  <w:divsChild>
                    <w:div w:id="683868368">
                      <w:marLeft w:val="0"/>
                      <w:marRight w:val="0"/>
                      <w:marTop w:val="0"/>
                      <w:marBottom w:val="0"/>
                      <w:divBdr>
                        <w:top w:val="none" w:sz="0" w:space="0" w:color="auto"/>
                        <w:left w:val="none" w:sz="0" w:space="0" w:color="auto"/>
                        <w:bottom w:val="none" w:sz="0" w:space="0" w:color="auto"/>
                        <w:right w:val="none" w:sz="0" w:space="0" w:color="auto"/>
                      </w:divBdr>
                    </w:div>
                  </w:divsChild>
                </w:div>
                <w:div w:id="1976641930">
                  <w:marLeft w:val="0"/>
                  <w:marRight w:val="0"/>
                  <w:marTop w:val="0"/>
                  <w:marBottom w:val="0"/>
                  <w:divBdr>
                    <w:top w:val="none" w:sz="0" w:space="0" w:color="auto"/>
                    <w:left w:val="none" w:sz="0" w:space="0" w:color="auto"/>
                    <w:bottom w:val="none" w:sz="0" w:space="0" w:color="auto"/>
                    <w:right w:val="none" w:sz="0" w:space="0" w:color="auto"/>
                  </w:divBdr>
                  <w:divsChild>
                    <w:div w:id="824978848">
                      <w:marLeft w:val="0"/>
                      <w:marRight w:val="0"/>
                      <w:marTop w:val="0"/>
                      <w:marBottom w:val="0"/>
                      <w:divBdr>
                        <w:top w:val="none" w:sz="0" w:space="0" w:color="auto"/>
                        <w:left w:val="none" w:sz="0" w:space="0" w:color="auto"/>
                        <w:bottom w:val="none" w:sz="0" w:space="0" w:color="auto"/>
                        <w:right w:val="none" w:sz="0" w:space="0" w:color="auto"/>
                      </w:divBdr>
                    </w:div>
                  </w:divsChild>
                </w:div>
                <w:div w:id="2044020140">
                  <w:marLeft w:val="0"/>
                  <w:marRight w:val="0"/>
                  <w:marTop w:val="0"/>
                  <w:marBottom w:val="0"/>
                  <w:divBdr>
                    <w:top w:val="none" w:sz="0" w:space="0" w:color="auto"/>
                    <w:left w:val="none" w:sz="0" w:space="0" w:color="auto"/>
                    <w:bottom w:val="none" w:sz="0" w:space="0" w:color="auto"/>
                    <w:right w:val="none" w:sz="0" w:space="0" w:color="auto"/>
                  </w:divBdr>
                  <w:divsChild>
                    <w:div w:id="379866144">
                      <w:marLeft w:val="0"/>
                      <w:marRight w:val="0"/>
                      <w:marTop w:val="0"/>
                      <w:marBottom w:val="0"/>
                      <w:divBdr>
                        <w:top w:val="none" w:sz="0" w:space="0" w:color="auto"/>
                        <w:left w:val="none" w:sz="0" w:space="0" w:color="auto"/>
                        <w:bottom w:val="none" w:sz="0" w:space="0" w:color="auto"/>
                        <w:right w:val="none" w:sz="0" w:space="0" w:color="auto"/>
                      </w:divBdr>
                    </w:div>
                  </w:divsChild>
                </w:div>
                <w:div w:id="708263711">
                  <w:marLeft w:val="0"/>
                  <w:marRight w:val="0"/>
                  <w:marTop w:val="0"/>
                  <w:marBottom w:val="0"/>
                  <w:divBdr>
                    <w:top w:val="none" w:sz="0" w:space="0" w:color="auto"/>
                    <w:left w:val="none" w:sz="0" w:space="0" w:color="auto"/>
                    <w:bottom w:val="none" w:sz="0" w:space="0" w:color="auto"/>
                    <w:right w:val="none" w:sz="0" w:space="0" w:color="auto"/>
                  </w:divBdr>
                  <w:divsChild>
                    <w:div w:id="1713071606">
                      <w:marLeft w:val="0"/>
                      <w:marRight w:val="0"/>
                      <w:marTop w:val="0"/>
                      <w:marBottom w:val="0"/>
                      <w:divBdr>
                        <w:top w:val="none" w:sz="0" w:space="0" w:color="auto"/>
                        <w:left w:val="none" w:sz="0" w:space="0" w:color="auto"/>
                        <w:bottom w:val="none" w:sz="0" w:space="0" w:color="auto"/>
                        <w:right w:val="none" w:sz="0" w:space="0" w:color="auto"/>
                      </w:divBdr>
                    </w:div>
                  </w:divsChild>
                </w:div>
                <w:div w:id="1460495588">
                  <w:marLeft w:val="0"/>
                  <w:marRight w:val="0"/>
                  <w:marTop w:val="0"/>
                  <w:marBottom w:val="0"/>
                  <w:divBdr>
                    <w:top w:val="none" w:sz="0" w:space="0" w:color="auto"/>
                    <w:left w:val="none" w:sz="0" w:space="0" w:color="auto"/>
                    <w:bottom w:val="none" w:sz="0" w:space="0" w:color="auto"/>
                    <w:right w:val="none" w:sz="0" w:space="0" w:color="auto"/>
                  </w:divBdr>
                  <w:divsChild>
                    <w:div w:id="680010360">
                      <w:marLeft w:val="0"/>
                      <w:marRight w:val="0"/>
                      <w:marTop w:val="0"/>
                      <w:marBottom w:val="0"/>
                      <w:divBdr>
                        <w:top w:val="none" w:sz="0" w:space="0" w:color="auto"/>
                        <w:left w:val="none" w:sz="0" w:space="0" w:color="auto"/>
                        <w:bottom w:val="none" w:sz="0" w:space="0" w:color="auto"/>
                        <w:right w:val="none" w:sz="0" w:space="0" w:color="auto"/>
                      </w:divBdr>
                    </w:div>
                  </w:divsChild>
                </w:div>
                <w:div w:id="963656929">
                  <w:marLeft w:val="0"/>
                  <w:marRight w:val="0"/>
                  <w:marTop w:val="0"/>
                  <w:marBottom w:val="0"/>
                  <w:divBdr>
                    <w:top w:val="none" w:sz="0" w:space="0" w:color="auto"/>
                    <w:left w:val="none" w:sz="0" w:space="0" w:color="auto"/>
                    <w:bottom w:val="none" w:sz="0" w:space="0" w:color="auto"/>
                    <w:right w:val="none" w:sz="0" w:space="0" w:color="auto"/>
                  </w:divBdr>
                  <w:divsChild>
                    <w:div w:id="678317963">
                      <w:marLeft w:val="0"/>
                      <w:marRight w:val="0"/>
                      <w:marTop w:val="0"/>
                      <w:marBottom w:val="0"/>
                      <w:divBdr>
                        <w:top w:val="none" w:sz="0" w:space="0" w:color="auto"/>
                        <w:left w:val="none" w:sz="0" w:space="0" w:color="auto"/>
                        <w:bottom w:val="none" w:sz="0" w:space="0" w:color="auto"/>
                        <w:right w:val="none" w:sz="0" w:space="0" w:color="auto"/>
                      </w:divBdr>
                    </w:div>
                  </w:divsChild>
                </w:div>
                <w:div w:id="937056517">
                  <w:marLeft w:val="0"/>
                  <w:marRight w:val="0"/>
                  <w:marTop w:val="0"/>
                  <w:marBottom w:val="0"/>
                  <w:divBdr>
                    <w:top w:val="none" w:sz="0" w:space="0" w:color="auto"/>
                    <w:left w:val="none" w:sz="0" w:space="0" w:color="auto"/>
                    <w:bottom w:val="none" w:sz="0" w:space="0" w:color="auto"/>
                    <w:right w:val="none" w:sz="0" w:space="0" w:color="auto"/>
                  </w:divBdr>
                  <w:divsChild>
                    <w:div w:id="454952321">
                      <w:marLeft w:val="0"/>
                      <w:marRight w:val="0"/>
                      <w:marTop w:val="0"/>
                      <w:marBottom w:val="0"/>
                      <w:divBdr>
                        <w:top w:val="none" w:sz="0" w:space="0" w:color="auto"/>
                        <w:left w:val="none" w:sz="0" w:space="0" w:color="auto"/>
                        <w:bottom w:val="none" w:sz="0" w:space="0" w:color="auto"/>
                        <w:right w:val="none" w:sz="0" w:space="0" w:color="auto"/>
                      </w:divBdr>
                    </w:div>
                  </w:divsChild>
                </w:div>
                <w:div w:id="1266424333">
                  <w:marLeft w:val="0"/>
                  <w:marRight w:val="0"/>
                  <w:marTop w:val="0"/>
                  <w:marBottom w:val="0"/>
                  <w:divBdr>
                    <w:top w:val="none" w:sz="0" w:space="0" w:color="auto"/>
                    <w:left w:val="none" w:sz="0" w:space="0" w:color="auto"/>
                    <w:bottom w:val="none" w:sz="0" w:space="0" w:color="auto"/>
                    <w:right w:val="none" w:sz="0" w:space="0" w:color="auto"/>
                  </w:divBdr>
                  <w:divsChild>
                    <w:div w:id="1190686273">
                      <w:marLeft w:val="0"/>
                      <w:marRight w:val="0"/>
                      <w:marTop w:val="0"/>
                      <w:marBottom w:val="0"/>
                      <w:divBdr>
                        <w:top w:val="none" w:sz="0" w:space="0" w:color="auto"/>
                        <w:left w:val="none" w:sz="0" w:space="0" w:color="auto"/>
                        <w:bottom w:val="none" w:sz="0" w:space="0" w:color="auto"/>
                        <w:right w:val="none" w:sz="0" w:space="0" w:color="auto"/>
                      </w:divBdr>
                    </w:div>
                  </w:divsChild>
                </w:div>
                <w:div w:id="1641181958">
                  <w:marLeft w:val="0"/>
                  <w:marRight w:val="0"/>
                  <w:marTop w:val="0"/>
                  <w:marBottom w:val="0"/>
                  <w:divBdr>
                    <w:top w:val="none" w:sz="0" w:space="0" w:color="auto"/>
                    <w:left w:val="none" w:sz="0" w:space="0" w:color="auto"/>
                    <w:bottom w:val="none" w:sz="0" w:space="0" w:color="auto"/>
                    <w:right w:val="none" w:sz="0" w:space="0" w:color="auto"/>
                  </w:divBdr>
                  <w:divsChild>
                    <w:div w:id="2073384955">
                      <w:marLeft w:val="0"/>
                      <w:marRight w:val="0"/>
                      <w:marTop w:val="0"/>
                      <w:marBottom w:val="0"/>
                      <w:divBdr>
                        <w:top w:val="none" w:sz="0" w:space="0" w:color="auto"/>
                        <w:left w:val="none" w:sz="0" w:space="0" w:color="auto"/>
                        <w:bottom w:val="none" w:sz="0" w:space="0" w:color="auto"/>
                        <w:right w:val="none" w:sz="0" w:space="0" w:color="auto"/>
                      </w:divBdr>
                    </w:div>
                  </w:divsChild>
                </w:div>
                <w:div w:id="1139494768">
                  <w:marLeft w:val="0"/>
                  <w:marRight w:val="0"/>
                  <w:marTop w:val="0"/>
                  <w:marBottom w:val="0"/>
                  <w:divBdr>
                    <w:top w:val="none" w:sz="0" w:space="0" w:color="auto"/>
                    <w:left w:val="none" w:sz="0" w:space="0" w:color="auto"/>
                    <w:bottom w:val="none" w:sz="0" w:space="0" w:color="auto"/>
                    <w:right w:val="none" w:sz="0" w:space="0" w:color="auto"/>
                  </w:divBdr>
                  <w:divsChild>
                    <w:div w:id="1331443287">
                      <w:marLeft w:val="0"/>
                      <w:marRight w:val="0"/>
                      <w:marTop w:val="0"/>
                      <w:marBottom w:val="0"/>
                      <w:divBdr>
                        <w:top w:val="none" w:sz="0" w:space="0" w:color="auto"/>
                        <w:left w:val="none" w:sz="0" w:space="0" w:color="auto"/>
                        <w:bottom w:val="none" w:sz="0" w:space="0" w:color="auto"/>
                        <w:right w:val="none" w:sz="0" w:space="0" w:color="auto"/>
                      </w:divBdr>
                    </w:div>
                  </w:divsChild>
                </w:div>
                <w:div w:id="1617515744">
                  <w:marLeft w:val="0"/>
                  <w:marRight w:val="0"/>
                  <w:marTop w:val="0"/>
                  <w:marBottom w:val="0"/>
                  <w:divBdr>
                    <w:top w:val="none" w:sz="0" w:space="0" w:color="auto"/>
                    <w:left w:val="none" w:sz="0" w:space="0" w:color="auto"/>
                    <w:bottom w:val="none" w:sz="0" w:space="0" w:color="auto"/>
                    <w:right w:val="none" w:sz="0" w:space="0" w:color="auto"/>
                  </w:divBdr>
                  <w:divsChild>
                    <w:div w:id="562330738">
                      <w:marLeft w:val="0"/>
                      <w:marRight w:val="0"/>
                      <w:marTop w:val="0"/>
                      <w:marBottom w:val="0"/>
                      <w:divBdr>
                        <w:top w:val="none" w:sz="0" w:space="0" w:color="auto"/>
                        <w:left w:val="none" w:sz="0" w:space="0" w:color="auto"/>
                        <w:bottom w:val="none" w:sz="0" w:space="0" w:color="auto"/>
                        <w:right w:val="none" w:sz="0" w:space="0" w:color="auto"/>
                      </w:divBdr>
                    </w:div>
                  </w:divsChild>
                </w:div>
                <w:div w:id="700278036">
                  <w:marLeft w:val="0"/>
                  <w:marRight w:val="0"/>
                  <w:marTop w:val="0"/>
                  <w:marBottom w:val="0"/>
                  <w:divBdr>
                    <w:top w:val="none" w:sz="0" w:space="0" w:color="auto"/>
                    <w:left w:val="none" w:sz="0" w:space="0" w:color="auto"/>
                    <w:bottom w:val="none" w:sz="0" w:space="0" w:color="auto"/>
                    <w:right w:val="none" w:sz="0" w:space="0" w:color="auto"/>
                  </w:divBdr>
                  <w:divsChild>
                    <w:div w:id="840509344">
                      <w:marLeft w:val="0"/>
                      <w:marRight w:val="0"/>
                      <w:marTop w:val="0"/>
                      <w:marBottom w:val="0"/>
                      <w:divBdr>
                        <w:top w:val="none" w:sz="0" w:space="0" w:color="auto"/>
                        <w:left w:val="none" w:sz="0" w:space="0" w:color="auto"/>
                        <w:bottom w:val="none" w:sz="0" w:space="0" w:color="auto"/>
                        <w:right w:val="none" w:sz="0" w:space="0" w:color="auto"/>
                      </w:divBdr>
                    </w:div>
                  </w:divsChild>
                </w:div>
                <w:div w:id="817841838">
                  <w:marLeft w:val="0"/>
                  <w:marRight w:val="0"/>
                  <w:marTop w:val="0"/>
                  <w:marBottom w:val="0"/>
                  <w:divBdr>
                    <w:top w:val="none" w:sz="0" w:space="0" w:color="auto"/>
                    <w:left w:val="none" w:sz="0" w:space="0" w:color="auto"/>
                    <w:bottom w:val="none" w:sz="0" w:space="0" w:color="auto"/>
                    <w:right w:val="none" w:sz="0" w:space="0" w:color="auto"/>
                  </w:divBdr>
                  <w:divsChild>
                    <w:div w:id="1764572489">
                      <w:marLeft w:val="0"/>
                      <w:marRight w:val="0"/>
                      <w:marTop w:val="0"/>
                      <w:marBottom w:val="0"/>
                      <w:divBdr>
                        <w:top w:val="none" w:sz="0" w:space="0" w:color="auto"/>
                        <w:left w:val="none" w:sz="0" w:space="0" w:color="auto"/>
                        <w:bottom w:val="none" w:sz="0" w:space="0" w:color="auto"/>
                        <w:right w:val="none" w:sz="0" w:space="0" w:color="auto"/>
                      </w:divBdr>
                    </w:div>
                  </w:divsChild>
                </w:div>
                <w:div w:id="1315334807">
                  <w:marLeft w:val="0"/>
                  <w:marRight w:val="0"/>
                  <w:marTop w:val="0"/>
                  <w:marBottom w:val="0"/>
                  <w:divBdr>
                    <w:top w:val="none" w:sz="0" w:space="0" w:color="auto"/>
                    <w:left w:val="none" w:sz="0" w:space="0" w:color="auto"/>
                    <w:bottom w:val="none" w:sz="0" w:space="0" w:color="auto"/>
                    <w:right w:val="none" w:sz="0" w:space="0" w:color="auto"/>
                  </w:divBdr>
                  <w:divsChild>
                    <w:div w:id="774439888">
                      <w:marLeft w:val="0"/>
                      <w:marRight w:val="0"/>
                      <w:marTop w:val="0"/>
                      <w:marBottom w:val="0"/>
                      <w:divBdr>
                        <w:top w:val="none" w:sz="0" w:space="0" w:color="auto"/>
                        <w:left w:val="none" w:sz="0" w:space="0" w:color="auto"/>
                        <w:bottom w:val="none" w:sz="0" w:space="0" w:color="auto"/>
                        <w:right w:val="none" w:sz="0" w:space="0" w:color="auto"/>
                      </w:divBdr>
                    </w:div>
                  </w:divsChild>
                </w:div>
                <w:div w:id="2069110513">
                  <w:marLeft w:val="0"/>
                  <w:marRight w:val="0"/>
                  <w:marTop w:val="0"/>
                  <w:marBottom w:val="0"/>
                  <w:divBdr>
                    <w:top w:val="none" w:sz="0" w:space="0" w:color="auto"/>
                    <w:left w:val="none" w:sz="0" w:space="0" w:color="auto"/>
                    <w:bottom w:val="none" w:sz="0" w:space="0" w:color="auto"/>
                    <w:right w:val="none" w:sz="0" w:space="0" w:color="auto"/>
                  </w:divBdr>
                  <w:divsChild>
                    <w:div w:id="1076056503">
                      <w:marLeft w:val="0"/>
                      <w:marRight w:val="0"/>
                      <w:marTop w:val="0"/>
                      <w:marBottom w:val="0"/>
                      <w:divBdr>
                        <w:top w:val="none" w:sz="0" w:space="0" w:color="auto"/>
                        <w:left w:val="none" w:sz="0" w:space="0" w:color="auto"/>
                        <w:bottom w:val="none" w:sz="0" w:space="0" w:color="auto"/>
                        <w:right w:val="none" w:sz="0" w:space="0" w:color="auto"/>
                      </w:divBdr>
                    </w:div>
                  </w:divsChild>
                </w:div>
                <w:div w:id="437606955">
                  <w:marLeft w:val="0"/>
                  <w:marRight w:val="0"/>
                  <w:marTop w:val="0"/>
                  <w:marBottom w:val="0"/>
                  <w:divBdr>
                    <w:top w:val="none" w:sz="0" w:space="0" w:color="auto"/>
                    <w:left w:val="none" w:sz="0" w:space="0" w:color="auto"/>
                    <w:bottom w:val="none" w:sz="0" w:space="0" w:color="auto"/>
                    <w:right w:val="none" w:sz="0" w:space="0" w:color="auto"/>
                  </w:divBdr>
                  <w:divsChild>
                    <w:div w:id="481042682">
                      <w:marLeft w:val="0"/>
                      <w:marRight w:val="0"/>
                      <w:marTop w:val="0"/>
                      <w:marBottom w:val="0"/>
                      <w:divBdr>
                        <w:top w:val="none" w:sz="0" w:space="0" w:color="auto"/>
                        <w:left w:val="none" w:sz="0" w:space="0" w:color="auto"/>
                        <w:bottom w:val="none" w:sz="0" w:space="0" w:color="auto"/>
                        <w:right w:val="none" w:sz="0" w:space="0" w:color="auto"/>
                      </w:divBdr>
                    </w:div>
                  </w:divsChild>
                </w:div>
                <w:div w:id="268902013">
                  <w:marLeft w:val="0"/>
                  <w:marRight w:val="0"/>
                  <w:marTop w:val="0"/>
                  <w:marBottom w:val="0"/>
                  <w:divBdr>
                    <w:top w:val="none" w:sz="0" w:space="0" w:color="auto"/>
                    <w:left w:val="none" w:sz="0" w:space="0" w:color="auto"/>
                    <w:bottom w:val="none" w:sz="0" w:space="0" w:color="auto"/>
                    <w:right w:val="none" w:sz="0" w:space="0" w:color="auto"/>
                  </w:divBdr>
                  <w:divsChild>
                    <w:div w:id="985626055">
                      <w:marLeft w:val="0"/>
                      <w:marRight w:val="0"/>
                      <w:marTop w:val="0"/>
                      <w:marBottom w:val="0"/>
                      <w:divBdr>
                        <w:top w:val="none" w:sz="0" w:space="0" w:color="auto"/>
                        <w:left w:val="none" w:sz="0" w:space="0" w:color="auto"/>
                        <w:bottom w:val="none" w:sz="0" w:space="0" w:color="auto"/>
                        <w:right w:val="none" w:sz="0" w:space="0" w:color="auto"/>
                      </w:divBdr>
                    </w:div>
                  </w:divsChild>
                </w:div>
                <w:div w:id="1394352011">
                  <w:marLeft w:val="0"/>
                  <w:marRight w:val="0"/>
                  <w:marTop w:val="0"/>
                  <w:marBottom w:val="0"/>
                  <w:divBdr>
                    <w:top w:val="none" w:sz="0" w:space="0" w:color="auto"/>
                    <w:left w:val="none" w:sz="0" w:space="0" w:color="auto"/>
                    <w:bottom w:val="none" w:sz="0" w:space="0" w:color="auto"/>
                    <w:right w:val="none" w:sz="0" w:space="0" w:color="auto"/>
                  </w:divBdr>
                  <w:divsChild>
                    <w:div w:id="921450602">
                      <w:marLeft w:val="0"/>
                      <w:marRight w:val="0"/>
                      <w:marTop w:val="0"/>
                      <w:marBottom w:val="0"/>
                      <w:divBdr>
                        <w:top w:val="none" w:sz="0" w:space="0" w:color="auto"/>
                        <w:left w:val="none" w:sz="0" w:space="0" w:color="auto"/>
                        <w:bottom w:val="none" w:sz="0" w:space="0" w:color="auto"/>
                        <w:right w:val="none" w:sz="0" w:space="0" w:color="auto"/>
                      </w:divBdr>
                    </w:div>
                  </w:divsChild>
                </w:div>
                <w:div w:id="1406369573">
                  <w:marLeft w:val="0"/>
                  <w:marRight w:val="0"/>
                  <w:marTop w:val="0"/>
                  <w:marBottom w:val="0"/>
                  <w:divBdr>
                    <w:top w:val="none" w:sz="0" w:space="0" w:color="auto"/>
                    <w:left w:val="none" w:sz="0" w:space="0" w:color="auto"/>
                    <w:bottom w:val="none" w:sz="0" w:space="0" w:color="auto"/>
                    <w:right w:val="none" w:sz="0" w:space="0" w:color="auto"/>
                  </w:divBdr>
                  <w:divsChild>
                    <w:div w:id="840237448">
                      <w:marLeft w:val="0"/>
                      <w:marRight w:val="0"/>
                      <w:marTop w:val="0"/>
                      <w:marBottom w:val="0"/>
                      <w:divBdr>
                        <w:top w:val="none" w:sz="0" w:space="0" w:color="auto"/>
                        <w:left w:val="none" w:sz="0" w:space="0" w:color="auto"/>
                        <w:bottom w:val="none" w:sz="0" w:space="0" w:color="auto"/>
                        <w:right w:val="none" w:sz="0" w:space="0" w:color="auto"/>
                      </w:divBdr>
                    </w:div>
                  </w:divsChild>
                </w:div>
                <w:div w:id="1924485184">
                  <w:marLeft w:val="0"/>
                  <w:marRight w:val="0"/>
                  <w:marTop w:val="0"/>
                  <w:marBottom w:val="0"/>
                  <w:divBdr>
                    <w:top w:val="none" w:sz="0" w:space="0" w:color="auto"/>
                    <w:left w:val="none" w:sz="0" w:space="0" w:color="auto"/>
                    <w:bottom w:val="none" w:sz="0" w:space="0" w:color="auto"/>
                    <w:right w:val="none" w:sz="0" w:space="0" w:color="auto"/>
                  </w:divBdr>
                  <w:divsChild>
                    <w:div w:id="1717853203">
                      <w:marLeft w:val="0"/>
                      <w:marRight w:val="0"/>
                      <w:marTop w:val="0"/>
                      <w:marBottom w:val="0"/>
                      <w:divBdr>
                        <w:top w:val="none" w:sz="0" w:space="0" w:color="auto"/>
                        <w:left w:val="none" w:sz="0" w:space="0" w:color="auto"/>
                        <w:bottom w:val="none" w:sz="0" w:space="0" w:color="auto"/>
                        <w:right w:val="none" w:sz="0" w:space="0" w:color="auto"/>
                      </w:divBdr>
                    </w:div>
                  </w:divsChild>
                </w:div>
                <w:div w:id="2117751095">
                  <w:marLeft w:val="0"/>
                  <w:marRight w:val="0"/>
                  <w:marTop w:val="0"/>
                  <w:marBottom w:val="0"/>
                  <w:divBdr>
                    <w:top w:val="none" w:sz="0" w:space="0" w:color="auto"/>
                    <w:left w:val="none" w:sz="0" w:space="0" w:color="auto"/>
                    <w:bottom w:val="none" w:sz="0" w:space="0" w:color="auto"/>
                    <w:right w:val="none" w:sz="0" w:space="0" w:color="auto"/>
                  </w:divBdr>
                  <w:divsChild>
                    <w:div w:id="1453203585">
                      <w:marLeft w:val="0"/>
                      <w:marRight w:val="0"/>
                      <w:marTop w:val="0"/>
                      <w:marBottom w:val="0"/>
                      <w:divBdr>
                        <w:top w:val="none" w:sz="0" w:space="0" w:color="auto"/>
                        <w:left w:val="none" w:sz="0" w:space="0" w:color="auto"/>
                        <w:bottom w:val="none" w:sz="0" w:space="0" w:color="auto"/>
                        <w:right w:val="none" w:sz="0" w:space="0" w:color="auto"/>
                      </w:divBdr>
                    </w:div>
                  </w:divsChild>
                </w:div>
                <w:div w:id="1859806213">
                  <w:marLeft w:val="0"/>
                  <w:marRight w:val="0"/>
                  <w:marTop w:val="0"/>
                  <w:marBottom w:val="0"/>
                  <w:divBdr>
                    <w:top w:val="none" w:sz="0" w:space="0" w:color="auto"/>
                    <w:left w:val="none" w:sz="0" w:space="0" w:color="auto"/>
                    <w:bottom w:val="none" w:sz="0" w:space="0" w:color="auto"/>
                    <w:right w:val="none" w:sz="0" w:space="0" w:color="auto"/>
                  </w:divBdr>
                  <w:divsChild>
                    <w:div w:id="1066147685">
                      <w:marLeft w:val="0"/>
                      <w:marRight w:val="0"/>
                      <w:marTop w:val="0"/>
                      <w:marBottom w:val="0"/>
                      <w:divBdr>
                        <w:top w:val="none" w:sz="0" w:space="0" w:color="auto"/>
                        <w:left w:val="none" w:sz="0" w:space="0" w:color="auto"/>
                        <w:bottom w:val="none" w:sz="0" w:space="0" w:color="auto"/>
                        <w:right w:val="none" w:sz="0" w:space="0" w:color="auto"/>
                      </w:divBdr>
                    </w:div>
                  </w:divsChild>
                </w:div>
                <w:div w:id="264384930">
                  <w:marLeft w:val="0"/>
                  <w:marRight w:val="0"/>
                  <w:marTop w:val="0"/>
                  <w:marBottom w:val="0"/>
                  <w:divBdr>
                    <w:top w:val="none" w:sz="0" w:space="0" w:color="auto"/>
                    <w:left w:val="none" w:sz="0" w:space="0" w:color="auto"/>
                    <w:bottom w:val="none" w:sz="0" w:space="0" w:color="auto"/>
                    <w:right w:val="none" w:sz="0" w:space="0" w:color="auto"/>
                  </w:divBdr>
                  <w:divsChild>
                    <w:div w:id="871191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729019">
          <w:marLeft w:val="0"/>
          <w:marRight w:val="0"/>
          <w:marTop w:val="0"/>
          <w:marBottom w:val="0"/>
          <w:divBdr>
            <w:top w:val="none" w:sz="0" w:space="0" w:color="auto"/>
            <w:left w:val="none" w:sz="0" w:space="0" w:color="auto"/>
            <w:bottom w:val="none" w:sz="0" w:space="0" w:color="auto"/>
            <w:right w:val="none" w:sz="0" w:space="0" w:color="auto"/>
          </w:divBdr>
        </w:div>
        <w:div w:id="1155146858">
          <w:marLeft w:val="0"/>
          <w:marRight w:val="0"/>
          <w:marTop w:val="0"/>
          <w:marBottom w:val="0"/>
          <w:divBdr>
            <w:top w:val="none" w:sz="0" w:space="0" w:color="auto"/>
            <w:left w:val="none" w:sz="0" w:space="0" w:color="auto"/>
            <w:bottom w:val="none" w:sz="0" w:space="0" w:color="auto"/>
            <w:right w:val="none" w:sz="0" w:space="0" w:color="auto"/>
          </w:divBdr>
        </w:div>
        <w:div w:id="1545286942">
          <w:marLeft w:val="0"/>
          <w:marRight w:val="0"/>
          <w:marTop w:val="0"/>
          <w:marBottom w:val="0"/>
          <w:divBdr>
            <w:top w:val="none" w:sz="0" w:space="0" w:color="auto"/>
            <w:left w:val="none" w:sz="0" w:space="0" w:color="auto"/>
            <w:bottom w:val="none" w:sz="0" w:space="0" w:color="auto"/>
            <w:right w:val="none" w:sz="0" w:space="0" w:color="auto"/>
          </w:divBdr>
          <w:divsChild>
            <w:div w:id="1048803906">
              <w:marLeft w:val="0"/>
              <w:marRight w:val="0"/>
              <w:marTop w:val="30"/>
              <w:marBottom w:val="30"/>
              <w:divBdr>
                <w:top w:val="none" w:sz="0" w:space="0" w:color="auto"/>
                <w:left w:val="none" w:sz="0" w:space="0" w:color="auto"/>
                <w:bottom w:val="none" w:sz="0" w:space="0" w:color="auto"/>
                <w:right w:val="none" w:sz="0" w:space="0" w:color="auto"/>
              </w:divBdr>
              <w:divsChild>
                <w:div w:id="1961833356">
                  <w:marLeft w:val="0"/>
                  <w:marRight w:val="0"/>
                  <w:marTop w:val="0"/>
                  <w:marBottom w:val="0"/>
                  <w:divBdr>
                    <w:top w:val="none" w:sz="0" w:space="0" w:color="auto"/>
                    <w:left w:val="none" w:sz="0" w:space="0" w:color="auto"/>
                    <w:bottom w:val="none" w:sz="0" w:space="0" w:color="auto"/>
                    <w:right w:val="none" w:sz="0" w:space="0" w:color="auto"/>
                  </w:divBdr>
                  <w:divsChild>
                    <w:div w:id="378363023">
                      <w:marLeft w:val="0"/>
                      <w:marRight w:val="0"/>
                      <w:marTop w:val="0"/>
                      <w:marBottom w:val="0"/>
                      <w:divBdr>
                        <w:top w:val="none" w:sz="0" w:space="0" w:color="auto"/>
                        <w:left w:val="none" w:sz="0" w:space="0" w:color="auto"/>
                        <w:bottom w:val="none" w:sz="0" w:space="0" w:color="auto"/>
                        <w:right w:val="none" w:sz="0" w:space="0" w:color="auto"/>
                      </w:divBdr>
                    </w:div>
                  </w:divsChild>
                </w:div>
                <w:div w:id="1485078268">
                  <w:marLeft w:val="0"/>
                  <w:marRight w:val="0"/>
                  <w:marTop w:val="0"/>
                  <w:marBottom w:val="0"/>
                  <w:divBdr>
                    <w:top w:val="none" w:sz="0" w:space="0" w:color="auto"/>
                    <w:left w:val="none" w:sz="0" w:space="0" w:color="auto"/>
                    <w:bottom w:val="none" w:sz="0" w:space="0" w:color="auto"/>
                    <w:right w:val="none" w:sz="0" w:space="0" w:color="auto"/>
                  </w:divBdr>
                  <w:divsChild>
                    <w:div w:id="388453941">
                      <w:marLeft w:val="0"/>
                      <w:marRight w:val="0"/>
                      <w:marTop w:val="0"/>
                      <w:marBottom w:val="0"/>
                      <w:divBdr>
                        <w:top w:val="none" w:sz="0" w:space="0" w:color="auto"/>
                        <w:left w:val="none" w:sz="0" w:space="0" w:color="auto"/>
                        <w:bottom w:val="none" w:sz="0" w:space="0" w:color="auto"/>
                        <w:right w:val="none" w:sz="0" w:space="0" w:color="auto"/>
                      </w:divBdr>
                    </w:div>
                  </w:divsChild>
                </w:div>
                <w:div w:id="1650357626">
                  <w:marLeft w:val="0"/>
                  <w:marRight w:val="0"/>
                  <w:marTop w:val="0"/>
                  <w:marBottom w:val="0"/>
                  <w:divBdr>
                    <w:top w:val="none" w:sz="0" w:space="0" w:color="auto"/>
                    <w:left w:val="none" w:sz="0" w:space="0" w:color="auto"/>
                    <w:bottom w:val="none" w:sz="0" w:space="0" w:color="auto"/>
                    <w:right w:val="none" w:sz="0" w:space="0" w:color="auto"/>
                  </w:divBdr>
                  <w:divsChild>
                    <w:div w:id="982809511">
                      <w:marLeft w:val="0"/>
                      <w:marRight w:val="0"/>
                      <w:marTop w:val="0"/>
                      <w:marBottom w:val="0"/>
                      <w:divBdr>
                        <w:top w:val="none" w:sz="0" w:space="0" w:color="auto"/>
                        <w:left w:val="none" w:sz="0" w:space="0" w:color="auto"/>
                        <w:bottom w:val="none" w:sz="0" w:space="0" w:color="auto"/>
                        <w:right w:val="none" w:sz="0" w:space="0" w:color="auto"/>
                      </w:divBdr>
                    </w:div>
                  </w:divsChild>
                </w:div>
                <w:div w:id="612522011">
                  <w:marLeft w:val="0"/>
                  <w:marRight w:val="0"/>
                  <w:marTop w:val="0"/>
                  <w:marBottom w:val="0"/>
                  <w:divBdr>
                    <w:top w:val="none" w:sz="0" w:space="0" w:color="auto"/>
                    <w:left w:val="none" w:sz="0" w:space="0" w:color="auto"/>
                    <w:bottom w:val="none" w:sz="0" w:space="0" w:color="auto"/>
                    <w:right w:val="none" w:sz="0" w:space="0" w:color="auto"/>
                  </w:divBdr>
                  <w:divsChild>
                    <w:div w:id="1870216380">
                      <w:marLeft w:val="0"/>
                      <w:marRight w:val="0"/>
                      <w:marTop w:val="0"/>
                      <w:marBottom w:val="0"/>
                      <w:divBdr>
                        <w:top w:val="none" w:sz="0" w:space="0" w:color="auto"/>
                        <w:left w:val="none" w:sz="0" w:space="0" w:color="auto"/>
                        <w:bottom w:val="none" w:sz="0" w:space="0" w:color="auto"/>
                        <w:right w:val="none" w:sz="0" w:space="0" w:color="auto"/>
                      </w:divBdr>
                    </w:div>
                  </w:divsChild>
                </w:div>
                <w:div w:id="1099135197">
                  <w:marLeft w:val="0"/>
                  <w:marRight w:val="0"/>
                  <w:marTop w:val="0"/>
                  <w:marBottom w:val="0"/>
                  <w:divBdr>
                    <w:top w:val="none" w:sz="0" w:space="0" w:color="auto"/>
                    <w:left w:val="none" w:sz="0" w:space="0" w:color="auto"/>
                    <w:bottom w:val="none" w:sz="0" w:space="0" w:color="auto"/>
                    <w:right w:val="none" w:sz="0" w:space="0" w:color="auto"/>
                  </w:divBdr>
                  <w:divsChild>
                    <w:div w:id="359165948">
                      <w:marLeft w:val="0"/>
                      <w:marRight w:val="0"/>
                      <w:marTop w:val="0"/>
                      <w:marBottom w:val="0"/>
                      <w:divBdr>
                        <w:top w:val="none" w:sz="0" w:space="0" w:color="auto"/>
                        <w:left w:val="none" w:sz="0" w:space="0" w:color="auto"/>
                        <w:bottom w:val="none" w:sz="0" w:space="0" w:color="auto"/>
                        <w:right w:val="none" w:sz="0" w:space="0" w:color="auto"/>
                      </w:divBdr>
                    </w:div>
                  </w:divsChild>
                </w:div>
                <w:div w:id="1067339231">
                  <w:marLeft w:val="0"/>
                  <w:marRight w:val="0"/>
                  <w:marTop w:val="0"/>
                  <w:marBottom w:val="0"/>
                  <w:divBdr>
                    <w:top w:val="none" w:sz="0" w:space="0" w:color="auto"/>
                    <w:left w:val="none" w:sz="0" w:space="0" w:color="auto"/>
                    <w:bottom w:val="none" w:sz="0" w:space="0" w:color="auto"/>
                    <w:right w:val="none" w:sz="0" w:space="0" w:color="auto"/>
                  </w:divBdr>
                  <w:divsChild>
                    <w:div w:id="1688558924">
                      <w:marLeft w:val="0"/>
                      <w:marRight w:val="0"/>
                      <w:marTop w:val="0"/>
                      <w:marBottom w:val="0"/>
                      <w:divBdr>
                        <w:top w:val="none" w:sz="0" w:space="0" w:color="auto"/>
                        <w:left w:val="none" w:sz="0" w:space="0" w:color="auto"/>
                        <w:bottom w:val="none" w:sz="0" w:space="0" w:color="auto"/>
                        <w:right w:val="none" w:sz="0" w:space="0" w:color="auto"/>
                      </w:divBdr>
                    </w:div>
                  </w:divsChild>
                </w:div>
                <w:div w:id="933368271">
                  <w:marLeft w:val="0"/>
                  <w:marRight w:val="0"/>
                  <w:marTop w:val="0"/>
                  <w:marBottom w:val="0"/>
                  <w:divBdr>
                    <w:top w:val="none" w:sz="0" w:space="0" w:color="auto"/>
                    <w:left w:val="none" w:sz="0" w:space="0" w:color="auto"/>
                    <w:bottom w:val="none" w:sz="0" w:space="0" w:color="auto"/>
                    <w:right w:val="none" w:sz="0" w:space="0" w:color="auto"/>
                  </w:divBdr>
                  <w:divsChild>
                    <w:div w:id="314727966">
                      <w:marLeft w:val="0"/>
                      <w:marRight w:val="0"/>
                      <w:marTop w:val="0"/>
                      <w:marBottom w:val="0"/>
                      <w:divBdr>
                        <w:top w:val="none" w:sz="0" w:space="0" w:color="auto"/>
                        <w:left w:val="none" w:sz="0" w:space="0" w:color="auto"/>
                        <w:bottom w:val="none" w:sz="0" w:space="0" w:color="auto"/>
                        <w:right w:val="none" w:sz="0" w:space="0" w:color="auto"/>
                      </w:divBdr>
                    </w:div>
                  </w:divsChild>
                </w:div>
                <w:div w:id="2114013325">
                  <w:marLeft w:val="0"/>
                  <w:marRight w:val="0"/>
                  <w:marTop w:val="0"/>
                  <w:marBottom w:val="0"/>
                  <w:divBdr>
                    <w:top w:val="none" w:sz="0" w:space="0" w:color="auto"/>
                    <w:left w:val="none" w:sz="0" w:space="0" w:color="auto"/>
                    <w:bottom w:val="none" w:sz="0" w:space="0" w:color="auto"/>
                    <w:right w:val="none" w:sz="0" w:space="0" w:color="auto"/>
                  </w:divBdr>
                  <w:divsChild>
                    <w:div w:id="1297027156">
                      <w:marLeft w:val="0"/>
                      <w:marRight w:val="0"/>
                      <w:marTop w:val="0"/>
                      <w:marBottom w:val="0"/>
                      <w:divBdr>
                        <w:top w:val="none" w:sz="0" w:space="0" w:color="auto"/>
                        <w:left w:val="none" w:sz="0" w:space="0" w:color="auto"/>
                        <w:bottom w:val="none" w:sz="0" w:space="0" w:color="auto"/>
                        <w:right w:val="none" w:sz="0" w:space="0" w:color="auto"/>
                      </w:divBdr>
                    </w:div>
                  </w:divsChild>
                </w:div>
                <w:div w:id="883719016">
                  <w:marLeft w:val="0"/>
                  <w:marRight w:val="0"/>
                  <w:marTop w:val="0"/>
                  <w:marBottom w:val="0"/>
                  <w:divBdr>
                    <w:top w:val="none" w:sz="0" w:space="0" w:color="auto"/>
                    <w:left w:val="none" w:sz="0" w:space="0" w:color="auto"/>
                    <w:bottom w:val="none" w:sz="0" w:space="0" w:color="auto"/>
                    <w:right w:val="none" w:sz="0" w:space="0" w:color="auto"/>
                  </w:divBdr>
                  <w:divsChild>
                    <w:div w:id="1949315263">
                      <w:marLeft w:val="0"/>
                      <w:marRight w:val="0"/>
                      <w:marTop w:val="0"/>
                      <w:marBottom w:val="0"/>
                      <w:divBdr>
                        <w:top w:val="none" w:sz="0" w:space="0" w:color="auto"/>
                        <w:left w:val="none" w:sz="0" w:space="0" w:color="auto"/>
                        <w:bottom w:val="none" w:sz="0" w:space="0" w:color="auto"/>
                        <w:right w:val="none" w:sz="0" w:space="0" w:color="auto"/>
                      </w:divBdr>
                    </w:div>
                  </w:divsChild>
                </w:div>
                <w:div w:id="1059286372">
                  <w:marLeft w:val="0"/>
                  <w:marRight w:val="0"/>
                  <w:marTop w:val="0"/>
                  <w:marBottom w:val="0"/>
                  <w:divBdr>
                    <w:top w:val="none" w:sz="0" w:space="0" w:color="auto"/>
                    <w:left w:val="none" w:sz="0" w:space="0" w:color="auto"/>
                    <w:bottom w:val="none" w:sz="0" w:space="0" w:color="auto"/>
                    <w:right w:val="none" w:sz="0" w:space="0" w:color="auto"/>
                  </w:divBdr>
                  <w:divsChild>
                    <w:div w:id="1660184591">
                      <w:marLeft w:val="0"/>
                      <w:marRight w:val="0"/>
                      <w:marTop w:val="0"/>
                      <w:marBottom w:val="0"/>
                      <w:divBdr>
                        <w:top w:val="none" w:sz="0" w:space="0" w:color="auto"/>
                        <w:left w:val="none" w:sz="0" w:space="0" w:color="auto"/>
                        <w:bottom w:val="none" w:sz="0" w:space="0" w:color="auto"/>
                        <w:right w:val="none" w:sz="0" w:space="0" w:color="auto"/>
                      </w:divBdr>
                    </w:div>
                  </w:divsChild>
                </w:div>
                <w:div w:id="1540170838">
                  <w:marLeft w:val="0"/>
                  <w:marRight w:val="0"/>
                  <w:marTop w:val="0"/>
                  <w:marBottom w:val="0"/>
                  <w:divBdr>
                    <w:top w:val="none" w:sz="0" w:space="0" w:color="auto"/>
                    <w:left w:val="none" w:sz="0" w:space="0" w:color="auto"/>
                    <w:bottom w:val="none" w:sz="0" w:space="0" w:color="auto"/>
                    <w:right w:val="none" w:sz="0" w:space="0" w:color="auto"/>
                  </w:divBdr>
                  <w:divsChild>
                    <w:div w:id="829954139">
                      <w:marLeft w:val="0"/>
                      <w:marRight w:val="0"/>
                      <w:marTop w:val="0"/>
                      <w:marBottom w:val="0"/>
                      <w:divBdr>
                        <w:top w:val="none" w:sz="0" w:space="0" w:color="auto"/>
                        <w:left w:val="none" w:sz="0" w:space="0" w:color="auto"/>
                        <w:bottom w:val="none" w:sz="0" w:space="0" w:color="auto"/>
                        <w:right w:val="none" w:sz="0" w:space="0" w:color="auto"/>
                      </w:divBdr>
                    </w:div>
                  </w:divsChild>
                </w:div>
                <w:div w:id="816727553">
                  <w:marLeft w:val="0"/>
                  <w:marRight w:val="0"/>
                  <w:marTop w:val="0"/>
                  <w:marBottom w:val="0"/>
                  <w:divBdr>
                    <w:top w:val="none" w:sz="0" w:space="0" w:color="auto"/>
                    <w:left w:val="none" w:sz="0" w:space="0" w:color="auto"/>
                    <w:bottom w:val="none" w:sz="0" w:space="0" w:color="auto"/>
                    <w:right w:val="none" w:sz="0" w:space="0" w:color="auto"/>
                  </w:divBdr>
                  <w:divsChild>
                    <w:div w:id="2039503439">
                      <w:marLeft w:val="0"/>
                      <w:marRight w:val="0"/>
                      <w:marTop w:val="0"/>
                      <w:marBottom w:val="0"/>
                      <w:divBdr>
                        <w:top w:val="none" w:sz="0" w:space="0" w:color="auto"/>
                        <w:left w:val="none" w:sz="0" w:space="0" w:color="auto"/>
                        <w:bottom w:val="none" w:sz="0" w:space="0" w:color="auto"/>
                        <w:right w:val="none" w:sz="0" w:space="0" w:color="auto"/>
                      </w:divBdr>
                    </w:div>
                  </w:divsChild>
                </w:div>
                <w:div w:id="2131312765">
                  <w:marLeft w:val="0"/>
                  <w:marRight w:val="0"/>
                  <w:marTop w:val="0"/>
                  <w:marBottom w:val="0"/>
                  <w:divBdr>
                    <w:top w:val="none" w:sz="0" w:space="0" w:color="auto"/>
                    <w:left w:val="none" w:sz="0" w:space="0" w:color="auto"/>
                    <w:bottom w:val="none" w:sz="0" w:space="0" w:color="auto"/>
                    <w:right w:val="none" w:sz="0" w:space="0" w:color="auto"/>
                  </w:divBdr>
                  <w:divsChild>
                    <w:div w:id="975838674">
                      <w:marLeft w:val="0"/>
                      <w:marRight w:val="0"/>
                      <w:marTop w:val="0"/>
                      <w:marBottom w:val="0"/>
                      <w:divBdr>
                        <w:top w:val="none" w:sz="0" w:space="0" w:color="auto"/>
                        <w:left w:val="none" w:sz="0" w:space="0" w:color="auto"/>
                        <w:bottom w:val="none" w:sz="0" w:space="0" w:color="auto"/>
                        <w:right w:val="none" w:sz="0" w:space="0" w:color="auto"/>
                      </w:divBdr>
                    </w:div>
                  </w:divsChild>
                </w:div>
                <w:div w:id="118036186">
                  <w:marLeft w:val="0"/>
                  <w:marRight w:val="0"/>
                  <w:marTop w:val="0"/>
                  <w:marBottom w:val="0"/>
                  <w:divBdr>
                    <w:top w:val="none" w:sz="0" w:space="0" w:color="auto"/>
                    <w:left w:val="none" w:sz="0" w:space="0" w:color="auto"/>
                    <w:bottom w:val="none" w:sz="0" w:space="0" w:color="auto"/>
                    <w:right w:val="none" w:sz="0" w:space="0" w:color="auto"/>
                  </w:divBdr>
                  <w:divsChild>
                    <w:div w:id="491066553">
                      <w:marLeft w:val="0"/>
                      <w:marRight w:val="0"/>
                      <w:marTop w:val="0"/>
                      <w:marBottom w:val="0"/>
                      <w:divBdr>
                        <w:top w:val="none" w:sz="0" w:space="0" w:color="auto"/>
                        <w:left w:val="none" w:sz="0" w:space="0" w:color="auto"/>
                        <w:bottom w:val="none" w:sz="0" w:space="0" w:color="auto"/>
                        <w:right w:val="none" w:sz="0" w:space="0" w:color="auto"/>
                      </w:divBdr>
                    </w:div>
                  </w:divsChild>
                </w:div>
                <w:div w:id="1589315585">
                  <w:marLeft w:val="0"/>
                  <w:marRight w:val="0"/>
                  <w:marTop w:val="0"/>
                  <w:marBottom w:val="0"/>
                  <w:divBdr>
                    <w:top w:val="none" w:sz="0" w:space="0" w:color="auto"/>
                    <w:left w:val="none" w:sz="0" w:space="0" w:color="auto"/>
                    <w:bottom w:val="none" w:sz="0" w:space="0" w:color="auto"/>
                    <w:right w:val="none" w:sz="0" w:space="0" w:color="auto"/>
                  </w:divBdr>
                  <w:divsChild>
                    <w:div w:id="963191406">
                      <w:marLeft w:val="0"/>
                      <w:marRight w:val="0"/>
                      <w:marTop w:val="0"/>
                      <w:marBottom w:val="0"/>
                      <w:divBdr>
                        <w:top w:val="none" w:sz="0" w:space="0" w:color="auto"/>
                        <w:left w:val="none" w:sz="0" w:space="0" w:color="auto"/>
                        <w:bottom w:val="none" w:sz="0" w:space="0" w:color="auto"/>
                        <w:right w:val="none" w:sz="0" w:space="0" w:color="auto"/>
                      </w:divBdr>
                    </w:div>
                  </w:divsChild>
                </w:div>
                <w:div w:id="53547144">
                  <w:marLeft w:val="0"/>
                  <w:marRight w:val="0"/>
                  <w:marTop w:val="0"/>
                  <w:marBottom w:val="0"/>
                  <w:divBdr>
                    <w:top w:val="none" w:sz="0" w:space="0" w:color="auto"/>
                    <w:left w:val="none" w:sz="0" w:space="0" w:color="auto"/>
                    <w:bottom w:val="none" w:sz="0" w:space="0" w:color="auto"/>
                    <w:right w:val="none" w:sz="0" w:space="0" w:color="auto"/>
                  </w:divBdr>
                  <w:divsChild>
                    <w:div w:id="112866891">
                      <w:marLeft w:val="0"/>
                      <w:marRight w:val="0"/>
                      <w:marTop w:val="0"/>
                      <w:marBottom w:val="0"/>
                      <w:divBdr>
                        <w:top w:val="none" w:sz="0" w:space="0" w:color="auto"/>
                        <w:left w:val="none" w:sz="0" w:space="0" w:color="auto"/>
                        <w:bottom w:val="none" w:sz="0" w:space="0" w:color="auto"/>
                        <w:right w:val="none" w:sz="0" w:space="0" w:color="auto"/>
                      </w:divBdr>
                    </w:div>
                  </w:divsChild>
                </w:div>
                <w:div w:id="1431123760">
                  <w:marLeft w:val="0"/>
                  <w:marRight w:val="0"/>
                  <w:marTop w:val="0"/>
                  <w:marBottom w:val="0"/>
                  <w:divBdr>
                    <w:top w:val="none" w:sz="0" w:space="0" w:color="auto"/>
                    <w:left w:val="none" w:sz="0" w:space="0" w:color="auto"/>
                    <w:bottom w:val="none" w:sz="0" w:space="0" w:color="auto"/>
                    <w:right w:val="none" w:sz="0" w:space="0" w:color="auto"/>
                  </w:divBdr>
                  <w:divsChild>
                    <w:div w:id="1316029546">
                      <w:marLeft w:val="0"/>
                      <w:marRight w:val="0"/>
                      <w:marTop w:val="0"/>
                      <w:marBottom w:val="0"/>
                      <w:divBdr>
                        <w:top w:val="none" w:sz="0" w:space="0" w:color="auto"/>
                        <w:left w:val="none" w:sz="0" w:space="0" w:color="auto"/>
                        <w:bottom w:val="none" w:sz="0" w:space="0" w:color="auto"/>
                        <w:right w:val="none" w:sz="0" w:space="0" w:color="auto"/>
                      </w:divBdr>
                    </w:div>
                  </w:divsChild>
                </w:div>
                <w:div w:id="1950121269">
                  <w:marLeft w:val="0"/>
                  <w:marRight w:val="0"/>
                  <w:marTop w:val="0"/>
                  <w:marBottom w:val="0"/>
                  <w:divBdr>
                    <w:top w:val="none" w:sz="0" w:space="0" w:color="auto"/>
                    <w:left w:val="none" w:sz="0" w:space="0" w:color="auto"/>
                    <w:bottom w:val="none" w:sz="0" w:space="0" w:color="auto"/>
                    <w:right w:val="none" w:sz="0" w:space="0" w:color="auto"/>
                  </w:divBdr>
                  <w:divsChild>
                    <w:div w:id="1280452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0885300">
      <w:bodyDiv w:val="1"/>
      <w:marLeft w:val="0"/>
      <w:marRight w:val="0"/>
      <w:marTop w:val="0"/>
      <w:marBottom w:val="0"/>
      <w:divBdr>
        <w:top w:val="none" w:sz="0" w:space="0" w:color="auto"/>
        <w:left w:val="none" w:sz="0" w:space="0" w:color="auto"/>
        <w:bottom w:val="none" w:sz="0" w:space="0" w:color="auto"/>
        <w:right w:val="none" w:sz="0" w:space="0" w:color="auto"/>
      </w:divBdr>
    </w:div>
    <w:div w:id="1809861547">
      <w:bodyDiv w:val="1"/>
      <w:marLeft w:val="0"/>
      <w:marRight w:val="0"/>
      <w:marTop w:val="0"/>
      <w:marBottom w:val="0"/>
      <w:divBdr>
        <w:top w:val="none" w:sz="0" w:space="0" w:color="auto"/>
        <w:left w:val="none" w:sz="0" w:space="0" w:color="auto"/>
        <w:bottom w:val="none" w:sz="0" w:space="0" w:color="auto"/>
        <w:right w:val="none" w:sz="0" w:space="0" w:color="auto"/>
      </w:divBdr>
    </w:div>
    <w:div w:id="1817258486">
      <w:bodyDiv w:val="1"/>
      <w:marLeft w:val="0"/>
      <w:marRight w:val="0"/>
      <w:marTop w:val="0"/>
      <w:marBottom w:val="0"/>
      <w:divBdr>
        <w:top w:val="none" w:sz="0" w:space="0" w:color="auto"/>
        <w:left w:val="none" w:sz="0" w:space="0" w:color="auto"/>
        <w:bottom w:val="none" w:sz="0" w:space="0" w:color="auto"/>
        <w:right w:val="none" w:sz="0" w:space="0" w:color="auto"/>
      </w:divBdr>
      <w:divsChild>
        <w:div w:id="1640064039">
          <w:marLeft w:val="0"/>
          <w:marRight w:val="0"/>
          <w:marTop w:val="0"/>
          <w:marBottom w:val="0"/>
          <w:divBdr>
            <w:top w:val="none" w:sz="0" w:space="0" w:color="auto"/>
            <w:left w:val="none" w:sz="0" w:space="0" w:color="auto"/>
            <w:bottom w:val="none" w:sz="0" w:space="0" w:color="auto"/>
            <w:right w:val="none" w:sz="0" w:space="0" w:color="auto"/>
          </w:divBdr>
        </w:div>
        <w:div w:id="1652251587">
          <w:marLeft w:val="0"/>
          <w:marRight w:val="0"/>
          <w:marTop w:val="0"/>
          <w:marBottom w:val="0"/>
          <w:divBdr>
            <w:top w:val="none" w:sz="0" w:space="0" w:color="auto"/>
            <w:left w:val="none" w:sz="0" w:space="0" w:color="auto"/>
            <w:bottom w:val="none" w:sz="0" w:space="0" w:color="auto"/>
            <w:right w:val="none" w:sz="0" w:space="0" w:color="auto"/>
          </w:divBdr>
        </w:div>
      </w:divsChild>
    </w:div>
    <w:div w:id="1836719832">
      <w:bodyDiv w:val="1"/>
      <w:marLeft w:val="0"/>
      <w:marRight w:val="0"/>
      <w:marTop w:val="0"/>
      <w:marBottom w:val="0"/>
      <w:divBdr>
        <w:top w:val="none" w:sz="0" w:space="0" w:color="auto"/>
        <w:left w:val="none" w:sz="0" w:space="0" w:color="auto"/>
        <w:bottom w:val="none" w:sz="0" w:space="0" w:color="auto"/>
        <w:right w:val="none" w:sz="0" w:space="0" w:color="auto"/>
      </w:divBdr>
    </w:div>
    <w:div w:id="1906646482">
      <w:bodyDiv w:val="1"/>
      <w:marLeft w:val="0"/>
      <w:marRight w:val="0"/>
      <w:marTop w:val="0"/>
      <w:marBottom w:val="0"/>
      <w:divBdr>
        <w:top w:val="none" w:sz="0" w:space="0" w:color="auto"/>
        <w:left w:val="none" w:sz="0" w:space="0" w:color="auto"/>
        <w:bottom w:val="none" w:sz="0" w:space="0" w:color="auto"/>
        <w:right w:val="none" w:sz="0" w:space="0" w:color="auto"/>
      </w:divBdr>
    </w:div>
    <w:div w:id="1999725050">
      <w:bodyDiv w:val="1"/>
      <w:marLeft w:val="0"/>
      <w:marRight w:val="0"/>
      <w:marTop w:val="0"/>
      <w:marBottom w:val="0"/>
      <w:divBdr>
        <w:top w:val="none" w:sz="0" w:space="0" w:color="auto"/>
        <w:left w:val="none" w:sz="0" w:space="0" w:color="auto"/>
        <w:bottom w:val="none" w:sz="0" w:space="0" w:color="auto"/>
        <w:right w:val="none" w:sz="0" w:space="0" w:color="auto"/>
      </w:divBdr>
    </w:div>
    <w:div w:id="20450533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pixelsPerInch w:val="72"/>
</w:webSettings>
</file>

<file path=word/_rels/document.xml.rels><?xml version="1.0" encoding="UTF-8" standalone="yes"?>
<Relationships xmlns="http://schemas.openxmlformats.org/package/2006/relationships"><Relationship Id="rId117" Type="http://schemas.openxmlformats.org/officeDocument/2006/relationships/image" Target="media/image66.png"/><Relationship Id="rId21" Type="http://schemas.openxmlformats.org/officeDocument/2006/relationships/image" Target="media/image9.png"/><Relationship Id="rId42" Type="http://schemas.openxmlformats.org/officeDocument/2006/relationships/image" Target="media/image30.png"/><Relationship Id="rId63" Type="http://schemas.openxmlformats.org/officeDocument/2006/relationships/image" Target="media/image51.png"/><Relationship Id="rId84" Type="http://schemas.openxmlformats.org/officeDocument/2006/relationships/hyperlink" Target="https://soshace.com/2023/03/27/optimizing-database-interactions-in-python-sqlalchemy-best-practices/." TargetMode="External"/><Relationship Id="rId138" Type="http://schemas.microsoft.com/office/2020/10/relationships/intelligence" Target="intelligence2.xml"/><Relationship Id="rId16" Type="http://schemas.openxmlformats.org/officeDocument/2006/relationships/image" Target="media/image4.png"/><Relationship Id="rId107" Type="http://schemas.openxmlformats.org/officeDocument/2006/relationships/hyperlink" Target="https://faculdadeprojecao.nucleoead.net/pos/pluginfile.php/2123/mod_resource/content/36/Entendendo_Scrum_para_Gerenciar_Projetos.pdf" TargetMode="External"/><Relationship Id="rId11" Type="http://schemas.openxmlformats.org/officeDocument/2006/relationships/image" Target="media/image1.png"/><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hyperlink" Target="https://aws.amazon.com/pt/what-is/python/" TargetMode="External"/><Relationship Id="rId102" Type="http://schemas.openxmlformats.org/officeDocument/2006/relationships/hyperlink" Target="https://www.academia.edu/42175912/TECNOLOGIA_DOCKER." TargetMode="External"/><Relationship Id="rId123" Type="http://schemas.openxmlformats.org/officeDocument/2006/relationships/image" Target="media/image72.png"/><Relationship Id="rId128" Type="http://schemas.openxmlformats.org/officeDocument/2006/relationships/image" Target="media/image77.png"/><Relationship Id="rId5" Type="http://schemas.openxmlformats.org/officeDocument/2006/relationships/numbering" Target="numbering.xml"/><Relationship Id="rId90" Type="http://schemas.openxmlformats.org/officeDocument/2006/relationships/hyperlink" Target="https://g1.globo.com/sp/noticia/2024/03/16/datafolha-84percent-dos-moradores-de-sp-reclamam-de-buracos-no-asfalto.ghtml" TargetMode="External"/><Relationship Id="rId95" Type="http://schemas.openxmlformats.org/officeDocument/2006/relationships/hyperlink" Target="https://help.figma.com/hc/pt-br/articles/14563969806359-O-que-%C3%A9-o-Figma" TargetMode="External"/><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hyperlink" Target="https://www.ibm.com/br-pt/topics/containers" TargetMode="External"/><Relationship Id="rId118" Type="http://schemas.openxmlformats.org/officeDocument/2006/relationships/image" Target="media/image67.png"/><Relationship Id="rId134" Type="http://schemas.openxmlformats.org/officeDocument/2006/relationships/header" Target="header4.xml"/><Relationship Id="rId80" Type="http://schemas.openxmlformats.org/officeDocument/2006/relationships/hyperlink" Target="https://aws.amazon.com/pt/what-is/api/" TargetMode="External"/><Relationship Id="rId85" Type="http://schemas.openxmlformats.org/officeDocument/2006/relationships/hyperlink" Target="https://git-scm.com/book/pt-br/v2" TargetMode="External"/><Relationship Id="rId12" Type="http://schemas.openxmlformats.org/officeDocument/2006/relationships/header" Target="header1.xml"/><Relationship Id="rId17" Type="http://schemas.openxmlformats.org/officeDocument/2006/relationships/image" Target="media/image5.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hyperlink" Target="http://unifafibe.com.br/revistasonline/arquivos/revistaepeqfafibe/sumario/20/16112011142249.pdf" TargetMode="External"/><Relationship Id="rId108" Type="http://schemas.openxmlformats.org/officeDocument/2006/relationships/hyperlink" Target="https://gizmodo.uol.com.br/quase-80-dos-brasileiros-tem-android-no-smartphone-mostra-pesquisa/" TargetMode="External"/><Relationship Id="rId124" Type="http://schemas.openxmlformats.org/officeDocument/2006/relationships/image" Target="media/image73.png"/><Relationship Id="rId129" Type="http://schemas.openxmlformats.org/officeDocument/2006/relationships/image" Target="media/image78.png"/><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hyperlink" Target="https://books.google.com.br/books?hl=pt-BR&amp;lr=&amp;id=xBeO9LSlK7UC&amp;oi=fnd&amp;pg=PP23&amp;dq=banco+de+dados&amp;ots=xdNEl4Bh7N&amp;sig=OinvR--HlR1IXquZoSbke6SbKDM" TargetMode="External"/><Relationship Id="rId96" Type="http://schemas.openxmlformats.org/officeDocument/2006/relationships/hyperlink" Target="https://books.google.com.br/books?hl=pt-BR&amp;lr=&amp;id=6TAODdEIxrgC&amp;oi=fnd&amp;pg=PR7&amp;dq=javascript+The+Definitive+Guide&amp;ots=ofahIRLsSG&amp;sig=gIid6O6uWERYa9gDGRPMKX2EnXk" TargetMode="Externa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hyperlink" Target="https://www.researchgate.net/publication/268434484_Estudo_e_Aplicacao_de_Padroes" TargetMode="External"/><Relationship Id="rId119" Type="http://schemas.openxmlformats.org/officeDocument/2006/relationships/image" Target="media/image68.png"/><Relationship Id="rId44" Type="http://schemas.openxmlformats.org/officeDocument/2006/relationships/image" Target="media/image32.png"/><Relationship Id="rId60" Type="http://schemas.openxmlformats.org/officeDocument/2006/relationships/image" Target="media/image48.png"/><Relationship Id="rId65" Type="http://schemas.openxmlformats.org/officeDocument/2006/relationships/image" Target="media/image53.jpeg"/><Relationship Id="rId81" Type="http://schemas.openxmlformats.org/officeDocument/2006/relationships/hyperlink" Target="https://azure.microsoft.com/pt-br/resources/cloud-computing-dictionary/what-is-cloud-computing" TargetMode="External"/><Relationship Id="rId86" Type="http://schemas.openxmlformats.org/officeDocument/2006/relationships/hyperlink" Target="http://hdl.handle.net/10579/27909." TargetMode="External"/><Relationship Id="rId130" Type="http://schemas.openxmlformats.org/officeDocument/2006/relationships/header" Target="header2.xml"/><Relationship Id="rId135" Type="http://schemas.openxmlformats.org/officeDocument/2006/relationships/footer" Target="footer4.xml"/><Relationship Id="rId13" Type="http://schemas.openxmlformats.org/officeDocument/2006/relationships/footer" Target="footer1.xml"/><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hyperlink" Target="https://www.postgresql.org/" TargetMode="External"/><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hyperlink" Target="https://wp.ufpel.edu.br/coisapublica/2023/09/06/o-descarte-incorreto-de-lixo-no-brasil-e-o-impacto-causado-na-populacao/" TargetMode="External"/><Relationship Id="rId104" Type="http://schemas.openxmlformats.org/officeDocument/2006/relationships/hyperlink" Target="https://agilemanifesto.org/iso/ptbr/manifesto.html" TargetMode="External"/><Relationship Id="rId120" Type="http://schemas.openxmlformats.org/officeDocument/2006/relationships/image" Target="media/image69.png"/><Relationship Id="rId125" Type="http://schemas.openxmlformats.org/officeDocument/2006/relationships/image" Target="media/image74.png"/><Relationship Id="rId7" Type="http://schemas.openxmlformats.org/officeDocument/2006/relationships/settings" Target="settings.xml"/><Relationship Id="rId71" Type="http://schemas.openxmlformats.org/officeDocument/2006/relationships/image" Target="media/image59.png"/><Relationship Id="rId92" Type="http://schemas.openxmlformats.org/officeDocument/2006/relationships/hyperlink" Target="https://www.docker.com/resources/what-container" TargetMode="External"/><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jpeg"/><Relationship Id="rId87" Type="http://schemas.openxmlformats.org/officeDocument/2006/relationships/hyperlink" Target="https://www.cloudflare.com/pt-br/learning/cloud/what-is-blob-storage/" TargetMode="External"/><Relationship Id="rId110" Type="http://schemas.openxmlformats.org/officeDocument/2006/relationships/hyperlink" Target="https://www.rafasabbagh.com/scrumbook" TargetMode="External"/><Relationship Id="rId115" Type="http://schemas.openxmlformats.org/officeDocument/2006/relationships/hyperlink" Target="https://viacep.com.br" TargetMode="External"/><Relationship Id="rId131" Type="http://schemas.openxmlformats.org/officeDocument/2006/relationships/header" Target="header3.xml"/><Relationship Id="rId136" Type="http://schemas.openxmlformats.org/officeDocument/2006/relationships/fontTable" Target="fontTable.xml"/><Relationship Id="rId61" Type="http://schemas.openxmlformats.org/officeDocument/2006/relationships/image" Target="media/image49.png"/><Relationship Id="rId82" Type="http://schemas.openxmlformats.org/officeDocument/2006/relationships/hyperlink" Target="https://learn.microsoft.com/pt-br/azure/container-apps/overview" TargetMode="External"/><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hyperlink" Target="https://www.ibm.com/docs/pt-br/cics-ts/6.x?topic=cics-json-web-token-jwt" TargetMode="External"/><Relationship Id="rId105" Type="http://schemas.openxmlformats.org/officeDocument/2006/relationships/hyperlink" Target="https://s3.novatec.com.br/capitulos/capitulo-9788575222508.pdf" TargetMode="External"/><Relationship Id="rId126" Type="http://schemas.openxmlformats.org/officeDocument/2006/relationships/image" Target="media/image75.png"/><Relationship Id="rId8" Type="http://schemas.openxmlformats.org/officeDocument/2006/relationships/webSettings" Target="webSettings.xml"/><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hyperlink" Target="https://draw.io/?formCode=MG0AV3" TargetMode="External"/><Relationship Id="rId98" Type="http://schemas.openxmlformats.org/officeDocument/2006/relationships/hyperlink" Target="https://www.android.com/intl/pt_br/why-android/" TargetMode="External"/><Relationship Id="rId121" Type="http://schemas.openxmlformats.org/officeDocument/2006/relationships/image" Target="media/image70.png"/><Relationship Id="rId3" Type="http://schemas.openxmlformats.org/officeDocument/2006/relationships/customXml" Target="../customXml/item3.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hyperlink" Target="https://forms.gle/oTDUjvQfJZXWjbnz5" TargetMode="External"/><Relationship Id="rId137" Type="http://schemas.openxmlformats.org/officeDocument/2006/relationships/theme" Target="theme/theme1.xml"/><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hyperlink" Target="https://bjihs.emnuvens.com.br/bjihs/article/view/304" TargetMode="External"/><Relationship Id="rId88" Type="http://schemas.openxmlformats.org/officeDocument/2006/relationships/hyperlink" Target="https://www.cnt.org.br/agencia-cnt/piora-a-qualidade-das-rodovias-brasileiras." TargetMode="External"/><Relationship Id="rId111" Type="http://schemas.openxmlformats.org/officeDocument/2006/relationships/hyperlink" Target="https://scrumguides.org/docs/scrumguide/v2020/2020-Scrum-Guide-PortugueseBR-3.0.pdf" TargetMode="External"/><Relationship Id="rId132" Type="http://schemas.openxmlformats.org/officeDocument/2006/relationships/footer" Target="footer2.xml"/><Relationship Id="rId15" Type="http://schemas.openxmlformats.org/officeDocument/2006/relationships/image" Target="media/image3.png"/><Relationship Id="rId36" Type="http://schemas.openxmlformats.org/officeDocument/2006/relationships/image" Target="media/image24.png"/><Relationship Id="rId57" Type="http://schemas.openxmlformats.org/officeDocument/2006/relationships/image" Target="media/image45.jpeg"/><Relationship Id="rId106" Type="http://schemas.openxmlformats.org/officeDocument/2006/relationships/hyperlink" Target="https://reactnative.dev/" TargetMode="External"/><Relationship Id="rId127" Type="http://schemas.openxmlformats.org/officeDocument/2006/relationships/image" Target="media/image76.png"/><Relationship Id="rId10" Type="http://schemas.openxmlformats.org/officeDocument/2006/relationships/endnotes" Target="endnotes.xml"/><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61.png"/><Relationship Id="rId78" Type="http://schemas.openxmlformats.org/officeDocument/2006/relationships/hyperlink" Target="https://www.sciencedirect.com/science/article/pii/S1809203916301115" TargetMode="External"/><Relationship Id="rId94" Type="http://schemas.openxmlformats.org/officeDocument/2006/relationships/hyperlink" Target="https://www.drawio.com/doc/?formCode=MG0AV3" TargetMode="External"/><Relationship Id="rId99" Type="http://schemas.openxmlformats.org/officeDocument/2006/relationships/hyperlink" Target="https://support.google.com/googleone/answer/9004014?hl=pt-BR" TargetMode="External"/><Relationship Id="rId101" Type="http://schemas.openxmlformats.org/officeDocument/2006/relationships/hyperlink" Target="https://www.ibm.com/br-pt/topics/three-tier-architecture" TargetMode="External"/><Relationship Id="rId122" Type="http://schemas.openxmlformats.org/officeDocument/2006/relationships/image" Target="media/image71.png"/><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14.png"/><Relationship Id="rId47" Type="http://schemas.openxmlformats.org/officeDocument/2006/relationships/image" Target="media/image35.png"/><Relationship Id="rId68" Type="http://schemas.openxmlformats.org/officeDocument/2006/relationships/image" Target="media/image56.png"/><Relationship Id="rId89" Type="http://schemas.openxmlformats.org/officeDocument/2006/relationships/hyperlink" Target="https://www.controle.net/faq/cliente-servidor-uma-estrutura-para-a-computacao-centralizada" TargetMode="External"/><Relationship Id="rId112" Type="http://schemas.openxmlformats.org/officeDocument/2006/relationships/hyperlink" Target="https://www.servicenow.com/br/products/devops/what-is-cicd-pipeline.html." TargetMode="External"/><Relationship Id="rId133"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o" ma:contentTypeID="0x010100136036AE3AA47343834395B9F699AF91" ma:contentTypeVersion="5" ma:contentTypeDescription="Crie um novo documento." ma:contentTypeScope="" ma:versionID="b1b8c1d3c177ac43ed55d806ddb1300e">
  <xsd:schema xmlns:xsd="http://www.w3.org/2001/XMLSchema" xmlns:xs="http://www.w3.org/2001/XMLSchema" xmlns:p="http://schemas.microsoft.com/office/2006/metadata/properties" xmlns:ns2="6c8cca3f-f9c1-42fc-a6d2-562aef5bde32" targetNamespace="http://schemas.microsoft.com/office/2006/metadata/properties" ma:root="true" ma:fieldsID="48fa9320eaed7e51a2ceeecaf07a8eaa" ns2:_="">
    <xsd:import namespace="6c8cca3f-f9c1-42fc-a6d2-562aef5bde32"/>
    <xsd:element name="properties">
      <xsd:complexType>
        <xsd:sequence>
          <xsd:element name="documentManagement">
            <xsd:complexType>
              <xsd:all>
                <xsd:element ref="ns2:ReferenceId" minOccurs="0"/>
                <xsd:element ref="ns2:MediaServiceMetadata" minOccurs="0"/>
                <xsd:element ref="ns2:MediaServiceFastMetadata" minOccurs="0"/>
                <xsd:element ref="ns2:MediaServiceSearchProperties"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c8cca3f-f9c1-42fc-a6d2-562aef5bde32"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SearchProperties" ma:index="11" nillable="true" ma:displayName="MediaServiceSearchProperties" ma:hidden="true" ma:internalName="MediaServiceSearchProperties" ma:readOnly="true">
      <xsd:simpleType>
        <xsd:restriction base="dms:Note"/>
      </xsd:simpleType>
    </xsd:element>
    <xsd:element name="MediaServiceObjectDetectorVersions" ma:index="12"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ReferenceId xmlns="6c8cca3f-f9c1-42fc-a6d2-562aef5bde32" xsi:nil="true"/>
  </documentManagement>
</p:properties>
</file>

<file path=customXml/itemProps1.xml><?xml version="1.0" encoding="utf-8"?>
<ds:datastoreItem xmlns:ds="http://schemas.openxmlformats.org/officeDocument/2006/customXml" ds:itemID="{9C36ECA1-53EA-4F31-AACB-A442D9AA887F}">
  <ds:schemaRefs>
    <ds:schemaRef ds:uri="http://schemas.openxmlformats.org/officeDocument/2006/bibliography"/>
  </ds:schemaRefs>
</ds:datastoreItem>
</file>

<file path=customXml/itemProps2.xml><?xml version="1.0" encoding="utf-8"?>
<ds:datastoreItem xmlns:ds="http://schemas.openxmlformats.org/officeDocument/2006/customXml" ds:itemID="{1C813FAE-2E63-44AF-8238-E54BA209437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c8cca3f-f9c1-42fc-a6d2-562aef5bde3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4E34FF9A-3ECD-4BD3-AB7E-E0246032B772}">
  <ds:schemaRefs>
    <ds:schemaRef ds:uri="http://schemas.microsoft.com/sharepoint/v3/contenttype/forms"/>
  </ds:schemaRefs>
</ds:datastoreItem>
</file>

<file path=customXml/itemProps4.xml><?xml version="1.0" encoding="utf-8"?>
<ds:datastoreItem xmlns:ds="http://schemas.openxmlformats.org/officeDocument/2006/customXml" ds:itemID="{41EDD2E3-394F-4F06-B04C-C81D5CD9B914}">
  <ds:schemaRefs>
    <ds:schemaRef ds:uri="http://schemas.microsoft.com/office/2006/metadata/properties"/>
    <ds:schemaRef ds:uri="http://schemas.microsoft.com/office/infopath/2007/PartnerControls"/>
    <ds:schemaRef ds:uri="6c8cca3f-f9c1-42fc-a6d2-562aef5bde32"/>
  </ds:schemaRefs>
</ds:datastoreItem>
</file>

<file path=docProps/app.xml><?xml version="1.0" encoding="utf-8"?>
<Properties xmlns="http://schemas.openxmlformats.org/officeDocument/2006/extended-properties" xmlns:vt="http://schemas.openxmlformats.org/officeDocument/2006/docPropsVTypes">
  <Template>Normal</Template>
  <TotalTime>156</TotalTime>
  <Pages>157</Pages>
  <Words>24737</Words>
  <Characters>133586</Characters>
  <Application>Microsoft Office Word</Application>
  <DocSecurity>0</DocSecurity>
  <Lines>1113</Lines>
  <Paragraphs>316</Paragraphs>
  <ScaleCrop>false</ScaleCrop>
  <HeadingPairs>
    <vt:vector size="2" baseType="variant">
      <vt:variant>
        <vt:lpstr>Título</vt:lpstr>
      </vt:variant>
      <vt:variant>
        <vt:i4>1</vt:i4>
      </vt:variant>
    </vt:vector>
  </HeadingPairs>
  <TitlesOfParts>
    <vt:vector size="1" baseType="lpstr">
      <vt:lpstr>MARCUS VINICIUS MARQUES BROSQUE</vt:lpstr>
    </vt:vector>
  </TitlesOfParts>
  <Company/>
  <LinksUpToDate>false</LinksUpToDate>
  <CharactersWithSpaces>158007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MARCUS VINICIUS MARQUES BROSQUE</dc:title>
  <dc:subject/>
  <dc:creator>.</dc:creator>
  <cp:keywords/>
  <cp:lastModifiedBy>jl.miclos.negreiros@gmail.com</cp:lastModifiedBy>
  <cp:revision>75</cp:revision>
  <cp:lastPrinted>2008-02-21T06:37:00Z</cp:lastPrinted>
  <dcterms:created xsi:type="dcterms:W3CDTF">2024-11-19T23:22:00Z</dcterms:created>
  <dcterms:modified xsi:type="dcterms:W3CDTF">2024-11-24T01:04:00Z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0x010100136036AE3AA47343834395B9F699AF91</vt:lpwstr>
  </property>
  <property fmtid="{D5CDD505-2E9C-101B-9397-08002B2CF9AE}" pid="3" name="MSIP_Label_dad3be33-4108-4738-9e07-d8656a181486_Enabled">
    <vt:lpwstr>true</vt:lpwstr>
  </property>
  <property fmtid="{D5CDD505-2E9C-101B-9397-08002B2CF9AE}" pid="4" name="MSIP_Label_dad3be33-4108-4738-9e07-d8656a181486_SetDate">
    <vt:lpwstr>2024-11-13T23:01:45Z</vt:lpwstr>
  </property>
  <property fmtid="{D5CDD505-2E9C-101B-9397-08002B2CF9AE}" pid="5" name="MSIP_Label_dad3be33-4108-4738-9e07-d8656a181486_Method">
    <vt:lpwstr>Privileged</vt:lpwstr>
  </property>
  <property fmtid="{D5CDD505-2E9C-101B-9397-08002B2CF9AE}" pid="6" name="MSIP_Label_dad3be33-4108-4738-9e07-d8656a181486_Name">
    <vt:lpwstr>Public No Visual Label</vt:lpwstr>
  </property>
  <property fmtid="{D5CDD505-2E9C-101B-9397-08002B2CF9AE}" pid="7" name="MSIP_Label_dad3be33-4108-4738-9e07-d8656a181486_SiteId">
    <vt:lpwstr>945c199a-83a2-4e80-9f8c-5a91be5752dd</vt:lpwstr>
  </property>
  <property fmtid="{D5CDD505-2E9C-101B-9397-08002B2CF9AE}" pid="8" name="MSIP_Label_dad3be33-4108-4738-9e07-d8656a181486_ActionId">
    <vt:lpwstr>67d16b62-2d03-40cc-a2b2-01cdfdc11d18</vt:lpwstr>
  </property>
  <property fmtid="{D5CDD505-2E9C-101B-9397-08002B2CF9AE}" pid="9" name="MSIP_Label_dad3be33-4108-4738-9e07-d8656a181486_ContentBits">
    <vt:lpwstr>0</vt:lpwstr>
  </property>
</Properties>
</file>