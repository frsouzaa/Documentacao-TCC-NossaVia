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531AB1A1">
      <w:pPr>
        <w:jc w:val="center"/>
        <w:rPr>
          <w:rFonts w:ascii="Arial" w:hAnsi="Arial" w:cs="Arial"/>
          <w:b/>
          <w:bCs/>
        </w:rPr>
      </w:pPr>
      <w:bookmarkStart w:id="0" w:name="_Hlk183288067"/>
      <w:bookmarkEnd w:id="0"/>
      <w:r>
        <w:rPr>
          <w:rFonts w:ascii="Arial" w:hAnsi="Arial"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ascii="Arial" w:eastAsia="Arial" w:hAnsi="Arial" w:cs="Arial"/>
          <w:b/>
          <w:bCs/>
        </w:rPr>
      </w:pPr>
    </w:p>
    <w:p w14:paraId="48892132" w14:textId="6B8CD66B" w:rsidR="402D9CE2" w:rsidRDefault="531AB1A1" w:rsidP="078076E3">
      <w:pPr>
        <w:jc w:val="center"/>
      </w:pPr>
      <w:r w:rsidRPr="531AB1A1">
        <w:rPr>
          <w:rFonts w:ascii="Arial" w:eastAsia="Arial" w:hAnsi="Arial" w:cs="Arial"/>
          <w:b/>
          <w:bCs/>
        </w:rPr>
        <w:t>FACULDADE DE TECNOLOGIA DO IPIRANGA</w:t>
      </w:r>
    </w:p>
    <w:p w14:paraId="7F94B7C7" w14:textId="247ABC64" w:rsidR="402D9CE2" w:rsidRDefault="531AB1A1" w:rsidP="078076E3">
      <w:pPr>
        <w:jc w:val="center"/>
      </w:pPr>
      <w:r w:rsidRPr="531AB1A1">
        <w:rPr>
          <w:rFonts w:ascii="Arial" w:eastAsia="Arial" w:hAnsi="Arial" w:cs="Arial"/>
          <w:b/>
          <w:bCs/>
        </w:rPr>
        <w:t>CURSO DE ANÁLISE E DESENVOLVIMENTO DE SISTEMAS</w:t>
      </w:r>
    </w:p>
    <w:p w14:paraId="4A946415" w14:textId="2D4E73AC" w:rsidR="402D9CE2" w:rsidRDefault="531AB1A1" w:rsidP="078076E3">
      <w:pPr>
        <w:jc w:val="center"/>
      </w:pPr>
      <w:r w:rsidRPr="531AB1A1">
        <w:rPr>
          <w:rFonts w:ascii="Arial" w:eastAsia="Arial" w:hAnsi="Arial" w:cs="Arial"/>
        </w:rPr>
        <w:t xml:space="preserve"> </w:t>
      </w:r>
    </w:p>
    <w:p w14:paraId="3AD59A5E" w14:textId="64E7F722" w:rsidR="402D9CE2" w:rsidRDefault="531AB1A1" w:rsidP="078076E3">
      <w:pPr>
        <w:jc w:val="center"/>
        <w:rPr>
          <w:rFonts w:ascii="Arial" w:eastAsia="Arial" w:hAnsi="Arial" w:cs="Arial"/>
        </w:rPr>
      </w:pPr>
      <w:r w:rsidRPr="531AB1A1">
        <w:rPr>
          <w:rFonts w:ascii="Arial" w:eastAsia="Arial" w:hAnsi="Arial" w:cs="Arial"/>
        </w:rPr>
        <w:t>Felipe Ribeiro de Souza</w:t>
      </w:r>
    </w:p>
    <w:p w14:paraId="4B2D33E3" w14:textId="4015884E" w:rsidR="005A3981" w:rsidRDefault="531AB1A1" w:rsidP="005A3981">
      <w:pPr>
        <w:jc w:val="center"/>
      </w:pPr>
      <w:r w:rsidRPr="531AB1A1">
        <w:rPr>
          <w:rFonts w:ascii="Arial" w:eastAsia="Arial" w:hAnsi="Arial" w:cs="Arial"/>
        </w:rPr>
        <w:t xml:space="preserve">João Lucas </w:t>
      </w:r>
      <w:proofErr w:type="spellStart"/>
      <w:r w:rsidRPr="531AB1A1">
        <w:rPr>
          <w:rFonts w:ascii="Arial" w:eastAsia="Arial" w:hAnsi="Arial" w:cs="Arial"/>
        </w:rPr>
        <w:t>Miclos</w:t>
      </w:r>
      <w:proofErr w:type="spellEnd"/>
      <w:r w:rsidRPr="531AB1A1">
        <w:rPr>
          <w:rFonts w:ascii="Arial" w:eastAsia="Arial" w:hAnsi="Arial" w:cs="Arial"/>
        </w:rPr>
        <w:t xml:space="preserve"> de Negreiros</w:t>
      </w:r>
    </w:p>
    <w:p w14:paraId="5F67F7D4" w14:textId="77DAB055" w:rsidR="402D9CE2" w:rsidRDefault="531AB1A1" w:rsidP="078076E3">
      <w:pPr>
        <w:jc w:val="center"/>
      </w:pPr>
      <w:proofErr w:type="spellStart"/>
      <w:r w:rsidRPr="531AB1A1">
        <w:rPr>
          <w:rFonts w:ascii="Arial" w:eastAsia="Arial" w:hAnsi="Arial" w:cs="Arial"/>
        </w:rPr>
        <w:t>Lettícia</w:t>
      </w:r>
      <w:proofErr w:type="spellEnd"/>
      <w:r w:rsidRPr="531AB1A1">
        <w:rPr>
          <w:rFonts w:ascii="Arial" w:eastAsia="Arial" w:hAnsi="Arial" w:cs="Arial"/>
        </w:rPr>
        <w:t xml:space="preserve"> de Sousa Tonon</w:t>
      </w:r>
    </w:p>
    <w:p w14:paraId="5287C169" w14:textId="384A015A" w:rsidR="402D9CE2" w:rsidRDefault="531AB1A1" w:rsidP="078076E3">
      <w:pPr>
        <w:jc w:val="center"/>
      </w:pPr>
      <w:r w:rsidRPr="531AB1A1">
        <w:rPr>
          <w:rFonts w:ascii="Arial" w:eastAsia="Arial" w:hAnsi="Arial" w:cs="Arial"/>
        </w:rPr>
        <w:t xml:space="preserve">Lucas </w:t>
      </w:r>
      <w:proofErr w:type="spellStart"/>
      <w:r w:rsidRPr="531AB1A1">
        <w:rPr>
          <w:rFonts w:ascii="Arial" w:eastAsia="Arial" w:hAnsi="Arial" w:cs="Arial"/>
        </w:rPr>
        <w:t>Kaue</w:t>
      </w:r>
      <w:proofErr w:type="spellEnd"/>
      <w:r w:rsidRPr="531AB1A1">
        <w:rPr>
          <w:rFonts w:ascii="Arial" w:eastAsia="Arial" w:hAnsi="Arial" w:cs="Arial"/>
        </w:rPr>
        <w:t xml:space="preserve"> Guimarães Mota</w:t>
      </w:r>
    </w:p>
    <w:p w14:paraId="56EF0237" w14:textId="5A68EF94" w:rsidR="402D9CE2" w:rsidRDefault="402D9CE2" w:rsidP="078076E3">
      <w:pPr>
        <w:jc w:val="center"/>
      </w:pPr>
    </w:p>
    <w:p w14:paraId="23A5667B" w14:textId="09A0CCD5" w:rsidR="402D9CE2" w:rsidRDefault="531AB1A1" w:rsidP="078076E3">
      <w:pPr>
        <w:spacing w:line="360" w:lineRule="auto"/>
        <w:ind w:firstLine="709"/>
        <w:jc w:val="both"/>
      </w:pPr>
      <w:r w:rsidRPr="531AB1A1">
        <w:rPr>
          <w:rFonts w:ascii="Arial" w:eastAsia="Arial" w:hAnsi="Arial" w:cs="Arial"/>
          <w:b/>
          <w:bCs/>
        </w:rPr>
        <w:t xml:space="preserve"> </w:t>
      </w:r>
    </w:p>
    <w:p w14:paraId="2F329FD4" w14:textId="3C82F745" w:rsidR="402D9CE2" w:rsidRDefault="531AB1A1" w:rsidP="078076E3">
      <w:pPr>
        <w:spacing w:line="360" w:lineRule="auto"/>
        <w:ind w:firstLine="709"/>
        <w:jc w:val="both"/>
      </w:pPr>
      <w:r w:rsidRPr="531AB1A1">
        <w:rPr>
          <w:rFonts w:ascii="Arial" w:eastAsia="Arial" w:hAnsi="Arial" w:cs="Arial"/>
          <w:b/>
          <w:bCs/>
        </w:rPr>
        <w:t xml:space="preserve"> </w:t>
      </w:r>
    </w:p>
    <w:p w14:paraId="382BF87A" w14:textId="39587A3E" w:rsidR="402D9CE2" w:rsidRDefault="531AB1A1" w:rsidP="078076E3">
      <w:pPr>
        <w:spacing w:line="360" w:lineRule="auto"/>
        <w:ind w:firstLine="709"/>
        <w:jc w:val="both"/>
      </w:pPr>
      <w:r w:rsidRPr="531AB1A1">
        <w:rPr>
          <w:rFonts w:ascii="Arial" w:eastAsia="Arial" w:hAnsi="Arial" w:cs="Arial"/>
          <w:b/>
          <w:bCs/>
        </w:rPr>
        <w:t xml:space="preserve"> </w:t>
      </w:r>
    </w:p>
    <w:p w14:paraId="5726E17F" w14:textId="2319EEF2" w:rsidR="402D9CE2" w:rsidRDefault="531AB1A1" w:rsidP="078076E3">
      <w:pPr>
        <w:spacing w:line="360" w:lineRule="auto"/>
        <w:ind w:firstLine="709"/>
        <w:jc w:val="both"/>
      </w:pPr>
      <w:r w:rsidRPr="531AB1A1">
        <w:rPr>
          <w:rFonts w:ascii="Arial" w:eastAsia="Arial" w:hAnsi="Arial" w:cs="Arial"/>
          <w:b/>
          <w:bCs/>
        </w:rPr>
        <w:t xml:space="preserve"> </w:t>
      </w:r>
    </w:p>
    <w:p w14:paraId="39DA6600" w14:textId="3A2582CD" w:rsidR="402D9CE2" w:rsidRDefault="531AB1A1" w:rsidP="078076E3">
      <w:pPr>
        <w:spacing w:line="360" w:lineRule="auto"/>
        <w:ind w:firstLine="709"/>
        <w:jc w:val="both"/>
      </w:pPr>
      <w:r w:rsidRPr="531AB1A1">
        <w:rPr>
          <w:rFonts w:ascii="Arial" w:eastAsia="Arial" w:hAnsi="Arial" w:cs="Arial"/>
          <w:b/>
          <w:bCs/>
        </w:rPr>
        <w:t xml:space="preserve"> </w:t>
      </w:r>
    </w:p>
    <w:p w14:paraId="14F1DA53" w14:textId="6F05484D" w:rsidR="402D9CE2" w:rsidRDefault="531AB1A1" w:rsidP="078076E3">
      <w:pPr>
        <w:jc w:val="center"/>
      </w:pPr>
      <w:r w:rsidRPr="531AB1A1">
        <w:rPr>
          <w:rFonts w:ascii="Arial" w:eastAsia="Arial" w:hAnsi="Arial" w:cs="Arial"/>
          <w:b/>
          <w:bCs/>
        </w:rPr>
        <w:t>Nossa Via:</w:t>
      </w:r>
    </w:p>
    <w:p w14:paraId="43649417" w14:textId="49E4B4F5" w:rsidR="402D9CE2" w:rsidRDefault="531AB1A1" w:rsidP="078076E3">
      <w:pPr>
        <w:jc w:val="center"/>
      </w:pPr>
      <w:r w:rsidRPr="531AB1A1">
        <w:rPr>
          <w:rFonts w:ascii="Arial" w:eastAsia="Arial" w:hAnsi="Arial" w:cs="Arial"/>
          <w:b/>
          <w:bCs/>
        </w:rPr>
        <w:t>Aplicativo Mobile para reclamação sobre problemas nas vias públicas.</w:t>
      </w:r>
    </w:p>
    <w:p w14:paraId="4AE9006B" w14:textId="0215F866" w:rsidR="402D9CE2" w:rsidRDefault="531AB1A1" w:rsidP="078076E3">
      <w:pPr>
        <w:jc w:val="center"/>
      </w:pPr>
      <w:r w:rsidRPr="531AB1A1">
        <w:rPr>
          <w:rFonts w:ascii="Arial" w:eastAsia="Arial" w:hAnsi="Arial" w:cs="Arial"/>
          <w:b/>
          <w:bCs/>
        </w:rPr>
        <w:t xml:space="preserve"> </w:t>
      </w:r>
    </w:p>
    <w:p w14:paraId="0226677B" w14:textId="3E9DEF37" w:rsidR="402D9CE2" w:rsidRDefault="531AB1A1" w:rsidP="078076E3">
      <w:pPr>
        <w:jc w:val="center"/>
      </w:pPr>
      <w:r w:rsidRPr="531AB1A1">
        <w:rPr>
          <w:rFonts w:ascii="Arial" w:eastAsia="Arial" w:hAnsi="Arial" w:cs="Arial"/>
          <w:b/>
          <w:bCs/>
        </w:rPr>
        <w:t xml:space="preserve"> </w:t>
      </w:r>
    </w:p>
    <w:p w14:paraId="34507A91" w14:textId="6587400B" w:rsidR="402D9CE2" w:rsidRDefault="531AB1A1" w:rsidP="078076E3">
      <w:pPr>
        <w:spacing w:line="360" w:lineRule="auto"/>
        <w:ind w:firstLine="709"/>
        <w:jc w:val="both"/>
      </w:pPr>
      <w:r w:rsidRPr="531AB1A1">
        <w:rPr>
          <w:rFonts w:ascii="Arial" w:eastAsia="Arial" w:hAnsi="Arial" w:cs="Arial"/>
          <w:b/>
          <w:bCs/>
        </w:rPr>
        <w:t xml:space="preserve"> </w:t>
      </w:r>
    </w:p>
    <w:p w14:paraId="1A72CE65" w14:textId="0C153633" w:rsidR="402D9CE2" w:rsidRDefault="531AB1A1" w:rsidP="078076E3">
      <w:pPr>
        <w:spacing w:line="360" w:lineRule="auto"/>
        <w:ind w:firstLine="709"/>
        <w:jc w:val="both"/>
      </w:pPr>
      <w:r w:rsidRPr="531AB1A1">
        <w:rPr>
          <w:rFonts w:ascii="Arial" w:eastAsia="Arial" w:hAnsi="Arial" w:cs="Arial"/>
          <w:b/>
          <w:bCs/>
        </w:rPr>
        <w:t xml:space="preserve"> </w:t>
      </w:r>
    </w:p>
    <w:p w14:paraId="78E623A8" w14:textId="20EB984D" w:rsidR="402D9CE2" w:rsidRDefault="531AB1A1" w:rsidP="078076E3">
      <w:pPr>
        <w:spacing w:line="360" w:lineRule="auto"/>
        <w:ind w:firstLine="709"/>
        <w:jc w:val="both"/>
      </w:pPr>
      <w:r w:rsidRPr="531AB1A1">
        <w:rPr>
          <w:rFonts w:ascii="Arial" w:eastAsia="Arial" w:hAnsi="Arial" w:cs="Arial"/>
          <w:b/>
          <w:bCs/>
        </w:rPr>
        <w:t xml:space="preserve"> </w:t>
      </w:r>
    </w:p>
    <w:p w14:paraId="68E2F05A" w14:textId="5CE7BD28" w:rsidR="402D9CE2" w:rsidRDefault="531AB1A1" w:rsidP="078076E3">
      <w:pPr>
        <w:spacing w:line="360" w:lineRule="auto"/>
        <w:ind w:firstLine="709"/>
        <w:jc w:val="both"/>
      </w:pPr>
      <w:r w:rsidRPr="531AB1A1">
        <w:rPr>
          <w:rFonts w:ascii="Arial" w:eastAsia="Arial" w:hAnsi="Arial" w:cs="Arial"/>
          <w:b/>
          <w:bCs/>
        </w:rPr>
        <w:t xml:space="preserve"> </w:t>
      </w:r>
    </w:p>
    <w:p w14:paraId="24868537" w14:textId="2F302C82" w:rsidR="402D9CE2" w:rsidRDefault="531AB1A1" w:rsidP="078076E3">
      <w:pPr>
        <w:spacing w:line="360" w:lineRule="auto"/>
        <w:ind w:firstLine="709"/>
        <w:jc w:val="both"/>
      </w:pPr>
      <w:r w:rsidRPr="531AB1A1">
        <w:rPr>
          <w:rFonts w:ascii="Arial" w:eastAsia="Arial" w:hAnsi="Arial" w:cs="Arial"/>
          <w:b/>
          <w:bCs/>
        </w:rPr>
        <w:t xml:space="preserve"> </w:t>
      </w:r>
    </w:p>
    <w:p w14:paraId="4E45E27D" w14:textId="30B9524E" w:rsidR="402D9CE2" w:rsidRDefault="531AB1A1" w:rsidP="078076E3">
      <w:pPr>
        <w:spacing w:line="360" w:lineRule="auto"/>
        <w:jc w:val="center"/>
        <w:rPr>
          <w:rFonts w:ascii="Arial" w:eastAsia="Arial" w:hAnsi="Arial" w:cs="Arial"/>
          <w:b/>
          <w:bCs/>
        </w:rPr>
      </w:pPr>
      <w:r w:rsidRPr="531AB1A1">
        <w:rPr>
          <w:rFonts w:ascii="Arial" w:eastAsia="Arial" w:hAnsi="Arial" w:cs="Arial"/>
          <w:b/>
          <w:bCs/>
        </w:rPr>
        <w:t xml:space="preserve"> </w:t>
      </w:r>
    </w:p>
    <w:p w14:paraId="60F65590" w14:textId="0CD2D1FB" w:rsidR="078076E3" w:rsidRDefault="078076E3" w:rsidP="078076E3">
      <w:pPr>
        <w:spacing w:line="360" w:lineRule="auto"/>
        <w:jc w:val="center"/>
        <w:rPr>
          <w:rFonts w:ascii="Arial" w:eastAsia="Arial" w:hAnsi="Arial" w:cs="Arial"/>
          <w:b/>
          <w:bCs/>
        </w:rPr>
      </w:pPr>
    </w:p>
    <w:p w14:paraId="48639109" w14:textId="5BC8CB5F" w:rsidR="402D9CE2" w:rsidRDefault="531AB1A1" w:rsidP="078076E3">
      <w:pPr>
        <w:spacing w:line="360" w:lineRule="auto"/>
        <w:jc w:val="center"/>
      </w:pPr>
      <w:r w:rsidRPr="531AB1A1">
        <w:rPr>
          <w:rFonts w:ascii="Arial" w:eastAsia="Arial" w:hAnsi="Arial" w:cs="Arial"/>
          <w:b/>
          <w:bCs/>
        </w:rPr>
        <w:t xml:space="preserve"> </w:t>
      </w:r>
    </w:p>
    <w:p w14:paraId="52C66654" w14:textId="3B4B6904" w:rsidR="402D9CE2" w:rsidRDefault="531AB1A1" w:rsidP="078076E3">
      <w:pPr>
        <w:spacing w:line="360" w:lineRule="auto"/>
        <w:jc w:val="center"/>
      </w:pPr>
      <w:r w:rsidRPr="531AB1A1">
        <w:rPr>
          <w:rFonts w:ascii="Arial" w:eastAsia="Arial" w:hAnsi="Arial" w:cs="Arial"/>
        </w:rPr>
        <w:t xml:space="preserve"> </w:t>
      </w:r>
    </w:p>
    <w:p w14:paraId="468E1018" w14:textId="50727C04" w:rsidR="402D9CE2" w:rsidRDefault="531AB1A1" w:rsidP="078076E3">
      <w:pPr>
        <w:spacing w:line="360" w:lineRule="auto"/>
        <w:jc w:val="center"/>
      </w:pPr>
      <w:r w:rsidRPr="531AB1A1">
        <w:rPr>
          <w:rFonts w:ascii="Arial" w:eastAsia="Arial" w:hAnsi="Arial" w:cs="Arial"/>
        </w:rPr>
        <w:t xml:space="preserve"> </w:t>
      </w:r>
    </w:p>
    <w:p w14:paraId="602CED42" w14:textId="52DA05A6" w:rsidR="402D9CE2" w:rsidRDefault="531AB1A1" w:rsidP="078076E3">
      <w:pPr>
        <w:spacing w:line="360" w:lineRule="auto"/>
        <w:jc w:val="center"/>
      </w:pPr>
      <w:r w:rsidRPr="531AB1A1">
        <w:rPr>
          <w:rFonts w:ascii="Arial" w:eastAsia="Arial" w:hAnsi="Arial" w:cs="Arial"/>
        </w:rPr>
        <w:t xml:space="preserve"> </w:t>
      </w:r>
    </w:p>
    <w:p w14:paraId="001DBECD" w14:textId="505C93AE" w:rsidR="402D9CE2" w:rsidRDefault="531AB1A1" w:rsidP="078076E3">
      <w:pPr>
        <w:jc w:val="center"/>
      </w:pPr>
      <w:r w:rsidRPr="531AB1A1">
        <w:rPr>
          <w:rFonts w:ascii="Arial" w:eastAsia="Arial" w:hAnsi="Arial" w:cs="Arial"/>
        </w:rPr>
        <w:t xml:space="preserve"> </w:t>
      </w:r>
    </w:p>
    <w:p w14:paraId="4887C606" w14:textId="3B0308DF" w:rsidR="402D9CE2" w:rsidRDefault="531AB1A1" w:rsidP="078076E3">
      <w:pPr>
        <w:jc w:val="center"/>
      </w:pPr>
      <w:r w:rsidRPr="531AB1A1">
        <w:rPr>
          <w:rFonts w:ascii="Arial" w:eastAsia="Arial" w:hAnsi="Arial" w:cs="Arial"/>
        </w:rPr>
        <w:t xml:space="preserve"> </w:t>
      </w:r>
    </w:p>
    <w:p w14:paraId="4C136F65" w14:textId="35578C7F" w:rsidR="402D9CE2" w:rsidRDefault="531AB1A1" w:rsidP="078076E3">
      <w:pPr>
        <w:jc w:val="center"/>
      </w:pPr>
      <w:r w:rsidRPr="531AB1A1">
        <w:rPr>
          <w:rFonts w:ascii="Arial" w:eastAsia="Arial" w:hAnsi="Arial" w:cs="Arial"/>
        </w:rPr>
        <w:t xml:space="preserve"> </w:t>
      </w:r>
    </w:p>
    <w:p w14:paraId="528538D4" w14:textId="365669F9" w:rsidR="402D9CE2" w:rsidRDefault="531AB1A1" w:rsidP="078076E3">
      <w:pPr>
        <w:jc w:val="center"/>
      </w:pPr>
      <w:r w:rsidRPr="531AB1A1">
        <w:rPr>
          <w:rFonts w:ascii="Arial" w:eastAsia="Arial" w:hAnsi="Arial" w:cs="Arial"/>
        </w:rPr>
        <w:t xml:space="preserve"> </w:t>
      </w:r>
    </w:p>
    <w:p w14:paraId="7B7EC882" w14:textId="77777777" w:rsidR="0096570F" w:rsidRDefault="0096570F" w:rsidP="078076E3">
      <w:pPr>
        <w:jc w:val="center"/>
        <w:rPr>
          <w:rFonts w:ascii="Arial" w:eastAsia="Arial" w:hAnsi="Arial" w:cs="Arial"/>
        </w:rPr>
      </w:pPr>
    </w:p>
    <w:p w14:paraId="21085C7D" w14:textId="1641E14A" w:rsidR="402D9CE2" w:rsidRDefault="531AB1A1" w:rsidP="4EA89FAE">
      <w:pPr>
        <w:jc w:val="center"/>
        <w:rPr>
          <w:rFonts w:ascii="Arial" w:eastAsia="Arial" w:hAnsi="Arial" w:cs="Arial"/>
        </w:rPr>
      </w:pPr>
      <w:r w:rsidRPr="531AB1A1">
        <w:rPr>
          <w:rFonts w:ascii="Arial" w:eastAsia="Arial" w:hAnsi="Arial" w:cs="Arial"/>
        </w:rPr>
        <w:t xml:space="preserve"> </w:t>
      </w:r>
    </w:p>
    <w:p w14:paraId="0A76D110" w14:textId="78EDFDC2" w:rsidR="402D9CE2" w:rsidRDefault="531AB1A1" w:rsidP="078076E3">
      <w:pPr>
        <w:jc w:val="center"/>
      </w:pPr>
      <w:r w:rsidRPr="531AB1A1">
        <w:rPr>
          <w:rFonts w:ascii="Arial" w:eastAsia="Arial" w:hAnsi="Arial" w:cs="Arial"/>
        </w:rPr>
        <w:t>SÃO PAULO</w:t>
      </w:r>
    </w:p>
    <w:p w14:paraId="64ED9B90" w14:textId="164F83A9" w:rsidR="402D9CE2" w:rsidRDefault="531AB1A1" w:rsidP="0096570F">
      <w:pPr>
        <w:jc w:val="center"/>
      </w:pPr>
      <w:r w:rsidRPr="531AB1A1">
        <w:rPr>
          <w:rFonts w:ascii="Arial" w:eastAsia="Arial" w:hAnsi="Arial" w:cs="Arial"/>
        </w:rPr>
        <w:t>2024</w:t>
      </w:r>
      <w:r w:rsidRPr="531AB1A1">
        <w:rPr>
          <w:rFonts w:ascii="Arial" w:eastAsia="Arial" w:hAnsi="Arial" w:cs="Arial"/>
          <w:b/>
          <w:bCs/>
        </w:rPr>
        <w:t xml:space="preserve"> </w:t>
      </w:r>
    </w:p>
    <w:p w14:paraId="3D11CECE" w14:textId="55D6F63A" w:rsidR="402D9CE2" w:rsidRDefault="402D9CE2" w:rsidP="078076E3">
      <w:pPr>
        <w:jc w:val="center"/>
        <w:rPr>
          <w:rFonts w:ascii="Arial" w:hAnsi="Arial" w:cs="Arial"/>
          <w:b/>
          <w:bCs/>
        </w:rP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r>
        <w:br/>
      </w:r>
      <w:r w:rsidRPr="078076E3">
        <w:rPr>
          <w:rFonts w:ascii="Arial" w:eastAsia="Arial" w:hAnsi="Arial" w:cs="Arial"/>
          <w:b/>
          <w:bCs/>
        </w:rPr>
        <w:t>FACULDADE DE TECNOLOGIA DO IPIRANGA</w:t>
      </w:r>
    </w:p>
    <w:p w14:paraId="28F290F9" w14:textId="77777777" w:rsidR="00824060" w:rsidRDefault="531AB1A1">
      <w:pPr>
        <w:jc w:val="center"/>
      </w:pPr>
      <w:r w:rsidRPr="531AB1A1">
        <w:rPr>
          <w:rFonts w:ascii="Arial" w:hAnsi="Arial" w:cs="Arial"/>
          <w:b/>
          <w:bCs/>
        </w:rPr>
        <w:t>CURSO DE ANÁLISE E DESENVOLVIMENTO DE SISTEMAS</w:t>
      </w:r>
    </w:p>
    <w:p w14:paraId="110FFD37" w14:textId="77777777" w:rsidR="00824060" w:rsidRDefault="00824060">
      <w:pPr>
        <w:spacing w:line="360" w:lineRule="auto"/>
        <w:jc w:val="center"/>
        <w:rPr>
          <w:rFonts w:ascii="Arial" w:hAnsi="Arial" w:cs="Arial"/>
        </w:rPr>
      </w:pPr>
    </w:p>
    <w:p w14:paraId="316A9FF4" w14:textId="3D3CF6A5" w:rsidR="19F808F5" w:rsidRDefault="531AB1A1" w:rsidP="74C48C8A">
      <w:pPr>
        <w:jc w:val="center"/>
        <w:rPr>
          <w:rFonts w:ascii="Arial" w:hAnsi="Arial" w:cs="Arial"/>
        </w:rPr>
      </w:pPr>
      <w:r w:rsidRPr="531AB1A1">
        <w:rPr>
          <w:rFonts w:ascii="Arial" w:hAnsi="Arial" w:cs="Arial"/>
        </w:rPr>
        <w:t>Felipe Ribeiro de Souza</w:t>
      </w:r>
    </w:p>
    <w:p w14:paraId="728D0A5E" w14:textId="3F36FF42" w:rsidR="005A3981" w:rsidRDefault="531AB1A1" w:rsidP="005A3981">
      <w:pPr>
        <w:jc w:val="center"/>
        <w:rPr>
          <w:rFonts w:ascii="Arial" w:hAnsi="Arial" w:cs="Arial"/>
        </w:rPr>
      </w:pPr>
      <w:r w:rsidRPr="531AB1A1">
        <w:rPr>
          <w:rFonts w:ascii="Arial" w:hAnsi="Arial" w:cs="Arial"/>
        </w:rPr>
        <w:t xml:space="preserve">João Lucas </w:t>
      </w:r>
      <w:proofErr w:type="spellStart"/>
      <w:r w:rsidRPr="531AB1A1">
        <w:rPr>
          <w:rFonts w:ascii="Arial" w:hAnsi="Arial" w:cs="Arial"/>
        </w:rPr>
        <w:t>Miclos</w:t>
      </w:r>
      <w:proofErr w:type="spellEnd"/>
      <w:r w:rsidRPr="531AB1A1">
        <w:rPr>
          <w:rFonts w:ascii="Arial" w:hAnsi="Arial" w:cs="Arial"/>
        </w:rPr>
        <w:t xml:space="preserve"> de Negreiros</w:t>
      </w:r>
    </w:p>
    <w:p w14:paraId="7F00BEED" w14:textId="329CA397" w:rsidR="19F808F5" w:rsidRDefault="531AB1A1" w:rsidP="74C48C8A">
      <w:pPr>
        <w:jc w:val="center"/>
      </w:pPr>
      <w:proofErr w:type="spellStart"/>
      <w:r w:rsidRPr="531AB1A1">
        <w:rPr>
          <w:rFonts w:ascii="Arial" w:hAnsi="Arial" w:cs="Arial"/>
        </w:rPr>
        <w:t>Lettícia</w:t>
      </w:r>
      <w:proofErr w:type="spellEnd"/>
      <w:r w:rsidRPr="531AB1A1">
        <w:rPr>
          <w:rFonts w:ascii="Arial" w:hAnsi="Arial" w:cs="Arial"/>
        </w:rPr>
        <w:t xml:space="preserve"> de Sousa Tonon</w:t>
      </w:r>
    </w:p>
    <w:p w14:paraId="05C00C46" w14:textId="2614586A" w:rsidR="19F808F5" w:rsidRDefault="531AB1A1" w:rsidP="74C48C8A">
      <w:pPr>
        <w:jc w:val="center"/>
        <w:rPr>
          <w:rFonts w:ascii="Arial" w:hAnsi="Arial" w:cs="Arial"/>
        </w:rPr>
      </w:pPr>
      <w:r w:rsidRPr="531AB1A1">
        <w:rPr>
          <w:rFonts w:ascii="Arial" w:hAnsi="Arial" w:cs="Arial"/>
        </w:rPr>
        <w:t xml:space="preserve">Lucas </w:t>
      </w:r>
      <w:proofErr w:type="spellStart"/>
      <w:r w:rsidRPr="531AB1A1">
        <w:rPr>
          <w:rFonts w:ascii="Arial" w:hAnsi="Arial" w:cs="Arial"/>
        </w:rPr>
        <w:t>Kaue</w:t>
      </w:r>
      <w:proofErr w:type="spellEnd"/>
      <w:r w:rsidRPr="531AB1A1">
        <w:rPr>
          <w:rFonts w:ascii="Arial" w:hAnsi="Arial" w:cs="Arial"/>
        </w:rPr>
        <w:t xml:space="preserve"> Guimarães Mota</w:t>
      </w:r>
    </w:p>
    <w:p w14:paraId="4E3CDCCA" w14:textId="32319E92" w:rsidR="74C48C8A" w:rsidRDefault="74C48C8A" w:rsidP="74C48C8A">
      <w:pPr>
        <w:spacing w:line="360" w:lineRule="auto"/>
        <w:jc w:val="center"/>
        <w:rPr>
          <w:rFonts w:ascii="Arial" w:hAnsi="Arial" w:cs="Arial"/>
        </w:rPr>
      </w:pPr>
    </w:p>
    <w:p w14:paraId="6B699379" w14:textId="77777777" w:rsidR="00824060" w:rsidRDefault="00824060" w:rsidP="531AB1A1">
      <w:pPr>
        <w:spacing w:line="360" w:lineRule="auto"/>
        <w:ind w:firstLine="709"/>
        <w:jc w:val="both"/>
        <w:rPr>
          <w:rFonts w:ascii="Arial" w:hAnsi="Arial" w:cs="Arial"/>
          <w:b/>
          <w:bCs/>
          <w:u w:val="single"/>
        </w:rPr>
      </w:pPr>
    </w:p>
    <w:p w14:paraId="3FE9F23F" w14:textId="77777777" w:rsidR="00824060" w:rsidRDefault="00824060" w:rsidP="531AB1A1">
      <w:pPr>
        <w:spacing w:line="360" w:lineRule="auto"/>
        <w:ind w:firstLine="709"/>
        <w:jc w:val="both"/>
        <w:rPr>
          <w:rFonts w:ascii="Arial" w:hAnsi="Arial" w:cs="Arial"/>
          <w:b/>
          <w:bCs/>
          <w:u w:val="single"/>
        </w:rPr>
      </w:pPr>
    </w:p>
    <w:p w14:paraId="52E56223" w14:textId="409A9F0F" w:rsidR="00824060" w:rsidRDefault="00824060" w:rsidP="078076E3">
      <w:pPr>
        <w:spacing w:line="360" w:lineRule="auto"/>
        <w:ind w:firstLine="709"/>
        <w:jc w:val="both"/>
        <w:rPr>
          <w:rFonts w:ascii="Arial" w:hAnsi="Arial" w:cs="Arial"/>
          <w:b/>
          <w:bCs/>
          <w:u w:val="single"/>
        </w:rPr>
      </w:pPr>
    </w:p>
    <w:p w14:paraId="07547A01" w14:textId="77777777" w:rsidR="00824060" w:rsidRDefault="00824060" w:rsidP="531AB1A1">
      <w:pPr>
        <w:jc w:val="center"/>
        <w:rPr>
          <w:rFonts w:ascii="Arial" w:hAnsi="Arial" w:cs="Arial"/>
          <w:b/>
          <w:bCs/>
          <w:u w:val="single"/>
        </w:rPr>
      </w:pPr>
    </w:p>
    <w:p w14:paraId="5043CB0F" w14:textId="77777777" w:rsidR="00824060" w:rsidRDefault="00824060" w:rsidP="531AB1A1">
      <w:pPr>
        <w:jc w:val="center"/>
        <w:rPr>
          <w:rFonts w:ascii="Arial" w:hAnsi="Arial" w:cs="Arial"/>
          <w:b/>
          <w:bCs/>
          <w:u w:val="single"/>
        </w:rPr>
      </w:pPr>
    </w:p>
    <w:p w14:paraId="169C1789" w14:textId="623C8F77" w:rsidR="078076E3" w:rsidRDefault="078076E3" w:rsidP="078076E3">
      <w:pPr>
        <w:jc w:val="center"/>
        <w:rPr>
          <w:rFonts w:ascii="Arial" w:hAnsi="Arial" w:cs="Arial"/>
          <w:b/>
          <w:bCs/>
        </w:rPr>
      </w:pPr>
    </w:p>
    <w:p w14:paraId="18BB51B5" w14:textId="46EF8945" w:rsidR="3524D9AE" w:rsidRDefault="531AB1A1" w:rsidP="078076E3">
      <w:pPr>
        <w:jc w:val="center"/>
      </w:pPr>
      <w:r w:rsidRPr="531AB1A1">
        <w:rPr>
          <w:rFonts w:ascii="Arial" w:hAnsi="Arial" w:cs="Arial"/>
          <w:b/>
          <w:bCs/>
        </w:rPr>
        <w:t xml:space="preserve"> </w:t>
      </w:r>
    </w:p>
    <w:p w14:paraId="04502214" w14:textId="795C04A9" w:rsidR="3524D9AE" w:rsidRDefault="531AB1A1" w:rsidP="0096570F">
      <w:pPr>
        <w:jc w:val="center"/>
      </w:pPr>
      <w:r w:rsidRPr="531AB1A1">
        <w:rPr>
          <w:rFonts w:ascii="Arial" w:hAnsi="Arial" w:cs="Arial"/>
          <w:b/>
          <w:bCs/>
        </w:rPr>
        <w:t xml:space="preserve">Nossa Via:  </w:t>
      </w:r>
    </w:p>
    <w:p w14:paraId="3DEE6243" w14:textId="59978123" w:rsidR="0096570F" w:rsidRDefault="531AB1A1" w:rsidP="0096570F">
      <w:pPr>
        <w:jc w:val="center"/>
      </w:pPr>
      <w:r w:rsidRPr="531AB1A1">
        <w:rPr>
          <w:rFonts w:ascii="Arial" w:eastAsia="Arial" w:hAnsi="Arial" w:cs="Arial"/>
          <w:b/>
          <w:bCs/>
        </w:rPr>
        <w:t>Aplicativo Mobile para reclamação sobre problemas nas vias públicas.</w:t>
      </w:r>
    </w:p>
    <w:p w14:paraId="501DC802" w14:textId="76872BE6" w:rsidR="078076E3" w:rsidRDefault="078076E3" w:rsidP="078076E3">
      <w:pPr>
        <w:jc w:val="center"/>
        <w:rPr>
          <w:rFonts w:ascii="Arial" w:hAnsi="Arial" w:cs="Arial"/>
          <w:b/>
          <w:bCs/>
        </w:rPr>
      </w:pPr>
    </w:p>
    <w:p w14:paraId="6DFB9E20" w14:textId="77777777" w:rsidR="00824060" w:rsidRDefault="00824060" w:rsidP="531AB1A1">
      <w:pPr>
        <w:spacing w:line="360" w:lineRule="auto"/>
        <w:ind w:firstLine="709"/>
        <w:jc w:val="both"/>
        <w:rPr>
          <w:rFonts w:ascii="Arial" w:hAnsi="Arial" w:cs="Arial"/>
          <w:b/>
          <w:bCs/>
          <w:u w:val="single"/>
        </w:rPr>
      </w:pPr>
    </w:p>
    <w:p w14:paraId="70DF9E56" w14:textId="77777777" w:rsidR="00824060" w:rsidRDefault="00824060" w:rsidP="531AB1A1">
      <w:pPr>
        <w:spacing w:line="360" w:lineRule="auto"/>
        <w:ind w:firstLine="709"/>
        <w:jc w:val="both"/>
        <w:rPr>
          <w:rFonts w:ascii="Arial" w:hAnsi="Arial" w:cs="Arial"/>
          <w:b/>
          <w:bCs/>
          <w:u w:val="single"/>
        </w:rPr>
      </w:pPr>
    </w:p>
    <w:p w14:paraId="44E871BC" w14:textId="77777777" w:rsidR="00824060" w:rsidRDefault="00824060" w:rsidP="531AB1A1">
      <w:pPr>
        <w:spacing w:line="360" w:lineRule="auto"/>
        <w:ind w:firstLine="709"/>
        <w:jc w:val="both"/>
        <w:rPr>
          <w:rFonts w:ascii="Arial" w:hAnsi="Arial" w:cs="Arial"/>
          <w:b/>
          <w:bCs/>
          <w:u w:val="single"/>
        </w:rPr>
      </w:pPr>
    </w:p>
    <w:p w14:paraId="7A1E64C4" w14:textId="244111A9" w:rsidR="00F10C5A" w:rsidRDefault="531AB1A1" w:rsidP="078076E3">
      <w:pPr>
        <w:pStyle w:val="Recuodecorpodetexto"/>
        <w:spacing w:before="0" w:line="240" w:lineRule="auto"/>
        <w:ind w:left="4536"/>
        <w:rPr>
          <w:rFonts w:ascii="Arial" w:hAnsi="Arial" w:cs="Arial"/>
        </w:rPr>
      </w:pPr>
      <w:r w:rsidRPr="531AB1A1">
        <w:rPr>
          <w:rFonts w:ascii="Arial" w:hAnsi="Arial" w:cs="Arial"/>
        </w:rPr>
        <w:t>Trabalho de Conclusão de Curso apresentado à FATEC Ipiranga, como requisito parcial para a obtenção do grau de Tecnólogo em Análise e Desenvolvimento de Sistemas.</w:t>
      </w:r>
    </w:p>
    <w:p w14:paraId="0CE0BCAE" w14:textId="05FDF14A" w:rsidR="00824060" w:rsidRDefault="531AB1A1" w:rsidP="078076E3">
      <w:pPr>
        <w:pStyle w:val="Recuodecorpodetexto"/>
        <w:spacing w:before="0" w:line="240" w:lineRule="auto"/>
        <w:ind w:left="4536"/>
        <w:rPr>
          <w:rFonts w:ascii="Arial" w:hAnsi="Arial" w:cs="Arial"/>
          <w:color w:val="FF0000"/>
        </w:rPr>
      </w:pPr>
      <w:r w:rsidRPr="531AB1A1">
        <w:rPr>
          <w:rFonts w:ascii="Arial" w:eastAsia="Arial" w:hAnsi="Arial" w:cs="Arial"/>
        </w:rPr>
        <w:t xml:space="preserve">                                                                  </w:t>
      </w:r>
      <w:r w:rsidRPr="531AB1A1">
        <w:rPr>
          <w:rFonts w:ascii="Arial" w:hAnsi="Arial" w:cs="Arial"/>
        </w:rPr>
        <w:t xml:space="preserve">  Orientadora: Prof.</w:t>
      </w:r>
      <w:r w:rsidRPr="531AB1A1">
        <w:rPr>
          <w:sz w:val="27"/>
          <w:szCs w:val="27"/>
        </w:rPr>
        <w:t xml:space="preserve"> </w:t>
      </w:r>
      <w:r w:rsidRPr="531AB1A1">
        <w:rPr>
          <w:rFonts w:ascii="Arial" w:hAnsi="Arial" w:cs="Arial"/>
        </w:rPr>
        <w:t>(a) Dr. (a) Ana Paula Gonçalves Serra</w:t>
      </w:r>
    </w:p>
    <w:p w14:paraId="5630AD66" w14:textId="64E16709" w:rsidR="00824060" w:rsidRDefault="00824060" w:rsidP="078076E3">
      <w:pPr>
        <w:spacing w:line="360" w:lineRule="auto"/>
        <w:jc w:val="center"/>
        <w:rPr>
          <w:rFonts w:ascii="Arial" w:hAnsi="Arial" w:cs="Arial"/>
          <w:color w:val="FF0000"/>
        </w:rPr>
      </w:pPr>
    </w:p>
    <w:p w14:paraId="61829076" w14:textId="77777777" w:rsidR="00824060" w:rsidRDefault="00824060">
      <w:pPr>
        <w:jc w:val="center"/>
        <w:rPr>
          <w:rFonts w:ascii="Arial" w:hAnsi="Arial" w:cs="Arial"/>
        </w:rPr>
      </w:pPr>
    </w:p>
    <w:p w14:paraId="2BA226A1" w14:textId="77777777" w:rsidR="00824060" w:rsidRDefault="00824060">
      <w:pPr>
        <w:jc w:val="center"/>
        <w:rPr>
          <w:rFonts w:ascii="Arial" w:hAnsi="Arial" w:cs="Arial"/>
        </w:rPr>
      </w:pPr>
    </w:p>
    <w:p w14:paraId="17AD93B2" w14:textId="77777777" w:rsidR="00824060" w:rsidRDefault="00824060">
      <w:pPr>
        <w:jc w:val="center"/>
        <w:rPr>
          <w:rFonts w:ascii="Arial" w:hAnsi="Arial" w:cs="Arial"/>
        </w:rPr>
      </w:pPr>
    </w:p>
    <w:p w14:paraId="3318B987" w14:textId="77777777" w:rsidR="00F10C5A" w:rsidRDefault="00F10C5A">
      <w:pPr>
        <w:jc w:val="center"/>
        <w:rPr>
          <w:rFonts w:ascii="Arial" w:hAnsi="Arial" w:cs="Arial"/>
        </w:rPr>
      </w:pPr>
    </w:p>
    <w:p w14:paraId="56100D03" w14:textId="77777777" w:rsidR="00F10C5A" w:rsidRDefault="00F10C5A">
      <w:pPr>
        <w:jc w:val="center"/>
      </w:pPr>
    </w:p>
    <w:p w14:paraId="378734F8" w14:textId="77777777" w:rsidR="00AB1C4A" w:rsidRDefault="00AB1C4A">
      <w:pPr>
        <w:jc w:val="center"/>
      </w:pPr>
    </w:p>
    <w:p w14:paraId="75DB81AE" w14:textId="77777777" w:rsidR="00AB1C4A" w:rsidRDefault="00AB1C4A">
      <w:pPr>
        <w:jc w:val="center"/>
        <w:rPr>
          <w:rFonts w:ascii="Arial" w:hAnsi="Arial" w:cs="Arial"/>
        </w:rPr>
      </w:pPr>
    </w:p>
    <w:p w14:paraId="21D9C7B4" w14:textId="35718F6E" w:rsidR="00F10C5A" w:rsidRDefault="00F10C5A" w:rsidP="4EA89FAE">
      <w:pPr>
        <w:jc w:val="center"/>
        <w:rPr>
          <w:rFonts w:ascii="Arial" w:hAnsi="Arial" w:cs="Arial"/>
        </w:rPr>
      </w:pPr>
    </w:p>
    <w:p w14:paraId="0C4646B6" w14:textId="77777777" w:rsidR="00824060" w:rsidRDefault="531AB1A1">
      <w:pPr>
        <w:jc w:val="center"/>
      </w:pPr>
      <w:r w:rsidRPr="531AB1A1">
        <w:rPr>
          <w:rFonts w:ascii="Arial" w:hAnsi="Arial" w:cs="Arial"/>
        </w:rPr>
        <w:t>SÃO PAULO</w:t>
      </w:r>
    </w:p>
    <w:p w14:paraId="77F781D2" w14:textId="6CB78AA9" w:rsidR="00824060" w:rsidRDefault="531AB1A1">
      <w:pPr>
        <w:jc w:val="center"/>
      </w:pPr>
      <w:r w:rsidRPr="531AB1A1">
        <w:rPr>
          <w:rFonts w:ascii="Arial" w:hAnsi="Arial" w:cs="Arial"/>
        </w:rPr>
        <w:t>2024</w:t>
      </w:r>
    </w:p>
    <w:p w14:paraId="3BB1C458" w14:textId="77777777" w:rsidR="00142A6C" w:rsidRDefault="00142A6C" w:rsidP="1E806E08">
      <w:pPr>
        <w:jc w:val="center"/>
        <w:rPr>
          <w:rFonts w:ascii="Arial" w:hAnsi="Arial" w:cs="Arial"/>
          <w:b/>
          <w:bCs/>
        </w:rPr>
      </w:pPr>
    </w:p>
    <w:p w14:paraId="4DEF7B4A" w14:textId="438EB60E" w:rsidR="2206DC5D" w:rsidRDefault="531AB1A1" w:rsidP="00772246">
      <w:pPr>
        <w:jc w:val="center"/>
        <w:rPr>
          <w:rFonts w:ascii="Arial" w:hAnsi="Arial" w:cs="Arial"/>
          <w:b/>
          <w:bCs/>
        </w:rPr>
      </w:pPr>
      <w:r w:rsidRPr="531AB1A1">
        <w:rPr>
          <w:rFonts w:ascii="Arial" w:hAnsi="Arial" w:cs="Arial"/>
          <w:b/>
          <w:bCs/>
        </w:rPr>
        <w:lastRenderedPageBreak/>
        <w:t>AGRADECIMENTOS</w:t>
      </w:r>
    </w:p>
    <w:p w14:paraId="4D073E0F" w14:textId="77777777" w:rsidR="00772246" w:rsidRPr="00772246" w:rsidRDefault="00772246" w:rsidP="00772246">
      <w:pPr>
        <w:spacing w:line="360" w:lineRule="auto"/>
        <w:ind w:firstLine="708"/>
        <w:jc w:val="both"/>
        <w:rPr>
          <w:rFonts w:ascii="Arial" w:hAnsi="Arial" w:cs="Arial"/>
        </w:rPr>
      </w:pPr>
      <w:r w:rsidRPr="00772246">
        <w:rPr>
          <w:rFonts w:ascii="Arial" w:hAnsi="Arial" w:cs="Arial"/>
        </w:rPr>
        <w:t xml:space="preserve">Agradecemos aos professores da Fatec Ipiranga Pastor Enéas </w:t>
      </w:r>
      <w:proofErr w:type="spellStart"/>
      <w:r w:rsidRPr="00772246">
        <w:rPr>
          <w:rFonts w:ascii="Arial" w:hAnsi="Arial" w:cs="Arial"/>
        </w:rPr>
        <w:t>Tognini</w:t>
      </w:r>
      <w:proofErr w:type="spellEnd"/>
      <w:r w:rsidRPr="00772246">
        <w:rPr>
          <w:rFonts w:ascii="Arial" w:hAnsi="Arial"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29E492B4" w:rsidR="00772246" w:rsidRPr="00772246" w:rsidRDefault="00772246" w:rsidP="00772246">
      <w:pPr>
        <w:spacing w:line="360" w:lineRule="auto"/>
        <w:ind w:firstLine="708"/>
        <w:jc w:val="both"/>
        <w:rPr>
          <w:rFonts w:ascii="Arial" w:hAnsi="Arial" w:cs="Arial"/>
        </w:rPr>
      </w:pPr>
      <w:r w:rsidRPr="00772246">
        <w:rPr>
          <w:rFonts w:ascii="Arial" w:hAnsi="Arial" w:cs="Arial"/>
        </w:rPr>
        <w:t>Estendemos também nossos agradecimentos aos amigos e familiares, que estiveram ao nosso lado desde o início até a conclusão do projeto, oferecendo suporte e incentivo em todos os momentos.</w:t>
      </w:r>
    </w:p>
    <w:p w14:paraId="343337A4" w14:textId="452C1F16" w:rsidR="00824060" w:rsidRDefault="531AB1A1" w:rsidP="00772246">
      <w:pPr>
        <w:pageBreakBefore/>
        <w:spacing w:line="360" w:lineRule="auto"/>
        <w:jc w:val="center"/>
        <w:rPr>
          <w:rFonts w:ascii="Arial" w:hAnsi="Arial" w:cs="Arial"/>
        </w:rPr>
      </w:pPr>
      <w:r w:rsidRPr="531AB1A1">
        <w:rPr>
          <w:rFonts w:ascii="Arial" w:hAnsi="Arial" w:cs="Arial"/>
          <w:b/>
          <w:bCs/>
        </w:rPr>
        <w:lastRenderedPageBreak/>
        <w:t>RESUMO</w:t>
      </w:r>
    </w:p>
    <w:p w14:paraId="66204FF1" w14:textId="77777777" w:rsidR="00824060" w:rsidRDefault="00824060" w:rsidP="078076E3">
      <w:pPr>
        <w:spacing w:line="360" w:lineRule="auto"/>
        <w:jc w:val="center"/>
        <w:rPr>
          <w:rFonts w:ascii="Arial" w:hAnsi="Arial" w:cs="Arial"/>
          <w:color w:val="FF0000"/>
        </w:rPr>
      </w:pPr>
    </w:p>
    <w:p w14:paraId="3C39B597" w14:textId="3D548CD6" w:rsidR="4918AFF3" w:rsidRDefault="531AB1A1" w:rsidP="1E806E08">
      <w:pPr>
        <w:spacing w:line="360" w:lineRule="auto"/>
        <w:jc w:val="both"/>
        <w:rPr>
          <w:rFonts w:ascii="Arial" w:eastAsia="Arial" w:hAnsi="Arial" w:cs="Arial"/>
          <w:color w:val="000000" w:themeColor="text1"/>
        </w:rPr>
      </w:pPr>
      <w:r w:rsidRPr="531AB1A1">
        <w:rPr>
          <w:rFonts w:ascii="Arial" w:eastAsia="Arial" w:hAnsi="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jc w:val="both"/>
        <w:rPr>
          <w:rFonts w:ascii="Arial" w:eastAsia="Arial" w:hAnsi="Arial" w:cs="Arial"/>
          <w:color w:val="000000" w:themeColor="text1"/>
        </w:rPr>
      </w:pPr>
    </w:p>
    <w:p w14:paraId="724B74A5" w14:textId="2DC9BDDA" w:rsidR="25A5B0D5" w:rsidRDefault="531AB1A1" w:rsidP="6ECC838B">
      <w:pPr>
        <w:jc w:val="both"/>
        <w:rPr>
          <w:rFonts w:ascii="Arial" w:eastAsia="Arial" w:hAnsi="Arial" w:cs="Arial"/>
          <w:color w:val="000000" w:themeColor="text1"/>
        </w:rPr>
      </w:pPr>
      <w:r w:rsidRPr="531AB1A1">
        <w:rPr>
          <w:rFonts w:ascii="Arial" w:eastAsia="Arial" w:hAnsi="Arial" w:cs="Arial"/>
          <w:color w:val="000000" w:themeColor="text1"/>
        </w:rPr>
        <w:t xml:space="preserve">Palavras-chave: Vias Públicas. Reclamação. Aplicativo. Mobile. Python. </w:t>
      </w:r>
      <w:proofErr w:type="spellStart"/>
      <w:r w:rsidRPr="531AB1A1">
        <w:rPr>
          <w:rFonts w:ascii="Arial" w:eastAsia="Arial" w:hAnsi="Arial" w:cs="Arial"/>
        </w:rPr>
        <w:t>R</w:t>
      </w:r>
      <w:r w:rsidRPr="531AB1A1">
        <w:rPr>
          <w:rFonts w:ascii="Arial" w:eastAsia="Arial" w:hAnsi="Arial" w:cs="Arial"/>
          <w:color w:val="000000" w:themeColor="text1"/>
        </w:rPr>
        <w:t>eact</w:t>
      </w:r>
      <w:proofErr w:type="spellEnd"/>
      <w:r w:rsidRPr="531AB1A1">
        <w:rPr>
          <w:rFonts w:ascii="Arial" w:eastAsia="Arial" w:hAnsi="Arial" w:cs="Arial"/>
          <w:color w:val="000000" w:themeColor="text1"/>
        </w:rPr>
        <w:t xml:space="preserve"> </w:t>
      </w:r>
      <w:proofErr w:type="spellStart"/>
      <w:r w:rsidRPr="531AB1A1">
        <w:rPr>
          <w:rFonts w:ascii="Arial" w:eastAsia="Arial" w:hAnsi="Arial" w:cs="Arial"/>
          <w:color w:val="000000" w:themeColor="text1"/>
        </w:rPr>
        <w:t>Native</w:t>
      </w:r>
      <w:proofErr w:type="spellEnd"/>
      <w:r w:rsidRPr="531AB1A1">
        <w:rPr>
          <w:rFonts w:ascii="Arial" w:eastAsia="Arial" w:hAnsi="Arial" w:cs="Arial"/>
          <w:color w:val="000000" w:themeColor="text1"/>
        </w:rPr>
        <w:t>.</w:t>
      </w:r>
    </w:p>
    <w:p w14:paraId="5AE8CDFD" w14:textId="7C92C931" w:rsidR="1E806E08" w:rsidRDefault="1E806E08" w:rsidP="0DD9384F">
      <w:pPr>
        <w:jc w:val="both"/>
        <w:rPr>
          <w:rFonts w:ascii="Arial" w:hAnsi="Arial" w:cs="Arial"/>
          <w:color w:val="000000" w:themeColor="text1"/>
        </w:rPr>
      </w:pPr>
    </w:p>
    <w:p w14:paraId="760163B4" w14:textId="39012633" w:rsidR="1E806E08" w:rsidRDefault="1E806E08" w:rsidP="1E806E08">
      <w:pPr>
        <w:jc w:val="both"/>
        <w:rPr>
          <w:rFonts w:ascii="Arial" w:hAnsi="Arial" w:cs="Arial"/>
          <w:color w:val="FF0000"/>
        </w:rPr>
      </w:pPr>
    </w:p>
    <w:p w14:paraId="056CBDF8" w14:textId="77777777" w:rsidR="00824060" w:rsidRDefault="531AB1A1">
      <w:pPr>
        <w:pageBreakBefore/>
        <w:spacing w:line="360" w:lineRule="auto"/>
        <w:jc w:val="center"/>
      </w:pPr>
      <w:r w:rsidRPr="531AB1A1">
        <w:rPr>
          <w:rFonts w:ascii="Arial" w:hAnsi="Arial" w:cs="Arial"/>
          <w:b/>
          <w:bCs/>
        </w:rPr>
        <w:lastRenderedPageBreak/>
        <w:t>ABSTRACT</w:t>
      </w:r>
    </w:p>
    <w:p w14:paraId="6B62F1B3" w14:textId="77777777" w:rsidR="00824060" w:rsidRDefault="00824060" w:rsidP="1E806E08">
      <w:pPr>
        <w:spacing w:line="360" w:lineRule="auto"/>
        <w:jc w:val="center"/>
        <w:rPr>
          <w:rFonts w:ascii="Arial" w:hAnsi="Arial" w:cs="Arial"/>
        </w:rPr>
      </w:pPr>
    </w:p>
    <w:p w14:paraId="7D18D7B8" w14:textId="3FBC10DE" w:rsidR="23AEF869" w:rsidRDefault="531AB1A1" w:rsidP="0DD9384F">
      <w:pPr>
        <w:spacing w:line="360" w:lineRule="auto"/>
        <w:jc w:val="both"/>
        <w:rPr>
          <w:rFonts w:ascii="Arial" w:hAnsi="Arial" w:cs="Arial"/>
        </w:rPr>
      </w:pPr>
      <w:proofErr w:type="spellStart"/>
      <w:r w:rsidRPr="531AB1A1">
        <w:rPr>
          <w:rFonts w:ascii="Arial" w:hAnsi="Arial" w:cs="Arial"/>
        </w:rPr>
        <w:t>Public</w:t>
      </w:r>
      <w:proofErr w:type="spellEnd"/>
      <w:r w:rsidRPr="531AB1A1">
        <w:rPr>
          <w:rFonts w:ascii="Arial" w:hAnsi="Arial" w:cs="Arial"/>
        </w:rPr>
        <w:t xml:space="preserve"> </w:t>
      </w:r>
      <w:proofErr w:type="spellStart"/>
      <w:r w:rsidRPr="531AB1A1">
        <w:rPr>
          <w:rFonts w:ascii="Arial" w:hAnsi="Arial" w:cs="Arial"/>
        </w:rPr>
        <w:t>road</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can</w:t>
      </w:r>
      <w:proofErr w:type="spellEnd"/>
      <w:r w:rsidRPr="531AB1A1">
        <w:rPr>
          <w:rFonts w:ascii="Arial" w:hAnsi="Arial" w:cs="Arial"/>
        </w:rPr>
        <w:t xml:space="preserve"> </w:t>
      </w:r>
      <w:proofErr w:type="spellStart"/>
      <w:r w:rsidRPr="531AB1A1">
        <w:rPr>
          <w:rFonts w:ascii="Arial" w:hAnsi="Arial" w:cs="Arial"/>
        </w:rPr>
        <w:t>significantly</w:t>
      </w:r>
      <w:proofErr w:type="spellEnd"/>
      <w:r w:rsidRPr="531AB1A1">
        <w:rPr>
          <w:rFonts w:ascii="Arial" w:hAnsi="Arial" w:cs="Arial"/>
        </w:rPr>
        <w:t xml:space="preserve"> </w:t>
      </w:r>
      <w:proofErr w:type="spellStart"/>
      <w:r w:rsidRPr="531AB1A1">
        <w:rPr>
          <w:rFonts w:ascii="Arial" w:hAnsi="Arial" w:cs="Arial"/>
        </w:rPr>
        <w:t>impact</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often</w:t>
      </w:r>
      <w:proofErr w:type="spellEnd"/>
      <w:r w:rsidRPr="531AB1A1">
        <w:rPr>
          <w:rFonts w:ascii="Arial" w:hAnsi="Arial" w:cs="Arial"/>
        </w:rPr>
        <w:t xml:space="preserve"> take a </w:t>
      </w:r>
      <w:proofErr w:type="spellStart"/>
      <w:r w:rsidRPr="531AB1A1">
        <w:rPr>
          <w:rFonts w:ascii="Arial" w:hAnsi="Arial" w:cs="Arial"/>
        </w:rPr>
        <w:t>long</w:t>
      </w:r>
      <w:proofErr w:type="spellEnd"/>
      <w:r w:rsidRPr="531AB1A1">
        <w:rPr>
          <w:rFonts w:ascii="Arial" w:hAnsi="Arial" w:cs="Arial"/>
        </w:rPr>
        <w:t xml:space="preserve"> time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be</w:t>
      </w:r>
      <w:proofErr w:type="spellEnd"/>
      <w:r w:rsidRPr="531AB1A1">
        <w:rPr>
          <w:rFonts w:ascii="Arial" w:hAnsi="Arial" w:cs="Arial"/>
        </w:rPr>
        <w:t xml:space="preserve"> </w:t>
      </w:r>
      <w:proofErr w:type="spellStart"/>
      <w:r w:rsidRPr="531AB1A1">
        <w:rPr>
          <w:rFonts w:ascii="Arial" w:hAnsi="Arial" w:cs="Arial"/>
        </w:rPr>
        <w:t>resolved</w:t>
      </w:r>
      <w:proofErr w:type="spellEnd"/>
      <w:r w:rsidRPr="531AB1A1">
        <w:rPr>
          <w:rFonts w:ascii="Arial" w:hAnsi="Arial" w:cs="Arial"/>
        </w:rPr>
        <w:t xml:space="preserve">. </w:t>
      </w:r>
      <w:proofErr w:type="spellStart"/>
      <w:r w:rsidRPr="531AB1A1">
        <w:rPr>
          <w:rFonts w:ascii="Arial" w:hAnsi="Arial" w:cs="Arial"/>
        </w:rPr>
        <w:t>One</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reasons</w:t>
      </w:r>
      <w:proofErr w:type="spellEnd"/>
      <w:r w:rsidRPr="531AB1A1">
        <w:rPr>
          <w:rFonts w:ascii="Arial" w:hAnsi="Arial" w:cs="Arial"/>
        </w:rPr>
        <w:t xml:space="preserve"> for </w:t>
      </w:r>
      <w:proofErr w:type="spellStart"/>
      <w:r w:rsidRPr="531AB1A1">
        <w:rPr>
          <w:rFonts w:ascii="Arial" w:hAnsi="Arial" w:cs="Arial"/>
        </w:rPr>
        <w:t>this</w:t>
      </w:r>
      <w:proofErr w:type="spellEnd"/>
      <w:r w:rsidRPr="531AB1A1">
        <w:rPr>
          <w:rFonts w:ascii="Arial" w:hAnsi="Arial" w:cs="Arial"/>
        </w:rPr>
        <w:t xml:space="preserve"> delay </w:t>
      </w:r>
      <w:proofErr w:type="spellStart"/>
      <w:r w:rsidRPr="531AB1A1">
        <w:rPr>
          <w:rFonts w:ascii="Arial" w:hAnsi="Arial" w:cs="Arial"/>
        </w:rPr>
        <w:t>is</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difficulty</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faces in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sharing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problems</w:t>
      </w:r>
      <w:proofErr w:type="spellEnd"/>
      <w:r w:rsidRPr="531AB1A1">
        <w:rPr>
          <w:rFonts w:ascii="Arial" w:hAnsi="Arial" w:cs="Arial"/>
        </w:rPr>
        <w:t xml:space="preserve"> </w:t>
      </w:r>
      <w:proofErr w:type="spellStart"/>
      <w:r w:rsidRPr="531AB1A1">
        <w:rPr>
          <w:rFonts w:ascii="Arial" w:hAnsi="Arial" w:cs="Arial"/>
        </w:rPr>
        <w:t>with</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appropriate</w:t>
      </w:r>
      <w:proofErr w:type="spellEnd"/>
      <w:r w:rsidRPr="531AB1A1">
        <w:rPr>
          <w:rFonts w:ascii="Arial" w:hAnsi="Arial" w:cs="Arial"/>
        </w:rPr>
        <w:t xml:space="preserve"> </w:t>
      </w:r>
      <w:proofErr w:type="spellStart"/>
      <w:r w:rsidRPr="531AB1A1">
        <w:rPr>
          <w:rFonts w:ascii="Arial" w:hAnsi="Arial" w:cs="Arial"/>
        </w:rPr>
        <w:t>authorities</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other</w:t>
      </w:r>
      <w:proofErr w:type="spellEnd"/>
      <w:r w:rsidRPr="531AB1A1">
        <w:rPr>
          <w:rFonts w:ascii="Arial" w:hAnsi="Arial" w:cs="Arial"/>
        </w:rPr>
        <w:t xml:space="preserve"> </w:t>
      </w:r>
      <w:proofErr w:type="spellStart"/>
      <w:r w:rsidRPr="531AB1A1">
        <w:rPr>
          <w:rFonts w:ascii="Arial" w:hAnsi="Arial" w:cs="Arial"/>
        </w:rPr>
        <w:t>hand</w:t>
      </w:r>
      <w:proofErr w:type="spellEnd"/>
      <w:r w:rsidRPr="531AB1A1">
        <w:rPr>
          <w:rFonts w:ascii="Arial" w:hAnsi="Arial" w:cs="Arial"/>
        </w:rPr>
        <w:t xml:space="preserve">, </w:t>
      </w:r>
      <w:proofErr w:type="spellStart"/>
      <w:r w:rsidRPr="531AB1A1">
        <w:rPr>
          <w:rFonts w:ascii="Arial" w:hAnsi="Arial" w:cs="Arial"/>
        </w:rPr>
        <w:t>authorities</w:t>
      </w:r>
      <w:proofErr w:type="spellEnd"/>
      <w:r w:rsidRPr="531AB1A1">
        <w:rPr>
          <w:rFonts w:ascii="Arial" w:hAnsi="Arial" w:cs="Arial"/>
        </w:rPr>
        <w:t xml:space="preserve"> </w:t>
      </w:r>
      <w:proofErr w:type="spellStart"/>
      <w:r w:rsidRPr="531AB1A1">
        <w:rPr>
          <w:rFonts w:ascii="Arial" w:hAnsi="Arial" w:cs="Arial"/>
        </w:rPr>
        <w:t>themselves</w:t>
      </w:r>
      <w:proofErr w:type="spellEnd"/>
      <w:r w:rsidRPr="531AB1A1">
        <w:rPr>
          <w:rFonts w:ascii="Arial" w:hAnsi="Arial" w:cs="Arial"/>
        </w:rPr>
        <w:t xml:space="preserve"> </w:t>
      </w:r>
      <w:proofErr w:type="spellStart"/>
      <w:r w:rsidRPr="531AB1A1">
        <w:rPr>
          <w:rFonts w:ascii="Arial" w:hAnsi="Arial" w:cs="Arial"/>
        </w:rPr>
        <w:t>often</w:t>
      </w:r>
      <w:proofErr w:type="spellEnd"/>
      <w:r w:rsidRPr="531AB1A1">
        <w:rPr>
          <w:rFonts w:ascii="Arial" w:hAnsi="Arial" w:cs="Arial"/>
        </w:rPr>
        <w:t xml:space="preserve"> </w:t>
      </w:r>
      <w:proofErr w:type="spellStart"/>
      <w:r w:rsidRPr="531AB1A1">
        <w:rPr>
          <w:rFonts w:ascii="Arial" w:hAnsi="Arial" w:cs="Arial"/>
        </w:rPr>
        <w:t>encounter</w:t>
      </w:r>
      <w:proofErr w:type="spellEnd"/>
      <w:r w:rsidRPr="531AB1A1">
        <w:rPr>
          <w:rFonts w:ascii="Arial" w:hAnsi="Arial" w:cs="Arial"/>
        </w:rPr>
        <w:t xml:space="preserve"> </w:t>
      </w:r>
      <w:proofErr w:type="spellStart"/>
      <w:r w:rsidRPr="531AB1A1">
        <w:rPr>
          <w:rFonts w:ascii="Arial" w:hAnsi="Arial" w:cs="Arial"/>
        </w:rPr>
        <w:t>challenges</w:t>
      </w:r>
      <w:proofErr w:type="spellEnd"/>
      <w:r w:rsidRPr="531AB1A1">
        <w:rPr>
          <w:rFonts w:ascii="Arial" w:hAnsi="Arial" w:cs="Arial"/>
        </w:rPr>
        <w:t xml:space="preserve"> in </w:t>
      </w:r>
      <w:proofErr w:type="spellStart"/>
      <w:r w:rsidRPr="531AB1A1">
        <w:rPr>
          <w:rFonts w:ascii="Arial" w:hAnsi="Arial" w:cs="Arial"/>
        </w:rPr>
        <w:t>monitoring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identifying</w:t>
      </w:r>
      <w:proofErr w:type="spellEnd"/>
      <w:r w:rsidRPr="531AB1A1">
        <w:rPr>
          <w:rFonts w:ascii="Arial" w:hAnsi="Arial" w:cs="Arial"/>
        </w:rPr>
        <w:t xml:space="preserve"> </w:t>
      </w:r>
      <w:proofErr w:type="spellStart"/>
      <w:r w:rsidRPr="531AB1A1">
        <w:rPr>
          <w:rFonts w:ascii="Arial" w:hAnsi="Arial" w:cs="Arial"/>
        </w:rPr>
        <w:t>such</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encourage</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facilitate</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population</w:t>
      </w:r>
      <w:proofErr w:type="spellEnd"/>
      <w:r w:rsidRPr="531AB1A1">
        <w:rPr>
          <w:rFonts w:ascii="Arial" w:hAnsi="Arial" w:cs="Arial"/>
        </w:rPr>
        <w:t xml:space="preserve"> in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disseminating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problems</w:t>
      </w:r>
      <w:proofErr w:type="spellEnd"/>
      <w:r w:rsidRPr="531AB1A1">
        <w:rPr>
          <w:rFonts w:ascii="Arial" w:hAnsi="Arial" w:cs="Arial"/>
        </w:rPr>
        <w:t xml:space="preserve">, </w:t>
      </w:r>
      <w:proofErr w:type="spellStart"/>
      <w:r w:rsidRPr="531AB1A1">
        <w:rPr>
          <w:rFonts w:ascii="Arial" w:hAnsi="Arial" w:cs="Arial"/>
        </w:rPr>
        <w:t>exploratory</w:t>
      </w:r>
      <w:proofErr w:type="spellEnd"/>
      <w:r w:rsidRPr="531AB1A1">
        <w:rPr>
          <w:rFonts w:ascii="Arial" w:hAnsi="Arial" w:cs="Arial"/>
        </w:rPr>
        <w:t xml:space="preserve"> </w:t>
      </w:r>
      <w:proofErr w:type="spellStart"/>
      <w:r w:rsidRPr="531AB1A1">
        <w:rPr>
          <w:rFonts w:ascii="Arial" w:hAnsi="Arial" w:cs="Arial"/>
        </w:rPr>
        <w:t>research</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topic</w:t>
      </w:r>
      <w:proofErr w:type="spellEnd"/>
      <w:r w:rsidRPr="531AB1A1">
        <w:rPr>
          <w:rFonts w:ascii="Arial" w:hAnsi="Arial" w:cs="Arial"/>
        </w:rPr>
        <w:t xml:space="preserve"> </w:t>
      </w:r>
      <w:proofErr w:type="spellStart"/>
      <w:r w:rsidRPr="531AB1A1">
        <w:rPr>
          <w:rFonts w:ascii="Arial" w:hAnsi="Arial" w:cs="Arial"/>
        </w:rPr>
        <w:t>was</w:t>
      </w:r>
      <w:proofErr w:type="spellEnd"/>
      <w:r w:rsidRPr="531AB1A1">
        <w:rPr>
          <w:rFonts w:ascii="Arial" w:hAnsi="Arial" w:cs="Arial"/>
        </w:rPr>
        <w:t xml:space="preserve"> </w:t>
      </w:r>
      <w:proofErr w:type="spellStart"/>
      <w:r w:rsidRPr="531AB1A1">
        <w:rPr>
          <w:rFonts w:ascii="Arial" w:hAnsi="Arial" w:cs="Arial"/>
        </w:rPr>
        <w:t>conducted</w:t>
      </w:r>
      <w:proofErr w:type="spellEnd"/>
      <w:r w:rsidRPr="531AB1A1">
        <w:rPr>
          <w:rFonts w:ascii="Arial" w:hAnsi="Arial" w:cs="Arial"/>
        </w:rPr>
        <w:t xml:space="preserve">, </w:t>
      </w:r>
      <w:proofErr w:type="spellStart"/>
      <w:r w:rsidRPr="531AB1A1">
        <w:rPr>
          <w:rFonts w:ascii="Arial" w:hAnsi="Arial" w:cs="Arial"/>
        </w:rPr>
        <w:t>resulting</w:t>
      </w:r>
      <w:proofErr w:type="spellEnd"/>
      <w:r w:rsidRPr="531AB1A1">
        <w:rPr>
          <w:rFonts w:ascii="Arial" w:hAnsi="Arial" w:cs="Arial"/>
        </w:rPr>
        <w:t xml:space="preserve"> in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development</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mobile </w:t>
      </w:r>
      <w:proofErr w:type="spellStart"/>
      <w:r w:rsidRPr="531AB1A1">
        <w:rPr>
          <w:rFonts w:ascii="Arial" w:hAnsi="Arial" w:cs="Arial"/>
        </w:rPr>
        <w:t>application</w:t>
      </w:r>
      <w:proofErr w:type="spellEnd"/>
      <w:r w:rsidRPr="531AB1A1">
        <w:rPr>
          <w:rFonts w:ascii="Arial" w:hAnsi="Arial" w:cs="Arial"/>
        </w:rPr>
        <w:t xml:space="preserve"> Nossa Via. Nossa Via </w:t>
      </w:r>
      <w:proofErr w:type="spellStart"/>
      <w:r w:rsidRPr="531AB1A1">
        <w:rPr>
          <w:rFonts w:ascii="Arial" w:hAnsi="Arial" w:cs="Arial"/>
        </w:rPr>
        <w:t>allows</w:t>
      </w:r>
      <w:proofErr w:type="spellEnd"/>
      <w:r w:rsidRPr="531AB1A1">
        <w:rPr>
          <w:rFonts w:ascii="Arial" w:hAnsi="Arial" w:cs="Arial"/>
        </w:rPr>
        <w:t xml:space="preserve"> </w:t>
      </w:r>
      <w:proofErr w:type="spellStart"/>
      <w:r w:rsidRPr="531AB1A1">
        <w:rPr>
          <w:rFonts w:ascii="Arial" w:hAnsi="Arial" w:cs="Arial"/>
        </w:rPr>
        <w:t>users</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create</w:t>
      </w:r>
      <w:proofErr w:type="spellEnd"/>
      <w:r w:rsidRPr="531AB1A1">
        <w:rPr>
          <w:rFonts w:ascii="Arial" w:hAnsi="Arial" w:cs="Arial"/>
        </w:rPr>
        <w:t xml:space="preserve"> posts </w:t>
      </w:r>
      <w:proofErr w:type="spellStart"/>
      <w:r w:rsidRPr="531AB1A1">
        <w:rPr>
          <w:rFonts w:ascii="Arial" w:hAnsi="Arial" w:cs="Arial"/>
        </w:rPr>
        <w:t>about</w:t>
      </w:r>
      <w:proofErr w:type="spellEnd"/>
      <w:r w:rsidRPr="531AB1A1">
        <w:rPr>
          <w:rFonts w:ascii="Arial" w:hAnsi="Arial" w:cs="Arial"/>
        </w:rPr>
        <w:t xml:space="preserve"> </w:t>
      </w:r>
      <w:proofErr w:type="spellStart"/>
      <w:r w:rsidRPr="531AB1A1">
        <w:rPr>
          <w:rFonts w:ascii="Arial" w:hAnsi="Arial" w:cs="Arial"/>
        </w:rPr>
        <w:t>any</w:t>
      </w:r>
      <w:proofErr w:type="spellEnd"/>
      <w:r w:rsidRPr="531AB1A1">
        <w:rPr>
          <w:rFonts w:ascii="Arial" w:hAnsi="Arial" w:cs="Arial"/>
        </w:rPr>
        <w:t xml:space="preserve"> </w:t>
      </w:r>
      <w:proofErr w:type="spellStart"/>
      <w:r w:rsidRPr="531AB1A1">
        <w:rPr>
          <w:rFonts w:ascii="Arial" w:hAnsi="Arial" w:cs="Arial"/>
        </w:rPr>
        <w:t>irregularities</w:t>
      </w:r>
      <w:proofErr w:type="spellEnd"/>
      <w:r w:rsidRPr="531AB1A1">
        <w:rPr>
          <w:rFonts w:ascii="Arial" w:hAnsi="Arial" w:cs="Arial"/>
        </w:rPr>
        <w:t xml:space="preserve"> </w:t>
      </w:r>
      <w:proofErr w:type="spellStart"/>
      <w:r w:rsidRPr="531AB1A1">
        <w:rPr>
          <w:rFonts w:ascii="Arial" w:hAnsi="Arial" w:cs="Arial"/>
        </w:rPr>
        <w:t>found</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Brazil's</w:t>
      </w:r>
      <w:proofErr w:type="spellEnd"/>
      <w:r w:rsidRPr="531AB1A1">
        <w:rPr>
          <w:rFonts w:ascii="Arial" w:hAnsi="Arial" w:cs="Arial"/>
        </w:rPr>
        <w:t xml:space="preserve"> </w:t>
      </w:r>
      <w:proofErr w:type="spellStart"/>
      <w:r w:rsidRPr="531AB1A1">
        <w:rPr>
          <w:rFonts w:ascii="Arial" w:hAnsi="Arial" w:cs="Arial"/>
        </w:rPr>
        <w:t>roads</w:t>
      </w:r>
      <w:proofErr w:type="spellEnd"/>
      <w:r w:rsidRPr="531AB1A1">
        <w:rPr>
          <w:rFonts w:ascii="Arial" w:hAnsi="Arial" w:cs="Arial"/>
        </w:rPr>
        <w:t xml:space="preserve">, </w:t>
      </w:r>
      <w:proofErr w:type="spellStart"/>
      <w:r w:rsidRPr="531AB1A1">
        <w:rPr>
          <w:rFonts w:ascii="Arial" w:hAnsi="Arial" w:cs="Arial"/>
        </w:rPr>
        <w:t>such</w:t>
      </w:r>
      <w:proofErr w:type="spellEnd"/>
      <w:r w:rsidRPr="531AB1A1">
        <w:rPr>
          <w:rFonts w:ascii="Arial" w:hAnsi="Arial" w:cs="Arial"/>
        </w:rPr>
        <w:t xml:space="preserve"> as </w:t>
      </w:r>
      <w:proofErr w:type="spellStart"/>
      <w:r w:rsidRPr="531AB1A1">
        <w:rPr>
          <w:rFonts w:ascii="Arial" w:hAnsi="Arial" w:cs="Arial"/>
        </w:rPr>
        <w:t>potholes</w:t>
      </w:r>
      <w:proofErr w:type="spellEnd"/>
      <w:r w:rsidRPr="531AB1A1">
        <w:rPr>
          <w:rFonts w:ascii="Arial" w:hAnsi="Arial" w:cs="Arial"/>
        </w:rPr>
        <w:t xml:space="preserve">, </w:t>
      </w:r>
      <w:proofErr w:type="spellStart"/>
      <w:r w:rsidRPr="531AB1A1">
        <w:rPr>
          <w:rFonts w:ascii="Arial" w:hAnsi="Arial" w:cs="Arial"/>
        </w:rPr>
        <w:t>lack</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signage</w:t>
      </w:r>
      <w:proofErr w:type="spellEnd"/>
      <w:r w:rsidRPr="531AB1A1">
        <w:rPr>
          <w:rFonts w:ascii="Arial" w:hAnsi="Arial" w:cs="Arial"/>
        </w:rPr>
        <w:t xml:space="preserve">, </w:t>
      </w:r>
      <w:proofErr w:type="spellStart"/>
      <w:r w:rsidRPr="531AB1A1">
        <w:rPr>
          <w:rFonts w:ascii="Arial" w:hAnsi="Arial" w:cs="Arial"/>
        </w:rPr>
        <w:t>or</w:t>
      </w:r>
      <w:proofErr w:type="spellEnd"/>
      <w:r w:rsidRPr="531AB1A1">
        <w:rPr>
          <w:rFonts w:ascii="Arial" w:hAnsi="Arial" w:cs="Arial"/>
        </w:rPr>
        <w:t xml:space="preserve"> </w:t>
      </w:r>
      <w:proofErr w:type="spellStart"/>
      <w:r w:rsidRPr="531AB1A1">
        <w:rPr>
          <w:rFonts w:ascii="Arial" w:hAnsi="Arial" w:cs="Arial"/>
        </w:rPr>
        <w:t>other</w:t>
      </w:r>
      <w:proofErr w:type="spellEnd"/>
      <w:r w:rsidRPr="531AB1A1">
        <w:rPr>
          <w:rFonts w:ascii="Arial" w:hAnsi="Arial" w:cs="Arial"/>
        </w:rPr>
        <w:t xml:space="preserve"> </w:t>
      </w:r>
      <w:proofErr w:type="spellStart"/>
      <w:r w:rsidRPr="531AB1A1">
        <w:rPr>
          <w:rFonts w:ascii="Arial" w:hAnsi="Arial" w:cs="Arial"/>
        </w:rPr>
        <w:t>damages</w:t>
      </w:r>
      <w:proofErr w:type="spellEnd"/>
      <w:r w:rsidRPr="531AB1A1">
        <w:rPr>
          <w:rFonts w:ascii="Arial" w:hAnsi="Arial" w:cs="Arial"/>
        </w:rPr>
        <w:t xml:space="preserve">. In </w:t>
      </w:r>
      <w:proofErr w:type="spellStart"/>
      <w:r w:rsidRPr="531AB1A1">
        <w:rPr>
          <w:rFonts w:ascii="Arial" w:hAnsi="Arial" w:cs="Arial"/>
        </w:rPr>
        <w:t>addition</w:t>
      </w:r>
      <w:proofErr w:type="spellEnd"/>
      <w:r w:rsidRPr="531AB1A1">
        <w:rPr>
          <w:rFonts w:ascii="Arial" w:hAnsi="Arial" w:cs="Arial"/>
        </w:rPr>
        <w:t xml:space="preserve">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reporting</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users</w:t>
      </w:r>
      <w:proofErr w:type="spellEnd"/>
      <w:r w:rsidRPr="531AB1A1">
        <w:rPr>
          <w:rFonts w:ascii="Arial" w:hAnsi="Arial" w:cs="Arial"/>
        </w:rPr>
        <w:t xml:space="preserve"> </w:t>
      </w:r>
      <w:proofErr w:type="spellStart"/>
      <w:r w:rsidRPr="531AB1A1">
        <w:rPr>
          <w:rFonts w:ascii="Arial" w:hAnsi="Arial" w:cs="Arial"/>
        </w:rPr>
        <w:t>can</w:t>
      </w:r>
      <w:proofErr w:type="spellEnd"/>
      <w:r w:rsidRPr="531AB1A1">
        <w:rPr>
          <w:rFonts w:ascii="Arial" w:hAnsi="Arial" w:cs="Arial"/>
        </w:rPr>
        <w:t xml:space="preserve"> </w:t>
      </w:r>
      <w:proofErr w:type="spellStart"/>
      <w:r w:rsidRPr="531AB1A1">
        <w:rPr>
          <w:rFonts w:ascii="Arial" w:hAnsi="Arial" w:cs="Arial"/>
        </w:rPr>
        <w:t>identify</w:t>
      </w:r>
      <w:proofErr w:type="spellEnd"/>
      <w:r w:rsidRPr="531AB1A1">
        <w:rPr>
          <w:rFonts w:ascii="Arial" w:hAnsi="Arial" w:cs="Arial"/>
        </w:rPr>
        <w:t xml:space="preserve"> </w:t>
      </w:r>
      <w:proofErr w:type="spellStart"/>
      <w:r w:rsidRPr="531AB1A1">
        <w:rPr>
          <w:rFonts w:ascii="Arial" w:hAnsi="Arial" w:cs="Arial"/>
        </w:rPr>
        <w:t>complaints</w:t>
      </w:r>
      <w:proofErr w:type="spellEnd"/>
      <w:r w:rsidRPr="531AB1A1">
        <w:rPr>
          <w:rFonts w:ascii="Arial" w:hAnsi="Arial" w:cs="Arial"/>
        </w:rPr>
        <w:t xml:space="preserve"> in </w:t>
      </w:r>
      <w:proofErr w:type="spellStart"/>
      <w:r w:rsidRPr="531AB1A1">
        <w:rPr>
          <w:rFonts w:ascii="Arial" w:hAnsi="Arial" w:cs="Arial"/>
        </w:rPr>
        <w:t>their</w:t>
      </w:r>
      <w:proofErr w:type="spellEnd"/>
      <w:r w:rsidRPr="531AB1A1">
        <w:rPr>
          <w:rFonts w:ascii="Arial" w:hAnsi="Arial" w:cs="Arial"/>
        </w:rPr>
        <w:t xml:space="preserve"> </w:t>
      </w:r>
      <w:proofErr w:type="spellStart"/>
      <w:r w:rsidRPr="531AB1A1">
        <w:rPr>
          <w:rFonts w:ascii="Arial" w:hAnsi="Arial" w:cs="Arial"/>
        </w:rPr>
        <w:t>region</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interact</w:t>
      </w:r>
      <w:proofErr w:type="spellEnd"/>
      <w:r w:rsidRPr="531AB1A1">
        <w:rPr>
          <w:rFonts w:ascii="Arial" w:hAnsi="Arial" w:cs="Arial"/>
        </w:rPr>
        <w:t xml:space="preserve"> </w:t>
      </w:r>
      <w:proofErr w:type="spellStart"/>
      <w:r w:rsidRPr="531AB1A1">
        <w:rPr>
          <w:rFonts w:ascii="Arial" w:hAnsi="Arial" w:cs="Arial"/>
        </w:rPr>
        <w:t>with</w:t>
      </w:r>
      <w:proofErr w:type="spellEnd"/>
      <w:r w:rsidRPr="531AB1A1">
        <w:rPr>
          <w:rFonts w:ascii="Arial" w:hAnsi="Arial" w:cs="Arial"/>
        </w:rPr>
        <w:t xml:space="preserve"> posts </w:t>
      </w:r>
      <w:proofErr w:type="spellStart"/>
      <w:r w:rsidRPr="531AB1A1">
        <w:rPr>
          <w:rFonts w:ascii="Arial" w:hAnsi="Arial" w:cs="Arial"/>
        </w:rPr>
        <w:t>by</w:t>
      </w:r>
      <w:proofErr w:type="spellEnd"/>
      <w:r w:rsidRPr="531AB1A1">
        <w:rPr>
          <w:rFonts w:ascii="Arial" w:hAnsi="Arial" w:cs="Arial"/>
        </w:rPr>
        <w:t xml:space="preserve"> </w:t>
      </w:r>
      <w:proofErr w:type="spellStart"/>
      <w:r w:rsidRPr="531AB1A1">
        <w:rPr>
          <w:rFonts w:ascii="Arial" w:hAnsi="Arial" w:cs="Arial"/>
        </w:rPr>
        <w:t>liking</w:t>
      </w:r>
      <w:proofErr w:type="spellEnd"/>
      <w:r w:rsidRPr="531AB1A1">
        <w:rPr>
          <w:rFonts w:ascii="Arial" w:hAnsi="Arial" w:cs="Arial"/>
        </w:rPr>
        <w:t xml:space="preserve"> </w:t>
      </w:r>
      <w:proofErr w:type="spellStart"/>
      <w:r w:rsidRPr="531AB1A1">
        <w:rPr>
          <w:rFonts w:ascii="Arial" w:hAnsi="Arial" w:cs="Arial"/>
        </w:rPr>
        <w:t>or</w:t>
      </w:r>
      <w:proofErr w:type="spellEnd"/>
      <w:r w:rsidRPr="531AB1A1">
        <w:rPr>
          <w:rFonts w:ascii="Arial" w:hAnsi="Arial" w:cs="Arial"/>
        </w:rPr>
        <w:t xml:space="preserve"> </w:t>
      </w:r>
      <w:proofErr w:type="spellStart"/>
      <w:r w:rsidRPr="531AB1A1">
        <w:rPr>
          <w:rFonts w:ascii="Arial" w:hAnsi="Arial" w:cs="Arial"/>
        </w:rPr>
        <w:t>commenting</w:t>
      </w:r>
      <w:proofErr w:type="spellEnd"/>
      <w:r w:rsidRPr="531AB1A1">
        <w:rPr>
          <w:rFonts w:ascii="Arial" w:hAnsi="Arial" w:cs="Arial"/>
        </w:rPr>
        <w:t xml:space="preserve"> </w:t>
      </w:r>
      <w:proofErr w:type="spellStart"/>
      <w:r w:rsidRPr="531AB1A1">
        <w:rPr>
          <w:rFonts w:ascii="Arial" w:hAnsi="Arial" w:cs="Arial"/>
        </w:rPr>
        <w:t>on</w:t>
      </w:r>
      <w:proofErr w:type="spellEnd"/>
      <w:r w:rsidRPr="531AB1A1">
        <w:rPr>
          <w:rFonts w:ascii="Arial" w:hAnsi="Arial" w:cs="Arial"/>
        </w:rPr>
        <w:t xml:space="preserve"> </w:t>
      </w:r>
      <w:proofErr w:type="spellStart"/>
      <w:r w:rsidRPr="531AB1A1">
        <w:rPr>
          <w:rFonts w:ascii="Arial" w:hAnsi="Arial" w:cs="Arial"/>
        </w:rPr>
        <w:t>them</w:t>
      </w:r>
      <w:proofErr w:type="spellEnd"/>
      <w:r w:rsidRPr="531AB1A1">
        <w:rPr>
          <w:rFonts w:ascii="Arial" w:hAnsi="Arial" w:cs="Arial"/>
        </w:rPr>
        <w:t xml:space="preserve">, </w:t>
      </w:r>
      <w:proofErr w:type="spellStart"/>
      <w:r w:rsidRPr="531AB1A1">
        <w:rPr>
          <w:rFonts w:ascii="Arial" w:hAnsi="Arial" w:cs="Arial"/>
        </w:rPr>
        <w:t>which</w:t>
      </w:r>
      <w:proofErr w:type="spellEnd"/>
      <w:r w:rsidRPr="531AB1A1">
        <w:rPr>
          <w:rFonts w:ascii="Arial" w:hAnsi="Arial" w:cs="Arial"/>
        </w:rPr>
        <w:t xml:space="preserve"> helps </w:t>
      </w:r>
      <w:proofErr w:type="spellStart"/>
      <w:r w:rsidRPr="531AB1A1">
        <w:rPr>
          <w:rFonts w:ascii="Arial" w:hAnsi="Arial" w:cs="Arial"/>
        </w:rPr>
        <w:t>to</w:t>
      </w:r>
      <w:proofErr w:type="spellEnd"/>
      <w:r w:rsidRPr="531AB1A1">
        <w:rPr>
          <w:rFonts w:ascii="Arial" w:hAnsi="Arial" w:cs="Arial"/>
        </w:rPr>
        <w:t xml:space="preserve"> </w:t>
      </w:r>
      <w:proofErr w:type="spellStart"/>
      <w:r w:rsidRPr="531AB1A1">
        <w:rPr>
          <w:rFonts w:ascii="Arial" w:hAnsi="Arial" w:cs="Arial"/>
        </w:rPr>
        <w:t>increase</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visibility</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reach</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w:t>
      </w:r>
      <w:proofErr w:type="spellStart"/>
      <w:r w:rsidRPr="531AB1A1">
        <w:rPr>
          <w:rFonts w:ascii="Arial" w:hAnsi="Arial" w:cs="Arial"/>
        </w:rPr>
        <w:t>reports</w:t>
      </w:r>
      <w:proofErr w:type="spellEnd"/>
      <w:r w:rsidRPr="531AB1A1">
        <w:rPr>
          <w:rFonts w:ascii="Arial" w:hAnsi="Arial" w:cs="Arial"/>
        </w:rPr>
        <w:t xml:space="preserve">. </w:t>
      </w:r>
      <w:proofErr w:type="spellStart"/>
      <w:r w:rsidRPr="531AB1A1">
        <w:rPr>
          <w:rFonts w:ascii="Arial" w:hAnsi="Arial" w:cs="Arial"/>
        </w:rPr>
        <w:t>Thus</w:t>
      </w:r>
      <w:proofErr w:type="spellEnd"/>
      <w:r w:rsidRPr="531AB1A1">
        <w:rPr>
          <w:rFonts w:ascii="Arial" w:hAnsi="Arial" w:cs="Arial"/>
        </w:rPr>
        <w:t xml:space="preserve">, </w:t>
      </w:r>
      <w:proofErr w:type="spellStart"/>
      <w:r w:rsidRPr="531AB1A1">
        <w:rPr>
          <w:rFonts w:ascii="Arial" w:hAnsi="Arial" w:cs="Arial"/>
        </w:rPr>
        <w:t>the</w:t>
      </w:r>
      <w:proofErr w:type="spellEnd"/>
      <w:r w:rsidRPr="531AB1A1">
        <w:rPr>
          <w:rFonts w:ascii="Arial" w:hAnsi="Arial" w:cs="Arial"/>
        </w:rPr>
        <w:t xml:space="preserve"> app </w:t>
      </w:r>
      <w:proofErr w:type="spellStart"/>
      <w:r w:rsidRPr="531AB1A1">
        <w:rPr>
          <w:rFonts w:ascii="Arial" w:hAnsi="Arial" w:cs="Arial"/>
        </w:rPr>
        <w:t>becomes</w:t>
      </w:r>
      <w:proofErr w:type="spellEnd"/>
      <w:r w:rsidRPr="531AB1A1">
        <w:rPr>
          <w:rFonts w:ascii="Arial" w:hAnsi="Arial" w:cs="Arial"/>
        </w:rPr>
        <w:t xml:space="preserve"> a </w:t>
      </w:r>
      <w:proofErr w:type="spellStart"/>
      <w:r w:rsidRPr="531AB1A1">
        <w:rPr>
          <w:rFonts w:ascii="Arial" w:hAnsi="Arial" w:cs="Arial"/>
        </w:rPr>
        <w:t>practical</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accessible</w:t>
      </w:r>
      <w:proofErr w:type="spellEnd"/>
      <w:r w:rsidRPr="531AB1A1">
        <w:rPr>
          <w:rFonts w:ascii="Arial" w:hAnsi="Arial" w:cs="Arial"/>
        </w:rPr>
        <w:t xml:space="preserve"> tool for </w:t>
      </w:r>
      <w:proofErr w:type="spellStart"/>
      <w:r w:rsidRPr="531AB1A1">
        <w:rPr>
          <w:rFonts w:ascii="Arial" w:hAnsi="Arial" w:cs="Arial"/>
        </w:rPr>
        <w:t>recording</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sharing</w:t>
      </w:r>
      <w:proofErr w:type="spellEnd"/>
      <w:r w:rsidRPr="531AB1A1">
        <w:rPr>
          <w:rFonts w:ascii="Arial" w:hAnsi="Arial" w:cs="Arial"/>
        </w:rPr>
        <w:t xml:space="preserve"> </w:t>
      </w:r>
      <w:proofErr w:type="spellStart"/>
      <w:r w:rsidRPr="531AB1A1">
        <w:rPr>
          <w:rFonts w:ascii="Arial" w:hAnsi="Arial" w:cs="Arial"/>
        </w:rPr>
        <w:t>information</w:t>
      </w:r>
      <w:proofErr w:type="spellEnd"/>
      <w:r w:rsidRPr="531AB1A1">
        <w:rPr>
          <w:rFonts w:ascii="Arial" w:hAnsi="Arial" w:cs="Arial"/>
        </w:rPr>
        <w:t xml:space="preserve"> </w:t>
      </w:r>
      <w:proofErr w:type="spellStart"/>
      <w:r w:rsidRPr="531AB1A1">
        <w:rPr>
          <w:rFonts w:ascii="Arial" w:hAnsi="Arial" w:cs="Arial"/>
        </w:rPr>
        <w:t>about</w:t>
      </w:r>
      <w:proofErr w:type="spellEnd"/>
      <w:r w:rsidRPr="531AB1A1">
        <w:rPr>
          <w:rFonts w:ascii="Arial" w:hAnsi="Arial" w:cs="Arial"/>
        </w:rPr>
        <w:t xml:space="preserve"> </w:t>
      </w:r>
      <w:proofErr w:type="spellStart"/>
      <w:r w:rsidRPr="531AB1A1">
        <w:rPr>
          <w:rFonts w:ascii="Arial" w:hAnsi="Arial" w:cs="Arial"/>
        </w:rPr>
        <w:t>public</w:t>
      </w:r>
      <w:proofErr w:type="spellEnd"/>
      <w:r w:rsidRPr="531AB1A1">
        <w:rPr>
          <w:rFonts w:ascii="Arial" w:hAnsi="Arial" w:cs="Arial"/>
        </w:rPr>
        <w:t xml:space="preserve"> </w:t>
      </w:r>
      <w:proofErr w:type="spellStart"/>
      <w:r w:rsidRPr="531AB1A1">
        <w:rPr>
          <w:rFonts w:ascii="Arial" w:hAnsi="Arial" w:cs="Arial"/>
        </w:rPr>
        <w:t>road</w:t>
      </w:r>
      <w:proofErr w:type="spellEnd"/>
      <w:r w:rsidRPr="531AB1A1">
        <w:rPr>
          <w:rFonts w:ascii="Arial" w:hAnsi="Arial" w:cs="Arial"/>
        </w:rPr>
        <w:t xml:space="preserve"> </w:t>
      </w:r>
      <w:proofErr w:type="spellStart"/>
      <w:r w:rsidRPr="531AB1A1">
        <w:rPr>
          <w:rFonts w:ascii="Arial" w:hAnsi="Arial" w:cs="Arial"/>
        </w:rPr>
        <w:t>issues</w:t>
      </w:r>
      <w:proofErr w:type="spellEnd"/>
      <w:r w:rsidRPr="531AB1A1">
        <w:rPr>
          <w:rFonts w:ascii="Arial" w:hAnsi="Arial" w:cs="Arial"/>
        </w:rPr>
        <w:t xml:space="preserve">, </w:t>
      </w:r>
      <w:proofErr w:type="spellStart"/>
      <w:r w:rsidRPr="531AB1A1">
        <w:rPr>
          <w:rFonts w:ascii="Arial" w:hAnsi="Arial" w:cs="Arial"/>
        </w:rPr>
        <w:t>fostering</w:t>
      </w:r>
      <w:proofErr w:type="spellEnd"/>
      <w:r w:rsidRPr="531AB1A1">
        <w:rPr>
          <w:rFonts w:ascii="Arial" w:hAnsi="Arial" w:cs="Arial"/>
        </w:rPr>
        <w:t xml:space="preserve"> </w:t>
      </w:r>
      <w:proofErr w:type="spellStart"/>
      <w:r w:rsidRPr="531AB1A1">
        <w:rPr>
          <w:rFonts w:ascii="Arial" w:hAnsi="Arial" w:cs="Arial"/>
        </w:rPr>
        <w:t>greater</w:t>
      </w:r>
      <w:proofErr w:type="spellEnd"/>
      <w:r w:rsidRPr="531AB1A1">
        <w:rPr>
          <w:rFonts w:ascii="Arial" w:hAnsi="Arial" w:cs="Arial"/>
        </w:rPr>
        <w:t xml:space="preserve"> </w:t>
      </w:r>
      <w:proofErr w:type="spellStart"/>
      <w:r w:rsidRPr="531AB1A1">
        <w:rPr>
          <w:rFonts w:ascii="Arial" w:hAnsi="Arial" w:cs="Arial"/>
        </w:rPr>
        <w:t>community</w:t>
      </w:r>
      <w:proofErr w:type="spellEnd"/>
      <w:r w:rsidRPr="531AB1A1">
        <w:rPr>
          <w:rFonts w:ascii="Arial" w:hAnsi="Arial" w:cs="Arial"/>
        </w:rPr>
        <w:t xml:space="preserve"> </w:t>
      </w:r>
      <w:proofErr w:type="spellStart"/>
      <w:r w:rsidRPr="531AB1A1">
        <w:rPr>
          <w:rFonts w:ascii="Arial" w:hAnsi="Arial" w:cs="Arial"/>
        </w:rPr>
        <w:t>engagement</w:t>
      </w:r>
      <w:proofErr w:type="spellEnd"/>
      <w:r w:rsidRPr="531AB1A1">
        <w:rPr>
          <w:rFonts w:ascii="Arial" w:hAnsi="Arial" w:cs="Arial"/>
        </w:rPr>
        <w:t xml:space="preserve"> </w:t>
      </w:r>
      <w:proofErr w:type="spellStart"/>
      <w:r w:rsidRPr="531AB1A1">
        <w:rPr>
          <w:rFonts w:ascii="Arial" w:hAnsi="Arial" w:cs="Arial"/>
        </w:rPr>
        <w:t>and</w:t>
      </w:r>
      <w:proofErr w:type="spellEnd"/>
      <w:r w:rsidRPr="531AB1A1">
        <w:rPr>
          <w:rFonts w:ascii="Arial" w:hAnsi="Arial" w:cs="Arial"/>
        </w:rPr>
        <w:t xml:space="preserve"> </w:t>
      </w:r>
      <w:proofErr w:type="spellStart"/>
      <w:r w:rsidRPr="531AB1A1">
        <w:rPr>
          <w:rFonts w:ascii="Arial" w:hAnsi="Arial" w:cs="Arial"/>
        </w:rPr>
        <w:t>awareness</w:t>
      </w:r>
      <w:proofErr w:type="spellEnd"/>
      <w:r w:rsidRPr="531AB1A1">
        <w:rPr>
          <w:rFonts w:ascii="Arial" w:hAnsi="Arial" w:cs="Arial"/>
        </w:rPr>
        <w:t xml:space="preserve"> </w:t>
      </w:r>
      <w:proofErr w:type="spellStart"/>
      <w:r w:rsidRPr="531AB1A1">
        <w:rPr>
          <w:rFonts w:ascii="Arial" w:hAnsi="Arial" w:cs="Arial"/>
        </w:rPr>
        <w:t>of</w:t>
      </w:r>
      <w:proofErr w:type="spellEnd"/>
      <w:r w:rsidRPr="531AB1A1">
        <w:rPr>
          <w:rFonts w:ascii="Arial" w:hAnsi="Arial" w:cs="Arial"/>
        </w:rPr>
        <w:t xml:space="preserve"> </w:t>
      </w:r>
      <w:proofErr w:type="spellStart"/>
      <w:r w:rsidRPr="531AB1A1">
        <w:rPr>
          <w:rFonts w:ascii="Arial" w:hAnsi="Arial" w:cs="Arial"/>
        </w:rPr>
        <w:t>these</w:t>
      </w:r>
      <w:proofErr w:type="spellEnd"/>
      <w:r w:rsidRPr="531AB1A1">
        <w:rPr>
          <w:rFonts w:ascii="Arial" w:hAnsi="Arial" w:cs="Arial"/>
        </w:rPr>
        <w:t xml:space="preserve"> </w:t>
      </w:r>
      <w:proofErr w:type="spellStart"/>
      <w:r w:rsidRPr="531AB1A1">
        <w:rPr>
          <w:rFonts w:ascii="Arial" w:hAnsi="Arial" w:cs="Arial"/>
        </w:rPr>
        <w:t>challenges</w:t>
      </w:r>
      <w:proofErr w:type="spellEnd"/>
      <w:r w:rsidRPr="531AB1A1">
        <w:rPr>
          <w:rFonts w:ascii="Arial" w:hAnsi="Arial" w:cs="Arial"/>
        </w:rPr>
        <w:t>.</w:t>
      </w:r>
    </w:p>
    <w:p w14:paraId="2ADF740B" w14:textId="64675E59" w:rsidR="0DD9384F" w:rsidRDefault="0DD9384F" w:rsidP="0DD9384F">
      <w:pPr>
        <w:spacing w:line="360" w:lineRule="auto"/>
        <w:jc w:val="both"/>
        <w:rPr>
          <w:rFonts w:ascii="Arial" w:hAnsi="Arial" w:cs="Arial"/>
        </w:rPr>
      </w:pPr>
    </w:p>
    <w:p w14:paraId="3CE5E063" w14:textId="3E9C5432" w:rsidR="0DD9384F" w:rsidRDefault="0DD9384F" w:rsidP="0DD9384F">
      <w:pPr>
        <w:spacing w:line="360" w:lineRule="auto"/>
        <w:jc w:val="both"/>
        <w:rPr>
          <w:rFonts w:ascii="Arial" w:hAnsi="Arial" w:cs="Arial"/>
        </w:rPr>
      </w:pPr>
    </w:p>
    <w:p w14:paraId="5CCFD2EF" w14:textId="577E8CE7" w:rsidR="1E806E08" w:rsidRDefault="1E806E08" w:rsidP="1E806E08">
      <w:pPr>
        <w:spacing w:line="360" w:lineRule="auto"/>
        <w:rPr>
          <w:rFonts w:ascii="Arial" w:hAnsi="Arial" w:cs="Arial"/>
          <w:color w:val="FF0000"/>
        </w:rPr>
      </w:pPr>
    </w:p>
    <w:p w14:paraId="02F2C34E" w14:textId="77777777" w:rsidR="00824060" w:rsidRDefault="00824060">
      <w:pPr>
        <w:spacing w:line="360" w:lineRule="auto"/>
        <w:jc w:val="center"/>
        <w:rPr>
          <w:rFonts w:ascii="Arial" w:hAnsi="Arial" w:cs="Arial"/>
        </w:rPr>
      </w:pPr>
    </w:p>
    <w:p w14:paraId="1F5F62CC" w14:textId="445231BE" w:rsidR="00824060" w:rsidRDefault="531AB1A1" w:rsidP="1E806E08">
      <w:pPr>
        <w:spacing w:line="360" w:lineRule="auto"/>
        <w:jc w:val="both"/>
        <w:rPr>
          <w:rFonts w:ascii="Arial" w:eastAsia="Arial" w:hAnsi="Arial" w:cs="Arial"/>
          <w:color w:val="000000" w:themeColor="text1"/>
          <w:lang w:val="en-US"/>
        </w:rPr>
      </w:pPr>
      <w:r w:rsidRPr="531AB1A1">
        <w:rPr>
          <w:rFonts w:ascii="Arial" w:hAnsi="Arial" w:cs="Arial"/>
        </w:rPr>
        <w:t xml:space="preserve">Keywords: </w:t>
      </w:r>
      <w:proofErr w:type="spellStart"/>
      <w:r w:rsidRPr="531AB1A1">
        <w:rPr>
          <w:rFonts w:ascii="Arial" w:eastAsia="Arial" w:hAnsi="Arial" w:cs="Arial"/>
        </w:rPr>
        <w:t>Public</w:t>
      </w:r>
      <w:proofErr w:type="spellEnd"/>
      <w:r w:rsidRPr="531AB1A1">
        <w:rPr>
          <w:rFonts w:ascii="Arial" w:eastAsia="Arial" w:hAnsi="Arial" w:cs="Arial"/>
        </w:rPr>
        <w:t xml:space="preserve"> </w:t>
      </w:r>
      <w:proofErr w:type="spellStart"/>
      <w:r w:rsidRPr="531AB1A1">
        <w:rPr>
          <w:rFonts w:ascii="Arial" w:eastAsia="Arial" w:hAnsi="Arial" w:cs="Arial"/>
        </w:rPr>
        <w:t>Roads</w:t>
      </w:r>
      <w:proofErr w:type="spellEnd"/>
      <w:r w:rsidRPr="531AB1A1">
        <w:rPr>
          <w:rFonts w:ascii="Arial" w:eastAsia="Arial" w:hAnsi="Arial" w:cs="Arial"/>
        </w:rPr>
        <w:t xml:space="preserve">. </w:t>
      </w:r>
      <w:proofErr w:type="spellStart"/>
      <w:r w:rsidRPr="531AB1A1">
        <w:rPr>
          <w:rFonts w:ascii="Arial" w:eastAsia="Arial" w:hAnsi="Arial" w:cs="Arial"/>
        </w:rPr>
        <w:t>Complaint</w:t>
      </w:r>
      <w:proofErr w:type="spellEnd"/>
      <w:r w:rsidRPr="531AB1A1">
        <w:rPr>
          <w:rFonts w:ascii="Arial" w:eastAsia="Arial" w:hAnsi="Arial" w:cs="Arial"/>
        </w:rPr>
        <w:t xml:space="preserve">. </w:t>
      </w:r>
      <w:proofErr w:type="spellStart"/>
      <w:r w:rsidRPr="531AB1A1">
        <w:rPr>
          <w:rFonts w:ascii="Arial" w:eastAsia="Arial" w:hAnsi="Arial" w:cs="Arial"/>
        </w:rPr>
        <w:t>Application</w:t>
      </w:r>
      <w:proofErr w:type="spellEnd"/>
      <w:r w:rsidRPr="531AB1A1">
        <w:rPr>
          <w:rFonts w:ascii="Arial" w:eastAsia="Arial" w:hAnsi="Arial" w:cs="Arial"/>
        </w:rPr>
        <w:t xml:space="preserve">. </w:t>
      </w:r>
      <w:r w:rsidRPr="531AB1A1">
        <w:rPr>
          <w:rFonts w:ascii="Arial" w:eastAsia="Arial" w:hAnsi="Arial" w:cs="Arial"/>
          <w:color w:val="000000" w:themeColor="text1"/>
        </w:rPr>
        <w:t xml:space="preserve">Mobile. Python. </w:t>
      </w:r>
      <w:proofErr w:type="spellStart"/>
      <w:r w:rsidRPr="531AB1A1">
        <w:rPr>
          <w:rFonts w:ascii="Arial" w:eastAsia="Arial" w:hAnsi="Arial" w:cs="Arial"/>
          <w:color w:val="000000" w:themeColor="text1"/>
        </w:rPr>
        <w:t>React</w:t>
      </w:r>
      <w:proofErr w:type="spellEnd"/>
      <w:r w:rsidRPr="531AB1A1">
        <w:rPr>
          <w:rFonts w:ascii="Arial" w:eastAsia="Arial" w:hAnsi="Arial" w:cs="Arial"/>
          <w:color w:val="000000" w:themeColor="text1"/>
        </w:rPr>
        <w:t xml:space="preserve"> </w:t>
      </w:r>
      <w:proofErr w:type="spellStart"/>
      <w:r w:rsidRPr="531AB1A1">
        <w:rPr>
          <w:rFonts w:ascii="Arial" w:eastAsia="Arial" w:hAnsi="Arial" w:cs="Arial"/>
          <w:color w:val="000000" w:themeColor="text1"/>
        </w:rPr>
        <w:t>Native</w:t>
      </w:r>
      <w:proofErr w:type="spellEnd"/>
      <w:r w:rsidRPr="531AB1A1">
        <w:rPr>
          <w:rFonts w:ascii="Arial" w:eastAsia="Arial" w:hAnsi="Arial" w:cs="Arial"/>
          <w:color w:val="000000" w:themeColor="text1"/>
        </w:rPr>
        <w:t>.</w:t>
      </w:r>
    </w:p>
    <w:p w14:paraId="1F259B46" w14:textId="070E8D93" w:rsidR="00824060" w:rsidRPr="00A03B54" w:rsidRDefault="531AB1A1" w:rsidP="078076E3">
      <w:pPr>
        <w:pageBreakBefore/>
        <w:jc w:val="center"/>
        <w:rPr>
          <w:rFonts w:ascii="Arial" w:hAnsi="Arial" w:cs="Arial"/>
          <w:b/>
          <w:bCs/>
        </w:rPr>
      </w:pPr>
      <w:r w:rsidRPr="531AB1A1">
        <w:rPr>
          <w:rFonts w:ascii="Arial" w:hAnsi="Arial" w:cs="Arial"/>
          <w:b/>
          <w:bCs/>
        </w:rPr>
        <w:lastRenderedPageBreak/>
        <w:t xml:space="preserve">LISTA DE </w:t>
      </w:r>
      <w:r w:rsidR="00194CE2">
        <w:rPr>
          <w:rFonts w:ascii="Arial" w:hAnsi="Arial" w:cs="Arial"/>
          <w:b/>
          <w:bCs/>
        </w:rPr>
        <w:t>FIGURAS</w:t>
      </w:r>
      <w:r w:rsidR="00E97F22">
        <w:rPr>
          <w:rFonts w:ascii="Arial" w:hAnsi="Arial" w:cs="Arial"/>
          <w:b/>
          <w:bCs/>
        </w:rPr>
        <w:t xml:space="preserve"> </w:t>
      </w:r>
    </w:p>
    <w:p w14:paraId="1961B596" w14:textId="4E8BE498" w:rsidR="00A2034F" w:rsidRDefault="0082406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290995" w:history="1">
        <w:r w:rsidR="00A2034F" w:rsidRPr="00A81947">
          <w:rPr>
            <w:rStyle w:val="Hyperlink"/>
            <w:rFonts w:ascii="Arial" w:hAnsi="Arial" w:cs="Arial"/>
            <w:noProof/>
          </w:rPr>
          <w:t>Figura 1  - Exemplo de conversão Python para SQL</w:t>
        </w:r>
        <w:r w:rsidR="00A2034F">
          <w:rPr>
            <w:noProof/>
            <w:webHidden/>
          </w:rPr>
          <w:tab/>
        </w:r>
        <w:r w:rsidR="00A2034F">
          <w:rPr>
            <w:noProof/>
            <w:webHidden/>
          </w:rPr>
          <w:fldChar w:fldCharType="begin"/>
        </w:r>
        <w:r w:rsidR="00A2034F">
          <w:rPr>
            <w:noProof/>
            <w:webHidden/>
          </w:rPr>
          <w:instrText xml:space="preserve"> PAGEREF _Toc183290995 \h </w:instrText>
        </w:r>
        <w:r w:rsidR="00A2034F">
          <w:rPr>
            <w:noProof/>
            <w:webHidden/>
          </w:rPr>
        </w:r>
        <w:r w:rsidR="00A2034F">
          <w:rPr>
            <w:noProof/>
            <w:webHidden/>
          </w:rPr>
          <w:fldChar w:fldCharType="separate"/>
        </w:r>
        <w:r w:rsidR="00A2034F">
          <w:rPr>
            <w:noProof/>
            <w:webHidden/>
          </w:rPr>
          <w:t>25</w:t>
        </w:r>
        <w:r w:rsidR="00A2034F">
          <w:rPr>
            <w:noProof/>
            <w:webHidden/>
          </w:rPr>
          <w:fldChar w:fldCharType="end"/>
        </w:r>
      </w:hyperlink>
    </w:p>
    <w:p w14:paraId="547FFDE1" w14:textId="2C5817BD"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6" w:history="1">
        <w:r w:rsidRPr="00A81947">
          <w:rPr>
            <w:rStyle w:val="Hyperlink"/>
            <w:rFonts w:ascii="Arial" w:hAnsi="Arial" w:cs="Arial"/>
            <w:noProof/>
          </w:rPr>
          <w:t>Figura 2 - Exemplo de token JWT</w:t>
        </w:r>
        <w:r>
          <w:rPr>
            <w:noProof/>
            <w:webHidden/>
          </w:rPr>
          <w:tab/>
        </w:r>
        <w:r>
          <w:rPr>
            <w:noProof/>
            <w:webHidden/>
          </w:rPr>
          <w:fldChar w:fldCharType="begin"/>
        </w:r>
        <w:r>
          <w:rPr>
            <w:noProof/>
            <w:webHidden/>
          </w:rPr>
          <w:instrText xml:space="preserve"> PAGEREF _Toc183290996 \h </w:instrText>
        </w:r>
        <w:r>
          <w:rPr>
            <w:noProof/>
            <w:webHidden/>
          </w:rPr>
        </w:r>
        <w:r>
          <w:rPr>
            <w:noProof/>
            <w:webHidden/>
          </w:rPr>
          <w:fldChar w:fldCharType="separate"/>
        </w:r>
        <w:r>
          <w:rPr>
            <w:noProof/>
            <w:webHidden/>
          </w:rPr>
          <w:t>27</w:t>
        </w:r>
        <w:r>
          <w:rPr>
            <w:noProof/>
            <w:webHidden/>
          </w:rPr>
          <w:fldChar w:fldCharType="end"/>
        </w:r>
      </w:hyperlink>
    </w:p>
    <w:p w14:paraId="4D3B7807" w14:textId="24D58EB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7" w:history="1">
        <w:r w:rsidRPr="00A81947">
          <w:rPr>
            <w:rStyle w:val="Hyperlink"/>
            <w:rFonts w:ascii="Arial" w:hAnsi="Arial" w:cs="Arial"/>
            <w:noProof/>
          </w:rPr>
          <w:t>Figura 3 - Comparação entre Máquina Virtual e Docker</w:t>
        </w:r>
        <w:r>
          <w:rPr>
            <w:noProof/>
            <w:webHidden/>
          </w:rPr>
          <w:tab/>
        </w:r>
        <w:r>
          <w:rPr>
            <w:noProof/>
            <w:webHidden/>
          </w:rPr>
          <w:fldChar w:fldCharType="begin"/>
        </w:r>
        <w:r>
          <w:rPr>
            <w:noProof/>
            <w:webHidden/>
          </w:rPr>
          <w:instrText xml:space="preserve"> PAGEREF _Toc183290997 \h </w:instrText>
        </w:r>
        <w:r>
          <w:rPr>
            <w:noProof/>
            <w:webHidden/>
          </w:rPr>
        </w:r>
        <w:r>
          <w:rPr>
            <w:noProof/>
            <w:webHidden/>
          </w:rPr>
          <w:fldChar w:fldCharType="separate"/>
        </w:r>
        <w:r>
          <w:rPr>
            <w:noProof/>
            <w:webHidden/>
          </w:rPr>
          <w:t>28</w:t>
        </w:r>
        <w:r>
          <w:rPr>
            <w:noProof/>
            <w:webHidden/>
          </w:rPr>
          <w:fldChar w:fldCharType="end"/>
        </w:r>
      </w:hyperlink>
    </w:p>
    <w:p w14:paraId="7D7895D5" w14:textId="0B0455E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8" w:history="1">
        <w:r w:rsidRPr="00A81947">
          <w:rPr>
            <w:rStyle w:val="Hyperlink"/>
            <w:rFonts w:ascii="Arial" w:hAnsi="Arial" w:cs="Arial"/>
            <w:noProof/>
          </w:rPr>
          <w:t>Figura 4 - Diagrama de caso de uso</w:t>
        </w:r>
        <w:r>
          <w:rPr>
            <w:noProof/>
            <w:webHidden/>
          </w:rPr>
          <w:tab/>
        </w:r>
        <w:r>
          <w:rPr>
            <w:noProof/>
            <w:webHidden/>
          </w:rPr>
          <w:fldChar w:fldCharType="begin"/>
        </w:r>
        <w:r>
          <w:rPr>
            <w:noProof/>
            <w:webHidden/>
          </w:rPr>
          <w:instrText xml:space="preserve"> PAGEREF _Toc183290998 \h </w:instrText>
        </w:r>
        <w:r>
          <w:rPr>
            <w:noProof/>
            <w:webHidden/>
          </w:rPr>
        </w:r>
        <w:r>
          <w:rPr>
            <w:noProof/>
            <w:webHidden/>
          </w:rPr>
          <w:fldChar w:fldCharType="separate"/>
        </w:r>
        <w:r>
          <w:rPr>
            <w:noProof/>
            <w:webHidden/>
          </w:rPr>
          <w:t>44</w:t>
        </w:r>
        <w:r>
          <w:rPr>
            <w:noProof/>
            <w:webHidden/>
          </w:rPr>
          <w:fldChar w:fldCharType="end"/>
        </w:r>
      </w:hyperlink>
    </w:p>
    <w:p w14:paraId="1618FECC" w14:textId="08B51F6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0999" w:history="1">
        <w:r w:rsidRPr="00A81947">
          <w:rPr>
            <w:rStyle w:val="Hyperlink"/>
            <w:rFonts w:ascii="Arial" w:hAnsi="Arial"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_Toc183290999 \h </w:instrText>
        </w:r>
        <w:r>
          <w:rPr>
            <w:noProof/>
            <w:webHidden/>
          </w:rPr>
        </w:r>
        <w:r>
          <w:rPr>
            <w:noProof/>
            <w:webHidden/>
          </w:rPr>
          <w:fldChar w:fldCharType="separate"/>
        </w:r>
        <w:r>
          <w:rPr>
            <w:noProof/>
            <w:webHidden/>
          </w:rPr>
          <w:t>47</w:t>
        </w:r>
        <w:r>
          <w:rPr>
            <w:noProof/>
            <w:webHidden/>
          </w:rPr>
          <w:fldChar w:fldCharType="end"/>
        </w:r>
      </w:hyperlink>
    </w:p>
    <w:p w14:paraId="57F399AC" w14:textId="509FAB3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0" w:history="1">
        <w:r w:rsidRPr="00A81947">
          <w:rPr>
            <w:rStyle w:val="Hyperlink"/>
            <w:rFonts w:ascii="Arial" w:hAnsi="Arial"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_Toc183291000 \h </w:instrText>
        </w:r>
        <w:r>
          <w:rPr>
            <w:noProof/>
            <w:webHidden/>
          </w:rPr>
        </w:r>
        <w:r>
          <w:rPr>
            <w:noProof/>
            <w:webHidden/>
          </w:rPr>
          <w:fldChar w:fldCharType="separate"/>
        </w:r>
        <w:r>
          <w:rPr>
            <w:noProof/>
            <w:webHidden/>
          </w:rPr>
          <w:t>48</w:t>
        </w:r>
        <w:r>
          <w:rPr>
            <w:noProof/>
            <w:webHidden/>
          </w:rPr>
          <w:fldChar w:fldCharType="end"/>
        </w:r>
      </w:hyperlink>
    </w:p>
    <w:p w14:paraId="375B32DA" w14:textId="326A13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1" w:history="1">
        <w:r w:rsidRPr="00A81947">
          <w:rPr>
            <w:rStyle w:val="Hyperlink"/>
            <w:rFonts w:ascii="Arial" w:hAnsi="Arial"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_Toc183291001 \h </w:instrText>
        </w:r>
        <w:r>
          <w:rPr>
            <w:noProof/>
            <w:webHidden/>
          </w:rPr>
        </w:r>
        <w:r>
          <w:rPr>
            <w:noProof/>
            <w:webHidden/>
          </w:rPr>
          <w:fldChar w:fldCharType="separate"/>
        </w:r>
        <w:r>
          <w:rPr>
            <w:noProof/>
            <w:webHidden/>
          </w:rPr>
          <w:t>49</w:t>
        </w:r>
        <w:r>
          <w:rPr>
            <w:noProof/>
            <w:webHidden/>
          </w:rPr>
          <w:fldChar w:fldCharType="end"/>
        </w:r>
      </w:hyperlink>
    </w:p>
    <w:p w14:paraId="40BAA718" w14:textId="262806F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2" w:history="1">
        <w:r w:rsidRPr="00A81947">
          <w:rPr>
            <w:rStyle w:val="Hyperlink"/>
            <w:rFonts w:ascii="Arial" w:hAnsi="Arial"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_Toc183291002 \h </w:instrText>
        </w:r>
        <w:r>
          <w:rPr>
            <w:noProof/>
            <w:webHidden/>
          </w:rPr>
        </w:r>
        <w:r>
          <w:rPr>
            <w:noProof/>
            <w:webHidden/>
          </w:rPr>
          <w:fldChar w:fldCharType="separate"/>
        </w:r>
        <w:r>
          <w:rPr>
            <w:noProof/>
            <w:webHidden/>
          </w:rPr>
          <w:t>51</w:t>
        </w:r>
        <w:r>
          <w:rPr>
            <w:noProof/>
            <w:webHidden/>
          </w:rPr>
          <w:fldChar w:fldCharType="end"/>
        </w:r>
      </w:hyperlink>
    </w:p>
    <w:p w14:paraId="53A90BA6" w14:textId="28C91FD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3" w:history="1">
        <w:r w:rsidRPr="00A81947">
          <w:rPr>
            <w:rStyle w:val="Hyperlink"/>
            <w:rFonts w:ascii="Arial" w:hAnsi="Arial"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_Toc183291003 \h </w:instrText>
        </w:r>
        <w:r>
          <w:rPr>
            <w:noProof/>
            <w:webHidden/>
          </w:rPr>
        </w:r>
        <w:r>
          <w:rPr>
            <w:noProof/>
            <w:webHidden/>
          </w:rPr>
          <w:fldChar w:fldCharType="separate"/>
        </w:r>
        <w:r>
          <w:rPr>
            <w:noProof/>
            <w:webHidden/>
          </w:rPr>
          <w:t>53</w:t>
        </w:r>
        <w:r>
          <w:rPr>
            <w:noProof/>
            <w:webHidden/>
          </w:rPr>
          <w:fldChar w:fldCharType="end"/>
        </w:r>
      </w:hyperlink>
    </w:p>
    <w:p w14:paraId="1730C788" w14:textId="1721A48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4" w:history="1">
        <w:r w:rsidRPr="00A81947">
          <w:rPr>
            <w:rStyle w:val="Hyperlink"/>
            <w:rFonts w:ascii="Arial" w:hAnsi="Arial"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_Toc183291004 \h </w:instrText>
        </w:r>
        <w:r>
          <w:rPr>
            <w:noProof/>
            <w:webHidden/>
          </w:rPr>
        </w:r>
        <w:r>
          <w:rPr>
            <w:noProof/>
            <w:webHidden/>
          </w:rPr>
          <w:fldChar w:fldCharType="separate"/>
        </w:r>
        <w:r>
          <w:rPr>
            <w:noProof/>
            <w:webHidden/>
          </w:rPr>
          <w:t>55</w:t>
        </w:r>
        <w:r>
          <w:rPr>
            <w:noProof/>
            <w:webHidden/>
          </w:rPr>
          <w:fldChar w:fldCharType="end"/>
        </w:r>
      </w:hyperlink>
    </w:p>
    <w:p w14:paraId="45637948" w14:textId="5099058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5" w:history="1">
        <w:r w:rsidRPr="00A81947">
          <w:rPr>
            <w:rStyle w:val="Hyperlink"/>
            <w:rFonts w:ascii="Arial" w:hAnsi="Arial"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_Toc183291005 \h </w:instrText>
        </w:r>
        <w:r>
          <w:rPr>
            <w:noProof/>
            <w:webHidden/>
          </w:rPr>
        </w:r>
        <w:r>
          <w:rPr>
            <w:noProof/>
            <w:webHidden/>
          </w:rPr>
          <w:fldChar w:fldCharType="separate"/>
        </w:r>
        <w:r>
          <w:rPr>
            <w:noProof/>
            <w:webHidden/>
          </w:rPr>
          <w:t>56</w:t>
        </w:r>
        <w:r>
          <w:rPr>
            <w:noProof/>
            <w:webHidden/>
          </w:rPr>
          <w:fldChar w:fldCharType="end"/>
        </w:r>
      </w:hyperlink>
    </w:p>
    <w:p w14:paraId="1430A6EF" w14:textId="4789093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6" w:history="1">
        <w:r w:rsidRPr="00A81947">
          <w:rPr>
            <w:rStyle w:val="Hyperlink"/>
            <w:rFonts w:ascii="Arial" w:hAnsi="Arial"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_Toc183291006 \h </w:instrText>
        </w:r>
        <w:r>
          <w:rPr>
            <w:noProof/>
            <w:webHidden/>
          </w:rPr>
        </w:r>
        <w:r>
          <w:rPr>
            <w:noProof/>
            <w:webHidden/>
          </w:rPr>
          <w:fldChar w:fldCharType="separate"/>
        </w:r>
        <w:r>
          <w:rPr>
            <w:noProof/>
            <w:webHidden/>
          </w:rPr>
          <w:t>57</w:t>
        </w:r>
        <w:r>
          <w:rPr>
            <w:noProof/>
            <w:webHidden/>
          </w:rPr>
          <w:fldChar w:fldCharType="end"/>
        </w:r>
      </w:hyperlink>
    </w:p>
    <w:p w14:paraId="2980E841" w14:textId="44AED32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7" w:history="1">
        <w:r w:rsidRPr="00A81947">
          <w:rPr>
            <w:rStyle w:val="Hyperlink"/>
            <w:rFonts w:ascii="Arial" w:hAnsi="Arial"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_Toc183291007 \h </w:instrText>
        </w:r>
        <w:r>
          <w:rPr>
            <w:noProof/>
            <w:webHidden/>
          </w:rPr>
        </w:r>
        <w:r>
          <w:rPr>
            <w:noProof/>
            <w:webHidden/>
          </w:rPr>
          <w:fldChar w:fldCharType="separate"/>
        </w:r>
        <w:r>
          <w:rPr>
            <w:noProof/>
            <w:webHidden/>
          </w:rPr>
          <w:t>59</w:t>
        </w:r>
        <w:r>
          <w:rPr>
            <w:noProof/>
            <w:webHidden/>
          </w:rPr>
          <w:fldChar w:fldCharType="end"/>
        </w:r>
      </w:hyperlink>
    </w:p>
    <w:p w14:paraId="515ADFC0" w14:textId="015A6DA4"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8" w:history="1">
        <w:r w:rsidRPr="00A81947">
          <w:rPr>
            <w:rStyle w:val="Hyperlink"/>
            <w:rFonts w:ascii="Arial" w:hAnsi="Arial"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_Toc183291008 \h </w:instrText>
        </w:r>
        <w:r>
          <w:rPr>
            <w:noProof/>
            <w:webHidden/>
          </w:rPr>
        </w:r>
        <w:r>
          <w:rPr>
            <w:noProof/>
            <w:webHidden/>
          </w:rPr>
          <w:fldChar w:fldCharType="separate"/>
        </w:r>
        <w:r>
          <w:rPr>
            <w:noProof/>
            <w:webHidden/>
          </w:rPr>
          <w:t>60</w:t>
        </w:r>
        <w:r>
          <w:rPr>
            <w:noProof/>
            <w:webHidden/>
          </w:rPr>
          <w:fldChar w:fldCharType="end"/>
        </w:r>
      </w:hyperlink>
    </w:p>
    <w:p w14:paraId="2646B64C" w14:textId="62A798F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09" w:history="1">
        <w:r w:rsidRPr="00A81947">
          <w:rPr>
            <w:rStyle w:val="Hyperlink"/>
            <w:rFonts w:ascii="Arial" w:hAnsi="Arial"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_Toc183291009 \h </w:instrText>
        </w:r>
        <w:r>
          <w:rPr>
            <w:noProof/>
            <w:webHidden/>
          </w:rPr>
        </w:r>
        <w:r>
          <w:rPr>
            <w:noProof/>
            <w:webHidden/>
          </w:rPr>
          <w:fldChar w:fldCharType="separate"/>
        </w:r>
        <w:r>
          <w:rPr>
            <w:noProof/>
            <w:webHidden/>
          </w:rPr>
          <w:t>61</w:t>
        </w:r>
        <w:r>
          <w:rPr>
            <w:noProof/>
            <w:webHidden/>
          </w:rPr>
          <w:fldChar w:fldCharType="end"/>
        </w:r>
      </w:hyperlink>
    </w:p>
    <w:p w14:paraId="01CC4A85" w14:textId="7A952DA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0" w:history="1">
        <w:r w:rsidRPr="00A81947">
          <w:rPr>
            <w:rStyle w:val="Hyperlink"/>
            <w:rFonts w:ascii="Arial" w:hAnsi="Arial"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_Toc183291010 \h </w:instrText>
        </w:r>
        <w:r>
          <w:rPr>
            <w:noProof/>
            <w:webHidden/>
          </w:rPr>
        </w:r>
        <w:r>
          <w:rPr>
            <w:noProof/>
            <w:webHidden/>
          </w:rPr>
          <w:fldChar w:fldCharType="separate"/>
        </w:r>
        <w:r>
          <w:rPr>
            <w:noProof/>
            <w:webHidden/>
          </w:rPr>
          <w:t>63</w:t>
        </w:r>
        <w:r>
          <w:rPr>
            <w:noProof/>
            <w:webHidden/>
          </w:rPr>
          <w:fldChar w:fldCharType="end"/>
        </w:r>
      </w:hyperlink>
    </w:p>
    <w:p w14:paraId="155379AE" w14:textId="6D06AC2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1" w:history="1">
        <w:r w:rsidRPr="00A81947">
          <w:rPr>
            <w:rStyle w:val="Hyperlink"/>
            <w:rFonts w:ascii="Arial" w:hAnsi="Arial"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_Toc183291011 \h </w:instrText>
        </w:r>
        <w:r>
          <w:rPr>
            <w:noProof/>
            <w:webHidden/>
          </w:rPr>
        </w:r>
        <w:r>
          <w:rPr>
            <w:noProof/>
            <w:webHidden/>
          </w:rPr>
          <w:fldChar w:fldCharType="separate"/>
        </w:r>
        <w:r>
          <w:rPr>
            <w:noProof/>
            <w:webHidden/>
          </w:rPr>
          <w:t>64</w:t>
        </w:r>
        <w:r>
          <w:rPr>
            <w:noProof/>
            <w:webHidden/>
          </w:rPr>
          <w:fldChar w:fldCharType="end"/>
        </w:r>
      </w:hyperlink>
    </w:p>
    <w:p w14:paraId="3E6FC5E1" w14:textId="31FF50F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2" w:history="1">
        <w:r w:rsidRPr="00A81947">
          <w:rPr>
            <w:rStyle w:val="Hyperlink"/>
            <w:rFonts w:ascii="Arial" w:hAnsi="Arial"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_Toc183291012 \h </w:instrText>
        </w:r>
        <w:r>
          <w:rPr>
            <w:noProof/>
            <w:webHidden/>
          </w:rPr>
        </w:r>
        <w:r>
          <w:rPr>
            <w:noProof/>
            <w:webHidden/>
          </w:rPr>
          <w:fldChar w:fldCharType="separate"/>
        </w:r>
        <w:r>
          <w:rPr>
            <w:noProof/>
            <w:webHidden/>
          </w:rPr>
          <w:t>65</w:t>
        </w:r>
        <w:r>
          <w:rPr>
            <w:noProof/>
            <w:webHidden/>
          </w:rPr>
          <w:fldChar w:fldCharType="end"/>
        </w:r>
      </w:hyperlink>
    </w:p>
    <w:p w14:paraId="61072606" w14:textId="4DCA46F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3" w:history="1">
        <w:r w:rsidRPr="00A81947">
          <w:rPr>
            <w:rStyle w:val="Hyperlink"/>
            <w:rFonts w:ascii="Arial" w:hAnsi="Arial"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_Toc183291013 \h </w:instrText>
        </w:r>
        <w:r>
          <w:rPr>
            <w:noProof/>
            <w:webHidden/>
          </w:rPr>
        </w:r>
        <w:r>
          <w:rPr>
            <w:noProof/>
            <w:webHidden/>
          </w:rPr>
          <w:fldChar w:fldCharType="separate"/>
        </w:r>
        <w:r>
          <w:rPr>
            <w:noProof/>
            <w:webHidden/>
          </w:rPr>
          <w:t>70</w:t>
        </w:r>
        <w:r>
          <w:rPr>
            <w:noProof/>
            <w:webHidden/>
          </w:rPr>
          <w:fldChar w:fldCharType="end"/>
        </w:r>
      </w:hyperlink>
    </w:p>
    <w:p w14:paraId="6A4A937C" w14:textId="4ACB717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4" w:history="1">
        <w:r w:rsidRPr="00A81947">
          <w:rPr>
            <w:rStyle w:val="Hyperlink"/>
            <w:rFonts w:ascii="Arial" w:hAnsi="Arial"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_Toc183291014 \h </w:instrText>
        </w:r>
        <w:r>
          <w:rPr>
            <w:noProof/>
            <w:webHidden/>
          </w:rPr>
        </w:r>
        <w:r>
          <w:rPr>
            <w:noProof/>
            <w:webHidden/>
          </w:rPr>
          <w:fldChar w:fldCharType="separate"/>
        </w:r>
        <w:r>
          <w:rPr>
            <w:noProof/>
            <w:webHidden/>
          </w:rPr>
          <w:t>71</w:t>
        </w:r>
        <w:r>
          <w:rPr>
            <w:noProof/>
            <w:webHidden/>
          </w:rPr>
          <w:fldChar w:fldCharType="end"/>
        </w:r>
      </w:hyperlink>
    </w:p>
    <w:p w14:paraId="4A08FE0C" w14:textId="4C54B4F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5" w:history="1">
        <w:r w:rsidRPr="00A81947">
          <w:rPr>
            <w:rStyle w:val="Hyperlink"/>
            <w:rFonts w:ascii="Arial" w:hAnsi="Arial"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_Toc183291015 \h </w:instrText>
        </w:r>
        <w:r>
          <w:rPr>
            <w:noProof/>
            <w:webHidden/>
          </w:rPr>
        </w:r>
        <w:r>
          <w:rPr>
            <w:noProof/>
            <w:webHidden/>
          </w:rPr>
          <w:fldChar w:fldCharType="separate"/>
        </w:r>
        <w:r>
          <w:rPr>
            <w:noProof/>
            <w:webHidden/>
          </w:rPr>
          <w:t>72</w:t>
        </w:r>
        <w:r>
          <w:rPr>
            <w:noProof/>
            <w:webHidden/>
          </w:rPr>
          <w:fldChar w:fldCharType="end"/>
        </w:r>
      </w:hyperlink>
    </w:p>
    <w:p w14:paraId="5606F1D1" w14:textId="71BAF05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6" w:history="1">
        <w:r w:rsidRPr="00A81947">
          <w:rPr>
            <w:rStyle w:val="Hyperlink"/>
            <w:rFonts w:ascii="Arial" w:hAnsi="Arial" w:cs="Arial"/>
            <w:noProof/>
          </w:rPr>
          <w:t>Figura 22 - Product Backlog Sprint 1</w:t>
        </w:r>
        <w:r>
          <w:rPr>
            <w:noProof/>
            <w:webHidden/>
          </w:rPr>
          <w:tab/>
        </w:r>
        <w:r>
          <w:rPr>
            <w:noProof/>
            <w:webHidden/>
          </w:rPr>
          <w:fldChar w:fldCharType="begin"/>
        </w:r>
        <w:r>
          <w:rPr>
            <w:noProof/>
            <w:webHidden/>
          </w:rPr>
          <w:instrText xml:space="preserve"> PAGEREF _Toc183291016 \h </w:instrText>
        </w:r>
        <w:r>
          <w:rPr>
            <w:noProof/>
            <w:webHidden/>
          </w:rPr>
        </w:r>
        <w:r>
          <w:rPr>
            <w:noProof/>
            <w:webHidden/>
          </w:rPr>
          <w:fldChar w:fldCharType="separate"/>
        </w:r>
        <w:r>
          <w:rPr>
            <w:noProof/>
            <w:webHidden/>
          </w:rPr>
          <w:t>75</w:t>
        </w:r>
        <w:r>
          <w:rPr>
            <w:noProof/>
            <w:webHidden/>
          </w:rPr>
          <w:fldChar w:fldCharType="end"/>
        </w:r>
      </w:hyperlink>
    </w:p>
    <w:p w14:paraId="6377C87F" w14:textId="322564B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7" w:history="1">
        <w:r w:rsidRPr="00A81947">
          <w:rPr>
            <w:rStyle w:val="Hyperlink"/>
            <w:rFonts w:ascii="Arial" w:hAnsi="Arial" w:cs="Arial"/>
            <w:noProof/>
          </w:rPr>
          <w:t>Figura 23 - Product Backlog Sprint 2</w:t>
        </w:r>
        <w:r>
          <w:rPr>
            <w:noProof/>
            <w:webHidden/>
          </w:rPr>
          <w:tab/>
        </w:r>
        <w:r>
          <w:rPr>
            <w:noProof/>
            <w:webHidden/>
          </w:rPr>
          <w:fldChar w:fldCharType="begin"/>
        </w:r>
        <w:r>
          <w:rPr>
            <w:noProof/>
            <w:webHidden/>
          </w:rPr>
          <w:instrText xml:space="preserve"> PAGEREF _Toc183291017 \h </w:instrText>
        </w:r>
        <w:r>
          <w:rPr>
            <w:noProof/>
            <w:webHidden/>
          </w:rPr>
        </w:r>
        <w:r>
          <w:rPr>
            <w:noProof/>
            <w:webHidden/>
          </w:rPr>
          <w:fldChar w:fldCharType="separate"/>
        </w:r>
        <w:r>
          <w:rPr>
            <w:noProof/>
            <w:webHidden/>
          </w:rPr>
          <w:t>75</w:t>
        </w:r>
        <w:r>
          <w:rPr>
            <w:noProof/>
            <w:webHidden/>
          </w:rPr>
          <w:fldChar w:fldCharType="end"/>
        </w:r>
      </w:hyperlink>
    </w:p>
    <w:p w14:paraId="0553ADB8" w14:textId="42F75D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8" w:history="1">
        <w:r w:rsidRPr="00A81947">
          <w:rPr>
            <w:rStyle w:val="Hyperlink"/>
            <w:rFonts w:ascii="Arial" w:hAnsi="Arial" w:cs="Arial"/>
            <w:noProof/>
          </w:rPr>
          <w:t>Figura 24 - Product Backlog Sprint 3</w:t>
        </w:r>
        <w:r>
          <w:rPr>
            <w:noProof/>
            <w:webHidden/>
          </w:rPr>
          <w:tab/>
        </w:r>
        <w:r>
          <w:rPr>
            <w:noProof/>
            <w:webHidden/>
          </w:rPr>
          <w:fldChar w:fldCharType="begin"/>
        </w:r>
        <w:r>
          <w:rPr>
            <w:noProof/>
            <w:webHidden/>
          </w:rPr>
          <w:instrText xml:space="preserve"> PAGEREF _Toc183291018 \h </w:instrText>
        </w:r>
        <w:r>
          <w:rPr>
            <w:noProof/>
            <w:webHidden/>
          </w:rPr>
        </w:r>
        <w:r>
          <w:rPr>
            <w:noProof/>
            <w:webHidden/>
          </w:rPr>
          <w:fldChar w:fldCharType="separate"/>
        </w:r>
        <w:r>
          <w:rPr>
            <w:noProof/>
            <w:webHidden/>
          </w:rPr>
          <w:t>75</w:t>
        </w:r>
        <w:r>
          <w:rPr>
            <w:noProof/>
            <w:webHidden/>
          </w:rPr>
          <w:fldChar w:fldCharType="end"/>
        </w:r>
      </w:hyperlink>
    </w:p>
    <w:p w14:paraId="763C2FCD" w14:textId="199DF040"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19" w:history="1">
        <w:r w:rsidRPr="00A81947">
          <w:rPr>
            <w:rStyle w:val="Hyperlink"/>
            <w:rFonts w:ascii="Arial" w:hAnsi="Arial" w:cs="Arial"/>
            <w:noProof/>
          </w:rPr>
          <w:t>Figura 25 - Product Backlog Sprint 4</w:t>
        </w:r>
        <w:r>
          <w:rPr>
            <w:noProof/>
            <w:webHidden/>
          </w:rPr>
          <w:tab/>
        </w:r>
        <w:r>
          <w:rPr>
            <w:noProof/>
            <w:webHidden/>
          </w:rPr>
          <w:fldChar w:fldCharType="begin"/>
        </w:r>
        <w:r>
          <w:rPr>
            <w:noProof/>
            <w:webHidden/>
          </w:rPr>
          <w:instrText xml:space="preserve"> PAGEREF _Toc183291019 \h </w:instrText>
        </w:r>
        <w:r>
          <w:rPr>
            <w:noProof/>
            <w:webHidden/>
          </w:rPr>
        </w:r>
        <w:r>
          <w:rPr>
            <w:noProof/>
            <w:webHidden/>
          </w:rPr>
          <w:fldChar w:fldCharType="separate"/>
        </w:r>
        <w:r>
          <w:rPr>
            <w:noProof/>
            <w:webHidden/>
          </w:rPr>
          <w:t>76</w:t>
        </w:r>
        <w:r>
          <w:rPr>
            <w:noProof/>
            <w:webHidden/>
          </w:rPr>
          <w:fldChar w:fldCharType="end"/>
        </w:r>
      </w:hyperlink>
    </w:p>
    <w:p w14:paraId="7E02C201" w14:textId="01AE600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0" w:history="1">
        <w:r w:rsidRPr="00A81947">
          <w:rPr>
            <w:rStyle w:val="Hyperlink"/>
            <w:rFonts w:ascii="Arial" w:hAnsi="Arial" w:cs="Arial"/>
            <w:noProof/>
          </w:rPr>
          <w:t>Figura 26 - Product Backlog Sprint 5</w:t>
        </w:r>
        <w:r>
          <w:rPr>
            <w:noProof/>
            <w:webHidden/>
          </w:rPr>
          <w:tab/>
        </w:r>
        <w:r>
          <w:rPr>
            <w:noProof/>
            <w:webHidden/>
          </w:rPr>
          <w:fldChar w:fldCharType="begin"/>
        </w:r>
        <w:r>
          <w:rPr>
            <w:noProof/>
            <w:webHidden/>
          </w:rPr>
          <w:instrText xml:space="preserve"> PAGEREF _Toc183291020 \h </w:instrText>
        </w:r>
        <w:r>
          <w:rPr>
            <w:noProof/>
            <w:webHidden/>
          </w:rPr>
        </w:r>
        <w:r>
          <w:rPr>
            <w:noProof/>
            <w:webHidden/>
          </w:rPr>
          <w:fldChar w:fldCharType="separate"/>
        </w:r>
        <w:r>
          <w:rPr>
            <w:noProof/>
            <w:webHidden/>
          </w:rPr>
          <w:t>76</w:t>
        </w:r>
        <w:r>
          <w:rPr>
            <w:noProof/>
            <w:webHidden/>
          </w:rPr>
          <w:fldChar w:fldCharType="end"/>
        </w:r>
      </w:hyperlink>
    </w:p>
    <w:p w14:paraId="4AD9AE5A" w14:textId="344EB58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1" w:history="1">
        <w:r w:rsidRPr="00A81947">
          <w:rPr>
            <w:rStyle w:val="Hyperlink"/>
            <w:rFonts w:ascii="Arial" w:hAnsi="Arial" w:cs="Arial"/>
            <w:noProof/>
          </w:rPr>
          <w:t>Figura 27 - Diagrama de classes</w:t>
        </w:r>
        <w:r>
          <w:rPr>
            <w:noProof/>
            <w:webHidden/>
          </w:rPr>
          <w:tab/>
        </w:r>
        <w:r>
          <w:rPr>
            <w:noProof/>
            <w:webHidden/>
          </w:rPr>
          <w:fldChar w:fldCharType="begin"/>
        </w:r>
        <w:r>
          <w:rPr>
            <w:noProof/>
            <w:webHidden/>
          </w:rPr>
          <w:instrText xml:space="preserve"> PAGEREF _Toc183291021 \h </w:instrText>
        </w:r>
        <w:r>
          <w:rPr>
            <w:noProof/>
            <w:webHidden/>
          </w:rPr>
        </w:r>
        <w:r>
          <w:rPr>
            <w:noProof/>
            <w:webHidden/>
          </w:rPr>
          <w:fldChar w:fldCharType="separate"/>
        </w:r>
        <w:r>
          <w:rPr>
            <w:noProof/>
            <w:webHidden/>
          </w:rPr>
          <w:t>77</w:t>
        </w:r>
        <w:r>
          <w:rPr>
            <w:noProof/>
            <w:webHidden/>
          </w:rPr>
          <w:fldChar w:fldCharType="end"/>
        </w:r>
      </w:hyperlink>
    </w:p>
    <w:p w14:paraId="1C0294A1" w14:textId="2228F26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2" w:history="1">
        <w:r w:rsidRPr="00A81947">
          <w:rPr>
            <w:rStyle w:val="Hyperlink"/>
            <w:rFonts w:ascii="Arial" w:hAnsi="Arial" w:cs="Arial"/>
            <w:noProof/>
          </w:rPr>
          <w:t>Figura 28 - Diagrama de implantação</w:t>
        </w:r>
        <w:r>
          <w:rPr>
            <w:noProof/>
            <w:webHidden/>
          </w:rPr>
          <w:tab/>
        </w:r>
        <w:r>
          <w:rPr>
            <w:noProof/>
            <w:webHidden/>
          </w:rPr>
          <w:fldChar w:fldCharType="begin"/>
        </w:r>
        <w:r>
          <w:rPr>
            <w:noProof/>
            <w:webHidden/>
          </w:rPr>
          <w:instrText xml:space="preserve"> PAGEREF _Toc183291022 \h </w:instrText>
        </w:r>
        <w:r>
          <w:rPr>
            <w:noProof/>
            <w:webHidden/>
          </w:rPr>
        </w:r>
        <w:r>
          <w:rPr>
            <w:noProof/>
            <w:webHidden/>
          </w:rPr>
          <w:fldChar w:fldCharType="separate"/>
        </w:r>
        <w:r>
          <w:rPr>
            <w:noProof/>
            <w:webHidden/>
          </w:rPr>
          <w:t>78</w:t>
        </w:r>
        <w:r>
          <w:rPr>
            <w:noProof/>
            <w:webHidden/>
          </w:rPr>
          <w:fldChar w:fldCharType="end"/>
        </w:r>
      </w:hyperlink>
    </w:p>
    <w:p w14:paraId="2A0CA77A" w14:textId="2BA7B20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3" w:history="1">
        <w:r w:rsidRPr="00A81947">
          <w:rPr>
            <w:rStyle w:val="Hyperlink"/>
            <w:rFonts w:ascii="Arial" w:hAnsi="Arial"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_Toc183291023 \h </w:instrText>
        </w:r>
        <w:r>
          <w:rPr>
            <w:noProof/>
            <w:webHidden/>
          </w:rPr>
        </w:r>
        <w:r>
          <w:rPr>
            <w:noProof/>
            <w:webHidden/>
          </w:rPr>
          <w:fldChar w:fldCharType="separate"/>
        </w:r>
        <w:r>
          <w:rPr>
            <w:noProof/>
            <w:webHidden/>
          </w:rPr>
          <w:t>78</w:t>
        </w:r>
        <w:r>
          <w:rPr>
            <w:noProof/>
            <w:webHidden/>
          </w:rPr>
          <w:fldChar w:fldCharType="end"/>
        </w:r>
      </w:hyperlink>
    </w:p>
    <w:p w14:paraId="4281B5A2" w14:textId="1D445C7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4" w:history="1">
        <w:r w:rsidRPr="00A81947">
          <w:rPr>
            <w:rStyle w:val="Hyperlink"/>
            <w:rFonts w:ascii="Arial" w:hAnsi="Arial" w:cs="Arial"/>
            <w:noProof/>
          </w:rPr>
          <w:t>Figura 30 - Diagrama de classes do caso de uso criar reclamação</w:t>
        </w:r>
        <w:r>
          <w:rPr>
            <w:noProof/>
            <w:webHidden/>
          </w:rPr>
          <w:tab/>
        </w:r>
        <w:r>
          <w:rPr>
            <w:noProof/>
            <w:webHidden/>
          </w:rPr>
          <w:fldChar w:fldCharType="begin"/>
        </w:r>
        <w:r>
          <w:rPr>
            <w:noProof/>
            <w:webHidden/>
          </w:rPr>
          <w:instrText xml:space="preserve"> PAGEREF _Toc183291024 \h </w:instrText>
        </w:r>
        <w:r>
          <w:rPr>
            <w:noProof/>
            <w:webHidden/>
          </w:rPr>
        </w:r>
        <w:r>
          <w:rPr>
            <w:noProof/>
            <w:webHidden/>
          </w:rPr>
          <w:fldChar w:fldCharType="separate"/>
        </w:r>
        <w:r>
          <w:rPr>
            <w:noProof/>
            <w:webHidden/>
          </w:rPr>
          <w:t>79</w:t>
        </w:r>
        <w:r>
          <w:rPr>
            <w:noProof/>
            <w:webHidden/>
          </w:rPr>
          <w:fldChar w:fldCharType="end"/>
        </w:r>
      </w:hyperlink>
    </w:p>
    <w:p w14:paraId="0521D82E" w14:textId="21DFEE4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5" w:history="1">
        <w:r w:rsidRPr="00A81947">
          <w:rPr>
            <w:rStyle w:val="Hyperlink"/>
            <w:rFonts w:ascii="Arial" w:hAnsi="Arial"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_Toc183291025 \h </w:instrText>
        </w:r>
        <w:r>
          <w:rPr>
            <w:noProof/>
            <w:webHidden/>
          </w:rPr>
        </w:r>
        <w:r>
          <w:rPr>
            <w:noProof/>
            <w:webHidden/>
          </w:rPr>
          <w:fldChar w:fldCharType="separate"/>
        </w:r>
        <w:r>
          <w:rPr>
            <w:noProof/>
            <w:webHidden/>
          </w:rPr>
          <w:t>79</w:t>
        </w:r>
        <w:r>
          <w:rPr>
            <w:noProof/>
            <w:webHidden/>
          </w:rPr>
          <w:fldChar w:fldCharType="end"/>
        </w:r>
      </w:hyperlink>
    </w:p>
    <w:p w14:paraId="7E6F0565" w14:textId="45FB1BA8"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6" w:history="1">
        <w:r w:rsidRPr="00A81947">
          <w:rPr>
            <w:rStyle w:val="Hyperlink"/>
            <w:rFonts w:ascii="Arial" w:hAnsi="Arial"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_Toc183291026 \h </w:instrText>
        </w:r>
        <w:r>
          <w:rPr>
            <w:noProof/>
            <w:webHidden/>
          </w:rPr>
        </w:r>
        <w:r>
          <w:rPr>
            <w:noProof/>
            <w:webHidden/>
          </w:rPr>
          <w:fldChar w:fldCharType="separate"/>
        </w:r>
        <w:r>
          <w:rPr>
            <w:noProof/>
            <w:webHidden/>
          </w:rPr>
          <w:t>80</w:t>
        </w:r>
        <w:r>
          <w:rPr>
            <w:noProof/>
            <w:webHidden/>
          </w:rPr>
          <w:fldChar w:fldCharType="end"/>
        </w:r>
      </w:hyperlink>
    </w:p>
    <w:p w14:paraId="042EE5BC" w14:textId="1FF0BBC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7" w:history="1">
        <w:r w:rsidRPr="00A81947">
          <w:rPr>
            <w:rStyle w:val="Hyperlink"/>
            <w:rFonts w:ascii="Arial" w:hAnsi="Arial"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_Toc183291027 \h </w:instrText>
        </w:r>
        <w:r>
          <w:rPr>
            <w:noProof/>
            <w:webHidden/>
          </w:rPr>
        </w:r>
        <w:r>
          <w:rPr>
            <w:noProof/>
            <w:webHidden/>
          </w:rPr>
          <w:fldChar w:fldCharType="separate"/>
        </w:r>
        <w:r>
          <w:rPr>
            <w:noProof/>
            <w:webHidden/>
          </w:rPr>
          <w:t>80</w:t>
        </w:r>
        <w:r>
          <w:rPr>
            <w:noProof/>
            <w:webHidden/>
          </w:rPr>
          <w:fldChar w:fldCharType="end"/>
        </w:r>
      </w:hyperlink>
    </w:p>
    <w:p w14:paraId="16302275" w14:textId="4A0FCA1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8" w:history="1">
        <w:r w:rsidRPr="00A81947">
          <w:rPr>
            <w:rStyle w:val="Hyperlink"/>
            <w:rFonts w:ascii="Arial" w:hAnsi="Arial" w:cs="Arial"/>
            <w:noProof/>
          </w:rPr>
          <w:t>Figura 34 - Diagrama de classes do caso de uso comentar reclamação</w:t>
        </w:r>
        <w:r>
          <w:rPr>
            <w:noProof/>
            <w:webHidden/>
          </w:rPr>
          <w:tab/>
        </w:r>
        <w:r>
          <w:rPr>
            <w:noProof/>
            <w:webHidden/>
          </w:rPr>
          <w:fldChar w:fldCharType="begin"/>
        </w:r>
        <w:r>
          <w:rPr>
            <w:noProof/>
            <w:webHidden/>
          </w:rPr>
          <w:instrText xml:space="preserve"> PAGEREF _Toc183291028 \h </w:instrText>
        </w:r>
        <w:r>
          <w:rPr>
            <w:noProof/>
            <w:webHidden/>
          </w:rPr>
        </w:r>
        <w:r>
          <w:rPr>
            <w:noProof/>
            <w:webHidden/>
          </w:rPr>
          <w:fldChar w:fldCharType="separate"/>
        </w:r>
        <w:r>
          <w:rPr>
            <w:noProof/>
            <w:webHidden/>
          </w:rPr>
          <w:t>81</w:t>
        </w:r>
        <w:r>
          <w:rPr>
            <w:noProof/>
            <w:webHidden/>
          </w:rPr>
          <w:fldChar w:fldCharType="end"/>
        </w:r>
      </w:hyperlink>
    </w:p>
    <w:p w14:paraId="4FA6AF14" w14:textId="0517220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29" w:history="1">
        <w:r w:rsidRPr="00A81947">
          <w:rPr>
            <w:rStyle w:val="Hyperlink"/>
            <w:rFonts w:ascii="Arial" w:hAnsi="Arial"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_Toc183291029 \h </w:instrText>
        </w:r>
        <w:r>
          <w:rPr>
            <w:noProof/>
            <w:webHidden/>
          </w:rPr>
        </w:r>
        <w:r>
          <w:rPr>
            <w:noProof/>
            <w:webHidden/>
          </w:rPr>
          <w:fldChar w:fldCharType="separate"/>
        </w:r>
        <w:r>
          <w:rPr>
            <w:noProof/>
            <w:webHidden/>
          </w:rPr>
          <w:t>82</w:t>
        </w:r>
        <w:r>
          <w:rPr>
            <w:noProof/>
            <w:webHidden/>
          </w:rPr>
          <w:fldChar w:fldCharType="end"/>
        </w:r>
      </w:hyperlink>
    </w:p>
    <w:p w14:paraId="48978488" w14:textId="3D47CCA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0" w:history="1">
        <w:r w:rsidRPr="00A81947">
          <w:rPr>
            <w:rStyle w:val="Hyperlink"/>
            <w:rFonts w:ascii="Arial" w:hAnsi="Arial" w:cs="Arial"/>
            <w:noProof/>
          </w:rPr>
          <w:t>Figura 36 - Diagrama de classes do caso de uso curtir reclamação</w:t>
        </w:r>
        <w:r>
          <w:rPr>
            <w:noProof/>
            <w:webHidden/>
          </w:rPr>
          <w:tab/>
        </w:r>
        <w:r>
          <w:rPr>
            <w:noProof/>
            <w:webHidden/>
          </w:rPr>
          <w:fldChar w:fldCharType="begin"/>
        </w:r>
        <w:r>
          <w:rPr>
            <w:noProof/>
            <w:webHidden/>
          </w:rPr>
          <w:instrText xml:space="preserve"> PAGEREF _Toc183291030 \h </w:instrText>
        </w:r>
        <w:r>
          <w:rPr>
            <w:noProof/>
            <w:webHidden/>
          </w:rPr>
        </w:r>
        <w:r>
          <w:rPr>
            <w:noProof/>
            <w:webHidden/>
          </w:rPr>
          <w:fldChar w:fldCharType="separate"/>
        </w:r>
        <w:r>
          <w:rPr>
            <w:noProof/>
            <w:webHidden/>
          </w:rPr>
          <w:t>83</w:t>
        </w:r>
        <w:r>
          <w:rPr>
            <w:noProof/>
            <w:webHidden/>
          </w:rPr>
          <w:fldChar w:fldCharType="end"/>
        </w:r>
      </w:hyperlink>
    </w:p>
    <w:p w14:paraId="77C42F51" w14:textId="6325002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1" w:history="1">
        <w:r w:rsidRPr="00A81947">
          <w:rPr>
            <w:rStyle w:val="Hyperlink"/>
            <w:rFonts w:ascii="Arial" w:hAnsi="Arial"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_Toc183291031 \h </w:instrText>
        </w:r>
        <w:r>
          <w:rPr>
            <w:noProof/>
            <w:webHidden/>
          </w:rPr>
        </w:r>
        <w:r>
          <w:rPr>
            <w:noProof/>
            <w:webHidden/>
          </w:rPr>
          <w:fldChar w:fldCharType="separate"/>
        </w:r>
        <w:r>
          <w:rPr>
            <w:noProof/>
            <w:webHidden/>
          </w:rPr>
          <w:t>84</w:t>
        </w:r>
        <w:r>
          <w:rPr>
            <w:noProof/>
            <w:webHidden/>
          </w:rPr>
          <w:fldChar w:fldCharType="end"/>
        </w:r>
      </w:hyperlink>
    </w:p>
    <w:p w14:paraId="3C58356E" w14:textId="606EFA35"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2" w:history="1">
        <w:r w:rsidRPr="00A81947">
          <w:rPr>
            <w:rStyle w:val="Hyperlink"/>
            <w:rFonts w:ascii="Arial" w:hAnsi="Arial" w:cs="Arial"/>
            <w:noProof/>
          </w:rPr>
          <w:t>Figura 38 - Diagrama de classes do caso de uso alterar status</w:t>
        </w:r>
        <w:r>
          <w:rPr>
            <w:noProof/>
            <w:webHidden/>
          </w:rPr>
          <w:tab/>
        </w:r>
        <w:r>
          <w:rPr>
            <w:noProof/>
            <w:webHidden/>
          </w:rPr>
          <w:fldChar w:fldCharType="begin"/>
        </w:r>
        <w:r>
          <w:rPr>
            <w:noProof/>
            <w:webHidden/>
          </w:rPr>
          <w:instrText xml:space="preserve"> PAGEREF _Toc183291032 \h </w:instrText>
        </w:r>
        <w:r>
          <w:rPr>
            <w:noProof/>
            <w:webHidden/>
          </w:rPr>
        </w:r>
        <w:r>
          <w:rPr>
            <w:noProof/>
            <w:webHidden/>
          </w:rPr>
          <w:fldChar w:fldCharType="separate"/>
        </w:r>
        <w:r>
          <w:rPr>
            <w:noProof/>
            <w:webHidden/>
          </w:rPr>
          <w:t>85</w:t>
        </w:r>
        <w:r>
          <w:rPr>
            <w:noProof/>
            <w:webHidden/>
          </w:rPr>
          <w:fldChar w:fldCharType="end"/>
        </w:r>
      </w:hyperlink>
    </w:p>
    <w:p w14:paraId="1F06924E" w14:textId="1CB9D5A8"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3" w:history="1">
        <w:r w:rsidRPr="00A81947">
          <w:rPr>
            <w:rStyle w:val="Hyperlink"/>
            <w:rFonts w:ascii="Arial" w:hAnsi="Arial" w:cs="Arial"/>
            <w:noProof/>
          </w:rPr>
          <w:t>Figura 39 - Diagrama de sequência alterar status reclamação – Fluxo Principal CSU006</w:t>
        </w:r>
        <w:r>
          <w:rPr>
            <w:noProof/>
            <w:webHidden/>
          </w:rPr>
          <w:tab/>
        </w:r>
        <w:r>
          <w:rPr>
            <w:noProof/>
            <w:webHidden/>
          </w:rPr>
          <w:fldChar w:fldCharType="begin"/>
        </w:r>
        <w:r>
          <w:rPr>
            <w:noProof/>
            <w:webHidden/>
          </w:rPr>
          <w:instrText xml:space="preserve"> PAGEREF _Toc183291033 \h </w:instrText>
        </w:r>
        <w:r>
          <w:rPr>
            <w:noProof/>
            <w:webHidden/>
          </w:rPr>
        </w:r>
        <w:r>
          <w:rPr>
            <w:noProof/>
            <w:webHidden/>
          </w:rPr>
          <w:fldChar w:fldCharType="separate"/>
        </w:r>
        <w:r>
          <w:rPr>
            <w:noProof/>
            <w:webHidden/>
          </w:rPr>
          <w:t>86</w:t>
        </w:r>
        <w:r>
          <w:rPr>
            <w:noProof/>
            <w:webHidden/>
          </w:rPr>
          <w:fldChar w:fldCharType="end"/>
        </w:r>
      </w:hyperlink>
    </w:p>
    <w:p w14:paraId="5A278FE7" w14:textId="2E729D8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4" w:history="1">
        <w:r w:rsidRPr="00A81947">
          <w:rPr>
            <w:rStyle w:val="Hyperlink"/>
            <w:rFonts w:ascii="Arial" w:hAnsi="Arial" w:cs="Arial"/>
            <w:noProof/>
          </w:rPr>
          <w:t>Figura 40 - Diagrama de classes do caso de uso cadastrar usuário</w:t>
        </w:r>
        <w:r>
          <w:rPr>
            <w:noProof/>
            <w:webHidden/>
          </w:rPr>
          <w:tab/>
        </w:r>
        <w:r>
          <w:rPr>
            <w:noProof/>
            <w:webHidden/>
          </w:rPr>
          <w:fldChar w:fldCharType="begin"/>
        </w:r>
        <w:r>
          <w:rPr>
            <w:noProof/>
            <w:webHidden/>
          </w:rPr>
          <w:instrText xml:space="preserve"> PAGEREF _Toc183291034 \h </w:instrText>
        </w:r>
        <w:r>
          <w:rPr>
            <w:noProof/>
            <w:webHidden/>
          </w:rPr>
        </w:r>
        <w:r>
          <w:rPr>
            <w:noProof/>
            <w:webHidden/>
          </w:rPr>
          <w:fldChar w:fldCharType="separate"/>
        </w:r>
        <w:r>
          <w:rPr>
            <w:noProof/>
            <w:webHidden/>
          </w:rPr>
          <w:t>87</w:t>
        </w:r>
        <w:r>
          <w:rPr>
            <w:noProof/>
            <w:webHidden/>
          </w:rPr>
          <w:fldChar w:fldCharType="end"/>
        </w:r>
      </w:hyperlink>
    </w:p>
    <w:p w14:paraId="3AC87B64" w14:textId="00771E10"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5" w:history="1">
        <w:r w:rsidRPr="00A81947">
          <w:rPr>
            <w:rStyle w:val="Hyperlink"/>
            <w:rFonts w:ascii="Arial" w:hAnsi="Arial"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_Toc183291035 \h </w:instrText>
        </w:r>
        <w:r>
          <w:rPr>
            <w:noProof/>
            <w:webHidden/>
          </w:rPr>
        </w:r>
        <w:r>
          <w:rPr>
            <w:noProof/>
            <w:webHidden/>
          </w:rPr>
          <w:fldChar w:fldCharType="separate"/>
        </w:r>
        <w:r>
          <w:rPr>
            <w:noProof/>
            <w:webHidden/>
          </w:rPr>
          <w:t>88</w:t>
        </w:r>
        <w:r>
          <w:rPr>
            <w:noProof/>
            <w:webHidden/>
          </w:rPr>
          <w:fldChar w:fldCharType="end"/>
        </w:r>
      </w:hyperlink>
    </w:p>
    <w:p w14:paraId="38328970" w14:textId="58B8040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6" w:history="1">
        <w:r w:rsidRPr="00A81947">
          <w:rPr>
            <w:rStyle w:val="Hyperlink"/>
            <w:rFonts w:ascii="Arial" w:hAnsi="Arial" w:cs="Arial"/>
            <w:noProof/>
          </w:rPr>
          <w:t>Figura 42 - Diagrama de atividades</w:t>
        </w:r>
        <w:r>
          <w:rPr>
            <w:noProof/>
            <w:webHidden/>
          </w:rPr>
          <w:tab/>
        </w:r>
        <w:r>
          <w:rPr>
            <w:noProof/>
            <w:webHidden/>
          </w:rPr>
          <w:fldChar w:fldCharType="begin"/>
        </w:r>
        <w:r>
          <w:rPr>
            <w:noProof/>
            <w:webHidden/>
          </w:rPr>
          <w:instrText xml:space="preserve"> PAGEREF _Toc183291036 \h </w:instrText>
        </w:r>
        <w:r>
          <w:rPr>
            <w:noProof/>
            <w:webHidden/>
          </w:rPr>
        </w:r>
        <w:r>
          <w:rPr>
            <w:noProof/>
            <w:webHidden/>
          </w:rPr>
          <w:fldChar w:fldCharType="separate"/>
        </w:r>
        <w:r>
          <w:rPr>
            <w:noProof/>
            <w:webHidden/>
          </w:rPr>
          <w:t>89</w:t>
        </w:r>
        <w:r>
          <w:rPr>
            <w:noProof/>
            <w:webHidden/>
          </w:rPr>
          <w:fldChar w:fldCharType="end"/>
        </w:r>
      </w:hyperlink>
    </w:p>
    <w:p w14:paraId="05CF6CED" w14:textId="07A458B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7" w:history="1">
        <w:r w:rsidRPr="00A81947">
          <w:rPr>
            <w:rStyle w:val="Hyperlink"/>
            <w:rFonts w:ascii="Arial" w:hAnsi="Arial" w:cs="Arial"/>
            <w:noProof/>
          </w:rPr>
          <w:t>Figura 43 - Diagrama de estados da classe reclamação</w:t>
        </w:r>
        <w:r>
          <w:rPr>
            <w:noProof/>
            <w:webHidden/>
          </w:rPr>
          <w:tab/>
        </w:r>
        <w:r>
          <w:rPr>
            <w:noProof/>
            <w:webHidden/>
          </w:rPr>
          <w:fldChar w:fldCharType="begin"/>
        </w:r>
        <w:r>
          <w:rPr>
            <w:noProof/>
            <w:webHidden/>
          </w:rPr>
          <w:instrText xml:space="preserve"> PAGEREF _Toc183291037 \h </w:instrText>
        </w:r>
        <w:r>
          <w:rPr>
            <w:noProof/>
            <w:webHidden/>
          </w:rPr>
        </w:r>
        <w:r>
          <w:rPr>
            <w:noProof/>
            <w:webHidden/>
          </w:rPr>
          <w:fldChar w:fldCharType="separate"/>
        </w:r>
        <w:r>
          <w:rPr>
            <w:noProof/>
            <w:webHidden/>
          </w:rPr>
          <w:t>90</w:t>
        </w:r>
        <w:r>
          <w:rPr>
            <w:noProof/>
            <w:webHidden/>
          </w:rPr>
          <w:fldChar w:fldCharType="end"/>
        </w:r>
      </w:hyperlink>
    </w:p>
    <w:p w14:paraId="01926E68" w14:textId="67C6470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8" w:history="1">
        <w:r w:rsidRPr="00A81947">
          <w:rPr>
            <w:rStyle w:val="Hyperlink"/>
            <w:rFonts w:ascii="Arial" w:hAnsi="Arial" w:cs="Arial"/>
            <w:noProof/>
          </w:rPr>
          <w:t>Figura 44 - Banco de Dados Nossa Via</w:t>
        </w:r>
        <w:r>
          <w:rPr>
            <w:noProof/>
            <w:webHidden/>
          </w:rPr>
          <w:tab/>
        </w:r>
        <w:r>
          <w:rPr>
            <w:noProof/>
            <w:webHidden/>
          </w:rPr>
          <w:fldChar w:fldCharType="begin"/>
        </w:r>
        <w:r>
          <w:rPr>
            <w:noProof/>
            <w:webHidden/>
          </w:rPr>
          <w:instrText xml:space="preserve"> PAGEREF _Toc183291038 \h </w:instrText>
        </w:r>
        <w:r>
          <w:rPr>
            <w:noProof/>
            <w:webHidden/>
          </w:rPr>
        </w:r>
        <w:r>
          <w:rPr>
            <w:noProof/>
            <w:webHidden/>
          </w:rPr>
          <w:fldChar w:fldCharType="separate"/>
        </w:r>
        <w:r>
          <w:rPr>
            <w:noProof/>
            <w:webHidden/>
          </w:rPr>
          <w:t>90</w:t>
        </w:r>
        <w:r>
          <w:rPr>
            <w:noProof/>
            <w:webHidden/>
          </w:rPr>
          <w:fldChar w:fldCharType="end"/>
        </w:r>
      </w:hyperlink>
    </w:p>
    <w:p w14:paraId="69A248FF" w14:textId="09537132"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39" w:history="1">
        <w:r w:rsidRPr="00A81947">
          <w:rPr>
            <w:rStyle w:val="Hyperlink"/>
            <w:rFonts w:ascii="Arial" w:hAnsi="Arial" w:cs="Arial"/>
            <w:noProof/>
          </w:rPr>
          <w:t>Figura 45 - Tela do Feed principal sem login 1</w:t>
        </w:r>
        <w:r>
          <w:rPr>
            <w:noProof/>
            <w:webHidden/>
          </w:rPr>
          <w:tab/>
        </w:r>
        <w:r>
          <w:rPr>
            <w:noProof/>
            <w:webHidden/>
          </w:rPr>
          <w:fldChar w:fldCharType="begin"/>
        </w:r>
        <w:r>
          <w:rPr>
            <w:noProof/>
            <w:webHidden/>
          </w:rPr>
          <w:instrText xml:space="preserve"> PAGEREF _Toc183291039 \h </w:instrText>
        </w:r>
        <w:r>
          <w:rPr>
            <w:noProof/>
            <w:webHidden/>
          </w:rPr>
        </w:r>
        <w:r>
          <w:rPr>
            <w:noProof/>
            <w:webHidden/>
          </w:rPr>
          <w:fldChar w:fldCharType="separate"/>
        </w:r>
        <w:r>
          <w:rPr>
            <w:noProof/>
            <w:webHidden/>
          </w:rPr>
          <w:t>93</w:t>
        </w:r>
        <w:r>
          <w:rPr>
            <w:noProof/>
            <w:webHidden/>
          </w:rPr>
          <w:fldChar w:fldCharType="end"/>
        </w:r>
      </w:hyperlink>
    </w:p>
    <w:p w14:paraId="11D747D7" w14:textId="290D703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0" w:history="1">
        <w:r w:rsidRPr="00A81947">
          <w:rPr>
            <w:rStyle w:val="Hyperlink"/>
            <w:rFonts w:ascii="Arial" w:hAnsi="Arial" w:cs="Arial"/>
            <w:noProof/>
          </w:rPr>
          <w:t>Figura 46 - Tela do Feed sem login 2</w:t>
        </w:r>
        <w:r>
          <w:rPr>
            <w:noProof/>
            <w:webHidden/>
          </w:rPr>
          <w:tab/>
        </w:r>
        <w:r>
          <w:rPr>
            <w:noProof/>
            <w:webHidden/>
          </w:rPr>
          <w:fldChar w:fldCharType="begin"/>
        </w:r>
        <w:r>
          <w:rPr>
            <w:noProof/>
            <w:webHidden/>
          </w:rPr>
          <w:instrText xml:space="preserve"> PAGEREF _Toc183291040 \h </w:instrText>
        </w:r>
        <w:r>
          <w:rPr>
            <w:noProof/>
            <w:webHidden/>
          </w:rPr>
        </w:r>
        <w:r>
          <w:rPr>
            <w:noProof/>
            <w:webHidden/>
          </w:rPr>
          <w:fldChar w:fldCharType="separate"/>
        </w:r>
        <w:r>
          <w:rPr>
            <w:noProof/>
            <w:webHidden/>
          </w:rPr>
          <w:t>94</w:t>
        </w:r>
        <w:r>
          <w:rPr>
            <w:noProof/>
            <w:webHidden/>
          </w:rPr>
          <w:fldChar w:fldCharType="end"/>
        </w:r>
      </w:hyperlink>
    </w:p>
    <w:p w14:paraId="0AEBC2F3" w14:textId="2E2968C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1" w:history="1">
        <w:r w:rsidRPr="00A81947">
          <w:rPr>
            <w:rStyle w:val="Hyperlink"/>
            <w:rFonts w:ascii="Arial" w:hAnsi="Arial" w:cs="Arial"/>
            <w:noProof/>
          </w:rPr>
          <w:t>Figura 47 - Tela de realizar login do aplicativo</w:t>
        </w:r>
        <w:r>
          <w:rPr>
            <w:noProof/>
            <w:webHidden/>
          </w:rPr>
          <w:tab/>
        </w:r>
        <w:r>
          <w:rPr>
            <w:noProof/>
            <w:webHidden/>
          </w:rPr>
          <w:fldChar w:fldCharType="begin"/>
        </w:r>
        <w:r>
          <w:rPr>
            <w:noProof/>
            <w:webHidden/>
          </w:rPr>
          <w:instrText xml:space="preserve"> PAGEREF _Toc183291041 \h </w:instrText>
        </w:r>
        <w:r>
          <w:rPr>
            <w:noProof/>
            <w:webHidden/>
          </w:rPr>
        </w:r>
        <w:r>
          <w:rPr>
            <w:noProof/>
            <w:webHidden/>
          </w:rPr>
          <w:fldChar w:fldCharType="separate"/>
        </w:r>
        <w:r>
          <w:rPr>
            <w:noProof/>
            <w:webHidden/>
          </w:rPr>
          <w:t>94</w:t>
        </w:r>
        <w:r>
          <w:rPr>
            <w:noProof/>
            <w:webHidden/>
          </w:rPr>
          <w:fldChar w:fldCharType="end"/>
        </w:r>
      </w:hyperlink>
    </w:p>
    <w:p w14:paraId="11A28E77" w14:textId="523CD60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2" w:history="1">
        <w:r w:rsidRPr="00A81947">
          <w:rPr>
            <w:rStyle w:val="Hyperlink"/>
            <w:rFonts w:ascii="Arial" w:hAnsi="Arial" w:cs="Arial"/>
            <w:noProof/>
          </w:rPr>
          <w:t>Figura 48 – Tela de cadastro</w:t>
        </w:r>
        <w:r>
          <w:rPr>
            <w:noProof/>
            <w:webHidden/>
          </w:rPr>
          <w:tab/>
        </w:r>
        <w:r>
          <w:rPr>
            <w:noProof/>
            <w:webHidden/>
          </w:rPr>
          <w:fldChar w:fldCharType="begin"/>
        </w:r>
        <w:r>
          <w:rPr>
            <w:noProof/>
            <w:webHidden/>
          </w:rPr>
          <w:instrText xml:space="preserve"> PAGEREF _Toc183291042 \h </w:instrText>
        </w:r>
        <w:r>
          <w:rPr>
            <w:noProof/>
            <w:webHidden/>
          </w:rPr>
        </w:r>
        <w:r>
          <w:rPr>
            <w:noProof/>
            <w:webHidden/>
          </w:rPr>
          <w:fldChar w:fldCharType="separate"/>
        </w:r>
        <w:r>
          <w:rPr>
            <w:noProof/>
            <w:webHidden/>
          </w:rPr>
          <w:t>95</w:t>
        </w:r>
        <w:r>
          <w:rPr>
            <w:noProof/>
            <w:webHidden/>
          </w:rPr>
          <w:fldChar w:fldCharType="end"/>
        </w:r>
      </w:hyperlink>
    </w:p>
    <w:p w14:paraId="244028D3" w14:textId="32FFF5B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3" w:history="1">
        <w:r w:rsidRPr="00A81947">
          <w:rPr>
            <w:rStyle w:val="Hyperlink"/>
            <w:rFonts w:ascii="Arial" w:hAnsi="Arial" w:cs="Arial"/>
            <w:noProof/>
          </w:rPr>
          <w:t>Figura 49 – Tela com termos de uso</w:t>
        </w:r>
        <w:r>
          <w:rPr>
            <w:noProof/>
            <w:webHidden/>
          </w:rPr>
          <w:tab/>
        </w:r>
        <w:r>
          <w:rPr>
            <w:noProof/>
            <w:webHidden/>
          </w:rPr>
          <w:fldChar w:fldCharType="begin"/>
        </w:r>
        <w:r>
          <w:rPr>
            <w:noProof/>
            <w:webHidden/>
          </w:rPr>
          <w:instrText xml:space="preserve"> PAGEREF _Toc183291043 \h </w:instrText>
        </w:r>
        <w:r>
          <w:rPr>
            <w:noProof/>
            <w:webHidden/>
          </w:rPr>
        </w:r>
        <w:r>
          <w:rPr>
            <w:noProof/>
            <w:webHidden/>
          </w:rPr>
          <w:fldChar w:fldCharType="separate"/>
        </w:r>
        <w:r>
          <w:rPr>
            <w:noProof/>
            <w:webHidden/>
          </w:rPr>
          <w:t>96</w:t>
        </w:r>
        <w:r>
          <w:rPr>
            <w:noProof/>
            <w:webHidden/>
          </w:rPr>
          <w:fldChar w:fldCharType="end"/>
        </w:r>
      </w:hyperlink>
    </w:p>
    <w:p w14:paraId="4C6AE5F7" w14:textId="62D7228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4" w:history="1">
        <w:r w:rsidRPr="00A81947">
          <w:rPr>
            <w:rStyle w:val="Hyperlink"/>
            <w:rFonts w:ascii="Arial" w:hAnsi="Arial" w:cs="Arial"/>
            <w:noProof/>
          </w:rPr>
          <w:t>Figura 50 – Tela de recuperação de senha 1</w:t>
        </w:r>
        <w:r>
          <w:rPr>
            <w:noProof/>
            <w:webHidden/>
          </w:rPr>
          <w:tab/>
        </w:r>
        <w:r>
          <w:rPr>
            <w:noProof/>
            <w:webHidden/>
          </w:rPr>
          <w:fldChar w:fldCharType="begin"/>
        </w:r>
        <w:r>
          <w:rPr>
            <w:noProof/>
            <w:webHidden/>
          </w:rPr>
          <w:instrText xml:space="preserve"> PAGEREF _Toc183291044 \h </w:instrText>
        </w:r>
        <w:r>
          <w:rPr>
            <w:noProof/>
            <w:webHidden/>
          </w:rPr>
        </w:r>
        <w:r>
          <w:rPr>
            <w:noProof/>
            <w:webHidden/>
          </w:rPr>
          <w:fldChar w:fldCharType="separate"/>
        </w:r>
        <w:r>
          <w:rPr>
            <w:noProof/>
            <w:webHidden/>
          </w:rPr>
          <w:t>98</w:t>
        </w:r>
        <w:r>
          <w:rPr>
            <w:noProof/>
            <w:webHidden/>
          </w:rPr>
          <w:fldChar w:fldCharType="end"/>
        </w:r>
      </w:hyperlink>
    </w:p>
    <w:p w14:paraId="3C05213A" w14:textId="1D574E5A"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5" w:history="1">
        <w:r w:rsidRPr="00A81947">
          <w:rPr>
            <w:rStyle w:val="Hyperlink"/>
            <w:rFonts w:ascii="Arial" w:hAnsi="Arial" w:cs="Arial"/>
            <w:noProof/>
          </w:rPr>
          <w:t>Figura 51 – E-mail de recuperação de senha recebido pelo gmail</w:t>
        </w:r>
        <w:r>
          <w:rPr>
            <w:noProof/>
            <w:webHidden/>
          </w:rPr>
          <w:tab/>
        </w:r>
        <w:r>
          <w:rPr>
            <w:noProof/>
            <w:webHidden/>
          </w:rPr>
          <w:fldChar w:fldCharType="begin"/>
        </w:r>
        <w:r>
          <w:rPr>
            <w:noProof/>
            <w:webHidden/>
          </w:rPr>
          <w:instrText xml:space="preserve"> PAGEREF _Toc183291045 \h </w:instrText>
        </w:r>
        <w:r>
          <w:rPr>
            <w:noProof/>
            <w:webHidden/>
          </w:rPr>
        </w:r>
        <w:r>
          <w:rPr>
            <w:noProof/>
            <w:webHidden/>
          </w:rPr>
          <w:fldChar w:fldCharType="separate"/>
        </w:r>
        <w:r>
          <w:rPr>
            <w:noProof/>
            <w:webHidden/>
          </w:rPr>
          <w:t>99</w:t>
        </w:r>
        <w:r>
          <w:rPr>
            <w:noProof/>
            <w:webHidden/>
          </w:rPr>
          <w:fldChar w:fldCharType="end"/>
        </w:r>
      </w:hyperlink>
    </w:p>
    <w:p w14:paraId="2BD88883" w14:textId="7812C43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6" w:history="1">
        <w:r w:rsidRPr="00A81947">
          <w:rPr>
            <w:rStyle w:val="Hyperlink"/>
            <w:rFonts w:ascii="Arial" w:hAnsi="Arial" w:cs="Arial"/>
            <w:noProof/>
          </w:rPr>
          <w:t>Figura 52 - Tela de recuperação de senha 2</w:t>
        </w:r>
        <w:r>
          <w:rPr>
            <w:noProof/>
            <w:webHidden/>
          </w:rPr>
          <w:tab/>
        </w:r>
        <w:r>
          <w:rPr>
            <w:noProof/>
            <w:webHidden/>
          </w:rPr>
          <w:fldChar w:fldCharType="begin"/>
        </w:r>
        <w:r>
          <w:rPr>
            <w:noProof/>
            <w:webHidden/>
          </w:rPr>
          <w:instrText xml:space="preserve"> PAGEREF _Toc183291046 \h </w:instrText>
        </w:r>
        <w:r>
          <w:rPr>
            <w:noProof/>
            <w:webHidden/>
          </w:rPr>
        </w:r>
        <w:r>
          <w:rPr>
            <w:noProof/>
            <w:webHidden/>
          </w:rPr>
          <w:fldChar w:fldCharType="separate"/>
        </w:r>
        <w:r>
          <w:rPr>
            <w:noProof/>
            <w:webHidden/>
          </w:rPr>
          <w:t>100</w:t>
        </w:r>
        <w:r>
          <w:rPr>
            <w:noProof/>
            <w:webHidden/>
          </w:rPr>
          <w:fldChar w:fldCharType="end"/>
        </w:r>
      </w:hyperlink>
    </w:p>
    <w:p w14:paraId="2CF9C649" w14:textId="229597A9"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7" w:history="1">
        <w:r w:rsidRPr="00A81947">
          <w:rPr>
            <w:rStyle w:val="Hyperlink"/>
            <w:rFonts w:ascii="Arial" w:hAnsi="Arial" w:cs="Arial"/>
            <w:noProof/>
          </w:rPr>
          <w:t>Figura 53 - Tela do Feed principal com login</w:t>
        </w:r>
        <w:r>
          <w:rPr>
            <w:noProof/>
            <w:webHidden/>
          </w:rPr>
          <w:tab/>
        </w:r>
        <w:r>
          <w:rPr>
            <w:noProof/>
            <w:webHidden/>
          </w:rPr>
          <w:fldChar w:fldCharType="begin"/>
        </w:r>
        <w:r>
          <w:rPr>
            <w:noProof/>
            <w:webHidden/>
          </w:rPr>
          <w:instrText xml:space="preserve"> PAGEREF _Toc183291047 \h </w:instrText>
        </w:r>
        <w:r>
          <w:rPr>
            <w:noProof/>
            <w:webHidden/>
          </w:rPr>
        </w:r>
        <w:r>
          <w:rPr>
            <w:noProof/>
            <w:webHidden/>
          </w:rPr>
          <w:fldChar w:fldCharType="separate"/>
        </w:r>
        <w:r>
          <w:rPr>
            <w:noProof/>
            <w:webHidden/>
          </w:rPr>
          <w:t>101</w:t>
        </w:r>
        <w:r>
          <w:rPr>
            <w:noProof/>
            <w:webHidden/>
          </w:rPr>
          <w:fldChar w:fldCharType="end"/>
        </w:r>
      </w:hyperlink>
    </w:p>
    <w:p w14:paraId="053896F2" w14:textId="78053ABF"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8" w:history="1">
        <w:r w:rsidRPr="00A81947">
          <w:rPr>
            <w:rStyle w:val="Hyperlink"/>
            <w:rFonts w:ascii="Arial" w:hAnsi="Arial" w:cs="Arial"/>
            <w:noProof/>
          </w:rPr>
          <w:t>Figura 54 - Tela do Feed principal com login</w:t>
        </w:r>
        <w:r>
          <w:rPr>
            <w:noProof/>
            <w:webHidden/>
          </w:rPr>
          <w:tab/>
        </w:r>
        <w:r>
          <w:rPr>
            <w:noProof/>
            <w:webHidden/>
          </w:rPr>
          <w:fldChar w:fldCharType="begin"/>
        </w:r>
        <w:r>
          <w:rPr>
            <w:noProof/>
            <w:webHidden/>
          </w:rPr>
          <w:instrText xml:space="preserve"> PAGEREF _Toc183291048 \h </w:instrText>
        </w:r>
        <w:r>
          <w:rPr>
            <w:noProof/>
            <w:webHidden/>
          </w:rPr>
        </w:r>
        <w:r>
          <w:rPr>
            <w:noProof/>
            <w:webHidden/>
          </w:rPr>
          <w:fldChar w:fldCharType="separate"/>
        </w:r>
        <w:r>
          <w:rPr>
            <w:noProof/>
            <w:webHidden/>
          </w:rPr>
          <w:t>102</w:t>
        </w:r>
        <w:r>
          <w:rPr>
            <w:noProof/>
            <w:webHidden/>
          </w:rPr>
          <w:fldChar w:fldCharType="end"/>
        </w:r>
      </w:hyperlink>
    </w:p>
    <w:p w14:paraId="67036CC5" w14:textId="2C06E7A3"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49" w:history="1">
        <w:r w:rsidRPr="00A81947">
          <w:rPr>
            <w:rStyle w:val="Hyperlink"/>
            <w:rFonts w:ascii="Arial" w:hAnsi="Arial" w:cs="Arial"/>
            <w:noProof/>
          </w:rPr>
          <w:t>Figura 55 - Tela do Feed principal com filtro de categoria</w:t>
        </w:r>
        <w:r>
          <w:rPr>
            <w:noProof/>
            <w:webHidden/>
          </w:rPr>
          <w:tab/>
        </w:r>
        <w:r>
          <w:rPr>
            <w:noProof/>
            <w:webHidden/>
          </w:rPr>
          <w:fldChar w:fldCharType="begin"/>
        </w:r>
        <w:r>
          <w:rPr>
            <w:noProof/>
            <w:webHidden/>
          </w:rPr>
          <w:instrText xml:space="preserve"> PAGEREF _Toc183291049 \h </w:instrText>
        </w:r>
        <w:r>
          <w:rPr>
            <w:noProof/>
            <w:webHidden/>
          </w:rPr>
        </w:r>
        <w:r>
          <w:rPr>
            <w:noProof/>
            <w:webHidden/>
          </w:rPr>
          <w:fldChar w:fldCharType="separate"/>
        </w:r>
        <w:r>
          <w:rPr>
            <w:noProof/>
            <w:webHidden/>
          </w:rPr>
          <w:t>103</w:t>
        </w:r>
        <w:r>
          <w:rPr>
            <w:noProof/>
            <w:webHidden/>
          </w:rPr>
          <w:fldChar w:fldCharType="end"/>
        </w:r>
      </w:hyperlink>
    </w:p>
    <w:p w14:paraId="0970BDE0" w14:textId="40CF0BE6"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0" w:history="1">
        <w:r w:rsidRPr="00A81947">
          <w:rPr>
            <w:rStyle w:val="Hyperlink"/>
            <w:rFonts w:ascii="Arial" w:hAnsi="Arial" w:cs="Arial"/>
            <w:noProof/>
          </w:rPr>
          <w:t>Figura 56 - Menu do aplicativo</w:t>
        </w:r>
        <w:r>
          <w:rPr>
            <w:noProof/>
            <w:webHidden/>
          </w:rPr>
          <w:tab/>
        </w:r>
        <w:r>
          <w:rPr>
            <w:noProof/>
            <w:webHidden/>
          </w:rPr>
          <w:fldChar w:fldCharType="begin"/>
        </w:r>
        <w:r>
          <w:rPr>
            <w:noProof/>
            <w:webHidden/>
          </w:rPr>
          <w:instrText xml:space="preserve"> PAGEREF _Toc183291050 \h </w:instrText>
        </w:r>
        <w:r>
          <w:rPr>
            <w:noProof/>
            <w:webHidden/>
          </w:rPr>
        </w:r>
        <w:r>
          <w:rPr>
            <w:noProof/>
            <w:webHidden/>
          </w:rPr>
          <w:fldChar w:fldCharType="separate"/>
        </w:r>
        <w:r>
          <w:rPr>
            <w:noProof/>
            <w:webHidden/>
          </w:rPr>
          <w:t>104</w:t>
        </w:r>
        <w:r>
          <w:rPr>
            <w:noProof/>
            <w:webHidden/>
          </w:rPr>
          <w:fldChar w:fldCharType="end"/>
        </w:r>
      </w:hyperlink>
    </w:p>
    <w:p w14:paraId="4530FAF7" w14:textId="13C18C5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1" w:history="1">
        <w:r w:rsidRPr="00A81947">
          <w:rPr>
            <w:rStyle w:val="Hyperlink"/>
            <w:rFonts w:ascii="Arial" w:hAnsi="Arial" w:cs="Arial"/>
            <w:noProof/>
          </w:rPr>
          <w:t>Figura 57 - Tela do perfil do usuário</w:t>
        </w:r>
        <w:r>
          <w:rPr>
            <w:noProof/>
            <w:webHidden/>
          </w:rPr>
          <w:tab/>
        </w:r>
        <w:r>
          <w:rPr>
            <w:noProof/>
            <w:webHidden/>
          </w:rPr>
          <w:fldChar w:fldCharType="begin"/>
        </w:r>
        <w:r>
          <w:rPr>
            <w:noProof/>
            <w:webHidden/>
          </w:rPr>
          <w:instrText xml:space="preserve"> PAGEREF _Toc183291051 \h </w:instrText>
        </w:r>
        <w:r>
          <w:rPr>
            <w:noProof/>
            <w:webHidden/>
          </w:rPr>
        </w:r>
        <w:r>
          <w:rPr>
            <w:noProof/>
            <w:webHidden/>
          </w:rPr>
          <w:fldChar w:fldCharType="separate"/>
        </w:r>
        <w:r>
          <w:rPr>
            <w:noProof/>
            <w:webHidden/>
          </w:rPr>
          <w:t>105</w:t>
        </w:r>
        <w:r>
          <w:rPr>
            <w:noProof/>
            <w:webHidden/>
          </w:rPr>
          <w:fldChar w:fldCharType="end"/>
        </w:r>
      </w:hyperlink>
    </w:p>
    <w:p w14:paraId="03189F3D" w14:textId="7D55903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2" w:history="1">
        <w:r w:rsidRPr="00A81947">
          <w:rPr>
            <w:rStyle w:val="Hyperlink"/>
            <w:rFonts w:ascii="Arial" w:hAnsi="Arial" w:cs="Arial"/>
            <w:noProof/>
          </w:rPr>
          <w:t>Figura 58 - Alerta de confirmação de exclusão da conta</w:t>
        </w:r>
        <w:r>
          <w:rPr>
            <w:noProof/>
            <w:webHidden/>
          </w:rPr>
          <w:tab/>
        </w:r>
        <w:r>
          <w:rPr>
            <w:noProof/>
            <w:webHidden/>
          </w:rPr>
          <w:fldChar w:fldCharType="begin"/>
        </w:r>
        <w:r>
          <w:rPr>
            <w:noProof/>
            <w:webHidden/>
          </w:rPr>
          <w:instrText xml:space="preserve"> PAGEREF _Toc183291052 \h </w:instrText>
        </w:r>
        <w:r>
          <w:rPr>
            <w:noProof/>
            <w:webHidden/>
          </w:rPr>
        </w:r>
        <w:r>
          <w:rPr>
            <w:noProof/>
            <w:webHidden/>
          </w:rPr>
          <w:fldChar w:fldCharType="separate"/>
        </w:r>
        <w:r>
          <w:rPr>
            <w:noProof/>
            <w:webHidden/>
          </w:rPr>
          <w:t>106</w:t>
        </w:r>
        <w:r>
          <w:rPr>
            <w:noProof/>
            <w:webHidden/>
          </w:rPr>
          <w:fldChar w:fldCharType="end"/>
        </w:r>
      </w:hyperlink>
    </w:p>
    <w:p w14:paraId="62A1A1E7" w14:textId="21235E04"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3" w:history="1">
        <w:r w:rsidRPr="00A81947">
          <w:rPr>
            <w:rStyle w:val="Hyperlink"/>
            <w:rFonts w:ascii="Arial" w:hAnsi="Arial" w:cs="Arial"/>
            <w:noProof/>
          </w:rPr>
          <w:t>Figura 59 - Tela de alteração de senha</w:t>
        </w:r>
        <w:r>
          <w:rPr>
            <w:noProof/>
            <w:webHidden/>
          </w:rPr>
          <w:tab/>
        </w:r>
        <w:r>
          <w:rPr>
            <w:noProof/>
            <w:webHidden/>
          </w:rPr>
          <w:fldChar w:fldCharType="begin"/>
        </w:r>
        <w:r>
          <w:rPr>
            <w:noProof/>
            <w:webHidden/>
          </w:rPr>
          <w:instrText xml:space="preserve"> PAGEREF _Toc183291053 \h </w:instrText>
        </w:r>
        <w:r>
          <w:rPr>
            <w:noProof/>
            <w:webHidden/>
          </w:rPr>
        </w:r>
        <w:r>
          <w:rPr>
            <w:noProof/>
            <w:webHidden/>
          </w:rPr>
          <w:fldChar w:fldCharType="separate"/>
        </w:r>
        <w:r>
          <w:rPr>
            <w:noProof/>
            <w:webHidden/>
          </w:rPr>
          <w:t>107</w:t>
        </w:r>
        <w:r>
          <w:rPr>
            <w:noProof/>
            <w:webHidden/>
          </w:rPr>
          <w:fldChar w:fldCharType="end"/>
        </w:r>
      </w:hyperlink>
    </w:p>
    <w:p w14:paraId="6DCD0458" w14:textId="4A306A70"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4" w:history="1">
        <w:r w:rsidRPr="00A81947">
          <w:rPr>
            <w:rStyle w:val="Hyperlink"/>
            <w:rFonts w:ascii="Arial" w:hAnsi="Arial" w:cs="Arial"/>
            <w:noProof/>
          </w:rPr>
          <w:t>Figura 60 – Tela do Feed p</w:t>
        </w:r>
        <w:r w:rsidR="00EE7AE9">
          <w:rPr>
            <w:rStyle w:val="Hyperlink"/>
            <w:rFonts w:ascii="Arial" w:hAnsi="Arial" w:cs="Arial"/>
            <w:noProof/>
          </w:rPr>
          <w:t>’</w:t>
        </w:r>
        <w:r w:rsidRPr="00A81947">
          <w:rPr>
            <w:rStyle w:val="Hyperlink"/>
            <w:rFonts w:ascii="Arial" w:hAnsi="Arial" w:cs="Arial"/>
            <w:noProof/>
          </w:rPr>
          <w:t>essoal</w:t>
        </w:r>
        <w:r>
          <w:rPr>
            <w:noProof/>
            <w:webHidden/>
          </w:rPr>
          <w:tab/>
        </w:r>
        <w:r>
          <w:rPr>
            <w:noProof/>
            <w:webHidden/>
          </w:rPr>
          <w:fldChar w:fldCharType="begin"/>
        </w:r>
        <w:r>
          <w:rPr>
            <w:noProof/>
            <w:webHidden/>
          </w:rPr>
          <w:instrText xml:space="preserve"> PAGEREF _Toc183291054 \h </w:instrText>
        </w:r>
        <w:r>
          <w:rPr>
            <w:noProof/>
            <w:webHidden/>
          </w:rPr>
        </w:r>
        <w:r>
          <w:rPr>
            <w:noProof/>
            <w:webHidden/>
          </w:rPr>
          <w:fldChar w:fldCharType="separate"/>
        </w:r>
        <w:r>
          <w:rPr>
            <w:noProof/>
            <w:webHidden/>
          </w:rPr>
          <w:t>108</w:t>
        </w:r>
        <w:r>
          <w:rPr>
            <w:noProof/>
            <w:webHidden/>
          </w:rPr>
          <w:fldChar w:fldCharType="end"/>
        </w:r>
      </w:hyperlink>
    </w:p>
    <w:p w14:paraId="6D2C8440" w14:textId="16BDC52C"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5" w:history="1">
        <w:r w:rsidRPr="00A81947">
          <w:rPr>
            <w:rStyle w:val="Hyperlink"/>
            <w:rFonts w:ascii="Arial" w:hAnsi="Arial" w:cs="Arial"/>
            <w:noProof/>
          </w:rPr>
          <w:t>Figura 61 - Tela de Criação de Reclamação 1</w:t>
        </w:r>
        <w:r>
          <w:rPr>
            <w:noProof/>
            <w:webHidden/>
          </w:rPr>
          <w:tab/>
        </w:r>
        <w:r>
          <w:rPr>
            <w:noProof/>
            <w:webHidden/>
          </w:rPr>
          <w:fldChar w:fldCharType="begin"/>
        </w:r>
        <w:r>
          <w:rPr>
            <w:noProof/>
            <w:webHidden/>
          </w:rPr>
          <w:instrText xml:space="preserve"> PAGEREF _Toc183291055 \h </w:instrText>
        </w:r>
        <w:r>
          <w:rPr>
            <w:noProof/>
            <w:webHidden/>
          </w:rPr>
        </w:r>
        <w:r>
          <w:rPr>
            <w:noProof/>
            <w:webHidden/>
          </w:rPr>
          <w:fldChar w:fldCharType="separate"/>
        </w:r>
        <w:r>
          <w:rPr>
            <w:noProof/>
            <w:webHidden/>
          </w:rPr>
          <w:t>109</w:t>
        </w:r>
        <w:r>
          <w:rPr>
            <w:noProof/>
            <w:webHidden/>
          </w:rPr>
          <w:fldChar w:fldCharType="end"/>
        </w:r>
      </w:hyperlink>
    </w:p>
    <w:p w14:paraId="5FDA74D3" w14:textId="4732199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6" w:history="1">
        <w:r w:rsidRPr="00A81947">
          <w:rPr>
            <w:rStyle w:val="Hyperlink"/>
            <w:rFonts w:ascii="Arial" w:hAnsi="Arial" w:cs="Arial"/>
            <w:noProof/>
          </w:rPr>
          <w:t>Figura 62 - Tela de criação de reclamação 2</w:t>
        </w:r>
        <w:r>
          <w:rPr>
            <w:noProof/>
            <w:webHidden/>
          </w:rPr>
          <w:tab/>
        </w:r>
        <w:r>
          <w:rPr>
            <w:noProof/>
            <w:webHidden/>
          </w:rPr>
          <w:fldChar w:fldCharType="begin"/>
        </w:r>
        <w:r>
          <w:rPr>
            <w:noProof/>
            <w:webHidden/>
          </w:rPr>
          <w:instrText xml:space="preserve"> PAGEREF _Toc183291056 \h </w:instrText>
        </w:r>
        <w:r>
          <w:rPr>
            <w:noProof/>
            <w:webHidden/>
          </w:rPr>
        </w:r>
        <w:r>
          <w:rPr>
            <w:noProof/>
            <w:webHidden/>
          </w:rPr>
          <w:fldChar w:fldCharType="separate"/>
        </w:r>
        <w:r>
          <w:rPr>
            <w:noProof/>
            <w:webHidden/>
          </w:rPr>
          <w:t>110</w:t>
        </w:r>
        <w:r>
          <w:rPr>
            <w:noProof/>
            <w:webHidden/>
          </w:rPr>
          <w:fldChar w:fldCharType="end"/>
        </w:r>
      </w:hyperlink>
    </w:p>
    <w:p w14:paraId="5AC099F1" w14:textId="6101D331"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7" w:history="1">
        <w:r w:rsidRPr="00A81947">
          <w:rPr>
            <w:rStyle w:val="Hyperlink"/>
            <w:rFonts w:ascii="Arial" w:hAnsi="Arial" w:cs="Arial"/>
            <w:noProof/>
          </w:rPr>
          <w:t>Figura 63 - Alerta de reclamações semelhantes encontradas</w:t>
        </w:r>
        <w:r>
          <w:rPr>
            <w:noProof/>
            <w:webHidden/>
          </w:rPr>
          <w:tab/>
        </w:r>
        <w:r>
          <w:rPr>
            <w:noProof/>
            <w:webHidden/>
          </w:rPr>
          <w:fldChar w:fldCharType="begin"/>
        </w:r>
        <w:r>
          <w:rPr>
            <w:noProof/>
            <w:webHidden/>
          </w:rPr>
          <w:instrText xml:space="preserve"> PAGEREF _Toc183291057 \h </w:instrText>
        </w:r>
        <w:r>
          <w:rPr>
            <w:noProof/>
            <w:webHidden/>
          </w:rPr>
        </w:r>
        <w:r>
          <w:rPr>
            <w:noProof/>
            <w:webHidden/>
          </w:rPr>
          <w:fldChar w:fldCharType="separate"/>
        </w:r>
        <w:r>
          <w:rPr>
            <w:noProof/>
            <w:webHidden/>
          </w:rPr>
          <w:t>111</w:t>
        </w:r>
        <w:r>
          <w:rPr>
            <w:noProof/>
            <w:webHidden/>
          </w:rPr>
          <w:fldChar w:fldCharType="end"/>
        </w:r>
      </w:hyperlink>
    </w:p>
    <w:p w14:paraId="29DEA3D8" w14:textId="651873B7"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8" w:history="1">
        <w:r w:rsidRPr="00A81947">
          <w:rPr>
            <w:rStyle w:val="Hyperlink"/>
            <w:rFonts w:ascii="Arial" w:hAnsi="Arial" w:cs="Arial"/>
            <w:noProof/>
          </w:rPr>
          <w:t>Figura 64 - Tela de Feed de reclamações semelhantes</w:t>
        </w:r>
        <w:r>
          <w:rPr>
            <w:noProof/>
            <w:webHidden/>
          </w:rPr>
          <w:tab/>
        </w:r>
        <w:r>
          <w:rPr>
            <w:noProof/>
            <w:webHidden/>
          </w:rPr>
          <w:fldChar w:fldCharType="begin"/>
        </w:r>
        <w:r>
          <w:rPr>
            <w:noProof/>
            <w:webHidden/>
          </w:rPr>
          <w:instrText xml:space="preserve"> PAGEREF _Toc183291058 \h </w:instrText>
        </w:r>
        <w:r>
          <w:rPr>
            <w:noProof/>
            <w:webHidden/>
          </w:rPr>
        </w:r>
        <w:r>
          <w:rPr>
            <w:noProof/>
            <w:webHidden/>
          </w:rPr>
          <w:fldChar w:fldCharType="separate"/>
        </w:r>
        <w:r>
          <w:rPr>
            <w:noProof/>
            <w:webHidden/>
          </w:rPr>
          <w:t>112</w:t>
        </w:r>
        <w:r>
          <w:rPr>
            <w:noProof/>
            <w:webHidden/>
          </w:rPr>
          <w:fldChar w:fldCharType="end"/>
        </w:r>
      </w:hyperlink>
    </w:p>
    <w:p w14:paraId="5D406185" w14:textId="005DB99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59" w:history="1">
        <w:r w:rsidRPr="00A81947">
          <w:rPr>
            <w:rStyle w:val="Hyperlink"/>
            <w:rFonts w:ascii="Arial" w:hAnsi="Arial" w:cs="Arial"/>
            <w:noProof/>
          </w:rPr>
          <w:t>Figura 65 - Alerta de reclamações criada com sucesso</w:t>
        </w:r>
        <w:r>
          <w:rPr>
            <w:noProof/>
            <w:webHidden/>
          </w:rPr>
          <w:tab/>
        </w:r>
        <w:r>
          <w:rPr>
            <w:noProof/>
            <w:webHidden/>
          </w:rPr>
          <w:fldChar w:fldCharType="begin"/>
        </w:r>
        <w:r>
          <w:rPr>
            <w:noProof/>
            <w:webHidden/>
          </w:rPr>
          <w:instrText xml:space="preserve"> PAGEREF _Toc183291059 \h </w:instrText>
        </w:r>
        <w:r>
          <w:rPr>
            <w:noProof/>
            <w:webHidden/>
          </w:rPr>
        </w:r>
        <w:r>
          <w:rPr>
            <w:noProof/>
            <w:webHidden/>
          </w:rPr>
          <w:fldChar w:fldCharType="separate"/>
        </w:r>
        <w:r>
          <w:rPr>
            <w:noProof/>
            <w:webHidden/>
          </w:rPr>
          <w:t>113</w:t>
        </w:r>
        <w:r>
          <w:rPr>
            <w:noProof/>
            <w:webHidden/>
          </w:rPr>
          <w:fldChar w:fldCharType="end"/>
        </w:r>
      </w:hyperlink>
    </w:p>
    <w:p w14:paraId="09EA132C" w14:textId="5D85C53E"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60" w:history="1">
        <w:r w:rsidRPr="00A81947">
          <w:rPr>
            <w:rStyle w:val="Hyperlink"/>
            <w:rFonts w:ascii="Arial" w:hAnsi="Arial" w:cs="Arial"/>
            <w:noProof/>
          </w:rPr>
          <w:t>Figura 66 - Alerta de cancelamento na criação de reclamação</w:t>
        </w:r>
        <w:r>
          <w:rPr>
            <w:noProof/>
            <w:webHidden/>
          </w:rPr>
          <w:tab/>
        </w:r>
        <w:r>
          <w:rPr>
            <w:noProof/>
            <w:webHidden/>
          </w:rPr>
          <w:fldChar w:fldCharType="begin"/>
        </w:r>
        <w:r>
          <w:rPr>
            <w:noProof/>
            <w:webHidden/>
          </w:rPr>
          <w:instrText xml:space="preserve"> PAGEREF _Toc183291060 \h </w:instrText>
        </w:r>
        <w:r>
          <w:rPr>
            <w:noProof/>
            <w:webHidden/>
          </w:rPr>
        </w:r>
        <w:r>
          <w:rPr>
            <w:noProof/>
            <w:webHidden/>
          </w:rPr>
          <w:fldChar w:fldCharType="separate"/>
        </w:r>
        <w:r>
          <w:rPr>
            <w:noProof/>
            <w:webHidden/>
          </w:rPr>
          <w:t>114</w:t>
        </w:r>
        <w:r>
          <w:rPr>
            <w:noProof/>
            <w:webHidden/>
          </w:rPr>
          <w:fldChar w:fldCharType="end"/>
        </w:r>
      </w:hyperlink>
    </w:p>
    <w:p w14:paraId="73EE2904" w14:textId="512A5F8B" w:rsidR="00A2034F" w:rsidRDefault="00A2034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061" w:history="1">
        <w:r w:rsidRPr="00A81947">
          <w:rPr>
            <w:rStyle w:val="Hyperlink"/>
            <w:rFonts w:ascii="Arial" w:hAnsi="Arial" w:cs="Arial"/>
            <w:noProof/>
          </w:rPr>
          <w:t>Figura 67 - Tela de detalhes da reclamação</w:t>
        </w:r>
        <w:r>
          <w:rPr>
            <w:noProof/>
            <w:webHidden/>
          </w:rPr>
          <w:tab/>
        </w:r>
        <w:r>
          <w:rPr>
            <w:noProof/>
            <w:webHidden/>
          </w:rPr>
          <w:fldChar w:fldCharType="begin"/>
        </w:r>
        <w:r>
          <w:rPr>
            <w:noProof/>
            <w:webHidden/>
          </w:rPr>
          <w:instrText xml:space="preserve"> PAGEREF _Toc183291061 \h </w:instrText>
        </w:r>
        <w:r>
          <w:rPr>
            <w:noProof/>
            <w:webHidden/>
          </w:rPr>
        </w:r>
        <w:r>
          <w:rPr>
            <w:noProof/>
            <w:webHidden/>
          </w:rPr>
          <w:fldChar w:fldCharType="separate"/>
        </w:r>
        <w:r>
          <w:rPr>
            <w:noProof/>
            <w:webHidden/>
          </w:rPr>
          <w:t>115</w:t>
        </w:r>
        <w:r>
          <w:rPr>
            <w:noProof/>
            <w:webHidden/>
          </w:rPr>
          <w:fldChar w:fldCharType="end"/>
        </w:r>
      </w:hyperlink>
    </w:p>
    <w:p w14:paraId="3B2F0AFB" w14:textId="12A87AD6" w:rsidR="00274BAF" w:rsidRDefault="00824060" w:rsidP="531AB1A1">
      <w:pPr>
        <w:spacing w:line="360" w:lineRule="auto"/>
        <w:jc w:val="center"/>
        <w:rPr>
          <w:rFonts w:ascii="Arial" w:hAnsi="Arial" w:cs="Arial"/>
          <w:b/>
          <w:bCs/>
        </w:rPr>
      </w:pPr>
      <w:r w:rsidRPr="531AB1A1">
        <w:rPr>
          <w:color w:val="2B579A"/>
        </w:rPr>
        <w:fldChar w:fldCharType="end"/>
      </w:r>
    </w:p>
    <w:p w14:paraId="0D8C13D9" w14:textId="77777777" w:rsidR="00EE7AE9" w:rsidRDefault="00EE7AE9" w:rsidP="531AB1A1">
      <w:pPr>
        <w:suppressAutoHyphens w:val="0"/>
        <w:jc w:val="center"/>
        <w:rPr>
          <w:rFonts w:ascii="Arial" w:hAnsi="Arial" w:cs="Arial"/>
          <w:b/>
          <w:bCs/>
        </w:rPr>
      </w:pPr>
    </w:p>
    <w:p w14:paraId="6A6D9027" w14:textId="77777777" w:rsidR="00EE7AE9" w:rsidRPr="00EE7AE9" w:rsidRDefault="00EE7AE9" w:rsidP="00EE7AE9">
      <w:pPr>
        <w:rPr>
          <w:rFonts w:ascii="Arial" w:hAnsi="Arial" w:cs="Arial"/>
        </w:rPr>
      </w:pPr>
    </w:p>
    <w:p w14:paraId="2022F8A5" w14:textId="4E32347B" w:rsidR="00EE7AE9" w:rsidRPr="00194CE2" w:rsidRDefault="00194CE2" w:rsidP="00194CE2">
      <w:pPr>
        <w:tabs>
          <w:tab w:val="left" w:pos="2520"/>
        </w:tabs>
        <w:jc w:val="center"/>
        <w:rPr>
          <w:rFonts w:ascii="Arial" w:hAnsi="Arial" w:cs="Arial"/>
          <w:b/>
          <w:bCs/>
        </w:rPr>
      </w:pPr>
      <w:r w:rsidRPr="00194CE2">
        <w:rPr>
          <w:rFonts w:ascii="Arial" w:hAnsi="Arial" w:cs="Arial"/>
          <w:b/>
          <w:bCs/>
        </w:rPr>
        <w:t>LISTA DE TABELAS</w:t>
      </w:r>
    </w:p>
    <w:p w14:paraId="1A9B499B" w14:textId="77777777" w:rsidR="00EE7AE9" w:rsidRDefault="00EE7AE9" w:rsidP="531AB1A1">
      <w:pPr>
        <w:suppressAutoHyphens w:val="0"/>
        <w:jc w:val="center"/>
        <w:rPr>
          <w:rFonts w:ascii="Arial" w:hAnsi="Arial" w:cs="Arial"/>
          <w:b/>
          <w:bCs/>
        </w:rPr>
      </w:pPr>
    </w:p>
    <w:p w14:paraId="702C5A4C" w14:textId="05E9BEE8" w:rsidR="00EE7AE9" w:rsidRDefault="00EE7AE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ascii="Arial" w:hAnsi="Arial" w:cs="Arial"/>
          <w:b/>
          <w:bCs/>
        </w:rPr>
        <w:fldChar w:fldCharType="begin"/>
      </w:r>
      <w:r>
        <w:rPr>
          <w:rFonts w:ascii="Arial" w:hAnsi="Arial" w:cs="Arial"/>
          <w:b/>
          <w:bCs/>
        </w:rPr>
        <w:instrText xml:space="preserve"> TOC \h \z \c "Tabela" </w:instrText>
      </w:r>
      <w:r>
        <w:rPr>
          <w:rFonts w:ascii="Arial" w:hAnsi="Arial" w:cs="Arial"/>
          <w:b/>
          <w:bCs/>
        </w:rPr>
        <w:fldChar w:fldCharType="separate"/>
      </w:r>
      <w:hyperlink w:anchor="_Toc183297254" w:history="1">
        <w:r w:rsidRPr="00161C22">
          <w:rPr>
            <w:rStyle w:val="Hyperlink"/>
            <w:rFonts w:ascii="Arial" w:hAnsi="Arial"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Pr>
            <w:noProof/>
            <w:webHidden/>
          </w:rPr>
          <w:t>17</w:t>
        </w:r>
        <w:r>
          <w:rPr>
            <w:noProof/>
            <w:webHidden/>
          </w:rPr>
          <w:fldChar w:fldCharType="end"/>
        </w:r>
      </w:hyperlink>
    </w:p>
    <w:p w14:paraId="70911702" w14:textId="73DEA039" w:rsidR="00EE7AE9" w:rsidRDefault="00EE7AE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ascii="Arial" w:hAnsi="Arial"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Pr>
            <w:noProof/>
            <w:webHidden/>
          </w:rPr>
          <w:t>44</w:t>
        </w:r>
        <w:r>
          <w:rPr>
            <w:noProof/>
            <w:webHidden/>
          </w:rPr>
          <w:fldChar w:fldCharType="end"/>
        </w:r>
      </w:hyperlink>
    </w:p>
    <w:p w14:paraId="4E65019A" w14:textId="092C9C3E" w:rsidR="00EE7AE9" w:rsidRDefault="00EE7AE9" w:rsidP="00EE7AE9">
      <w:pPr>
        <w:tabs>
          <w:tab w:val="left" w:pos="2940"/>
        </w:tabs>
        <w:suppressAutoHyphens w:val="0"/>
        <w:rPr>
          <w:rFonts w:ascii="Arial" w:hAnsi="Arial" w:cs="Arial"/>
          <w:b/>
          <w:bCs/>
        </w:rPr>
      </w:pPr>
      <w:r>
        <w:rPr>
          <w:rFonts w:ascii="Arial" w:hAnsi="Arial" w:cs="Arial"/>
          <w:b/>
          <w:bCs/>
        </w:rPr>
        <w:fldChar w:fldCharType="end"/>
      </w:r>
      <w:r>
        <w:rPr>
          <w:rFonts w:ascii="Arial" w:hAnsi="Arial" w:cs="Arial"/>
          <w:b/>
          <w:bCs/>
        </w:rPr>
        <w:tab/>
      </w:r>
    </w:p>
    <w:p w14:paraId="54A16EE9" w14:textId="52638152" w:rsidR="00576A54" w:rsidRDefault="00274BAF" w:rsidP="531AB1A1">
      <w:pPr>
        <w:suppressAutoHyphens w:val="0"/>
        <w:jc w:val="center"/>
        <w:rPr>
          <w:rFonts w:ascii="Arial" w:hAnsi="Arial" w:cs="Arial"/>
          <w:b/>
          <w:bCs/>
        </w:rPr>
      </w:pPr>
      <w:r w:rsidRPr="00EE7AE9">
        <w:rPr>
          <w:rFonts w:ascii="Arial" w:hAnsi="Arial" w:cs="Arial"/>
        </w:rPr>
        <w:br w:type="page"/>
      </w:r>
      <w:r w:rsidR="531AB1A1" w:rsidRPr="531AB1A1">
        <w:rPr>
          <w:rFonts w:ascii="Arial" w:hAnsi="Arial" w:cs="Arial"/>
          <w:b/>
          <w:bCs/>
        </w:rPr>
        <w:lastRenderedPageBreak/>
        <w:t>LISTA E ABREVIAURAS E SIGLAS</w:t>
      </w:r>
    </w:p>
    <w:p w14:paraId="593D871B" w14:textId="77777777" w:rsidR="00E42F17" w:rsidRDefault="00E42F17" w:rsidP="531AB1A1">
      <w:pPr>
        <w:suppressAutoHyphens w:val="0"/>
        <w:jc w:val="center"/>
        <w:rPr>
          <w:rFonts w:ascii="Arial" w:hAnsi="Arial" w:cs="Arial"/>
          <w:b/>
          <w:bCs/>
        </w:rPr>
      </w:pPr>
    </w:p>
    <w:p w14:paraId="098E49C6" w14:textId="47C77D80" w:rsidR="394F4A79" w:rsidRDefault="531AB1A1" w:rsidP="1E806E08">
      <w:pPr>
        <w:spacing w:after="160" w:line="360" w:lineRule="auto"/>
      </w:pPr>
      <w:r w:rsidRPr="531AB1A1">
        <w:rPr>
          <w:rFonts w:ascii="Arial" w:eastAsia="Arial" w:hAnsi="Arial" w:cs="Arial"/>
        </w:rPr>
        <w:t>API -</w:t>
      </w:r>
      <w:r w:rsidRPr="531AB1A1">
        <w:rPr>
          <w:rFonts w:ascii="Arial" w:eastAsia="Arial" w:hAnsi="Arial" w:cs="Arial"/>
          <w:i/>
          <w:iCs/>
        </w:rPr>
        <w:t xml:space="preserve">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p>
    <w:p w14:paraId="29231466" w14:textId="13B620AE" w:rsidR="394F4A79" w:rsidRDefault="531AB1A1" w:rsidP="1E806E08">
      <w:pPr>
        <w:spacing w:after="160" w:line="360" w:lineRule="auto"/>
      </w:pPr>
      <w:r w:rsidRPr="531AB1A1">
        <w:rPr>
          <w:rFonts w:ascii="Arial" w:eastAsia="Arial" w:hAnsi="Arial" w:cs="Arial"/>
        </w:rPr>
        <w:t xml:space="preserve">APK - </w:t>
      </w:r>
      <w:r w:rsidRPr="531AB1A1">
        <w:rPr>
          <w:rFonts w:ascii="Arial" w:eastAsia="Arial" w:hAnsi="Arial" w:cs="Arial"/>
          <w:i/>
          <w:iCs/>
        </w:rPr>
        <w:t xml:space="preserve">Android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Package</w:t>
      </w:r>
      <w:proofErr w:type="spellEnd"/>
    </w:p>
    <w:p w14:paraId="53802B2F" w14:textId="530B1CF7" w:rsidR="394F4A79" w:rsidRDefault="531AB1A1" w:rsidP="1E806E08">
      <w:pPr>
        <w:spacing w:after="160" w:line="360" w:lineRule="auto"/>
      </w:pPr>
      <w:proofErr w:type="spellStart"/>
      <w:r w:rsidRPr="531AB1A1">
        <w:rPr>
          <w:rFonts w:ascii="Arial" w:eastAsia="Arial" w:hAnsi="Arial" w:cs="Arial"/>
        </w:rPr>
        <w:t>Blob</w:t>
      </w:r>
      <w:proofErr w:type="spellEnd"/>
      <w:r w:rsidRPr="531AB1A1">
        <w:rPr>
          <w:rFonts w:ascii="Arial" w:eastAsia="Arial" w:hAnsi="Arial" w:cs="Arial"/>
        </w:rPr>
        <w:t xml:space="preserve"> - </w:t>
      </w:r>
      <w:proofErr w:type="spellStart"/>
      <w:r w:rsidRPr="531AB1A1">
        <w:rPr>
          <w:rFonts w:ascii="Arial" w:eastAsia="Arial" w:hAnsi="Arial" w:cs="Arial"/>
          <w:i/>
          <w:iCs/>
        </w:rPr>
        <w:t>Binary</w:t>
      </w:r>
      <w:proofErr w:type="spellEnd"/>
      <w:r w:rsidRPr="531AB1A1">
        <w:rPr>
          <w:rFonts w:ascii="Arial" w:eastAsia="Arial" w:hAnsi="Arial" w:cs="Arial"/>
          <w:i/>
          <w:iCs/>
        </w:rPr>
        <w:t xml:space="preserve"> Large </w:t>
      </w:r>
      <w:proofErr w:type="spellStart"/>
      <w:r w:rsidRPr="531AB1A1">
        <w:rPr>
          <w:rFonts w:ascii="Arial" w:eastAsia="Arial" w:hAnsi="Arial" w:cs="Arial"/>
          <w:i/>
          <w:iCs/>
        </w:rPr>
        <w:t>Object</w:t>
      </w:r>
      <w:proofErr w:type="spellEnd"/>
    </w:p>
    <w:p w14:paraId="32BAB8A9" w14:textId="21E519E4" w:rsidR="394F4A79" w:rsidRDefault="531AB1A1" w:rsidP="1E806E08">
      <w:pPr>
        <w:spacing w:after="160" w:line="360" w:lineRule="auto"/>
      </w:pPr>
      <w:r w:rsidRPr="531AB1A1">
        <w:rPr>
          <w:rFonts w:ascii="Arial" w:eastAsia="Arial" w:hAnsi="Arial" w:cs="Arial"/>
        </w:rPr>
        <w:t xml:space="preserve">CD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p>
    <w:p w14:paraId="2E35F9E6" w14:textId="75A9BCA6" w:rsidR="394F4A79" w:rsidRDefault="531AB1A1" w:rsidP="1E806E08">
      <w:pPr>
        <w:spacing w:after="160" w:line="360" w:lineRule="auto"/>
      </w:pPr>
      <w:r w:rsidRPr="531AB1A1">
        <w:rPr>
          <w:rFonts w:ascii="Arial" w:eastAsia="Arial" w:hAnsi="Arial" w:cs="Arial"/>
        </w:rPr>
        <w:t>CEP - Código de Endereçamento Postal</w:t>
      </w:r>
    </w:p>
    <w:p w14:paraId="4DC06384" w14:textId="2652B10C" w:rsidR="394F4A79" w:rsidRDefault="531AB1A1" w:rsidP="1E806E08">
      <w:pPr>
        <w:spacing w:after="160" w:line="360" w:lineRule="auto"/>
      </w:pPr>
      <w:r w:rsidRPr="531AB1A1">
        <w:rPr>
          <w:rFonts w:ascii="Arial" w:eastAsia="Arial" w:hAnsi="Arial" w:cs="Arial"/>
        </w:rPr>
        <w:t xml:space="preserve">CI -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p>
    <w:p w14:paraId="2AB9B502" w14:textId="12BA3538" w:rsidR="531AB1A1" w:rsidRDefault="531AB1A1" w:rsidP="531AB1A1">
      <w:pPr>
        <w:spacing w:after="160" w:line="360" w:lineRule="auto"/>
        <w:rPr>
          <w:rFonts w:ascii="Arial" w:eastAsia="Arial" w:hAnsi="Arial" w:cs="Arial"/>
        </w:rPr>
      </w:pPr>
      <w:r w:rsidRPr="531AB1A1">
        <w:rPr>
          <w:rFonts w:ascii="Arial" w:eastAsia="Arial" w:hAnsi="Arial" w:cs="Arial"/>
        </w:rPr>
        <w:t>CSU – Caso de uso</w:t>
      </w:r>
    </w:p>
    <w:p w14:paraId="63C44138" w14:textId="71398703" w:rsidR="394F4A79" w:rsidRDefault="531AB1A1" w:rsidP="1E806E08">
      <w:pPr>
        <w:spacing w:after="160" w:line="360" w:lineRule="auto"/>
      </w:pPr>
      <w:r w:rsidRPr="531AB1A1">
        <w:rPr>
          <w:rFonts w:ascii="Arial" w:eastAsia="Arial" w:hAnsi="Arial" w:cs="Arial"/>
        </w:rPr>
        <w:t xml:space="preserve">DAO - </w:t>
      </w:r>
      <w:r w:rsidRPr="531AB1A1">
        <w:rPr>
          <w:rFonts w:ascii="Arial" w:eastAsia="Arial" w:hAnsi="Arial" w:cs="Arial"/>
          <w:i/>
          <w:iCs/>
        </w:rPr>
        <w:t xml:space="preserve">Data Access </w:t>
      </w:r>
      <w:proofErr w:type="spellStart"/>
      <w:r w:rsidRPr="531AB1A1">
        <w:rPr>
          <w:rFonts w:ascii="Arial" w:eastAsia="Arial" w:hAnsi="Arial" w:cs="Arial"/>
          <w:i/>
          <w:iCs/>
        </w:rPr>
        <w:t>Object</w:t>
      </w:r>
      <w:proofErr w:type="spellEnd"/>
    </w:p>
    <w:p w14:paraId="0B54D8AC" w14:textId="015185F4" w:rsidR="394F4A79" w:rsidRDefault="531AB1A1" w:rsidP="1E806E08">
      <w:pPr>
        <w:spacing w:after="160" w:line="360" w:lineRule="auto"/>
      </w:pPr>
      <w:r w:rsidRPr="531AB1A1">
        <w:rPr>
          <w:rFonts w:ascii="Arial" w:eastAsia="Arial" w:hAnsi="Arial" w:cs="Arial"/>
        </w:rPr>
        <w:t xml:space="preserve">EAS - </w:t>
      </w:r>
      <w:r w:rsidRPr="531AB1A1">
        <w:rPr>
          <w:rFonts w:ascii="Arial" w:eastAsia="Arial" w:hAnsi="Arial" w:cs="Arial"/>
          <w:i/>
          <w:iCs/>
        </w:rPr>
        <w:t xml:space="preserve">Expo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Service</w:t>
      </w:r>
    </w:p>
    <w:p w14:paraId="75280B49" w14:textId="13D17B1E" w:rsidR="394F4A79" w:rsidRDefault="531AB1A1" w:rsidP="1E806E08">
      <w:pPr>
        <w:spacing w:after="160" w:line="360" w:lineRule="auto"/>
      </w:pPr>
      <w:r w:rsidRPr="531AB1A1">
        <w:rPr>
          <w:rFonts w:ascii="Arial" w:eastAsia="Arial" w:hAnsi="Arial" w:cs="Arial"/>
        </w:rPr>
        <w:t xml:space="preserve">HTTP - </w:t>
      </w:r>
      <w:r w:rsidRPr="531AB1A1">
        <w:rPr>
          <w:rFonts w:ascii="Arial" w:eastAsia="Arial" w:hAnsi="Arial" w:cs="Arial"/>
          <w:i/>
          <w:iCs/>
        </w:rPr>
        <w:t xml:space="preserve">Hypertext </w:t>
      </w:r>
      <w:proofErr w:type="spellStart"/>
      <w:r w:rsidRPr="531AB1A1">
        <w:rPr>
          <w:rFonts w:ascii="Arial" w:eastAsia="Arial" w:hAnsi="Arial" w:cs="Arial"/>
          <w:i/>
          <w:iCs/>
        </w:rPr>
        <w:t>Transfer</w:t>
      </w:r>
      <w:proofErr w:type="spellEnd"/>
      <w:r w:rsidRPr="531AB1A1">
        <w:rPr>
          <w:rFonts w:ascii="Arial" w:eastAsia="Arial" w:hAnsi="Arial" w:cs="Arial"/>
          <w:i/>
          <w:iCs/>
        </w:rPr>
        <w:t xml:space="preserve"> </w:t>
      </w:r>
      <w:proofErr w:type="spellStart"/>
      <w:r w:rsidRPr="531AB1A1">
        <w:rPr>
          <w:rFonts w:ascii="Arial" w:eastAsia="Arial" w:hAnsi="Arial" w:cs="Arial"/>
          <w:i/>
          <w:iCs/>
        </w:rPr>
        <w:t>Protocol</w:t>
      </w:r>
      <w:proofErr w:type="spellEnd"/>
    </w:p>
    <w:p w14:paraId="54FC4D5F" w14:textId="081E9CC4" w:rsidR="394F4A79" w:rsidRDefault="531AB1A1" w:rsidP="1E806E08">
      <w:pPr>
        <w:spacing w:after="160" w:line="360" w:lineRule="auto"/>
      </w:pPr>
      <w:r w:rsidRPr="531AB1A1">
        <w:rPr>
          <w:rFonts w:ascii="Arial" w:eastAsia="Arial" w:hAnsi="Arial" w:cs="Arial"/>
        </w:rPr>
        <w:t xml:space="preserve">IaaS – </w:t>
      </w:r>
      <w:proofErr w:type="spellStart"/>
      <w:r w:rsidRPr="531AB1A1">
        <w:rPr>
          <w:rFonts w:ascii="Arial" w:eastAsia="Arial" w:hAnsi="Arial" w:cs="Arial"/>
          <w:i/>
          <w:iCs/>
        </w:rPr>
        <w:t>Infrastructure</w:t>
      </w:r>
      <w:proofErr w:type="spellEnd"/>
      <w:r w:rsidRPr="531AB1A1">
        <w:rPr>
          <w:rFonts w:ascii="Arial" w:eastAsia="Arial" w:hAnsi="Arial" w:cs="Arial"/>
          <w:i/>
          <w:iCs/>
        </w:rPr>
        <w:t xml:space="preserve"> as a Service</w:t>
      </w:r>
      <w:r w:rsidRPr="531AB1A1">
        <w:rPr>
          <w:rFonts w:ascii="Arial" w:eastAsia="Arial" w:hAnsi="Arial" w:cs="Arial"/>
        </w:rPr>
        <w:t xml:space="preserve"> </w:t>
      </w:r>
    </w:p>
    <w:p w14:paraId="490E1DDB" w14:textId="71811560" w:rsidR="394F4A79" w:rsidRDefault="531AB1A1" w:rsidP="1E806E08">
      <w:pPr>
        <w:spacing w:after="160" w:line="360" w:lineRule="auto"/>
      </w:pPr>
      <w:r w:rsidRPr="531AB1A1">
        <w:rPr>
          <w:rFonts w:ascii="Arial" w:eastAsia="Arial" w:hAnsi="Arial" w:cs="Arial"/>
        </w:rPr>
        <w:t xml:space="preserve">IPA - iOS </w:t>
      </w:r>
      <w:proofErr w:type="spellStart"/>
      <w:r w:rsidRPr="531AB1A1">
        <w:rPr>
          <w:rFonts w:ascii="Arial" w:eastAsia="Arial" w:hAnsi="Arial" w:cs="Arial"/>
        </w:rPr>
        <w:t>Package</w:t>
      </w:r>
      <w:proofErr w:type="spellEnd"/>
      <w:r w:rsidRPr="531AB1A1">
        <w:rPr>
          <w:rFonts w:ascii="Arial" w:eastAsia="Arial" w:hAnsi="Arial" w:cs="Arial"/>
        </w:rPr>
        <w:t xml:space="preserve"> App Store</w:t>
      </w:r>
    </w:p>
    <w:p w14:paraId="1BD3C721" w14:textId="01B8A13C" w:rsidR="394F4A79" w:rsidRDefault="531AB1A1" w:rsidP="1E806E08">
      <w:pPr>
        <w:spacing w:after="160" w:line="360" w:lineRule="auto"/>
      </w:pPr>
      <w:r w:rsidRPr="531AB1A1">
        <w:rPr>
          <w:rFonts w:ascii="Arial" w:eastAsia="Arial" w:hAnsi="Arial" w:cs="Arial"/>
        </w:rPr>
        <w:t xml:space="preserve">JWT - </w:t>
      </w:r>
      <w:r w:rsidRPr="531AB1A1">
        <w:rPr>
          <w:rFonts w:ascii="Arial" w:eastAsia="Arial" w:hAnsi="Arial" w:cs="Arial"/>
          <w:i/>
          <w:iCs/>
        </w:rPr>
        <w:t>JSON Web Token</w:t>
      </w:r>
    </w:p>
    <w:p w14:paraId="5BAA719C" w14:textId="25BC27E9" w:rsidR="394F4A79" w:rsidRDefault="531AB1A1" w:rsidP="1E806E08">
      <w:pPr>
        <w:spacing w:after="160" w:line="360" w:lineRule="auto"/>
      </w:pPr>
      <w:r w:rsidRPr="531AB1A1">
        <w:rPr>
          <w:rFonts w:ascii="Arial" w:eastAsia="Arial" w:hAnsi="Arial" w:cs="Arial"/>
        </w:rPr>
        <w:t xml:space="preserve">MVC - </w:t>
      </w:r>
      <w:r w:rsidRPr="531AB1A1">
        <w:rPr>
          <w:rFonts w:ascii="Arial" w:eastAsia="Arial" w:hAnsi="Arial" w:cs="Arial"/>
          <w:i/>
          <w:iCs/>
        </w:rPr>
        <w:t>Model-</w:t>
      </w:r>
      <w:proofErr w:type="spellStart"/>
      <w:r w:rsidRPr="531AB1A1">
        <w:rPr>
          <w:rFonts w:ascii="Arial" w:eastAsia="Arial" w:hAnsi="Arial" w:cs="Arial"/>
          <w:i/>
          <w:iCs/>
        </w:rPr>
        <w:t>View</w:t>
      </w:r>
      <w:proofErr w:type="spellEnd"/>
      <w:r w:rsidRPr="531AB1A1">
        <w:rPr>
          <w:rFonts w:ascii="Arial" w:eastAsia="Arial" w:hAnsi="Arial" w:cs="Arial"/>
          <w:i/>
          <w:iCs/>
        </w:rPr>
        <w:t>-</w:t>
      </w:r>
      <w:proofErr w:type="spellStart"/>
      <w:r w:rsidRPr="531AB1A1">
        <w:rPr>
          <w:rFonts w:ascii="Arial" w:eastAsia="Arial" w:hAnsi="Arial" w:cs="Arial"/>
          <w:i/>
          <w:iCs/>
        </w:rPr>
        <w:t>Controller</w:t>
      </w:r>
      <w:proofErr w:type="spellEnd"/>
    </w:p>
    <w:p w14:paraId="3BC2114A" w14:textId="47365E14" w:rsidR="394F4A79" w:rsidRDefault="531AB1A1" w:rsidP="1E806E08">
      <w:pPr>
        <w:spacing w:after="160" w:line="360" w:lineRule="auto"/>
      </w:pPr>
      <w:r w:rsidRPr="531AB1A1">
        <w:rPr>
          <w:rFonts w:ascii="Arial" w:eastAsia="Arial" w:hAnsi="Arial" w:cs="Arial"/>
        </w:rPr>
        <w:t xml:space="preserve">MVCC - </w:t>
      </w:r>
      <w:proofErr w:type="spellStart"/>
      <w:r w:rsidRPr="531AB1A1">
        <w:rPr>
          <w:rFonts w:ascii="Arial" w:eastAsia="Arial" w:hAnsi="Arial" w:cs="Arial"/>
        </w:rPr>
        <w:t>Multiversion</w:t>
      </w:r>
      <w:proofErr w:type="spellEnd"/>
      <w:r w:rsidRPr="531AB1A1">
        <w:rPr>
          <w:rFonts w:ascii="Arial" w:eastAsia="Arial" w:hAnsi="Arial" w:cs="Arial"/>
        </w:rPr>
        <w:t xml:space="preserve"> </w:t>
      </w:r>
      <w:proofErr w:type="spellStart"/>
      <w:r w:rsidRPr="531AB1A1">
        <w:rPr>
          <w:rFonts w:ascii="Arial" w:eastAsia="Arial" w:hAnsi="Arial" w:cs="Arial"/>
        </w:rPr>
        <w:t>concurrency</w:t>
      </w:r>
      <w:proofErr w:type="spellEnd"/>
      <w:r w:rsidRPr="531AB1A1">
        <w:rPr>
          <w:rFonts w:ascii="Arial" w:eastAsia="Arial" w:hAnsi="Arial" w:cs="Arial"/>
        </w:rPr>
        <w:t xml:space="preserve"> </w:t>
      </w:r>
      <w:proofErr w:type="spellStart"/>
      <w:r w:rsidRPr="531AB1A1">
        <w:rPr>
          <w:rFonts w:ascii="Arial" w:eastAsia="Arial" w:hAnsi="Arial" w:cs="Arial"/>
        </w:rPr>
        <w:t>control</w:t>
      </w:r>
      <w:proofErr w:type="spellEnd"/>
    </w:p>
    <w:p w14:paraId="7503FC39" w14:textId="281397A4" w:rsidR="394F4A79" w:rsidRDefault="531AB1A1" w:rsidP="1E806E08">
      <w:pPr>
        <w:spacing w:after="160" w:line="360" w:lineRule="auto"/>
      </w:pPr>
      <w:r w:rsidRPr="531AB1A1">
        <w:rPr>
          <w:rFonts w:ascii="Arial" w:eastAsia="Arial" w:hAnsi="Arial" w:cs="Arial"/>
        </w:rPr>
        <w:t xml:space="preserve">ORM </w:t>
      </w:r>
      <w:r w:rsidRPr="531AB1A1">
        <w:rPr>
          <w:rFonts w:ascii="Arial" w:eastAsia="Arial" w:hAnsi="Arial" w:cs="Arial"/>
          <w:i/>
          <w:iCs/>
        </w:rPr>
        <w:t xml:space="preserve">- </w:t>
      </w:r>
      <w:proofErr w:type="spellStart"/>
      <w:r w:rsidRPr="531AB1A1">
        <w:rPr>
          <w:rFonts w:ascii="Arial" w:eastAsia="Arial" w:hAnsi="Arial" w:cs="Arial"/>
          <w:i/>
          <w:iCs/>
        </w:rPr>
        <w:t>Object</w:t>
      </w:r>
      <w:proofErr w:type="spellEnd"/>
      <w:r w:rsidRPr="531AB1A1">
        <w:rPr>
          <w:rFonts w:ascii="Arial" w:eastAsia="Arial" w:hAnsi="Arial" w:cs="Arial"/>
          <w:i/>
          <w:iCs/>
        </w:rPr>
        <w:t xml:space="preserve"> </w:t>
      </w:r>
      <w:proofErr w:type="spellStart"/>
      <w:r w:rsidRPr="531AB1A1">
        <w:rPr>
          <w:rFonts w:ascii="Arial" w:eastAsia="Arial" w:hAnsi="Arial" w:cs="Arial"/>
          <w:i/>
          <w:iCs/>
        </w:rPr>
        <w:t>Relational</w:t>
      </w:r>
      <w:proofErr w:type="spellEnd"/>
      <w:r w:rsidRPr="531AB1A1">
        <w:rPr>
          <w:rFonts w:ascii="Arial" w:eastAsia="Arial" w:hAnsi="Arial" w:cs="Arial"/>
          <w:i/>
          <w:iCs/>
        </w:rPr>
        <w:t xml:space="preserve"> Mapping</w:t>
      </w:r>
    </w:p>
    <w:p w14:paraId="543E05E8" w14:textId="1E5C4185" w:rsidR="394F4A79" w:rsidRDefault="531AB1A1" w:rsidP="1E806E08">
      <w:pPr>
        <w:spacing w:after="160" w:line="360" w:lineRule="auto"/>
      </w:pPr>
      <w:r w:rsidRPr="531AB1A1">
        <w:rPr>
          <w:rFonts w:ascii="Arial" w:eastAsia="Arial" w:hAnsi="Arial" w:cs="Arial"/>
        </w:rPr>
        <w:t xml:space="preserve">PaaS – </w:t>
      </w:r>
      <w:r w:rsidRPr="531AB1A1">
        <w:rPr>
          <w:rFonts w:ascii="Arial" w:eastAsia="Arial" w:hAnsi="Arial" w:cs="Arial"/>
          <w:i/>
          <w:iCs/>
        </w:rPr>
        <w:t>Platform as a Service</w:t>
      </w:r>
      <w:r w:rsidRPr="531AB1A1">
        <w:rPr>
          <w:rFonts w:ascii="Arial" w:eastAsia="Arial" w:hAnsi="Arial" w:cs="Arial"/>
        </w:rPr>
        <w:t xml:space="preserve"> </w:t>
      </w:r>
    </w:p>
    <w:p w14:paraId="6C40C18C" w14:textId="6EBAC067" w:rsidR="394F4A79" w:rsidRDefault="531AB1A1" w:rsidP="1E806E08">
      <w:pPr>
        <w:spacing w:after="160" w:line="360" w:lineRule="auto"/>
      </w:pPr>
      <w:r w:rsidRPr="531AB1A1">
        <w:rPr>
          <w:rFonts w:ascii="Arial" w:eastAsia="Arial" w:hAnsi="Arial" w:cs="Arial"/>
        </w:rPr>
        <w:t xml:space="preserve">REST - </w:t>
      </w:r>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p>
    <w:p w14:paraId="72CB9C9A" w14:textId="58C31506" w:rsidR="531AB1A1" w:rsidRDefault="531AB1A1" w:rsidP="531AB1A1">
      <w:pPr>
        <w:spacing w:after="160" w:line="360" w:lineRule="auto"/>
        <w:rPr>
          <w:rFonts w:ascii="Arial" w:eastAsia="Arial" w:hAnsi="Arial" w:cs="Arial"/>
        </w:rPr>
      </w:pPr>
      <w:r w:rsidRPr="531AB1A1">
        <w:rPr>
          <w:rFonts w:ascii="Arial" w:eastAsia="Arial" w:hAnsi="Arial" w:cs="Arial"/>
        </w:rPr>
        <w:t>RF – Requisitos funcionais</w:t>
      </w:r>
    </w:p>
    <w:p w14:paraId="043B6691" w14:textId="7B80C0D3" w:rsidR="531AB1A1" w:rsidRDefault="531AB1A1" w:rsidP="531AB1A1">
      <w:pPr>
        <w:spacing w:after="160" w:line="360" w:lineRule="auto"/>
        <w:rPr>
          <w:rFonts w:ascii="Arial" w:eastAsia="Arial" w:hAnsi="Arial" w:cs="Arial"/>
        </w:rPr>
      </w:pPr>
      <w:r w:rsidRPr="531AB1A1">
        <w:rPr>
          <w:rFonts w:ascii="Arial" w:eastAsia="Arial" w:hAnsi="Arial" w:cs="Arial"/>
        </w:rPr>
        <w:t>RN – Regras de negócio</w:t>
      </w:r>
    </w:p>
    <w:p w14:paraId="249D7323" w14:textId="5818E33E" w:rsidR="531AB1A1" w:rsidRDefault="531AB1A1" w:rsidP="531AB1A1">
      <w:pPr>
        <w:spacing w:after="160" w:line="360" w:lineRule="auto"/>
        <w:rPr>
          <w:rFonts w:ascii="Arial" w:eastAsia="Arial" w:hAnsi="Arial" w:cs="Arial"/>
        </w:rPr>
      </w:pPr>
      <w:r w:rsidRPr="531AB1A1">
        <w:rPr>
          <w:rFonts w:ascii="Arial" w:eastAsia="Arial" w:hAnsi="Arial" w:cs="Arial"/>
        </w:rPr>
        <w:t>RNF – Requisitos não funcionais</w:t>
      </w:r>
    </w:p>
    <w:p w14:paraId="7EA3D90C" w14:textId="16CDE47D" w:rsidR="394F4A79" w:rsidRDefault="531AB1A1" w:rsidP="531AB1A1">
      <w:pPr>
        <w:spacing w:after="160" w:line="360" w:lineRule="auto"/>
        <w:rPr>
          <w:rFonts w:ascii="Arial" w:eastAsia="Arial" w:hAnsi="Arial" w:cs="Arial"/>
        </w:rPr>
      </w:pPr>
      <w:r w:rsidRPr="531AB1A1">
        <w:rPr>
          <w:rFonts w:ascii="Arial" w:eastAsia="Arial" w:hAnsi="Arial" w:cs="Arial"/>
        </w:rPr>
        <w:t>SGBDRO - Sistema de Gerenciamento de Banco de Dados Objeto-Relacional</w:t>
      </w:r>
    </w:p>
    <w:p w14:paraId="2C727266" w14:textId="6D0A66B8" w:rsidR="394F4A79" w:rsidRDefault="531AB1A1" w:rsidP="1E806E08">
      <w:pPr>
        <w:spacing w:after="160" w:line="360" w:lineRule="auto"/>
      </w:pPr>
      <w:r w:rsidRPr="531AB1A1">
        <w:rPr>
          <w:rFonts w:ascii="Arial" w:eastAsia="Arial" w:hAnsi="Arial" w:cs="Arial"/>
        </w:rPr>
        <w:t xml:space="preserve">SQL - </w:t>
      </w:r>
      <w:proofErr w:type="spellStart"/>
      <w:r w:rsidRPr="531AB1A1">
        <w:rPr>
          <w:rFonts w:ascii="Arial" w:eastAsia="Arial" w:hAnsi="Arial" w:cs="Arial"/>
          <w:i/>
          <w:iCs/>
        </w:rPr>
        <w:t>Structured</w:t>
      </w:r>
      <w:proofErr w:type="spellEnd"/>
      <w:r w:rsidRPr="531AB1A1">
        <w:rPr>
          <w:rFonts w:ascii="Arial" w:eastAsia="Arial" w:hAnsi="Arial" w:cs="Arial"/>
          <w:i/>
          <w:iCs/>
        </w:rPr>
        <w:t xml:space="preserve"> Query </w:t>
      </w:r>
      <w:proofErr w:type="spellStart"/>
      <w:r w:rsidRPr="531AB1A1">
        <w:rPr>
          <w:rFonts w:ascii="Arial" w:eastAsia="Arial" w:hAnsi="Arial" w:cs="Arial"/>
          <w:i/>
          <w:iCs/>
        </w:rPr>
        <w:t>Language</w:t>
      </w:r>
      <w:proofErr w:type="spellEnd"/>
    </w:p>
    <w:p w14:paraId="31201E8C" w14:textId="17B58A70" w:rsidR="4EA89FAE" w:rsidRPr="00DA59B9" w:rsidRDefault="531AB1A1" w:rsidP="00DA59B9">
      <w:pPr>
        <w:spacing w:after="160" w:line="360" w:lineRule="auto"/>
      </w:pPr>
      <w:r w:rsidRPr="531AB1A1">
        <w:rPr>
          <w:rFonts w:ascii="Arial" w:eastAsia="Arial" w:hAnsi="Arial" w:cs="Arial"/>
        </w:rPr>
        <w:lastRenderedPageBreak/>
        <w:t xml:space="preserve">UML - </w:t>
      </w:r>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proofErr w:type="spellEnd"/>
    </w:p>
    <w:p w14:paraId="469AEC4E" w14:textId="77777777" w:rsidR="00576A54" w:rsidRPr="00E42F17" w:rsidRDefault="00576A54" w:rsidP="531AB1A1">
      <w:pPr>
        <w:suppressAutoHyphens w:val="0"/>
        <w:rPr>
          <w:rFonts w:ascii="Arial" w:hAnsi="Arial" w:cs="Arial"/>
          <w:b/>
          <w:bCs/>
          <w:lang w:val="en-US"/>
        </w:rPr>
      </w:pPr>
    </w:p>
    <w:p w14:paraId="797BD37C" w14:textId="77777777" w:rsidR="00576A54" w:rsidRPr="00E42F17" w:rsidRDefault="00576A54" w:rsidP="531AB1A1">
      <w:pPr>
        <w:suppressAutoHyphens w:val="0"/>
        <w:rPr>
          <w:rFonts w:ascii="Arial" w:hAnsi="Arial" w:cs="Arial"/>
          <w:b/>
          <w:bCs/>
          <w:lang w:val="en-US"/>
        </w:rPr>
      </w:pPr>
    </w:p>
    <w:p w14:paraId="5EA4C0E5" w14:textId="77777777" w:rsidR="00576A54" w:rsidRPr="00E42F17" w:rsidRDefault="00576A54" w:rsidP="531AB1A1">
      <w:pPr>
        <w:suppressAutoHyphens w:val="0"/>
        <w:rPr>
          <w:rFonts w:ascii="Arial" w:hAnsi="Arial" w:cs="Arial"/>
          <w:b/>
          <w:bCs/>
          <w:lang w:val="en-US"/>
        </w:rPr>
      </w:pPr>
    </w:p>
    <w:p w14:paraId="2DEA2195" w14:textId="6B30F05E" w:rsidR="1E806E08" w:rsidRDefault="1E806E08" w:rsidP="1E806E08">
      <w:pPr>
        <w:rPr>
          <w:rFonts w:ascii="Arial" w:hAnsi="Arial" w:cs="Arial"/>
          <w:b/>
          <w:bCs/>
          <w:lang w:val="en-US"/>
        </w:rPr>
      </w:pPr>
    </w:p>
    <w:p w14:paraId="55FE7ACC" w14:textId="479713FD" w:rsidR="74C48C8A" w:rsidRPr="009B632C" w:rsidRDefault="531AB1A1" w:rsidP="078076E3">
      <w:pPr>
        <w:spacing w:line="360" w:lineRule="auto"/>
        <w:jc w:val="center"/>
        <w:rPr>
          <w:rFonts w:ascii="Arial" w:hAnsi="Arial" w:cs="Arial"/>
          <w:b/>
          <w:bCs/>
        </w:rPr>
      </w:pPr>
      <w:r w:rsidRPr="531AB1A1">
        <w:rPr>
          <w:rFonts w:ascii="Arial" w:hAnsi="Arial" w:cs="Arial"/>
          <w:b/>
          <w:bCs/>
        </w:rPr>
        <w:t>SUMÁRIO</w:t>
      </w:r>
    </w:p>
    <w:sdt>
      <w:sdtPr>
        <w:id w:val="1117163964"/>
        <w:docPartObj>
          <w:docPartGallery w:val="Table of Contents"/>
          <w:docPartUnique/>
        </w:docPartObj>
      </w:sdtPr>
      <w:sdtContent>
        <w:p w14:paraId="53EF330E" w14:textId="422399C5" w:rsidR="00D46CD6" w:rsidRDefault="00E42F17">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291638" w:history="1">
            <w:r w:rsidR="00D46CD6" w:rsidRPr="00BE3051">
              <w:rPr>
                <w:rStyle w:val="Hyperlink"/>
                <w:rFonts w:ascii="Arial" w:eastAsia="Calibri" w:hAnsi="Arial" w:cs="Arial"/>
                <w:noProof/>
                <w:lang w:eastAsia="en-US"/>
              </w:rPr>
              <w:t>1</w:t>
            </w:r>
            <w:r w:rsidR="00D46CD6">
              <w:rPr>
                <w:rFonts w:asciiTheme="minorHAnsi" w:eastAsiaTheme="minorEastAsia" w:hAnsiTheme="minorHAnsi" w:cstheme="minorBidi"/>
                <w:b w:val="0"/>
                <w:bCs w:val="0"/>
                <w:caps w:val="0"/>
                <w:noProof/>
                <w:kern w:val="2"/>
                <w:sz w:val="22"/>
                <w:szCs w:val="22"/>
                <w:lang w:eastAsia="pt-BR"/>
                <w14:ligatures w14:val="standardContextual"/>
              </w:rPr>
              <w:tab/>
            </w:r>
            <w:r w:rsidR="00D46CD6" w:rsidRPr="00BE3051">
              <w:rPr>
                <w:rStyle w:val="Hyperlink"/>
                <w:rFonts w:ascii="Arial" w:eastAsia="Calibri" w:hAnsi="Arial" w:cs="Arial"/>
                <w:noProof/>
              </w:rPr>
              <w:t>INTRODUÇÃO</w:t>
            </w:r>
            <w:r w:rsidR="00D46CD6">
              <w:rPr>
                <w:noProof/>
                <w:webHidden/>
              </w:rPr>
              <w:tab/>
            </w:r>
            <w:r w:rsidR="00D46CD6">
              <w:rPr>
                <w:noProof/>
                <w:webHidden/>
              </w:rPr>
              <w:fldChar w:fldCharType="begin"/>
            </w:r>
            <w:r w:rsidR="00D46CD6">
              <w:rPr>
                <w:noProof/>
                <w:webHidden/>
              </w:rPr>
              <w:instrText xml:space="preserve"> PAGEREF _Toc183291638 \h </w:instrText>
            </w:r>
            <w:r w:rsidR="00D46CD6">
              <w:rPr>
                <w:noProof/>
                <w:webHidden/>
              </w:rPr>
            </w:r>
            <w:r w:rsidR="00D46CD6">
              <w:rPr>
                <w:noProof/>
                <w:webHidden/>
              </w:rPr>
              <w:fldChar w:fldCharType="separate"/>
            </w:r>
            <w:r w:rsidR="00D46CD6">
              <w:rPr>
                <w:noProof/>
                <w:webHidden/>
              </w:rPr>
              <w:t>12</w:t>
            </w:r>
            <w:r w:rsidR="00D46CD6">
              <w:rPr>
                <w:noProof/>
                <w:webHidden/>
              </w:rPr>
              <w:fldChar w:fldCharType="end"/>
            </w:r>
          </w:hyperlink>
        </w:p>
        <w:p w14:paraId="1A867D99" w14:textId="4931339D"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39" w:history="1">
            <w:r w:rsidRPr="00BE3051">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Objetivos</w:t>
            </w:r>
            <w:r>
              <w:rPr>
                <w:noProof/>
                <w:webHidden/>
              </w:rPr>
              <w:tab/>
            </w:r>
            <w:r>
              <w:rPr>
                <w:noProof/>
                <w:webHidden/>
              </w:rPr>
              <w:fldChar w:fldCharType="begin"/>
            </w:r>
            <w:r>
              <w:rPr>
                <w:noProof/>
                <w:webHidden/>
              </w:rPr>
              <w:instrText xml:space="preserve"> PAGEREF _Toc183291639 \h </w:instrText>
            </w:r>
            <w:r>
              <w:rPr>
                <w:noProof/>
                <w:webHidden/>
              </w:rPr>
            </w:r>
            <w:r>
              <w:rPr>
                <w:noProof/>
                <w:webHidden/>
              </w:rPr>
              <w:fldChar w:fldCharType="separate"/>
            </w:r>
            <w:r>
              <w:rPr>
                <w:noProof/>
                <w:webHidden/>
              </w:rPr>
              <w:t>13</w:t>
            </w:r>
            <w:r>
              <w:rPr>
                <w:noProof/>
                <w:webHidden/>
              </w:rPr>
              <w:fldChar w:fldCharType="end"/>
            </w:r>
          </w:hyperlink>
        </w:p>
        <w:p w14:paraId="348D246F" w14:textId="06DF144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0" w:history="1">
            <w:r w:rsidRPr="00BE3051">
              <w:rPr>
                <w:rStyle w:val="Hyperlink"/>
                <w:noProof/>
                <w:lang w:val="en-US" w:eastAsia="en-US"/>
              </w:rPr>
              <w:t>1.1.1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Objetivos Específicos</w:t>
            </w:r>
            <w:r>
              <w:rPr>
                <w:noProof/>
                <w:webHidden/>
              </w:rPr>
              <w:tab/>
            </w:r>
            <w:r>
              <w:rPr>
                <w:noProof/>
                <w:webHidden/>
              </w:rPr>
              <w:fldChar w:fldCharType="begin"/>
            </w:r>
            <w:r>
              <w:rPr>
                <w:noProof/>
                <w:webHidden/>
              </w:rPr>
              <w:instrText xml:space="preserve"> PAGEREF _Toc183291640 \h </w:instrText>
            </w:r>
            <w:r>
              <w:rPr>
                <w:noProof/>
                <w:webHidden/>
              </w:rPr>
            </w:r>
            <w:r>
              <w:rPr>
                <w:noProof/>
                <w:webHidden/>
              </w:rPr>
              <w:fldChar w:fldCharType="separate"/>
            </w:r>
            <w:r>
              <w:rPr>
                <w:noProof/>
                <w:webHidden/>
              </w:rPr>
              <w:t>13</w:t>
            </w:r>
            <w:r>
              <w:rPr>
                <w:noProof/>
                <w:webHidden/>
              </w:rPr>
              <w:fldChar w:fldCharType="end"/>
            </w:r>
          </w:hyperlink>
        </w:p>
        <w:p w14:paraId="25BB859A" w14:textId="7B57C3CF"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1" w:history="1">
            <w:r w:rsidRPr="00BE3051">
              <w:rPr>
                <w:rStyle w:val="Hyperlink"/>
                <w:rFonts w:eastAsia="Calibri"/>
                <w:noProof/>
                <w:lang w:val="en-US" w:eastAsia="en-US"/>
              </w:rPr>
              <w:t>1.2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Justificativa</w:t>
            </w:r>
            <w:r>
              <w:rPr>
                <w:noProof/>
                <w:webHidden/>
              </w:rPr>
              <w:tab/>
            </w:r>
            <w:r>
              <w:rPr>
                <w:noProof/>
                <w:webHidden/>
              </w:rPr>
              <w:fldChar w:fldCharType="begin"/>
            </w:r>
            <w:r>
              <w:rPr>
                <w:noProof/>
                <w:webHidden/>
              </w:rPr>
              <w:instrText xml:space="preserve"> PAGEREF _Toc183291641 \h </w:instrText>
            </w:r>
            <w:r>
              <w:rPr>
                <w:noProof/>
                <w:webHidden/>
              </w:rPr>
            </w:r>
            <w:r>
              <w:rPr>
                <w:noProof/>
                <w:webHidden/>
              </w:rPr>
              <w:fldChar w:fldCharType="separate"/>
            </w:r>
            <w:r>
              <w:rPr>
                <w:noProof/>
                <w:webHidden/>
              </w:rPr>
              <w:t>14</w:t>
            </w:r>
            <w:r>
              <w:rPr>
                <w:noProof/>
                <w:webHidden/>
              </w:rPr>
              <w:fldChar w:fldCharType="end"/>
            </w:r>
          </w:hyperlink>
        </w:p>
        <w:p w14:paraId="26011F2B" w14:textId="39700017"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2" w:history="1">
            <w:r w:rsidRPr="00BE3051">
              <w:rPr>
                <w:rStyle w:val="Hyperlink"/>
                <w:rFonts w:eastAsia="Calibri"/>
                <w:noProof/>
                <w:lang w:val="en-US" w:eastAsia="en-US"/>
              </w:rPr>
              <w:t>1.3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Calibri"/>
                <w:noProof/>
              </w:rPr>
              <w:t>Procedimentos metodológicos e tecnologias</w:t>
            </w:r>
            <w:r>
              <w:rPr>
                <w:noProof/>
                <w:webHidden/>
              </w:rPr>
              <w:tab/>
            </w:r>
            <w:r>
              <w:rPr>
                <w:noProof/>
                <w:webHidden/>
              </w:rPr>
              <w:fldChar w:fldCharType="begin"/>
            </w:r>
            <w:r>
              <w:rPr>
                <w:noProof/>
                <w:webHidden/>
              </w:rPr>
              <w:instrText xml:space="preserve"> PAGEREF _Toc183291642 \h </w:instrText>
            </w:r>
            <w:r>
              <w:rPr>
                <w:noProof/>
                <w:webHidden/>
              </w:rPr>
            </w:r>
            <w:r>
              <w:rPr>
                <w:noProof/>
                <w:webHidden/>
              </w:rPr>
              <w:fldChar w:fldCharType="separate"/>
            </w:r>
            <w:r>
              <w:rPr>
                <w:noProof/>
                <w:webHidden/>
              </w:rPr>
              <w:t>14</w:t>
            </w:r>
            <w:r>
              <w:rPr>
                <w:noProof/>
                <w:webHidden/>
              </w:rPr>
              <w:fldChar w:fldCharType="end"/>
            </w:r>
          </w:hyperlink>
        </w:p>
        <w:p w14:paraId="14156D45" w14:textId="5989DDF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43" w:history="1">
            <w:r w:rsidRPr="00BE3051">
              <w:rPr>
                <w:rStyle w:val="Hyperlink"/>
                <w:rFonts w:ascii="Arial" w:eastAsia="Calibri" w:hAnsi="Arial" w:cs="Arial"/>
                <w:noProof/>
                <w:lang w:eastAsia="en-US"/>
              </w:rPr>
              <w:t>2</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TECNOLOGIAS, FERRAMENTAS E PADRÕES EMPREGADOS NO DESENVOLVIMENTO DE SOFTWARE</w:t>
            </w:r>
            <w:r>
              <w:rPr>
                <w:noProof/>
                <w:webHidden/>
              </w:rPr>
              <w:tab/>
            </w:r>
            <w:r>
              <w:rPr>
                <w:noProof/>
                <w:webHidden/>
              </w:rPr>
              <w:fldChar w:fldCharType="begin"/>
            </w:r>
            <w:r>
              <w:rPr>
                <w:noProof/>
                <w:webHidden/>
              </w:rPr>
              <w:instrText xml:space="preserve"> PAGEREF _Toc183291643 \h </w:instrText>
            </w:r>
            <w:r>
              <w:rPr>
                <w:noProof/>
                <w:webHidden/>
              </w:rPr>
            </w:r>
            <w:r>
              <w:rPr>
                <w:noProof/>
                <w:webHidden/>
              </w:rPr>
              <w:fldChar w:fldCharType="separate"/>
            </w:r>
            <w:r>
              <w:rPr>
                <w:noProof/>
                <w:webHidden/>
              </w:rPr>
              <w:t>15</w:t>
            </w:r>
            <w:r>
              <w:rPr>
                <w:noProof/>
                <w:webHidden/>
              </w:rPr>
              <w:fldChar w:fldCharType="end"/>
            </w:r>
          </w:hyperlink>
        </w:p>
        <w:p w14:paraId="150DAFD5" w14:textId="62369D8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44" w:history="1">
            <w:r w:rsidRPr="00BE3051">
              <w:rPr>
                <w:rStyle w:val="Hyperlink"/>
                <w:rFonts w:eastAsia="Arial"/>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Framework Scrum</w:t>
            </w:r>
            <w:r>
              <w:rPr>
                <w:noProof/>
                <w:webHidden/>
              </w:rPr>
              <w:tab/>
            </w:r>
            <w:r>
              <w:rPr>
                <w:noProof/>
                <w:webHidden/>
              </w:rPr>
              <w:fldChar w:fldCharType="begin"/>
            </w:r>
            <w:r>
              <w:rPr>
                <w:noProof/>
                <w:webHidden/>
              </w:rPr>
              <w:instrText xml:space="preserve"> PAGEREF _Toc183291644 \h </w:instrText>
            </w:r>
            <w:r>
              <w:rPr>
                <w:noProof/>
                <w:webHidden/>
              </w:rPr>
            </w:r>
            <w:r>
              <w:rPr>
                <w:noProof/>
                <w:webHidden/>
              </w:rPr>
              <w:fldChar w:fldCharType="separate"/>
            </w:r>
            <w:r>
              <w:rPr>
                <w:noProof/>
                <w:webHidden/>
              </w:rPr>
              <w:t>15</w:t>
            </w:r>
            <w:r>
              <w:rPr>
                <w:noProof/>
                <w:webHidden/>
              </w:rPr>
              <w:fldChar w:fldCharType="end"/>
            </w:r>
          </w:hyperlink>
        </w:p>
        <w:p w14:paraId="491F47F5" w14:textId="47808ED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5" w:history="1">
            <w:r w:rsidRPr="00BE3051">
              <w:rPr>
                <w:rStyle w:val="Hyperlink"/>
                <w:noProof/>
                <w:lang w:eastAsia="en-US"/>
              </w:rPr>
              <w:t>2.1.1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Manifesto Ágil</w:t>
            </w:r>
            <w:r>
              <w:rPr>
                <w:noProof/>
                <w:webHidden/>
              </w:rPr>
              <w:tab/>
            </w:r>
            <w:r>
              <w:rPr>
                <w:noProof/>
                <w:webHidden/>
              </w:rPr>
              <w:fldChar w:fldCharType="begin"/>
            </w:r>
            <w:r>
              <w:rPr>
                <w:noProof/>
                <w:webHidden/>
              </w:rPr>
              <w:instrText xml:space="preserve"> PAGEREF _Toc183291645 \h </w:instrText>
            </w:r>
            <w:r>
              <w:rPr>
                <w:noProof/>
                <w:webHidden/>
              </w:rPr>
            </w:r>
            <w:r>
              <w:rPr>
                <w:noProof/>
                <w:webHidden/>
              </w:rPr>
              <w:fldChar w:fldCharType="separate"/>
            </w:r>
            <w:r>
              <w:rPr>
                <w:noProof/>
                <w:webHidden/>
              </w:rPr>
              <w:t>15</w:t>
            </w:r>
            <w:r>
              <w:rPr>
                <w:noProof/>
                <w:webHidden/>
              </w:rPr>
              <w:fldChar w:fldCharType="end"/>
            </w:r>
          </w:hyperlink>
        </w:p>
        <w:p w14:paraId="50186A14" w14:textId="19DAE5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6" w:history="1">
            <w:r w:rsidRPr="00BE3051">
              <w:rPr>
                <w:rStyle w:val="Hyperlink"/>
                <w:noProof/>
                <w:lang w:eastAsia="en-US"/>
              </w:rPr>
              <w:t>2.1.2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Pilares do Scrum</w:t>
            </w:r>
            <w:r>
              <w:rPr>
                <w:noProof/>
                <w:webHidden/>
              </w:rPr>
              <w:tab/>
            </w:r>
            <w:r>
              <w:rPr>
                <w:noProof/>
                <w:webHidden/>
              </w:rPr>
              <w:fldChar w:fldCharType="begin"/>
            </w:r>
            <w:r>
              <w:rPr>
                <w:noProof/>
                <w:webHidden/>
              </w:rPr>
              <w:instrText xml:space="preserve"> PAGEREF _Toc183291646 \h </w:instrText>
            </w:r>
            <w:r>
              <w:rPr>
                <w:noProof/>
                <w:webHidden/>
              </w:rPr>
            </w:r>
            <w:r>
              <w:rPr>
                <w:noProof/>
                <w:webHidden/>
              </w:rPr>
              <w:fldChar w:fldCharType="separate"/>
            </w:r>
            <w:r>
              <w:rPr>
                <w:noProof/>
                <w:webHidden/>
              </w:rPr>
              <w:t>16</w:t>
            </w:r>
            <w:r>
              <w:rPr>
                <w:noProof/>
                <w:webHidden/>
              </w:rPr>
              <w:fldChar w:fldCharType="end"/>
            </w:r>
          </w:hyperlink>
        </w:p>
        <w:p w14:paraId="53AA6691" w14:textId="41D5DC5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7" w:history="1">
            <w:r w:rsidRPr="00BE3051">
              <w:rPr>
                <w:rStyle w:val="Hyperlink"/>
                <w:noProof/>
                <w:lang w:eastAsia="en-US"/>
              </w:rPr>
              <w:t>2.1.3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Componentes do time Scrum</w:t>
            </w:r>
            <w:r>
              <w:rPr>
                <w:noProof/>
                <w:webHidden/>
              </w:rPr>
              <w:tab/>
            </w:r>
            <w:r>
              <w:rPr>
                <w:noProof/>
                <w:webHidden/>
              </w:rPr>
              <w:fldChar w:fldCharType="begin"/>
            </w:r>
            <w:r>
              <w:rPr>
                <w:noProof/>
                <w:webHidden/>
              </w:rPr>
              <w:instrText xml:space="preserve"> PAGEREF _Toc183291647 \h </w:instrText>
            </w:r>
            <w:r>
              <w:rPr>
                <w:noProof/>
                <w:webHidden/>
              </w:rPr>
            </w:r>
            <w:r>
              <w:rPr>
                <w:noProof/>
                <w:webHidden/>
              </w:rPr>
              <w:fldChar w:fldCharType="separate"/>
            </w:r>
            <w:r>
              <w:rPr>
                <w:noProof/>
                <w:webHidden/>
              </w:rPr>
              <w:t>17</w:t>
            </w:r>
            <w:r>
              <w:rPr>
                <w:noProof/>
                <w:webHidden/>
              </w:rPr>
              <w:fldChar w:fldCharType="end"/>
            </w:r>
          </w:hyperlink>
        </w:p>
        <w:p w14:paraId="4B2DB8B1" w14:textId="4A79EC7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48" w:history="1">
            <w:r w:rsidRPr="00BE3051">
              <w:rPr>
                <w:rStyle w:val="Hyperlink"/>
                <w:noProof/>
                <w:lang w:eastAsia="en-US"/>
              </w:rPr>
              <w:t>2.1.4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Sprint</w:t>
            </w:r>
            <w:r>
              <w:rPr>
                <w:noProof/>
                <w:webHidden/>
              </w:rPr>
              <w:tab/>
            </w:r>
            <w:r>
              <w:rPr>
                <w:noProof/>
                <w:webHidden/>
              </w:rPr>
              <w:fldChar w:fldCharType="begin"/>
            </w:r>
            <w:r>
              <w:rPr>
                <w:noProof/>
                <w:webHidden/>
              </w:rPr>
              <w:instrText xml:space="preserve"> PAGEREF _Toc183291648 \h </w:instrText>
            </w:r>
            <w:r>
              <w:rPr>
                <w:noProof/>
                <w:webHidden/>
              </w:rPr>
            </w:r>
            <w:r>
              <w:rPr>
                <w:noProof/>
                <w:webHidden/>
              </w:rPr>
              <w:fldChar w:fldCharType="separate"/>
            </w:r>
            <w:r>
              <w:rPr>
                <w:noProof/>
                <w:webHidden/>
              </w:rPr>
              <w:t>17</w:t>
            </w:r>
            <w:r>
              <w:rPr>
                <w:noProof/>
                <w:webHidden/>
              </w:rPr>
              <w:fldChar w:fldCharType="end"/>
            </w:r>
          </w:hyperlink>
        </w:p>
        <w:p w14:paraId="34134D58" w14:textId="4EFCEC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49" w:history="1">
            <w:r w:rsidRPr="00BE3051">
              <w:rPr>
                <w:rStyle w:val="Hyperlink"/>
                <w:rFonts w:eastAsia="Arial"/>
                <w:noProof/>
              </w:rPr>
              <w:t>2.1.4.1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Product Backlog</w:t>
            </w:r>
            <w:r>
              <w:rPr>
                <w:noProof/>
                <w:webHidden/>
              </w:rPr>
              <w:tab/>
            </w:r>
            <w:r>
              <w:rPr>
                <w:noProof/>
                <w:webHidden/>
              </w:rPr>
              <w:fldChar w:fldCharType="begin"/>
            </w:r>
            <w:r>
              <w:rPr>
                <w:noProof/>
                <w:webHidden/>
              </w:rPr>
              <w:instrText xml:space="preserve"> PAGEREF _Toc183291649 \h </w:instrText>
            </w:r>
            <w:r>
              <w:rPr>
                <w:noProof/>
                <w:webHidden/>
              </w:rPr>
            </w:r>
            <w:r>
              <w:rPr>
                <w:noProof/>
                <w:webHidden/>
              </w:rPr>
              <w:fldChar w:fldCharType="separate"/>
            </w:r>
            <w:r>
              <w:rPr>
                <w:noProof/>
                <w:webHidden/>
              </w:rPr>
              <w:t>18</w:t>
            </w:r>
            <w:r>
              <w:rPr>
                <w:noProof/>
                <w:webHidden/>
              </w:rPr>
              <w:fldChar w:fldCharType="end"/>
            </w:r>
          </w:hyperlink>
        </w:p>
        <w:p w14:paraId="638B0A26" w14:textId="5C8779C5"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0" w:history="1">
            <w:r w:rsidRPr="00BE3051">
              <w:rPr>
                <w:rStyle w:val="Hyperlink"/>
                <w:rFonts w:eastAsia="Arial"/>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Diagramação e Prototipação</w:t>
            </w:r>
            <w:r>
              <w:rPr>
                <w:noProof/>
                <w:webHidden/>
              </w:rPr>
              <w:tab/>
            </w:r>
            <w:r>
              <w:rPr>
                <w:noProof/>
                <w:webHidden/>
              </w:rPr>
              <w:fldChar w:fldCharType="begin"/>
            </w:r>
            <w:r>
              <w:rPr>
                <w:noProof/>
                <w:webHidden/>
              </w:rPr>
              <w:instrText xml:space="preserve"> PAGEREF _Toc183291650 \h </w:instrText>
            </w:r>
            <w:r>
              <w:rPr>
                <w:noProof/>
                <w:webHidden/>
              </w:rPr>
            </w:r>
            <w:r>
              <w:rPr>
                <w:noProof/>
                <w:webHidden/>
              </w:rPr>
              <w:fldChar w:fldCharType="separate"/>
            </w:r>
            <w:r>
              <w:rPr>
                <w:noProof/>
                <w:webHidden/>
              </w:rPr>
              <w:t>18</w:t>
            </w:r>
            <w:r>
              <w:rPr>
                <w:noProof/>
                <w:webHidden/>
              </w:rPr>
              <w:fldChar w:fldCharType="end"/>
            </w:r>
          </w:hyperlink>
        </w:p>
        <w:p w14:paraId="68114432" w14:textId="16609C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1" w:history="1">
            <w:r w:rsidRPr="00BE3051">
              <w:rPr>
                <w:rStyle w:val="Hyperlink"/>
                <w:noProof/>
                <w:lang w:eastAsia="en-US"/>
              </w:rPr>
              <w:t>2.2.1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Draw.io</w:t>
            </w:r>
            <w:r>
              <w:rPr>
                <w:noProof/>
                <w:webHidden/>
              </w:rPr>
              <w:tab/>
            </w:r>
            <w:r>
              <w:rPr>
                <w:noProof/>
                <w:webHidden/>
              </w:rPr>
              <w:fldChar w:fldCharType="begin"/>
            </w:r>
            <w:r>
              <w:rPr>
                <w:noProof/>
                <w:webHidden/>
              </w:rPr>
              <w:instrText xml:space="preserve"> PAGEREF _Toc183291651 \h </w:instrText>
            </w:r>
            <w:r>
              <w:rPr>
                <w:noProof/>
                <w:webHidden/>
              </w:rPr>
            </w:r>
            <w:r>
              <w:rPr>
                <w:noProof/>
                <w:webHidden/>
              </w:rPr>
              <w:fldChar w:fldCharType="separate"/>
            </w:r>
            <w:r>
              <w:rPr>
                <w:noProof/>
                <w:webHidden/>
              </w:rPr>
              <w:t>20</w:t>
            </w:r>
            <w:r>
              <w:rPr>
                <w:noProof/>
                <w:webHidden/>
              </w:rPr>
              <w:fldChar w:fldCharType="end"/>
            </w:r>
          </w:hyperlink>
        </w:p>
        <w:p w14:paraId="79721DAF" w14:textId="63794F8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2" w:history="1">
            <w:r w:rsidRPr="00BE3051">
              <w:rPr>
                <w:rStyle w:val="Hyperlink"/>
                <w:noProof/>
                <w:lang w:eastAsia="en-US"/>
              </w:rPr>
              <w:t>2.2.2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Figma</w:t>
            </w:r>
            <w:r>
              <w:rPr>
                <w:noProof/>
                <w:webHidden/>
              </w:rPr>
              <w:tab/>
            </w:r>
            <w:r>
              <w:rPr>
                <w:noProof/>
                <w:webHidden/>
              </w:rPr>
              <w:fldChar w:fldCharType="begin"/>
            </w:r>
            <w:r>
              <w:rPr>
                <w:noProof/>
                <w:webHidden/>
              </w:rPr>
              <w:instrText xml:space="preserve"> PAGEREF _Toc183291652 \h </w:instrText>
            </w:r>
            <w:r>
              <w:rPr>
                <w:noProof/>
                <w:webHidden/>
              </w:rPr>
            </w:r>
            <w:r>
              <w:rPr>
                <w:noProof/>
                <w:webHidden/>
              </w:rPr>
              <w:fldChar w:fldCharType="separate"/>
            </w:r>
            <w:r>
              <w:rPr>
                <w:noProof/>
                <w:webHidden/>
              </w:rPr>
              <w:t>20</w:t>
            </w:r>
            <w:r>
              <w:rPr>
                <w:noProof/>
                <w:webHidden/>
              </w:rPr>
              <w:fldChar w:fldCharType="end"/>
            </w:r>
          </w:hyperlink>
        </w:p>
        <w:p w14:paraId="29E9B584" w14:textId="72F5809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3" w:history="1">
            <w:r w:rsidRPr="00BE3051">
              <w:rPr>
                <w:rStyle w:val="Hyperlink"/>
                <w:rFonts w:eastAsia="Arial"/>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Banco de dados</w:t>
            </w:r>
            <w:r>
              <w:rPr>
                <w:noProof/>
                <w:webHidden/>
              </w:rPr>
              <w:tab/>
            </w:r>
            <w:r>
              <w:rPr>
                <w:noProof/>
                <w:webHidden/>
              </w:rPr>
              <w:fldChar w:fldCharType="begin"/>
            </w:r>
            <w:r>
              <w:rPr>
                <w:noProof/>
                <w:webHidden/>
              </w:rPr>
              <w:instrText xml:space="preserve"> PAGEREF _Toc183291653 \h </w:instrText>
            </w:r>
            <w:r>
              <w:rPr>
                <w:noProof/>
                <w:webHidden/>
              </w:rPr>
            </w:r>
            <w:r>
              <w:rPr>
                <w:noProof/>
                <w:webHidden/>
              </w:rPr>
              <w:fldChar w:fldCharType="separate"/>
            </w:r>
            <w:r>
              <w:rPr>
                <w:noProof/>
                <w:webHidden/>
              </w:rPr>
              <w:t>20</w:t>
            </w:r>
            <w:r>
              <w:rPr>
                <w:noProof/>
                <w:webHidden/>
              </w:rPr>
              <w:fldChar w:fldCharType="end"/>
            </w:r>
          </w:hyperlink>
        </w:p>
        <w:p w14:paraId="05E55502" w14:textId="6906159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4" w:history="1">
            <w:r w:rsidRPr="00BE3051">
              <w:rPr>
                <w:rStyle w:val="Hyperlink"/>
                <w:noProof/>
                <w:lang w:eastAsia="en-US"/>
              </w:rPr>
              <w:t>2.3.1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Banco de dados relacional</w:t>
            </w:r>
            <w:r>
              <w:rPr>
                <w:noProof/>
                <w:webHidden/>
              </w:rPr>
              <w:tab/>
            </w:r>
            <w:r>
              <w:rPr>
                <w:noProof/>
                <w:webHidden/>
              </w:rPr>
              <w:fldChar w:fldCharType="begin"/>
            </w:r>
            <w:r>
              <w:rPr>
                <w:noProof/>
                <w:webHidden/>
              </w:rPr>
              <w:instrText xml:space="preserve"> PAGEREF _Toc183291654 \h </w:instrText>
            </w:r>
            <w:r>
              <w:rPr>
                <w:noProof/>
                <w:webHidden/>
              </w:rPr>
            </w:r>
            <w:r>
              <w:rPr>
                <w:noProof/>
                <w:webHidden/>
              </w:rPr>
              <w:fldChar w:fldCharType="separate"/>
            </w:r>
            <w:r>
              <w:rPr>
                <w:noProof/>
                <w:webHidden/>
              </w:rPr>
              <w:t>20</w:t>
            </w:r>
            <w:r>
              <w:rPr>
                <w:noProof/>
                <w:webHidden/>
              </w:rPr>
              <w:fldChar w:fldCharType="end"/>
            </w:r>
          </w:hyperlink>
        </w:p>
        <w:p w14:paraId="49FAEF37" w14:textId="68ABBCF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5" w:history="1">
            <w:r w:rsidRPr="00BE3051">
              <w:rPr>
                <w:rStyle w:val="Hyperlink"/>
                <w:noProof/>
                <w:lang w:eastAsia="en-US"/>
              </w:rPr>
              <w:t>2.3.2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PostgreSQL</w:t>
            </w:r>
            <w:r>
              <w:rPr>
                <w:noProof/>
                <w:webHidden/>
              </w:rPr>
              <w:tab/>
            </w:r>
            <w:r>
              <w:rPr>
                <w:noProof/>
                <w:webHidden/>
              </w:rPr>
              <w:fldChar w:fldCharType="begin"/>
            </w:r>
            <w:r>
              <w:rPr>
                <w:noProof/>
                <w:webHidden/>
              </w:rPr>
              <w:instrText xml:space="preserve"> PAGEREF _Toc183291655 \h </w:instrText>
            </w:r>
            <w:r>
              <w:rPr>
                <w:noProof/>
                <w:webHidden/>
              </w:rPr>
            </w:r>
            <w:r>
              <w:rPr>
                <w:noProof/>
                <w:webHidden/>
              </w:rPr>
              <w:fldChar w:fldCharType="separate"/>
            </w:r>
            <w:r>
              <w:rPr>
                <w:noProof/>
                <w:webHidden/>
              </w:rPr>
              <w:t>21</w:t>
            </w:r>
            <w:r>
              <w:rPr>
                <w:noProof/>
                <w:webHidden/>
              </w:rPr>
              <w:fldChar w:fldCharType="end"/>
            </w:r>
          </w:hyperlink>
        </w:p>
        <w:p w14:paraId="3AB7E161" w14:textId="3928DA92"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6" w:history="1">
            <w:r w:rsidRPr="00BE3051">
              <w:rPr>
                <w:rStyle w:val="Hyperlink"/>
                <w:noProof/>
                <w:lang w:eastAsia="en-US"/>
              </w:rPr>
              <w:t>2.3.3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Aiven</w:t>
            </w:r>
            <w:r>
              <w:rPr>
                <w:noProof/>
                <w:webHidden/>
              </w:rPr>
              <w:tab/>
            </w:r>
            <w:r>
              <w:rPr>
                <w:noProof/>
                <w:webHidden/>
              </w:rPr>
              <w:fldChar w:fldCharType="begin"/>
            </w:r>
            <w:r>
              <w:rPr>
                <w:noProof/>
                <w:webHidden/>
              </w:rPr>
              <w:instrText xml:space="preserve"> PAGEREF _Toc183291656 \h </w:instrText>
            </w:r>
            <w:r>
              <w:rPr>
                <w:noProof/>
                <w:webHidden/>
              </w:rPr>
            </w:r>
            <w:r>
              <w:rPr>
                <w:noProof/>
                <w:webHidden/>
              </w:rPr>
              <w:fldChar w:fldCharType="separate"/>
            </w:r>
            <w:r>
              <w:rPr>
                <w:noProof/>
                <w:webHidden/>
              </w:rPr>
              <w:t>22</w:t>
            </w:r>
            <w:r>
              <w:rPr>
                <w:noProof/>
                <w:webHidden/>
              </w:rPr>
              <w:fldChar w:fldCharType="end"/>
            </w:r>
          </w:hyperlink>
        </w:p>
        <w:p w14:paraId="3B4E1C42" w14:textId="020E499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57" w:history="1">
            <w:r w:rsidRPr="00BE3051">
              <w:rPr>
                <w:rStyle w:val="Hyperlink"/>
                <w:rFonts w:eastAsia="Arial"/>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e padrões utilizados no desenvolvimento da API</w:t>
            </w:r>
            <w:r>
              <w:rPr>
                <w:noProof/>
                <w:webHidden/>
              </w:rPr>
              <w:tab/>
            </w:r>
            <w:r>
              <w:rPr>
                <w:noProof/>
                <w:webHidden/>
              </w:rPr>
              <w:fldChar w:fldCharType="begin"/>
            </w:r>
            <w:r>
              <w:rPr>
                <w:noProof/>
                <w:webHidden/>
              </w:rPr>
              <w:instrText xml:space="preserve"> PAGEREF _Toc183291657 \h </w:instrText>
            </w:r>
            <w:r>
              <w:rPr>
                <w:noProof/>
                <w:webHidden/>
              </w:rPr>
            </w:r>
            <w:r>
              <w:rPr>
                <w:noProof/>
                <w:webHidden/>
              </w:rPr>
              <w:fldChar w:fldCharType="separate"/>
            </w:r>
            <w:r>
              <w:rPr>
                <w:noProof/>
                <w:webHidden/>
              </w:rPr>
              <w:t>22</w:t>
            </w:r>
            <w:r>
              <w:rPr>
                <w:noProof/>
                <w:webHidden/>
              </w:rPr>
              <w:fldChar w:fldCharType="end"/>
            </w:r>
          </w:hyperlink>
        </w:p>
        <w:p w14:paraId="3E9ED789" w14:textId="2253917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8" w:history="1">
            <w:r w:rsidRPr="00BE3051">
              <w:rPr>
                <w:rStyle w:val="Hyperlink"/>
                <w:noProof/>
                <w:lang w:eastAsia="en-US"/>
              </w:rPr>
              <w:t>2.4.1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Padrão REST</w:t>
            </w:r>
            <w:r>
              <w:rPr>
                <w:noProof/>
                <w:webHidden/>
              </w:rPr>
              <w:tab/>
            </w:r>
            <w:r>
              <w:rPr>
                <w:noProof/>
                <w:webHidden/>
              </w:rPr>
              <w:fldChar w:fldCharType="begin"/>
            </w:r>
            <w:r>
              <w:rPr>
                <w:noProof/>
                <w:webHidden/>
              </w:rPr>
              <w:instrText xml:space="preserve"> PAGEREF _Toc183291658 \h </w:instrText>
            </w:r>
            <w:r>
              <w:rPr>
                <w:noProof/>
                <w:webHidden/>
              </w:rPr>
            </w:r>
            <w:r>
              <w:rPr>
                <w:noProof/>
                <w:webHidden/>
              </w:rPr>
              <w:fldChar w:fldCharType="separate"/>
            </w:r>
            <w:r>
              <w:rPr>
                <w:noProof/>
                <w:webHidden/>
              </w:rPr>
              <w:t>22</w:t>
            </w:r>
            <w:r>
              <w:rPr>
                <w:noProof/>
                <w:webHidden/>
              </w:rPr>
              <w:fldChar w:fldCharType="end"/>
            </w:r>
          </w:hyperlink>
        </w:p>
        <w:p w14:paraId="6EBF6827" w14:textId="6264FC4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59" w:history="1">
            <w:r w:rsidRPr="00BE3051">
              <w:rPr>
                <w:rStyle w:val="Hyperlink"/>
                <w:noProof/>
                <w:lang w:eastAsia="en-US"/>
              </w:rPr>
              <w:t>2.4.2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MVC e DAO</w:t>
            </w:r>
            <w:r>
              <w:rPr>
                <w:noProof/>
                <w:webHidden/>
              </w:rPr>
              <w:tab/>
            </w:r>
            <w:r>
              <w:rPr>
                <w:noProof/>
                <w:webHidden/>
              </w:rPr>
              <w:fldChar w:fldCharType="begin"/>
            </w:r>
            <w:r>
              <w:rPr>
                <w:noProof/>
                <w:webHidden/>
              </w:rPr>
              <w:instrText xml:space="preserve"> PAGEREF _Toc183291659 \h </w:instrText>
            </w:r>
            <w:r>
              <w:rPr>
                <w:noProof/>
                <w:webHidden/>
              </w:rPr>
            </w:r>
            <w:r>
              <w:rPr>
                <w:noProof/>
                <w:webHidden/>
              </w:rPr>
              <w:fldChar w:fldCharType="separate"/>
            </w:r>
            <w:r>
              <w:rPr>
                <w:noProof/>
                <w:webHidden/>
              </w:rPr>
              <w:t>23</w:t>
            </w:r>
            <w:r>
              <w:rPr>
                <w:noProof/>
                <w:webHidden/>
              </w:rPr>
              <w:fldChar w:fldCharType="end"/>
            </w:r>
          </w:hyperlink>
        </w:p>
        <w:p w14:paraId="400B81A6" w14:textId="4E279368"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0" w:history="1">
            <w:r w:rsidRPr="00BE3051">
              <w:rPr>
                <w:rStyle w:val="Hyperlink"/>
                <w:noProof/>
                <w:lang w:eastAsia="en-US"/>
              </w:rPr>
              <w:t>2.4.3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Python</w:t>
            </w:r>
            <w:r>
              <w:rPr>
                <w:noProof/>
                <w:webHidden/>
              </w:rPr>
              <w:tab/>
            </w:r>
            <w:r>
              <w:rPr>
                <w:noProof/>
                <w:webHidden/>
              </w:rPr>
              <w:fldChar w:fldCharType="begin"/>
            </w:r>
            <w:r>
              <w:rPr>
                <w:noProof/>
                <w:webHidden/>
              </w:rPr>
              <w:instrText xml:space="preserve"> PAGEREF _Toc183291660 \h </w:instrText>
            </w:r>
            <w:r>
              <w:rPr>
                <w:noProof/>
                <w:webHidden/>
              </w:rPr>
            </w:r>
            <w:r>
              <w:rPr>
                <w:noProof/>
                <w:webHidden/>
              </w:rPr>
              <w:fldChar w:fldCharType="separate"/>
            </w:r>
            <w:r>
              <w:rPr>
                <w:noProof/>
                <w:webHidden/>
              </w:rPr>
              <w:t>23</w:t>
            </w:r>
            <w:r>
              <w:rPr>
                <w:noProof/>
                <w:webHidden/>
              </w:rPr>
              <w:fldChar w:fldCharType="end"/>
            </w:r>
          </w:hyperlink>
        </w:p>
        <w:p w14:paraId="1479A349" w14:textId="076D32C2"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1" w:history="1">
            <w:r w:rsidRPr="00BE3051">
              <w:rPr>
                <w:rStyle w:val="Hyperlink"/>
                <w:rFonts w:eastAsia="Arial"/>
                <w:noProof/>
                <w:lang w:eastAsia="en-US"/>
              </w:rPr>
              <w:t>2.4.3.1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Micro-Framework Flask</w:t>
            </w:r>
            <w:r>
              <w:rPr>
                <w:noProof/>
                <w:webHidden/>
              </w:rPr>
              <w:tab/>
            </w:r>
            <w:r>
              <w:rPr>
                <w:noProof/>
                <w:webHidden/>
              </w:rPr>
              <w:fldChar w:fldCharType="begin"/>
            </w:r>
            <w:r>
              <w:rPr>
                <w:noProof/>
                <w:webHidden/>
              </w:rPr>
              <w:instrText xml:space="preserve"> PAGEREF _Toc183291661 \h </w:instrText>
            </w:r>
            <w:r>
              <w:rPr>
                <w:noProof/>
                <w:webHidden/>
              </w:rPr>
            </w:r>
            <w:r>
              <w:rPr>
                <w:noProof/>
                <w:webHidden/>
              </w:rPr>
              <w:fldChar w:fldCharType="separate"/>
            </w:r>
            <w:r>
              <w:rPr>
                <w:noProof/>
                <w:webHidden/>
              </w:rPr>
              <w:t>24</w:t>
            </w:r>
            <w:r>
              <w:rPr>
                <w:noProof/>
                <w:webHidden/>
              </w:rPr>
              <w:fldChar w:fldCharType="end"/>
            </w:r>
          </w:hyperlink>
        </w:p>
        <w:p w14:paraId="1979E32A" w14:textId="141E4AA5"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2" w:history="1">
            <w:r w:rsidRPr="00BE3051">
              <w:rPr>
                <w:rStyle w:val="Hyperlink"/>
                <w:rFonts w:eastAsia="Arial"/>
                <w:noProof/>
                <w:lang w:eastAsia="en-US"/>
              </w:rPr>
              <w:t>2.4.3.2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SQLAlchemy</w:t>
            </w:r>
            <w:r>
              <w:rPr>
                <w:noProof/>
                <w:webHidden/>
              </w:rPr>
              <w:tab/>
            </w:r>
            <w:r>
              <w:rPr>
                <w:noProof/>
                <w:webHidden/>
              </w:rPr>
              <w:fldChar w:fldCharType="begin"/>
            </w:r>
            <w:r>
              <w:rPr>
                <w:noProof/>
                <w:webHidden/>
              </w:rPr>
              <w:instrText xml:space="preserve"> PAGEREF _Toc183291662 \h </w:instrText>
            </w:r>
            <w:r>
              <w:rPr>
                <w:noProof/>
                <w:webHidden/>
              </w:rPr>
            </w:r>
            <w:r>
              <w:rPr>
                <w:noProof/>
                <w:webHidden/>
              </w:rPr>
              <w:fldChar w:fldCharType="separate"/>
            </w:r>
            <w:r>
              <w:rPr>
                <w:noProof/>
                <w:webHidden/>
              </w:rPr>
              <w:t>24</w:t>
            </w:r>
            <w:r>
              <w:rPr>
                <w:noProof/>
                <w:webHidden/>
              </w:rPr>
              <w:fldChar w:fldCharType="end"/>
            </w:r>
          </w:hyperlink>
        </w:p>
        <w:p w14:paraId="740C8C36" w14:textId="4C8DC63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3" w:history="1">
            <w:r w:rsidRPr="00BE3051">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APIs Externas</w:t>
            </w:r>
            <w:r>
              <w:rPr>
                <w:noProof/>
                <w:webHidden/>
              </w:rPr>
              <w:tab/>
            </w:r>
            <w:r>
              <w:rPr>
                <w:noProof/>
                <w:webHidden/>
              </w:rPr>
              <w:fldChar w:fldCharType="begin"/>
            </w:r>
            <w:r>
              <w:rPr>
                <w:noProof/>
                <w:webHidden/>
              </w:rPr>
              <w:instrText xml:space="preserve"> PAGEREF _Toc183291663 \h </w:instrText>
            </w:r>
            <w:r>
              <w:rPr>
                <w:noProof/>
                <w:webHidden/>
              </w:rPr>
            </w:r>
            <w:r>
              <w:rPr>
                <w:noProof/>
                <w:webHidden/>
              </w:rPr>
              <w:fldChar w:fldCharType="separate"/>
            </w:r>
            <w:r>
              <w:rPr>
                <w:noProof/>
                <w:webHidden/>
              </w:rPr>
              <w:t>25</w:t>
            </w:r>
            <w:r>
              <w:rPr>
                <w:noProof/>
                <w:webHidden/>
              </w:rPr>
              <w:fldChar w:fldCharType="end"/>
            </w:r>
          </w:hyperlink>
        </w:p>
        <w:p w14:paraId="206BD82C" w14:textId="3EC5485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4" w:history="1">
            <w:r w:rsidRPr="00BE3051">
              <w:rPr>
                <w:rStyle w:val="Hyperlink"/>
                <w:rFonts w:eastAsia="Arial"/>
                <w:noProof/>
                <w:lang w:eastAsia="en-US"/>
              </w:rPr>
              <w:t>2.4.4.1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ViaCEP</w:t>
            </w:r>
            <w:r>
              <w:rPr>
                <w:noProof/>
                <w:webHidden/>
              </w:rPr>
              <w:tab/>
            </w:r>
            <w:r>
              <w:rPr>
                <w:noProof/>
                <w:webHidden/>
              </w:rPr>
              <w:fldChar w:fldCharType="begin"/>
            </w:r>
            <w:r>
              <w:rPr>
                <w:noProof/>
                <w:webHidden/>
              </w:rPr>
              <w:instrText xml:space="preserve"> PAGEREF _Toc183291664 \h </w:instrText>
            </w:r>
            <w:r>
              <w:rPr>
                <w:noProof/>
                <w:webHidden/>
              </w:rPr>
            </w:r>
            <w:r>
              <w:rPr>
                <w:noProof/>
                <w:webHidden/>
              </w:rPr>
              <w:fldChar w:fldCharType="separate"/>
            </w:r>
            <w:r>
              <w:rPr>
                <w:noProof/>
                <w:webHidden/>
              </w:rPr>
              <w:t>25</w:t>
            </w:r>
            <w:r>
              <w:rPr>
                <w:noProof/>
                <w:webHidden/>
              </w:rPr>
              <w:fldChar w:fldCharType="end"/>
            </w:r>
          </w:hyperlink>
        </w:p>
        <w:p w14:paraId="6450E0D5" w14:textId="7B1E3BB6"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65" w:history="1">
            <w:r w:rsidRPr="00BE3051">
              <w:rPr>
                <w:rStyle w:val="Hyperlink"/>
                <w:rFonts w:eastAsia="Arial"/>
                <w:noProof/>
              </w:rPr>
              <w:t>2.4.4.2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Google Maps e API Geocoding</w:t>
            </w:r>
            <w:r>
              <w:rPr>
                <w:noProof/>
                <w:webHidden/>
              </w:rPr>
              <w:tab/>
            </w:r>
            <w:r>
              <w:rPr>
                <w:noProof/>
                <w:webHidden/>
              </w:rPr>
              <w:fldChar w:fldCharType="begin"/>
            </w:r>
            <w:r>
              <w:rPr>
                <w:noProof/>
                <w:webHidden/>
              </w:rPr>
              <w:instrText xml:space="preserve"> PAGEREF _Toc183291665 \h </w:instrText>
            </w:r>
            <w:r>
              <w:rPr>
                <w:noProof/>
                <w:webHidden/>
              </w:rPr>
            </w:r>
            <w:r>
              <w:rPr>
                <w:noProof/>
                <w:webHidden/>
              </w:rPr>
              <w:fldChar w:fldCharType="separate"/>
            </w:r>
            <w:r>
              <w:rPr>
                <w:noProof/>
                <w:webHidden/>
              </w:rPr>
              <w:t>26</w:t>
            </w:r>
            <w:r>
              <w:rPr>
                <w:noProof/>
                <w:webHidden/>
              </w:rPr>
              <w:fldChar w:fldCharType="end"/>
            </w:r>
          </w:hyperlink>
        </w:p>
        <w:p w14:paraId="0DCE24D9" w14:textId="5FD358DD"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6" w:history="1">
            <w:r w:rsidRPr="00BE3051">
              <w:rPr>
                <w:rStyle w:val="Hyperlink"/>
                <w:noProof/>
                <w:lang w:eastAsia="en-US"/>
              </w:rPr>
              <w:t>2.4.5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JWT</w:t>
            </w:r>
            <w:r>
              <w:rPr>
                <w:noProof/>
                <w:webHidden/>
              </w:rPr>
              <w:tab/>
            </w:r>
            <w:r>
              <w:rPr>
                <w:noProof/>
                <w:webHidden/>
              </w:rPr>
              <w:fldChar w:fldCharType="begin"/>
            </w:r>
            <w:r>
              <w:rPr>
                <w:noProof/>
                <w:webHidden/>
              </w:rPr>
              <w:instrText xml:space="preserve"> PAGEREF _Toc183291666 \h </w:instrText>
            </w:r>
            <w:r>
              <w:rPr>
                <w:noProof/>
                <w:webHidden/>
              </w:rPr>
            </w:r>
            <w:r>
              <w:rPr>
                <w:noProof/>
                <w:webHidden/>
              </w:rPr>
              <w:fldChar w:fldCharType="separate"/>
            </w:r>
            <w:r>
              <w:rPr>
                <w:noProof/>
                <w:webHidden/>
              </w:rPr>
              <w:t>26</w:t>
            </w:r>
            <w:r>
              <w:rPr>
                <w:noProof/>
                <w:webHidden/>
              </w:rPr>
              <w:fldChar w:fldCharType="end"/>
            </w:r>
          </w:hyperlink>
        </w:p>
        <w:p w14:paraId="386847AA" w14:textId="4CDEE481"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67" w:history="1">
            <w:r w:rsidRPr="00BE3051">
              <w:rPr>
                <w:rStyle w:val="Hyperlink"/>
                <w:noProof/>
                <w:lang w:eastAsia="en-US"/>
              </w:rPr>
              <w:t>2.4.6</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Docker</w:t>
            </w:r>
            <w:r>
              <w:rPr>
                <w:noProof/>
                <w:webHidden/>
              </w:rPr>
              <w:tab/>
            </w:r>
            <w:r>
              <w:rPr>
                <w:noProof/>
                <w:webHidden/>
              </w:rPr>
              <w:fldChar w:fldCharType="begin"/>
            </w:r>
            <w:r>
              <w:rPr>
                <w:noProof/>
                <w:webHidden/>
              </w:rPr>
              <w:instrText xml:space="preserve"> PAGEREF _Toc183291667 \h </w:instrText>
            </w:r>
            <w:r>
              <w:rPr>
                <w:noProof/>
                <w:webHidden/>
              </w:rPr>
            </w:r>
            <w:r>
              <w:rPr>
                <w:noProof/>
                <w:webHidden/>
              </w:rPr>
              <w:fldChar w:fldCharType="separate"/>
            </w:r>
            <w:r>
              <w:rPr>
                <w:noProof/>
                <w:webHidden/>
              </w:rPr>
              <w:t>27</w:t>
            </w:r>
            <w:r>
              <w:rPr>
                <w:noProof/>
                <w:webHidden/>
              </w:rPr>
              <w:fldChar w:fldCharType="end"/>
            </w:r>
          </w:hyperlink>
        </w:p>
        <w:p w14:paraId="13920C64" w14:textId="19EF93AA"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8" w:history="1">
            <w:r w:rsidRPr="00BE3051">
              <w:rPr>
                <w:rStyle w:val="Hyperlink"/>
                <w:rFonts w:eastAsia="Arial"/>
                <w:noProof/>
              </w:rPr>
              <w:t>2.5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Testes de software</w:t>
            </w:r>
            <w:r>
              <w:rPr>
                <w:noProof/>
                <w:webHidden/>
              </w:rPr>
              <w:tab/>
            </w:r>
            <w:r>
              <w:rPr>
                <w:noProof/>
                <w:webHidden/>
              </w:rPr>
              <w:fldChar w:fldCharType="begin"/>
            </w:r>
            <w:r>
              <w:rPr>
                <w:noProof/>
                <w:webHidden/>
              </w:rPr>
              <w:instrText xml:space="preserve"> PAGEREF _Toc183291668 \h </w:instrText>
            </w:r>
            <w:r>
              <w:rPr>
                <w:noProof/>
                <w:webHidden/>
              </w:rPr>
            </w:r>
            <w:r>
              <w:rPr>
                <w:noProof/>
                <w:webHidden/>
              </w:rPr>
              <w:fldChar w:fldCharType="separate"/>
            </w:r>
            <w:r>
              <w:rPr>
                <w:noProof/>
                <w:webHidden/>
              </w:rPr>
              <w:t>28</w:t>
            </w:r>
            <w:r>
              <w:rPr>
                <w:noProof/>
                <w:webHidden/>
              </w:rPr>
              <w:fldChar w:fldCharType="end"/>
            </w:r>
          </w:hyperlink>
        </w:p>
        <w:p w14:paraId="64F224AE" w14:textId="3AF0683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69" w:history="1">
            <w:r w:rsidRPr="00BE3051">
              <w:rPr>
                <w:rStyle w:val="Hyperlink"/>
                <w:rFonts w:eastAsia="Arial"/>
                <w:noProof/>
                <w:lang w:eastAsia="en-US"/>
              </w:rPr>
              <w:t>2.6</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Tecnologias utilizadas no desenvolvimento do sistema mobile</w:t>
            </w:r>
            <w:r>
              <w:rPr>
                <w:noProof/>
                <w:webHidden/>
              </w:rPr>
              <w:tab/>
            </w:r>
            <w:r>
              <w:rPr>
                <w:noProof/>
                <w:webHidden/>
              </w:rPr>
              <w:fldChar w:fldCharType="begin"/>
            </w:r>
            <w:r>
              <w:rPr>
                <w:noProof/>
                <w:webHidden/>
              </w:rPr>
              <w:instrText xml:space="preserve"> PAGEREF _Toc183291669 \h </w:instrText>
            </w:r>
            <w:r>
              <w:rPr>
                <w:noProof/>
                <w:webHidden/>
              </w:rPr>
            </w:r>
            <w:r>
              <w:rPr>
                <w:noProof/>
                <w:webHidden/>
              </w:rPr>
              <w:fldChar w:fldCharType="separate"/>
            </w:r>
            <w:r>
              <w:rPr>
                <w:noProof/>
                <w:webHidden/>
              </w:rPr>
              <w:t>29</w:t>
            </w:r>
            <w:r>
              <w:rPr>
                <w:noProof/>
                <w:webHidden/>
              </w:rPr>
              <w:fldChar w:fldCharType="end"/>
            </w:r>
          </w:hyperlink>
        </w:p>
        <w:p w14:paraId="38760493" w14:textId="01BCBABE"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0" w:history="1">
            <w:r w:rsidRPr="00BE3051">
              <w:rPr>
                <w:rStyle w:val="Hyperlink"/>
                <w:noProof/>
                <w:lang w:eastAsia="en-US"/>
              </w:rPr>
              <w:t>2.6.1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Android</w:t>
            </w:r>
            <w:r>
              <w:rPr>
                <w:noProof/>
                <w:webHidden/>
              </w:rPr>
              <w:tab/>
            </w:r>
            <w:r>
              <w:rPr>
                <w:noProof/>
                <w:webHidden/>
              </w:rPr>
              <w:fldChar w:fldCharType="begin"/>
            </w:r>
            <w:r>
              <w:rPr>
                <w:noProof/>
                <w:webHidden/>
              </w:rPr>
              <w:instrText xml:space="preserve"> PAGEREF _Toc183291670 \h </w:instrText>
            </w:r>
            <w:r>
              <w:rPr>
                <w:noProof/>
                <w:webHidden/>
              </w:rPr>
            </w:r>
            <w:r>
              <w:rPr>
                <w:noProof/>
                <w:webHidden/>
              </w:rPr>
              <w:fldChar w:fldCharType="separate"/>
            </w:r>
            <w:r>
              <w:rPr>
                <w:noProof/>
                <w:webHidden/>
              </w:rPr>
              <w:t>29</w:t>
            </w:r>
            <w:r>
              <w:rPr>
                <w:noProof/>
                <w:webHidden/>
              </w:rPr>
              <w:fldChar w:fldCharType="end"/>
            </w:r>
          </w:hyperlink>
        </w:p>
        <w:p w14:paraId="229A3B51" w14:textId="7E9CE99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1" w:history="1">
            <w:r w:rsidRPr="00BE3051">
              <w:rPr>
                <w:rStyle w:val="Hyperlink"/>
                <w:noProof/>
                <w:lang w:eastAsia="en-US"/>
              </w:rPr>
              <w:t>2.6.2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JavaScript</w:t>
            </w:r>
            <w:r>
              <w:rPr>
                <w:noProof/>
                <w:webHidden/>
              </w:rPr>
              <w:tab/>
            </w:r>
            <w:r>
              <w:rPr>
                <w:noProof/>
                <w:webHidden/>
              </w:rPr>
              <w:fldChar w:fldCharType="begin"/>
            </w:r>
            <w:r>
              <w:rPr>
                <w:noProof/>
                <w:webHidden/>
              </w:rPr>
              <w:instrText xml:space="preserve"> PAGEREF _Toc183291671 \h </w:instrText>
            </w:r>
            <w:r>
              <w:rPr>
                <w:noProof/>
                <w:webHidden/>
              </w:rPr>
            </w:r>
            <w:r>
              <w:rPr>
                <w:noProof/>
                <w:webHidden/>
              </w:rPr>
              <w:fldChar w:fldCharType="separate"/>
            </w:r>
            <w:r>
              <w:rPr>
                <w:noProof/>
                <w:webHidden/>
              </w:rPr>
              <w:t>30</w:t>
            </w:r>
            <w:r>
              <w:rPr>
                <w:noProof/>
                <w:webHidden/>
              </w:rPr>
              <w:fldChar w:fldCharType="end"/>
            </w:r>
          </w:hyperlink>
        </w:p>
        <w:p w14:paraId="11E269F2" w14:textId="08D0DF83"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2" w:history="1">
            <w:r w:rsidRPr="00BE3051">
              <w:rPr>
                <w:rStyle w:val="Hyperlink"/>
                <w:noProof/>
                <w:lang w:eastAsia="en-US"/>
              </w:rPr>
              <w:t>2.6.3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React Native</w:t>
            </w:r>
            <w:r>
              <w:rPr>
                <w:noProof/>
                <w:webHidden/>
              </w:rPr>
              <w:tab/>
            </w:r>
            <w:r>
              <w:rPr>
                <w:noProof/>
                <w:webHidden/>
              </w:rPr>
              <w:fldChar w:fldCharType="begin"/>
            </w:r>
            <w:r>
              <w:rPr>
                <w:noProof/>
                <w:webHidden/>
              </w:rPr>
              <w:instrText xml:space="preserve"> PAGEREF _Toc183291672 \h </w:instrText>
            </w:r>
            <w:r>
              <w:rPr>
                <w:noProof/>
                <w:webHidden/>
              </w:rPr>
            </w:r>
            <w:r>
              <w:rPr>
                <w:noProof/>
                <w:webHidden/>
              </w:rPr>
              <w:fldChar w:fldCharType="separate"/>
            </w:r>
            <w:r>
              <w:rPr>
                <w:noProof/>
                <w:webHidden/>
              </w:rPr>
              <w:t>30</w:t>
            </w:r>
            <w:r>
              <w:rPr>
                <w:noProof/>
                <w:webHidden/>
              </w:rPr>
              <w:fldChar w:fldCharType="end"/>
            </w:r>
          </w:hyperlink>
        </w:p>
        <w:p w14:paraId="36072263" w14:textId="6F0D58D0"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3" w:history="1">
            <w:r w:rsidRPr="00BE3051">
              <w:rPr>
                <w:rStyle w:val="Hyperlink"/>
                <w:noProof/>
                <w:lang w:eastAsia="en-US"/>
              </w:rPr>
              <w:t>2.6.4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Expo</w:t>
            </w:r>
            <w:r>
              <w:rPr>
                <w:noProof/>
                <w:webHidden/>
              </w:rPr>
              <w:tab/>
            </w:r>
            <w:r>
              <w:rPr>
                <w:noProof/>
                <w:webHidden/>
              </w:rPr>
              <w:fldChar w:fldCharType="begin"/>
            </w:r>
            <w:r>
              <w:rPr>
                <w:noProof/>
                <w:webHidden/>
              </w:rPr>
              <w:instrText xml:space="preserve"> PAGEREF _Toc183291673 \h </w:instrText>
            </w:r>
            <w:r>
              <w:rPr>
                <w:noProof/>
                <w:webHidden/>
              </w:rPr>
            </w:r>
            <w:r>
              <w:rPr>
                <w:noProof/>
                <w:webHidden/>
              </w:rPr>
              <w:fldChar w:fldCharType="separate"/>
            </w:r>
            <w:r>
              <w:rPr>
                <w:noProof/>
                <w:webHidden/>
              </w:rPr>
              <w:t>31</w:t>
            </w:r>
            <w:r>
              <w:rPr>
                <w:noProof/>
                <w:webHidden/>
              </w:rPr>
              <w:fldChar w:fldCharType="end"/>
            </w:r>
          </w:hyperlink>
        </w:p>
        <w:p w14:paraId="4ABEEFA7" w14:textId="00B6788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4" w:history="1">
            <w:r w:rsidRPr="00BE3051">
              <w:rPr>
                <w:rStyle w:val="Hyperlink"/>
                <w:rFonts w:eastAsia="Arial"/>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cliente-servidor</w:t>
            </w:r>
            <w:r>
              <w:rPr>
                <w:noProof/>
                <w:webHidden/>
              </w:rPr>
              <w:tab/>
            </w:r>
            <w:r>
              <w:rPr>
                <w:noProof/>
                <w:webHidden/>
              </w:rPr>
              <w:fldChar w:fldCharType="begin"/>
            </w:r>
            <w:r>
              <w:rPr>
                <w:noProof/>
                <w:webHidden/>
              </w:rPr>
              <w:instrText xml:space="preserve"> PAGEREF _Toc183291674 \h </w:instrText>
            </w:r>
            <w:r>
              <w:rPr>
                <w:noProof/>
                <w:webHidden/>
              </w:rPr>
            </w:r>
            <w:r>
              <w:rPr>
                <w:noProof/>
                <w:webHidden/>
              </w:rPr>
              <w:fldChar w:fldCharType="separate"/>
            </w:r>
            <w:r>
              <w:rPr>
                <w:noProof/>
                <w:webHidden/>
              </w:rPr>
              <w:t>31</w:t>
            </w:r>
            <w:r>
              <w:rPr>
                <w:noProof/>
                <w:webHidden/>
              </w:rPr>
              <w:fldChar w:fldCharType="end"/>
            </w:r>
          </w:hyperlink>
        </w:p>
        <w:p w14:paraId="19FCC2A5" w14:textId="36FE493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5" w:history="1">
            <w:r w:rsidRPr="00BE3051">
              <w:rPr>
                <w:rStyle w:val="Hyperlink"/>
                <w:noProof/>
                <w:lang w:eastAsia="en-US"/>
              </w:rPr>
              <w:t>2.7.1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Nuvem</w:t>
            </w:r>
            <w:r>
              <w:rPr>
                <w:noProof/>
                <w:webHidden/>
              </w:rPr>
              <w:tab/>
            </w:r>
            <w:r>
              <w:rPr>
                <w:noProof/>
                <w:webHidden/>
              </w:rPr>
              <w:fldChar w:fldCharType="begin"/>
            </w:r>
            <w:r>
              <w:rPr>
                <w:noProof/>
                <w:webHidden/>
              </w:rPr>
              <w:instrText xml:space="preserve"> PAGEREF _Toc183291675 \h </w:instrText>
            </w:r>
            <w:r>
              <w:rPr>
                <w:noProof/>
                <w:webHidden/>
              </w:rPr>
            </w:r>
            <w:r>
              <w:rPr>
                <w:noProof/>
                <w:webHidden/>
              </w:rPr>
              <w:fldChar w:fldCharType="separate"/>
            </w:r>
            <w:r>
              <w:rPr>
                <w:noProof/>
                <w:webHidden/>
              </w:rPr>
              <w:t>31</w:t>
            </w:r>
            <w:r>
              <w:rPr>
                <w:noProof/>
                <w:webHidden/>
              </w:rPr>
              <w:fldChar w:fldCharType="end"/>
            </w:r>
          </w:hyperlink>
        </w:p>
        <w:p w14:paraId="10C3F9C7" w14:textId="72BBE73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76" w:history="1">
            <w:r w:rsidRPr="00BE3051">
              <w:rPr>
                <w:rStyle w:val="Hyperlink"/>
                <w:noProof/>
                <w:lang w:eastAsia="en-US"/>
              </w:rPr>
              <w:t>2.7.2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Azure</w:t>
            </w:r>
            <w:r>
              <w:rPr>
                <w:noProof/>
                <w:webHidden/>
              </w:rPr>
              <w:tab/>
            </w:r>
            <w:r>
              <w:rPr>
                <w:noProof/>
                <w:webHidden/>
              </w:rPr>
              <w:fldChar w:fldCharType="begin"/>
            </w:r>
            <w:r>
              <w:rPr>
                <w:noProof/>
                <w:webHidden/>
              </w:rPr>
              <w:instrText xml:space="preserve"> PAGEREF _Toc183291676 \h </w:instrText>
            </w:r>
            <w:r>
              <w:rPr>
                <w:noProof/>
                <w:webHidden/>
              </w:rPr>
            </w:r>
            <w:r>
              <w:rPr>
                <w:noProof/>
                <w:webHidden/>
              </w:rPr>
              <w:fldChar w:fldCharType="separate"/>
            </w:r>
            <w:r>
              <w:rPr>
                <w:noProof/>
                <w:webHidden/>
              </w:rPr>
              <w:t>32</w:t>
            </w:r>
            <w:r>
              <w:rPr>
                <w:noProof/>
                <w:webHidden/>
              </w:rPr>
              <w:fldChar w:fldCharType="end"/>
            </w:r>
          </w:hyperlink>
        </w:p>
        <w:p w14:paraId="495205DC" w14:textId="431F75B3"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7" w:history="1">
            <w:r w:rsidRPr="00BE3051">
              <w:rPr>
                <w:rStyle w:val="Hyperlink"/>
                <w:rFonts w:eastAsia="Arial"/>
                <w:noProof/>
                <w:lang w:eastAsia="en-US"/>
              </w:rPr>
              <w:t>2.7.2.1</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Container Apps</w:t>
            </w:r>
            <w:r>
              <w:rPr>
                <w:noProof/>
                <w:webHidden/>
              </w:rPr>
              <w:tab/>
            </w:r>
            <w:r>
              <w:rPr>
                <w:noProof/>
                <w:webHidden/>
              </w:rPr>
              <w:fldChar w:fldCharType="begin"/>
            </w:r>
            <w:r>
              <w:rPr>
                <w:noProof/>
                <w:webHidden/>
              </w:rPr>
              <w:instrText xml:space="preserve"> PAGEREF _Toc183291677 \h </w:instrText>
            </w:r>
            <w:r>
              <w:rPr>
                <w:noProof/>
                <w:webHidden/>
              </w:rPr>
            </w:r>
            <w:r>
              <w:rPr>
                <w:noProof/>
                <w:webHidden/>
              </w:rPr>
              <w:fldChar w:fldCharType="separate"/>
            </w:r>
            <w:r>
              <w:rPr>
                <w:noProof/>
                <w:webHidden/>
              </w:rPr>
              <w:t>33</w:t>
            </w:r>
            <w:r>
              <w:rPr>
                <w:noProof/>
                <w:webHidden/>
              </w:rPr>
              <w:fldChar w:fldCharType="end"/>
            </w:r>
          </w:hyperlink>
        </w:p>
        <w:p w14:paraId="6AB79619" w14:textId="6E6BF17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78" w:history="1">
            <w:r w:rsidRPr="00BE3051">
              <w:rPr>
                <w:rStyle w:val="Hyperlink"/>
                <w:rFonts w:eastAsia="Arial"/>
                <w:noProof/>
                <w:lang w:eastAsia="en-US"/>
              </w:rPr>
              <w:t>2.7.2.2</w:t>
            </w:r>
            <w:r>
              <w:rPr>
                <w:rFonts w:asciiTheme="minorHAnsi" w:eastAsiaTheme="minorEastAsia" w:hAnsiTheme="minorHAnsi" w:cstheme="minorBidi"/>
                <w:noProof/>
                <w:kern w:val="2"/>
                <w:sz w:val="22"/>
                <w:szCs w:val="22"/>
                <w:lang w:eastAsia="pt-BR"/>
                <w14:ligatures w14:val="standardContextual"/>
              </w:rPr>
              <w:tab/>
            </w:r>
            <w:r w:rsidRPr="00BE3051">
              <w:rPr>
                <w:rStyle w:val="Hyperlink"/>
                <w:rFonts w:eastAsia="Arial"/>
                <w:noProof/>
              </w:rPr>
              <w:t>Blob Storage</w:t>
            </w:r>
            <w:r>
              <w:rPr>
                <w:noProof/>
                <w:webHidden/>
              </w:rPr>
              <w:tab/>
            </w:r>
            <w:r>
              <w:rPr>
                <w:noProof/>
                <w:webHidden/>
              </w:rPr>
              <w:fldChar w:fldCharType="begin"/>
            </w:r>
            <w:r>
              <w:rPr>
                <w:noProof/>
                <w:webHidden/>
              </w:rPr>
              <w:instrText xml:space="preserve"> PAGEREF _Toc183291678 \h </w:instrText>
            </w:r>
            <w:r>
              <w:rPr>
                <w:noProof/>
                <w:webHidden/>
              </w:rPr>
            </w:r>
            <w:r>
              <w:rPr>
                <w:noProof/>
                <w:webHidden/>
              </w:rPr>
              <w:fldChar w:fldCharType="separate"/>
            </w:r>
            <w:r>
              <w:rPr>
                <w:noProof/>
                <w:webHidden/>
              </w:rPr>
              <w:t>33</w:t>
            </w:r>
            <w:r>
              <w:rPr>
                <w:noProof/>
                <w:webHidden/>
              </w:rPr>
              <w:fldChar w:fldCharType="end"/>
            </w:r>
          </w:hyperlink>
        </w:p>
        <w:p w14:paraId="20061A5F" w14:textId="515D4420"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79" w:history="1">
            <w:r w:rsidRPr="00BE3051">
              <w:rPr>
                <w:rStyle w:val="Hyperlink"/>
                <w:rFonts w:eastAsia="Arial"/>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Integração e Implantação</w:t>
            </w:r>
            <w:r>
              <w:rPr>
                <w:noProof/>
                <w:webHidden/>
              </w:rPr>
              <w:tab/>
            </w:r>
            <w:r>
              <w:rPr>
                <w:noProof/>
                <w:webHidden/>
              </w:rPr>
              <w:fldChar w:fldCharType="begin"/>
            </w:r>
            <w:r>
              <w:rPr>
                <w:noProof/>
                <w:webHidden/>
              </w:rPr>
              <w:instrText xml:space="preserve"> PAGEREF _Toc183291679 \h </w:instrText>
            </w:r>
            <w:r>
              <w:rPr>
                <w:noProof/>
                <w:webHidden/>
              </w:rPr>
            </w:r>
            <w:r>
              <w:rPr>
                <w:noProof/>
                <w:webHidden/>
              </w:rPr>
              <w:fldChar w:fldCharType="separate"/>
            </w:r>
            <w:r>
              <w:rPr>
                <w:noProof/>
                <w:webHidden/>
              </w:rPr>
              <w:t>33</w:t>
            </w:r>
            <w:r>
              <w:rPr>
                <w:noProof/>
                <w:webHidden/>
              </w:rPr>
              <w:fldChar w:fldCharType="end"/>
            </w:r>
          </w:hyperlink>
        </w:p>
        <w:p w14:paraId="252E6776" w14:textId="41207A17"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0" w:history="1">
            <w:r w:rsidRPr="00BE3051">
              <w:rPr>
                <w:rStyle w:val="Hyperlink"/>
                <w:noProof/>
                <w:lang w:eastAsia="en-US"/>
              </w:rPr>
              <w:t>2.8.1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Controle de Versionamento</w:t>
            </w:r>
            <w:r>
              <w:rPr>
                <w:noProof/>
                <w:webHidden/>
              </w:rPr>
              <w:tab/>
            </w:r>
            <w:r>
              <w:rPr>
                <w:noProof/>
                <w:webHidden/>
              </w:rPr>
              <w:fldChar w:fldCharType="begin"/>
            </w:r>
            <w:r>
              <w:rPr>
                <w:noProof/>
                <w:webHidden/>
              </w:rPr>
              <w:instrText xml:space="preserve"> PAGEREF _Toc183291680 \h </w:instrText>
            </w:r>
            <w:r>
              <w:rPr>
                <w:noProof/>
                <w:webHidden/>
              </w:rPr>
            </w:r>
            <w:r>
              <w:rPr>
                <w:noProof/>
                <w:webHidden/>
              </w:rPr>
              <w:fldChar w:fldCharType="separate"/>
            </w:r>
            <w:r>
              <w:rPr>
                <w:noProof/>
                <w:webHidden/>
              </w:rPr>
              <w:t>35</w:t>
            </w:r>
            <w:r>
              <w:rPr>
                <w:noProof/>
                <w:webHidden/>
              </w:rPr>
              <w:fldChar w:fldCharType="end"/>
            </w:r>
          </w:hyperlink>
        </w:p>
        <w:p w14:paraId="0043CF25" w14:textId="5EE6CD3B"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1" w:history="1">
            <w:r w:rsidRPr="00BE3051">
              <w:rPr>
                <w:rStyle w:val="Hyperlink"/>
                <w:noProof/>
                <w:lang w:eastAsia="en-US"/>
              </w:rPr>
              <w:t>2.8.2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w:t>
            </w:r>
            <w:r>
              <w:rPr>
                <w:noProof/>
                <w:webHidden/>
              </w:rPr>
              <w:tab/>
            </w:r>
            <w:r>
              <w:rPr>
                <w:noProof/>
                <w:webHidden/>
              </w:rPr>
              <w:fldChar w:fldCharType="begin"/>
            </w:r>
            <w:r>
              <w:rPr>
                <w:noProof/>
                <w:webHidden/>
              </w:rPr>
              <w:instrText xml:space="preserve"> PAGEREF _Toc183291681 \h </w:instrText>
            </w:r>
            <w:r>
              <w:rPr>
                <w:noProof/>
                <w:webHidden/>
              </w:rPr>
            </w:r>
            <w:r>
              <w:rPr>
                <w:noProof/>
                <w:webHidden/>
              </w:rPr>
              <w:fldChar w:fldCharType="separate"/>
            </w:r>
            <w:r>
              <w:rPr>
                <w:noProof/>
                <w:webHidden/>
              </w:rPr>
              <w:t>36</w:t>
            </w:r>
            <w:r>
              <w:rPr>
                <w:noProof/>
                <w:webHidden/>
              </w:rPr>
              <w:fldChar w:fldCharType="end"/>
            </w:r>
          </w:hyperlink>
        </w:p>
        <w:p w14:paraId="446E7789" w14:textId="7422C8E6"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82" w:history="1">
            <w:r w:rsidRPr="00BE3051">
              <w:rPr>
                <w:rStyle w:val="Hyperlink"/>
                <w:noProof/>
                <w:lang w:eastAsia="en-US"/>
              </w:rPr>
              <w:t>2.8.3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GitHub Actions</w:t>
            </w:r>
            <w:r>
              <w:rPr>
                <w:noProof/>
                <w:webHidden/>
              </w:rPr>
              <w:tab/>
            </w:r>
            <w:r>
              <w:rPr>
                <w:noProof/>
                <w:webHidden/>
              </w:rPr>
              <w:fldChar w:fldCharType="begin"/>
            </w:r>
            <w:r>
              <w:rPr>
                <w:noProof/>
                <w:webHidden/>
              </w:rPr>
              <w:instrText xml:space="preserve"> PAGEREF _Toc183291682 \h </w:instrText>
            </w:r>
            <w:r>
              <w:rPr>
                <w:noProof/>
                <w:webHidden/>
              </w:rPr>
            </w:r>
            <w:r>
              <w:rPr>
                <w:noProof/>
                <w:webHidden/>
              </w:rPr>
              <w:fldChar w:fldCharType="separate"/>
            </w:r>
            <w:r>
              <w:rPr>
                <w:noProof/>
                <w:webHidden/>
              </w:rPr>
              <w:t>36</w:t>
            </w:r>
            <w:r>
              <w:rPr>
                <w:noProof/>
                <w:webHidden/>
              </w:rPr>
              <w:fldChar w:fldCharType="end"/>
            </w:r>
          </w:hyperlink>
        </w:p>
        <w:p w14:paraId="5CECAC58" w14:textId="3640A287" w:rsidR="00D46CD6" w:rsidRDefault="00D46CD6">
          <w:pPr>
            <w:pStyle w:val="Sumrio4"/>
            <w:tabs>
              <w:tab w:val="left" w:pos="144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291683" w:history="1">
            <w:r w:rsidRPr="00BE3051">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BE3051">
              <w:rPr>
                <w:rStyle w:val="Hyperlink"/>
                <w:noProof/>
              </w:rPr>
              <w:t>Cron Jobs</w:t>
            </w:r>
            <w:r>
              <w:rPr>
                <w:noProof/>
                <w:webHidden/>
              </w:rPr>
              <w:tab/>
            </w:r>
            <w:r>
              <w:rPr>
                <w:noProof/>
                <w:webHidden/>
              </w:rPr>
              <w:fldChar w:fldCharType="begin"/>
            </w:r>
            <w:r>
              <w:rPr>
                <w:noProof/>
                <w:webHidden/>
              </w:rPr>
              <w:instrText xml:space="preserve"> PAGEREF _Toc183291683 \h </w:instrText>
            </w:r>
            <w:r>
              <w:rPr>
                <w:noProof/>
                <w:webHidden/>
              </w:rPr>
            </w:r>
            <w:r>
              <w:rPr>
                <w:noProof/>
                <w:webHidden/>
              </w:rPr>
              <w:fldChar w:fldCharType="separate"/>
            </w:r>
            <w:r>
              <w:rPr>
                <w:noProof/>
                <w:webHidden/>
              </w:rPr>
              <w:t>37</w:t>
            </w:r>
            <w:r>
              <w:rPr>
                <w:noProof/>
                <w:webHidden/>
              </w:rPr>
              <w:fldChar w:fldCharType="end"/>
            </w:r>
          </w:hyperlink>
        </w:p>
        <w:p w14:paraId="7E9C9191" w14:textId="56987E6F"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84" w:history="1">
            <w:r w:rsidRPr="00BE3051">
              <w:rPr>
                <w:rStyle w:val="Hyperlink"/>
                <w:rFonts w:ascii="Arial" w:eastAsia="Calibri" w:hAnsi="Arial" w:cs="Arial"/>
                <w:noProof/>
                <w:lang w:eastAsia="en-US"/>
              </w:rPr>
              <w:t>3</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REQUISITOS DO SISTEMA DE SOFTWARE</w:t>
            </w:r>
            <w:r>
              <w:rPr>
                <w:noProof/>
                <w:webHidden/>
              </w:rPr>
              <w:tab/>
            </w:r>
            <w:r>
              <w:rPr>
                <w:noProof/>
                <w:webHidden/>
              </w:rPr>
              <w:fldChar w:fldCharType="begin"/>
            </w:r>
            <w:r>
              <w:rPr>
                <w:noProof/>
                <w:webHidden/>
              </w:rPr>
              <w:instrText xml:space="preserve"> PAGEREF _Toc183291684 \h </w:instrText>
            </w:r>
            <w:r>
              <w:rPr>
                <w:noProof/>
                <w:webHidden/>
              </w:rPr>
            </w:r>
            <w:r>
              <w:rPr>
                <w:noProof/>
                <w:webHidden/>
              </w:rPr>
              <w:fldChar w:fldCharType="separate"/>
            </w:r>
            <w:r>
              <w:rPr>
                <w:noProof/>
                <w:webHidden/>
              </w:rPr>
              <w:t>37</w:t>
            </w:r>
            <w:r>
              <w:rPr>
                <w:noProof/>
                <w:webHidden/>
              </w:rPr>
              <w:fldChar w:fldCharType="end"/>
            </w:r>
          </w:hyperlink>
        </w:p>
        <w:p w14:paraId="57897391" w14:textId="3E994559"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5" w:history="1">
            <w:r w:rsidRPr="00BE3051">
              <w:rPr>
                <w:rStyle w:val="Hyperlink"/>
                <w:rFonts w:eastAsia="Arial"/>
                <w:noProof/>
              </w:rPr>
              <w:t>3.1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Funcionais</w:t>
            </w:r>
            <w:r>
              <w:rPr>
                <w:noProof/>
                <w:webHidden/>
              </w:rPr>
              <w:tab/>
            </w:r>
            <w:r>
              <w:rPr>
                <w:noProof/>
                <w:webHidden/>
              </w:rPr>
              <w:fldChar w:fldCharType="begin"/>
            </w:r>
            <w:r>
              <w:rPr>
                <w:noProof/>
                <w:webHidden/>
              </w:rPr>
              <w:instrText xml:space="preserve"> PAGEREF _Toc183291685 \h </w:instrText>
            </w:r>
            <w:r>
              <w:rPr>
                <w:noProof/>
                <w:webHidden/>
              </w:rPr>
            </w:r>
            <w:r>
              <w:rPr>
                <w:noProof/>
                <w:webHidden/>
              </w:rPr>
              <w:fldChar w:fldCharType="separate"/>
            </w:r>
            <w:r>
              <w:rPr>
                <w:noProof/>
                <w:webHidden/>
              </w:rPr>
              <w:t>38</w:t>
            </w:r>
            <w:r>
              <w:rPr>
                <w:noProof/>
                <w:webHidden/>
              </w:rPr>
              <w:fldChar w:fldCharType="end"/>
            </w:r>
          </w:hyperlink>
        </w:p>
        <w:p w14:paraId="4F23604F" w14:textId="71DEB0E1"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6" w:history="1">
            <w:r w:rsidRPr="00BE3051">
              <w:rPr>
                <w:rStyle w:val="Hyperlink"/>
                <w:rFonts w:eastAsia="Arial"/>
                <w:noProof/>
              </w:rPr>
              <w:t>3.2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Regras de Negócio</w:t>
            </w:r>
            <w:r>
              <w:rPr>
                <w:noProof/>
                <w:webHidden/>
              </w:rPr>
              <w:tab/>
            </w:r>
            <w:r>
              <w:rPr>
                <w:noProof/>
                <w:webHidden/>
              </w:rPr>
              <w:fldChar w:fldCharType="begin"/>
            </w:r>
            <w:r>
              <w:rPr>
                <w:noProof/>
                <w:webHidden/>
              </w:rPr>
              <w:instrText xml:space="preserve"> PAGEREF _Toc183291686 \h </w:instrText>
            </w:r>
            <w:r>
              <w:rPr>
                <w:noProof/>
                <w:webHidden/>
              </w:rPr>
            </w:r>
            <w:r>
              <w:rPr>
                <w:noProof/>
                <w:webHidden/>
              </w:rPr>
              <w:fldChar w:fldCharType="separate"/>
            </w:r>
            <w:r>
              <w:rPr>
                <w:noProof/>
                <w:webHidden/>
              </w:rPr>
              <w:t>40</w:t>
            </w:r>
            <w:r>
              <w:rPr>
                <w:noProof/>
                <w:webHidden/>
              </w:rPr>
              <w:fldChar w:fldCharType="end"/>
            </w:r>
          </w:hyperlink>
        </w:p>
        <w:p w14:paraId="1B32A05A" w14:textId="4E9EF72E"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7" w:history="1">
            <w:r w:rsidRPr="00BE3051">
              <w:rPr>
                <w:rStyle w:val="Hyperlink"/>
                <w:rFonts w:eastAsia="Arial"/>
                <w:noProof/>
              </w:rPr>
              <w:t>3.3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Modelagem Funcional</w:t>
            </w:r>
            <w:r>
              <w:rPr>
                <w:noProof/>
                <w:webHidden/>
              </w:rPr>
              <w:tab/>
            </w:r>
            <w:r>
              <w:rPr>
                <w:noProof/>
                <w:webHidden/>
              </w:rPr>
              <w:fldChar w:fldCharType="begin"/>
            </w:r>
            <w:r>
              <w:rPr>
                <w:noProof/>
                <w:webHidden/>
              </w:rPr>
              <w:instrText xml:space="preserve"> PAGEREF _Toc183291687 \h </w:instrText>
            </w:r>
            <w:r>
              <w:rPr>
                <w:noProof/>
                <w:webHidden/>
              </w:rPr>
            </w:r>
            <w:r>
              <w:rPr>
                <w:noProof/>
                <w:webHidden/>
              </w:rPr>
              <w:fldChar w:fldCharType="separate"/>
            </w:r>
            <w:r>
              <w:rPr>
                <w:noProof/>
                <w:webHidden/>
              </w:rPr>
              <w:t>43</w:t>
            </w:r>
            <w:r>
              <w:rPr>
                <w:noProof/>
                <w:webHidden/>
              </w:rPr>
              <w:fldChar w:fldCharType="end"/>
            </w:r>
          </w:hyperlink>
        </w:p>
        <w:p w14:paraId="003E5485" w14:textId="34608EA3"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8" w:history="1">
            <w:r w:rsidRPr="00BE3051">
              <w:rPr>
                <w:rStyle w:val="Hyperlink"/>
                <w:rFonts w:eastAsia="Arial"/>
                <w:noProof/>
              </w:rPr>
              <w:t>3.4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Requisitos Não-Funcionais</w:t>
            </w:r>
            <w:r>
              <w:rPr>
                <w:noProof/>
                <w:webHidden/>
              </w:rPr>
              <w:tab/>
            </w:r>
            <w:r>
              <w:rPr>
                <w:noProof/>
                <w:webHidden/>
              </w:rPr>
              <w:fldChar w:fldCharType="begin"/>
            </w:r>
            <w:r>
              <w:rPr>
                <w:noProof/>
                <w:webHidden/>
              </w:rPr>
              <w:instrText xml:space="preserve"> PAGEREF _Toc183291688 \h </w:instrText>
            </w:r>
            <w:r>
              <w:rPr>
                <w:noProof/>
                <w:webHidden/>
              </w:rPr>
            </w:r>
            <w:r>
              <w:rPr>
                <w:noProof/>
                <w:webHidden/>
              </w:rPr>
              <w:fldChar w:fldCharType="separate"/>
            </w:r>
            <w:r>
              <w:rPr>
                <w:noProof/>
                <w:webHidden/>
              </w:rPr>
              <w:t>73</w:t>
            </w:r>
            <w:r>
              <w:rPr>
                <w:noProof/>
                <w:webHidden/>
              </w:rPr>
              <w:fldChar w:fldCharType="end"/>
            </w:r>
          </w:hyperlink>
        </w:p>
        <w:p w14:paraId="723D3227" w14:textId="4A4E4336"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89" w:history="1">
            <w:r w:rsidRPr="00BE3051">
              <w:rPr>
                <w:rStyle w:val="Hyperlink"/>
                <w:rFonts w:eastAsia="Arial"/>
                <w:noProof/>
              </w:rPr>
              <w:t>3.5</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Planejamento por Sprint</w:t>
            </w:r>
            <w:r>
              <w:rPr>
                <w:noProof/>
                <w:webHidden/>
              </w:rPr>
              <w:tab/>
            </w:r>
            <w:r>
              <w:rPr>
                <w:noProof/>
                <w:webHidden/>
              </w:rPr>
              <w:fldChar w:fldCharType="begin"/>
            </w:r>
            <w:r>
              <w:rPr>
                <w:noProof/>
                <w:webHidden/>
              </w:rPr>
              <w:instrText xml:space="preserve"> PAGEREF _Toc183291689 \h </w:instrText>
            </w:r>
            <w:r>
              <w:rPr>
                <w:noProof/>
                <w:webHidden/>
              </w:rPr>
            </w:r>
            <w:r>
              <w:rPr>
                <w:noProof/>
                <w:webHidden/>
              </w:rPr>
              <w:fldChar w:fldCharType="separate"/>
            </w:r>
            <w:r>
              <w:rPr>
                <w:noProof/>
                <w:webHidden/>
              </w:rPr>
              <w:t>74</w:t>
            </w:r>
            <w:r>
              <w:rPr>
                <w:noProof/>
                <w:webHidden/>
              </w:rPr>
              <w:fldChar w:fldCharType="end"/>
            </w:r>
          </w:hyperlink>
        </w:p>
        <w:p w14:paraId="30B9F915" w14:textId="3E3875D8"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0" w:history="1">
            <w:r w:rsidRPr="00BE3051">
              <w:rPr>
                <w:rStyle w:val="Hyperlink"/>
                <w:rFonts w:ascii="Arial" w:eastAsia="Calibri" w:hAnsi="Arial" w:cs="Arial"/>
                <w:noProof/>
                <w:lang w:eastAsia="en-US"/>
              </w:rPr>
              <w:t>4</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ANÁLISE</w:t>
            </w:r>
            <w:r>
              <w:rPr>
                <w:noProof/>
                <w:webHidden/>
              </w:rPr>
              <w:tab/>
            </w:r>
            <w:r>
              <w:rPr>
                <w:noProof/>
                <w:webHidden/>
              </w:rPr>
              <w:fldChar w:fldCharType="begin"/>
            </w:r>
            <w:r>
              <w:rPr>
                <w:noProof/>
                <w:webHidden/>
              </w:rPr>
              <w:instrText xml:space="preserve"> PAGEREF _Toc183291690 \h </w:instrText>
            </w:r>
            <w:r>
              <w:rPr>
                <w:noProof/>
                <w:webHidden/>
              </w:rPr>
            </w:r>
            <w:r>
              <w:rPr>
                <w:noProof/>
                <w:webHidden/>
              </w:rPr>
              <w:fldChar w:fldCharType="separate"/>
            </w:r>
            <w:r>
              <w:rPr>
                <w:noProof/>
                <w:webHidden/>
              </w:rPr>
              <w:t>76</w:t>
            </w:r>
            <w:r>
              <w:rPr>
                <w:noProof/>
                <w:webHidden/>
              </w:rPr>
              <w:fldChar w:fldCharType="end"/>
            </w:r>
          </w:hyperlink>
        </w:p>
        <w:p w14:paraId="699566AE" w14:textId="4F243E64"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1" w:history="1">
            <w:r w:rsidRPr="00BE3051">
              <w:rPr>
                <w:rStyle w:val="Hyperlink"/>
                <w:rFonts w:eastAsia="Arial"/>
                <w:noProof/>
              </w:rPr>
              <w:t>4.1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Análise (Visão de Negócio)</w:t>
            </w:r>
            <w:r>
              <w:rPr>
                <w:noProof/>
                <w:webHidden/>
              </w:rPr>
              <w:tab/>
            </w:r>
            <w:r>
              <w:rPr>
                <w:noProof/>
                <w:webHidden/>
              </w:rPr>
              <w:fldChar w:fldCharType="begin"/>
            </w:r>
            <w:r>
              <w:rPr>
                <w:noProof/>
                <w:webHidden/>
              </w:rPr>
              <w:instrText xml:space="preserve"> PAGEREF _Toc183291691 \h </w:instrText>
            </w:r>
            <w:r>
              <w:rPr>
                <w:noProof/>
                <w:webHidden/>
              </w:rPr>
            </w:r>
            <w:r>
              <w:rPr>
                <w:noProof/>
                <w:webHidden/>
              </w:rPr>
              <w:fldChar w:fldCharType="separate"/>
            </w:r>
            <w:r>
              <w:rPr>
                <w:noProof/>
                <w:webHidden/>
              </w:rPr>
              <w:t>76</w:t>
            </w:r>
            <w:r>
              <w:rPr>
                <w:noProof/>
                <w:webHidden/>
              </w:rPr>
              <w:fldChar w:fldCharType="end"/>
            </w:r>
          </w:hyperlink>
        </w:p>
        <w:p w14:paraId="23910910" w14:textId="5A850E4C"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692" w:history="1">
            <w:r w:rsidRPr="00BE3051">
              <w:rPr>
                <w:rStyle w:val="Hyperlink"/>
                <w:rFonts w:ascii="Arial" w:eastAsia="Calibri" w:hAnsi="Arial" w:cs="Arial"/>
                <w:noProof/>
                <w:lang w:eastAsia="en-US"/>
              </w:rPr>
              <w:t>5</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eastAsia="Calibri" w:hAnsi="Arial" w:cs="Arial"/>
                <w:noProof/>
              </w:rPr>
              <w:t>PROJETO</w:t>
            </w:r>
            <w:r>
              <w:rPr>
                <w:noProof/>
                <w:webHidden/>
              </w:rPr>
              <w:tab/>
            </w:r>
            <w:r>
              <w:rPr>
                <w:noProof/>
                <w:webHidden/>
              </w:rPr>
              <w:fldChar w:fldCharType="begin"/>
            </w:r>
            <w:r>
              <w:rPr>
                <w:noProof/>
                <w:webHidden/>
              </w:rPr>
              <w:instrText xml:space="preserve"> PAGEREF _Toc183291692 \h </w:instrText>
            </w:r>
            <w:r>
              <w:rPr>
                <w:noProof/>
                <w:webHidden/>
              </w:rPr>
            </w:r>
            <w:r>
              <w:rPr>
                <w:noProof/>
                <w:webHidden/>
              </w:rPr>
              <w:fldChar w:fldCharType="separate"/>
            </w:r>
            <w:r>
              <w:rPr>
                <w:noProof/>
                <w:webHidden/>
              </w:rPr>
              <w:t>77</w:t>
            </w:r>
            <w:r>
              <w:rPr>
                <w:noProof/>
                <w:webHidden/>
              </w:rPr>
              <w:fldChar w:fldCharType="end"/>
            </w:r>
          </w:hyperlink>
        </w:p>
        <w:p w14:paraId="0E157B37" w14:textId="0D1C28CB"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3" w:history="1">
            <w:r w:rsidRPr="00BE3051">
              <w:rPr>
                <w:rStyle w:val="Hyperlink"/>
                <w:rFonts w:eastAsia="Arial"/>
                <w:noProof/>
              </w:rPr>
              <w:t>5.1</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Arquitetura do Sistema</w:t>
            </w:r>
            <w:r>
              <w:rPr>
                <w:noProof/>
                <w:webHidden/>
              </w:rPr>
              <w:tab/>
            </w:r>
            <w:r>
              <w:rPr>
                <w:noProof/>
                <w:webHidden/>
              </w:rPr>
              <w:fldChar w:fldCharType="begin"/>
            </w:r>
            <w:r>
              <w:rPr>
                <w:noProof/>
                <w:webHidden/>
              </w:rPr>
              <w:instrText xml:space="preserve"> PAGEREF _Toc183291693 \h </w:instrText>
            </w:r>
            <w:r>
              <w:rPr>
                <w:noProof/>
                <w:webHidden/>
              </w:rPr>
            </w:r>
            <w:r>
              <w:rPr>
                <w:noProof/>
                <w:webHidden/>
              </w:rPr>
              <w:fldChar w:fldCharType="separate"/>
            </w:r>
            <w:r>
              <w:rPr>
                <w:noProof/>
                <w:webHidden/>
              </w:rPr>
              <w:t>77</w:t>
            </w:r>
            <w:r>
              <w:rPr>
                <w:noProof/>
                <w:webHidden/>
              </w:rPr>
              <w:fldChar w:fldCharType="end"/>
            </w:r>
          </w:hyperlink>
        </w:p>
        <w:p w14:paraId="69249CA2" w14:textId="33AB66A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694" w:history="1">
            <w:r w:rsidRPr="00BE3051">
              <w:rPr>
                <w:rStyle w:val="Hyperlink"/>
                <w:rFonts w:eastAsia="Arial"/>
                <w:noProof/>
              </w:rPr>
              <w:t>5.2</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Classes de Projeto por Caso de Uso</w:t>
            </w:r>
            <w:r>
              <w:rPr>
                <w:noProof/>
                <w:webHidden/>
              </w:rPr>
              <w:tab/>
            </w:r>
            <w:r>
              <w:rPr>
                <w:noProof/>
                <w:webHidden/>
              </w:rPr>
              <w:fldChar w:fldCharType="begin"/>
            </w:r>
            <w:r>
              <w:rPr>
                <w:noProof/>
                <w:webHidden/>
              </w:rPr>
              <w:instrText xml:space="preserve"> PAGEREF _Toc183291694 \h </w:instrText>
            </w:r>
            <w:r>
              <w:rPr>
                <w:noProof/>
                <w:webHidden/>
              </w:rPr>
            </w:r>
            <w:r>
              <w:rPr>
                <w:noProof/>
                <w:webHidden/>
              </w:rPr>
              <w:fldChar w:fldCharType="separate"/>
            </w:r>
            <w:r>
              <w:rPr>
                <w:noProof/>
                <w:webHidden/>
              </w:rPr>
              <w:t>79</w:t>
            </w:r>
            <w:r>
              <w:rPr>
                <w:noProof/>
                <w:webHidden/>
              </w:rPr>
              <w:fldChar w:fldCharType="end"/>
            </w:r>
          </w:hyperlink>
        </w:p>
        <w:p w14:paraId="3C99E0C6" w14:textId="6AC45AC9"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5" w:history="1">
            <w:r w:rsidRPr="00BE3051">
              <w:rPr>
                <w:rStyle w:val="Hyperlink"/>
                <w:noProof/>
              </w:rPr>
              <w:t>5.2.1</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criar reclamação</w:t>
            </w:r>
            <w:r>
              <w:rPr>
                <w:noProof/>
                <w:webHidden/>
              </w:rPr>
              <w:tab/>
            </w:r>
            <w:r>
              <w:rPr>
                <w:noProof/>
                <w:webHidden/>
              </w:rPr>
              <w:fldChar w:fldCharType="begin"/>
            </w:r>
            <w:r>
              <w:rPr>
                <w:noProof/>
                <w:webHidden/>
              </w:rPr>
              <w:instrText xml:space="preserve"> PAGEREF _Toc183291695 \h </w:instrText>
            </w:r>
            <w:r>
              <w:rPr>
                <w:noProof/>
                <w:webHidden/>
              </w:rPr>
            </w:r>
            <w:r>
              <w:rPr>
                <w:noProof/>
                <w:webHidden/>
              </w:rPr>
              <w:fldChar w:fldCharType="separate"/>
            </w:r>
            <w:r>
              <w:rPr>
                <w:noProof/>
                <w:webHidden/>
              </w:rPr>
              <w:t>79</w:t>
            </w:r>
            <w:r>
              <w:rPr>
                <w:noProof/>
                <w:webHidden/>
              </w:rPr>
              <w:fldChar w:fldCharType="end"/>
            </w:r>
          </w:hyperlink>
        </w:p>
        <w:p w14:paraId="7650D14F" w14:textId="160E5A35"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6" w:history="1">
            <w:r w:rsidRPr="00BE3051">
              <w:rPr>
                <w:rStyle w:val="Hyperlink"/>
                <w:noProof/>
              </w:rPr>
              <w:t>5.2.2</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comentar reclamação</w:t>
            </w:r>
            <w:r>
              <w:rPr>
                <w:noProof/>
                <w:webHidden/>
              </w:rPr>
              <w:tab/>
            </w:r>
            <w:r>
              <w:rPr>
                <w:noProof/>
                <w:webHidden/>
              </w:rPr>
              <w:fldChar w:fldCharType="begin"/>
            </w:r>
            <w:r>
              <w:rPr>
                <w:noProof/>
                <w:webHidden/>
              </w:rPr>
              <w:instrText xml:space="preserve"> PAGEREF _Toc183291696 \h </w:instrText>
            </w:r>
            <w:r>
              <w:rPr>
                <w:noProof/>
                <w:webHidden/>
              </w:rPr>
            </w:r>
            <w:r>
              <w:rPr>
                <w:noProof/>
                <w:webHidden/>
              </w:rPr>
              <w:fldChar w:fldCharType="separate"/>
            </w:r>
            <w:r>
              <w:rPr>
                <w:noProof/>
                <w:webHidden/>
              </w:rPr>
              <w:t>80</w:t>
            </w:r>
            <w:r>
              <w:rPr>
                <w:noProof/>
                <w:webHidden/>
              </w:rPr>
              <w:fldChar w:fldCharType="end"/>
            </w:r>
          </w:hyperlink>
        </w:p>
        <w:p w14:paraId="157ACB8C" w14:textId="0278D54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7" w:history="1">
            <w:r w:rsidRPr="00BE3051">
              <w:rPr>
                <w:rStyle w:val="Hyperlink"/>
                <w:noProof/>
              </w:rPr>
              <w:t>5.2.3</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curtir reclamação</w:t>
            </w:r>
            <w:r>
              <w:rPr>
                <w:noProof/>
                <w:webHidden/>
              </w:rPr>
              <w:tab/>
            </w:r>
            <w:r>
              <w:rPr>
                <w:noProof/>
                <w:webHidden/>
              </w:rPr>
              <w:fldChar w:fldCharType="begin"/>
            </w:r>
            <w:r>
              <w:rPr>
                <w:noProof/>
                <w:webHidden/>
              </w:rPr>
              <w:instrText xml:space="preserve"> PAGEREF _Toc183291697 \h </w:instrText>
            </w:r>
            <w:r>
              <w:rPr>
                <w:noProof/>
                <w:webHidden/>
              </w:rPr>
            </w:r>
            <w:r>
              <w:rPr>
                <w:noProof/>
                <w:webHidden/>
              </w:rPr>
              <w:fldChar w:fldCharType="separate"/>
            </w:r>
            <w:r>
              <w:rPr>
                <w:noProof/>
                <w:webHidden/>
              </w:rPr>
              <w:t>82</w:t>
            </w:r>
            <w:r>
              <w:rPr>
                <w:noProof/>
                <w:webHidden/>
              </w:rPr>
              <w:fldChar w:fldCharType="end"/>
            </w:r>
          </w:hyperlink>
        </w:p>
        <w:p w14:paraId="22DF797A" w14:textId="583C70C4"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8" w:history="1">
            <w:r w:rsidRPr="00BE3051">
              <w:rPr>
                <w:rStyle w:val="Hyperlink"/>
                <w:noProof/>
              </w:rPr>
              <w:t>5.2.4</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alterar status</w:t>
            </w:r>
            <w:r>
              <w:rPr>
                <w:noProof/>
                <w:webHidden/>
              </w:rPr>
              <w:tab/>
            </w:r>
            <w:r>
              <w:rPr>
                <w:noProof/>
                <w:webHidden/>
              </w:rPr>
              <w:fldChar w:fldCharType="begin"/>
            </w:r>
            <w:r>
              <w:rPr>
                <w:noProof/>
                <w:webHidden/>
              </w:rPr>
              <w:instrText xml:space="preserve"> PAGEREF _Toc183291698 \h </w:instrText>
            </w:r>
            <w:r>
              <w:rPr>
                <w:noProof/>
                <w:webHidden/>
              </w:rPr>
            </w:r>
            <w:r>
              <w:rPr>
                <w:noProof/>
                <w:webHidden/>
              </w:rPr>
              <w:fldChar w:fldCharType="separate"/>
            </w:r>
            <w:r>
              <w:rPr>
                <w:noProof/>
                <w:webHidden/>
              </w:rPr>
              <w:t>84</w:t>
            </w:r>
            <w:r>
              <w:rPr>
                <w:noProof/>
                <w:webHidden/>
              </w:rPr>
              <w:fldChar w:fldCharType="end"/>
            </w:r>
          </w:hyperlink>
        </w:p>
        <w:p w14:paraId="7243F8F6" w14:textId="4EF0BA6C" w:rsidR="00D46CD6" w:rsidRDefault="00D46CD6">
          <w:pPr>
            <w:pStyle w:val="Sumrio3"/>
            <w:tabs>
              <w:tab w:val="left" w:pos="1200"/>
              <w:tab w:val="right" w:leader="dot" w:pos="9061"/>
            </w:tabs>
            <w:rPr>
              <w:rFonts w:asciiTheme="minorHAnsi" w:eastAsiaTheme="minorEastAsia" w:hAnsiTheme="minorHAnsi" w:cstheme="minorBidi"/>
              <w:i w:val="0"/>
              <w:iCs w:val="0"/>
              <w:noProof/>
              <w:kern w:val="2"/>
              <w:sz w:val="22"/>
              <w:szCs w:val="22"/>
              <w:lang w:eastAsia="pt-BR"/>
              <w14:ligatures w14:val="standardContextual"/>
            </w:rPr>
          </w:pPr>
          <w:hyperlink w:anchor="_Toc183291699" w:history="1">
            <w:r w:rsidRPr="00BE3051">
              <w:rPr>
                <w:rStyle w:val="Hyperlink"/>
                <w:noProof/>
              </w:rPr>
              <w:t>5.2.5</w:t>
            </w:r>
            <w:r>
              <w:rPr>
                <w:rFonts w:asciiTheme="minorHAnsi" w:eastAsiaTheme="minorEastAsia" w:hAnsiTheme="minorHAnsi" w:cstheme="minorBidi"/>
                <w:i w:val="0"/>
                <w:iCs w:val="0"/>
                <w:noProof/>
                <w:kern w:val="2"/>
                <w:sz w:val="22"/>
                <w:szCs w:val="22"/>
                <w:lang w:eastAsia="pt-BR"/>
                <w14:ligatures w14:val="standardContextual"/>
              </w:rPr>
              <w:tab/>
            </w:r>
            <w:r w:rsidRPr="00BE3051">
              <w:rPr>
                <w:rStyle w:val="Hyperlink"/>
                <w:noProof/>
              </w:rPr>
              <w:t>Diagrama de classes do caso de uso cadastrar usuário</w:t>
            </w:r>
            <w:r>
              <w:rPr>
                <w:noProof/>
                <w:webHidden/>
              </w:rPr>
              <w:tab/>
            </w:r>
            <w:r>
              <w:rPr>
                <w:noProof/>
                <w:webHidden/>
              </w:rPr>
              <w:fldChar w:fldCharType="begin"/>
            </w:r>
            <w:r>
              <w:rPr>
                <w:noProof/>
                <w:webHidden/>
              </w:rPr>
              <w:instrText xml:space="preserve"> PAGEREF _Toc183291699 \h </w:instrText>
            </w:r>
            <w:r>
              <w:rPr>
                <w:noProof/>
                <w:webHidden/>
              </w:rPr>
            </w:r>
            <w:r>
              <w:rPr>
                <w:noProof/>
                <w:webHidden/>
              </w:rPr>
              <w:fldChar w:fldCharType="separate"/>
            </w:r>
            <w:r>
              <w:rPr>
                <w:noProof/>
                <w:webHidden/>
              </w:rPr>
              <w:t>87</w:t>
            </w:r>
            <w:r>
              <w:rPr>
                <w:noProof/>
                <w:webHidden/>
              </w:rPr>
              <w:fldChar w:fldCharType="end"/>
            </w:r>
          </w:hyperlink>
        </w:p>
        <w:p w14:paraId="34B2E5B0" w14:textId="05D7D948"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0" w:history="1">
            <w:r w:rsidRPr="00BE3051">
              <w:rPr>
                <w:rStyle w:val="Hyperlink"/>
                <w:rFonts w:eastAsia="Arial"/>
                <w:noProof/>
              </w:rPr>
              <w:t>5.3</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atividades</w:t>
            </w:r>
            <w:r>
              <w:rPr>
                <w:noProof/>
                <w:webHidden/>
              </w:rPr>
              <w:tab/>
            </w:r>
            <w:r>
              <w:rPr>
                <w:noProof/>
                <w:webHidden/>
              </w:rPr>
              <w:fldChar w:fldCharType="begin"/>
            </w:r>
            <w:r>
              <w:rPr>
                <w:noProof/>
                <w:webHidden/>
              </w:rPr>
              <w:instrText xml:space="preserve"> PAGEREF _Toc183291700 \h </w:instrText>
            </w:r>
            <w:r>
              <w:rPr>
                <w:noProof/>
                <w:webHidden/>
              </w:rPr>
            </w:r>
            <w:r>
              <w:rPr>
                <w:noProof/>
                <w:webHidden/>
              </w:rPr>
              <w:fldChar w:fldCharType="separate"/>
            </w:r>
            <w:r>
              <w:rPr>
                <w:noProof/>
                <w:webHidden/>
              </w:rPr>
              <w:t>88</w:t>
            </w:r>
            <w:r>
              <w:rPr>
                <w:noProof/>
                <w:webHidden/>
              </w:rPr>
              <w:fldChar w:fldCharType="end"/>
            </w:r>
          </w:hyperlink>
        </w:p>
        <w:p w14:paraId="4E224F34" w14:textId="37A37C72" w:rsidR="00D46CD6" w:rsidRDefault="00D46CD6">
          <w:pPr>
            <w:pStyle w:val="Sumrio2"/>
            <w:tabs>
              <w:tab w:val="left" w:pos="720"/>
              <w:tab w:val="right" w:leader="dot" w:pos="9061"/>
            </w:tabs>
            <w:rPr>
              <w:rFonts w:asciiTheme="minorHAnsi" w:eastAsiaTheme="minorEastAsia" w:hAnsiTheme="minorHAnsi" w:cstheme="minorBidi"/>
              <w:smallCaps w:val="0"/>
              <w:noProof/>
              <w:kern w:val="2"/>
              <w:sz w:val="22"/>
              <w:szCs w:val="22"/>
              <w:lang w:eastAsia="pt-BR"/>
              <w14:ligatures w14:val="standardContextual"/>
            </w:rPr>
          </w:pPr>
          <w:hyperlink w:anchor="_Toc183291701" w:history="1">
            <w:r w:rsidRPr="00BE3051">
              <w:rPr>
                <w:rStyle w:val="Hyperlink"/>
                <w:rFonts w:eastAsia="Arial"/>
                <w:noProof/>
              </w:rPr>
              <w:t>5.4</w:t>
            </w:r>
            <w:r>
              <w:rPr>
                <w:rFonts w:asciiTheme="minorHAnsi" w:eastAsiaTheme="minorEastAsia" w:hAnsiTheme="minorHAnsi" w:cstheme="minorBidi"/>
                <w:smallCaps w:val="0"/>
                <w:noProof/>
                <w:kern w:val="2"/>
                <w:sz w:val="22"/>
                <w:szCs w:val="22"/>
                <w:lang w:eastAsia="pt-BR"/>
                <w14:ligatures w14:val="standardContextual"/>
              </w:rPr>
              <w:tab/>
            </w:r>
            <w:r w:rsidRPr="00BE3051">
              <w:rPr>
                <w:rStyle w:val="Hyperlink"/>
                <w:rFonts w:eastAsia="Arial"/>
                <w:noProof/>
              </w:rPr>
              <w:t>Diagrama de estados</w:t>
            </w:r>
            <w:r>
              <w:rPr>
                <w:noProof/>
                <w:webHidden/>
              </w:rPr>
              <w:tab/>
            </w:r>
            <w:r>
              <w:rPr>
                <w:noProof/>
                <w:webHidden/>
              </w:rPr>
              <w:fldChar w:fldCharType="begin"/>
            </w:r>
            <w:r>
              <w:rPr>
                <w:noProof/>
                <w:webHidden/>
              </w:rPr>
              <w:instrText xml:space="preserve"> PAGEREF _Toc183291701 \h </w:instrText>
            </w:r>
            <w:r>
              <w:rPr>
                <w:noProof/>
                <w:webHidden/>
              </w:rPr>
            </w:r>
            <w:r>
              <w:rPr>
                <w:noProof/>
                <w:webHidden/>
              </w:rPr>
              <w:fldChar w:fldCharType="separate"/>
            </w:r>
            <w:r>
              <w:rPr>
                <w:noProof/>
                <w:webHidden/>
              </w:rPr>
              <w:t>89</w:t>
            </w:r>
            <w:r>
              <w:rPr>
                <w:noProof/>
                <w:webHidden/>
              </w:rPr>
              <w:fldChar w:fldCharType="end"/>
            </w:r>
          </w:hyperlink>
        </w:p>
        <w:p w14:paraId="1545558F" w14:textId="17E3F8BA"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2" w:history="1">
            <w:r w:rsidRPr="00BE3051">
              <w:rPr>
                <w:rStyle w:val="Hyperlink"/>
                <w:rFonts w:ascii="Arial" w:hAnsi="Arial" w:cs="Arial"/>
                <w:noProof/>
              </w:rPr>
              <w:t>6</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RESULTADOS OBTIDO</w:t>
            </w:r>
            <w:r>
              <w:rPr>
                <w:noProof/>
                <w:webHidden/>
              </w:rPr>
              <w:tab/>
            </w:r>
            <w:r>
              <w:rPr>
                <w:noProof/>
                <w:webHidden/>
              </w:rPr>
              <w:fldChar w:fldCharType="begin"/>
            </w:r>
            <w:r>
              <w:rPr>
                <w:noProof/>
                <w:webHidden/>
              </w:rPr>
              <w:instrText xml:space="preserve"> PAGEREF _Toc183291702 \h </w:instrText>
            </w:r>
            <w:r>
              <w:rPr>
                <w:noProof/>
                <w:webHidden/>
              </w:rPr>
            </w:r>
            <w:r>
              <w:rPr>
                <w:noProof/>
                <w:webHidden/>
              </w:rPr>
              <w:fldChar w:fldCharType="separate"/>
            </w:r>
            <w:r>
              <w:rPr>
                <w:noProof/>
                <w:webHidden/>
              </w:rPr>
              <w:t>92</w:t>
            </w:r>
            <w:r>
              <w:rPr>
                <w:noProof/>
                <w:webHidden/>
              </w:rPr>
              <w:fldChar w:fldCharType="end"/>
            </w:r>
          </w:hyperlink>
        </w:p>
        <w:p w14:paraId="1FF0165C" w14:textId="5CDC846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3" w:history="1">
            <w:r w:rsidRPr="00BE3051">
              <w:rPr>
                <w:rStyle w:val="Hyperlink"/>
                <w:rFonts w:ascii="Arial" w:hAnsi="Arial" w:cs="Arial"/>
                <w:noProof/>
              </w:rPr>
              <w:t>7</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_Toc183291703 \h </w:instrText>
            </w:r>
            <w:r>
              <w:rPr>
                <w:noProof/>
                <w:webHidden/>
              </w:rPr>
            </w:r>
            <w:r>
              <w:rPr>
                <w:noProof/>
                <w:webHidden/>
              </w:rPr>
              <w:fldChar w:fldCharType="separate"/>
            </w:r>
            <w:r>
              <w:rPr>
                <w:noProof/>
                <w:webHidden/>
              </w:rPr>
              <w:t>116</w:t>
            </w:r>
            <w:r>
              <w:rPr>
                <w:noProof/>
                <w:webHidden/>
              </w:rPr>
              <w:fldChar w:fldCharType="end"/>
            </w:r>
          </w:hyperlink>
        </w:p>
        <w:p w14:paraId="58967EDE" w14:textId="11F6F614" w:rsidR="00D46CD6" w:rsidRDefault="00D46CD6">
          <w:pPr>
            <w:pStyle w:val="Sumrio1"/>
            <w:tabs>
              <w:tab w:val="left" w:pos="480"/>
            </w:tabs>
            <w:rPr>
              <w:rFonts w:asciiTheme="minorHAnsi" w:eastAsiaTheme="minorEastAsia" w:hAnsiTheme="minorHAnsi" w:cstheme="minorBidi"/>
              <w:b w:val="0"/>
              <w:bCs w:val="0"/>
              <w:caps w:val="0"/>
              <w:noProof/>
              <w:kern w:val="2"/>
              <w:sz w:val="22"/>
              <w:szCs w:val="22"/>
              <w:lang w:eastAsia="pt-BR"/>
              <w14:ligatures w14:val="standardContextual"/>
            </w:rPr>
          </w:pPr>
          <w:hyperlink w:anchor="_Toc183291704" w:history="1">
            <w:r w:rsidRPr="00BE3051">
              <w:rPr>
                <w:rStyle w:val="Hyperlink"/>
                <w:rFonts w:ascii="Arial" w:hAnsi="Arial" w:cs="Arial"/>
                <w:noProof/>
              </w:rPr>
              <w:t>8</w:t>
            </w:r>
            <w:r>
              <w:rPr>
                <w:rFonts w:asciiTheme="minorHAnsi" w:eastAsiaTheme="minorEastAsia" w:hAnsiTheme="minorHAnsi" w:cstheme="minorBidi"/>
                <w:b w:val="0"/>
                <w:bCs w:val="0"/>
                <w:caps w:val="0"/>
                <w:noProof/>
                <w:kern w:val="2"/>
                <w:sz w:val="22"/>
                <w:szCs w:val="22"/>
                <w:lang w:eastAsia="pt-BR"/>
                <w14:ligatures w14:val="standardContextual"/>
              </w:rPr>
              <w:tab/>
            </w:r>
            <w:r w:rsidRPr="00BE3051">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_Toc183291704 \h </w:instrText>
            </w:r>
            <w:r>
              <w:rPr>
                <w:noProof/>
                <w:webHidden/>
              </w:rPr>
            </w:r>
            <w:r>
              <w:rPr>
                <w:noProof/>
                <w:webHidden/>
              </w:rPr>
              <w:fldChar w:fldCharType="separate"/>
            </w:r>
            <w:r>
              <w:rPr>
                <w:noProof/>
                <w:webHidden/>
              </w:rPr>
              <w:t>118</w:t>
            </w:r>
            <w:r>
              <w:rPr>
                <w:noProof/>
                <w:webHidden/>
              </w:rPr>
              <w:fldChar w:fldCharType="end"/>
            </w:r>
          </w:hyperlink>
        </w:p>
        <w:p w14:paraId="208DF460" w14:textId="3A2F631E"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5" w:history="1">
            <w:r w:rsidRPr="00BE3051">
              <w:rPr>
                <w:rStyle w:val="Hyperlink"/>
                <w:rFonts w:ascii="Arial" w:hAnsi="Arial" w:cs="Arial"/>
                <w:noProof/>
              </w:rPr>
              <w:t>APÊNDICE A – INSTRUMENTO DE PESQUISA</w:t>
            </w:r>
            <w:r>
              <w:rPr>
                <w:noProof/>
                <w:webHidden/>
              </w:rPr>
              <w:tab/>
            </w:r>
            <w:r>
              <w:rPr>
                <w:noProof/>
                <w:webHidden/>
              </w:rPr>
              <w:fldChar w:fldCharType="begin"/>
            </w:r>
            <w:r>
              <w:rPr>
                <w:noProof/>
                <w:webHidden/>
              </w:rPr>
              <w:instrText xml:space="preserve"> PAGEREF _Toc183291705 \h </w:instrText>
            </w:r>
            <w:r>
              <w:rPr>
                <w:noProof/>
                <w:webHidden/>
              </w:rPr>
            </w:r>
            <w:r>
              <w:rPr>
                <w:noProof/>
                <w:webHidden/>
              </w:rPr>
              <w:fldChar w:fldCharType="separate"/>
            </w:r>
            <w:r>
              <w:rPr>
                <w:noProof/>
                <w:webHidden/>
              </w:rPr>
              <w:t>124</w:t>
            </w:r>
            <w:r>
              <w:rPr>
                <w:noProof/>
                <w:webHidden/>
              </w:rPr>
              <w:fldChar w:fldCharType="end"/>
            </w:r>
          </w:hyperlink>
        </w:p>
        <w:p w14:paraId="00E4C5AB" w14:textId="791AAB85"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6" w:history="1">
            <w:r w:rsidRPr="00BE3051">
              <w:rPr>
                <w:rStyle w:val="Hyperlink"/>
                <w:rFonts w:ascii="Arial" w:hAnsi="Arial" w:cs="Arial"/>
                <w:noProof/>
              </w:rPr>
              <w:t>APÊNDICE B – DESIGN SYSTEM</w:t>
            </w:r>
            <w:r>
              <w:rPr>
                <w:noProof/>
                <w:webHidden/>
              </w:rPr>
              <w:tab/>
            </w:r>
            <w:r>
              <w:rPr>
                <w:noProof/>
                <w:webHidden/>
              </w:rPr>
              <w:fldChar w:fldCharType="begin"/>
            </w:r>
            <w:r>
              <w:rPr>
                <w:noProof/>
                <w:webHidden/>
              </w:rPr>
              <w:instrText xml:space="preserve"> PAGEREF _Toc183291706 \h </w:instrText>
            </w:r>
            <w:r>
              <w:rPr>
                <w:noProof/>
                <w:webHidden/>
              </w:rPr>
            </w:r>
            <w:r>
              <w:rPr>
                <w:noProof/>
                <w:webHidden/>
              </w:rPr>
              <w:fldChar w:fldCharType="separate"/>
            </w:r>
            <w:r>
              <w:rPr>
                <w:noProof/>
                <w:webHidden/>
              </w:rPr>
              <w:t>134</w:t>
            </w:r>
            <w:r>
              <w:rPr>
                <w:noProof/>
                <w:webHidden/>
              </w:rPr>
              <w:fldChar w:fldCharType="end"/>
            </w:r>
          </w:hyperlink>
        </w:p>
        <w:p w14:paraId="637FECD6" w14:textId="27485973"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7" w:history="1">
            <w:r w:rsidRPr="00BE3051">
              <w:rPr>
                <w:rStyle w:val="Hyperlink"/>
                <w:rFonts w:ascii="Arial" w:hAnsi="Arial" w:cs="Arial"/>
                <w:noProof/>
              </w:rPr>
              <w:t>APÊNDICE C – TERMO DE USO</w:t>
            </w:r>
            <w:r>
              <w:rPr>
                <w:noProof/>
                <w:webHidden/>
              </w:rPr>
              <w:tab/>
            </w:r>
            <w:r>
              <w:rPr>
                <w:noProof/>
                <w:webHidden/>
              </w:rPr>
              <w:fldChar w:fldCharType="begin"/>
            </w:r>
            <w:r>
              <w:rPr>
                <w:noProof/>
                <w:webHidden/>
              </w:rPr>
              <w:instrText xml:space="preserve"> PAGEREF _Toc183291707 \h </w:instrText>
            </w:r>
            <w:r>
              <w:rPr>
                <w:noProof/>
                <w:webHidden/>
              </w:rPr>
            </w:r>
            <w:r>
              <w:rPr>
                <w:noProof/>
                <w:webHidden/>
              </w:rPr>
              <w:fldChar w:fldCharType="separate"/>
            </w:r>
            <w:r>
              <w:rPr>
                <w:noProof/>
                <w:webHidden/>
              </w:rPr>
              <w:t>134</w:t>
            </w:r>
            <w:r>
              <w:rPr>
                <w:noProof/>
                <w:webHidden/>
              </w:rPr>
              <w:fldChar w:fldCharType="end"/>
            </w:r>
          </w:hyperlink>
        </w:p>
        <w:p w14:paraId="3DADC508" w14:textId="54076B4C"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8" w:history="1">
            <w:r w:rsidRPr="00BE3051">
              <w:rPr>
                <w:rStyle w:val="Hyperlink"/>
                <w:rFonts w:ascii="Arial" w:hAnsi="Arial" w:cs="Arial"/>
                <w:noProof/>
              </w:rPr>
              <w:t>APÊNDICE D – MODELO CANVA</w:t>
            </w:r>
            <w:r>
              <w:rPr>
                <w:noProof/>
                <w:webHidden/>
              </w:rPr>
              <w:tab/>
            </w:r>
            <w:r>
              <w:rPr>
                <w:noProof/>
                <w:webHidden/>
              </w:rPr>
              <w:fldChar w:fldCharType="begin"/>
            </w:r>
            <w:r>
              <w:rPr>
                <w:noProof/>
                <w:webHidden/>
              </w:rPr>
              <w:instrText xml:space="preserve"> PAGEREF _Toc183291708 \h </w:instrText>
            </w:r>
            <w:r>
              <w:rPr>
                <w:noProof/>
                <w:webHidden/>
              </w:rPr>
            </w:r>
            <w:r>
              <w:rPr>
                <w:noProof/>
                <w:webHidden/>
              </w:rPr>
              <w:fldChar w:fldCharType="separate"/>
            </w:r>
            <w:r>
              <w:rPr>
                <w:noProof/>
                <w:webHidden/>
              </w:rPr>
              <w:t>137</w:t>
            </w:r>
            <w:r>
              <w:rPr>
                <w:noProof/>
                <w:webHidden/>
              </w:rPr>
              <w:fldChar w:fldCharType="end"/>
            </w:r>
          </w:hyperlink>
        </w:p>
        <w:p w14:paraId="4E6C8970" w14:textId="37BEC8FF"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09" w:history="1">
            <w:r w:rsidRPr="00BE3051">
              <w:rPr>
                <w:rStyle w:val="Hyperlink"/>
                <w:rFonts w:ascii="Arial" w:eastAsia="Arial" w:hAnsi="Arial" w:cs="Arial"/>
                <w:noProof/>
              </w:rPr>
              <w:t>APÊNDICE E – PLANO DE TESTE</w:t>
            </w:r>
            <w:r>
              <w:rPr>
                <w:noProof/>
                <w:webHidden/>
              </w:rPr>
              <w:tab/>
            </w:r>
            <w:r>
              <w:rPr>
                <w:noProof/>
                <w:webHidden/>
              </w:rPr>
              <w:fldChar w:fldCharType="begin"/>
            </w:r>
            <w:r>
              <w:rPr>
                <w:noProof/>
                <w:webHidden/>
              </w:rPr>
              <w:instrText xml:space="preserve"> PAGEREF _Toc183291709 \h </w:instrText>
            </w:r>
            <w:r>
              <w:rPr>
                <w:noProof/>
                <w:webHidden/>
              </w:rPr>
            </w:r>
            <w:r>
              <w:rPr>
                <w:noProof/>
                <w:webHidden/>
              </w:rPr>
              <w:fldChar w:fldCharType="separate"/>
            </w:r>
            <w:r>
              <w:rPr>
                <w:noProof/>
                <w:webHidden/>
              </w:rPr>
              <w:t>140</w:t>
            </w:r>
            <w:r>
              <w:rPr>
                <w:noProof/>
                <w:webHidden/>
              </w:rPr>
              <w:fldChar w:fldCharType="end"/>
            </w:r>
          </w:hyperlink>
        </w:p>
        <w:p w14:paraId="34E17D1B" w14:textId="3D5653C2" w:rsidR="00D46CD6" w:rsidRDefault="00D46CD6">
          <w:pPr>
            <w:pStyle w:val="Sumrio1"/>
            <w:rPr>
              <w:rFonts w:asciiTheme="minorHAnsi" w:eastAsiaTheme="minorEastAsia" w:hAnsiTheme="minorHAnsi" w:cstheme="minorBidi"/>
              <w:b w:val="0"/>
              <w:bCs w:val="0"/>
              <w:caps w:val="0"/>
              <w:noProof/>
              <w:kern w:val="2"/>
              <w:sz w:val="22"/>
              <w:szCs w:val="22"/>
              <w:lang w:eastAsia="pt-BR"/>
              <w14:ligatures w14:val="standardContextual"/>
            </w:rPr>
          </w:pPr>
          <w:hyperlink w:anchor="_Toc183291710" w:history="1">
            <w:r w:rsidRPr="00BE3051">
              <w:rPr>
                <w:rStyle w:val="Hyperlink"/>
                <w:rFonts w:ascii="Arial" w:eastAsia="Arial" w:hAnsi="Arial" w:cs="Arial"/>
                <w:noProof/>
              </w:rPr>
              <w:t>APÊNDICE F – ROTEIRO DE TESTES</w:t>
            </w:r>
            <w:r>
              <w:rPr>
                <w:noProof/>
                <w:webHidden/>
              </w:rPr>
              <w:tab/>
            </w:r>
            <w:r>
              <w:rPr>
                <w:noProof/>
                <w:webHidden/>
              </w:rPr>
              <w:fldChar w:fldCharType="begin"/>
            </w:r>
            <w:r>
              <w:rPr>
                <w:noProof/>
                <w:webHidden/>
              </w:rPr>
              <w:instrText xml:space="preserve"> PAGEREF _Toc183291710 \h </w:instrText>
            </w:r>
            <w:r>
              <w:rPr>
                <w:noProof/>
                <w:webHidden/>
              </w:rPr>
            </w:r>
            <w:r>
              <w:rPr>
                <w:noProof/>
                <w:webHidden/>
              </w:rPr>
              <w:fldChar w:fldCharType="separate"/>
            </w:r>
            <w:r>
              <w:rPr>
                <w:noProof/>
                <w:webHidden/>
              </w:rPr>
              <w:t>145</w:t>
            </w:r>
            <w:r>
              <w:rPr>
                <w:noProof/>
                <w:webHidden/>
              </w:rPr>
              <w:fldChar w:fldCharType="end"/>
            </w:r>
          </w:hyperlink>
        </w:p>
        <w:p w14:paraId="4828E5FC" w14:textId="49895278" w:rsidR="00E42F17" w:rsidRDefault="00E42F17" w:rsidP="531AB1A1">
          <w:pPr>
            <w:pStyle w:val="Sumrio1"/>
            <w:rPr>
              <w:rStyle w:val="Hyperlink"/>
              <w:noProof/>
              <w:kern w:val="2"/>
              <w14:ligatures w14:val="standardContextual"/>
            </w:rPr>
          </w:pPr>
          <w:r>
            <w:fldChar w:fldCharType="end"/>
          </w:r>
        </w:p>
      </w:sdtContent>
    </w:sdt>
    <w:p w14:paraId="196618A1" w14:textId="640BD4FA" w:rsidR="078076E3" w:rsidRPr="004B6174" w:rsidRDefault="078076E3" w:rsidP="531AB1A1">
      <w:pPr>
        <w:pStyle w:val="Sumrio1"/>
        <w:rPr>
          <w:rStyle w:val="Hyperlink"/>
          <w:rFonts w:asciiTheme="minorHAnsi" w:eastAsiaTheme="minorEastAsia" w:hAnsiTheme="minorHAnsi" w:cstheme="minorBidi"/>
          <w:b w:val="0"/>
          <w:bCs w:val="0"/>
          <w:caps w:val="0"/>
          <w:noProof/>
          <w:color w:val="auto"/>
          <w:kern w:val="2"/>
          <w:sz w:val="22"/>
          <w:szCs w:val="22"/>
          <w:lang w:eastAsia="pt-BR"/>
          <w14:ligatures w14:val="standardContextual"/>
        </w:rPr>
      </w:pPr>
    </w:p>
    <w:p w14:paraId="6E324991" w14:textId="378F336F" w:rsidR="74C48C8A" w:rsidRDefault="74C48C8A" w:rsidP="078076E3">
      <w:pPr>
        <w:pStyle w:val="Sumrio1"/>
        <w:rPr>
          <w:rStyle w:val="Hyperlink"/>
          <w:color w:val="FF0000"/>
        </w:rPr>
      </w:pPr>
    </w:p>
    <w:p w14:paraId="7196D064" w14:textId="77777777" w:rsidR="00824060" w:rsidRDefault="00824060">
      <w:pPr>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p>
    <w:p w14:paraId="0012B8B5" w14:textId="198F9AB6" w:rsidR="153B3B8A" w:rsidRDefault="531AB1A1" w:rsidP="74C48C8A">
      <w:pPr>
        <w:pStyle w:val="Ttulo1"/>
        <w:spacing w:line="360" w:lineRule="auto"/>
        <w:rPr>
          <w:rFonts w:ascii="Arial" w:eastAsia="Calibri" w:hAnsi="Arial" w:cs="Arial"/>
          <w:sz w:val="24"/>
          <w:szCs w:val="24"/>
          <w:lang w:val="pt-BR" w:eastAsia="en-US"/>
        </w:rPr>
      </w:pPr>
      <w:bookmarkStart w:id="1" w:name="_Toc637014566"/>
      <w:bookmarkStart w:id="2" w:name="_Toc183291638"/>
      <w:r w:rsidRPr="531AB1A1">
        <w:rPr>
          <w:rFonts w:ascii="Arial" w:eastAsia="Calibri" w:hAnsi="Arial" w:cs="Arial"/>
          <w:sz w:val="24"/>
          <w:szCs w:val="24"/>
        </w:rPr>
        <w:lastRenderedPageBreak/>
        <w:t>INTRODUÇÃO</w:t>
      </w:r>
      <w:bookmarkEnd w:id="1"/>
      <w:bookmarkEnd w:id="2"/>
    </w:p>
    <w:p w14:paraId="4C05BC82" w14:textId="727B7BE5" w:rsidR="153B3B8A" w:rsidRDefault="153B3B8A" w:rsidP="74C48C8A"/>
    <w:p w14:paraId="3A584468" w14:textId="33332C08" w:rsidR="00670BC8" w:rsidRDefault="531AB1A1" w:rsidP="5199CE1A">
      <w:pPr>
        <w:spacing w:line="360" w:lineRule="auto"/>
        <w:ind w:firstLine="432"/>
        <w:jc w:val="both"/>
        <w:rPr>
          <w:rFonts w:ascii="Arial" w:eastAsia="Arial" w:hAnsi="Arial" w:cs="Arial"/>
        </w:rPr>
      </w:pPr>
      <w:r w:rsidRPr="531AB1A1">
        <w:rPr>
          <w:rFonts w:ascii="Arial" w:eastAsia="Arial" w:hAnsi="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ascii="Arial" w:eastAsia="Arial" w:hAnsi="Arial" w:cs="Arial"/>
        </w:rPr>
        <w:t>r</w:t>
      </w:r>
      <w:r w:rsidRPr="531AB1A1">
        <w:rPr>
          <w:rFonts w:ascii="Arial" w:eastAsia="Arial" w:hAnsi="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spacing w:line="360" w:lineRule="auto"/>
        <w:ind w:firstLine="432"/>
        <w:jc w:val="both"/>
        <w:rPr>
          <w:rFonts w:ascii="Arial" w:eastAsia="Arial" w:hAnsi="Arial" w:cs="Arial"/>
        </w:rPr>
      </w:pPr>
      <w:r w:rsidRPr="531AB1A1">
        <w:rPr>
          <w:rFonts w:ascii="Arial" w:eastAsia="Arial" w:hAnsi="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ascii="Arial" w:eastAsia="Arial" w:hAnsi="Arial" w:cs="Arial"/>
        </w:rPr>
        <w:t>.</w:t>
      </w:r>
    </w:p>
    <w:p w14:paraId="7A3A39A0" w14:textId="77777777" w:rsidR="00863D0B" w:rsidRDefault="00863D0B" w:rsidP="00863D0B">
      <w:pPr>
        <w:spacing w:line="360" w:lineRule="auto"/>
        <w:ind w:firstLine="432"/>
        <w:jc w:val="both"/>
        <w:rPr>
          <w:rFonts w:ascii="Arial" w:eastAsia="Arial" w:hAnsi="Arial" w:cs="Arial"/>
        </w:rPr>
      </w:pPr>
    </w:p>
    <w:p w14:paraId="058770F8" w14:textId="38059D28" w:rsidR="00863D0B" w:rsidRDefault="531AB1A1" w:rsidP="00863D0B">
      <w:pPr>
        <w:spacing w:after="160" w:line="360" w:lineRule="auto"/>
        <w:ind w:left="2124"/>
        <w:jc w:val="both"/>
        <w:rPr>
          <w:rFonts w:ascii="Arial" w:eastAsia="Arial" w:hAnsi="Arial" w:cs="Arial"/>
          <w:color w:val="000000" w:themeColor="text1"/>
          <w:sz w:val="20"/>
          <w:szCs w:val="20"/>
        </w:rPr>
      </w:pPr>
      <w:r w:rsidRPr="531AB1A1">
        <w:rPr>
          <w:rFonts w:ascii="Arial" w:eastAsia="Arial" w:hAnsi="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line="360" w:lineRule="auto"/>
        <w:ind w:left="2124"/>
        <w:jc w:val="both"/>
        <w:rPr>
          <w:rFonts w:ascii="Arial" w:eastAsia="Arial" w:hAnsi="Arial" w:cs="Arial"/>
          <w:color w:val="000000" w:themeColor="text1"/>
          <w:sz w:val="20"/>
          <w:szCs w:val="20"/>
        </w:rPr>
      </w:pPr>
    </w:p>
    <w:p w14:paraId="02A3FDE6" w14:textId="38A52E90" w:rsidR="153B3B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spacing w:line="360" w:lineRule="auto"/>
        <w:jc w:val="both"/>
        <w:rPr>
          <w:rFonts w:ascii="Arial" w:eastAsia="Calibri" w:hAnsi="Arial" w:cs="Arial"/>
          <w:lang w:eastAsia="en-US"/>
        </w:rPr>
      </w:pPr>
    </w:p>
    <w:p w14:paraId="6B9D5E86" w14:textId="5B53A0B2" w:rsidR="00824060" w:rsidRDefault="531AB1A1" w:rsidP="008258E6">
      <w:pPr>
        <w:pStyle w:val="Ttulo2"/>
        <w:rPr>
          <w:rFonts w:eastAsia="Calibri"/>
          <w:lang w:val="en-US" w:eastAsia="en-US"/>
        </w:rPr>
      </w:pPr>
      <w:bookmarkStart w:id="3" w:name="_Toc1255252680"/>
      <w:bookmarkStart w:id="4" w:name="_Toc183291639"/>
      <w:bookmarkStart w:id="5" w:name="_Hlk168693866"/>
      <w:r w:rsidRPr="531AB1A1">
        <w:rPr>
          <w:rFonts w:eastAsia="Calibri"/>
        </w:rPr>
        <w:lastRenderedPageBreak/>
        <w:t>O</w:t>
      </w:r>
      <w:bookmarkEnd w:id="3"/>
      <w:r w:rsidRPr="531AB1A1">
        <w:rPr>
          <w:rFonts w:eastAsia="Calibri"/>
        </w:rPr>
        <w:t>bjetivos</w:t>
      </w:r>
      <w:bookmarkEnd w:id="4"/>
    </w:p>
    <w:bookmarkEnd w:id="5"/>
    <w:p w14:paraId="46DE180F" w14:textId="77777777" w:rsidR="00554A4D" w:rsidRPr="005B6CFF" w:rsidRDefault="00554A4D" w:rsidP="00554A4D">
      <w:pPr>
        <w:rPr>
          <w:rFonts w:ascii="Arial" w:eastAsia="Calibri" w:hAnsi="Arial" w:cs="Arial"/>
          <w:lang w:val="en-US" w:eastAsia="en-US"/>
        </w:rPr>
      </w:pPr>
    </w:p>
    <w:p w14:paraId="7D615EFD" w14:textId="7E001E7D" w:rsidR="00F35E54" w:rsidRDefault="531AB1A1" w:rsidP="00F35E54">
      <w:pPr>
        <w:spacing w:line="360" w:lineRule="auto"/>
        <w:ind w:firstLine="363"/>
        <w:jc w:val="both"/>
      </w:pPr>
      <w:r w:rsidRPr="531AB1A1">
        <w:rPr>
          <w:rFonts w:ascii="Arial" w:eastAsia="Arial" w:hAnsi="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spacing w:line="360" w:lineRule="auto"/>
        <w:ind w:firstLine="363"/>
        <w:jc w:val="both"/>
        <w:rPr>
          <w:rFonts w:ascii="Arial" w:eastAsia="Arial" w:hAnsi="Arial" w:cs="Arial"/>
        </w:rPr>
      </w:pPr>
      <w:r w:rsidRPr="531AB1A1">
        <w:rPr>
          <w:rFonts w:ascii="Arial" w:eastAsia="Arial" w:hAnsi="Arial" w:cs="Arial"/>
        </w:rPr>
        <w:t xml:space="preserve">Para a resolução dos problemas apresentados, o objetivo é aumentar a visibilidade por meio de um aplicativo </w:t>
      </w:r>
      <w:r w:rsidRPr="531AB1A1">
        <w:rPr>
          <w:rFonts w:ascii="Arial" w:eastAsia="Arial" w:hAnsi="Arial" w:cs="Arial"/>
          <w:i/>
          <w:iCs/>
        </w:rPr>
        <w:t>mobile</w:t>
      </w:r>
      <w:r w:rsidRPr="531AB1A1">
        <w:rPr>
          <w:rFonts w:ascii="Arial" w:eastAsia="Arial" w:hAnsi="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Default="078076E3" w:rsidP="078076E3">
      <w:pPr>
        <w:spacing w:line="360" w:lineRule="auto"/>
        <w:ind w:firstLine="708"/>
        <w:rPr>
          <w:rFonts w:ascii="Arial" w:eastAsia="Arial" w:hAnsi="Arial" w:cs="Arial"/>
          <w:color w:val="FF0000"/>
        </w:rPr>
      </w:pPr>
    </w:p>
    <w:p w14:paraId="35A2C844" w14:textId="7565FE99" w:rsidR="00824060" w:rsidRPr="00280234" w:rsidRDefault="531AB1A1" w:rsidP="008258E6">
      <w:pPr>
        <w:pStyle w:val="Ttulo3"/>
        <w:rPr>
          <w:lang w:val="en-US" w:eastAsia="en-US"/>
        </w:rPr>
      </w:pPr>
      <w:bookmarkStart w:id="6" w:name="_Toc2042755508"/>
      <w:bookmarkStart w:id="7" w:name="_Toc183291640"/>
      <w:r>
        <w:t>Objetivos Específicos</w:t>
      </w:r>
      <w:bookmarkEnd w:id="6"/>
      <w:bookmarkEnd w:id="7"/>
    </w:p>
    <w:p w14:paraId="6E514568" w14:textId="77777777" w:rsidR="00554A4D" w:rsidRPr="005B6CFF" w:rsidRDefault="00554A4D" w:rsidP="00554A4D">
      <w:pPr>
        <w:rPr>
          <w:rFonts w:ascii="Arial" w:eastAsia="Calibri" w:hAnsi="Arial" w:cs="Arial"/>
          <w:lang w:val="en-US" w:eastAsia="en-US"/>
        </w:rPr>
      </w:pPr>
    </w:p>
    <w:p w14:paraId="317C0892" w14:textId="70B480F5" w:rsidR="4B1056F8" w:rsidRDefault="0066419B" w:rsidP="008B2198">
      <w:pPr>
        <w:spacing w:line="360" w:lineRule="auto"/>
        <w:ind w:firstLine="363"/>
        <w:jc w:val="both"/>
        <w:rPr>
          <w:rFonts w:ascii="Arial" w:eastAsia="Arial" w:hAnsi="Arial" w:cs="Arial"/>
        </w:rPr>
      </w:pPr>
      <w:r>
        <w:rPr>
          <w:rFonts w:ascii="Arial" w:eastAsia="Arial" w:hAnsi="Arial" w:cs="Arial"/>
        </w:rPr>
        <w:t>Desenvolver u</w:t>
      </w:r>
      <w:r w:rsidR="531AB1A1" w:rsidRPr="531AB1A1">
        <w:rPr>
          <w:rFonts w:ascii="Arial" w:eastAsia="Arial" w:hAnsi="Arial" w:cs="Arial"/>
        </w:rPr>
        <w:t xml:space="preserve">m aplicativo </w:t>
      </w:r>
      <w:r w:rsidR="531AB1A1" w:rsidRPr="531AB1A1">
        <w:rPr>
          <w:rFonts w:ascii="Arial" w:eastAsia="Arial" w:hAnsi="Arial" w:cs="Arial"/>
          <w:i/>
          <w:iCs/>
        </w:rPr>
        <w:t>mobile</w:t>
      </w:r>
      <w:r w:rsidR="531AB1A1" w:rsidRPr="531AB1A1">
        <w:rPr>
          <w:rFonts w:ascii="Arial" w:eastAsia="Arial" w:hAnsi="Arial" w:cs="Arial"/>
        </w:rPr>
        <w:t xml:space="preserve"> </w:t>
      </w:r>
      <w:r>
        <w:rPr>
          <w:rFonts w:ascii="Arial" w:eastAsia="Arial" w:hAnsi="Arial" w:cs="Arial"/>
        </w:rPr>
        <w:t>que</w:t>
      </w:r>
      <w:r w:rsidR="531AB1A1" w:rsidRPr="531AB1A1">
        <w:rPr>
          <w:rFonts w:ascii="Arial" w:eastAsia="Arial" w:hAnsi="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Com o intuito de desenvolver uma comunidade ativa e engajada, o aplicativo deverá permitir que os usuários comentem e curtam as publicações, além de possuir um sistema de pontuação </w:t>
      </w:r>
      <w:r w:rsidR="0066419B">
        <w:rPr>
          <w:rFonts w:ascii="Arial" w:eastAsia="Arial" w:hAnsi="Arial" w:cs="Arial"/>
        </w:rPr>
        <w:t>para</w:t>
      </w:r>
      <w:r w:rsidRPr="531AB1A1">
        <w:rPr>
          <w:rFonts w:ascii="Arial" w:eastAsia="Arial" w:hAnsi="Arial" w:cs="Arial"/>
        </w:rPr>
        <w:t xml:space="preserve"> o</w:t>
      </w:r>
      <w:r w:rsidR="0066419B">
        <w:rPr>
          <w:rFonts w:ascii="Arial" w:eastAsia="Arial" w:hAnsi="Arial" w:cs="Arial"/>
        </w:rPr>
        <w:t>s usuários</w:t>
      </w:r>
      <w:r w:rsidRPr="531AB1A1">
        <w:rPr>
          <w:rFonts w:ascii="Arial" w:eastAsia="Arial" w:hAnsi="Arial" w:cs="Arial"/>
        </w:rPr>
        <w:t>.</w:t>
      </w:r>
    </w:p>
    <w:p w14:paraId="6C3A3E3C" w14:textId="76D98A01" w:rsidR="4A666C1F" w:rsidRDefault="531AB1A1" w:rsidP="008B2198">
      <w:pPr>
        <w:spacing w:line="360" w:lineRule="auto"/>
        <w:ind w:firstLine="363"/>
        <w:jc w:val="both"/>
        <w:rPr>
          <w:rFonts w:ascii="Arial" w:eastAsia="Arial" w:hAnsi="Arial" w:cs="Arial"/>
        </w:rPr>
      </w:pPr>
      <w:r w:rsidRPr="531AB1A1">
        <w:rPr>
          <w:rFonts w:ascii="Arial" w:eastAsia="Arial" w:hAnsi="Arial" w:cs="Arial"/>
        </w:rPr>
        <w:t xml:space="preserve">O aplicativo possui um </w:t>
      </w:r>
      <w:r w:rsidRPr="531AB1A1">
        <w:rPr>
          <w:rFonts w:ascii="Arial" w:eastAsia="Arial" w:hAnsi="Arial" w:cs="Arial"/>
          <w:i/>
          <w:iCs/>
        </w:rPr>
        <w:t>feed</w:t>
      </w:r>
      <w:r w:rsidRPr="531AB1A1">
        <w:rPr>
          <w:rFonts w:ascii="Arial" w:eastAsia="Arial" w:hAnsi="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suppressAutoHyphens w:val="0"/>
        <w:rPr>
          <w:rFonts w:ascii="Arial" w:eastAsia="Roboto" w:hAnsi="Arial" w:cs="Arial"/>
          <w:color w:val="111111"/>
        </w:rPr>
      </w:pPr>
      <w:r w:rsidRPr="531AB1A1">
        <w:rPr>
          <w:rFonts w:ascii="Arial" w:eastAsia="Roboto" w:hAnsi="Arial" w:cs="Arial"/>
          <w:color w:val="111111"/>
        </w:rPr>
        <w:br w:type="page"/>
      </w:r>
    </w:p>
    <w:p w14:paraId="3DFD4434" w14:textId="0A60D872" w:rsidR="00824060" w:rsidRPr="00AC4305" w:rsidRDefault="531AB1A1" w:rsidP="008258E6">
      <w:pPr>
        <w:pStyle w:val="Ttulo2"/>
        <w:rPr>
          <w:rFonts w:eastAsia="Calibri"/>
          <w:lang w:val="en-US" w:eastAsia="en-US"/>
        </w:rPr>
      </w:pPr>
      <w:bookmarkStart w:id="8" w:name="_Toc807565912"/>
      <w:bookmarkStart w:id="9" w:name="_Toc183291641"/>
      <w:r w:rsidRPr="531AB1A1">
        <w:rPr>
          <w:rFonts w:eastAsia="Calibri"/>
        </w:rPr>
        <w:lastRenderedPageBreak/>
        <w:t>Justificativa</w:t>
      </w:r>
      <w:bookmarkEnd w:id="8"/>
      <w:bookmarkEnd w:id="9"/>
    </w:p>
    <w:p w14:paraId="7C41BF64" w14:textId="259A25ED"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Nosso país enfrenta constantes problemas em suas vias de mobilidade, sejam esses, buracos, falta de sinalização</w:t>
      </w:r>
      <w:r w:rsidR="0066419B">
        <w:rPr>
          <w:rFonts w:ascii="Arial" w:eastAsia="Arial" w:hAnsi="Arial" w:cs="Arial"/>
        </w:rPr>
        <w:t xml:space="preserve">, </w:t>
      </w:r>
      <w:r w:rsidRPr="531AB1A1">
        <w:rPr>
          <w:rFonts w:ascii="Arial" w:eastAsia="Arial" w:hAnsi="Arial" w:cs="Arial"/>
        </w:rPr>
        <w:t>iluminação, descarte indevido de lixo</w:t>
      </w:r>
      <w:r w:rsidR="0066419B">
        <w:rPr>
          <w:rFonts w:ascii="Arial" w:eastAsia="Arial" w:hAnsi="Arial" w:cs="Arial"/>
        </w:rPr>
        <w:t>,</w:t>
      </w:r>
      <w:r w:rsidRPr="531AB1A1">
        <w:rPr>
          <w:rFonts w:ascii="Arial" w:eastAsia="Arial" w:hAnsi="Arial" w:cs="Arial"/>
        </w:rPr>
        <w:t xml:space="preserve"> entulho</w:t>
      </w:r>
      <w:r w:rsidR="0066419B">
        <w:rPr>
          <w:rFonts w:ascii="Arial" w:eastAsia="Arial" w:hAnsi="Arial" w:cs="Arial"/>
        </w:rPr>
        <w:t xml:space="preserve"> </w:t>
      </w:r>
      <w:r w:rsidRPr="531AB1A1">
        <w:rPr>
          <w:rFonts w:ascii="Arial" w:eastAsia="Arial" w:hAnsi="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spacing w:line="360" w:lineRule="auto"/>
        <w:ind w:firstLine="432"/>
        <w:jc w:val="both"/>
        <w:rPr>
          <w:rFonts w:ascii="Arial" w:eastAsia="Arial" w:hAnsi="Arial" w:cs="Arial"/>
        </w:rPr>
      </w:pPr>
      <w:r w:rsidRPr="531AB1A1">
        <w:rPr>
          <w:rFonts w:ascii="Arial" w:eastAsia="Arial" w:hAnsi="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spacing w:line="360" w:lineRule="auto"/>
        <w:ind w:firstLine="432"/>
        <w:jc w:val="both"/>
        <w:rPr>
          <w:rFonts w:ascii="Arial" w:eastAsia="Arial" w:hAnsi="Arial" w:cs="Arial"/>
        </w:rPr>
      </w:pPr>
      <w:r w:rsidRPr="531AB1A1">
        <w:rPr>
          <w:rFonts w:ascii="Arial" w:eastAsia="Arial" w:hAnsi="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spacing w:line="360" w:lineRule="auto"/>
        <w:ind w:firstLine="432"/>
        <w:jc w:val="both"/>
        <w:rPr>
          <w:rFonts w:ascii="Arial" w:eastAsia="Arial" w:hAnsi="Arial" w:cs="Arial"/>
        </w:rPr>
      </w:pPr>
    </w:p>
    <w:p w14:paraId="44701407" w14:textId="15D2BBEE" w:rsidR="004C3637" w:rsidRDefault="531AB1A1" w:rsidP="008258E6">
      <w:pPr>
        <w:pStyle w:val="Ttulo2"/>
        <w:rPr>
          <w:rFonts w:eastAsia="Calibri"/>
          <w:lang w:val="en-US" w:eastAsia="en-US"/>
        </w:rPr>
      </w:pPr>
      <w:bookmarkStart w:id="10" w:name="_Toc1435170885"/>
      <w:bookmarkStart w:id="11" w:name="_Toc183291642"/>
      <w:r w:rsidRPr="531AB1A1">
        <w:rPr>
          <w:rFonts w:eastAsia="Calibri"/>
        </w:rPr>
        <w:t>Procedimentos metodológicos e tecnologias</w:t>
      </w:r>
      <w:bookmarkEnd w:id="10"/>
      <w:bookmarkEnd w:id="11"/>
    </w:p>
    <w:p w14:paraId="1775E2CC" w14:textId="08BBBBFE" w:rsidR="00F33136" w:rsidRDefault="531AB1A1" w:rsidP="1E806E08">
      <w:pPr>
        <w:spacing w:line="360" w:lineRule="auto"/>
        <w:ind w:firstLine="576"/>
        <w:jc w:val="both"/>
        <w:rPr>
          <w:rFonts w:ascii="Arial" w:eastAsia="Arial" w:hAnsi="Arial" w:cs="Arial"/>
        </w:rPr>
      </w:pPr>
      <w:r w:rsidRPr="531AB1A1">
        <w:rPr>
          <w:rFonts w:ascii="Arial" w:eastAsia="Arial" w:hAnsi="Arial" w:cs="Arial"/>
        </w:rPr>
        <w:t xml:space="preserve">A arquitetura do projeto seguirá o modelo </w:t>
      </w:r>
      <w:bookmarkStart w:id="12" w:name="_Hlk182422939"/>
      <w:r w:rsidRPr="531AB1A1">
        <w:rPr>
          <w:rFonts w:ascii="Arial" w:eastAsia="Arial" w:hAnsi="Arial" w:cs="Arial"/>
        </w:rPr>
        <w:t xml:space="preserve">MVC </w:t>
      </w:r>
      <w:bookmarkEnd w:id="12"/>
      <w:r w:rsidRPr="531AB1A1">
        <w:rPr>
          <w:rFonts w:ascii="Arial" w:eastAsia="Arial" w:hAnsi="Arial" w:cs="Arial"/>
        </w:rPr>
        <w:t>(</w:t>
      </w:r>
      <w:bookmarkStart w:id="13" w:name="_Hlk182422948"/>
      <w:r w:rsidRPr="531AB1A1">
        <w:rPr>
          <w:rFonts w:ascii="Arial" w:eastAsia="Arial" w:hAnsi="Arial" w:cs="Arial"/>
          <w:i/>
          <w:iCs/>
        </w:rPr>
        <w:t>Model-</w:t>
      </w:r>
      <w:proofErr w:type="spellStart"/>
      <w:r w:rsidRPr="531AB1A1">
        <w:rPr>
          <w:rFonts w:ascii="Arial" w:eastAsia="Arial" w:hAnsi="Arial" w:cs="Arial"/>
          <w:i/>
          <w:iCs/>
        </w:rPr>
        <w:t>View</w:t>
      </w:r>
      <w:proofErr w:type="spellEnd"/>
      <w:r w:rsidRPr="531AB1A1">
        <w:rPr>
          <w:rFonts w:ascii="Arial" w:eastAsia="Arial" w:hAnsi="Arial" w:cs="Arial"/>
          <w:i/>
          <w:iCs/>
        </w:rPr>
        <w:t>-</w:t>
      </w:r>
      <w:proofErr w:type="spellStart"/>
      <w:r w:rsidRPr="531AB1A1">
        <w:rPr>
          <w:rFonts w:ascii="Arial" w:eastAsia="Arial" w:hAnsi="Arial" w:cs="Arial"/>
          <w:i/>
          <w:iCs/>
        </w:rPr>
        <w:t>Controller</w:t>
      </w:r>
      <w:bookmarkEnd w:id="13"/>
      <w:proofErr w:type="spellEnd"/>
      <w:r w:rsidRPr="531AB1A1">
        <w:rPr>
          <w:rFonts w:ascii="Arial" w:eastAsia="Arial" w:hAnsi="Arial" w:cs="Arial"/>
        </w:rPr>
        <w:t xml:space="preserve">) junto ao padrão </w:t>
      </w:r>
      <w:bookmarkStart w:id="14" w:name="_Hlk182422957"/>
      <w:r w:rsidRPr="531AB1A1">
        <w:rPr>
          <w:rFonts w:ascii="Arial" w:eastAsia="Arial" w:hAnsi="Arial" w:cs="Arial"/>
        </w:rPr>
        <w:t xml:space="preserve">DAO </w:t>
      </w:r>
      <w:bookmarkEnd w:id="14"/>
      <w:r w:rsidRPr="531AB1A1">
        <w:rPr>
          <w:rFonts w:ascii="Arial" w:eastAsia="Arial" w:hAnsi="Arial" w:cs="Arial"/>
        </w:rPr>
        <w:t>(</w:t>
      </w:r>
      <w:bookmarkStart w:id="15" w:name="_Hlk182422965"/>
      <w:r w:rsidRPr="531AB1A1">
        <w:rPr>
          <w:rFonts w:ascii="Arial" w:eastAsia="Arial" w:hAnsi="Arial" w:cs="Arial"/>
          <w:i/>
          <w:iCs/>
        </w:rPr>
        <w:t xml:space="preserve">Data Access </w:t>
      </w:r>
      <w:proofErr w:type="spellStart"/>
      <w:r w:rsidRPr="531AB1A1">
        <w:rPr>
          <w:rFonts w:ascii="Arial" w:eastAsia="Arial" w:hAnsi="Arial" w:cs="Arial"/>
          <w:i/>
          <w:iCs/>
        </w:rPr>
        <w:t>Object</w:t>
      </w:r>
      <w:bookmarkEnd w:id="15"/>
      <w:proofErr w:type="spellEnd"/>
      <w:r w:rsidRPr="531AB1A1">
        <w:rPr>
          <w:rFonts w:ascii="Arial" w:eastAsia="Arial" w:hAnsi="Arial" w:cs="Arial"/>
        </w:rPr>
        <w:t xml:space="preserve">). O banco de dados escolhido foi PostgreSQL, já as linguagens de programação utilizadas foram Python para 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e </w:t>
      </w:r>
      <w:proofErr w:type="spellStart"/>
      <w:r w:rsidRPr="531AB1A1">
        <w:rPr>
          <w:rFonts w:ascii="Arial" w:eastAsia="Arial" w:hAnsi="Arial" w:cs="Arial"/>
        </w:rPr>
        <w:t>JavaScript</w:t>
      </w:r>
      <w:proofErr w:type="spellEnd"/>
      <w:r w:rsidRPr="531AB1A1">
        <w:rPr>
          <w:rFonts w:ascii="Arial" w:eastAsia="Arial" w:hAnsi="Arial" w:cs="Arial"/>
          <w:i/>
          <w:iCs/>
        </w:rPr>
        <w:t xml:space="preserve"> </w:t>
      </w:r>
      <w:r w:rsidRPr="531AB1A1">
        <w:rPr>
          <w:rFonts w:ascii="Arial" w:eastAsia="Arial" w:hAnsi="Arial" w:cs="Arial"/>
        </w:rPr>
        <w:t>com</w:t>
      </w:r>
      <w:r w:rsidRPr="531AB1A1">
        <w:rPr>
          <w:rFonts w:ascii="Arial" w:eastAsia="Arial" w:hAnsi="Arial" w:cs="Arial"/>
          <w:i/>
          <w:iCs/>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003648D8">
        <w:rPr>
          <w:rFonts w:ascii="Arial" w:eastAsia="Arial" w:hAnsi="Arial" w:cs="Arial"/>
          <w:i/>
          <w:iCs/>
        </w:rPr>
        <w:t xml:space="preserve"> mobile</w:t>
      </w:r>
      <w:r w:rsidRPr="531AB1A1">
        <w:rPr>
          <w:rFonts w:ascii="Arial" w:eastAsia="Arial" w:hAnsi="Arial" w:cs="Arial"/>
        </w:rPr>
        <w:t>.</w:t>
      </w:r>
    </w:p>
    <w:p w14:paraId="384BA73E" w14:textId="1BA4F37D" w:rsidR="00824060" w:rsidRPr="003F6B4A" w:rsidRDefault="531AB1A1" w:rsidP="1E806E08">
      <w:pPr>
        <w:spacing w:line="360" w:lineRule="auto"/>
        <w:ind w:firstLine="432"/>
        <w:jc w:val="both"/>
        <w:rPr>
          <w:rFonts w:ascii="Arial" w:eastAsia="Arial" w:hAnsi="Arial" w:cs="Arial"/>
        </w:rPr>
      </w:pPr>
      <w:r w:rsidRPr="531AB1A1">
        <w:rPr>
          <w:rFonts w:ascii="Arial" w:eastAsia="Arial" w:hAnsi="Arial" w:cs="Arial"/>
        </w:rPr>
        <w:t xml:space="preserve">Para metodologia de desenvolvimento foi adotado o </w:t>
      </w:r>
      <w:r w:rsidRPr="531AB1A1">
        <w:rPr>
          <w:rFonts w:ascii="Arial" w:eastAsia="Arial" w:hAnsi="Arial" w:cs="Arial"/>
          <w:i/>
          <w:iCs/>
        </w:rPr>
        <w:t>framework</w:t>
      </w:r>
      <w:r w:rsidRPr="531AB1A1">
        <w:rPr>
          <w:rFonts w:ascii="Arial" w:eastAsia="Arial" w:hAnsi="Arial" w:cs="Arial"/>
        </w:rPr>
        <w:t xml:space="preserve"> Scrum baseado no</w:t>
      </w:r>
      <w:r w:rsidR="003648D8">
        <w:rPr>
          <w:rFonts w:ascii="Arial" w:eastAsia="Arial" w:hAnsi="Arial" w:cs="Arial"/>
        </w:rPr>
        <w:t xml:space="preserve"> </w:t>
      </w:r>
      <w:r w:rsidRPr="531AB1A1">
        <w:rPr>
          <w:rFonts w:ascii="Arial" w:eastAsia="Arial" w:hAnsi="Arial" w:cs="Arial"/>
        </w:rPr>
        <w:t xml:space="preserve">desenvolvimento ágil, organizando as entregas do projeto em </w:t>
      </w:r>
      <w:r w:rsidRPr="531AB1A1">
        <w:rPr>
          <w:rFonts w:ascii="Arial" w:eastAsia="Arial" w:hAnsi="Arial" w:cs="Arial"/>
          <w:i/>
          <w:iCs/>
        </w:rPr>
        <w:t>sprints</w:t>
      </w:r>
      <w:r w:rsidRPr="531AB1A1">
        <w:rPr>
          <w:rFonts w:ascii="Arial" w:eastAsia="Arial" w:hAnsi="Arial" w:cs="Arial"/>
        </w:rPr>
        <w:t xml:space="preserve">, já para o versionamento foi utilizado a ferramenta GIT em conjunto a plataforma GitHub, enquanto no processo de integração e </w:t>
      </w:r>
      <w:proofErr w:type="spellStart"/>
      <w:r w:rsidRPr="531AB1A1">
        <w:rPr>
          <w:rFonts w:ascii="Arial" w:eastAsia="Arial" w:hAnsi="Arial" w:cs="Arial"/>
          <w:i/>
          <w:iCs/>
        </w:rPr>
        <w:t>deploy</w:t>
      </w:r>
      <w:proofErr w:type="spellEnd"/>
      <w:r w:rsidRPr="531AB1A1">
        <w:rPr>
          <w:rFonts w:ascii="Arial" w:eastAsia="Arial" w:hAnsi="Arial" w:cs="Arial"/>
        </w:rPr>
        <w:t xml:space="preserve">, foi utilizado do Expo e GitHub </w:t>
      </w:r>
      <w:proofErr w:type="spellStart"/>
      <w:r w:rsidRPr="531AB1A1">
        <w:rPr>
          <w:rFonts w:ascii="Arial" w:eastAsia="Arial" w:hAnsi="Arial" w:cs="Arial"/>
          <w:i/>
          <w:iCs/>
        </w:rPr>
        <w:t>Actions</w:t>
      </w:r>
      <w:proofErr w:type="spellEnd"/>
      <w:r w:rsidRPr="531AB1A1">
        <w:rPr>
          <w:rFonts w:ascii="Arial" w:eastAsia="Arial" w:hAnsi="Arial" w:cs="Arial"/>
          <w:i/>
          <w:iCs/>
        </w:rPr>
        <w:t xml:space="preserve"> </w:t>
      </w:r>
      <w:r w:rsidRPr="531AB1A1">
        <w:rPr>
          <w:rFonts w:ascii="Arial" w:eastAsia="Arial" w:hAnsi="Arial" w:cs="Arial"/>
        </w:rPr>
        <w:t xml:space="preserve">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respectivamente.</w:t>
      </w:r>
    </w:p>
    <w:p w14:paraId="2536DE9D" w14:textId="6CA0DCF5" w:rsidR="4D00CED2" w:rsidRDefault="003648D8" w:rsidP="003648D8">
      <w:pPr>
        <w:spacing w:line="360" w:lineRule="auto"/>
        <w:jc w:val="both"/>
        <w:rPr>
          <w:rFonts w:ascii="Arial" w:eastAsia="Arial" w:hAnsi="Arial" w:cs="Arial"/>
          <w:color w:val="000000" w:themeColor="text1"/>
        </w:rPr>
      </w:pPr>
      <w:r>
        <w:rPr>
          <w:rFonts w:ascii="Arial" w:eastAsia="Arial" w:hAnsi="Arial" w:cs="Arial"/>
          <w:color w:val="000000" w:themeColor="text1"/>
        </w:rPr>
        <w:tab/>
      </w:r>
      <w:r w:rsidR="531AB1A1" w:rsidRPr="531AB1A1">
        <w:rPr>
          <w:rFonts w:ascii="Arial" w:eastAsia="Arial" w:hAnsi="Arial" w:cs="Arial"/>
          <w:color w:val="000000" w:themeColor="text1"/>
        </w:rPr>
        <w:t xml:space="preserve">O </w:t>
      </w:r>
      <w:proofErr w:type="spellStart"/>
      <w:r w:rsidR="531AB1A1" w:rsidRPr="003648D8">
        <w:rPr>
          <w:rFonts w:ascii="Arial" w:eastAsia="Arial" w:hAnsi="Arial" w:cs="Arial"/>
          <w:i/>
          <w:iCs/>
          <w:color w:val="000000" w:themeColor="text1"/>
        </w:rPr>
        <w:t>back-end</w:t>
      </w:r>
      <w:proofErr w:type="spellEnd"/>
      <w:r w:rsidR="531AB1A1" w:rsidRPr="531AB1A1">
        <w:rPr>
          <w:rFonts w:ascii="Arial" w:eastAsia="Arial" w:hAnsi="Arial" w:cs="Arial"/>
          <w:color w:val="000000" w:themeColor="text1"/>
        </w:rPr>
        <w:t xml:space="preserve"> está hospedado nos servidores da Microsoft Azure, enquanto o banco de dados é gerenciado pela </w:t>
      </w:r>
      <w:proofErr w:type="spellStart"/>
      <w:r w:rsidR="531AB1A1" w:rsidRPr="531AB1A1">
        <w:rPr>
          <w:rFonts w:ascii="Arial" w:eastAsia="Arial" w:hAnsi="Arial" w:cs="Arial"/>
          <w:color w:val="000000" w:themeColor="text1"/>
        </w:rPr>
        <w:t>Aiven</w:t>
      </w:r>
      <w:proofErr w:type="spellEnd"/>
      <w:r w:rsidR="531AB1A1" w:rsidRPr="531AB1A1">
        <w:rPr>
          <w:rFonts w:ascii="Arial" w:eastAsia="Arial" w:hAnsi="Arial" w:cs="Arial"/>
          <w:color w:val="000000" w:themeColor="text1"/>
        </w:rPr>
        <w:t xml:space="preserve">. O </w:t>
      </w:r>
      <w:r w:rsidR="531AB1A1" w:rsidRPr="003648D8">
        <w:rPr>
          <w:rFonts w:ascii="Arial" w:eastAsia="Arial" w:hAnsi="Arial" w:cs="Arial"/>
          <w:i/>
          <w:iCs/>
          <w:color w:val="000000" w:themeColor="text1"/>
        </w:rPr>
        <w:t>front-</w:t>
      </w:r>
      <w:proofErr w:type="spellStart"/>
      <w:r w:rsidR="531AB1A1" w:rsidRPr="003648D8">
        <w:rPr>
          <w:rFonts w:ascii="Arial" w:eastAsia="Arial" w:hAnsi="Arial" w:cs="Arial"/>
          <w:i/>
          <w:iCs/>
          <w:color w:val="000000" w:themeColor="text1"/>
        </w:rPr>
        <w:t>end</w:t>
      </w:r>
      <w:proofErr w:type="spellEnd"/>
      <w:r w:rsidR="531AB1A1" w:rsidRPr="531AB1A1">
        <w:rPr>
          <w:rFonts w:ascii="Arial" w:eastAsia="Arial" w:hAnsi="Arial" w:cs="Arial"/>
          <w:color w:val="000000" w:themeColor="text1"/>
        </w:rPr>
        <w:t xml:space="preserve"> do aplicativo </w:t>
      </w:r>
      <w:r>
        <w:rPr>
          <w:rFonts w:ascii="Arial" w:eastAsia="Arial" w:hAnsi="Arial" w:cs="Arial"/>
          <w:color w:val="000000" w:themeColor="text1"/>
        </w:rPr>
        <w:t>deve ser instalado e executado</w:t>
      </w:r>
      <w:r w:rsidR="531AB1A1" w:rsidRPr="531AB1A1">
        <w:rPr>
          <w:rFonts w:ascii="Arial" w:eastAsia="Arial" w:hAnsi="Arial" w:cs="Arial"/>
          <w:color w:val="000000" w:themeColor="text1"/>
        </w:rPr>
        <w:t xml:space="preserve"> diretamente no dispositivo Android do usuário por meio de um arquivo binário APK</w:t>
      </w:r>
      <w:r w:rsidR="00D46CD6">
        <w:rPr>
          <w:rFonts w:ascii="Arial" w:eastAsia="Arial" w:hAnsi="Arial" w:cs="Arial"/>
          <w:color w:val="000000" w:themeColor="text1"/>
        </w:rPr>
        <w:t xml:space="preserve"> (</w:t>
      </w:r>
      <w:r w:rsidR="00D46CD6" w:rsidRPr="531AB1A1">
        <w:rPr>
          <w:rFonts w:ascii="Arial" w:eastAsia="Arial" w:hAnsi="Arial" w:cs="Arial"/>
          <w:i/>
          <w:iCs/>
        </w:rPr>
        <w:t xml:space="preserve">Android </w:t>
      </w:r>
      <w:proofErr w:type="spellStart"/>
      <w:r w:rsidR="00D46CD6" w:rsidRPr="531AB1A1">
        <w:rPr>
          <w:rFonts w:ascii="Arial" w:eastAsia="Arial" w:hAnsi="Arial" w:cs="Arial"/>
          <w:i/>
          <w:iCs/>
        </w:rPr>
        <w:t>Application</w:t>
      </w:r>
      <w:proofErr w:type="spellEnd"/>
      <w:r w:rsidR="00D46CD6" w:rsidRPr="531AB1A1">
        <w:rPr>
          <w:rFonts w:ascii="Arial" w:eastAsia="Arial" w:hAnsi="Arial" w:cs="Arial"/>
          <w:i/>
          <w:iCs/>
        </w:rPr>
        <w:t xml:space="preserve"> </w:t>
      </w:r>
      <w:proofErr w:type="spellStart"/>
      <w:r w:rsidR="00D46CD6" w:rsidRPr="531AB1A1">
        <w:rPr>
          <w:rFonts w:ascii="Arial" w:eastAsia="Arial" w:hAnsi="Arial" w:cs="Arial"/>
          <w:i/>
          <w:iCs/>
        </w:rPr>
        <w:t>Package</w:t>
      </w:r>
      <w:proofErr w:type="spellEnd"/>
      <w:r w:rsidR="531AB1A1" w:rsidRPr="531AB1A1">
        <w:rPr>
          <w:rFonts w:ascii="Arial" w:eastAsia="Arial" w:hAnsi="Arial" w:cs="Arial"/>
          <w:color w:val="000000" w:themeColor="text1"/>
        </w:rPr>
        <w:t>).</w:t>
      </w:r>
    </w:p>
    <w:p w14:paraId="53DF515E" w14:textId="54D2BA80" w:rsidR="00381404" w:rsidRDefault="531AB1A1" w:rsidP="00381404">
      <w:pPr>
        <w:pStyle w:val="Ttulo1"/>
        <w:spacing w:line="360" w:lineRule="auto"/>
        <w:rPr>
          <w:rFonts w:ascii="Arial" w:eastAsia="Calibri" w:hAnsi="Arial" w:cs="Arial"/>
          <w:sz w:val="24"/>
          <w:szCs w:val="24"/>
          <w:lang w:val="pt-BR" w:eastAsia="en-US"/>
        </w:rPr>
      </w:pPr>
      <w:bookmarkStart w:id="16" w:name="_Toc183291643"/>
      <w:r w:rsidRPr="531AB1A1">
        <w:rPr>
          <w:rFonts w:ascii="Arial" w:eastAsia="Calibri" w:hAnsi="Arial" w:cs="Arial"/>
          <w:sz w:val="24"/>
          <w:szCs w:val="24"/>
        </w:rPr>
        <w:lastRenderedPageBreak/>
        <w:t>TECNOLOGIAS, FERRAMENTAS E PADRÕES EMPREGADOS NO DESENVOLVIMENTO DE SOFTWARE</w:t>
      </w:r>
      <w:bookmarkEnd w:id="16"/>
    </w:p>
    <w:p w14:paraId="1AD3D271" w14:textId="61322E9B" w:rsidR="00D848BD" w:rsidRPr="00D848BD" w:rsidRDefault="531AB1A1" w:rsidP="00D848BD">
      <w:pPr>
        <w:pStyle w:val="Ttulo2"/>
        <w:rPr>
          <w:rFonts w:eastAsia="Arial"/>
          <w:lang w:eastAsia="en-US"/>
        </w:rPr>
      </w:pPr>
      <w:bookmarkStart w:id="17" w:name="_Toc183291644"/>
      <w:r w:rsidRPr="531AB1A1">
        <w:rPr>
          <w:rFonts w:eastAsia="Arial"/>
        </w:rPr>
        <w:t>Framework Scrum</w:t>
      </w:r>
      <w:bookmarkEnd w:id="17"/>
    </w:p>
    <w:p w14:paraId="070FBBE4" w14:textId="0934DC27" w:rsidR="00D848BD" w:rsidRDefault="531AB1A1" w:rsidP="003648D8">
      <w:pPr>
        <w:spacing w:line="360" w:lineRule="auto"/>
        <w:ind w:firstLine="576"/>
        <w:jc w:val="both"/>
        <w:rPr>
          <w:rFonts w:ascii="Arial" w:eastAsia="Arial" w:hAnsi="Arial" w:cs="Arial"/>
        </w:rPr>
      </w:pPr>
      <w:r w:rsidRPr="531AB1A1">
        <w:rPr>
          <w:rFonts w:ascii="Arial" w:eastAsia="Arial" w:hAnsi="Arial" w:cs="Arial"/>
        </w:rPr>
        <w:t xml:space="preserve">O modelo de processo de desenvolvimento adotado foi o </w:t>
      </w:r>
      <w:r w:rsidRPr="531AB1A1">
        <w:rPr>
          <w:rFonts w:ascii="Arial" w:eastAsia="Arial" w:hAnsi="Arial" w:cs="Arial"/>
          <w:i/>
          <w:iCs/>
        </w:rPr>
        <w:t>framework</w:t>
      </w:r>
      <w:r w:rsidRPr="531AB1A1">
        <w:rPr>
          <w:rFonts w:ascii="Arial" w:eastAsia="Arial" w:hAnsi="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spacing w:line="360" w:lineRule="auto"/>
        <w:ind w:firstLine="576"/>
        <w:jc w:val="both"/>
        <w:rPr>
          <w:rFonts w:ascii="Arial" w:eastAsia="Arial" w:hAnsi="Arial" w:cs="Arial"/>
        </w:rPr>
      </w:pPr>
      <w:r w:rsidRPr="531AB1A1">
        <w:rPr>
          <w:rFonts w:ascii="Arial" w:eastAsia="Arial" w:hAnsi="Arial" w:cs="Arial"/>
        </w:rPr>
        <w:t>No Guia do Scrum, é definido que:</w:t>
      </w:r>
    </w:p>
    <w:p w14:paraId="1AEC987F" w14:textId="03D0470A" w:rsidR="00D848BD" w:rsidRDefault="531AB1A1" w:rsidP="00D848BD">
      <w:pPr>
        <w:spacing w:line="360" w:lineRule="auto"/>
        <w:ind w:left="1416"/>
        <w:jc w:val="both"/>
        <w:rPr>
          <w:rFonts w:ascii="Arial" w:eastAsia="Arial" w:hAnsi="Arial" w:cs="Arial"/>
          <w:sz w:val="20"/>
          <w:szCs w:val="20"/>
        </w:rPr>
      </w:pPr>
      <w:r w:rsidRPr="531AB1A1">
        <w:rPr>
          <w:rFonts w:ascii="Arial" w:eastAsia="Arial" w:hAnsi="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ascii="Arial" w:eastAsia="Arial" w:hAnsi="Arial" w:cs="Arial"/>
          <w:sz w:val="20"/>
          <w:szCs w:val="20"/>
        </w:rPr>
        <w:t>Schwaber</w:t>
      </w:r>
      <w:proofErr w:type="spellEnd"/>
      <w:r w:rsidRPr="531AB1A1">
        <w:rPr>
          <w:rFonts w:ascii="Arial" w:eastAsia="Arial" w:hAnsi="Arial" w:cs="Arial"/>
          <w:sz w:val="20"/>
          <w:szCs w:val="20"/>
        </w:rPr>
        <w:t>; Sutherland, 2020, p. 4).</w:t>
      </w:r>
    </w:p>
    <w:p w14:paraId="4933CD85" w14:textId="77777777" w:rsidR="00D848BD" w:rsidRDefault="00D848BD" w:rsidP="00D848BD">
      <w:pPr>
        <w:spacing w:line="360" w:lineRule="auto"/>
        <w:ind w:left="1416"/>
        <w:jc w:val="both"/>
        <w:rPr>
          <w:rFonts w:ascii="Arial" w:eastAsia="Arial" w:hAnsi="Arial" w:cs="Arial"/>
          <w:color w:val="FF0000"/>
          <w:sz w:val="20"/>
          <w:szCs w:val="20"/>
        </w:rPr>
      </w:pPr>
    </w:p>
    <w:p w14:paraId="01A3060D"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spacing w:line="360" w:lineRule="auto"/>
        <w:ind w:firstLine="708"/>
        <w:jc w:val="both"/>
        <w:rPr>
          <w:rFonts w:ascii="Arial" w:eastAsia="Arial" w:hAnsi="Arial" w:cs="Arial"/>
        </w:rPr>
      </w:pPr>
    </w:p>
    <w:p w14:paraId="23CB4BFC" w14:textId="50AD88C2" w:rsidR="006C2420" w:rsidRDefault="531AB1A1" w:rsidP="006C2420">
      <w:pPr>
        <w:pStyle w:val="Ttulo3"/>
        <w:rPr>
          <w:lang w:eastAsia="en-US"/>
        </w:rPr>
      </w:pPr>
      <w:bookmarkStart w:id="18" w:name="_Toc183291645"/>
      <w:r>
        <w:t>Manifesto Ágil</w:t>
      </w:r>
      <w:bookmarkEnd w:id="18"/>
    </w:p>
    <w:p w14:paraId="553528B3" w14:textId="77777777" w:rsidR="00D848BD" w:rsidRDefault="531AB1A1" w:rsidP="003648D8">
      <w:pPr>
        <w:spacing w:line="360" w:lineRule="auto"/>
        <w:ind w:firstLine="708"/>
        <w:jc w:val="both"/>
        <w:rPr>
          <w:rFonts w:ascii="Arial" w:eastAsia="Arial" w:hAnsi="Arial" w:cs="Arial"/>
        </w:rPr>
      </w:pPr>
      <w:r w:rsidRPr="531AB1A1">
        <w:rPr>
          <w:rFonts w:ascii="Arial" w:eastAsia="Arial" w:hAnsi="Arial" w:cs="Arial"/>
        </w:rPr>
        <w:t xml:space="preserve">O Manifesto para Desenvolvimento Ágil de </w:t>
      </w:r>
      <w:r w:rsidRPr="008E6846">
        <w:rPr>
          <w:rFonts w:ascii="Arial" w:eastAsia="Arial" w:hAnsi="Arial" w:cs="Arial"/>
          <w:i/>
          <w:iCs/>
        </w:rPr>
        <w:t>Software</w:t>
      </w:r>
      <w:r w:rsidRPr="531AB1A1">
        <w:rPr>
          <w:rFonts w:ascii="Arial" w:eastAsia="Arial" w:hAnsi="Arial" w:cs="Arial"/>
        </w:rPr>
        <w:t>, foi criado em 2001 por um grupo de desenvolvedores de software e estabelece os valores e princípios fundamentais que norteiam as metodologias ágeis, incluindo o Scrum. O manifesto ágil valoriza:</w:t>
      </w:r>
    </w:p>
    <w:p w14:paraId="73672C79" w14:textId="77777777" w:rsidR="00D848BD" w:rsidRDefault="531AB1A1" w:rsidP="00DF0CFD">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spacing w:line="360" w:lineRule="auto"/>
        <w:ind w:left="1416"/>
        <w:jc w:val="both"/>
        <w:rPr>
          <w:rFonts w:ascii="Arial" w:eastAsia="Arial" w:hAnsi="Arial" w:cs="Arial"/>
          <w:sz w:val="20"/>
          <w:szCs w:val="20"/>
        </w:rPr>
      </w:pPr>
    </w:p>
    <w:p w14:paraId="582208CE" w14:textId="7D8C388E" w:rsidR="00D848BD" w:rsidRDefault="003648D8" w:rsidP="003648D8">
      <w:pPr>
        <w:spacing w:line="360" w:lineRule="auto"/>
        <w:jc w:val="both"/>
        <w:rPr>
          <w:rFonts w:ascii="Arial" w:eastAsia="Arial" w:hAnsi="Arial" w:cs="Arial"/>
        </w:rPr>
      </w:pPr>
      <w:r>
        <w:rPr>
          <w:rFonts w:ascii="Arial" w:eastAsia="Arial" w:hAnsi="Arial" w:cs="Arial"/>
        </w:rPr>
        <w:tab/>
      </w:r>
      <w:r w:rsidR="531AB1A1" w:rsidRPr="531AB1A1">
        <w:rPr>
          <w:rFonts w:ascii="Arial" w:eastAsia="Arial" w:hAnsi="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Nossa maior prioridade é satisfazer o cliente através da entrega contínua e adiantada de </w:t>
      </w:r>
      <w:r w:rsidRPr="008E6846">
        <w:rPr>
          <w:rFonts w:ascii="Arial" w:eastAsia="Arial" w:hAnsi="Arial" w:cs="Arial"/>
          <w:i/>
          <w:iCs/>
        </w:rPr>
        <w:t>software</w:t>
      </w:r>
      <w:r w:rsidRPr="531AB1A1">
        <w:rPr>
          <w:rFonts w:ascii="Arial" w:eastAsia="Arial" w:hAnsi="Arial" w:cs="Arial"/>
        </w:rPr>
        <w:t xml:space="preserve"> com valor agregado.</w:t>
      </w:r>
    </w:p>
    <w:p w14:paraId="421B5CF8"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Entregar frequentemente </w:t>
      </w:r>
      <w:r w:rsidRPr="008E6846">
        <w:rPr>
          <w:rFonts w:ascii="Arial" w:eastAsia="Arial" w:hAnsi="Arial" w:cs="Arial"/>
          <w:i/>
          <w:iCs/>
        </w:rPr>
        <w:t>software</w:t>
      </w:r>
      <w:r w:rsidRPr="531AB1A1">
        <w:rPr>
          <w:rFonts w:ascii="Arial" w:eastAsia="Arial" w:hAnsi="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lastRenderedPageBreak/>
        <w:t>Pessoas de negócio e desenvolvedores devem trabalhar diariamente em conjunto por todo o projeto.</w:t>
      </w:r>
    </w:p>
    <w:p w14:paraId="5F5F2F5D"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spacing w:line="360" w:lineRule="auto"/>
        <w:jc w:val="both"/>
        <w:rPr>
          <w:rFonts w:ascii="Arial" w:eastAsia="Arial" w:hAnsi="Arial" w:cs="Arial"/>
        </w:rPr>
      </w:pPr>
      <w:r w:rsidRPr="008E6846">
        <w:rPr>
          <w:rFonts w:ascii="Arial" w:eastAsia="Arial" w:hAnsi="Arial" w:cs="Arial"/>
          <w:i/>
          <w:iCs/>
        </w:rPr>
        <w:t>Software</w:t>
      </w:r>
      <w:r w:rsidRPr="531AB1A1">
        <w:rPr>
          <w:rFonts w:ascii="Arial" w:eastAsia="Arial" w:hAnsi="Arial" w:cs="Arial"/>
        </w:rPr>
        <w:t xml:space="preserve"> funcionando é a medida primária de progresso.</w:t>
      </w:r>
    </w:p>
    <w:p w14:paraId="0EE6D9A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Contínua atenção à excelência técnica e bom design aumenta a agilidade.</w:t>
      </w:r>
    </w:p>
    <w:p w14:paraId="402816DB"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spacing w:line="360" w:lineRule="auto"/>
        <w:jc w:val="both"/>
        <w:rPr>
          <w:rFonts w:ascii="Arial" w:eastAsia="Arial" w:hAnsi="Arial" w:cs="Arial"/>
        </w:rPr>
      </w:pPr>
      <w:r w:rsidRPr="531AB1A1">
        <w:rPr>
          <w:rFonts w:ascii="Arial" w:eastAsia="Arial" w:hAnsi="Arial" w:cs="Arial"/>
        </w:rPr>
        <w:t>As melhores arquiteturas, requisitos e designs emergem de equipes auto-organizáveis.</w:t>
      </w:r>
    </w:p>
    <w:p w14:paraId="6B72480D" w14:textId="20623081" w:rsidR="00D848BD" w:rsidRPr="00D848BD" w:rsidRDefault="531AB1A1" w:rsidP="00820795">
      <w:pPr>
        <w:numPr>
          <w:ilvl w:val="0"/>
          <w:numId w:val="32"/>
        </w:numPr>
        <w:suppressAutoHyphens w:val="0"/>
        <w:spacing w:after="160" w:line="360" w:lineRule="auto"/>
        <w:jc w:val="both"/>
        <w:rPr>
          <w:rFonts w:ascii="Arial" w:eastAsia="Arial" w:hAnsi="Arial" w:cs="Arial"/>
        </w:rPr>
      </w:pPr>
      <w:r w:rsidRPr="531AB1A1">
        <w:rPr>
          <w:rFonts w:ascii="Arial" w:eastAsia="Arial" w:hAnsi="Arial" w:cs="Arial"/>
        </w:rPr>
        <w:t>Em intervalos regulares, a equipe reflete sobre como se tornar mais eficaz e então refina e ajusta seu comportamento de acordo.</w:t>
      </w:r>
    </w:p>
    <w:p w14:paraId="492EC7EE" w14:textId="77777777" w:rsidR="006C2420" w:rsidRDefault="531AB1A1" w:rsidP="006C2420">
      <w:pPr>
        <w:pStyle w:val="Ttulo3"/>
        <w:rPr>
          <w:lang w:eastAsia="en-US"/>
        </w:rPr>
      </w:pPr>
      <w:bookmarkStart w:id="19" w:name="_Toc183291646"/>
      <w:r>
        <w:t>Pilares do Scrum</w:t>
      </w:r>
      <w:bookmarkEnd w:id="19"/>
    </w:p>
    <w:p w14:paraId="5C2C7C26"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O Scrum é sustentado por três pilares, que são essenciais para o funcionamento eficaz do </w:t>
      </w:r>
      <w:r w:rsidRPr="531AB1A1">
        <w:rPr>
          <w:rFonts w:ascii="Arial" w:eastAsia="Arial" w:hAnsi="Arial" w:cs="Arial"/>
          <w:i/>
          <w:iCs/>
        </w:rPr>
        <w:t>framework</w:t>
      </w:r>
      <w:r w:rsidRPr="531AB1A1">
        <w:rPr>
          <w:rFonts w:ascii="Arial" w:eastAsia="Arial" w:hAnsi="Arial" w:cs="Arial"/>
        </w:rPr>
        <w:t>, esses pilares são citados por</w:t>
      </w:r>
      <w:r w:rsidRPr="531AB1A1">
        <w:rPr>
          <w:rFonts w:ascii="Arial" w:eastAsia="Arial" w:hAnsi="Arial" w:cs="Arial"/>
          <w:color w:val="FF0000"/>
        </w:rPr>
        <w:t xml:space="preserve"> </w:t>
      </w:r>
      <w:proofErr w:type="spellStart"/>
      <w:r w:rsidRPr="531AB1A1">
        <w:rPr>
          <w:rFonts w:ascii="Arial" w:eastAsia="Arial" w:hAnsi="Arial" w:cs="Arial"/>
        </w:rPr>
        <w:t>Schwaber</w:t>
      </w:r>
      <w:proofErr w:type="spellEnd"/>
      <w:r w:rsidRPr="531AB1A1">
        <w:rPr>
          <w:rFonts w:ascii="Arial" w:eastAsia="Arial" w:hAnsi="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Transparência:</w:t>
      </w:r>
      <w:r w:rsidRPr="531AB1A1">
        <w:rPr>
          <w:rFonts w:ascii="Arial" w:eastAsia="Arial" w:hAnsi="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Inspeção:</w:t>
      </w:r>
      <w:r w:rsidRPr="531AB1A1">
        <w:rPr>
          <w:rFonts w:ascii="Arial" w:eastAsia="Arial" w:hAnsi="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line="360" w:lineRule="auto"/>
        <w:jc w:val="both"/>
        <w:rPr>
          <w:rFonts w:ascii="Arial" w:eastAsia="Arial" w:hAnsi="Arial" w:cs="Arial"/>
          <w:sz w:val="20"/>
          <w:szCs w:val="20"/>
        </w:rPr>
      </w:pPr>
      <w:r w:rsidRPr="531AB1A1">
        <w:rPr>
          <w:rFonts w:ascii="Arial" w:eastAsia="Arial" w:hAnsi="Arial" w:cs="Arial"/>
          <w:b/>
          <w:bCs/>
        </w:rPr>
        <w:t>Adaptação:</w:t>
      </w:r>
      <w:r w:rsidRPr="531AB1A1">
        <w:rPr>
          <w:rFonts w:ascii="Arial" w:eastAsia="Arial" w:hAnsi="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20" w:name="_Toc183291647"/>
      <w:r>
        <w:t>Componentes do time Scrum</w:t>
      </w:r>
      <w:bookmarkEnd w:id="20"/>
    </w:p>
    <w:p w14:paraId="4E345969" w14:textId="77777777" w:rsidR="00D848BD" w:rsidRDefault="531AB1A1" w:rsidP="00D848BD">
      <w:pPr>
        <w:spacing w:line="360" w:lineRule="auto"/>
        <w:ind w:firstLine="142"/>
        <w:jc w:val="both"/>
        <w:rPr>
          <w:rFonts w:ascii="Arial" w:eastAsia="Arial" w:hAnsi="Arial" w:cs="Arial"/>
        </w:rPr>
      </w:pPr>
      <w:r w:rsidRPr="531AB1A1">
        <w:rPr>
          <w:rFonts w:ascii="Arial" w:eastAsia="Arial" w:hAnsi="Arial" w:cs="Arial"/>
        </w:rPr>
        <w:t>O time Scrum é composto por três papéis principais:</w:t>
      </w:r>
    </w:p>
    <w:p w14:paraId="4956DFF8"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 xml:space="preserve">Scrum Master: </w:t>
      </w:r>
      <w:r w:rsidRPr="531AB1A1">
        <w:rPr>
          <w:rFonts w:ascii="Arial" w:eastAsia="Arial" w:hAnsi="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spacing w:line="360" w:lineRule="auto"/>
        <w:jc w:val="both"/>
        <w:rPr>
          <w:rFonts w:ascii="Arial" w:eastAsia="Arial" w:hAnsi="Arial" w:cs="Arial"/>
        </w:rPr>
      </w:pPr>
      <w:r w:rsidRPr="531AB1A1">
        <w:rPr>
          <w:rFonts w:ascii="Arial" w:eastAsia="Arial" w:hAnsi="Arial" w:cs="Arial"/>
          <w:b/>
          <w:bCs/>
        </w:rPr>
        <w:t>Time de Desenvolvimento:</w:t>
      </w:r>
      <w:r w:rsidRPr="531AB1A1">
        <w:rPr>
          <w:rFonts w:ascii="Arial" w:eastAsia="Arial" w:hAnsi="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spacing w:line="360" w:lineRule="auto"/>
        <w:jc w:val="both"/>
        <w:rPr>
          <w:rFonts w:ascii="Arial" w:eastAsia="Arial" w:hAnsi="Arial" w:cs="Arial"/>
        </w:rPr>
      </w:pPr>
      <w:proofErr w:type="spellStart"/>
      <w:r w:rsidRPr="531AB1A1">
        <w:rPr>
          <w:rFonts w:ascii="Arial" w:eastAsia="Arial" w:hAnsi="Arial" w:cs="Arial"/>
          <w:b/>
          <w:bCs/>
        </w:rPr>
        <w:t>Product</w:t>
      </w:r>
      <w:proofErr w:type="spellEnd"/>
      <w:r w:rsidRPr="531AB1A1">
        <w:rPr>
          <w:rFonts w:ascii="Arial" w:eastAsia="Arial" w:hAnsi="Arial" w:cs="Arial"/>
          <w:b/>
          <w:bCs/>
        </w:rPr>
        <w:t xml:space="preserve"> </w:t>
      </w:r>
      <w:proofErr w:type="spellStart"/>
      <w:r w:rsidRPr="531AB1A1">
        <w:rPr>
          <w:rFonts w:ascii="Arial" w:eastAsia="Arial" w:hAnsi="Arial" w:cs="Arial"/>
          <w:b/>
          <w:bCs/>
        </w:rPr>
        <w:t>Owner</w:t>
      </w:r>
      <w:proofErr w:type="spellEnd"/>
      <w:r w:rsidRPr="531AB1A1">
        <w:rPr>
          <w:rFonts w:ascii="Arial" w:eastAsia="Arial" w:hAnsi="Arial" w:cs="Arial"/>
          <w:b/>
          <w:bCs/>
        </w:rPr>
        <w:t>:</w:t>
      </w:r>
      <w:r w:rsidRPr="531AB1A1">
        <w:rPr>
          <w:rFonts w:ascii="Arial" w:eastAsia="Arial" w:hAnsi="Arial" w:cs="Arial"/>
        </w:rPr>
        <w:t xml:space="preserve"> Representa os interesses do cliente e é responsável por maximizar o valor do produto desenvolvido. Ele também é responsável por gerenciar o </w:t>
      </w:r>
      <w:proofErr w:type="spellStart"/>
      <w:r w:rsidRPr="531AB1A1">
        <w:rPr>
          <w:rFonts w:ascii="Arial" w:eastAsia="Arial" w:hAnsi="Arial" w:cs="Arial"/>
          <w:i/>
          <w:iCs/>
        </w:rPr>
        <w:t>Product</w:t>
      </w:r>
      <w:proofErr w:type="spellEnd"/>
      <w:r w:rsidRPr="531AB1A1">
        <w:rPr>
          <w:rFonts w:ascii="Arial" w:eastAsia="Arial" w:hAnsi="Arial" w:cs="Arial"/>
          <w:i/>
          <w:iCs/>
        </w:rPr>
        <w:t xml:space="preserve"> Backlog</w:t>
      </w:r>
      <w:r w:rsidRPr="531AB1A1">
        <w:rPr>
          <w:rFonts w:ascii="Arial" w:eastAsia="Arial" w:hAnsi="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21" w:name="_Toc183291648"/>
      <w:r>
        <w:t>Sprint</w:t>
      </w:r>
      <w:bookmarkEnd w:id="21"/>
    </w:p>
    <w:p w14:paraId="12B83B7D" w14:textId="7925804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O Sprint é o coração do Scrum</w:t>
      </w:r>
      <w:r w:rsidR="003648D8">
        <w:rPr>
          <w:rFonts w:ascii="Arial" w:eastAsia="Arial" w:hAnsi="Arial" w:cs="Arial"/>
        </w:rPr>
        <w:t>,</w:t>
      </w:r>
      <w:r w:rsidRPr="531AB1A1">
        <w:rPr>
          <w:rFonts w:ascii="Arial" w:eastAsia="Arial" w:hAnsi="Arial" w:cs="Arial"/>
        </w:rPr>
        <w:t xml:space="preserve"> </w:t>
      </w:r>
      <w:r w:rsidR="003648D8">
        <w:rPr>
          <w:rFonts w:ascii="Arial" w:eastAsia="Arial" w:hAnsi="Arial" w:cs="Arial"/>
        </w:rPr>
        <w:t>t</w:t>
      </w:r>
      <w:r w:rsidRPr="531AB1A1">
        <w:rPr>
          <w:rFonts w:ascii="Arial" w:eastAsia="Arial" w:hAnsi="Arial" w:cs="Arial"/>
        </w:rPr>
        <w:t>rata-se de um ciclo de trabalho com duração fixa, segundo Pereira, Torreão e Marçal (2007, p. 4): “A recomendação é de que a duração da Sprint fique entre 2 a 4 semanas.”, nesse período</w:t>
      </w:r>
      <w:r w:rsidRPr="531AB1A1">
        <w:rPr>
          <w:rFonts w:ascii="Arial" w:eastAsia="Arial" w:hAnsi="Arial" w:cs="Arial"/>
          <w:sz w:val="22"/>
          <w:szCs w:val="22"/>
        </w:rPr>
        <w:t xml:space="preserve">, </w:t>
      </w:r>
      <w:r w:rsidRPr="531AB1A1">
        <w:rPr>
          <w:rFonts w:ascii="Arial" w:eastAsia="Arial" w:hAnsi="Arial" w:cs="Arial"/>
        </w:rPr>
        <w:t xml:space="preserve">o time busca desenvolver incrementos de produto prontos para serem entregues. Cada Sprint começa com uma Sprint Planning, onde o time seleciona os itens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serão trabalhados durante aquele ciclo.</w:t>
      </w:r>
    </w:p>
    <w:p w14:paraId="40CEEB99" w14:textId="67B23AE9"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ascii="Arial" w:eastAsia="Arial" w:hAnsi="Arial" w:cs="Arial"/>
        </w:rPr>
        <w:t>Schwaber</w:t>
      </w:r>
      <w:proofErr w:type="spellEnd"/>
      <w:r w:rsidRPr="531AB1A1">
        <w:rPr>
          <w:rFonts w:ascii="Arial" w:eastAsia="Arial" w:hAnsi="Arial" w:cs="Arial"/>
        </w:rPr>
        <w:t>; Sutherland, 2020, p. 11).</w:t>
      </w:r>
    </w:p>
    <w:p w14:paraId="0F305BBE" w14:textId="4D3C44B7" w:rsidR="00D46CD6" w:rsidRDefault="531AB1A1" w:rsidP="00D46CD6">
      <w:pPr>
        <w:spacing w:line="360" w:lineRule="auto"/>
        <w:ind w:firstLine="708"/>
        <w:jc w:val="both"/>
        <w:rPr>
          <w:rFonts w:ascii="Arial" w:eastAsia="Arial" w:hAnsi="Arial" w:cs="Arial"/>
        </w:rPr>
      </w:pPr>
      <w:r w:rsidRPr="531AB1A1">
        <w:rPr>
          <w:rFonts w:ascii="Arial" w:eastAsia="Arial" w:hAnsi="Arial" w:cs="Arial"/>
        </w:rPr>
        <w:t>Para o desenvolvimento deste trabalho, foi definido 5 Sprints com duração de 21 dias cada, conforme apresentado na Tabela 1.</w:t>
      </w:r>
    </w:p>
    <w:p w14:paraId="4142A98E" w14:textId="6CAF11F9" w:rsidR="00212DD7" w:rsidRPr="00212DD7" w:rsidRDefault="00212DD7" w:rsidP="00212DD7">
      <w:pPr>
        <w:pStyle w:val="Legenda"/>
        <w:keepNext/>
        <w:jc w:val="center"/>
        <w:rPr>
          <w:rFonts w:ascii="Arial" w:hAnsi="Arial" w:cs="Arial"/>
          <w:b w:val="0"/>
          <w:bCs w:val="0"/>
        </w:rPr>
      </w:pPr>
      <w:bookmarkStart w:id="22" w:name="_Toc183297254"/>
      <w:r w:rsidRPr="00212DD7">
        <w:rPr>
          <w:rFonts w:ascii="Arial" w:hAnsi="Arial" w:cs="Arial"/>
        </w:rPr>
        <w:t xml:space="preserve">Tabela </w:t>
      </w:r>
      <w:r w:rsidRPr="00212DD7">
        <w:rPr>
          <w:rFonts w:ascii="Arial" w:hAnsi="Arial" w:cs="Arial"/>
        </w:rPr>
        <w:fldChar w:fldCharType="begin"/>
      </w:r>
      <w:r w:rsidRPr="00212DD7">
        <w:rPr>
          <w:rFonts w:ascii="Arial" w:hAnsi="Arial" w:cs="Arial"/>
        </w:rPr>
        <w:instrText xml:space="preserve"> SEQ Tabela \* ARABIC </w:instrText>
      </w:r>
      <w:r w:rsidRPr="00212DD7">
        <w:rPr>
          <w:rFonts w:ascii="Arial" w:hAnsi="Arial" w:cs="Arial"/>
        </w:rPr>
        <w:fldChar w:fldCharType="separate"/>
      </w:r>
      <w:r w:rsidRPr="00212DD7">
        <w:rPr>
          <w:rFonts w:ascii="Arial" w:hAnsi="Arial" w:cs="Arial"/>
          <w:noProof/>
        </w:rPr>
        <w:t>1</w:t>
      </w:r>
      <w:r w:rsidRPr="00212DD7">
        <w:rPr>
          <w:rFonts w:ascii="Arial" w:hAnsi="Arial" w:cs="Arial"/>
        </w:rPr>
        <w:fldChar w:fldCharType="end"/>
      </w:r>
      <w:r w:rsidRPr="00212DD7">
        <w:rPr>
          <w:rFonts w:ascii="Arial" w:hAnsi="Arial" w:cs="Arial"/>
          <w:b w:val="0"/>
          <w:bCs w:val="0"/>
        </w:rPr>
        <w:t xml:space="preserve"> – Cronograma Entrega Sprints</w:t>
      </w:r>
      <w:bookmarkEnd w:id="22"/>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Data de Entrega</w:t>
            </w:r>
          </w:p>
        </w:tc>
        <w:tc>
          <w:tcPr>
            <w:tcW w:w="1582" w:type="dxa"/>
            <w:vAlign w:val="center"/>
          </w:tcPr>
          <w:p w14:paraId="7757BE8C" w14:textId="74E16AED" w:rsidR="00D848BD" w:rsidRDefault="531AB1A1" w:rsidP="009878E9">
            <w:pPr>
              <w:spacing w:line="360" w:lineRule="auto"/>
              <w:jc w:val="center"/>
              <w:rPr>
                <w:rFonts w:ascii="Arial" w:eastAsia="Arial" w:hAnsi="Arial" w:cs="Arial"/>
              </w:rPr>
            </w:pPr>
            <w:r w:rsidRPr="531AB1A1">
              <w:rPr>
                <w:rFonts w:ascii="Arial" w:eastAsia="Arial" w:hAnsi="Arial" w:cs="Arial"/>
              </w:rPr>
              <w:t>Sprints</w:t>
            </w:r>
          </w:p>
        </w:tc>
        <w:tc>
          <w:tcPr>
            <w:tcW w:w="5471" w:type="dxa"/>
            <w:vAlign w:val="center"/>
          </w:tcPr>
          <w:p w14:paraId="1EEFC9D5" w14:textId="1DC86763" w:rsidR="531AB1A1" w:rsidRDefault="531AB1A1" w:rsidP="531AB1A1">
            <w:pPr>
              <w:spacing w:line="360" w:lineRule="auto"/>
              <w:jc w:val="center"/>
              <w:rPr>
                <w:rFonts w:ascii="Arial" w:eastAsia="Arial" w:hAnsi="Arial" w:cs="Arial"/>
              </w:rPr>
            </w:pPr>
            <w:r w:rsidRPr="531AB1A1">
              <w:rPr>
                <w:rFonts w:ascii="Arial" w:eastAsia="Arial" w:hAnsi="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28/08/2024</w:t>
            </w:r>
          </w:p>
        </w:tc>
        <w:tc>
          <w:tcPr>
            <w:tcW w:w="1582" w:type="dxa"/>
            <w:vAlign w:val="center"/>
          </w:tcPr>
          <w:p w14:paraId="7618EAE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1</w:t>
            </w:r>
          </w:p>
        </w:tc>
        <w:tc>
          <w:tcPr>
            <w:tcW w:w="5471" w:type="dxa"/>
            <w:vAlign w:val="center"/>
          </w:tcPr>
          <w:p w14:paraId="09E76BAE" w14:textId="57DE354B" w:rsidR="531AB1A1" w:rsidRDefault="531AB1A1" w:rsidP="531AB1A1">
            <w:pPr>
              <w:spacing w:line="360" w:lineRule="auto"/>
              <w:jc w:val="center"/>
              <w:rPr>
                <w:rFonts w:ascii="Arial" w:eastAsia="Arial" w:hAnsi="Arial" w:cs="Arial"/>
              </w:rPr>
            </w:pPr>
            <w:r w:rsidRPr="531AB1A1">
              <w:rPr>
                <w:rFonts w:ascii="Arial" w:eastAsia="Arial" w:hAnsi="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lastRenderedPageBreak/>
              <w:t>18/09/2024</w:t>
            </w:r>
          </w:p>
        </w:tc>
        <w:tc>
          <w:tcPr>
            <w:tcW w:w="1582" w:type="dxa"/>
            <w:vAlign w:val="center"/>
          </w:tcPr>
          <w:p w14:paraId="61848DA3"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2</w:t>
            </w:r>
          </w:p>
        </w:tc>
        <w:tc>
          <w:tcPr>
            <w:tcW w:w="5471" w:type="dxa"/>
            <w:vAlign w:val="center"/>
          </w:tcPr>
          <w:p w14:paraId="210D0EAF" w14:textId="1921A8E9"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CSU001 – Criar reclamação + CRUD do usuário (CSU002 – Cadastrar + CSU003 – Realizar login + CSU011 – Editar usuário) </w:t>
            </w:r>
          </w:p>
        </w:tc>
      </w:tr>
      <w:tr w:rsidR="00D848BD" w14:paraId="6776256C" w14:textId="77777777" w:rsidTr="531AB1A1">
        <w:trPr>
          <w:trHeight w:val="300"/>
          <w:jc w:val="center"/>
        </w:trPr>
        <w:tc>
          <w:tcPr>
            <w:tcW w:w="2106" w:type="dxa"/>
            <w:vAlign w:val="center"/>
          </w:tcPr>
          <w:p w14:paraId="21B99A77"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09/10/2024</w:t>
            </w:r>
          </w:p>
        </w:tc>
        <w:tc>
          <w:tcPr>
            <w:tcW w:w="1582" w:type="dxa"/>
            <w:vAlign w:val="center"/>
          </w:tcPr>
          <w:p w14:paraId="68678C16"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3</w:t>
            </w:r>
          </w:p>
        </w:tc>
        <w:tc>
          <w:tcPr>
            <w:tcW w:w="5471" w:type="dxa"/>
            <w:vAlign w:val="center"/>
          </w:tcPr>
          <w:p w14:paraId="1BE76544" w14:textId="541FCD7D"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 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30/10/2024</w:t>
            </w:r>
          </w:p>
        </w:tc>
        <w:tc>
          <w:tcPr>
            <w:tcW w:w="1582" w:type="dxa"/>
            <w:vAlign w:val="center"/>
          </w:tcPr>
          <w:p w14:paraId="5467B82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4</w:t>
            </w:r>
          </w:p>
        </w:tc>
        <w:tc>
          <w:tcPr>
            <w:tcW w:w="5471" w:type="dxa"/>
            <w:vAlign w:val="center"/>
          </w:tcPr>
          <w:p w14:paraId="0F449193" w14:textId="31D5BFEC" w:rsidR="531AB1A1" w:rsidRDefault="531AB1A1" w:rsidP="531AB1A1">
            <w:pPr>
              <w:spacing w:line="360" w:lineRule="auto"/>
              <w:jc w:val="center"/>
              <w:rPr>
                <w:rFonts w:ascii="Arial" w:eastAsia="Arial" w:hAnsi="Arial" w:cs="Arial"/>
              </w:rPr>
            </w:pPr>
            <w:r w:rsidRPr="531AB1A1">
              <w:rPr>
                <w:rFonts w:ascii="Arial" w:eastAsia="Arial" w:hAnsi="Arial" w:cs="Arial"/>
              </w:rPr>
              <w:t xml:space="preserve">CSU008 – Visualizar reclamação + CSU009 – Curtir reclamação + CSU010 – Comentar reclamação + CSU012 – Recuperar senha + CSU013 – Remover comentário </w:t>
            </w:r>
          </w:p>
        </w:tc>
      </w:tr>
      <w:tr w:rsidR="00D848BD" w14:paraId="36FFCF7D" w14:textId="77777777" w:rsidTr="531AB1A1">
        <w:trPr>
          <w:trHeight w:val="300"/>
          <w:jc w:val="center"/>
        </w:trPr>
        <w:tc>
          <w:tcPr>
            <w:tcW w:w="2106" w:type="dxa"/>
            <w:vAlign w:val="center"/>
          </w:tcPr>
          <w:p w14:paraId="7BF81CDD"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20/11/2024</w:t>
            </w:r>
          </w:p>
        </w:tc>
        <w:tc>
          <w:tcPr>
            <w:tcW w:w="1582" w:type="dxa"/>
            <w:vAlign w:val="center"/>
          </w:tcPr>
          <w:p w14:paraId="787837C1" w14:textId="77777777" w:rsidR="00D848BD" w:rsidRDefault="531AB1A1" w:rsidP="009878E9">
            <w:pPr>
              <w:spacing w:line="360" w:lineRule="auto"/>
              <w:jc w:val="center"/>
              <w:rPr>
                <w:rFonts w:ascii="Arial" w:eastAsia="Arial" w:hAnsi="Arial" w:cs="Arial"/>
              </w:rPr>
            </w:pPr>
            <w:r w:rsidRPr="531AB1A1">
              <w:rPr>
                <w:rFonts w:ascii="Arial" w:eastAsia="Arial" w:hAnsi="Arial" w:cs="Arial"/>
              </w:rPr>
              <w:t>Sprint 5</w:t>
            </w:r>
          </w:p>
        </w:tc>
        <w:tc>
          <w:tcPr>
            <w:tcW w:w="5471" w:type="dxa"/>
            <w:vAlign w:val="center"/>
          </w:tcPr>
          <w:p w14:paraId="54B35CF7" w14:textId="49DF44CC" w:rsidR="531AB1A1" w:rsidRDefault="531AB1A1" w:rsidP="531AB1A1">
            <w:pPr>
              <w:spacing w:line="360" w:lineRule="auto"/>
              <w:jc w:val="center"/>
              <w:rPr>
                <w:rFonts w:ascii="Arial" w:eastAsia="Arial" w:hAnsi="Arial" w:cs="Arial"/>
              </w:rPr>
            </w:pPr>
            <w:proofErr w:type="spellStart"/>
            <w:r w:rsidRPr="531AB1A1">
              <w:rPr>
                <w:rFonts w:ascii="Arial" w:eastAsia="Arial" w:hAnsi="Arial" w:cs="Arial"/>
                <w:i/>
                <w:iCs/>
              </w:rPr>
              <w:t>Crom</w:t>
            </w:r>
            <w:proofErr w:type="spellEnd"/>
            <w:r w:rsidRPr="531AB1A1">
              <w:rPr>
                <w:rFonts w:ascii="Arial" w:eastAsia="Arial" w:hAnsi="Arial" w:cs="Arial"/>
                <w:i/>
                <w:iCs/>
              </w:rPr>
              <w:t xml:space="preserve"> </w:t>
            </w:r>
            <w:proofErr w:type="spellStart"/>
            <w:r w:rsidRPr="531AB1A1">
              <w:rPr>
                <w:rFonts w:ascii="Arial" w:eastAsia="Arial" w:hAnsi="Arial" w:cs="Arial"/>
                <w:i/>
                <w:iCs/>
              </w:rPr>
              <w:t>jobs</w:t>
            </w:r>
            <w:proofErr w:type="spellEnd"/>
            <w:r w:rsidRPr="531AB1A1">
              <w:rPr>
                <w:rFonts w:ascii="Arial" w:eastAsia="Arial" w:hAnsi="Arial" w:cs="Arial"/>
              </w:rPr>
              <w:t xml:space="preserve"> + ajustes de funcionalidades + monografia + slides de apresentação</w:t>
            </w:r>
          </w:p>
        </w:tc>
      </w:tr>
    </w:tbl>
    <w:p w14:paraId="0EC7C94D" w14:textId="77777777" w:rsidR="00D848BD" w:rsidRDefault="531AB1A1" w:rsidP="00D848BD">
      <w:pPr>
        <w:spacing w:line="360" w:lineRule="auto"/>
        <w:jc w:val="center"/>
        <w:rPr>
          <w:rFonts w:ascii="Arial" w:eastAsia="Arial" w:hAnsi="Arial" w:cs="Arial"/>
        </w:rPr>
      </w:pPr>
      <w:r w:rsidRPr="531AB1A1">
        <w:rPr>
          <w:rFonts w:ascii="Arial" w:eastAsia="Arial" w:hAnsi="Arial" w:cs="Arial"/>
        </w:rPr>
        <w:t>Fonte: Autores (2024).</w:t>
      </w:r>
    </w:p>
    <w:p w14:paraId="5AF6A653" w14:textId="77777777" w:rsidR="00D848BD" w:rsidRDefault="00D848BD" w:rsidP="00D848BD">
      <w:pPr>
        <w:spacing w:line="360" w:lineRule="auto"/>
        <w:jc w:val="both"/>
        <w:rPr>
          <w:rFonts w:ascii="Arial" w:eastAsia="Arial" w:hAnsi="Arial" w:cs="Arial"/>
        </w:rPr>
      </w:pPr>
    </w:p>
    <w:p w14:paraId="4B74908D" w14:textId="7E71FF84" w:rsidR="00D848BD" w:rsidRDefault="531AB1A1" w:rsidP="00D848BD">
      <w:pPr>
        <w:pStyle w:val="Ttulo4"/>
        <w:rPr>
          <w:rFonts w:eastAsia="Arial"/>
        </w:rPr>
      </w:pPr>
      <w:bookmarkStart w:id="23" w:name="_Toc183291649"/>
      <w:proofErr w:type="spellStart"/>
      <w:r w:rsidRPr="531AB1A1">
        <w:rPr>
          <w:rFonts w:eastAsia="Arial"/>
        </w:rPr>
        <w:t>Product</w:t>
      </w:r>
      <w:proofErr w:type="spellEnd"/>
      <w:r w:rsidRPr="531AB1A1">
        <w:rPr>
          <w:rFonts w:eastAsia="Arial"/>
        </w:rPr>
        <w:t xml:space="preserve"> Backlog</w:t>
      </w:r>
      <w:bookmarkEnd w:id="23"/>
    </w:p>
    <w:p w14:paraId="18A2F0E2" w14:textId="2ED97BAA"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Product</w:t>
      </w:r>
      <w:proofErr w:type="spellEnd"/>
      <w:r w:rsidRPr="531AB1A1">
        <w:rPr>
          <w:rFonts w:ascii="Arial" w:eastAsia="Arial" w:hAnsi="Arial" w:cs="Arial"/>
        </w:rPr>
        <w:t xml:space="preserve"> Backlog é essencial para o Scrum, pois permite que a equipe de desenvolvimento saiba exatamente o que precisa ser feito e em qual ordem. De acordo com </w:t>
      </w:r>
      <w:proofErr w:type="spellStart"/>
      <w:r w:rsidRPr="531AB1A1">
        <w:rPr>
          <w:rFonts w:ascii="Arial" w:eastAsia="Arial" w:hAnsi="Arial" w:cs="Arial"/>
        </w:rPr>
        <w:t>Sabbagh</w:t>
      </w:r>
      <w:proofErr w:type="spellEnd"/>
      <w:r w:rsidRPr="531AB1A1">
        <w:rPr>
          <w:rFonts w:ascii="Arial" w:eastAsia="Arial" w:hAnsi="Arial" w:cs="Arial"/>
        </w:rPr>
        <w:t xml:space="preserve"> (2013, p. 111), “O </w:t>
      </w:r>
      <w:proofErr w:type="spellStart"/>
      <w:r w:rsidRPr="531AB1A1">
        <w:rPr>
          <w:rFonts w:ascii="Arial" w:eastAsia="Arial" w:hAnsi="Arial" w:cs="Arial"/>
        </w:rPr>
        <w:t>Product</w:t>
      </w:r>
      <w:proofErr w:type="spellEnd"/>
      <w:r w:rsidRPr="531AB1A1">
        <w:rPr>
          <w:rFonts w:ascii="Arial" w:eastAsia="Arial" w:hAnsi="Arial" w:cs="Arial"/>
        </w:rPr>
        <w:t xml:space="preserve"> Backlog é uma lista de tudo o que se acredita que será desenvolvido pelo Time de Desenvolvimento no decorrer do projeto”. </w:t>
      </w:r>
    </w:p>
    <w:p w14:paraId="3DFFDEF3" w14:textId="77777777" w:rsidR="00D848BD" w:rsidRDefault="531AB1A1" w:rsidP="00D848BD">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Sabbagh</w:t>
      </w:r>
      <w:proofErr w:type="spellEnd"/>
      <w:r w:rsidRPr="531AB1A1">
        <w:rPr>
          <w:rFonts w:ascii="Arial" w:eastAsia="Arial" w:hAnsi="Arial" w:cs="Arial"/>
        </w:rPr>
        <w:t xml:space="preserve"> (2013, p. 112), “O Scrum não prescreve nenhum formato ou padrão para o </w:t>
      </w:r>
      <w:proofErr w:type="spellStart"/>
      <w:r w:rsidRPr="531AB1A1">
        <w:rPr>
          <w:rFonts w:ascii="Arial" w:eastAsia="Arial" w:hAnsi="Arial" w:cs="Arial"/>
        </w:rPr>
        <w:t>Product</w:t>
      </w:r>
      <w:proofErr w:type="spellEnd"/>
      <w:r w:rsidRPr="531AB1A1">
        <w:rPr>
          <w:rFonts w:ascii="Arial" w:eastAsia="Arial" w:hAnsi="Arial" w:cs="Arial"/>
        </w:rPr>
        <w:t xml:space="preserve"> Backlog. O importante é que ele tenha o formato de itens em uma sequência”. Cada item no </w:t>
      </w:r>
      <w:proofErr w:type="spellStart"/>
      <w:r w:rsidRPr="531AB1A1">
        <w:rPr>
          <w:rFonts w:ascii="Arial" w:eastAsia="Arial" w:hAnsi="Arial" w:cs="Arial"/>
        </w:rPr>
        <w:t>Product</w:t>
      </w:r>
      <w:proofErr w:type="spellEnd"/>
      <w:r w:rsidRPr="531AB1A1">
        <w:rPr>
          <w:rFonts w:ascii="Arial" w:eastAsia="Arial" w:hAnsi="Arial" w:cs="Arial"/>
        </w:rPr>
        <w:t xml:space="preserve"> Backlog deve estar claro e detalhado, de maneira que facilite o entendimento e a execução das tarefas, além disso o </w:t>
      </w:r>
      <w:proofErr w:type="spellStart"/>
      <w:r w:rsidRPr="531AB1A1">
        <w:rPr>
          <w:rFonts w:ascii="Arial" w:eastAsia="Arial" w:hAnsi="Arial" w:cs="Arial"/>
        </w:rPr>
        <w:t>Product</w:t>
      </w:r>
      <w:proofErr w:type="spellEnd"/>
      <w:r w:rsidRPr="531AB1A1">
        <w:rPr>
          <w:rFonts w:ascii="Arial" w:eastAsia="Arial" w:hAnsi="Arial" w:cs="Arial"/>
        </w:rPr>
        <w:t xml:space="preserve"> Backlog é projetado para ser dinâmico e flexível, ele pode e deve ser alterado conforme novas informações surgem e as prioridades mudam.</w:t>
      </w:r>
    </w:p>
    <w:p w14:paraId="08C5ECBE" w14:textId="5095A8B7" w:rsidR="1E806E08" w:rsidRDefault="1E806E08" w:rsidP="1E806E08">
      <w:pPr>
        <w:jc w:val="center"/>
        <w:rPr>
          <w:rFonts w:ascii="Arial" w:eastAsia="Arial" w:hAnsi="Arial" w:cs="Arial"/>
          <w:sz w:val="20"/>
          <w:szCs w:val="20"/>
        </w:rPr>
      </w:pPr>
    </w:p>
    <w:p w14:paraId="257C5A2E" w14:textId="77777777" w:rsidR="006C2420" w:rsidRDefault="531AB1A1" w:rsidP="006C2420">
      <w:pPr>
        <w:pStyle w:val="Ttulo2"/>
        <w:rPr>
          <w:rFonts w:eastAsia="Arial"/>
          <w:lang w:eastAsia="en-US"/>
        </w:rPr>
      </w:pPr>
      <w:bookmarkStart w:id="24" w:name="_Toc183291650"/>
      <w:r w:rsidRPr="531AB1A1">
        <w:rPr>
          <w:rFonts w:eastAsia="Arial"/>
        </w:rPr>
        <w:t>Diagramação e Prototipação</w:t>
      </w:r>
      <w:bookmarkEnd w:id="24"/>
    </w:p>
    <w:p w14:paraId="46CA904A" w14:textId="77777777" w:rsidR="00D848BD" w:rsidRDefault="531AB1A1" w:rsidP="00D848BD">
      <w:pPr>
        <w:spacing w:line="360" w:lineRule="auto"/>
        <w:ind w:firstLine="360"/>
        <w:jc w:val="both"/>
        <w:rPr>
          <w:rFonts w:ascii="Arial" w:eastAsia="Arial" w:hAnsi="Arial" w:cs="Arial"/>
          <w:highlight w:val="red"/>
        </w:rPr>
      </w:pPr>
      <w:r w:rsidRPr="531AB1A1">
        <w:rPr>
          <w:rFonts w:ascii="Arial" w:eastAsia="Arial" w:hAnsi="Arial" w:cs="Arial"/>
        </w:rPr>
        <w:t xml:space="preserve">Durante o processo de desenvolvimento de </w:t>
      </w:r>
      <w:r w:rsidRPr="003648D8">
        <w:rPr>
          <w:rFonts w:ascii="Arial" w:eastAsia="Arial" w:hAnsi="Arial" w:cs="Arial"/>
          <w:i/>
          <w:iCs/>
        </w:rPr>
        <w:t>software</w:t>
      </w:r>
      <w:r w:rsidRPr="531AB1A1">
        <w:rPr>
          <w:rFonts w:ascii="Arial" w:eastAsia="Arial" w:hAnsi="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lastRenderedPageBreak/>
        <w:t xml:space="preserve">Segundo </w:t>
      </w:r>
      <w:proofErr w:type="spellStart"/>
      <w:r w:rsidRPr="531AB1A1">
        <w:rPr>
          <w:rFonts w:ascii="Arial" w:eastAsia="Arial" w:hAnsi="Arial" w:cs="Arial"/>
        </w:rPr>
        <w:t>Sommerville</w:t>
      </w:r>
      <w:proofErr w:type="spellEnd"/>
      <w:r w:rsidRPr="531AB1A1">
        <w:rPr>
          <w:rFonts w:ascii="Arial" w:eastAsia="Arial" w:hAnsi="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Segundo Lima (2011, p. 27):</w:t>
      </w:r>
    </w:p>
    <w:p w14:paraId="43016CD8" w14:textId="11936A02" w:rsidR="00D848BD" w:rsidRDefault="531AB1A1" w:rsidP="00450E19">
      <w:pPr>
        <w:spacing w:line="360" w:lineRule="auto"/>
        <w:ind w:left="2124"/>
        <w:jc w:val="both"/>
        <w:rPr>
          <w:rFonts w:ascii="Arial" w:eastAsia="Arial" w:hAnsi="Arial" w:cs="Arial"/>
          <w:sz w:val="20"/>
          <w:szCs w:val="20"/>
        </w:rPr>
      </w:pPr>
      <w:r w:rsidRPr="531AB1A1">
        <w:rPr>
          <w:rFonts w:ascii="Arial" w:eastAsia="Arial" w:hAnsi="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spacing w:line="360" w:lineRule="auto"/>
        <w:ind w:left="2832"/>
        <w:jc w:val="both"/>
        <w:rPr>
          <w:rFonts w:ascii="Arial" w:eastAsia="Arial" w:hAnsi="Arial" w:cs="Arial"/>
          <w:sz w:val="20"/>
          <w:szCs w:val="20"/>
        </w:rPr>
      </w:pPr>
    </w:p>
    <w:p w14:paraId="28B96480" w14:textId="466D4C17"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Por isso, escolhemos utilizar a </w:t>
      </w:r>
      <w:bookmarkStart w:id="25" w:name="_Hlk182476810"/>
      <w:r w:rsidRPr="531AB1A1">
        <w:rPr>
          <w:rFonts w:ascii="Arial" w:eastAsia="Arial" w:hAnsi="Arial" w:cs="Arial"/>
        </w:rPr>
        <w:t xml:space="preserve">UML </w:t>
      </w:r>
      <w:bookmarkEnd w:id="25"/>
      <w:r w:rsidRPr="531AB1A1">
        <w:rPr>
          <w:rFonts w:ascii="Arial" w:eastAsia="Arial" w:hAnsi="Arial" w:cs="Arial"/>
        </w:rPr>
        <w:t>(</w:t>
      </w:r>
      <w:bookmarkStart w:id="26" w:name="_Hlk182476818"/>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bookmarkEnd w:id="26"/>
      <w:proofErr w:type="spellEnd"/>
      <w:r w:rsidRPr="531AB1A1">
        <w:rPr>
          <w:rFonts w:ascii="Arial" w:eastAsia="Arial" w:hAnsi="Arial" w:cs="Arial"/>
        </w:rPr>
        <w:t xml:space="preserve">) para </w:t>
      </w:r>
      <w:r w:rsidR="00450E19">
        <w:rPr>
          <w:rFonts w:ascii="Arial" w:eastAsia="Arial" w:hAnsi="Arial" w:cs="Arial"/>
        </w:rPr>
        <w:t>a</w:t>
      </w:r>
      <w:r w:rsidRPr="531AB1A1">
        <w:rPr>
          <w:rFonts w:ascii="Arial" w:eastAsia="Arial" w:hAnsi="Arial" w:cs="Arial"/>
        </w:rPr>
        <w:t xml:space="preserve"> </w:t>
      </w:r>
      <w:r w:rsidR="00450E19">
        <w:rPr>
          <w:rFonts w:ascii="Arial" w:eastAsia="Arial" w:hAnsi="Arial" w:cs="Arial"/>
        </w:rPr>
        <w:t>diagramação</w:t>
      </w:r>
      <w:r w:rsidRPr="531AB1A1">
        <w:rPr>
          <w:rFonts w:ascii="Arial" w:eastAsia="Arial" w:hAnsi="Arial" w:cs="Arial"/>
        </w:rPr>
        <w:t xml:space="preserve"> do projeto Nossa Via. Além de ter uma ótima clareza visual e versatilidade, seu padrão é reconhecido globalmente e tem suporte em diversas ferramentas. Utilizamos a ferramenta </w:t>
      </w:r>
      <w:r w:rsidR="00450E19">
        <w:rPr>
          <w:rFonts w:ascii="Arial" w:eastAsia="Arial" w:hAnsi="Arial" w:cs="Arial"/>
        </w:rPr>
        <w:t>D</w:t>
      </w:r>
      <w:r w:rsidRPr="531AB1A1">
        <w:rPr>
          <w:rFonts w:ascii="Arial" w:eastAsia="Arial" w:hAnsi="Arial" w:cs="Arial"/>
        </w:rPr>
        <w:t xml:space="preserve">raw.io para a criação dos seguintes diagramas da UML: caso de uso, classe, sequência, atividade, implantação e estado. </w:t>
      </w:r>
    </w:p>
    <w:p w14:paraId="6B5147A8" w14:textId="5AD670F4"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Em relação a prototipação, </w:t>
      </w:r>
      <w:proofErr w:type="spellStart"/>
      <w:r w:rsidRPr="531AB1A1">
        <w:rPr>
          <w:rFonts w:ascii="Arial" w:eastAsia="Arial" w:hAnsi="Arial" w:cs="Arial"/>
        </w:rPr>
        <w:t>Engholm</w:t>
      </w:r>
      <w:proofErr w:type="spellEnd"/>
      <w:r w:rsidRPr="531AB1A1">
        <w:rPr>
          <w:rFonts w:ascii="Arial" w:eastAsia="Arial" w:hAnsi="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spacing w:line="360" w:lineRule="auto"/>
        <w:ind w:firstLine="360"/>
        <w:jc w:val="both"/>
        <w:rPr>
          <w:rFonts w:ascii="Arial" w:eastAsia="Arial" w:hAnsi="Arial" w:cs="Arial"/>
        </w:rPr>
      </w:pPr>
      <w:r w:rsidRPr="531AB1A1">
        <w:rPr>
          <w:rFonts w:ascii="Arial" w:eastAsia="Arial" w:hAnsi="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w:t>
      </w:r>
      <w:r w:rsidRPr="531AB1A1">
        <w:rPr>
          <w:rFonts w:ascii="Arial" w:eastAsia="Arial" w:hAnsi="Arial" w:cs="Arial"/>
        </w:rPr>
        <w:lastRenderedPageBreak/>
        <w:t xml:space="preserve">da interface do usuário, proporcionando uma visualização clara do produto final. Para a criação desses protótipos, utilizamos a ferramenta </w:t>
      </w:r>
      <w:proofErr w:type="spellStart"/>
      <w:r w:rsidRPr="531AB1A1">
        <w:rPr>
          <w:rFonts w:ascii="Arial" w:eastAsia="Arial" w:hAnsi="Arial" w:cs="Arial"/>
        </w:rPr>
        <w:t>Figma</w:t>
      </w:r>
      <w:proofErr w:type="spellEnd"/>
      <w:r w:rsidRPr="531AB1A1">
        <w:rPr>
          <w:rFonts w:ascii="Arial" w:eastAsia="Arial" w:hAnsi="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27" w:name="_Toc183291651"/>
      <w:r>
        <w:t>Draw.io</w:t>
      </w:r>
      <w:bookmarkEnd w:id="27"/>
    </w:p>
    <w:p w14:paraId="644866DE" w14:textId="0202489B" w:rsidR="00623B1E" w:rsidRDefault="531AB1A1" w:rsidP="00623B1E">
      <w:pPr>
        <w:spacing w:line="360" w:lineRule="auto"/>
        <w:ind w:firstLine="360"/>
        <w:jc w:val="both"/>
        <w:rPr>
          <w:rFonts w:ascii="Arial" w:eastAsia="Arial" w:hAnsi="Arial" w:cs="Arial"/>
          <w:shd w:val="clear" w:color="auto" w:fill="FF9900"/>
        </w:rPr>
      </w:pPr>
      <w:r w:rsidRPr="531AB1A1">
        <w:rPr>
          <w:rFonts w:ascii="Arial" w:eastAsia="Arial" w:hAnsi="Arial" w:cs="Arial"/>
        </w:rPr>
        <w:t xml:space="preserve">Para o desenvolvimento dos diagramas do projeto Nossa Via, utilizamos o Draw.io, um </w:t>
      </w:r>
      <w:r w:rsidR="00450E19">
        <w:rPr>
          <w:rFonts w:ascii="Arial" w:eastAsia="Arial" w:hAnsi="Arial" w:cs="Arial"/>
        </w:rPr>
        <w:t>sistema</w:t>
      </w:r>
      <w:r w:rsidRPr="531AB1A1">
        <w:rPr>
          <w:rFonts w:ascii="Arial" w:eastAsia="Arial" w:hAnsi="Arial" w:cs="Arial"/>
        </w:rPr>
        <w:t xml:space="preserve"> </w:t>
      </w:r>
      <w:r w:rsidRPr="00450E19">
        <w:rPr>
          <w:rFonts w:ascii="Arial" w:eastAsia="Arial" w:hAnsi="Arial" w:cs="Arial"/>
          <w:i/>
          <w:iCs/>
        </w:rPr>
        <w:t>web</w:t>
      </w:r>
      <w:r w:rsidR="00450E19">
        <w:rPr>
          <w:rFonts w:ascii="Arial" w:eastAsia="Arial" w:hAnsi="Arial" w:cs="Arial"/>
        </w:rPr>
        <w:t xml:space="preserve"> e </w:t>
      </w:r>
      <w:r w:rsidR="00450E19" w:rsidRPr="00450E19">
        <w:rPr>
          <w:rFonts w:ascii="Arial" w:eastAsia="Arial" w:hAnsi="Arial" w:cs="Arial"/>
          <w:i/>
          <w:iCs/>
        </w:rPr>
        <w:t>desktop</w:t>
      </w:r>
      <w:r w:rsidRPr="531AB1A1">
        <w:rPr>
          <w:rFonts w:ascii="Arial" w:eastAsia="Arial" w:hAnsi="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28" w:name="_Toc183291652"/>
      <w:proofErr w:type="spellStart"/>
      <w:r>
        <w:t>Figma</w:t>
      </w:r>
      <w:bookmarkEnd w:id="28"/>
      <w:proofErr w:type="spellEnd"/>
    </w:p>
    <w:p w14:paraId="6CDE5957" w14:textId="77777777" w:rsidR="00623B1E" w:rsidRDefault="531AB1A1" w:rsidP="00623B1E">
      <w:pPr>
        <w:spacing w:line="360" w:lineRule="auto"/>
        <w:ind w:firstLine="360"/>
        <w:jc w:val="both"/>
        <w:rPr>
          <w:rFonts w:ascii="Arial" w:eastAsia="Arial" w:hAnsi="Arial" w:cs="Arial"/>
        </w:rPr>
      </w:pPr>
      <w:proofErr w:type="spellStart"/>
      <w:r w:rsidRPr="531AB1A1">
        <w:rPr>
          <w:rFonts w:ascii="Arial" w:eastAsia="Arial" w:hAnsi="Arial" w:cs="Arial"/>
        </w:rPr>
        <w:t>Figma</w:t>
      </w:r>
      <w:proofErr w:type="spellEnd"/>
      <w:r w:rsidRPr="531AB1A1">
        <w:rPr>
          <w:rFonts w:ascii="Arial" w:eastAsia="Arial" w:hAnsi="Arial" w:cs="Arial"/>
        </w:rPr>
        <w:t xml:space="preserve"> é uma ferramenta </w:t>
      </w:r>
      <w:r w:rsidRPr="00A2034F">
        <w:rPr>
          <w:rFonts w:ascii="Arial" w:eastAsia="Arial" w:hAnsi="Arial" w:cs="Arial"/>
          <w:i/>
          <w:iCs/>
        </w:rPr>
        <w:t>web</w:t>
      </w:r>
      <w:r w:rsidRPr="531AB1A1">
        <w:rPr>
          <w:rFonts w:ascii="Arial" w:eastAsia="Arial" w:hAnsi="Arial" w:cs="Arial"/>
        </w:rPr>
        <w:t xml:space="preserve"> especializada na criação, compartilhamento e teste de designs de </w:t>
      </w:r>
      <w:r w:rsidRPr="008E6846">
        <w:rPr>
          <w:rFonts w:ascii="Arial" w:eastAsia="Arial" w:hAnsi="Arial" w:cs="Arial"/>
          <w:i/>
          <w:iCs/>
        </w:rPr>
        <w:t>software</w:t>
      </w:r>
      <w:r w:rsidRPr="531AB1A1">
        <w:rPr>
          <w:rFonts w:ascii="Arial" w:eastAsia="Arial" w:hAnsi="Arial" w:cs="Arial"/>
        </w:rPr>
        <w:t xml:space="preserve">, destacando-se pelo seu alto grau de detalhamento e personalização, isso fez com que se tornasse amplamente utilizado na criação de protótipos para telas dos mais variados </w:t>
      </w:r>
      <w:r w:rsidRPr="008E6846">
        <w:rPr>
          <w:rFonts w:ascii="Arial" w:eastAsia="Arial" w:hAnsi="Arial" w:cs="Arial"/>
          <w:i/>
          <w:iCs/>
        </w:rPr>
        <w:t>softwares</w:t>
      </w:r>
      <w:r w:rsidRPr="531AB1A1">
        <w:rPr>
          <w:rFonts w:ascii="Arial" w:eastAsia="Arial" w:hAnsi="Arial" w:cs="Arial"/>
        </w:rPr>
        <w:t xml:space="preserve">. </w:t>
      </w:r>
    </w:p>
    <w:p w14:paraId="29165944" w14:textId="52D4E578" w:rsidR="00623B1E" w:rsidRDefault="531AB1A1" w:rsidP="00623B1E">
      <w:pPr>
        <w:spacing w:line="360" w:lineRule="auto"/>
        <w:ind w:firstLine="360"/>
        <w:jc w:val="both"/>
        <w:rPr>
          <w:rFonts w:ascii="Arial" w:eastAsia="Arial" w:hAnsi="Arial" w:cs="Arial"/>
        </w:rPr>
      </w:pPr>
      <w:r w:rsidRPr="531AB1A1">
        <w:rPr>
          <w:rFonts w:ascii="Arial" w:eastAsia="Arial" w:hAnsi="Arial" w:cs="Arial"/>
        </w:rPr>
        <w:t xml:space="preserve">Possui vantagens como visualização e criação com múltiplos usuários em tempo real, além da função de </w:t>
      </w:r>
      <w:r w:rsidRPr="00450E19">
        <w:rPr>
          <w:rFonts w:ascii="Arial" w:eastAsia="Arial" w:hAnsi="Arial" w:cs="Arial"/>
          <w:i/>
          <w:iCs/>
        </w:rPr>
        <w:t>feedback</w:t>
      </w:r>
      <w:r w:rsidRPr="531AB1A1">
        <w:rPr>
          <w:rFonts w:ascii="Arial" w:eastAsia="Arial" w:hAnsi="Arial" w:cs="Arial"/>
        </w:rPr>
        <w:t xml:space="preserve"> integrado, que permite adicionar avaliações diretamente no design (</w:t>
      </w:r>
      <w:proofErr w:type="spellStart"/>
      <w:r w:rsidRPr="531AB1A1">
        <w:rPr>
          <w:rFonts w:ascii="Arial" w:eastAsia="Arial" w:hAnsi="Arial" w:cs="Arial"/>
        </w:rPr>
        <w:t>Figma</w:t>
      </w:r>
      <w:proofErr w:type="spellEnd"/>
      <w:r w:rsidRPr="531AB1A1">
        <w:rPr>
          <w:rFonts w:ascii="Arial" w:eastAsia="Arial" w:hAnsi="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rFonts w:eastAsia="Arial"/>
          <w:lang w:eastAsia="en-US"/>
        </w:rPr>
      </w:pPr>
      <w:bookmarkStart w:id="29" w:name="_Toc183291653"/>
      <w:r w:rsidRPr="531AB1A1">
        <w:rPr>
          <w:rFonts w:eastAsia="Arial"/>
        </w:rPr>
        <w:t>Banco de dados</w:t>
      </w:r>
      <w:bookmarkEnd w:id="29"/>
    </w:p>
    <w:p w14:paraId="23980314"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Em um projeto de </w:t>
      </w:r>
      <w:r w:rsidRPr="008E6846">
        <w:rPr>
          <w:rFonts w:ascii="Arial" w:eastAsia="Arial" w:hAnsi="Arial" w:cs="Arial"/>
          <w:i/>
          <w:iCs/>
        </w:rPr>
        <w:t>software</w:t>
      </w:r>
      <w:r w:rsidRPr="531AB1A1">
        <w:rPr>
          <w:rFonts w:ascii="Arial" w:eastAsia="Arial" w:hAnsi="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30" w:name="_Toc183291654"/>
      <w:r>
        <w:t>Banco de dados relacional</w:t>
      </w:r>
      <w:bookmarkEnd w:id="30"/>
    </w:p>
    <w:p w14:paraId="383ED4A7" w14:textId="6B72BC9C" w:rsidR="00623B1E" w:rsidRDefault="531AB1A1" w:rsidP="00623B1E">
      <w:pPr>
        <w:spacing w:line="360" w:lineRule="auto"/>
        <w:ind w:firstLine="708"/>
        <w:jc w:val="both"/>
        <w:rPr>
          <w:rFonts w:ascii="Arial" w:eastAsia="Arial" w:hAnsi="Arial" w:cs="Arial"/>
        </w:rPr>
      </w:pPr>
      <w:r w:rsidRPr="531AB1A1">
        <w:rPr>
          <w:rFonts w:ascii="Arial" w:eastAsia="Arial" w:hAnsi="Arial" w:cs="Arial"/>
        </w:rPr>
        <w:t xml:space="preserve">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w:t>
      </w:r>
      <w:r w:rsidRPr="531AB1A1">
        <w:rPr>
          <w:rFonts w:ascii="Arial" w:eastAsia="Arial" w:hAnsi="Arial" w:cs="Arial"/>
        </w:rPr>
        <w:lastRenderedPageBreak/>
        <w:t>numéricos inteiros ou “CHAR” para valores de texto. As linhas de uma tabela representam os registros únicos de uma entidade dentro desta tabela.</w:t>
      </w:r>
    </w:p>
    <w:p w14:paraId="5D70D66B" w14:textId="6CCDFF4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A principal qualidade que diferencia os bancos de dados relacionais dos demais são os “relacionamentos” entre tabelas</w:t>
      </w:r>
      <w:r w:rsidR="00450E19">
        <w:rPr>
          <w:rFonts w:ascii="Arial" w:eastAsia="Arial" w:hAnsi="Arial" w:cs="Arial"/>
        </w:rPr>
        <w:t>,</w:t>
      </w:r>
      <w:r w:rsidRPr="531AB1A1">
        <w:rPr>
          <w:rFonts w:ascii="Arial" w:eastAsia="Arial" w:hAnsi="Arial" w:cs="Arial"/>
        </w:rPr>
        <w:t xml:space="preserve"> </w:t>
      </w:r>
      <w:r w:rsidR="00450E19">
        <w:rPr>
          <w:rFonts w:ascii="Arial" w:eastAsia="Arial" w:hAnsi="Arial" w:cs="Arial"/>
        </w:rPr>
        <w:t>e</w:t>
      </w:r>
      <w:r w:rsidRPr="531AB1A1">
        <w:rPr>
          <w:rFonts w:ascii="Arial" w:eastAsia="Arial" w:hAnsi="Arial" w:cs="Arial"/>
        </w:rPr>
        <w:t>sses relacionamentos permitem que diferentes tabelas “conversem” entre si. Por exemplo, em um banco de dados de uma loja virtual, existem a</w:t>
      </w:r>
      <w:r w:rsidR="00450E19">
        <w:rPr>
          <w:rFonts w:ascii="Arial" w:eastAsia="Arial" w:hAnsi="Arial" w:cs="Arial"/>
        </w:rPr>
        <w:t>s</w:t>
      </w:r>
      <w:r w:rsidRPr="531AB1A1">
        <w:rPr>
          <w:rFonts w:ascii="Arial" w:eastAsia="Arial" w:hAnsi="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spacing w:line="360" w:lineRule="auto"/>
        <w:ind w:firstLine="720"/>
        <w:jc w:val="both"/>
        <w:rPr>
          <w:rFonts w:ascii="Arial" w:eastAsia="Arial" w:hAnsi="Arial" w:cs="Arial"/>
        </w:rPr>
      </w:pPr>
      <w:r w:rsidRPr="531AB1A1">
        <w:rPr>
          <w:rFonts w:ascii="Arial" w:eastAsia="Arial" w:hAnsi="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spacing w:line="360" w:lineRule="auto"/>
        <w:jc w:val="both"/>
        <w:rPr>
          <w:rFonts w:ascii="Arial" w:eastAsia="Arial" w:hAnsi="Arial" w:cs="Arial"/>
        </w:rPr>
      </w:pPr>
      <w:r w:rsidRPr="531AB1A1">
        <w:rPr>
          <w:rFonts w:ascii="Arial" w:eastAsia="Arial" w:hAnsi="Arial" w:cs="Arial"/>
        </w:rPr>
        <w:t>Existem três tipos de relacionamentos:</w:t>
      </w:r>
    </w:p>
    <w:p w14:paraId="5F025C04"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Um-para-um (1:1):</w:t>
      </w:r>
      <w:r w:rsidRPr="531AB1A1">
        <w:rPr>
          <w:rFonts w:ascii="Arial" w:eastAsia="Arial" w:hAnsi="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spacing w:line="360" w:lineRule="auto"/>
        <w:jc w:val="both"/>
        <w:rPr>
          <w:rFonts w:ascii="Arial" w:eastAsia="Arial" w:hAnsi="Arial" w:cs="Arial"/>
        </w:rPr>
      </w:pPr>
      <w:r w:rsidRPr="531AB1A1">
        <w:rPr>
          <w:rFonts w:ascii="Arial" w:eastAsia="Arial" w:hAnsi="Arial" w:cs="Arial"/>
          <w:b/>
          <w:bCs/>
        </w:rPr>
        <w:t>Um-para-muitos (1:N):</w:t>
      </w:r>
      <w:r w:rsidRPr="531AB1A1">
        <w:rPr>
          <w:rFonts w:ascii="Arial" w:eastAsia="Arial" w:hAnsi="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line="360" w:lineRule="auto"/>
        <w:jc w:val="both"/>
        <w:rPr>
          <w:rFonts w:ascii="Arial" w:eastAsia="Arial" w:hAnsi="Arial" w:cs="Arial"/>
        </w:rPr>
      </w:pPr>
      <w:r w:rsidRPr="531AB1A1">
        <w:rPr>
          <w:rFonts w:ascii="Arial" w:eastAsia="Arial" w:hAnsi="Arial" w:cs="Arial"/>
          <w:b/>
          <w:bCs/>
        </w:rPr>
        <w:t>Muitos-para-muitos (N:N):</w:t>
      </w:r>
      <w:r w:rsidRPr="531AB1A1">
        <w:rPr>
          <w:rFonts w:ascii="Arial" w:eastAsia="Arial" w:hAnsi="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31" w:name="_Toc183291655"/>
      <w:r>
        <w:t>PostgreSQL</w:t>
      </w:r>
      <w:bookmarkEnd w:id="31"/>
    </w:p>
    <w:p w14:paraId="7EE5E470" w14:textId="77777777" w:rsidR="00450E19" w:rsidRDefault="531AB1A1" w:rsidP="00BA3380">
      <w:pPr>
        <w:spacing w:line="360" w:lineRule="auto"/>
        <w:ind w:firstLine="720"/>
        <w:jc w:val="both"/>
        <w:rPr>
          <w:rFonts w:ascii="Arial" w:eastAsia="Arial" w:hAnsi="Arial" w:cs="Arial"/>
        </w:rPr>
      </w:pPr>
      <w:r w:rsidRPr="531AB1A1">
        <w:rPr>
          <w:rFonts w:ascii="Arial" w:eastAsia="Arial" w:hAnsi="Arial" w:cs="Arial"/>
        </w:rPr>
        <w:t>Segundo a própria documentação do PostgreSQL (2024)</w:t>
      </w:r>
      <w:r w:rsidR="00450E19">
        <w:rPr>
          <w:rFonts w:ascii="Arial" w:eastAsia="Arial" w:hAnsi="Arial" w:cs="Arial"/>
        </w:rPr>
        <w:t>:</w:t>
      </w:r>
    </w:p>
    <w:p w14:paraId="74ACF87C" w14:textId="60F4230B" w:rsidR="00BA3380" w:rsidRDefault="00450E19" w:rsidP="002F3AB1">
      <w:pPr>
        <w:spacing w:line="360" w:lineRule="auto"/>
        <w:ind w:left="2124"/>
        <w:jc w:val="both"/>
        <w:rPr>
          <w:rFonts w:ascii="Arial" w:eastAsia="Arial" w:hAnsi="Arial" w:cs="Arial"/>
          <w:sz w:val="20"/>
          <w:szCs w:val="20"/>
        </w:rPr>
      </w:pPr>
      <w:r>
        <w:rPr>
          <w:rFonts w:ascii="Arial" w:eastAsia="Arial" w:hAnsi="Arial" w:cs="Arial"/>
          <w:sz w:val="20"/>
          <w:szCs w:val="20"/>
        </w:rPr>
        <w:t>É</w:t>
      </w:r>
      <w:r w:rsidR="531AB1A1" w:rsidRPr="00450E19">
        <w:rPr>
          <w:rFonts w:ascii="Arial" w:eastAsia="Arial" w:hAnsi="Arial" w:cs="Arial"/>
          <w:sz w:val="20"/>
          <w:szCs w:val="20"/>
        </w:rPr>
        <w:t xml:space="preserve"> um </w:t>
      </w:r>
      <w:bookmarkStart w:id="32" w:name="_Hlk182477572"/>
      <w:r w:rsidR="531AB1A1" w:rsidRPr="00450E19">
        <w:rPr>
          <w:rFonts w:ascii="Arial" w:eastAsia="Arial" w:hAnsi="Arial" w:cs="Arial"/>
          <w:sz w:val="20"/>
          <w:szCs w:val="20"/>
        </w:rPr>
        <w:t>Sistema de Gerenciamento de Banco de Dados Objeto-Relacional</w:t>
      </w:r>
      <w:bookmarkEnd w:id="32"/>
      <w:r w:rsidR="531AB1A1" w:rsidRPr="00450E19">
        <w:rPr>
          <w:rFonts w:ascii="Arial" w:eastAsia="Arial" w:hAnsi="Arial" w:cs="Arial"/>
          <w:sz w:val="20"/>
          <w:szCs w:val="20"/>
        </w:rPr>
        <w:t xml:space="preserve"> (</w:t>
      </w:r>
      <w:bookmarkStart w:id="33" w:name="_Hlk182477562"/>
      <w:r w:rsidR="531AB1A1" w:rsidRPr="00450E19">
        <w:rPr>
          <w:rFonts w:ascii="Arial" w:eastAsia="Arial" w:hAnsi="Arial" w:cs="Arial"/>
          <w:sz w:val="20"/>
          <w:szCs w:val="20"/>
        </w:rPr>
        <w:t>SGBDRO</w:t>
      </w:r>
      <w:bookmarkEnd w:id="33"/>
      <w:r w:rsidR="531AB1A1" w:rsidRPr="00450E19">
        <w:rPr>
          <w:rFonts w:ascii="Arial" w:eastAsia="Arial" w:hAnsi="Arial" w:cs="Arial"/>
          <w:sz w:val="20"/>
          <w:szCs w:val="20"/>
        </w:rPr>
        <w:t>) de código aberto com mais de 35 anos de desenvolvimento ativo, o que lhe rendeu uma forte reputação de confiabilidade, robustez de recursos e desempenho</w:t>
      </w:r>
      <w:r w:rsidR="002F3AB1">
        <w:rPr>
          <w:rFonts w:ascii="Arial" w:eastAsia="Arial" w:hAnsi="Arial" w:cs="Arial"/>
          <w:sz w:val="20"/>
          <w:szCs w:val="20"/>
        </w:rPr>
        <w:t>.</w:t>
      </w:r>
    </w:p>
    <w:p w14:paraId="778FC162" w14:textId="77777777" w:rsidR="00450E19" w:rsidRPr="00450E19" w:rsidRDefault="00450E19" w:rsidP="00450E19">
      <w:pPr>
        <w:spacing w:line="360" w:lineRule="auto"/>
        <w:ind w:left="1416" w:firstLine="720"/>
        <w:jc w:val="both"/>
        <w:rPr>
          <w:rFonts w:ascii="Arial" w:eastAsia="Arial" w:hAnsi="Arial" w:cs="Arial"/>
          <w:sz w:val="20"/>
          <w:szCs w:val="20"/>
        </w:rPr>
      </w:pPr>
    </w:p>
    <w:p w14:paraId="2AC5B4F8" w14:textId="6CA959C2" w:rsidR="00BA3380" w:rsidRDefault="531AB1A1" w:rsidP="00BA3380">
      <w:pPr>
        <w:spacing w:line="360" w:lineRule="auto"/>
        <w:ind w:firstLine="720"/>
        <w:jc w:val="both"/>
        <w:rPr>
          <w:rFonts w:ascii="Arial" w:eastAsia="Arial" w:hAnsi="Arial" w:cs="Arial"/>
        </w:rPr>
      </w:pPr>
      <w:r w:rsidRPr="531AB1A1">
        <w:rPr>
          <w:rFonts w:ascii="Arial" w:eastAsia="Arial" w:hAnsi="Arial" w:cs="Arial"/>
        </w:rPr>
        <w:t xml:space="preserve">Dentre suas diversas vantagens, o PostgreSQL conta com um sistema de Controle de Concorrência </w:t>
      </w:r>
      <w:proofErr w:type="spellStart"/>
      <w:r w:rsidRPr="531AB1A1">
        <w:rPr>
          <w:rFonts w:ascii="Arial" w:eastAsia="Arial" w:hAnsi="Arial" w:cs="Arial"/>
        </w:rPr>
        <w:t>Multiversão</w:t>
      </w:r>
      <w:proofErr w:type="spellEnd"/>
      <w:r w:rsidRPr="531AB1A1">
        <w:rPr>
          <w:rFonts w:ascii="Arial" w:eastAsia="Arial" w:hAnsi="Arial" w:cs="Arial"/>
        </w:rPr>
        <w:t xml:space="preserve">, que vem do inglês </w:t>
      </w:r>
      <w:bookmarkStart w:id="34" w:name="_Hlk182477623"/>
      <w:proofErr w:type="spellStart"/>
      <w:r w:rsidRPr="531AB1A1">
        <w:rPr>
          <w:rFonts w:ascii="Arial" w:eastAsia="Arial" w:hAnsi="Arial" w:cs="Arial"/>
          <w:i/>
          <w:iCs/>
        </w:rPr>
        <w:t>Multiversion</w:t>
      </w:r>
      <w:proofErr w:type="spellEnd"/>
      <w:r w:rsidRPr="531AB1A1">
        <w:rPr>
          <w:rFonts w:ascii="Arial" w:eastAsia="Arial" w:hAnsi="Arial" w:cs="Arial"/>
          <w:i/>
          <w:iCs/>
        </w:rPr>
        <w:t xml:space="preserve"> </w:t>
      </w:r>
      <w:proofErr w:type="spellStart"/>
      <w:r w:rsidRPr="531AB1A1">
        <w:rPr>
          <w:rFonts w:ascii="Arial" w:eastAsia="Arial" w:hAnsi="Arial" w:cs="Arial"/>
          <w:i/>
          <w:iCs/>
        </w:rPr>
        <w:t>concurrency</w:t>
      </w:r>
      <w:proofErr w:type="spellEnd"/>
      <w:r w:rsidRPr="531AB1A1">
        <w:rPr>
          <w:rFonts w:ascii="Arial" w:eastAsia="Arial" w:hAnsi="Arial" w:cs="Arial"/>
          <w:i/>
          <w:iCs/>
        </w:rPr>
        <w:t xml:space="preserve"> </w:t>
      </w:r>
      <w:proofErr w:type="spellStart"/>
      <w:r w:rsidRPr="531AB1A1">
        <w:rPr>
          <w:rFonts w:ascii="Arial" w:eastAsia="Arial" w:hAnsi="Arial" w:cs="Arial"/>
          <w:i/>
          <w:iCs/>
        </w:rPr>
        <w:t>control</w:t>
      </w:r>
      <w:proofErr w:type="spellEnd"/>
      <w:r w:rsidRPr="531AB1A1">
        <w:rPr>
          <w:rFonts w:ascii="Arial" w:eastAsia="Arial" w:hAnsi="Arial" w:cs="Arial"/>
          <w:i/>
          <w:iCs/>
        </w:rPr>
        <w:t xml:space="preserve"> </w:t>
      </w:r>
      <w:bookmarkEnd w:id="34"/>
      <w:r w:rsidRPr="531AB1A1">
        <w:rPr>
          <w:rFonts w:ascii="Arial" w:eastAsia="Arial" w:hAnsi="Arial" w:cs="Arial"/>
        </w:rPr>
        <w:t>(</w:t>
      </w:r>
      <w:bookmarkStart w:id="35" w:name="_Hlk182477617"/>
      <w:r w:rsidRPr="531AB1A1">
        <w:rPr>
          <w:rFonts w:ascii="Arial" w:eastAsia="Arial" w:hAnsi="Arial" w:cs="Arial"/>
        </w:rPr>
        <w:t>MVCC</w:t>
      </w:r>
      <w:bookmarkEnd w:id="35"/>
      <w:r w:rsidRPr="531AB1A1">
        <w:rPr>
          <w:rFonts w:ascii="Arial" w:eastAsia="Arial" w:hAnsi="Arial" w:cs="Arial"/>
        </w:rPr>
        <w:t xml:space="preserve">), em que cada requisição de leitura ou escrita acessa uma versão dos dados existente no momento em que foi iniciada, isso isola as alterações feitas por </w:t>
      </w:r>
      <w:r w:rsidRPr="531AB1A1">
        <w:rPr>
          <w:rFonts w:ascii="Arial" w:eastAsia="Arial" w:hAnsi="Arial" w:cs="Arial"/>
        </w:rPr>
        <w:lastRenderedPageBreak/>
        <w:t>outras requisições, permitindo que múltiplas operações de leitura e escrita ocorram simultaneamente, sem interferência mútua.</w:t>
      </w:r>
    </w:p>
    <w:p w14:paraId="7DBC54BF" w14:textId="77777777" w:rsidR="00BA3380" w:rsidRDefault="531AB1A1" w:rsidP="00BA3380">
      <w:pPr>
        <w:spacing w:line="360" w:lineRule="auto"/>
        <w:ind w:firstLine="720"/>
        <w:jc w:val="both"/>
        <w:rPr>
          <w:rFonts w:ascii="Arial" w:eastAsia="Arial" w:hAnsi="Arial" w:cs="Arial"/>
          <w:highlight w:val="red"/>
        </w:rPr>
      </w:pPr>
      <w:r w:rsidRPr="531AB1A1">
        <w:rPr>
          <w:rFonts w:ascii="Arial" w:eastAsia="Arial" w:hAnsi="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ascii="Arial" w:eastAsia="Arial" w:hAnsi="Arial" w:cs="Arial"/>
        </w:rPr>
        <w:t>PostGIS</w:t>
      </w:r>
      <w:proofErr w:type="spellEnd"/>
      <w:r w:rsidRPr="531AB1A1">
        <w:rPr>
          <w:rFonts w:ascii="Arial" w:eastAsia="Arial" w:hAnsi="Arial" w:cs="Arial"/>
        </w:rPr>
        <w:t xml:space="preserve">, um módulo extremamente útil para manipulação de dados geoespaciais. O </w:t>
      </w:r>
      <w:proofErr w:type="spellStart"/>
      <w:r w:rsidRPr="531AB1A1">
        <w:rPr>
          <w:rFonts w:ascii="Arial" w:eastAsia="Arial" w:hAnsi="Arial" w:cs="Arial"/>
        </w:rPr>
        <w:t>PostGIS</w:t>
      </w:r>
      <w:proofErr w:type="spellEnd"/>
      <w:r w:rsidRPr="531AB1A1">
        <w:rPr>
          <w:rFonts w:ascii="Arial" w:eastAsia="Arial" w:hAnsi="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36" w:name="_Toc183291656"/>
      <w:proofErr w:type="spellStart"/>
      <w:r>
        <w:t>Aiven</w:t>
      </w:r>
      <w:bookmarkEnd w:id="36"/>
      <w:proofErr w:type="spellEnd"/>
    </w:p>
    <w:p w14:paraId="4BF95B92" w14:textId="77777777" w:rsidR="00E90FF3" w:rsidRDefault="531AB1A1" w:rsidP="00E90FF3">
      <w:pPr>
        <w:spacing w:line="360" w:lineRule="auto"/>
        <w:ind w:firstLine="720"/>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spacing w:line="360" w:lineRule="auto"/>
        <w:ind w:firstLine="720"/>
        <w:jc w:val="both"/>
        <w:rPr>
          <w:rFonts w:ascii="Arial" w:eastAsia="Arial" w:hAnsi="Arial" w:cs="Arial"/>
        </w:rPr>
      </w:pPr>
      <w:r w:rsidRPr="531AB1A1">
        <w:rPr>
          <w:rFonts w:ascii="Arial" w:eastAsia="Arial" w:hAnsi="Arial" w:cs="Arial"/>
        </w:rPr>
        <w:t xml:space="preserve">Considerando que os serviços da </w:t>
      </w:r>
      <w:proofErr w:type="spellStart"/>
      <w:r w:rsidRPr="531AB1A1">
        <w:rPr>
          <w:rFonts w:ascii="Arial" w:eastAsia="Arial" w:hAnsi="Arial" w:cs="Arial"/>
        </w:rPr>
        <w:t>Aiven</w:t>
      </w:r>
      <w:proofErr w:type="spellEnd"/>
      <w:r w:rsidRPr="531AB1A1">
        <w:rPr>
          <w:rFonts w:ascii="Arial" w:eastAsia="Arial" w:hAnsi="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rFonts w:eastAsia="Arial"/>
          <w:lang w:eastAsia="en-US"/>
        </w:rPr>
      </w:pPr>
      <w:bookmarkStart w:id="37" w:name="_Toc183291657"/>
      <w:r w:rsidRPr="531AB1A1">
        <w:rPr>
          <w:rFonts w:eastAsia="Arial"/>
        </w:rPr>
        <w:t>Tecnologias e padrões utilizados no desenvolvimento da API</w:t>
      </w:r>
      <w:bookmarkEnd w:id="37"/>
    </w:p>
    <w:p w14:paraId="1BE78CE3" w14:textId="77777777" w:rsidR="00E90FF3" w:rsidRDefault="531AB1A1" w:rsidP="00E90FF3">
      <w:pPr>
        <w:spacing w:line="360" w:lineRule="auto"/>
        <w:ind w:firstLine="576"/>
        <w:jc w:val="both"/>
        <w:rPr>
          <w:rFonts w:ascii="Arial" w:eastAsia="Arial" w:hAnsi="Arial" w:cs="Arial"/>
        </w:rPr>
      </w:pPr>
      <w:r w:rsidRPr="531AB1A1">
        <w:rPr>
          <w:rFonts w:ascii="Arial" w:eastAsia="Arial" w:hAnsi="Arial" w:cs="Arial"/>
        </w:rPr>
        <w:t>Para o desenvolvimento do aplicativo, foram utilizadas APIs (</w:t>
      </w:r>
      <w:bookmarkStart w:id="38" w:name="_Hlk182477806"/>
      <w:proofErr w:type="spellStart"/>
      <w:r w:rsidRPr="531AB1A1">
        <w:rPr>
          <w:rFonts w:ascii="Arial" w:eastAsia="Arial" w:hAnsi="Arial" w:cs="Arial"/>
          <w:i/>
          <w:iCs/>
        </w:rPr>
        <w:t>Application</w:t>
      </w:r>
      <w:proofErr w:type="spellEnd"/>
      <w:r w:rsidRPr="531AB1A1">
        <w:rPr>
          <w:rFonts w:ascii="Arial" w:eastAsia="Arial" w:hAnsi="Arial" w:cs="Arial"/>
          <w:i/>
          <w:iCs/>
        </w:rPr>
        <w:t xml:space="preserve"> </w:t>
      </w:r>
      <w:proofErr w:type="spellStart"/>
      <w:r w:rsidRPr="531AB1A1">
        <w:rPr>
          <w:rFonts w:ascii="Arial" w:eastAsia="Arial" w:hAnsi="Arial" w:cs="Arial"/>
          <w:i/>
          <w:iCs/>
        </w:rPr>
        <w:t>Programming</w:t>
      </w:r>
      <w:proofErr w:type="spellEnd"/>
      <w:r w:rsidRPr="531AB1A1">
        <w:rPr>
          <w:rFonts w:ascii="Arial" w:eastAsia="Arial" w:hAnsi="Arial" w:cs="Arial"/>
          <w:i/>
          <w:iCs/>
        </w:rPr>
        <w:t xml:space="preserve"> Interface</w:t>
      </w:r>
      <w:bookmarkEnd w:id="38"/>
      <w:r w:rsidRPr="531AB1A1">
        <w:rPr>
          <w:rFonts w:ascii="Arial" w:eastAsia="Arial" w:hAnsi="Arial" w:cs="Arial"/>
        </w:rPr>
        <w:t xml:space="preserve">), que funcionam como uma interface para a comunicação entre aplicações. Conforme definido pela </w:t>
      </w:r>
      <w:proofErr w:type="spellStart"/>
      <w:r w:rsidRPr="531AB1A1">
        <w:rPr>
          <w:rFonts w:ascii="Arial" w:eastAsia="Arial" w:hAnsi="Arial" w:cs="Arial"/>
        </w:rPr>
        <w:t>Amazon</w:t>
      </w:r>
      <w:proofErr w:type="spellEnd"/>
      <w:r w:rsidRPr="531AB1A1">
        <w:rPr>
          <w:rFonts w:ascii="Arial" w:eastAsia="Arial" w:hAnsi="Arial" w:cs="Arial"/>
        </w:rPr>
        <w:t xml:space="preserve"> (2023), "APIs são mecanismos que permitem que dois componentes de </w:t>
      </w:r>
      <w:r w:rsidRPr="008E6846">
        <w:rPr>
          <w:rFonts w:ascii="Arial" w:eastAsia="Arial" w:hAnsi="Arial" w:cs="Arial"/>
          <w:i/>
          <w:iCs/>
        </w:rPr>
        <w:t>software</w:t>
      </w:r>
      <w:r w:rsidRPr="531AB1A1">
        <w:rPr>
          <w:rFonts w:ascii="Arial" w:eastAsia="Arial" w:hAnsi="Arial" w:cs="Arial"/>
        </w:rPr>
        <w:t xml:space="preserve"> se comuniquem usando um conjunto de definições e protocolos."</w:t>
      </w:r>
    </w:p>
    <w:p w14:paraId="1D14A660" w14:textId="6B276D87" w:rsidR="00E90FF3" w:rsidRDefault="531AB1A1" w:rsidP="00E90FF3">
      <w:pPr>
        <w:spacing w:line="360" w:lineRule="auto"/>
        <w:ind w:firstLine="708"/>
        <w:jc w:val="both"/>
        <w:rPr>
          <w:rFonts w:ascii="Arial" w:eastAsia="Arial" w:hAnsi="Arial" w:cs="Arial"/>
        </w:rPr>
      </w:pPr>
      <w:r w:rsidRPr="531AB1A1">
        <w:rPr>
          <w:rFonts w:ascii="Arial" w:eastAsia="Arial" w:hAnsi="Arial" w:cs="Arial"/>
        </w:rPr>
        <w:t xml:space="preserve">Essa tecnologia foi fundamental para o desenvolvimento da solução de </w:t>
      </w:r>
      <w:r w:rsidRPr="008E6846">
        <w:rPr>
          <w:rFonts w:ascii="Arial" w:eastAsia="Arial" w:hAnsi="Arial" w:cs="Arial"/>
          <w:i/>
          <w:iCs/>
        </w:rPr>
        <w:t>software</w:t>
      </w:r>
      <w:r w:rsidRPr="531AB1A1">
        <w:rPr>
          <w:rFonts w:ascii="Arial" w:eastAsia="Arial" w:hAnsi="Arial" w:cs="Arial"/>
        </w:rPr>
        <w:t xml:space="preserve">, atuando no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O </w:t>
      </w:r>
      <w:proofErr w:type="spellStart"/>
      <w:r w:rsidRPr="531AB1A1">
        <w:rPr>
          <w:rFonts w:ascii="Arial" w:eastAsia="Arial" w:hAnsi="Arial" w:cs="Arial"/>
          <w:i/>
          <w:iCs/>
        </w:rPr>
        <w:t>back-end</w:t>
      </w:r>
      <w:proofErr w:type="spellEnd"/>
      <w:r w:rsidRPr="531AB1A1">
        <w:rPr>
          <w:rFonts w:ascii="Arial" w:eastAsia="Arial" w:hAnsi="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39" w:name="_Toc183291658"/>
      <w:r>
        <w:t>Padrão REST</w:t>
      </w:r>
      <w:bookmarkEnd w:id="39"/>
    </w:p>
    <w:p w14:paraId="4BAEE9C2"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O modelo de API adotado para a aplicação foi o padrão REST, amplamente utilizado devido à sua flexibilidade e popularidade. De acordo com a </w:t>
      </w:r>
      <w:proofErr w:type="spellStart"/>
      <w:r w:rsidRPr="531AB1A1">
        <w:rPr>
          <w:rFonts w:ascii="Arial" w:eastAsia="Arial" w:hAnsi="Arial" w:cs="Arial"/>
        </w:rPr>
        <w:t>Amazon</w:t>
      </w:r>
      <w:proofErr w:type="spellEnd"/>
      <w:r w:rsidRPr="531AB1A1">
        <w:rPr>
          <w:rFonts w:ascii="Arial" w:eastAsia="Arial" w:hAnsi="Arial" w:cs="Arial"/>
        </w:rPr>
        <w:t xml:space="preserve"> (2023), "Essas são as APIs mais populares e flexíveis encontradas na </w:t>
      </w:r>
      <w:r w:rsidRPr="00A2034F">
        <w:rPr>
          <w:rFonts w:ascii="Arial" w:eastAsia="Arial" w:hAnsi="Arial" w:cs="Arial"/>
          <w:i/>
          <w:iCs/>
        </w:rPr>
        <w:t>Web</w:t>
      </w:r>
      <w:r w:rsidRPr="531AB1A1">
        <w:rPr>
          <w:rFonts w:ascii="Arial" w:eastAsia="Arial" w:hAnsi="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lastRenderedPageBreak/>
        <w:t xml:space="preserve">O termo </w:t>
      </w:r>
      <w:bookmarkStart w:id="40" w:name="_Hlk182504864"/>
      <w:r w:rsidRPr="531AB1A1">
        <w:rPr>
          <w:rFonts w:ascii="Arial" w:eastAsia="Arial" w:hAnsi="Arial" w:cs="Arial"/>
        </w:rPr>
        <w:t xml:space="preserve">REST </w:t>
      </w:r>
      <w:bookmarkEnd w:id="40"/>
      <w:r w:rsidRPr="531AB1A1">
        <w:rPr>
          <w:rFonts w:ascii="Arial" w:eastAsia="Arial" w:hAnsi="Arial" w:cs="Arial"/>
        </w:rPr>
        <w:t xml:space="preserve">vem do inglês </w:t>
      </w:r>
      <w:bookmarkStart w:id="41" w:name="_Hlk182504875"/>
      <w:proofErr w:type="spellStart"/>
      <w:r w:rsidRPr="531AB1A1">
        <w:rPr>
          <w:rFonts w:ascii="Arial" w:eastAsia="Arial" w:hAnsi="Arial" w:cs="Arial"/>
          <w:i/>
          <w:iCs/>
        </w:rPr>
        <w:t>Representational</w:t>
      </w:r>
      <w:proofErr w:type="spellEnd"/>
      <w:r w:rsidRPr="531AB1A1">
        <w:rPr>
          <w:rFonts w:ascii="Arial" w:eastAsia="Arial" w:hAnsi="Arial" w:cs="Arial"/>
          <w:i/>
          <w:iCs/>
        </w:rPr>
        <w:t xml:space="preserve"> </w:t>
      </w:r>
      <w:proofErr w:type="spellStart"/>
      <w:r w:rsidRPr="531AB1A1">
        <w:rPr>
          <w:rFonts w:ascii="Arial" w:eastAsia="Arial" w:hAnsi="Arial" w:cs="Arial"/>
          <w:i/>
          <w:iCs/>
        </w:rPr>
        <w:t>State</w:t>
      </w:r>
      <w:proofErr w:type="spellEnd"/>
      <w:r w:rsidRPr="531AB1A1">
        <w:rPr>
          <w:rFonts w:ascii="Arial" w:eastAsia="Arial" w:hAnsi="Arial" w:cs="Arial"/>
          <w:i/>
          <w:iCs/>
        </w:rPr>
        <w:t xml:space="preserve"> </w:t>
      </w:r>
      <w:proofErr w:type="spellStart"/>
      <w:r w:rsidRPr="531AB1A1">
        <w:rPr>
          <w:rFonts w:ascii="Arial" w:eastAsia="Arial" w:hAnsi="Arial" w:cs="Arial"/>
          <w:i/>
          <w:iCs/>
        </w:rPr>
        <w:t>Transfer</w:t>
      </w:r>
      <w:proofErr w:type="spellEnd"/>
      <w:r w:rsidRPr="531AB1A1">
        <w:rPr>
          <w:rFonts w:ascii="Arial" w:eastAsia="Arial" w:hAnsi="Arial" w:cs="Arial"/>
        </w:rPr>
        <w:t xml:space="preserve"> </w:t>
      </w:r>
      <w:bookmarkEnd w:id="41"/>
      <w:r w:rsidRPr="531AB1A1">
        <w:rPr>
          <w:rFonts w:ascii="Arial" w:eastAsia="Arial" w:hAnsi="Arial" w:cs="Arial"/>
        </w:rPr>
        <w:t>e pode ser traduzido como "Transferência de Estado Representacional", e uma de suas principais características é a ausência de estado (</w:t>
      </w:r>
      <w:proofErr w:type="spellStart"/>
      <w:r w:rsidRPr="531AB1A1">
        <w:rPr>
          <w:rFonts w:ascii="Arial" w:eastAsia="Arial" w:hAnsi="Arial" w:cs="Arial"/>
          <w:i/>
          <w:iCs/>
        </w:rPr>
        <w:t>stateless</w:t>
      </w:r>
      <w:proofErr w:type="spellEnd"/>
      <w:r w:rsidRPr="531AB1A1">
        <w:rPr>
          <w:rFonts w:ascii="Arial" w:eastAsia="Arial" w:hAnsi="Arial" w:cs="Arial"/>
        </w:rPr>
        <w:t xml:space="preserve">). Isso significa que o servidor não armazena dados de sessão do cliente entre requisições. A comunicação entre cliente e servidor segue o padrão </w:t>
      </w:r>
      <w:bookmarkStart w:id="42" w:name="_Hlk182504850"/>
      <w:r w:rsidRPr="531AB1A1">
        <w:rPr>
          <w:rFonts w:ascii="Arial" w:eastAsia="Arial" w:hAnsi="Arial" w:cs="Arial"/>
        </w:rPr>
        <w:t>HTTP (</w:t>
      </w:r>
      <w:r w:rsidRPr="531AB1A1">
        <w:rPr>
          <w:rFonts w:ascii="Arial" w:eastAsia="Arial" w:hAnsi="Arial" w:cs="Arial"/>
          <w:i/>
          <w:iCs/>
        </w:rPr>
        <w:t xml:space="preserve">Hypertext </w:t>
      </w:r>
      <w:proofErr w:type="spellStart"/>
      <w:r w:rsidRPr="531AB1A1">
        <w:rPr>
          <w:rFonts w:ascii="Arial" w:eastAsia="Arial" w:hAnsi="Arial" w:cs="Arial"/>
          <w:i/>
          <w:iCs/>
        </w:rPr>
        <w:t>Transfer</w:t>
      </w:r>
      <w:proofErr w:type="spellEnd"/>
      <w:r w:rsidRPr="531AB1A1">
        <w:rPr>
          <w:rFonts w:ascii="Arial" w:eastAsia="Arial" w:hAnsi="Arial" w:cs="Arial"/>
          <w:i/>
          <w:iCs/>
        </w:rPr>
        <w:t xml:space="preserve"> </w:t>
      </w:r>
      <w:proofErr w:type="spellStart"/>
      <w:r w:rsidRPr="531AB1A1">
        <w:rPr>
          <w:rFonts w:ascii="Arial" w:eastAsia="Arial" w:hAnsi="Arial" w:cs="Arial"/>
          <w:i/>
          <w:iCs/>
        </w:rPr>
        <w:t>Protocol</w:t>
      </w:r>
      <w:proofErr w:type="spellEnd"/>
      <w:r w:rsidRPr="531AB1A1">
        <w:rPr>
          <w:rFonts w:ascii="Arial" w:eastAsia="Arial" w:hAnsi="Arial" w:cs="Arial"/>
        </w:rPr>
        <w:t xml:space="preserve">), </w:t>
      </w:r>
      <w:bookmarkEnd w:id="42"/>
      <w:r w:rsidRPr="531AB1A1">
        <w:rPr>
          <w:rFonts w:ascii="Arial" w:eastAsia="Arial" w:hAnsi="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43" w:name="_Toc183291659"/>
      <w:r>
        <w:t>MVC e DAO</w:t>
      </w:r>
      <w:bookmarkEnd w:id="43"/>
    </w:p>
    <w:p w14:paraId="793D817E" w14:textId="7FD7399F"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Para a arquitetura de desenvolvimento do sistema, optou-se pelo modelo MVC em conjunto com o padrão DAO</w:t>
      </w:r>
      <w:r w:rsidR="002F3AB1">
        <w:rPr>
          <w:rFonts w:ascii="Arial" w:eastAsia="Arial" w:hAnsi="Arial" w:cs="Arial"/>
        </w:rPr>
        <w:t xml:space="preserve">. </w:t>
      </w:r>
      <w:r w:rsidRPr="531AB1A1">
        <w:rPr>
          <w:rFonts w:ascii="Arial" w:eastAsia="Arial" w:hAnsi="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56301663" w:rsidR="00B5460C" w:rsidRDefault="00B5460C" w:rsidP="00B5460C">
      <w:pPr>
        <w:spacing w:line="360" w:lineRule="auto"/>
        <w:jc w:val="both"/>
        <w:rPr>
          <w:rFonts w:ascii="Arial" w:eastAsia="Arial" w:hAnsi="Arial" w:cs="Arial"/>
        </w:rPr>
      </w:pPr>
      <w:r w:rsidRPr="00B5460C">
        <w:rPr>
          <w:rFonts w:ascii="Arial" w:eastAsia="Arial" w:hAnsi="Arial" w:cs="Arial"/>
        </w:rPr>
        <w:tab/>
        <w:t>Complementarmente, o padrão DAO permite o isolamento dos dados, possibilitando alterações na estrutura do projeto de forma mais ágil e eficiente.</w:t>
      </w:r>
    </w:p>
    <w:p w14:paraId="28726FA5" w14:textId="77777777" w:rsidR="00B5460C" w:rsidRPr="00B5460C" w:rsidRDefault="00B5460C" w:rsidP="00B5460C">
      <w:pPr>
        <w:spacing w:line="360" w:lineRule="auto"/>
        <w:jc w:val="both"/>
        <w:rPr>
          <w:rFonts w:ascii="Arial" w:eastAsia="Arial" w:hAnsi="Arial" w:cs="Arial"/>
        </w:rPr>
      </w:pPr>
    </w:p>
    <w:p w14:paraId="09A36220" w14:textId="77777777" w:rsidR="00B5460C" w:rsidRDefault="531AB1A1" w:rsidP="00B5460C">
      <w:pPr>
        <w:spacing w:line="360" w:lineRule="auto"/>
        <w:ind w:left="2124"/>
        <w:jc w:val="both"/>
        <w:rPr>
          <w:rFonts w:ascii="Arial" w:eastAsia="Arial" w:hAnsi="Arial" w:cs="Arial"/>
          <w:sz w:val="20"/>
          <w:szCs w:val="20"/>
        </w:rPr>
      </w:pPr>
      <w:r w:rsidRPr="531AB1A1">
        <w:rPr>
          <w:rFonts w:ascii="Arial" w:eastAsia="Arial" w:hAnsi="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spacing w:line="360" w:lineRule="auto"/>
        <w:ind w:left="2124"/>
        <w:jc w:val="both"/>
        <w:rPr>
          <w:rFonts w:ascii="Arial" w:eastAsia="Arial" w:hAnsi="Arial" w:cs="Arial"/>
          <w:sz w:val="20"/>
          <w:szCs w:val="20"/>
        </w:rPr>
      </w:pPr>
    </w:p>
    <w:p w14:paraId="5BF82696" w14:textId="77777777"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spacing w:line="360" w:lineRule="auto"/>
        <w:ind w:firstLine="708"/>
        <w:jc w:val="both"/>
        <w:rPr>
          <w:rFonts w:ascii="Arial" w:eastAsia="Arial" w:hAnsi="Arial" w:cs="Arial"/>
        </w:rPr>
      </w:pPr>
      <w:r w:rsidRPr="531AB1A1">
        <w:rPr>
          <w:rFonts w:ascii="Arial" w:eastAsia="Arial" w:hAnsi="Arial" w:cs="Arial"/>
        </w:rPr>
        <w:t xml:space="preserve">A combinação dessas arquiteturas resulta em um </w:t>
      </w:r>
      <w:r w:rsidRPr="008E6846">
        <w:rPr>
          <w:rFonts w:ascii="Arial" w:eastAsia="Arial" w:hAnsi="Arial" w:cs="Arial"/>
          <w:i/>
          <w:iCs/>
        </w:rPr>
        <w:t>software</w:t>
      </w:r>
      <w:r w:rsidRPr="531AB1A1">
        <w:rPr>
          <w:rFonts w:ascii="Arial" w:eastAsia="Arial" w:hAnsi="Arial" w:cs="Arial"/>
        </w:rPr>
        <w:t xml:space="preserve"> que apresenta flexibilidade tanto nas perspectivas de negócios quanto no sistema em si</w:t>
      </w:r>
      <w:r w:rsidR="009C451C">
        <w:rPr>
          <w:rFonts w:ascii="Arial" w:eastAsia="Arial" w:hAnsi="Arial" w:cs="Arial"/>
        </w:rPr>
        <w:t>, i</w:t>
      </w:r>
      <w:r w:rsidRPr="531AB1A1">
        <w:rPr>
          <w:rFonts w:ascii="Arial" w:eastAsia="Arial" w:hAnsi="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ascii="Arial" w:eastAsia="Arial" w:hAnsi="Arial" w:cs="Arial"/>
          <w:i/>
          <w:iCs/>
        </w:rPr>
        <w:t>software</w:t>
      </w:r>
      <w:r w:rsidRPr="531AB1A1">
        <w:rPr>
          <w:rFonts w:ascii="Arial" w:eastAsia="Arial" w:hAnsi="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44" w:name="_Toc183291660"/>
      <w:r>
        <w:t>Python</w:t>
      </w:r>
      <w:bookmarkEnd w:id="44"/>
    </w:p>
    <w:p w14:paraId="7F2EED27" w14:textId="045EFD8C" w:rsidR="00DF0CFD" w:rsidRDefault="531AB1A1" w:rsidP="00DF0CFD">
      <w:pPr>
        <w:spacing w:line="360" w:lineRule="auto"/>
        <w:ind w:firstLine="708"/>
        <w:jc w:val="both"/>
        <w:rPr>
          <w:rFonts w:ascii="Arial" w:eastAsia="Arial" w:hAnsi="Arial" w:cs="Arial"/>
        </w:rPr>
      </w:pPr>
      <w:r w:rsidRPr="531AB1A1">
        <w:rPr>
          <w:rFonts w:ascii="Arial" w:eastAsia="Arial" w:hAnsi="Arial" w:cs="Arial"/>
        </w:rPr>
        <w:t xml:space="preserve">Para o desenvolvimento do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 xml:space="preserve">do aplicativo, foi utilizada a linguagem Python para a criação das APIs, “Embora simples, é também uma linguagem poderosa, podendo ser usada para administrar sistemas e desenvolver grandes </w:t>
      </w:r>
      <w:r w:rsidRPr="531AB1A1">
        <w:rPr>
          <w:rFonts w:ascii="Arial" w:eastAsia="Arial" w:hAnsi="Arial" w:cs="Arial"/>
        </w:rPr>
        <w:lastRenderedPageBreak/>
        <w:t>projetos. É uma linguagem clara e objetiva, pois vai direto ao ponto, sem rodeios (MENEZES, 2011)”. O Python é uma linguagem de programação orientada a objetos, funcional, de tipagem dinâmica e forte, sendo uma linguagem de alto nível com uma sintaxe básica semelhante ao inglês.</w:t>
      </w:r>
    </w:p>
    <w:p w14:paraId="464CF2DE" w14:textId="38A516C2" w:rsidR="00DF0CFD" w:rsidRDefault="531AB1A1" w:rsidP="531AB1A1">
      <w:pPr>
        <w:spacing w:line="360" w:lineRule="auto"/>
        <w:ind w:firstLine="708"/>
        <w:jc w:val="both"/>
        <w:rPr>
          <w:rFonts w:ascii="Arial" w:eastAsia="Arial" w:hAnsi="Arial" w:cs="Arial"/>
          <w:i/>
          <w:iCs/>
        </w:rPr>
      </w:pPr>
      <w:r w:rsidRPr="531AB1A1">
        <w:rPr>
          <w:rFonts w:ascii="Arial" w:eastAsia="Arial" w:hAnsi="Arial" w:cs="Arial"/>
        </w:rPr>
        <w:t>Ao utilizar do Python como linguagem de programação se obtém uma série de vantagens como uso de bibliotecas de programação que podem ser nativas, ou desenvolvidas por terceiros</w:t>
      </w:r>
      <w:r w:rsidR="009C451C">
        <w:rPr>
          <w:rFonts w:ascii="Arial" w:eastAsia="Arial" w:hAnsi="Arial" w:cs="Arial"/>
        </w:rPr>
        <w:t>. A</w:t>
      </w:r>
      <w:r w:rsidRPr="531AB1A1">
        <w:rPr>
          <w:rFonts w:ascii="Arial" w:eastAsia="Arial" w:hAnsi="Arial" w:cs="Arial"/>
        </w:rPr>
        <w:t xml:space="preserve">o utilizar bibliotecas já estabelecidas, o desenvolvimento se torna mais rápido e prático ao reutilizar códigos ao invés de escrevê-los do zero. </w:t>
      </w:r>
      <w:r w:rsidR="00DF0CFD">
        <w:br/>
      </w:r>
      <w:r w:rsidR="00DF0CFD">
        <w:tab/>
      </w:r>
      <w:r w:rsidRPr="531AB1A1">
        <w:rPr>
          <w:rFonts w:ascii="Arial" w:eastAsia="Arial" w:hAnsi="Arial" w:cs="Arial"/>
        </w:rPr>
        <w:t xml:space="preserve">Outra vantagem trazida pelo Python são seus </w:t>
      </w:r>
      <w:r w:rsidRPr="531AB1A1">
        <w:rPr>
          <w:rFonts w:ascii="Arial" w:eastAsia="Arial" w:hAnsi="Arial" w:cs="Arial"/>
          <w:i/>
          <w:iCs/>
        </w:rPr>
        <w:t>frameworks</w:t>
      </w:r>
    </w:p>
    <w:p w14:paraId="5AAB744B" w14:textId="77777777" w:rsidR="00DF0CFD" w:rsidRDefault="00DF0CFD" w:rsidP="531AB1A1">
      <w:pPr>
        <w:spacing w:line="360" w:lineRule="auto"/>
        <w:jc w:val="both"/>
        <w:rPr>
          <w:rFonts w:ascii="Arial" w:eastAsia="Arial" w:hAnsi="Arial" w:cs="Arial"/>
          <w:i/>
          <w:iCs/>
        </w:rPr>
      </w:pPr>
    </w:p>
    <w:p w14:paraId="110E18AD" w14:textId="77777777" w:rsidR="00DF0CFD" w:rsidRDefault="531AB1A1" w:rsidP="000559F7">
      <w:pPr>
        <w:spacing w:line="360" w:lineRule="auto"/>
        <w:ind w:left="2124"/>
        <w:jc w:val="both"/>
        <w:rPr>
          <w:rFonts w:ascii="Arial" w:eastAsia="Arial" w:hAnsi="Arial" w:cs="Arial"/>
          <w:sz w:val="20"/>
          <w:szCs w:val="20"/>
          <w:lang w:eastAsia="ja-JP"/>
        </w:rPr>
      </w:pPr>
      <w:r w:rsidRPr="531AB1A1">
        <w:rPr>
          <w:rFonts w:ascii="Arial" w:eastAsia="Arial" w:hAnsi="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spacing w:line="360" w:lineRule="auto"/>
        <w:ind w:left="2124"/>
        <w:jc w:val="both"/>
        <w:rPr>
          <w:rFonts w:ascii="Arial" w:eastAsia="Arial" w:hAnsi="Arial" w:cs="Arial"/>
          <w:sz w:val="20"/>
          <w:szCs w:val="20"/>
          <w:lang w:eastAsia="ja-JP"/>
        </w:rPr>
      </w:pPr>
    </w:p>
    <w:p w14:paraId="54DFDC97" w14:textId="1F4DB3AB" w:rsidR="7C07D62D" w:rsidRDefault="531AB1A1" w:rsidP="1E806E08">
      <w:pPr>
        <w:spacing w:line="360" w:lineRule="auto"/>
        <w:jc w:val="both"/>
        <w:rPr>
          <w:rFonts w:ascii="Arial" w:eastAsia="Arial" w:hAnsi="Arial" w:cs="Arial"/>
          <w:sz w:val="20"/>
          <w:szCs w:val="20"/>
        </w:rPr>
      </w:pPr>
      <w:r w:rsidRPr="531AB1A1">
        <w:rPr>
          <w:rFonts w:ascii="Arial" w:eastAsia="Arial" w:hAnsi="Arial" w:cs="Arial"/>
        </w:rPr>
        <w:t xml:space="preserve">Foi utilizado o </w:t>
      </w:r>
      <w:proofErr w:type="spellStart"/>
      <w:r w:rsidRPr="531AB1A1">
        <w:rPr>
          <w:rFonts w:ascii="Arial" w:eastAsia="Arial" w:hAnsi="Arial" w:cs="Arial"/>
          <w:i/>
          <w:iCs/>
        </w:rPr>
        <w:t>micro-framework</w:t>
      </w:r>
      <w:proofErr w:type="spellEnd"/>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no </w:t>
      </w:r>
      <w:r w:rsidRPr="008E6846">
        <w:rPr>
          <w:rFonts w:ascii="Arial" w:eastAsia="Arial" w:hAnsi="Arial" w:cs="Arial"/>
          <w:i/>
          <w:iCs/>
        </w:rPr>
        <w:t>software</w:t>
      </w:r>
      <w:r w:rsidRPr="531AB1A1">
        <w:rPr>
          <w:rFonts w:ascii="Arial" w:eastAsia="Arial" w:hAnsi="Arial" w:cs="Arial"/>
        </w:rPr>
        <w:t xml:space="preserve"> Nossa Via.</w:t>
      </w:r>
    </w:p>
    <w:p w14:paraId="23C2930F" w14:textId="77777777" w:rsidR="00DF0CFD" w:rsidRPr="00DF0CFD" w:rsidRDefault="00DF0CFD" w:rsidP="531AB1A1">
      <w:pPr>
        <w:spacing w:line="360" w:lineRule="auto"/>
        <w:jc w:val="both"/>
        <w:rPr>
          <w:rFonts w:ascii="Arial" w:eastAsia="Arial" w:hAnsi="Arial" w:cs="Arial"/>
          <w:i/>
          <w:iCs/>
        </w:rPr>
      </w:pPr>
    </w:p>
    <w:p w14:paraId="141FCB78" w14:textId="0B8463A8" w:rsidR="008258E6" w:rsidRDefault="531AB1A1" w:rsidP="005F0902">
      <w:pPr>
        <w:pStyle w:val="Ttulo4"/>
        <w:rPr>
          <w:rFonts w:eastAsia="Arial"/>
          <w:lang w:eastAsia="en-US"/>
        </w:rPr>
      </w:pPr>
      <w:bookmarkStart w:id="45" w:name="_Toc183291661"/>
      <w:proofErr w:type="spellStart"/>
      <w:r w:rsidRPr="531AB1A1">
        <w:rPr>
          <w:rFonts w:eastAsia="Arial"/>
        </w:rPr>
        <w:t>Micro-Framework</w:t>
      </w:r>
      <w:proofErr w:type="spellEnd"/>
      <w:r w:rsidRPr="531AB1A1">
        <w:rPr>
          <w:rFonts w:eastAsia="Arial"/>
        </w:rPr>
        <w:t xml:space="preserve"> </w:t>
      </w:r>
      <w:proofErr w:type="spellStart"/>
      <w:r w:rsidRPr="531AB1A1">
        <w:rPr>
          <w:rFonts w:eastAsia="Arial"/>
        </w:rPr>
        <w:t>Flask</w:t>
      </w:r>
      <w:bookmarkEnd w:id="45"/>
      <w:proofErr w:type="spellEnd"/>
    </w:p>
    <w:p w14:paraId="3DE3341D" w14:textId="7471F70A" w:rsidR="00DF0CFD" w:rsidRDefault="531AB1A1" w:rsidP="00DF0CFD">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Flask</w:t>
      </w:r>
      <w:proofErr w:type="spellEnd"/>
      <w:r w:rsidRPr="531AB1A1">
        <w:rPr>
          <w:rFonts w:ascii="Arial" w:eastAsia="Arial" w:hAnsi="Arial" w:cs="Arial"/>
        </w:rPr>
        <w:t xml:space="preserve"> é um </w:t>
      </w:r>
      <w:proofErr w:type="spellStart"/>
      <w:r w:rsidRPr="531AB1A1">
        <w:rPr>
          <w:rFonts w:ascii="Arial" w:eastAsia="Arial" w:hAnsi="Arial" w:cs="Arial"/>
          <w:i/>
          <w:iCs/>
        </w:rPr>
        <w:t>micro-</w:t>
      </w:r>
      <w:r w:rsidR="009C451C">
        <w:rPr>
          <w:rFonts w:ascii="Arial" w:eastAsia="Arial" w:hAnsi="Arial" w:cs="Arial"/>
          <w:i/>
          <w:iCs/>
        </w:rPr>
        <w:t>f</w:t>
      </w:r>
      <w:r w:rsidRPr="531AB1A1">
        <w:rPr>
          <w:rFonts w:ascii="Arial" w:eastAsia="Arial" w:hAnsi="Arial" w:cs="Arial"/>
          <w:i/>
          <w:iCs/>
        </w:rPr>
        <w:t>ramework</w:t>
      </w:r>
      <w:proofErr w:type="spellEnd"/>
      <w:r w:rsidRPr="531AB1A1">
        <w:rPr>
          <w:rFonts w:ascii="Arial" w:eastAsia="Arial" w:hAnsi="Arial" w:cs="Arial"/>
        </w:rPr>
        <w:t xml:space="preserve">, que possui funcionalidades mínimas já estabelecidas para a criação de uma aplicação </w:t>
      </w:r>
      <w:r w:rsidRPr="00A2034F">
        <w:rPr>
          <w:rFonts w:ascii="Arial" w:eastAsia="Arial" w:hAnsi="Arial" w:cs="Arial"/>
          <w:i/>
          <w:iCs/>
        </w:rPr>
        <w:t>web</w:t>
      </w:r>
      <w:r w:rsidRPr="531AB1A1">
        <w:rPr>
          <w:rFonts w:ascii="Arial" w:eastAsia="Arial" w:hAnsi="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46" w:name="_Toc183291662"/>
      <w:proofErr w:type="spellStart"/>
      <w:r w:rsidRPr="531AB1A1">
        <w:rPr>
          <w:rFonts w:eastAsia="Arial"/>
        </w:rPr>
        <w:t>SQLAlchemy</w:t>
      </w:r>
      <w:bookmarkEnd w:id="46"/>
      <w:proofErr w:type="spellEnd"/>
    </w:p>
    <w:p w14:paraId="0EC028B4" w14:textId="45413568" w:rsidR="005420D3" w:rsidRDefault="531AB1A1" w:rsidP="531AB1A1">
      <w:pPr>
        <w:keepNext/>
        <w:spacing w:line="360" w:lineRule="auto"/>
        <w:ind w:firstLine="708"/>
        <w:jc w:val="both"/>
        <w:rPr>
          <w:rFonts w:ascii="Arial" w:eastAsia="Arial" w:hAnsi="Arial" w:cs="Arial"/>
        </w:rPr>
      </w:pPr>
      <w:r w:rsidRPr="531AB1A1">
        <w:rPr>
          <w:rFonts w:ascii="Arial" w:eastAsia="Arial" w:hAnsi="Arial" w:cs="Arial"/>
        </w:rPr>
        <w:t xml:space="preserve">Uma das bibliotecas de maior importância para o desenvolvimento da aplicação é o </w:t>
      </w:r>
      <w:proofErr w:type="spellStart"/>
      <w:r w:rsidRPr="531AB1A1">
        <w:rPr>
          <w:rFonts w:ascii="Arial" w:eastAsia="Arial" w:hAnsi="Arial" w:cs="Arial"/>
        </w:rPr>
        <w:t>SQLAlchemy</w:t>
      </w:r>
      <w:proofErr w:type="spellEnd"/>
      <w:r w:rsidRPr="531AB1A1">
        <w:rPr>
          <w:rFonts w:ascii="Arial" w:eastAsia="Arial" w:hAnsi="Arial" w:cs="Arial"/>
        </w:rPr>
        <w:t xml:space="preserve">, funcionando como uma interface para a comunicação com banco de dados relacionais, essa biblioteca permite a conversão entre Python </w:t>
      </w:r>
      <w:bookmarkStart w:id="47" w:name="_Hlk182505439"/>
      <w:r w:rsidRPr="531AB1A1">
        <w:rPr>
          <w:rFonts w:ascii="Arial" w:eastAsia="Arial" w:hAnsi="Arial" w:cs="Arial"/>
        </w:rPr>
        <w:t>e SQL (</w:t>
      </w:r>
      <w:proofErr w:type="spellStart"/>
      <w:r w:rsidRPr="531AB1A1">
        <w:rPr>
          <w:rFonts w:ascii="Arial" w:eastAsia="Arial" w:hAnsi="Arial" w:cs="Arial"/>
          <w:i/>
          <w:iCs/>
        </w:rPr>
        <w:t>Structured</w:t>
      </w:r>
      <w:proofErr w:type="spellEnd"/>
      <w:r w:rsidRPr="531AB1A1">
        <w:rPr>
          <w:rFonts w:ascii="Arial" w:eastAsia="Arial" w:hAnsi="Arial" w:cs="Arial"/>
          <w:i/>
          <w:iCs/>
        </w:rPr>
        <w:t xml:space="preserve"> Query </w:t>
      </w:r>
      <w:proofErr w:type="spellStart"/>
      <w:r w:rsidRPr="531AB1A1">
        <w:rPr>
          <w:rFonts w:ascii="Arial" w:eastAsia="Arial" w:hAnsi="Arial" w:cs="Arial"/>
          <w:i/>
          <w:iCs/>
        </w:rPr>
        <w:t>Language</w:t>
      </w:r>
      <w:proofErr w:type="spellEnd"/>
      <w:r w:rsidRPr="531AB1A1">
        <w:rPr>
          <w:rFonts w:ascii="Arial" w:eastAsia="Arial" w:hAnsi="Arial" w:cs="Arial"/>
        </w:rPr>
        <w:t>)</w:t>
      </w:r>
      <w:bookmarkEnd w:id="47"/>
      <w:r w:rsidRPr="531AB1A1">
        <w:rPr>
          <w:rFonts w:ascii="Arial" w:eastAsia="Arial" w:hAnsi="Arial" w:cs="Arial"/>
        </w:rPr>
        <w:t xml:space="preserve"> através de </w:t>
      </w:r>
      <w:bookmarkStart w:id="48" w:name="_Hlk182505449"/>
      <w:proofErr w:type="spellStart"/>
      <w:r w:rsidRPr="531AB1A1">
        <w:rPr>
          <w:rFonts w:ascii="Arial" w:eastAsia="Arial" w:hAnsi="Arial" w:cs="Arial"/>
          <w:i/>
          <w:iCs/>
        </w:rPr>
        <w:t>Object</w:t>
      </w:r>
      <w:proofErr w:type="spellEnd"/>
      <w:r w:rsidRPr="531AB1A1">
        <w:rPr>
          <w:rFonts w:ascii="Arial" w:eastAsia="Arial" w:hAnsi="Arial" w:cs="Arial"/>
          <w:i/>
          <w:iCs/>
        </w:rPr>
        <w:t xml:space="preserve"> </w:t>
      </w:r>
      <w:proofErr w:type="spellStart"/>
      <w:r w:rsidRPr="531AB1A1">
        <w:rPr>
          <w:rFonts w:ascii="Arial" w:eastAsia="Arial" w:hAnsi="Arial" w:cs="Arial"/>
          <w:i/>
          <w:iCs/>
        </w:rPr>
        <w:t>Relational</w:t>
      </w:r>
      <w:proofErr w:type="spellEnd"/>
      <w:r w:rsidRPr="531AB1A1">
        <w:rPr>
          <w:rFonts w:ascii="Arial" w:eastAsia="Arial" w:hAnsi="Arial" w:cs="Arial"/>
          <w:i/>
          <w:iCs/>
        </w:rPr>
        <w:t xml:space="preserve"> Mapping </w:t>
      </w:r>
      <w:r w:rsidRPr="531AB1A1">
        <w:rPr>
          <w:rFonts w:ascii="Arial" w:eastAsia="Arial" w:hAnsi="Arial" w:cs="Arial"/>
        </w:rPr>
        <w:t>(ORM)</w:t>
      </w:r>
      <w:bookmarkEnd w:id="48"/>
      <w:r w:rsidRPr="531AB1A1">
        <w:rPr>
          <w:rFonts w:ascii="Arial" w:eastAsia="Arial" w:hAnsi="Arial" w:cs="Arial"/>
        </w:rPr>
        <w:t xml:space="preserve"> para fazer consultas e modificações no banco de dados. Essa biblioteca também possui um controle de seção e transações, sendo assim as alterações feitas durante uma consulta só serão persistidas no banco de dados se não houver nenhum erro, além </w:t>
      </w:r>
      <w:r w:rsidRPr="531AB1A1">
        <w:rPr>
          <w:rFonts w:ascii="Arial" w:eastAsia="Arial" w:hAnsi="Arial" w:cs="Arial"/>
        </w:rPr>
        <w:lastRenderedPageBreak/>
        <w:t xml:space="preserve">de possibilitando a reversão da transação como representado na figura </w:t>
      </w:r>
      <w:r w:rsidR="00BE2A88" w:rsidRPr="00BE2A88">
        <w:rPr>
          <w:rFonts w:ascii="Arial" w:eastAsia="Arial" w:hAnsi="Arial" w:cs="Arial"/>
        </w:rPr>
        <w:t>1</w:t>
      </w:r>
      <w:r w:rsidRPr="531AB1A1">
        <w:rPr>
          <w:rFonts w:ascii="Arial" w:eastAsia="Arial" w:hAnsi="Arial" w:cs="Arial"/>
        </w:rPr>
        <w:t>.</w:t>
      </w:r>
      <w:r w:rsidR="005420D3">
        <w:br/>
      </w:r>
      <w:r w:rsidR="005420D3">
        <w:tab/>
      </w:r>
      <w:r w:rsidRPr="531AB1A1">
        <w:rPr>
          <w:rFonts w:ascii="Arial" w:eastAsia="Arial" w:hAnsi="Arial" w:cs="Arial"/>
        </w:rPr>
        <w:t xml:space="preserve">Em conjunto ao </w:t>
      </w:r>
      <w:proofErr w:type="spellStart"/>
      <w:r w:rsidRPr="531AB1A1">
        <w:rPr>
          <w:rFonts w:ascii="Arial" w:eastAsia="Arial" w:hAnsi="Arial" w:cs="Arial"/>
        </w:rPr>
        <w:t>SQLAlchemy</w:t>
      </w:r>
      <w:proofErr w:type="spellEnd"/>
      <w:r w:rsidRPr="531AB1A1">
        <w:rPr>
          <w:rFonts w:ascii="Arial" w:eastAsia="Arial" w:hAnsi="Arial" w:cs="Arial"/>
        </w:rPr>
        <w:t xml:space="preserve"> o </w:t>
      </w:r>
      <w:proofErr w:type="spellStart"/>
      <w:r w:rsidRPr="531AB1A1">
        <w:rPr>
          <w:rFonts w:ascii="Arial" w:eastAsia="Arial" w:hAnsi="Arial" w:cs="Arial"/>
        </w:rPr>
        <w:t>Alembic</w:t>
      </w:r>
      <w:proofErr w:type="spellEnd"/>
      <w:r w:rsidRPr="531AB1A1">
        <w:rPr>
          <w:rFonts w:ascii="Arial" w:eastAsia="Arial" w:hAnsi="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spacing w:line="360" w:lineRule="auto"/>
        <w:ind w:firstLine="708"/>
        <w:jc w:val="both"/>
        <w:rPr>
          <w:rFonts w:ascii="Arial" w:eastAsia="Arial" w:hAnsi="Arial" w:cs="Arial"/>
        </w:rPr>
      </w:pPr>
    </w:p>
    <w:p w14:paraId="786A8C86" w14:textId="02FEECD2" w:rsidR="00BE2A88" w:rsidRPr="00BE2A88" w:rsidRDefault="00BE2A88" w:rsidP="00BE2A88">
      <w:pPr>
        <w:pStyle w:val="Legenda"/>
        <w:keepNext/>
        <w:jc w:val="center"/>
        <w:rPr>
          <w:rFonts w:ascii="Arial" w:hAnsi="Arial" w:cs="Arial"/>
          <w:b w:val="0"/>
          <w:bCs w:val="0"/>
        </w:rPr>
      </w:pPr>
      <w:bookmarkStart w:id="49" w:name="_Toc183290995"/>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1</w:t>
      </w:r>
      <w:r w:rsidRPr="00BE2A88">
        <w:rPr>
          <w:rFonts w:ascii="Arial" w:hAnsi="Arial" w:cs="Arial"/>
        </w:rPr>
        <w:fldChar w:fldCharType="end"/>
      </w:r>
      <w:r w:rsidRPr="00BE2A88">
        <w:rPr>
          <w:rFonts w:ascii="Arial" w:hAnsi="Arial" w:cs="Arial"/>
          <w:b w:val="0"/>
          <w:bCs w:val="0"/>
        </w:rPr>
        <w:t xml:space="preserve">  - Exemplo de conversão Python para SQL</w:t>
      </w:r>
      <w:bookmarkEnd w:id="49"/>
    </w:p>
    <w:p w14:paraId="255567AD" w14:textId="6B15BD89" w:rsidR="009B632C" w:rsidRDefault="009B632C" w:rsidP="009B632C">
      <w:pPr>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37A2053E" w14:textId="68F3EE19" w:rsidR="009B632C" w:rsidRPr="00B5460C" w:rsidRDefault="531AB1A1" w:rsidP="009B632C">
      <w:pPr>
        <w:jc w:val="center"/>
        <w:rPr>
          <w:rFonts w:ascii="Arial" w:eastAsia="Arial" w:hAnsi="Arial" w:cs="Arial"/>
          <w:sz w:val="21"/>
          <w:szCs w:val="21"/>
          <w:lang w:eastAsia="en-US"/>
        </w:rPr>
      </w:pPr>
      <w:r w:rsidRPr="531AB1A1">
        <w:rPr>
          <w:rFonts w:ascii="Arial" w:eastAsia="Arial" w:hAnsi="Arial" w:cs="Arial"/>
          <w:sz w:val="21"/>
          <w:szCs w:val="21"/>
        </w:rPr>
        <w:t xml:space="preserve">Fonte: </w:t>
      </w:r>
      <w:proofErr w:type="spellStart"/>
      <w:r w:rsidRPr="531AB1A1">
        <w:rPr>
          <w:rFonts w:ascii="Arial" w:eastAsia="Arial" w:hAnsi="Arial" w:cs="Arial"/>
          <w:sz w:val="21"/>
          <w:szCs w:val="21"/>
        </w:rPr>
        <w:t>Sosache</w:t>
      </w:r>
      <w:proofErr w:type="spellEnd"/>
      <w:r w:rsidRPr="531AB1A1">
        <w:rPr>
          <w:rFonts w:ascii="Arial" w:eastAsia="Arial" w:hAnsi="Arial" w:cs="Arial"/>
          <w:sz w:val="21"/>
          <w:szCs w:val="21"/>
        </w:rPr>
        <w:t xml:space="preserve"> (2023)</w:t>
      </w:r>
    </w:p>
    <w:p w14:paraId="50EA92F7" w14:textId="68D5606B" w:rsidR="009B632C" w:rsidRDefault="009B632C" w:rsidP="009B632C">
      <w:pPr>
        <w:rPr>
          <w:rFonts w:eastAsia="Arial"/>
          <w:lang w:eastAsia="en-US"/>
        </w:rPr>
      </w:pP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50" w:name="_Toc183291663"/>
      <w:r>
        <w:t>APIs Externas</w:t>
      </w:r>
      <w:bookmarkEnd w:id="50"/>
    </w:p>
    <w:p w14:paraId="5D185BCD"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Além das APIs internas desenvolvidas para o </w:t>
      </w:r>
      <w:proofErr w:type="spellStart"/>
      <w:r w:rsidRPr="531AB1A1">
        <w:rPr>
          <w:rFonts w:ascii="Arial" w:eastAsia="Arial" w:hAnsi="Arial" w:cs="Arial"/>
          <w:i/>
          <w:iCs/>
        </w:rPr>
        <w:t>back-end</w:t>
      </w:r>
      <w:proofErr w:type="spellEnd"/>
      <w:r w:rsidRPr="531AB1A1">
        <w:rPr>
          <w:rFonts w:ascii="Arial" w:eastAsia="Arial" w:hAnsi="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Durante o desenvolvimento, foram integradas duas APIs externas com o objetivo de promover a usabilidade para cidadãos preocupados com as condições das vias públicas: a </w:t>
      </w:r>
      <w:proofErr w:type="spellStart"/>
      <w:r w:rsidRPr="531AB1A1">
        <w:rPr>
          <w:rFonts w:ascii="Arial" w:eastAsia="Arial" w:hAnsi="Arial" w:cs="Arial"/>
        </w:rPr>
        <w:t>ViaCEP</w:t>
      </w:r>
      <w:proofErr w:type="spellEnd"/>
      <w:r w:rsidRPr="531AB1A1">
        <w:rPr>
          <w:rFonts w:ascii="Arial" w:eastAsia="Arial" w:hAnsi="Arial" w:cs="Arial"/>
        </w:rPr>
        <w:t xml:space="preserve"> e a API do Google Maps.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51" w:name="_Toc183291664"/>
      <w:proofErr w:type="spellStart"/>
      <w:r w:rsidRPr="531AB1A1">
        <w:rPr>
          <w:rFonts w:eastAsia="Arial"/>
        </w:rPr>
        <w:t>ViaCEP</w:t>
      </w:r>
      <w:bookmarkEnd w:id="51"/>
      <w:proofErr w:type="spellEnd"/>
    </w:p>
    <w:p w14:paraId="4A35E97C" w14:textId="1AC63829" w:rsidR="000559F7" w:rsidRDefault="531AB1A1" w:rsidP="000559F7">
      <w:pPr>
        <w:spacing w:line="360" w:lineRule="auto"/>
        <w:ind w:firstLine="708"/>
        <w:jc w:val="both"/>
        <w:rPr>
          <w:rFonts w:eastAsia="Arial"/>
          <w:lang w:val="x-none" w:eastAsia="en-US"/>
        </w:rPr>
      </w:pPr>
      <w:r w:rsidRPr="531AB1A1">
        <w:rPr>
          <w:rFonts w:ascii="Arial" w:eastAsia="Arial" w:hAnsi="Arial" w:cs="Arial"/>
        </w:rPr>
        <w:t xml:space="preserve">De acordo com os desenvolvedores do </w:t>
      </w:r>
      <w:proofErr w:type="spellStart"/>
      <w:r w:rsidRPr="531AB1A1">
        <w:rPr>
          <w:rFonts w:ascii="Arial" w:eastAsia="Arial" w:hAnsi="Arial" w:cs="Arial"/>
        </w:rPr>
        <w:t>ViaCEP</w:t>
      </w:r>
      <w:proofErr w:type="spellEnd"/>
      <w:r w:rsidRPr="531AB1A1">
        <w:rPr>
          <w:rFonts w:ascii="Arial" w:eastAsia="Arial" w:hAnsi="Arial" w:cs="Arial"/>
        </w:rPr>
        <w:t>, a ferramenta é um “Webservice gratuito de alto desempenho para consulta de Código de Endereçamento Postal (CEP) do Brasil (</w:t>
      </w:r>
      <w:proofErr w:type="spellStart"/>
      <w:r w:rsidRPr="531AB1A1">
        <w:rPr>
          <w:rFonts w:ascii="Arial" w:eastAsia="Arial" w:hAnsi="Arial" w:cs="Arial"/>
        </w:rPr>
        <w:t>ViaCEP</w:t>
      </w:r>
      <w:proofErr w:type="spellEnd"/>
      <w:r w:rsidRPr="531AB1A1">
        <w:rPr>
          <w:rFonts w:ascii="Arial" w:eastAsia="Arial" w:hAnsi="Arial" w:cs="Arial"/>
        </w:rPr>
        <w:t xml:space="preserve">, 2023).” A API do </w:t>
      </w:r>
      <w:proofErr w:type="spellStart"/>
      <w:r w:rsidRPr="531AB1A1">
        <w:rPr>
          <w:rFonts w:ascii="Arial" w:eastAsia="Arial" w:hAnsi="Arial" w:cs="Arial"/>
        </w:rPr>
        <w:t>ViaCEP</w:t>
      </w:r>
      <w:proofErr w:type="spellEnd"/>
      <w:r w:rsidRPr="531AB1A1">
        <w:rPr>
          <w:rFonts w:ascii="Arial" w:eastAsia="Arial" w:hAnsi="Arial" w:cs="Arial"/>
        </w:rPr>
        <w:t xml:space="preserve"> utiliza uma base de dados </w:t>
      </w:r>
      <w:r w:rsidRPr="531AB1A1">
        <w:rPr>
          <w:rFonts w:ascii="Arial" w:eastAsia="Arial" w:hAnsi="Arial" w:cs="Arial"/>
        </w:rPr>
        <w:lastRenderedPageBreak/>
        <w:t>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ascii="Arial" w:eastAsia="Arial" w:hAnsi="Arial" w:cs="Arial"/>
        </w:rPr>
        <w:t>ibge</w:t>
      </w:r>
      <w:proofErr w:type="spellEnd"/>
      <w:r w:rsidRPr="531AB1A1">
        <w:rPr>
          <w:rFonts w:ascii="Arial" w:eastAsia="Arial" w:hAnsi="Arial" w:cs="Arial"/>
        </w:rPr>
        <w:t>', '</w:t>
      </w:r>
      <w:proofErr w:type="spellStart"/>
      <w:r w:rsidRPr="531AB1A1">
        <w:rPr>
          <w:rFonts w:ascii="Arial" w:eastAsia="Arial" w:hAnsi="Arial" w:cs="Arial"/>
        </w:rPr>
        <w:t>gia</w:t>
      </w:r>
      <w:proofErr w:type="spellEnd"/>
      <w:r w:rsidRPr="531AB1A1">
        <w:rPr>
          <w:rFonts w:ascii="Arial" w:eastAsia="Arial" w:hAnsi="Arial" w:cs="Arial"/>
        </w:rPr>
        <w:t>', '</w:t>
      </w:r>
      <w:proofErr w:type="spellStart"/>
      <w:r w:rsidRPr="531AB1A1">
        <w:rPr>
          <w:rFonts w:ascii="Arial" w:eastAsia="Arial" w:hAnsi="Arial" w:cs="Arial"/>
        </w:rPr>
        <w:t>ddd</w:t>
      </w:r>
      <w:proofErr w:type="spellEnd"/>
      <w:r w:rsidRPr="531AB1A1">
        <w:rPr>
          <w:rFonts w:ascii="Arial" w:eastAsia="Arial" w:hAnsi="Arial" w:cs="Arial"/>
        </w:rPr>
        <w:t>' e '</w:t>
      </w:r>
      <w:proofErr w:type="spellStart"/>
      <w:r w:rsidRPr="531AB1A1">
        <w:rPr>
          <w:rFonts w:ascii="Arial" w:eastAsia="Arial" w:hAnsi="Arial" w:cs="Arial"/>
        </w:rPr>
        <w:t>siafi</w:t>
      </w:r>
      <w:proofErr w:type="spellEnd"/>
      <w:r w:rsidRPr="531AB1A1">
        <w:rPr>
          <w:rFonts w:ascii="Arial" w:eastAsia="Arial" w:hAnsi="Arial" w:cs="Arial"/>
        </w:rPr>
        <w:t xml:space="preserve">'. Ao integrar essa API ao aplicativo, reduzimos o esforço do usuário para preencher dados de endereço, permitindo que os campos sejam automaticamente completados com as informações fornecidas pelo </w:t>
      </w:r>
      <w:r w:rsidRPr="00A2034F">
        <w:rPr>
          <w:rFonts w:ascii="Arial" w:eastAsia="Arial" w:hAnsi="Arial" w:cs="Arial"/>
          <w:i/>
          <w:iCs/>
        </w:rPr>
        <w:t>webservice</w:t>
      </w:r>
      <w:r w:rsidRPr="531AB1A1">
        <w:rPr>
          <w:rFonts w:ascii="Arial" w:eastAsia="Arial" w:hAnsi="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52" w:name="_Toc183291665"/>
      <w:r w:rsidRPr="531AB1A1">
        <w:rPr>
          <w:rFonts w:eastAsia="Arial"/>
        </w:rPr>
        <w:t xml:space="preserve">Google Maps e API </w:t>
      </w:r>
      <w:proofErr w:type="spellStart"/>
      <w:r w:rsidRPr="531AB1A1">
        <w:rPr>
          <w:rFonts w:eastAsia="Arial"/>
        </w:rPr>
        <w:t>Geocoding</w:t>
      </w:r>
      <w:bookmarkEnd w:id="52"/>
      <w:proofErr w:type="spellEnd"/>
    </w:p>
    <w:p w14:paraId="124DB355" w14:textId="77777777" w:rsidR="000559F7" w:rsidRDefault="531AB1A1" w:rsidP="000559F7">
      <w:pPr>
        <w:spacing w:line="360" w:lineRule="auto"/>
        <w:ind w:firstLine="720"/>
        <w:jc w:val="both"/>
        <w:rPr>
          <w:rFonts w:ascii="Arial" w:eastAsia="Arial" w:hAnsi="Arial" w:cs="Arial"/>
        </w:rPr>
      </w:pPr>
      <w:r w:rsidRPr="531AB1A1">
        <w:rPr>
          <w:rFonts w:ascii="Arial" w:eastAsia="Arial" w:hAnsi="Arial" w:cs="Arial"/>
        </w:rPr>
        <w:t xml:space="preserve">Ao utilizar da API fornecida pela Google em integração com o sistema Google Maps, podemos utilizar da interface gráfica já consolidada para a visualização de localização das reclamações, além de permitir que o usuário selecione no mapa a localização da reclamação. </w:t>
      </w:r>
      <w:r w:rsidR="000559F7">
        <w:br/>
      </w:r>
      <w:r w:rsidR="000559F7">
        <w:tab/>
      </w:r>
      <w:r w:rsidRPr="531AB1A1">
        <w:rPr>
          <w:rFonts w:ascii="Arial" w:eastAsia="Arial" w:hAnsi="Arial" w:cs="Arial"/>
        </w:rPr>
        <w:t xml:space="preserve">Outra função disponibilizada pela Google é a API </w:t>
      </w:r>
      <w:proofErr w:type="spellStart"/>
      <w:r w:rsidRPr="531AB1A1">
        <w:rPr>
          <w:rFonts w:ascii="Arial" w:eastAsia="Arial" w:hAnsi="Arial" w:cs="Arial"/>
        </w:rPr>
        <w:t>Geocoding</w:t>
      </w:r>
      <w:proofErr w:type="spellEnd"/>
      <w:r w:rsidRPr="531AB1A1">
        <w:rPr>
          <w:rFonts w:ascii="Arial" w:eastAsia="Arial" w:hAnsi="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53" w:name="_Toc183291666"/>
      <w:r>
        <w:t>JWT</w:t>
      </w:r>
      <w:bookmarkEnd w:id="53"/>
    </w:p>
    <w:p w14:paraId="1FFC507D" w14:textId="7FBBA030" w:rsidR="00BB6121" w:rsidRDefault="531AB1A1" w:rsidP="531AB1A1">
      <w:pPr>
        <w:spacing w:line="360" w:lineRule="auto"/>
        <w:ind w:firstLine="708"/>
        <w:jc w:val="both"/>
        <w:rPr>
          <w:rFonts w:ascii="Arial" w:eastAsia="Arial" w:hAnsi="Arial" w:cs="Arial"/>
          <w:color w:val="FF0000"/>
        </w:rPr>
      </w:pPr>
      <w:r w:rsidRPr="531AB1A1">
        <w:rPr>
          <w:rFonts w:ascii="Arial" w:eastAsia="Arial" w:hAnsi="Arial" w:cs="Arial"/>
        </w:rPr>
        <w:t>O padrão JWT (</w:t>
      </w:r>
      <w:bookmarkStart w:id="54" w:name="_Hlk182507046"/>
      <w:r w:rsidRPr="531AB1A1">
        <w:rPr>
          <w:rFonts w:ascii="Arial" w:eastAsia="Arial" w:hAnsi="Arial" w:cs="Arial"/>
          <w:i/>
          <w:iCs/>
        </w:rPr>
        <w:t>JSON Web Token</w:t>
      </w:r>
      <w:bookmarkEnd w:id="54"/>
      <w:r w:rsidRPr="531AB1A1">
        <w:rPr>
          <w:rFonts w:ascii="Arial" w:eastAsia="Arial" w:hAnsi="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r w:rsidR="00BB6121">
        <w:br/>
      </w:r>
      <w:r w:rsidR="00BB6121">
        <w:tab/>
      </w:r>
      <w:r w:rsidRPr="531AB1A1">
        <w:rPr>
          <w:rFonts w:ascii="Arial" w:eastAsia="Arial" w:hAnsi="Arial" w:cs="Arial"/>
        </w:rPr>
        <w:t xml:space="preserve">Nesse padrão cada requisição feita pelo usuário após o </w:t>
      </w:r>
      <w:r w:rsidRPr="531AB1A1">
        <w:rPr>
          <w:rFonts w:ascii="Arial" w:eastAsia="Arial" w:hAnsi="Arial" w:cs="Arial"/>
          <w:i/>
          <w:iCs/>
        </w:rPr>
        <w:t xml:space="preserve">login </w:t>
      </w:r>
      <w:r w:rsidRPr="531AB1A1">
        <w:rPr>
          <w:rFonts w:ascii="Arial" w:eastAsia="Arial" w:hAnsi="Arial" w:cs="Arial"/>
        </w:rPr>
        <w:t xml:space="preserve">leva consigo o </w:t>
      </w:r>
      <w:r w:rsidRPr="531AB1A1">
        <w:rPr>
          <w:rFonts w:ascii="Arial" w:eastAsia="Arial" w:hAnsi="Arial" w:cs="Arial"/>
          <w:i/>
          <w:iCs/>
        </w:rPr>
        <w:t xml:space="preserve">token </w:t>
      </w:r>
      <w:r w:rsidRPr="531AB1A1">
        <w:rPr>
          <w:rFonts w:ascii="Arial" w:eastAsia="Arial" w:hAnsi="Arial" w:cs="Arial"/>
        </w:rPr>
        <w:t xml:space="preserve">de identificação, permitindo a persistência do </w:t>
      </w:r>
      <w:r w:rsidRPr="531AB1A1">
        <w:rPr>
          <w:rFonts w:ascii="Arial" w:eastAsia="Arial" w:hAnsi="Arial" w:cs="Arial"/>
          <w:i/>
          <w:iCs/>
        </w:rPr>
        <w:t>login</w:t>
      </w:r>
      <w:r w:rsidRPr="531AB1A1">
        <w:rPr>
          <w:rFonts w:ascii="Arial" w:eastAsia="Arial" w:hAnsi="Arial" w:cs="Arial"/>
        </w:rPr>
        <w:t xml:space="preserve">, esse JWT possui 3 partes como representado na figura </w:t>
      </w:r>
      <w:r w:rsidR="00BE2A88">
        <w:rPr>
          <w:rFonts w:ascii="Arial" w:eastAsia="Arial" w:hAnsi="Arial" w:cs="Arial"/>
        </w:rPr>
        <w:t>2</w:t>
      </w:r>
      <w:r w:rsidRPr="531AB1A1">
        <w:rPr>
          <w:rFonts w:ascii="Arial" w:eastAsia="Arial" w:hAnsi="Arial" w:cs="Arial"/>
        </w:rPr>
        <w:t xml:space="preserve">, sendo elas o cabeçalho que contém a o algoritmo utilizado, a carga útil onde se encontram as solicitações como a prazo de expiração e por último temos a assinatura do </w:t>
      </w:r>
      <w:r w:rsidRPr="531AB1A1">
        <w:rPr>
          <w:rFonts w:ascii="Arial" w:eastAsia="Arial" w:hAnsi="Arial" w:cs="Arial"/>
          <w:i/>
          <w:iCs/>
        </w:rPr>
        <w:t xml:space="preserve">token </w:t>
      </w:r>
      <w:r w:rsidRPr="531AB1A1">
        <w:rPr>
          <w:rFonts w:ascii="Arial" w:eastAsia="Arial" w:hAnsi="Arial" w:cs="Arial"/>
        </w:rPr>
        <w:t xml:space="preserve">que garante que a mensagem não foi alterada e quem é o emissor do JWT. </w:t>
      </w:r>
    </w:p>
    <w:p w14:paraId="3847419D" w14:textId="3C75A80F" w:rsidR="00BE2A88" w:rsidRDefault="00BE2A88" w:rsidP="00BE2A88">
      <w:pPr>
        <w:pStyle w:val="Legenda"/>
        <w:keepNext/>
        <w:jc w:val="center"/>
      </w:pPr>
      <w:bookmarkStart w:id="55" w:name="_Toc183290996"/>
      <w:r w:rsidRPr="00BE2A88">
        <w:rPr>
          <w:rFonts w:ascii="Arial" w:hAnsi="Arial" w:cs="Arial"/>
        </w:rPr>
        <w:lastRenderedPageBreak/>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2</w:t>
      </w:r>
      <w:r w:rsidRPr="00BE2A88">
        <w:rPr>
          <w:rFonts w:ascii="Arial" w:hAnsi="Arial" w:cs="Arial"/>
        </w:rPr>
        <w:fldChar w:fldCharType="end"/>
      </w:r>
      <w:r w:rsidRPr="00BE2A88">
        <w:rPr>
          <w:rFonts w:ascii="Arial" w:hAnsi="Arial" w:cs="Arial"/>
          <w:b w:val="0"/>
          <w:bCs w:val="0"/>
        </w:rPr>
        <w:t xml:space="preserve"> - Exemplo de token JWT</w:t>
      </w:r>
      <w:bookmarkEnd w:id="55"/>
    </w:p>
    <w:p w14:paraId="5923DACD" w14:textId="289A3BC7" w:rsidR="00BB6121" w:rsidRDefault="00BB6121" w:rsidP="1E806E08">
      <w:pPr>
        <w:spacing w:line="360" w:lineRule="auto"/>
        <w:jc w:val="center"/>
        <w:rPr>
          <w:rFonts w:ascii="Arial" w:eastAsia="Arial" w:hAnsi="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spacing w:line="360" w:lineRule="auto"/>
        <w:jc w:val="center"/>
        <w:rPr>
          <w:rFonts w:ascii="Arial" w:eastAsia="Arial" w:hAnsi="Arial" w:cs="Arial"/>
          <w:color w:val="000000" w:themeColor="text1"/>
          <w:sz w:val="20"/>
          <w:szCs w:val="20"/>
        </w:rPr>
      </w:pPr>
      <w:r w:rsidRPr="531AB1A1">
        <w:rPr>
          <w:rFonts w:ascii="Arial" w:eastAsia="Arial" w:hAnsi="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56" w:name="_Toc183291667"/>
      <w:r>
        <w:t>Docker</w:t>
      </w:r>
      <w:bookmarkEnd w:id="56"/>
    </w:p>
    <w:p w14:paraId="20988573" w14:textId="1DDBED3A"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Docker é uma plataforma aberta que permite empacotar código e suas dependências em imagens, garantindo a portabilidade e a execução consistente da aplicação, independentemente do ambiente físico. Diferente das máquinas virtuais, que isolam todo o sistema operacional e têm seus próprios </w:t>
      </w:r>
      <w:r w:rsidRPr="531AB1A1">
        <w:rPr>
          <w:rFonts w:ascii="Arial" w:eastAsia="Arial" w:hAnsi="Arial" w:cs="Arial"/>
          <w:i/>
          <w:iCs/>
        </w:rPr>
        <w:t>kernels</w:t>
      </w:r>
      <w:r w:rsidRPr="531AB1A1">
        <w:rPr>
          <w:rFonts w:ascii="Arial" w:eastAsia="Arial" w:hAnsi="Arial" w:cs="Arial"/>
        </w:rPr>
        <w:t xml:space="preserve">, os contêineres compartilham o </w:t>
      </w:r>
      <w:r w:rsidRPr="531AB1A1">
        <w:rPr>
          <w:rFonts w:ascii="Arial" w:eastAsia="Arial" w:hAnsi="Arial" w:cs="Arial"/>
          <w:i/>
          <w:iCs/>
        </w:rPr>
        <w:t>kernel</w:t>
      </w:r>
      <w:r w:rsidRPr="531AB1A1">
        <w:rPr>
          <w:rFonts w:ascii="Arial" w:eastAsia="Arial" w:hAnsi="Arial" w:cs="Arial"/>
        </w:rPr>
        <w:t xml:space="preserve"> do sistema operacional do </w:t>
      </w:r>
      <w:r w:rsidRPr="531AB1A1">
        <w:rPr>
          <w:rFonts w:ascii="Arial" w:eastAsia="Arial" w:hAnsi="Arial" w:cs="Arial"/>
          <w:i/>
          <w:iCs/>
        </w:rPr>
        <w:t>host</w:t>
      </w:r>
      <w:r w:rsidRPr="531AB1A1">
        <w:rPr>
          <w:rFonts w:ascii="Arial" w:eastAsia="Arial" w:hAnsi="Arial" w:cs="Arial"/>
        </w:rPr>
        <w:t xml:space="preserve">, reduzindo significativamente o uso de recursos de </w:t>
      </w:r>
      <w:r w:rsidRPr="008E6846">
        <w:rPr>
          <w:rFonts w:ascii="Arial" w:eastAsia="Arial" w:hAnsi="Arial" w:cs="Arial"/>
          <w:i/>
          <w:iCs/>
        </w:rPr>
        <w:t>hardware</w:t>
      </w:r>
      <w:r w:rsidRPr="531AB1A1">
        <w:rPr>
          <w:rFonts w:ascii="Arial" w:eastAsia="Arial" w:hAnsi="Arial" w:cs="Arial"/>
        </w:rPr>
        <w:t xml:space="preserve"> e espaço de armazenamento, essa relação pode ser vista na imagem </w:t>
      </w:r>
      <w:r w:rsidR="00BE2A88" w:rsidRPr="00BE2A88">
        <w:rPr>
          <w:rFonts w:ascii="Arial" w:eastAsia="Arial" w:hAnsi="Arial" w:cs="Arial"/>
        </w:rPr>
        <w:t>3</w:t>
      </w:r>
      <w:r w:rsidRPr="531AB1A1">
        <w:rPr>
          <w:rFonts w:ascii="Arial" w:eastAsia="Arial" w:hAnsi="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spacing w:line="360" w:lineRule="auto"/>
        <w:ind w:firstLine="720"/>
        <w:jc w:val="both"/>
        <w:rPr>
          <w:rFonts w:ascii="Arial" w:eastAsia="Arial" w:hAnsi="Arial" w:cs="Arial"/>
        </w:rPr>
      </w:pPr>
    </w:p>
    <w:p w14:paraId="16445ED4" w14:textId="1F7B8697" w:rsidR="00BB6121" w:rsidRDefault="531AB1A1" w:rsidP="00BB6121">
      <w:pPr>
        <w:spacing w:line="360" w:lineRule="auto"/>
        <w:ind w:left="1416"/>
        <w:jc w:val="both"/>
        <w:rPr>
          <w:rFonts w:ascii="Arial" w:eastAsia="Arial" w:hAnsi="Arial" w:cs="Arial"/>
          <w:sz w:val="20"/>
          <w:szCs w:val="20"/>
          <w:lang w:eastAsia="ja-JP"/>
        </w:rPr>
      </w:pPr>
      <w:r w:rsidRPr="531AB1A1">
        <w:rPr>
          <w:rFonts w:ascii="Arial" w:eastAsia="Arial" w:hAnsi="Arial" w:cs="Arial"/>
          <w:sz w:val="20"/>
          <w:szCs w:val="20"/>
        </w:rPr>
        <w:t xml:space="preserve">“Portabilidade, onde todas as dependências para uma aplicação conteinerizada são empacotadas dentro do contêiner, permitindo-a executar em qualquer </w:t>
      </w:r>
      <w:r w:rsidRPr="531AB1A1">
        <w:rPr>
          <w:rFonts w:ascii="Arial" w:eastAsia="Arial" w:hAnsi="Arial" w:cs="Arial"/>
          <w:i/>
          <w:iCs/>
          <w:sz w:val="20"/>
          <w:szCs w:val="20"/>
        </w:rPr>
        <w:t>host</w:t>
      </w:r>
      <w:r w:rsidRPr="531AB1A1">
        <w:rPr>
          <w:rFonts w:ascii="Arial" w:eastAsia="Arial" w:hAnsi="Arial" w:cs="Arial"/>
          <w:sz w:val="20"/>
          <w:szCs w:val="20"/>
        </w:rPr>
        <w:t xml:space="preserve"> </w:t>
      </w:r>
      <w:proofErr w:type="spellStart"/>
      <w:r w:rsidRPr="531AB1A1">
        <w:rPr>
          <w:rFonts w:ascii="Arial" w:eastAsia="Arial" w:hAnsi="Arial" w:cs="Arial"/>
          <w:sz w:val="20"/>
          <w:szCs w:val="20"/>
        </w:rPr>
        <w:t>docker</w:t>
      </w:r>
      <w:proofErr w:type="spellEnd"/>
      <w:r w:rsidRPr="531AB1A1">
        <w:rPr>
          <w:rFonts w:ascii="Arial" w:eastAsia="Arial" w:hAnsi="Arial" w:cs="Arial"/>
          <w:sz w:val="20"/>
          <w:szCs w:val="20"/>
        </w:rPr>
        <w:t xml:space="preserve">. Previsibilidade, onde o </w:t>
      </w:r>
      <w:r w:rsidRPr="531AB1A1">
        <w:rPr>
          <w:rFonts w:ascii="Arial" w:eastAsia="Arial" w:hAnsi="Arial" w:cs="Arial"/>
          <w:i/>
          <w:iCs/>
          <w:sz w:val="20"/>
          <w:szCs w:val="20"/>
        </w:rPr>
        <w:t>host</w:t>
      </w:r>
      <w:r w:rsidRPr="531AB1A1">
        <w:rPr>
          <w:rFonts w:ascii="Arial" w:eastAsia="Arial" w:hAnsi="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spacing w:line="360" w:lineRule="auto"/>
        <w:ind w:left="1416"/>
        <w:jc w:val="both"/>
        <w:rPr>
          <w:rFonts w:ascii="Arial" w:eastAsia="Arial" w:hAnsi="Arial" w:cs="Arial"/>
          <w:sz w:val="20"/>
          <w:szCs w:val="20"/>
        </w:rPr>
      </w:pPr>
    </w:p>
    <w:p w14:paraId="57F69A85" w14:textId="3DB376C1"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lastRenderedPageBreak/>
        <w:t xml:space="preserve">A plataforma Docker também possui o </w:t>
      </w:r>
      <w:proofErr w:type="spellStart"/>
      <w:r w:rsidRPr="531AB1A1">
        <w:rPr>
          <w:rFonts w:ascii="Arial" w:eastAsia="Arial" w:hAnsi="Arial" w:cs="Arial"/>
        </w:rPr>
        <w:t>DockerHub</w:t>
      </w:r>
      <w:proofErr w:type="spellEnd"/>
      <w:r w:rsidRPr="531AB1A1">
        <w:rPr>
          <w:rFonts w:ascii="Arial" w:eastAsia="Arial" w:hAnsi="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15CF298A" w14:textId="208E18F6" w:rsidR="00BE2A88" w:rsidRPr="00BE2A88" w:rsidRDefault="00BE2A88" w:rsidP="00BE2A88">
      <w:pPr>
        <w:pStyle w:val="Legenda"/>
        <w:keepNext/>
        <w:jc w:val="center"/>
        <w:rPr>
          <w:rFonts w:ascii="Arial" w:hAnsi="Arial" w:cs="Arial"/>
          <w:b w:val="0"/>
          <w:bCs w:val="0"/>
        </w:rPr>
      </w:pPr>
      <w:bookmarkStart w:id="57" w:name="_Toc183290997"/>
      <w:r w:rsidRPr="00BE2A88">
        <w:rPr>
          <w:rFonts w:ascii="Arial" w:hAnsi="Arial" w:cs="Arial"/>
        </w:rPr>
        <w:t xml:space="preserve">Figura </w:t>
      </w:r>
      <w:r w:rsidRPr="00BE2A88">
        <w:rPr>
          <w:rFonts w:ascii="Arial" w:hAnsi="Arial" w:cs="Arial"/>
        </w:rPr>
        <w:fldChar w:fldCharType="begin"/>
      </w:r>
      <w:r w:rsidRPr="00BE2A88">
        <w:rPr>
          <w:rFonts w:ascii="Arial" w:hAnsi="Arial" w:cs="Arial"/>
        </w:rPr>
        <w:instrText xml:space="preserve"> SEQ Figura \* ARABIC </w:instrText>
      </w:r>
      <w:r w:rsidRPr="00BE2A88">
        <w:rPr>
          <w:rFonts w:ascii="Arial" w:hAnsi="Arial" w:cs="Arial"/>
        </w:rPr>
        <w:fldChar w:fldCharType="separate"/>
      </w:r>
      <w:r w:rsidR="00FC7A3B">
        <w:rPr>
          <w:rFonts w:ascii="Arial" w:hAnsi="Arial" w:cs="Arial"/>
          <w:noProof/>
        </w:rPr>
        <w:t>3</w:t>
      </w:r>
      <w:r w:rsidRPr="00BE2A88">
        <w:rPr>
          <w:rFonts w:ascii="Arial" w:hAnsi="Arial" w:cs="Arial"/>
        </w:rPr>
        <w:fldChar w:fldCharType="end"/>
      </w:r>
      <w:r w:rsidRPr="00BE2A88">
        <w:rPr>
          <w:rFonts w:ascii="Arial" w:hAnsi="Arial" w:cs="Arial"/>
          <w:b w:val="0"/>
          <w:bCs w:val="0"/>
        </w:rPr>
        <w:t xml:space="preserve"> - Comparação entre Máquina Virtual e Docker</w:t>
      </w:r>
      <w:bookmarkEnd w:id="57"/>
    </w:p>
    <w:p w14:paraId="3F4C0158" w14:textId="394AB6FC" w:rsidR="3771BC02" w:rsidRDefault="3771BC02" w:rsidP="1E806E08">
      <w:pPr>
        <w:jc w:val="center"/>
        <w:rPr>
          <w:rFonts w:ascii="Arial" w:eastAsia="Arial" w:hAnsi="Arial" w:cs="Arial"/>
          <w:sz w:val="20"/>
          <w:szCs w:val="20"/>
        </w:rPr>
      </w:pPr>
      <w:r>
        <w:rPr>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531AB1A1">
        <w:rPr>
          <w:rFonts w:ascii="Arial" w:eastAsia="Arial" w:hAnsi="Arial" w:cs="Arial"/>
          <w:sz w:val="20"/>
          <w:szCs w:val="20"/>
        </w:rPr>
        <w:t>Fonte: Docker (2024).</w:t>
      </w:r>
    </w:p>
    <w:p w14:paraId="25ED1707" w14:textId="6926AA6C" w:rsidR="1E806E08" w:rsidRDefault="1E806E08" w:rsidP="1E806E08">
      <w:pPr>
        <w:spacing w:line="360" w:lineRule="auto"/>
        <w:jc w:val="both"/>
      </w:pPr>
    </w:p>
    <w:p w14:paraId="3EC63A57" w14:textId="39B37C1E" w:rsidR="00E074DE" w:rsidRDefault="531AB1A1" w:rsidP="00E074DE">
      <w:pPr>
        <w:pStyle w:val="Ttulo2"/>
        <w:rPr>
          <w:rFonts w:eastAsia="Arial"/>
        </w:rPr>
      </w:pPr>
      <w:bookmarkStart w:id="58" w:name="_Toc183291668"/>
      <w:r w:rsidRPr="531AB1A1">
        <w:rPr>
          <w:rFonts w:eastAsia="Arial"/>
        </w:rPr>
        <w:t>Testes de software</w:t>
      </w:r>
      <w:bookmarkEnd w:id="58"/>
    </w:p>
    <w:p w14:paraId="3FB68A77"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desenvolvimento de um </w:t>
      </w:r>
      <w:r w:rsidRPr="008E6846">
        <w:rPr>
          <w:rFonts w:ascii="Arial" w:eastAsia="Arial" w:hAnsi="Arial" w:cs="Arial"/>
          <w:i/>
          <w:iCs/>
        </w:rPr>
        <w:t>software</w:t>
      </w:r>
      <w:r w:rsidRPr="531AB1A1">
        <w:rPr>
          <w:rFonts w:ascii="Arial" w:eastAsia="Arial" w:hAnsi="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ascii="Arial" w:eastAsia="Arial" w:hAnsi="Arial" w:cs="Arial"/>
          <w:i/>
          <w:iCs/>
        </w:rPr>
        <w:t>software</w:t>
      </w:r>
      <w:r w:rsidRPr="531AB1A1">
        <w:rPr>
          <w:rFonts w:ascii="Arial" w:eastAsia="Arial" w:hAnsi="Arial" w:cs="Arial"/>
        </w:rPr>
        <w:t>.</w:t>
      </w:r>
    </w:p>
    <w:p w14:paraId="58EACF59" w14:textId="4CC31D1A"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Testar um </w:t>
      </w:r>
      <w:r w:rsidRPr="008E6846">
        <w:rPr>
          <w:rFonts w:ascii="Arial" w:eastAsia="Arial" w:hAnsi="Arial" w:cs="Arial"/>
          <w:i/>
          <w:iCs/>
        </w:rPr>
        <w:t>software</w:t>
      </w:r>
      <w:r w:rsidRPr="531AB1A1">
        <w:rPr>
          <w:rFonts w:ascii="Arial" w:eastAsia="Arial" w:hAnsi="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ascii="Arial" w:eastAsia="Arial" w:hAnsi="Arial" w:cs="Arial"/>
        </w:rPr>
        <w:t>Sommerville</w:t>
      </w:r>
      <w:proofErr w:type="spellEnd"/>
      <w:r w:rsidRPr="531AB1A1">
        <w:rPr>
          <w:rFonts w:ascii="Arial" w:eastAsia="Arial" w:hAnsi="Arial" w:cs="Arial"/>
        </w:rPr>
        <w:t xml:space="preserve"> (2011, p.4), “aproximadamente 60% dos custos de </w:t>
      </w:r>
      <w:r w:rsidRPr="008E6846">
        <w:rPr>
          <w:rFonts w:ascii="Arial" w:eastAsia="Arial" w:hAnsi="Arial" w:cs="Arial"/>
          <w:i/>
          <w:iCs/>
        </w:rPr>
        <w:t>software</w:t>
      </w:r>
      <w:r w:rsidRPr="531AB1A1">
        <w:rPr>
          <w:rFonts w:ascii="Arial" w:eastAsia="Arial" w:hAnsi="Arial" w:cs="Arial"/>
        </w:rPr>
        <w:t xml:space="preserve"> são de desenvolvimento, 40% são custos de testes. Para o </w:t>
      </w:r>
      <w:r w:rsidRPr="008E6846">
        <w:rPr>
          <w:rFonts w:ascii="Arial" w:eastAsia="Arial" w:hAnsi="Arial" w:cs="Arial"/>
          <w:i/>
          <w:iCs/>
        </w:rPr>
        <w:t>software</w:t>
      </w:r>
      <w:r w:rsidRPr="531AB1A1">
        <w:rPr>
          <w:rFonts w:ascii="Arial" w:eastAsia="Arial" w:hAnsi="Arial" w:cs="Arial"/>
        </w:rPr>
        <w:t xml:space="preserve"> customizado, os custos de evolução frequentemente superam os custos de desenvolvimento”. </w:t>
      </w:r>
    </w:p>
    <w:p w14:paraId="43215FA6"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Isso mostra como é fundamental utilizar estratégias de testes no desenvolvimento de um sistema, no projeto Nossa Via em particular, utilizamos dois métodos para testar o </w:t>
      </w:r>
      <w:r w:rsidRPr="008E6846">
        <w:rPr>
          <w:rFonts w:ascii="Arial" w:eastAsia="Arial" w:hAnsi="Arial" w:cs="Arial"/>
          <w:i/>
          <w:iCs/>
        </w:rPr>
        <w:t>software</w:t>
      </w:r>
      <w:r w:rsidRPr="531AB1A1">
        <w:rPr>
          <w:rFonts w:ascii="Arial" w:eastAsia="Arial" w:hAnsi="Arial" w:cs="Arial"/>
        </w:rPr>
        <w:t xml:space="preserve">, o teste de aceite no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e testes unitários no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w:t>
      </w:r>
    </w:p>
    <w:p w14:paraId="4C29758F" w14:textId="71C45692" w:rsidR="00E074DE" w:rsidRDefault="531AB1A1" w:rsidP="1E806E08">
      <w:pPr>
        <w:spacing w:line="360" w:lineRule="auto"/>
        <w:ind w:firstLine="360"/>
        <w:jc w:val="both"/>
        <w:rPr>
          <w:rFonts w:ascii="Arial" w:eastAsia="Arial" w:hAnsi="Arial" w:cs="Arial"/>
          <w:color w:val="FF0000"/>
        </w:rPr>
      </w:pPr>
      <w:r w:rsidRPr="531AB1A1">
        <w:rPr>
          <w:rFonts w:ascii="Arial" w:eastAsia="Arial" w:hAnsi="Arial" w:cs="Arial"/>
        </w:rPr>
        <w:t xml:space="preserve">Os testes de aceite são realizados simulando o comportamento do usuário final, nele verificamos se o </w:t>
      </w:r>
      <w:r w:rsidRPr="008E6846">
        <w:rPr>
          <w:rFonts w:ascii="Arial" w:eastAsia="Arial" w:hAnsi="Arial" w:cs="Arial"/>
          <w:i/>
          <w:iCs/>
        </w:rPr>
        <w:t>software</w:t>
      </w:r>
      <w:r w:rsidRPr="531AB1A1">
        <w:rPr>
          <w:rFonts w:ascii="Arial" w:eastAsia="Arial" w:hAnsi="Arial" w:cs="Arial"/>
        </w:rPr>
        <w:t xml:space="preserve"> está executando corretamente as funções para quais foi construído. O roteiro com os testes realizados no projeto está localizado no apêndice E.</w:t>
      </w:r>
    </w:p>
    <w:p w14:paraId="6D8FD214" w14:textId="33A2720E" w:rsidR="00E074DE" w:rsidRDefault="531AB1A1" w:rsidP="00E074DE">
      <w:pPr>
        <w:spacing w:line="360" w:lineRule="auto"/>
        <w:ind w:firstLine="360"/>
        <w:jc w:val="both"/>
        <w:rPr>
          <w:rFonts w:ascii="Arial" w:eastAsia="Arial" w:hAnsi="Arial" w:cs="Arial"/>
          <w:color w:val="FF0000"/>
        </w:rPr>
      </w:pPr>
      <w:r w:rsidRPr="531AB1A1">
        <w:rPr>
          <w:rFonts w:ascii="Arial" w:eastAsia="Arial" w:hAnsi="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rFonts w:eastAsia="Arial"/>
          <w:lang w:eastAsia="en-US"/>
        </w:rPr>
      </w:pPr>
      <w:bookmarkStart w:id="59" w:name="_Toc183291669"/>
      <w:r w:rsidRPr="531AB1A1">
        <w:rPr>
          <w:rFonts w:eastAsia="Arial"/>
        </w:rPr>
        <w:t>Tecnologias utilizadas no desenvolvimento do sistema mobile</w:t>
      </w:r>
      <w:bookmarkEnd w:id="59"/>
    </w:p>
    <w:p w14:paraId="53D79223"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ascii="Arial" w:eastAsia="Arial" w:hAnsi="Arial" w:cs="Arial"/>
          <w:i/>
          <w:iCs/>
        </w:rPr>
        <w:t>software</w:t>
      </w:r>
      <w:r w:rsidRPr="531AB1A1">
        <w:rPr>
          <w:rFonts w:ascii="Arial" w:eastAsia="Arial" w:hAnsi="Arial" w:cs="Arial"/>
        </w:rPr>
        <w:t xml:space="preserve"> incluem o sistema operacional Android, a linguagem de programação </w:t>
      </w:r>
      <w:proofErr w:type="spellStart"/>
      <w:r w:rsidRPr="531AB1A1">
        <w:rPr>
          <w:rFonts w:ascii="Arial" w:eastAsia="Arial" w:hAnsi="Arial" w:cs="Arial"/>
        </w:rPr>
        <w:t>JavaScript</w:t>
      </w:r>
      <w:proofErr w:type="spellEnd"/>
      <w:r w:rsidRPr="531AB1A1">
        <w:rPr>
          <w:rFonts w:ascii="Arial" w:eastAsia="Arial" w:hAnsi="Arial" w:cs="Arial"/>
        </w:rPr>
        <w:t xml:space="preserve"> e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60" w:name="_Toc183291670"/>
      <w:r>
        <w:t>Android</w:t>
      </w:r>
      <w:bookmarkEnd w:id="60"/>
    </w:p>
    <w:p w14:paraId="112C85E7" w14:textId="77777777"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ascii="Arial" w:eastAsia="Arial" w:hAnsi="Arial" w:cs="Arial"/>
          <w:i/>
          <w:iCs/>
        </w:rPr>
        <w:t>open-</w:t>
      </w:r>
      <w:proofErr w:type="spellStart"/>
      <w:r w:rsidRPr="531AB1A1">
        <w:rPr>
          <w:rFonts w:ascii="Arial" w:eastAsia="Arial" w:hAnsi="Arial" w:cs="Arial"/>
          <w:i/>
          <w:iCs/>
        </w:rPr>
        <w:t>source</w:t>
      </w:r>
      <w:proofErr w:type="spellEnd"/>
      <w:r w:rsidRPr="531AB1A1">
        <w:rPr>
          <w:rFonts w:ascii="Arial" w:eastAsia="Arial" w:hAnsi="Arial" w:cs="Arial"/>
        </w:rPr>
        <w:t xml:space="preserve"> que permite personalizações e modificações amplas, o que o torna ideal para projetos que requerem flexibilidade e controle sobre o </w:t>
      </w:r>
      <w:r w:rsidRPr="008E6846">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do dispositivo. Além disso, o Android possui uma vasta comunidade de desenvolvedores e suporte extensivo para uma ampla gama de dispositivos, o que </w:t>
      </w:r>
      <w:r w:rsidRPr="531AB1A1">
        <w:rPr>
          <w:rFonts w:ascii="Arial" w:eastAsia="Arial" w:hAnsi="Arial" w:cs="Arial"/>
        </w:rPr>
        <w:lastRenderedPageBreak/>
        <w:t>facilita o desenvolvimento e o teste de aplicativos em diversas condições de uso (GOOGLE, 2024).</w:t>
      </w:r>
    </w:p>
    <w:p w14:paraId="0524D3FE"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ascii="Arial" w:hAnsi="Arial" w:cs="Arial"/>
        </w:rPr>
        <w:t>POSSA, 2023</w:t>
      </w:r>
      <w:r w:rsidRPr="531AB1A1">
        <w:rPr>
          <w:rFonts w:ascii="Arial" w:eastAsia="Arial" w:hAnsi="Arial" w:cs="Arial"/>
        </w:rPr>
        <w:t xml:space="preserve">). </w:t>
      </w:r>
    </w:p>
    <w:p w14:paraId="7419BBB7" w14:textId="0128612E"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Além disso, a plataforma Android oferece também suporte nativo a várias linguagens de programação e </w:t>
      </w:r>
      <w:r w:rsidRPr="531AB1A1">
        <w:rPr>
          <w:rFonts w:ascii="Arial" w:eastAsia="Arial" w:hAnsi="Arial" w:cs="Arial"/>
          <w:i/>
          <w:iCs/>
        </w:rPr>
        <w:t>frameworks</w:t>
      </w:r>
      <w:r w:rsidRPr="531AB1A1">
        <w:rPr>
          <w:rFonts w:ascii="Arial" w:eastAsia="Arial" w:hAnsi="Arial" w:cs="Arial"/>
        </w:rPr>
        <w:t xml:space="preserve">, como Java, </w:t>
      </w:r>
      <w:proofErr w:type="spellStart"/>
      <w:r w:rsidRPr="531AB1A1">
        <w:rPr>
          <w:rFonts w:ascii="Arial" w:eastAsia="Arial" w:hAnsi="Arial" w:cs="Arial"/>
        </w:rPr>
        <w:t>Kotlin</w:t>
      </w:r>
      <w:proofErr w:type="spellEnd"/>
      <w:r w:rsidRPr="531AB1A1">
        <w:rPr>
          <w:rFonts w:ascii="Arial" w:eastAsia="Arial" w:hAnsi="Arial" w:cs="Arial"/>
        </w:rPr>
        <w:t xml:space="preserve"> e, mais recentemente, </w:t>
      </w:r>
      <w:r w:rsidRPr="531AB1A1">
        <w:rPr>
          <w:rFonts w:ascii="Arial" w:eastAsia="Arial" w:hAnsi="Arial" w:cs="Arial"/>
          <w:i/>
          <w:iCs/>
        </w:rPr>
        <w:t>frameworks</w:t>
      </w:r>
      <w:r w:rsidRPr="531AB1A1">
        <w:rPr>
          <w:rFonts w:ascii="Arial" w:eastAsia="Arial" w:hAnsi="Arial" w:cs="Arial"/>
        </w:rPr>
        <w:t xml:space="preserve"> híbridos como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61" w:name="_Toc183291671"/>
      <w:proofErr w:type="spellStart"/>
      <w:r>
        <w:t>JavaScript</w:t>
      </w:r>
      <w:bookmarkEnd w:id="61"/>
      <w:proofErr w:type="spellEnd"/>
    </w:p>
    <w:p w14:paraId="2B8DCCCF" w14:textId="0F728A43" w:rsidR="00BB6121" w:rsidRPr="00BB6121" w:rsidRDefault="531AB1A1" w:rsidP="00BB6121">
      <w:pPr>
        <w:pStyle w:val="Corpodetexto"/>
        <w:spacing w:line="360" w:lineRule="auto"/>
        <w:ind w:firstLine="708"/>
        <w:jc w:val="both"/>
        <w:rPr>
          <w:rFonts w:ascii="Arial" w:eastAsia="Arial" w:hAnsi="Arial" w:cs="Arial"/>
          <w:lang w:eastAsia="en-US"/>
        </w:rPr>
      </w:pPr>
      <w:proofErr w:type="spellStart"/>
      <w:r w:rsidRPr="531AB1A1">
        <w:rPr>
          <w:rFonts w:ascii="Arial" w:eastAsia="Arial" w:hAnsi="Arial" w:cs="Arial"/>
        </w:rPr>
        <w:t>JavaScript</w:t>
      </w:r>
      <w:proofErr w:type="spellEnd"/>
      <w:r w:rsidRPr="531AB1A1">
        <w:rPr>
          <w:rFonts w:ascii="Arial" w:eastAsia="Arial" w:hAnsi="Arial" w:cs="Arial"/>
        </w:rPr>
        <w:t xml:space="preserve"> é uma linguagem de programação amplamente usada para o desenvolvimento de aplicativos </w:t>
      </w:r>
      <w:r w:rsidRPr="00A2034F">
        <w:rPr>
          <w:rFonts w:ascii="Arial" w:eastAsia="Arial" w:hAnsi="Arial" w:cs="Arial"/>
          <w:i/>
          <w:iCs/>
        </w:rPr>
        <w:t>web</w:t>
      </w:r>
      <w:r w:rsidRPr="531AB1A1">
        <w:rPr>
          <w:rFonts w:ascii="Arial" w:eastAsia="Arial" w:hAnsi="Arial" w:cs="Arial"/>
        </w:rPr>
        <w:t xml:space="preserve"> e </w:t>
      </w:r>
      <w:r w:rsidRPr="00A2034F">
        <w:rPr>
          <w:rFonts w:ascii="Arial" w:eastAsia="Arial" w:hAnsi="Arial" w:cs="Arial"/>
          <w:i/>
          <w:iCs/>
        </w:rPr>
        <w:t>mobile</w:t>
      </w:r>
      <w:r w:rsidRPr="531AB1A1">
        <w:rPr>
          <w:rFonts w:ascii="Arial" w:eastAsia="Arial" w:hAnsi="Arial" w:cs="Arial"/>
        </w:rPr>
        <w:t xml:space="preserve">. Conhecida por sua flexibilidade e simplicidade, o </w:t>
      </w:r>
      <w:proofErr w:type="spellStart"/>
      <w:r w:rsidRPr="531AB1A1">
        <w:rPr>
          <w:rFonts w:ascii="Arial" w:eastAsia="Arial" w:hAnsi="Arial" w:cs="Arial"/>
        </w:rPr>
        <w:t>JavaScript</w:t>
      </w:r>
      <w:proofErr w:type="spellEnd"/>
      <w:r w:rsidRPr="531AB1A1">
        <w:rPr>
          <w:rFonts w:ascii="Arial" w:eastAsia="Arial" w:hAnsi="Arial" w:cs="Arial"/>
        </w:rPr>
        <w:t xml:space="preserve"> se tornou uma escolha popular para o desenvolvimento de aplicativos multiplataforma graças a sua compatibilidade com </w:t>
      </w:r>
      <w:r w:rsidRPr="531AB1A1">
        <w:rPr>
          <w:rFonts w:ascii="Arial" w:eastAsia="Arial" w:hAnsi="Arial" w:cs="Arial"/>
          <w:i/>
          <w:iCs/>
        </w:rPr>
        <w:t>frameworks</w:t>
      </w:r>
      <w:r w:rsidRPr="531AB1A1">
        <w:rPr>
          <w:rFonts w:ascii="Arial" w:eastAsia="Arial" w:hAnsi="Arial" w:cs="Arial"/>
        </w:rPr>
        <w:t xml:space="preserve"> como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que permite a criação de aplicativos nativos usando uma base de código compartilhada. A escolha pela linguagem </w:t>
      </w:r>
      <w:proofErr w:type="spellStart"/>
      <w:r w:rsidRPr="531AB1A1">
        <w:rPr>
          <w:rFonts w:ascii="Arial" w:eastAsia="Arial" w:hAnsi="Arial" w:cs="Arial"/>
        </w:rPr>
        <w:t>JavaScript</w:t>
      </w:r>
      <w:proofErr w:type="spellEnd"/>
      <w:r w:rsidRPr="531AB1A1">
        <w:rPr>
          <w:rFonts w:ascii="Arial" w:eastAsia="Arial" w:hAnsi="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spacing w:line="360" w:lineRule="auto"/>
        <w:ind w:firstLine="708"/>
        <w:jc w:val="both"/>
        <w:rPr>
          <w:rFonts w:ascii="Arial" w:eastAsia="Arial" w:hAnsi="Arial" w:cs="Arial"/>
          <w:lang w:eastAsia="en-US"/>
        </w:rPr>
      </w:pPr>
    </w:p>
    <w:p w14:paraId="0B9AACA2" w14:textId="003B9285" w:rsidR="008258E6" w:rsidRDefault="531AB1A1" w:rsidP="006F132C">
      <w:pPr>
        <w:pStyle w:val="Ttulo3"/>
        <w:rPr>
          <w:lang w:eastAsia="en-US"/>
        </w:rPr>
      </w:pPr>
      <w:bookmarkStart w:id="62" w:name="_Toc183291672"/>
      <w:proofErr w:type="spellStart"/>
      <w:r>
        <w:t>React</w:t>
      </w:r>
      <w:proofErr w:type="spellEnd"/>
      <w:r>
        <w:t xml:space="preserve"> </w:t>
      </w:r>
      <w:proofErr w:type="spellStart"/>
      <w:r>
        <w:t>Native</w:t>
      </w:r>
      <w:bookmarkEnd w:id="62"/>
      <w:proofErr w:type="spellEnd"/>
    </w:p>
    <w:p w14:paraId="08709671"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é um </w:t>
      </w:r>
      <w:r w:rsidRPr="531AB1A1">
        <w:rPr>
          <w:rFonts w:ascii="Arial" w:eastAsia="Arial" w:hAnsi="Arial" w:cs="Arial"/>
          <w:i/>
          <w:iCs/>
        </w:rPr>
        <w:t>framework</w:t>
      </w:r>
      <w:r w:rsidRPr="531AB1A1">
        <w:rPr>
          <w:rFonts w:ascii="Arial" w:eastAsia="Arial" w:hAnsi="Arial" w:cs="Arial"/>
        </w:rPr>
        <w:t xml:space="preserve"> de desenvolvimento de aplicativos mobile, criado pela Meta e que utiliza </w:t>
      </w:r>
      <w:proofErr w:type="spellStart"/>
      <w:r w:rsidRPr="531AB1A1">
        <w:rPr>
          <w:rFonts w:ascii="Arial" w:eastAsia="Arial" w:hAnsi="Arial" w:cs="Arial"/>
        </w:rPr>
        <w:t>JavaScript</w:t>
      </w:r>
      <w:proofErr w:type="spellEnd"/>
      <w:r w:rsidRPr="531AB1A1">
        <w:rPr>
          <w:rFonts w:ascii="Arial" w:eastAsia="Arial" w:hAnsi="Arial" w:cs="Arial"/>
        </w:rPr>
        <w:t xml:space="preserve"> para criar aplicativos nativos para plataformas iOS e Android.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são compilados para código nativo, aproveitando ao máximo os recursos do dispositivo (META, 2024).</w:t>
      </w:r>
    </w:p>
    <w:p w14:paraId="1A364B9A" w14:textId="249CBB32" w:rsidR="00BB6121" w:rsidRPr="00BB6121" w:rsidRDefault="531AB1A1" w:rsidP="00BB6121">
      <w:pPr>
        <w:spacing w:line="360" w:lineRule="auto"/>
        <w:ind w:firstLine="720"/>
        <w:jc w:val="both"/>
        <w:rPr>
          <w:rFonts w:ascii="Arial" w:eastAsia="Arial" w:hAnsi="Arial" w:cs="Arial"/>
        </w:rPr>
      </w:pPr>
      <w:r w:rsidRPr="531AB1A1">
        <w:rPr>
          <w:rFonts w:ascii="Arial" w:eastAsia="Arial" w:hAnsi="Arial" w:cs="Arial"/>
        </w:rPr>
        <w:t xml:space="preserve">No desenvolvimento desse projeto, foi escolhido esse </w:t>
      </w:r>
      <w:r w:rsidRPr="531AB1A1">
        <w:rPr>
          <w:rFonts w:ascii="Arial" w:eastAsia="Arial" w:hAnsi="Arial" w:cs="Arial"/>
          <w:i/>
          <w:iCs/>
        </w:rPr>
        <w:t>framework</w:t>
      </w:r>
      <w:r w:rsidRPr="531AB1A1">
        <w:rPr>
          <w:rFonts w:ascii="Arial" w:eastAsia="Arial" w:hAnsi="Arial" w:cs="Arial"/>
        </w:rPr>
        <w:t xml:space="preserve"> devido a sua eficiência e facilidade de integração com APIs e bibliotecas externas, além de oferecer </w:t>
      </w:r>
      <w:r w:rsidRPr="531AB1A1">
        <w:rPr>
          <w:rFonts w:ascii="Arial" w:eastAsia="Arial" w:hAnsi="Arial" w:cs="Arial"/>
        </w:rPr>
        <w:lastRenderedPageBreak/>
        <w:t xml:space="preserve">suporte a funcionalidades nativas, como acesso à câmera, geolocalização e armazenamento local. 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também proporciona uma experiência de desenvolvimento moderna com funcionalidades como o </w:t>
      </w:r>
      <w:r w:rsidRPr="531AB1A1">
        <w:rPr>
          <w:rFonts w:ascii="Arial" w:eastAsia="Arial" w:hAnsi="Arial" w:cs="Arial"/>
          <w:i/>
          <w:iCs/>
        </w:rPr>
        <w:t xml:space="preserve">hot </w:t>
      </w:r>
      <w:proofErr w:type="spellStart"/>
      <w:r w:rsidRPr="531AB1A1">
        <w:rPr>
          <w:rFonts w:ascii="Arial" w:eastAsia="Arial" w:hAnsi="Arial" w:cs="Arial"/>
          <w:i/>
          <w:iCs/>
        </w:rPr>
        <w:t>reload</w:t>
      </w:r>
      <w:proofErr w:type="spellEnd"/>
      <w:r w:rsidRPr="531AB1A1">
        <w:rPr>
          <w:rFonts w:ascii="Arial" w:eastAsia="Arial" w:hAnsi="Arial" w:cs="Arial"/>
        </w:rPr>
        <w:t>, que permite que as mudanças no código sejam refletidas em tempo real no aplicativo, tornando o processo de desenvolvimento mais ágil e interativo.</w:t>
      </w:r>
    </w:p>
    <w:p w14:paraId="2E28DB8C" w14:textId="41731F8A" w:rsidR="1E806E08" w:rsidRDefault="1E806E08" w:rsidP="1E806E08">
      <w:pPr>
        <w:spacing w:line="360" w:lineRule="auto"/>
        <w:ind w:firstLine="720"/>
        <w:jc w:val="both"/>
        <w:rPr>
          <w:rFonts w:ascii="Arial" w:eastAsia="Arial" w:hAnsi="Arial" w:cs="Arial"/>
        </w:rPr>
      </w:pPr>
    </w:p>
    <w:p w14:paraId="5CCD389D" w14:textId="67677EDE" w:rsidR="005F0902" w:rsidRDefault="531AB1A1" w:rsidP="005F0902">
      <w:pPr>
        <w:pStyle w:val="Ttulo3"/>
        <w:rPr>
          <w:lang w:eastAsia="en-US"/>
        </w:rPr>
      </w:pPr>
      <w:bookmarkStart w:id="63" w:name="_Toc183291673"/>
      <w:r>
        <w:t>Expo</w:t>
      </w:r>
      <w:bookmarkEnd w:id="63"/>
    </w:p>
    <w:p w14:paraId="19DDE21A" w14:textId="48B49E18" w:rsidR="00BB6121" w:rsidRDefault="531AB1A1" w:rsidP="00BB6121">
      <w:pPr>
        <w:spacing w:line="360" w:lineRule="auto"/>
        <w:ind w:firstLine="720"/>
        <w:jc w:val="both"/>
        <w:rPr>
          <w:rFonts w:ascii="Arial" w:eastAsia="Arial" w:hAnsi="Arial" w:cs="Arial"/>
          <w:highlight w:val="red"/>
        </w:rPr>
      </w:pPr>
      <w:r w:rsidRPr="531AB1A1">
        <w:rPr>
          <w:rFonts w:ascii="Arial" w:eastAsia="Arial" w:hAnsi="Arial" w:cs="Arial"/>
        </w:rPr>
        <w:t xml:space="preserve">O Expo é uma plataforma e conjunto de ferramentas que facilitam o desenvolvimento, teste e implantação de aplicativos móveis utilizando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Entre suas funcionalidades, estão bibliotecas de APIs prontas para uso, permitindo que os desenvolvedores acessem recursos como câmera, GPS e armazenamento local. Outra utilidade é o aplicativo Expo Go, que após instalado, permite que os desenvolvedores visualizem o projeto em dispositivos físicos durante o desenvolvimento, desde que estejam na mesma rede do host. A plataforma também oferece funções que facilitam a publicação na App Store e Google Play, além do "</w:t>
      </w:r>
      <w:bookmarkStart w:id="64" w:name="_Hlk182508577"/>
      <w:r w:rsidRPr="531AB1A1">
        <w:rPr>
          <w:rFonts w:ascii="Arial" w:eastAsia="Arial" w:hAnsi="Arial" w:cs="Arial"/>
          <w:i/>
          <w:iCs/>
        </w:rPr>
        <w:t xml:space="preserve">Expo </w:t>
      </w:r>
      <w:proofErr w:type="spellStart"/>
      <w:r w:rsidRPr="531AB1A1">
        <w:rPr>
          <w:rFonts w:ascii="Arial" w:eastAsia="Arial" w:hAnsi="Arial" w:cs="Arial"/>
          <w:i/>
          <w:iCs/>
        </w:rPr>
        <w:t>Application</w:t>
      </w:r>
      <w:proofErr w:type="spellEnd"/>
      <w:r w:rsidRPr="531AB1A1">
        <w:rPr>
          <w:rFonts w:ascii="Arial" w:eastAsia="Arial" w:hAnsi="Arial" w:cs="Arial"/>
          <w:i/>
          <w:iCs/>
        </w:rPr>
        <w:t xml:space="preserve"> Service</w:t>
      </w:r>
      <w:r w:rsidRPr="531AB1A1">
        <w:rPr>
          <w:rFonts w:ascii="Arial" w:eastAsia="Arial" w:hAnsi="Arial" w:cs="Arial"/>
        </w:rPr>
        <w:t>" (EAS), que simplifica a geração de aplicativos binários (APK e IPA).</w:t>
      </w:r>
      <w:bookmarkEnd w:id="64"/>
    </w:p>
    <w:p w14:paraId="7037B83D" w14:textId="77777777" w:rsidR="00BB6121" w:rsidRDefault="531AB1A1" w:rsidP="00BB6121">
      <w:pPr>
        <w:spacing w:line="360" w:lineRule="auto"/>
        <w:ind w:firstLine="720"/>
        <w:jc w:val="both"/>
        <w:rPr>
          <w:rFonts w:ascii="Arial" w:eastAsia="Arial" w:hAnsi="Arial" w:cs="Arial"/>
        </w:rPr>
      </w:pPr>
      <w:r w:rsidRPr="531AB1A1">
        <w:rPr>
          <w:rFonts w:ascii="Arial" w:eastAsia="Arial" w:hAnsi="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rFonts w:eastAsia="Arial"/>
          <w:lang w:eastAsia="en-US"/>
        </w:rPr>
      </w:pPr>
      <w:bookmarkStart w:id="65" w:name="_Toc183291674"/>
      <w:r w:rsidRPr="531AB1A1">
        <w:rPr>
          <w:rFonts w:eastAsia="Arial"/>
        </w:rPr>
        <w:t>Arquitetura cliente-servidor</w:t>
      </w:r>
      <w:bookmarkEnd w:id="65"/>
    </w:p>
    <w:p w14:paraId="69A0DB00"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66" w:name="_Toc183291675"/>
      <w:r>
        <w:t>Nuvem</w:t>
      </w:r>
      <w:bookmarkEnd w:id="66"/>
    </w:p>
    <w:p w14:paraId="456FF5B2"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ascii="Arial" w:eastAsia="Arial" w:hAnsi="Arial" w:cs="Arial"/>
          <w:i/>
          <w:iCs/>
        </w:rPr>
        <w:t>softwares</w:t>
      </w:r>
      <w:r w:rsidRPr="531AB1A1">
        <w:rPr>
          <w:rFonts w:ascii="Arial" w:eastAsia="Arial" w:hAnsi="Arial" w:cs="Arial"/>
        </w:rPr>
        <w:t xml:space="preserve"> em suas próprias máquinas físicas, seus clientes podem acessá-los online. </w:t>
      </w:r>
    </w:p>
    <w:p w14:paraId="733185A1"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lastRenderedPageBreak/>
        <w:t xml:space="preserve">É graças à computação em nuvem, que os componentes de um </w:t>
      </w:r>
      <w:r w:rsidRPr="008E6846">
        <w:rPr>
          <w:rFonts w:ascii="Arial" w:eastAsia="Arial" w:hAnsi="Arial" w:cs="Arial"/>
          <w:i/>
          <w:iCs/>
        </w:rPr>
        <w:t>software</w:t>
      </w:r>
      <w:r w:rsidRPr="531AB1A1">
        <w:rPr>
          <w:rFonts w:ascii="Arial" w:eastAsia="Arial" w:hAnsi="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ascii="Arial" w:eastAsia="Arial" w:hAnsi="Arial" w:cs="Arial"/>
          <w:i/>
          <w:iCs/>
        </w:rPr>
        <w:t>hardware</w:t>
      </w:r>
      <w:r w:rsidRPr="531AB1A1">
        <w:rPr>
          <w:rFonts w:ascii="Arial" w:eastAsia="Arial" w:hAnsi="Arial" w:cs="Arial"/>
        </w:rPr>
        <w:t xml:space="preserve"> e </w:t>
      </w:r>
      <w:r w:rsidRPr="531AB1A1">
        <w:rPr>
          <w:rFonts w:ascii="Arial" w:eastAsia="Arial" w:hAnsi="Arial" w:cs="Arial"/>
          <w:i/>
          <w:iCs/>
        </w:rPr>
        <w:t>software</w:t>
      </w:r>
      <w:r w:rsidRPr="531AB1A1">
        <w:rPr>
          <w:rFonts w:ascii="Arial" w:eastAsia="Arial" w:hAnsi="Arial" w:cs="Arial"/>
        </w:rPr>
        <w:t xml:space="preserve"> fica a cargo do provedor, dessa forma, o cliente é isento de 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spacing w:line="360" w:lineRule="auto"/>
        <w:ind w:firstLine="360"/>
        <w:jc w:val="both"/>
        <w:rPr>
          <w:rFonts w:ascii="Arial" w:eastAsia="Arial" w:hAnsi="Arial" w:cs="Arial"/>
          <w:highlight w:val="red"/>
        </w:rPr>
      </w:pPr>
      <w:r w:rsidRPr="531AB1A1">
        <w:rPr>
          <w:rFonts w:ascii="Arial" w:eastAsia="Arial" w:hAnsi="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Bhardwaj</w:t>
      </w:r>
      <w:proofErr w:type="spellEnd"/>
      <w:r w:rsidRPr="531AB1A1">
        <w:rPr>
          <w:rFonts w:ascii="Arial" w:eastAsia="Arial" w:hAnsi="Arial" w:cs="Arial"/>
        </w:rPr>
        <w:t xml:space="preserve"> </w:t>
      </w:r>
      <w:r w:rsidRPr="531AB1A1">
        <w:rPr>
          <w:rFonts w:ascii="Arial" w:eastAsia="Arial" w:hAnsi="Arial" w:cs="Arial"/>
          <w:i/>
          <w:iCs/>
        </w:rPr>
        <w:t>et al</w:t>
      </w:r>
      <w:r w:rsidRPr="531AB1A1">
        <w:rPr>
          <w:rFonts w:ascii="Arial" w:eastAsia="Arial" w:hAnsi="Arial" w:cs="Arial"/>
        </w:rPr>
        <w:t xml:space="preserve">. (2010), a </w:t>
      </w:r>
      <w:bookmarkStart w:id="67" w:name="_Hlk182508006"/>
      <w:r w:rsidRPr="531AB1A1">
        <w:rPr>
          <w:rFonts w:ascii="Arial" w:eastAsia="Arial" w:hAnsi="Arial" w:cs="Arial"/>
        </w:rPr>
        <w:t xml:space="preserve">Infraestrutura como Serviço, que vem do inglês </w:t>
      </w:r>
      <w:proofErr w:type="spellStart"/>
      <w:r w:rsidRPr="531AB1A1">
        <w:rPr>
          <w:rFonts w:ascii="Arial" w:eastAsia="Arial" w:hAnsi="Arial" w:cs="Arial"/>
          <w:i/>
          <w:iCs/>
        </w:rPr>
        <w:t>Infrastructure</w:t>
      </w:r>
      <w:proofErr w:type="spellEnd"/>
      <w:r w:rsidRPr="531AB1A1">
        <w:rPr>
          <w:rFonts w:ascii="Arial" w:eastAsia="Arial" w:hAnsi="Arial" w:cs="Arial"/>
          <w:i/>
          <w:iCs/>
        </w:rPr>
        <w:t xml:space="preserve"> as a Service</w:t>
      </w:r>
      <w:r w:rsidRPr="531AB1A1">
        <w:rPr>
          <w:rFonts w:ascii="Arial" w:eastAsia="Arial" w:hAnsi="Arial" w:cs="Arial"/>
        </w:rPr>
        <w:t xml:space="preserve"> (IaaS</w:t>
      </w:r>
      <w:bookmarkEnd w:id="67"/>
      <w:r w:rsidRPr="531AB1A1">
        <w:rPr>
          <w:rFonts w:ascii="Arial" w:eastAsia="Arial" w:hAnsi="Arial" w:cs="Arial"/>
        </w:rPr>
        <w:t xml:space="preserve">), é um serviço em nuvem que envolve a entrega de </w:t>
      </w:r>
      <w:r w:rsidRPr="00A2034F">
        <w:rPr>
          <w:rFonts w:ascii="Arial" w:eastAsia="Arial" w:hAnsi="Arial" w:cs="Arial"/>
          <w:i/>
          <w:iCs/>
        </w:rPr>
        <w:t>hardware</w:t>
      </w:r>
      <w:r w:rsidRPr="531AB1A1">
        <w:rPr>
          <w:rFonts w:ascii="Arial" w:eastAsia="Arial" w:hAnsi="Arial" w:cs="Arial"/>
        </w:rPr>
        <w:t xml:space="preserve"> e </w:t>
      </w:r>
      <w:r w:rsidRPr="008E6846">
        <w:rPr>
          <w:rFonts w:ascii="Arial" w:eastAsia="Arial" w:hAnsi="Arial" w:cs="Arial"/>
          <w:i/>
          <w:iCs/>
        </w:rPr>
        <w:t>software</w:t>
      </w:r>
      <w:r w:rsidRPr="531AB1A1">
        <w:rPr>
          <w:rFonts w:ascii="Arial" w:eastAsia="Arial" w:hAnsi="Arial" w:cs="Arial"/>
        </w:rPr>
        <w:t xml:space="preserve"> como um serviço, permitindo que os usuários provisionem recursos sob demanda sem a necessidade de um compromisso a longo prazo. </w:t>
      </w:r>
      <w:bookmarkStart w:id="68" w:name="_Hlk182508016"/>
      <w:r w:rsidRPr="531AB1A1">
        <w:rPr>
          <w:rFonts w:ascii="Arial" w:eastAsia="Arial" w:hAnsi="Arial" w:cs="Arial"/>
        </w:rPr>
        <w:t xml:space="preserve">Diferente da Plataforma como Serviço, que vem do inglês </w:t>
      </w:r>
      <w:r w:rsidRPr="531AB1A1">
        <w:rPr>
          <w:rFonts w:ascii="Arial" w:eastAsia="Arial" w:hAnsi="Arial" w:cs="Arial"/>
          <w:i/>
          <w:iCs/>
        </w:rPr>
        <w:t>Platform as a Service</w:t>
      </w:r>
      <w:r w:rsidRPr="531AB1A1">
        <w:rPr>
          <w:rFonts w:ascii="Arial" w:eastAsia="Arial" w:hAnsi="Arial" w:cs="Arial"/>
        </w:rPr>
        <w:t xml:space="preserve"> (PaaS</w:t>
      </w:r>
      <w:bookmarkEnd w:id="68"/>
      <w:r w:rsidRPr="531AB1A1">
        <w:rPr>
          <w:rFonts w:ascii="Arial" w:eastAsia="Arial" w:hAnsi="Arial" w:cs="Arial"/>
        </w:rPr>
        <w:t xml:space="preserve">), o provedor de IaaS realiza pouca gestão além de manter o data center operacional, cabendo aos usuários a implantação e gestão dos serviços de </w:t>
      </w:r>
      <w:r w:rsidRPr="008E6846">
        <w:rPr>
          <w:rFonts w:ascii="Arial" w:eastAsia="Arial" w:hAnsi="Arial" w:cs="Arial"/>
          <w:i/>
          <w:iCs/>
        </w:rPr>
        <w:t>software</w:t>
      </w:r>
      <w:r w:rsidRPr="531AB1A1">
        <w:rPr>
          <w:rFonts w:ascii="Arial" w:eastAsia="Arial" w:hAnsi="Arial" w:cs="Arial"/>
        </w:rPr>
        <w:t xml:space="preserve">, similar ao que fariam em seus próprios data centers. Alguns exemplos de IaaS incluem Microsoft Azure, </w:t>
      </w:r>
      <w:proofErr w:type="spellStart"/>
      <w:r w:rsidRPr="00A2034F">
        <w:rPr>
          <w:rFonts w:ascii="Arial" w:eastAsia="Arial" w:hAnsi="Arial" w:cs="Arial"/>
          <w:i/>
          <w:iCs/>
        </w:rPr>
        <w:t>Amazon</w:t>
      </w:r>
      <w:proofErr w:type="spellEnd"/>
      <w:r w:rsidRPr="531AB1A1">
        <w:rPr>
          <w:rFonts w:ascii="Arial" w:eastAsia="Arial" w:hAnsi="Arial" w:cs="Arial"/>
        </w:rPr>
        <w:t xml:space="preserve"> </w:t>
      </w:r>
      <w:r w:rsidRPr="00A2034F">
        <w:rPr>
          <w:rFonts w:ascii="Arial" w:eastAsia="Arial" w:hAnsi="Arial" w:cs="Arial"/>
          <w:i/>
          <w:iCs/>
        </w:rPr>
        <w:t>Web</w:t>
      </w:r>
      <w:r w:rsidRPr="531AB1A1">
        <w:rPr>
          <w:rFonts w:ascii="Arial" w:eastAsia="Arial" w:hAnsi="Arial" w:cs="Arial"/>
        </w:rPr>
        <w:t xml:space="preserve"> </w:t>
      </w:r>
      <w:r w:rsidRPr="00A2034F">
        <w:rPr>
          <w:rFonts w:ascii="Arial" w:eastAsia="Arial" w:hAnsi="Arial" w:cs="Arial"/>
          <w:i/>
          <w:iCs/>
        </w:rPr>
        <w:t>Services</w:t>
      </w:r>
      <w:r w:rsidRPr="531AB1A1">
        <w:rPr>
          <w:rFonts w:ascii="Arial" w:eastAsia="Arial" w:hAnsi="Arial" w:cs="Arial"/>
        </w:rPr>
        <w:t xml:space="preserve"> (AWS), Google Cloud etc. Entre esses, aquele escolhido para hospedar o </w:t>
      </w:r>
      <w:proofErr w:type="spellStart"/>
      <w:r w:rsidRPr="531AB1A1">
        <w:rPr>
          <w:rFonts w:ascii="Arial" w:eastAsia="Arial" w:hAnsi="Arial" w:cs="Arial"/>
          <w:i/>
          <w:iCs/>
        </w:rPr>
        <w:t>back-end</w:t>
      </w:r>
      <w:proofErr w:type="spellEnd"/>
      <w:r w:rsidRPr="531AB1A1">
        <w:rPr>
          <w:rFonts w:ascii="Arial" w:eastAsia="Arial" w:hAnsi="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69" w:name="_Toc183291676"/>
      <w:r>
        <w:t>Azure</w:t>
      </w:r>
      <w:bookmarkEnd w:id="69"/>
    </w:p>
    <w:p w14:paraId="53550F29" w14:textId="77777777"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ascii="Arial" w:eastAsia="Arial" w:hAnsi="Arial" w:cs="Arial"/>
          <w:i/>
          <w:iCs/>
        </w:rPr>
        <w:t>frameworks</w:t>
      </w:r>
      <w:r w:rsidRPr="531AB1A1">
        <w:rPr>
          <w:rFonts w:ascii="Arial" w:eastAsia="Arial" w:hAnsi="Arial" w:cs="Arial"/>
        </w:rPr>
        <w:t xml:space="preserve">, além de oferecer </w:t>
      </w:r>
      <w:r w:rsidRPr="531AB1A1">
        <w:rPr>
          <w:rFonts w:ascii="Arial" w:eastAsia="Arial" w:hAnsi="Arial" w:cs="Arial"/>
        </w:rPr>
        <w:lastRenderedPageBreak/>
        <w:t>soluções escaláveis e seguras para setores variados, como saúde, finanças, governo e varejo (MICROSOFT, 2024).</w:t>
      </w:r>
    </w:p>
    <w:p w14:paraId="2F044EF0" w14:textId="3EBEF68B" w:rsidR="00E074DE" w:rsidRDefault="531AB1A1" w:rsidP="00E074DE">
      <w:pPr>
        <w:spacing w:line="360" w:lineRule="auto"/>
        <w:ind w:firstLine="360"/>
        <w:jc w:val="both"/>
        <w:rPr>
          <w:rFonts w:ascii="Arial" w:eastAsia="Arial" w:hAnsi="Arial" w:cs="Arial"/>
        </w:rPr>
      </w:pPr>
      <w:r w:rsidRPr="531AB1A1">
        <w:rPr>
          <w:rFonts w:ascii="Arial" w:eastAsia="Arial" w:hAnsi="Arial" w:cs="Arial"/>
        </w:rPr>
        <w:t xml:space="preserve">Dentre seus serviços, dois se mostraram adequados para serem integrados no aplicativo Nossa Via, os Containers Apps, que são responsáveis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os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Storages</w:t>
      </w:r>
      <w:proofErr w:type="spellEnd"/>
      <w:r w:rsidRPr="531AB1A1">
        <w:rPr>
          <w:rFonts w:ascii="Arial" w:eastAsia="Arial" w:hAnsi="Arial" w:cs="Arial"/>
        </w:rPr>
        <w:t xml:space="preserve"> que armazenam todas as imagens do aplicativo.</w:t>
      </w:r>
    </w:p>
    <w:p w14:paraId="400D4D09" w14:textId="77777777" w:rsidR="00E074DE" w:rsidRPr="00E074DE" w:rsidRDefault="00E074DE" w:rsidP="00E074DE">
      <w:pPr>
        <w:spacing w:line="360" w:lineRule="auto"/>
        <w:ind w:firstLine="360"/>
        <w:jc w:val="both"/>
        <w:rPr>
          <w:rFonts w:ascii="Arial" w:eastAsia="Arial" w:hAnsi="Arial" w:cs="Arial"/>
          <w:color w:val="FF0000"/>
        </w:rPr>
      </w:pPr>
    </w:p>
    <w:p w14:paraId="418729FB" w14:textId="783FDB9F" w:rsidR="006F132C" w:rsidRDefault="531AB1A1" w:rsidP="006F132C">
      <w:pPr>
        <w:pStyle w:val="Ttulo4"/>
        <w:rPr>
          <w:rFonts w:eastAsia="Arial"/>
          <w:lang w:eastAsia="en-US"/>
        </w:rPr>
      </w:pPr>
      <w:bookmarkStart w:id="70" w:name="_Toc183291677"/>
      <w:r w:rsidRPr="531AB1A1">
        <w:rPr>
          <w:rFonts w:eastAsia="Arial"/>
        </w:rPr>
        <w:t>Container Apps</w:t>
      </w:r>
      <w:bookmarkEnd w:id="70"/>
    </w:p>
    <w:p w14:paraId="641DA54C"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 xml:space="preserve">Segundo </w:t>
      </w:r>
      <w:proofErr w:type="spellStart"/>
      <w:r w:rsidRPr="531AB1A1">
        <w:rPr>
          <w:rFonts w:ascii="Arial" w:eastAsia="Arial" w:hAnsi="Arial" w:cs="Arial"/>
        </w:rPr>
        <w:t>Susnjara</w:t>
      </w:r>
      <w:proofErr w:type="spellEnd"/>
      <w:r w:rsidRPr="531AB1A1">
        <w:rPr>
          <w:rFonts w:ascii="Arial" w:eastAsia="Arial" w:hAnsi="Arial" w:cs="Arial"/>
        </w:rPr>
        <w:t xml:space="preserve"> e Smalley (2024), no desenvolvimento de </w:t>
      </w:r>
      <w:r w:rsidRPr="008E6846">
        <w:rPr>
          <w:rFonts w:ascii="Arial" w:eastAsia="Arial" w:hAnsi="Arial" w:cs="Arial"/>
          <w:i/>
          <w:iCs/>
        </w:rPr>
        <w:t>software</w:t>
      </w:r>
      <w:r w:rsidRPr="531AB1A1">
        <w:rPr>
          <w:rFonts w:ascii="Arial" w:eastAsia="Arial" w:hAnsi="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spacing w:line="360" w:lineRule="auto"/>
        <w:ind w:firstLine="708"/>
        <w:jc w:val="both"/>
        <w:rPr>
          <w:rFonts w:ascii="Arial" w:eastAsia="Arial" w:hAnsi="Arial" w:cs="Arial"/>
        </w:rPr>
      </w:pPr>
      <w:r w:rsidRPr="531AB1A1">
        <w:rPr>
          <w:rFonts w:ascii="Arial" w:eastAsia="Arial" w:hAnsi="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71" w:name="_Toc183291678"/>
      <w:proofErr w:type="spellStart"/>
      <w:r w:rsidRPr="531AB1A1">
        <w:rPr>
          <w:rFonts w:eastAsia="Arial"/>
        </w:rPr>
        <w:t>Blob</w:t>
      </w:r>
      <w:proofErr w:type="spellEnd"/>
      <w:r w:rsidRPr="531AB1A1">
        <w:rPr>
          <w:rFonts w:eastAsia="Arial"/>
        </w:rPr>
        <w:t xml:space="preserve"> </w:t>
      </w:r>
      <w:proofErr w:type="spellStart"/>
      <w:r w:rsidRPr="531AB1A1">
        <w:rPr>
          <w:rFonts w:eastAsia="Arial"/>
        </w:rPr>
        <w:t>Storage</w:t>
      </w:r>
      <w:bookmarkEnd w:id="71"/>
      <w:proofErr w:type="spellEnd"/>
    </w:p>
    <w:p w14:paraId="5523F91B" w14:textId="77777777" w:rsidR="00E074DE" w:rsidRDefault="531AB1A1" w:rsidP="00E074DE">
      <w:pPr>
        <w:spacing w:line="360" w:lineRule="auto"/>
        <w:ind w:firstLine="708"/>
        <w:jc w:val="both"/>
        <w:rPr>
          <w:rFonts w:ascii="Arial" w:eastAsia="Arial" w:hAnsi="Arial" w:cs="Arial"/>
        </w:rPr>
      </w:pPr>
      <w:bookmarkStart w:id="72" w:name="_Hlk182508160"/>
      <w:proofErr w:type="spellStart"/>
      <w:r w:rsidRPr="531AB1A1">
        <w:rPr>
          <w:rFonts w:ascii="Arial" w:eastAsia="Arial" w:hAnsi="Arial" w:cs="Arial"/>
          <w:i/>
          <w:iCs/>
        </w:rPr>
        <w:t>Binary</w:t>
      </w:r>
      <w:proofErr w:type="spellEnd"/>
      <w:r w:rsidRPr="531AB1A1">
        <w:rPr>
          <w:rFonts w:ascii="Arial" w:eastAsia="Arial" w:hAnsi="Arial" w:cs="Arial"/>
          <w:i/>
          <w:iCs/>
        </w:rPr>
        <w:t xml:space="preserve"> Large </w:t>
      </w:r>
      <w:proofErr w:type="spellStart"/>
      <w:r w:rsidRPr="531AB1A1">
        <w:rPr>
          <w:rFonts w:ascii="Arial" w:eastAsia="Arial" w:hAnsi="Arial" w:cs="Arial"/>
          <w:i/>
          <w:iCs/>
        </w:rPr>
        <w:t>Object</w:t>
      </w:r>
      <w:bookmarkEnd w:id="72"/>
      <w:proofErr w:type="spellEnd"/>
      <w:r w:rsidRPr="531AB1A1">
        <w:rPr>
          <w:rFonts w:ascii="Arial" w:eastAsia="Arial" w:hAnsi="Arial" w:cs="Arial"/>
          <w:i/>
          <w:iCs/>
        </w:rPr>
        <w:t>,</w:t>
      </w:r>
      <w:r w:rsidRPr="531AB1A1">
        <w:rPr>
          <w:rFonts w:ascii="Arial" w:eastAsia="Arial" w:hAnsi="Arial" w:cs="Arial"/>
        </w:rPr>
        <w:t xml:space="preserve"> também conhecido como </w:t>
      </w:r>
      <w:proofErr w:type="spellStart"/>
      <w:r w:rsidRPr="531AB1A1">
        <w:rPr>
          <w:rFonts w:ascii="Arial" w:eastAsia="Arial" w:hAnsi="Arial" w:cs="Arial"/>
        </w:rPr>
        <w:t>Blob</w:t>
      </w:r>
      <w:proofErr w:type="spellEnd"/>
      <w:r w:rsidRPr="531AB1A1">
        <w:rPr>
          <w:rFonts w:ascii="Arial" w:eastAsia="Arial" w:hAnsi="Arial" w:cs="Arial"/>
        </w:rPr>
        <w:t xml:space="preserve">, é uma grande massa de dados binários que pode ou não se enquadrar em um formato de arquivo. </w:t>
      </w:r>
    </w:p>
    <w:p w14:paraId="0AD98084" w14:textId="6AB9A045" w:rsidR="00E074DE" w:rsidRDefault="531AB1A1" w:rsidP="00E074DE">
      <w:pPr>
        <w:spacing w:line="360" w:lineRule="auto"/>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é uma forma de armazenamento de objetos</w:t>
      </w:r>
      <w:r w:rsidRPr="531AB1A1">
        <w:rPr>
          <w:rFonts w:ascii="Arial" w:eastAsia="Arial" w:hAnsi="Arial" w:cs="Arial"/>
          <w:i/>
          <w:iCs/>
        </w:rPr>
        <w:t xml:space="preserve">, </w:t>
      </w:r>
      <w:r w:rsidRPr="531AB1A1">
        <w:rPr>
          <w:rFonts w:ascii="Arial" w:eastAsia="Arial" w:hAnsi="Arial" w:cs="Arial"/>
        </w:rPr>
        <w:t xml:space="preserve">onde os </w:t>
      </w:r>
      <w:proofErr w:type="spellStart"/>
      <w:r w:rsidRPr="531AB1A1">
        <w:rPr>
          <w:rFonts w:ascii="Arial" w:eastAsia="Arial" w:hAnsi="Arial" w:cs="Arial"/>
        </w:rPr>
        <w:t>Blobs</w:t>
      </w:r>
      <w:proofErr w:type="spellEnd"/>
      <w:r w:rsidRPr="531AB1A1">
        <w:rPr>
          <w:rFonts w:ascii="Arial" w:eastAsia="Arial" w:hAnsi="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ascii="Arial" w:eastAsia="Arial" w:hAnsi="Arial" w:cs="Arial"/>
        </w:rPr>
        <w:t>Cloudflare</w:t>
      </w:r>
      <w:proofErr w:type="spellEnd"/>
      <w:r w:rsidRPr="531AB1A1">
        <w:rPr>
          <w:rFonts w:ascii="Arial" w:eastAsia="Arial" w:hAnsi="Arial" w:cs="Arial"/>
        </w:rPr>
        <w:t>, 2024).</w:t>
      </w:r>
    </w:p>
    <w:p w14:paraId="0242515B" w14:textId="77777777" w:rsidR="00E074DE" w:rsidRPr="00E074DE" w:rsidRDefault="00E074DE" w:rsidP="00E074DE">
      <w:pPr>
        <w:spacing w:line="360" w:lineRule="auto"/>
        <w:jc w:val="both"/>
        <w:rPr>
          <w:rFonts w:eastAsia="Arial"/>
          <w:lang w:val="x-none" w:eastAsia="en-US"/>
        </w:rPr>
      </w:pPr>
    </w:p>
    <w:p w14:paraId="103DC9EA" w14:textId="6FE0AC57" w:rsidR="006F132C" w:rsidRDefault="531AB1A1" w:rsidP="006F132C">
      <w:pPr>
        <w:pStyle w:val="Ttulo2"/>
        <w:rPr>
          <w:rFonts w:eastAsia="Arial"/>
          <w:lang w:eastAsia="en-US"/>
        </w:rPr>
      </w:pPr>
      <w:bookmarkStart w:id="73" w:name="_Toc183291679"/>
      <w:r w:rsidRPr="531AB1A1">
        <w:rPr>
          <w:rFonts w:eastAsia="Arial"/>
        </w:rPr>
        <w:t>Integração e Implantação</w:t>
      </w:r>
      <w:bookmarkEnd w:id="73"/>
    </w:p>
    <w:p w14:paraId="6958E46D" w14:textId="30D78DB8" w:rsidR="439D93BD" w:rsidRDefault="531AB1A1" w:rsidP="1E806E08">
      <w:pPr>
        <w:spacing w:line="360" w:lineRule="auto"/>
        <w:ind w:firstLine="576"/>
        <w:rPr>
          <w:rFonts w:ascii="Arial" w:eastAsia="Arial" w:hAnsi="Arial" w:cs="Arial"/>
          <w:lang w:eastAsia="en-US"/>
        </w:rPr>
      </w:pPr>
      <w:r w:rsidRPr="531AB1A1">
        <w:rPr>
          <w:rFonts w:ascii="Arial" w:eastAsia="Arial" w:hAnsi="Arial" w:cs="Arial"/>
        </w:rPr>
        <w:t xml:space="preserve">Ao criar ou aprimorar um </w:t>
      </w:r>
      <w:r w:rsidRPr="008E6846">
        <w:rPr>
          <w:rFonts w:ascii="Arial" w:eastAsia="Arial" w:hAnsi="Arial" w:cs="Arial"/>
          <w:i/>
          <w:iCs/>
        </w:rPr>
        <w:t>software</w:t>
      </w:r>
      <w:r w:rsidRPr="531AB1A1">
        <w:rPr>
          <w:rFonts w:ascii="Arial" w:eastAsia="Arial" w:hAnsi="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1E806E08">
      <w:pPr>
        <w:spacing w:before="240" w:after="240" w:line="360" w:lineRule="auto"/>
        <w:ind w:firstLine="720"/>
        <w:jc w:val="both"/>
        <w:rPr>
          <w:rFonts w:ascii="Arial" w:eastAsia="Arial" w:hAnsi="Arial" w:cs="Arial"/>
        </w:rPr>
      </w:pPr>
      <w:r w:rsidRPr="531AB1A1">
        <w:rPr>
          <w:rFonts w:ascii="Arial" w:eastAsia="Arial" w:hAnsi="Arial" w:cs="Arial"/>
        </w:rPr>
        <w:lastRenderedPageBreak/>
        <w:t xml:space="preserve">Uma maneira de contornar esses problemas é utilizando as técnicas de CI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w:t>
      </w:r>
      <w:proofErr w:type="spellStart"/>
      <w:r w:rsidRPr="531AB1A1">
        <w:rPr>
          <w:rFonts w:ascii="Arial" w:eastAsia="Arial" w:hAnsi="Arial" w:cs="Arial"/>
          <w:i/>
          <w:iCs/>
        </w:rPr>
        <w:t>Integration</w:t>
      </w:r>
      <w:proofErr w:type="spellEnd"/>
      <w:r w:rsidRPr="531AB1A1">
        <w:rPr>
          <w:rFonts w:ascii="Arial" w:eastAsia="Arial" w:hAnsi="Arial" w:cs="Arial"/>
        </w:rPr>
        <w:t xml:space="preserve">, que se traduz como integração contínua) e CD (do inglês </w:t>
      </w:r>
      <w:proofErr w:type="spellStart"/>
      <w:r w:rsidRPr="531AB1A1">
        <w:rPr>
          <w:rFonts w:ascii="Arial" w:eastAsia="Arial" w:hAnsi="Arial" w:cs="Arial"/>
          <w:i/>
          <w:iCs/>
        </w:rPr>
        <w:t>Continuous</w:t>
      </w:r>
      <w:proofErr w:type="spellEnd"/>
      <w:r w:rsidRPr="531AB1A1">
        <w:rPr>
          <w:rFonts w:ascii="Arial" w:eastAsia="Arial" w:hAnsi="Arial" w:cs="Arial"/>
          <w:i/>
          <w:iCs/>
        </w:rPr>
        <w:t xml:space="preserve"> Deployment</w:t>
      </w:r>
      <w:r w:rsidRPr="531AB1A1">
        <w:rPr>
          <w:rFonts w:ascii="Arial" w:eastAsia="Arial" w:hAnsi="Arial" w:cs="Arial"/>
        </w:rPr>
        <w:t>, que se traduz como implantação contínua),</w:t>
      </w:r>
    </w:p>
    <w:p w14:paraId="62D9F7F4" w14:textId="5D6D5866" w:rsidR="439D93BD" w:rsidRDefault="531AB1A1" w:rsidP="1E806E08">
      <w:pPr>
        <w:spacing w:before="240" w:after="240" w:line="360" w:lineRule="auto"/>
        <w:ind w:left="2160" w:firstLine="720"/>
        <w:jc w:val="both"/>
      </w:pPr>
      <w:r w:rsidRPr="531AB1A1">
        <w:rPr>
          <w:rFonts w:ascii="Arial" w:eastAsia="Arial" w:hAnsi="Arial" w:cs="Arial"/>
          <w:sz w:val="20"/>
          <w:szCs w:val="20"/>
        </w:rPr>
        <w:t xml:space="preserve">Um pipeline de CI/CD consiste em uma série de etapas automatizadas projetadas para simplificar significativamente o desenvolvimento de aplicações. Usando os princípios e as práticas operacionais de CI/CD, as equipes de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podem entregar produtos de software acabados com menos erros de forma mais rápida, fácil e frequente (Service </w:t>
      </w:r>
      <w:proofErr w:type="spellStart"/>
      <w:r w:rsidRPr="531AB1A1">
        <w:rPr>
          <w:rFonts w:ascii="Arial" w:eastAsia="Arial" w:hAnsi="Arial" w:cs="Arial"/>
          <w:sz w:val="20"/>
          <w:szCs w:val="20"/>
        </w:rPr>
        <w:t>Now</w:t>
      </w:r>
      <w:proofErr w:type="spellEnd"/>
      <w:r w:rsidRPr="531AB1A1">
        <w:rPr>
          <w:rFonts w:ascii="Arial" w:eastAsia="Arial" w:hAnsi="Arial" w:cs="Arial"/>
          <w:sz w:val="20"/>
          <w:szCs w:val="20"/>
        </w:rPr>
        <w:t>).</w:t>
      </w:r>
    </w:p>
    <w:p w14:paraId="08D46491" w14:textId="356A110F" w:rsidR="439D93BD" w:rsidRDefault="531AB1A1" w:rsidP="1E806E08">
      <w:pPr>
        <w:spacing w:after="160" w:line="360" w:lineRule="auto"/>
        <w:ind w:firstLine="720"/>
        <w:jc w:val="both"/>
      </w:pPr>
      <w:r w:rsidRPr="531AB1A1">
        <w:rPr>
          <w:rFonts w:ascii="Arial" w:eastAsia="Arial" w:hAnsi="Arial" w:cs="Arial"/>
        </w:rPr>
        <w:t xml:space="preserve">Dentro do CI/CD, a integração refere-se ao processo pelo qual os desenvolvedores aplicam alterações no </w:t>
      </w:r>
      <w:r w:rsidRPr="008E6846">
        <w:rPr>
          <w:rFonts w:ascii="Arial" w:eastAsia="Arial" w:hAnsi="Arial" w:cs="Arial"/>
          <w:i/>
          <w:iCs/>
        </w:rPr>
        <w:t>software</w:t>
      </w:r>
      <w:r w:rsidRPr="531AB1A1">
        <w:rPr>
          <w:rFonts w:ascii="Arial" w:eastAsia="Arial" w:hAnsi="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spacing w:line="360" w:lineRule="auto"/>
        <w:jc w:val="both"/>
        <w:rPr>
          <w:rFonts w:ascii="Arial" w:eastAsia="Arial" w:hAnsi="Arial" w:cs="Arial"/>
        </w:rPr>
      </w:pPr>
      <w:proofErr w:type="spellStart"/>
      <w:r w:rsidRPr="531AB1A1">
        <w:rPr>
          <w:rFonts w:ascii="Arial" w:eastAsia="Arial" w:hAnsi="Arial" w:cs="Arial"/>
          <w:b/>
          <w:bCs/>
        </w:rPr>
        <w:t>Commit</w:t>
      </w:r>
      <w:proofErr w:type="spellEnd"/>
      <w:r w:rsidRPr="531AB1A1">
        <w:rPr>
          <w:rFonts w:ascii="Arial" w:eastAsia="Arial" w:hAnsi="Arial" w:cs="Arial"/>
          <w:b/>
          <w:bCs/>
        </w:rPr>
        <w:t xml:space="preserve"> do Código:</w:t>
      </w:r>
      <w:r w:rsidRPr="531AB1A1">
        <w:rPr>
          <w:rFonts w:ascii="Arial" w:eastAsia="Arial" w:hAnsi="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 xml:space="preserve">Build Automatizado: </w:t>
      </w:r>
      <w:r w:rsidRPr="531AB1A1">
        <w:rPr>
          <w:rFonts w:ascii="Arial" w:eastAsia="Arial" w:hAnsi="Arial" w:cs="Arial"/>
        </w:rPr>
        <w:t>O código é compilado automaticamente para identificar possíveis erros.</w:t>
      </w:r>
    </w:p>
    <w:p w14:paraId="624B6BD8" w14:textId="5F431D67" w:rsidR="439D93BD" w:rsidRDefault="531AB1A1" w:rsidP="00820795">
      <w:pPr>
        <w:pStyle w:val="PargrafodaLista"/>
        <w:numPr>
          <w:ilvl w:val="0"/>
          <w:numId w:val="13"/>
        </w:numPr>
        <w:spacing w:line="360" w:lineRule="auto"/>
        <w:jc w:val="both"/>
        <w:rPr>
          <w:rFonts w:ascii="Arial" w:eastAsia="Arial" w:hAnsi="Arial" w:cs="Arial"/>
        </w:rPr>
      </w:pPr>
      <w:r w:rsidRPr="531AB1A1">
        <w:rPr>
          <w:rFonts w:ascii="Arial" w:eastAsia="Arial" w:hAnsi="Arial" w:cs="Arial"/>
          <w:b/>
          <w:bCs/>
        </w:rPr>
        <w:t>Testes Automatizados:</w:t>
      </w:r>
      <w:r w:rsidRPr="531AB1A1">
        <w:rPr>
          <w:rFonts w:ascii="Arial" w:eastAsia="Arial" w:hAnsi="Arial" w:cs="Arial"/>
        </w:rPr>
        <w:t xml:space="preserve"> Realizam-se testes, como testes unitários e de integração, para garantir a qualidade do </w:t>
      </w:r>
      <w:r w:rsidRPr="008E6846">
        <w:rPr>
          <w:rFonts w:ascii="Arial" w:eastAsia="Arial" w:hAnsi="Arial" w:cs="Arial"/>
          <w:i/>
          <w:iCs/>
        </w:rPr>
        <w:t>software</w:t>
      </w:r>
      <w:r w:rsidRPr="531AB1A1">
        <w:rPr>
          <w:rFonts w:ascii="Arial" w:eastAsia="Arial" w:hAnsi="Arial" w:cs="Arial"/>
        </w:rPr>
        <w:t>.</w:t>
      </w:r>
    </w:p>
    <w:p w14:paraId="50F6284B" w14:textId="01982F4E" w:rsidR="439D93BD" w:rsidRDefault="531AB1A1" w:rsidP="1E806E08">
      <w:pPr>
        <w:spacing w:after="160" w:line="360" w:lineRule="auto"/>
        <w:ind w:firstLine="720"/>
        <w:jc w:val="both"/>
      </w:pPr>
      <w:r w:rsidRPr="531AB1A1">
        <w:rPr>
          <w:rFonts w:ascii="Arial" w:eastAsia="Arial" w:hAnsi="Arial" w:cs="Arial"/>
        </w:rPr>
        <w:t>Se o código for aprovado em todas essas etapas, os builds são armazenados como artefatos para futuras implantações.</w:t>
      </w:r>
    </w:p>
    <w:p w14:paraId="522C03B9" w14:textId="5E0C7D24" w:rsidR="439D93BD" w:rsidRDefault="531AB1A1" w:rsidP="1E806E08">
      <w:pPr>
        <w:spacing w:after="160" w:line="360" w:lineRule="auto"/>
        <w:ind w:firstLine="720"/>
        <w:jc w:val="both"/>
      </w:pPr>
      <w:r w:rsidRPr="531AB1A1">
        <w:rPr>
          <w:rFonts w:ascii="Arial" w:eastAsia="Arial" w:hAnsi="Arial" w:cs="Arial"/>
        </w:rPr>
        <w:t xml:space="preserve">A implantação, por sua vez, é a etapa em que, após o </w:t>
      </w:r>
      <w:r w:rsidRPr="531AB1A1">
        <w:rPr>
          <w:rFonts w:ascii="Arial" w:eastAsia="Arial" w:hAnsi="Arial" w:cs="Arial"/>
          <w:i/>
          <w:iCs/>
        </w:rPr>
        <w:t xml:space="preserve">build </w:t>
      </w:r>
      <w:r w:rsidRPr="531AB1A1">
        <w:rPr>
          <w:rFonts w:ascii="Arial" w:eastAsia="Arial" w:hAnsi="Arial" w:cs="Arial"/>
        </w:rPr>
        <w:t xml:space="preserve">ser gerado pelo </w:t>
      </w:r>
      <w:r w:rsidRPr="531AB1A1">
        <w:rPr>
          <w:rFonts w:ascii="Arial" w:eastAsia="Arial" w:hAnsi="Arial" w:cs="Arial"/>
          <w:i/>
          <w:iCs/>
        </w:rPr>
        <w:t>pipeline</w:t>
      </w:r>
      <w:r w:rsidRPr="531AB1A1">
        <w:rPr>
          <w:rFonts w:ascii="Arial" w:eastAsia="Arial" w:hAnsi="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1E806E08">
      <w:pPr>
        <w:spacing w:before="240" w:after="240" w:line="360" w:lineRule="auto"/>
        <w:ind w:firstLine="720"/>
        <w:jc w:val="both"/>
      </w:pPr>
      <w:r w:rsidRPr="531AB1A1">
        <w:rPr>
          <w:rFonts w:ascii="Arial" w:eastAsia="Arial" w:hAnsi="Arial" w:cs="Arial"/>
        </w:rPr>
        <w:t xml:space="preserve">Utilizar um bom </w:t>
      </w:r>
      <w:r w:rsidRPr="531AB1A1">
        <w:rPr>
          <w:rFonts w:ascii="Arial" w:eastAsia="Arial" w:hAnsi="Arial" w:cs="Arial"/>
          <w:i/>
          <w:iCs/>
        </w:rPr>
        <w:t xml:space="preserve">pipeline </w:t>
      </w:r>
      <w:r w:rsidRPr="531AB1A1">
        <w:rPr>
          <w:rFonts w:ascii="Arial" w:eastAsia="Arial" w:hAnsi="Arial" w:cs="Arial"/>
        </w:rPr>
        <w:t xml:space="preserve">de CI/CD oferece muitas vantagens durante o desenvolvimento de um </w:t>
      </w:r>
      <w:proofErr w:type="spellStart"/>
      <w:r w:rsidRPr="531AB1A1">
        <w:rPr>
          <w:rFonts w:ascii="Arial" w:eastAsia="Arial" w:hAnsi="Arial" w:cs="Arial"/>
        </w:rPr>
        <w:t>sistem</w:t>
      </w:r>
      <w:proofErr w:type="spellEnd"/>
      <w:r w:rsidR="439D93BD">
        <w:tab/>
      </w:r>
      <w:r w:rsidRPr="531AB1A1">
        <w:rPr>
          <w:rFonts w:ascii="Arial" w:eastAsia="Arial" w:hAnsi="Arial" w:cs="Arial"/>
        </w:rPr>
        <w:t xml:space="preserve">a, como maior clareza dos processos, qualidade de código, acesso facilitado, melhor controle de versão, </w:t>
      </w:r>
      <w:r w:rsidRPr="531AB1A1">
        <w:rPr>
          <w:rFonts w:ascii="Arial" w:eastAsia="Arial" w:hAnsi="Arial" w:cs="Arial"/>
          <w:i/>
          <w:iCs/>
        </w:rPr>
        <w:t xml:space="preserve">feedback </w:t>
      </w:r>
      <w:r w:rsidRPr="531AB1A1">
        <w:rPr>
          <w:rFonts w:ascii="Arial" w:eastAsia="Arial" w:hAnsi="Arial" w:cs="Arial"/>
        </w:rPr>
        <w:t xml:space="preserve">rápido, testes mais curtos e maior agilidade (Service </w:t>
      </w:r>
      <w:proofErr w:type="spellStart"/>
      <w:r w:rsidRPr="531AB1A1">
        <w:rPr>
          <w:rFonts w:ascii="Arial" w:eastAsia="Arial" w:hAnsi="Arial" w:cs="Arial"/>
        </w:rPr>
        <w:t>Now</w:t>
      </w:r>
      <w:proofErr w:type="spellEnd"/>
      <w:r w:rsidRPr="531AB1A1">
        <w:rPr>
          <w:rFonts w:ascii="Arial" w:eastAsia="Arial" w:hAnsi="Arial" w:cs="Arial"/>
        </w:rPr>
        <w:t>).</w:t>
      </w:r>
    </w:p>
    <w:p w14:paraId="59A7EDB9" w14:textId="2672A039" w:rsidR="439D93BD" w:rsidRDefault="531AB1A1" w:rsidP="1E806E08">
      <w:pPr>
        <w:spacing w:before="240" w:after="240" w:line="360" w:lineRule="auto"/>
        <w:ind w:firstLine="720"/>
        <w:jc w:val="both"/>
      </w:pPr>
      <w:r w:rsidRPr="531AB1A1">
        <w:rPr>
          <w:rFonts w:ascii="Arial" w:eastAsia="Arial" w:hAnsi="Arial" w:cs="Arial"/>
        </w:rPr>
        <w:t xml:space="preserve">Embora durante o desenvolvimento do projeto Nossa Via não tenha havido processos de integração várias vezes ao dia como é normal no processo de CI/CD, decidimos configurar um </w:t>
      </w:r>
      <w:r w:rsidRPr="531AB1A1">
        <w:rPr>
          <w:rFonts w:ascii="Arial" w:eastAsia="Arial" w:hAnsi="Arial" w:cs="Arial"/>
          <w:i/>
          <w:iCs/>
        </w:rPr>
        <w:t>pipeline</w:t>
      </w:r>
      <w:r w:rsidRPr="531AB1A1">
        <w:rPr>
          <w:rFonts w:ascii="Arial" w:eastAsia="Arial" w:hAnsi="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line="360" w:lineRule="auto"/>
        <w:ind w:firstLine="720"/>
        <w:jc w:val="both"/>
        <w:rPr>
          <w:rFonts w:ascii="Arial" w:eastAsia="Arial" w:hAnsi="Arial" w:cs="Arial"/>
        </w:rPr>
      </w:pPr>
    </w:p>
    <w:p w14:paraId="563FF18A" w14:textId="32726387" w:rsidR="00492243" w:rsidRDefault="531AB1A1" w:rsidP="00492243">
      <w:pPr>
        <w:pStyle w:val="Ttulo3"/>
        <w:rPr>
          <w:lang w:eastAsia="en-US"/>
        </w:rPr>
      </w:pPr>
      <w:bookmarkStart w:id="74" w:name="_Toc183291680"/>
      <w:r>
        <w:t>Controle de Versionamento</w:t>
      </w:r>
      <w:bookmarkEnd w:id="74"/>
    </w:p>
    <w:p w14:paraId="733D5C8A"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Atualmente, os </w:t>
      </w:r>
      <w:r w:rsidRPr="008E6846">
        <w:rPr>
          <w:rFonts w:ascii="Arial" w:eastAsia="Arial" w:hAnsi="Arial" w:cs="Arial"/>
          <w:i/>
          <w:iCs/>
        </w:rPr>
        <w:t>softwares</w:t>
      </w:r>
      <w:r w:rsidRPr="531AB1A1">
        <w:rPr>
          <w:rFonts w:ascii="Arial" w:eastAsia="Arial" w:hAnsi="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Criado por Linus Torvalds em 2005, o </w:t>
      </w:r>
      <w:proofErr w:type="spellStart"/>
      <w:r w:rsidRPr="531AB1A1">
        <w:rPr>
          <w:rFonts w:ascii="Arial" w:eastAsia="Arial" w:hAnsi="Arial" w:cs="Arial"/>
        </w:rPr>
        <w:t>Git</w:t>
      </w:r>
      <w:proofErr w:type="spellEnd"/>
      <w:r w:rsidRPr="531AB1A1">
        <w:rPr>
          <w:rFonts w:ascii="Arial" w:eastAsia="Arial" w:hAnsi="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spacing w:line="360" w:lineRule="auto"/>
        <w:ind w:firstLine="360"/>
        <w:jc w:val="both"/>
        <w:rPr>
          <w:rFonts w:ascii="Arial" w:eastAsia="Arial" w:hAnsi="Arial" w:cs="Arial"/>
        </w:rPr>
      </w:pPr>
    </w:p>
    <w:p w14:paraId="58BCF555" w14:textId="5857EF4E" w:rsidR="00492243" w:rsidRDefault="531AB1A1" w:rsidP="00492243">
      <w:pPr>
        <w:spacing w:line="360" w:lineRule="auto"/>
        <w:ind w:left="1416"/>
        <w:jc w:val="both"/>
        <w:rPr>
          <w:rFonts w:ascii="Arial" w:eastAsia="Arial" w:hAnsi="Arial" w:cs="Arial"/>
          <w:sz w:val="20"/>
          <w:szCs w:val="20"/>
        </w:rPr>
      </w:pPr>
      <w:r w:rsidRPr="531AB1A1">
        <w:rPr>
          <w:rFonts w:ascii="Arial" w:eastAsia="Arial" w:hAnsi="Arial" w:cs="Arial"/>
          <w:sz w:val="20"/>
          <w:szCs w:val="20"/>
        </w:rPr>
        <w:t xml:space="preserve">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trata nem armazena seus dados desta forma. Em vez disso,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trata seus dados mais como um conjunto de imagens de um sistema de arquivos em miniatura. Toda vez que você fizer um </w:t>
      </w:r>
      <w:proofErr w:type="spellStart"/>
      <w:r w:rsidRPr="531AB1A1">
        <w:rPr>
          <w:rFonts w:ascii="Arial" w:eastAsia="Arial" w:hAnsi="Arial" w:cs="Arial"/>
          <w:sz w:val="20"/>
          <w:szCs w:val="20"/>
        </w:rPr>
        <w:t>commit</w:t>
      </w:r>
      <w:proofErr w:type="spellEnd"/>
      <w:r w:rsidRPr="531AB1A1">
        <w:rPr>
          <w:rFonts w:ascii="Arial" w:eastAsia="Arial" w:hAnsi="Arial" w:cs="Arial"/>
          <w:sz w:val="20"/>
          <w:szCs w:val="20"/>
        </w:rPr>
        <w:t xml:space="preserve">, ou salvar o estado de seu projeto no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ele basicamente </w:t>
      </w:r>
      <w:proofErr w:type="spellStart"/>
      <w:r w:rsidRPr="531AB1A1">
        <w:rPr>
          <w:rFonts w:ascii="Arial" w:eastAsia="Arial" w:hAnsi="Arial" w:cs="Arial"/>
          <w:sz w:val="20"/>
          <w:szCs w:val="20"/>
        </w:rPr>
        <w:t>tira</w:t>
      </w:r>
      <w:proofErr w:type="spellEnd"/>
      <w:r w:rsidRPr="531AB1A1">
        <w:rPr>
          <w:rFonts w:ascii="Arial" w:eastAsia="Arial" w:hAnsi="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xml:space="preserve"> não armazena o arquivo novamente, apenas um link para o arquivo idêntico anterior já armazenado (Pro </w:t>
      </w:r>
      <w:proofErr w:type="spellStart"/>
      <w:r w:rsidRPr="531AB1A1">
        <w:rPr>
          <w:rFonts w:ascii="Arial" w:eastAsia="Arial" w:hAnsi="Arial" w:cs="Arial"/>
          <w:sz w:val="20"/>
          <w:szCs w:val="20"/>
        </w:rPr>
        <w:t>Git</w:t>
      </w:r>
      <w:proofErr w:type="spellEnd"/>
      <w:r w:rsidRPr="531AB1A1">
        <w:rPr>
          <w:rFonts w:ascii="Arial" w:eastAsia="Arial" w:hAnsi="Arial" w:cs="Arial"/>
          <w:sz w:val="20"/>
          <w:szCs w:val="20"/>
        </w:rPr>
        <w:t>, 2014).</w:t>
      </w:r>
    </w:p>
    <w:p w14:paraId="2C1C5FC3" w14:textId="77777777" w:rsidR="00492243" w:rsidRDefault="00492243" w:rsidP="00492243">
      <w:pPr>
        <w:spacing w:line="360" w:lineRule="auto"/>
        <w:ind w:left="1416"/>
        <w:jc w:val="both"/>
        <w:rPr>
          <w:rFonts w:ascii="Arial" w:eastAsia="Arial" w:hAnsi="Arial" w:cs="Arial"/>
          <w:sz w:val="20"/>
          <w:szCs w:val="20"/>
        </w:rPr>
      </w:pPr>
    </w:p>
    <w:p w14:paraId="641CAD72"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também possui um sistema de </w:t>
      </w:r>
      <w:proofErr w:type="spellStart"/>
      <w:r w:rsidRPr="531AB1A1">
        <w:rPr>
          <w:rFonts w:ascii="Arial" w:eastAsia="Arial" w:hAnsi="Arial" w:cs="Arial"/>
        </w:rPr>
        <w:t>tags</w:t>
      </w:r>
      <w:proofErr w:type="spellEnd"/>
      <w:r w:rsidRPr="531AB1A1">
        <w:rPr>
          <w:rFonts w:ascii="Arial" w:eastAsia="Arial" w:hAnsi="Arial" w:cs="Arial"/>
        </w:rPr>
        <w:t xml:space="preserve">, que tem como proposito marcar </w:t>
      </w:r>
      <w:proofErr w:type="spellStart"/>
      <w:r w:rsidRPr="531AB1A1">
        <w:rPr>
          <w:rFonts w:ascii="Arial" w:eastAsia="Arial" w:hAnsi="Arial" w:cs="Arial"/>
          <w:i/>
          <w:iCs/>
        </w:rPr>
        <w:t>commits</w:t>
      </w:r>
      <w:proofErr w:type="spellEnd"/>
      <w:r w:rsidRPr="531AB1A1">
        <w:rPr>
          <w:rFonts w:ascii="Arial" w:eastAsia="Arial" w:hAnsi="Arial" w:cs="Arial"/>
          <w:i/>
          <w:iCs/>
        </w:rPr>
        <w:t xml:space="preserve"> </w:t>
      </w:r>
      <w:r w:rsidRPr="531AB1A1">
        <w:rPr>
          <w:rFonts w:ascii="Arial" w:eastAsia="Arial" w:hAnsi="Arial" w:cs="Arial"/>
        </w:rPr>
        <w:t xml:space="preserve">específicos, sendo frequentemente utilizado para destacar pontos importantes na linha do tempo de um projeto, como lançamentos ou atualizações oficiais de um </w:t>
      </w:r>
      <w:r w:rsidRPr="008E6846">
        <w:rPr>
          <w:rFonts w:ascii="Arial" w:eastAsia="Arial" w:hAnsi="Arial" w:cs="Arial"/>
          <w:i/>
          <w:iCs/>
        </w:rPr>
        <w:t>software</w:t>
      </w:r>
      <w:r w:rsidRPr="531AB1A1">
        <w:rPr>
          <w:rFonts w:ascii="Arial" w:eastAsia="Arial" w:hAnsi="Arial" w:cs="Arial"/>
        </w:rPr>
        <w:t>.</w:t>
      </w:r>
    </w:p>
    <w:p w14:paraId="3B36DA03" w14:textId="593F3435"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Outra funcionalidade essencial que o </w:t>
      </w:r>
      <w:proofErr w:type="spellStart"/>
      <w:r w:rsidRPr="531AB1A1">
        <w:rPr>
          <w:rFonts w:ascii="Arial" w:eastAsia="Arial" w:hAnsi="Arial" w:cs="Arial"/>
        </w:rPr>
        <w:t>Git</w:t>
      </w:r>
      <w:proofErr w:type="spellEnd"/>
      <w:r w:rsidRPr="531AB1A1">
        <w:rPr>
          <w:rFonts w:ascii="Arial" w:eastAsia="Arial" w:hAnsi="Arial" w:cs="Arial"/>
        </w:rPr>
        <w:t xml:space="preserve"> oferece são as chamadas "</w:t>
      </w:r>
      <w:proofErr w:type="spellStart"/>
      <w:r w:rsidRPr="531AB1A1">
        <w:rPr>
          <w:rFonts w:ascii="Arial" w:eastAsia="Arial" w:hAnsi="Arial" w:cs="Arial"/>
        </w:rPr>
        <w:t>branches</w:t>
      </w:r>
      <w:proofErr w:type="spellEnd"/>
      <w:r w:rsidRPr="531AB1A1">
        <w:rPr>
          <w:rFonts w:ascii="Arial" w:eastAsia="Arial" w:hAnsi="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w:t>
      </w:r>
      <w:r w:rsidRPr="531AB1A1">
        <w:rPr>
          <w:rFonts w:ascii="Arial" w:eastAsia="Arial" w:hAnsi="Arial" w:cs="Arial"/>
        </w:rPr>
        <w:lastRenderedPageBreak/>
        <w:t xml:space="preserve">atualizações para o repositório remoto, o </w:t>
      </w:r>
      <w:proofErr w:type="spellStart"/>
      <w:r w:rsidRPr="531AB1A1">
        <w:rPr>
          <w:rFonts w:ascii="Arial" w:eastAsia="Arial" w:hAnsi="Arial" w:cs="Arial"/>
        </w:rPr>
        <w:t>Git</w:t>
      </w:r>
      <w:proofErr w:type="spellEnd"/>
      <w:r w:rsidRPr="531AB1A1">
        <w:rPr>
          <w:rFonts w:ascii="Arial" w:eastAsia="Arial" w:hAnsi="Arial" w:cs="Arial"/>
        </w:rPr>
        <w:t xml:space="preserve"> permite escolher quais </w:t>
      </w:r>
      <w:proofErr w:type="spellStart"/>
      <w:r w:rsidRPr="531AB1A1">
        <w:rPr>
          <w:rFonts w:ascii="Arial" w:eastAsia="Arial" w:hAnsi="Arial" w:cs="Arial"/>
        </w:rPr>
        <w:t>branches</w:t>
      </w:r>
      <w:proofErr w:type="spellEnd"/>
      <w:r w:rsidRPr="531AB1A1">
        <w:rPr>
          <w:rFonts w:ascii="Arial" w:eastAsia="Arial" w:hAnsi="Arial" w:cs="Arial"/>
        </w:rPr>
        <w:t xml:space="preserve"> compartilhar, incentivando a experimentação sem exigir o compartilhamento imediato com outros colaboradores (Pro </w:t>
      </w:r>
      <w:proofErr w:type="spellStart"/>
      <w:r w:rsidRPr="531AB1A1">
        <w:rPr>
          <w:rFonts w:ascii="Arial" w:eastAsia="Arial" w:hAnsi="Arial" w:cs="Arial"/>
        </w:rPr>
        <w:t>Git</w:t>
      </w:r>
      <w:proofErr w:type="spellEnd"/>
      <w:r w:rsidRPr="531AB1A1">
        <w:rPr>
          <w:rFonts w:ascii="Arial" w:eastAsia="Arial" w:hAnsi="Arial" w:cs="Arial"/>
        </w:rPr>
        <w:t>, 2014).</w:t>
      </w:r>
    </w:p>
    <w:p w14:paraId="425678A3" w14:textId="77777777" w:rsidR="00492243" w:rsidRDefault="531AB1A1" w:rsidP="00492243">
      <w:pPr>
        <w:spacing w:line="360" w:lineRule="auto"/>
        <w:ind w:firstLine="360"/>
        <w:jc w:val="both"/>
        <w:rPr>
          <w:rFonts w:ascii="Arial" w:eastAsia="Arial" w:hAnsi="Arial" w:cs="Arial"/>
        </w:rPr>
      </w:pPr>
      <w:r w:rsidRPr="531AB1A1">
        <w:rPr>
          <w:rFonts w:ascii="Arial" w:eastAsia="Arial" w:hAnsi="Arial" w:cs="Arial"/>
        </w:rPr>
        <w:t xml:space="preserve">O </w:t>
      </w:r>
      <w:proofErr w:type="spellStart"/>
      <w:r w:rsidRPr="531AB1A1">
        <w:rPr>
          <w:rFonts w:ascii="Arial" w:eastAsia="Arial" w:hAnsi="Arial" w:cs="Arial"/>
        </w:rPr>
        <w:t>Git</w:t>
      </w:r>
      <w:proofErr w:type="spellEnd"/>
      <w:r w:rsidRPr="531AB1A1">
        <w:rPr>
          <w:rFonts w:ascii="Arial" w:eastAsia="Arial" w:hAnsi="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75" w:name="_Toc183291681"/>
      <w:r>
        <w:t>GitHub</w:t>
      </w:r>
      <w:bookmarkEnd w:id="75"/>
    </w:p>
    <w:p w14:paraId="49D694D8" w14:textId="77777777" w:rsidR="00492243" w:rsidRDefault="531AB1A1" w:rsidP="00492243">
      <w:pPr>
        <w:spacing w:line="360" w:lineRule="auto"/>
        <w:ind w:firstLine="708"/>
        <w:jc w:val="both"/>
        <w:rPr>
          <w:rFonts w:ascii="Arial" w:eastAsia="Arial" w:hAnsi="Arial" w:cs="Arial"/>
        </w:rPr>
      </w:pPr>
      <w:r w:rsidRPr="531AB1A1">
        <w:rPr>
          <w:rFonts w:ascii="Arial" w:eastAsia="Arial" w:hAnsi="Arial" w:cs="Arial"/>
        </w:rPr>
        <w:t xml:space="preserve">O GitHub é uma plataforma baseada em nuvem que permite a hospedagem de código-fonte, oferecendo funcionalidades para armazenar, gerenciar e compartilhar sistemas de </w:t>
      </w:r>
      <w:r w:rsidRPr="008E6846">
        <w:rPr>
          <w:rFonts w:ascii="Arial" w:eastAsia="Arial" w:hAnsi="Arial" w:cs="Arial"/>
          <w:i/>
          <w:iCs/>
        </w:rPr>
        <w:t>software</w:t>
      </w:r>
      <w:r w:rsidRPr="531AB1A1">
        <w:rPr>
          <w:rFonts w:ascii="Arial" w:eastAsia="Arial" w:hAnsi="Arial" w:cs="Arial"/>
        </w:rPr>
        <w:t xml:space="preserve"> utilizando o sistema de controle de versão </w:t>
      </w:r>
      <w:proofErr w:type="spellStart"/>
      <w:r w:rsidRPr="531AB1A1">
        <w:rPr>
          <w:rFonts w:ascii="Arial" w:eastAsia="Arial" w:hAnsi="Arial" w:cs="Arial"/>
        </w:rPr>
        <w:t>Git</w:t>
      </w:r>
      <w:proofErr w:type="spellEnd"/>
      <w:r w:rsidRPr="531AB1A1">
        <w:rPr>
          <w:rFonts w:ascii="Arial" w:eastAsia="Arial" w:hAnsi="Arial" w:cs="Arial"/>
        </w:rPr>
        <w:t xml:space="preserve">. Além disso, integra-se a diversas ferramentas que auxiliam no desenvolvimento e na gestão de projetos, como </w:t>
      </w:r>
      <w:proofErr w:type="spellStart"/>
      <w:r w:rsidRPr="531AB1A1">
        <w:rPr>
          <w:rFonts w:ascii="Arial" w:eastAsia="Arial" w:hAnsi="Arial" w:cs="Arial"/>
        </w:rPr>
        <w:t>Jira</w:t>
      </w:r>
      <w:proofErr w:type="spellEnd"/>
      <w:r w:rsidRPr="531AB1A1">
        <w:rPr>
          <w:rFonts w:ascii="Arial" w:eastAsia="Arial" w:hAnsi="Arial" w:cs="Arial"/>
        </w:rPr>
        <w:t xml:space="preserve">, Microsoft Teams e Microsoft Azure. A plataforma também inclui uma ferramenta nativa chamada GitHub </w:t>
      </w:r>
      <w:proofErr w:type="spellStart"/>
      <w:r w:rsidRPr="531AB1A1">
        <w:rPr>
          <w:rFonts w:ascii="Arial" w:eastAsia="Arial" w:hAnsi="Arial" w:cs="Arial"/>
        </w:rPr>
        <w:t>Actions</w:t>
      </w:r>
      <w:proofErr w:type="spellEnd"/>
      <w:r w:rsidRPr="531AB1A1">
        <w:rPr>
          <w:rFonts w:ascii="Arial" w:eastAsia="Arial" w:hAnsi="Arial" w:cs="Arial"/>
        </w:rPr>
        <w:t>, que permite automatizar fluxos de trabalho, especialmente em processos de CI/CD, tornando o ciclo de desenvolvimento mais ágil e eficiente.</w:t>
      </w:r>
    </w:p>
    <w:p w14:paraId="481909F2" w14:textId="77777777" w:rsidR="00492243" w:rsidRDefault="531AB1A1" w:rsidP="00492243">
      <w:pPr>
        <w:spacing w:line="360" w:lineRule="auto"/>
        <w:ind w:firstLine="720"/>
        <w:jc w:val="both"/>
      </w:pPr>
      <w:r w:rsidRPr="531AB1A1">
        <w:rPr>
          <w:rFonts w:ascii="Arial" w:eastAsia="Arial" w:hAnsi="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ascii="Arial" w:eastAsia="Arial" w:hAnsi="Arial" w:cs="Arial"/>
        </w:rPr>
        <w:t>Git</w:t>
      </w:r>
      <w:proofErr w:type="spellEnd"/>
      <w:r w:rsidRPr="531AB1A1">
        <w:rPr>
          <w:rFonts w:ascii="Arial" w:eastAsia="Arial" w:hAnsi="Arial" w:cs="Arial"/>
        </w:rPr>
        <w:t>, tornando-o mais acessível para desenvolvedores de todos os níveis.</w:t>
      </w:r>
    </w:p>
    <w:p w14:paraId="039F5CD6" w14:textId="3FFCCEDB" w:rsidR="00492243" w:rsidRPr="007541AD" w:rsidRDefault="531AB1A1" w:rsidP="531AB1A1">
      <w:pPr>
        <w:spacing w:line="360" w:lineRule="auto"/>
        <w:ind w:firstLine="720"/>
        <w:jc w:val="both"/>
        <w:rPr>
          <w:rFonts w:ascii="Arial" w:eastAsia="Arial" w:hAnsi="Arial" w:cs="Arial"/>
          <w:i/>
          <w:iCs/>
        </w:rPr>
      </w:pPr>
      <w:r w:rsidRPr="531AB1A1">
        <w:rPr>
          <w:rFonts w:ascii="Arial" w:eastAsia="Arial" w:hAnsi="Arial" w:cs="Arial"/>
        </w:rPr>
        <w:t xml:space="preserve">No caso do projeto Nossa Via, o GitHub é utilizado para o armazenamento e desenvolvimento, sendo dividido em três repositórios: o </w:t>
      </w:r>
      <w:proofErr w:type="spellStart"/>
      <w:r w:rsidRPr="531AB1A1">
        <w:rPr>
          <w:rFonts w:ascii="Arial" w:eastAsia="Arial" w:hAnsi="Arial" w:cs="Arial"/>
        </w:rPr>
        <w:t>Documentacao</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contém a monografia, diagramas, planos de testes e a documentação completa; o </w:t>
      </w:r>
      <w:r w:rsidRPr="00A2034F">
        <w:rPr>
          <w:rFonts w:ascii="Arial" w:eastAsia="Arial" w:hAnsi="Arial" w:cs="Arial"/>
          <w:i/>
          <w:iCs/>
        </w:rPr>
        <w:t>Back-</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que armazena o código do </w:t>
      </w:r>
      <w:proofErr w:type="spellStart"/>
      <w:r w:rsidRPr="531AB1A1">
        <w:rPr>
          <w:rFonts w:ascii="Arial" w:eastAsia="Arial" w:hAnsi="Arial" w:cs="Arial"/>
          <w:i/>
          <w:iCs/>
        </w:rPr>
        <w:t>back-end</w:t>
      </w:r>
      <w:proofErr w:type="spellEnd"/>
      <w:r w:rsidRPr="531AB1A1">
        <w:rPr>
          <w:rFonts w:ascii="Arial" w:eastAsia="Arial" w:hAnsi="Arial" w:cs="Arial"/>
        </w:rPr>
        <w:t xml:space="preserve"> e a </w:t>
      </w:r>
      <w:r w:rsidRPr="531AB1A1">
        <w:rPr>
          <w:rFonts w:ascii="Arial" w:eastAsia="Arial" w:hAnsi="Arial" w:cs="Arial"/>
          <w:i/>
          <w:iCs/>
        </w:rPr>
        <w:t xml:space="preserve">pipeline </w:t>
      </w:r>
      <w:r w:rsidRPr="531AB1A1">
        <w:rPr>
          <w:rFonts w:ascii="Arial" w:eastAsia="Arial" w:hAnsi="Arial" w:cs="Arial"/>
        </w:rPr>
        <w:t xml:space="preserve">de CI/CD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r w:rsidRPr="00A2034F">
        <w:rPr>
          <w:rFonts w:ascii="Arial" w:eastAsia="Arial" w:hAnsi="Arial" w:cs="Arial"/>
          <w:i/>
          <w:iCs/>
        </w:rPr>
        <w:t>Front-</w:t>
      </w:r>
      <w:proofErr w:type="spellStart"/>
      <w:r w:rsidRPr="00A2034F">
        <w:rPr>
          <w:rFonts w:ascii="Arial" w:eastAsia="Arial" w:hAnsi="Arial" w:cs="Arial"/>
          <w:i/>
          <w:iCs/>
        </w:rPr>
        <w:t>end</w:t>
      </w:r>
      <w:proofErr w:type="spellEnd"/>
      <w:r w:rsidRPr="531AB1A1">
        <w:rPr>
          <w:rFonts w:ascii="Arial" w:eastAsia="Arial" w:hAnsi="Arial" w:cs="Arial"/>
        </w:rPr>
        <w:t>-TCC-</w:t>
      </w:r>
      <w:proofErr w:type="spellStart"/>
      <w:r w:rsidRPr="531AB1A1">
        <w:rPr>
          <w:rFonts w:ascii="Arial" w:eastAsia="Arial" w:hAnsi="Arial" w:cs="Arial"/>
        </w:rPr>
        <w:t>NossaVia</w:t>
      </w:r>
      <w:proofErr w:type="spellEnd"/>
      <w:r w:rsidRPr="531AB1A1">
        <w:rPr>
          <w:rFonts w:ascii="Arial" w:eastAsia="Arial" w:hAnsi="Arial" w:cs="Arial"/>
        </w:rPr>
        <w:t xml:space="preserve">, com o código do </w:t>
      </w:r>
      <w:r w:rsidRPr="531AB1A1">
        <w:rPr>
          <w:rFonts w:ascii="Arial" w:eastAsia="Arial" w:hAnsi="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76" w:name="_Toc183291682"/>
      <w:r>
        <w:t xml:space="preserve">GitHub </w:t>
      </w:r>
      <w:proofErr w:type="spellStart"/>
      <w:r>
        <w:t>Actions</w:t>
      </w:r>
      <w:bookmarkEnd w:id="76"/>
      <w:proofErr w:type="spellEnd"/>
    </w:p>
    <w:p w14:paraId="5E77CC53" w14:textId="7430AE3B"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O GitHub </w:t>
      </w:r>
      <w:proofErr w:type="spellStart"/>
      <w:r w:rsidRPr="531AB1A1">
        <w:rPr>
          <w:rFonts w:ascii="Arial" w:eastAsia="Arial" w:hAnsi="Arial" w:cs="Arial"/>
        </w:rPr>
        <w:t>Actions</w:t>
      </w:r>
      <w:proofErr w:type="spellEnd"/>
      <w:r w:rsidRPr="531AB1A1">
        <w:rPr>
          <w:rFonts w:ascii="Arial" w:eastAsia="Arial" w:hAnsi="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ascii="Arial" w:eastAsia="Arial" w:hAnsi="Arial" w:cs="Arial"/>
        </w:rPr>
        <w:t>Cron</w:t>
      </w:r>
      <w:proofErr w:type="spellEnd"/>
      <w:r w:rsidRPr="531AB1A1">
        <w:rPr>
          <w:rFonts w:ascii="Arial" w:eastAsia="Arial" w:hAnsi="Arial" w:cs="Arial"/>
        </w:rPr>
        <w:t xml:space="preserve"> Jobs, testes, builds e </w:t>
      </w:r>
      <w:proofErr w:type="spellStart"/>
      <w:r w:rsidRPr="531AB1A1">
        <w:rPr>
          <w:rFonts w:ascii="Arial" w:eastAsia="Arial" w:hAnsi="Arial" w:cs="Arial"/>
        </w:rPr>
        <w:t>deploys</w:t>
      </w:r>
      <w:proofErr w:type="spellEnd"/>
      <w:r w:rsidRPr="531AB1A1">
        <w:rPr>
          <w:rFonts w:ascii="Arial" w:eastAsia="Arial" w:hAnsi="Arial" w:cs="Arial"/>
        </w:rPr>
        <w:t>, simplificando os processos de CI/CD.</w:t>
      </w:r>
    </w:p>
    <w:p w14:paraId="25B7263D" w14:textId="77777777" w:rsid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Graças à integração com os repositórios do GitHub, a ferramenta pode, por exemplo, ser configurada para rodar testes automaticamente sempre que um </w:t>
      </w:r>
      <w:proofErr w:type="spellStart"/>
      <w:r w:rsidRPr="531AB1A1">
        <w:rPr>
          <w:rFonts w:ascii="Arial" w:eastAsia="Arial" w:hAnsi="Arial" w:cs="Arial"/>
        </w:rPr>
        <w:t>commit</w:t>
      </w:r>
      <w:proofErr w:type="spellEnd"/>
      <w:r w:rsidRPr="531AB1A1">
        <w:rPr>
          <w:rFonts w:ascii="Arial" w:eastAsia="Arial" w:hAnsi="Arial" w:cs="Arial"/>
        </w:rPr>
        <w:t xml:space="preserve"> é realizado e, em seguida, implantar a nova versão do </w:t>
      </w:r>
      <w:r w:rsidRPr="008E6846">
        <w:rPr>
          <w:rFonts w:ascii="Arial" w:eastAsia="Arial" w:hAnsi="Arial" w:cs="Arial"/>
          <w:i/>
          <w:iCs/>
        </w:rPr>
        <w:t>software</w:t>
      </w:r>
      <w:r w:rsidRPr="531AB1A1">
        <w:rPr>
          <w:rFonts w:ascii="Arial" w:eastAsia="Arial" w:hAnsi="Arial" w:cs="Arial"/>
        </w:rPr>
        <w:t xml:space="preserve"> após a aprovação dos </w:t>
      </w:r>
      <w:r w:rsidRPr="531AB1A1">
        <w:rPr>
          <w:rFonts w:ascii="Arial" w:eastAsia="Arial" w:hAnsi="Arial" w:cs="Arial"/>
        </w:rPr>
        <w:lastRenderedPageBreak/>
        <w:t>testes. Isso oferece vantagens como a redução de erros manuais e maior agilidade no desenvolvimento.</w:t>
      </w:r>
    </w:p>
    <w:p w14:paraId="0D6C60F0" w14:textId="0A3447C0" w:rsidR="00492243" w:rsidRPr="00492243" w:rsidRDefault="531AB1A1" w:rsidP="00492243">
      <w:pPr>
        <w:spacing w:line="360" w:lineRule="auto"/>
        <w:ind w:firstLine="720"/>
        <w:jc w:val="both"/>
        <w:rPr>
          <w:rFonts w:ascii="Arial" w:eastAsia="Arial" w:hAnsi="Arial" w:cs="Arial"/>
        </w:rPr>
      </w:pPr>
      <w:r w:rsidRPr="531AB1A1">
        <w:rPr>
          <w:rFonts w:ascii="Arial" w:eastAsia="Arial" w:hAnsi="Arial" w:cs="Arial"/>
        </w:rPr>
        <w:t xml:space="preserve">No desenvolvimento do aplicativo Nossa Via, utilizamos o GitHub </w:t>
      </w:r>
      <w:proofErr w:type="spellStart"/>
      <w:r w:rsidRPr="531AB1A1">
        <w:rPr>
          <w:rFonts w:ascii="Arial" w:eastAsia="Arial" w:hAnsi="Arial" w:cs="Arial"/>
        </w:rPr>
        <w:t>Actions</w:t>
      </w:r>
      <w:proofErr w:type="spellEnd"/>
      <w:r w:rsidRPr="531AB1A1">
        <w:rPr>
          <w:rFonts w:ascii="Arial" w:eastAsia="Arial" w:hAnsi="Arial" w:cs="Arial"/>
        </w:rPr>
        <w:t xml:space="preserve"> para automatizar os processos de CI/CD do </w:t>
      </w:r>
      <w:proofErr w:type="spellStart"/>
      <w:r w:rsidRPr="531AB1A1">
        <w:rPr>
          <w:rFonts w:ascii="Arial" w:eastAsia="Arial" w:hAnsi="Arial" w:cs="Arial"/>
          <w:i/>
          <w:iCs/>
        </w:rPr>
        <w:t>back</w:t>
      </w:r>
      <w:proofErr w:type="spellEnd"/>
      <w:r w:rsidRPr="531AB1A1">
        <w:rPr>
          <w:rFonts w:ascii="Arial" w:eastAsia="Arial" w:hAnsi="Arial" w:cs="Arial"/>
          <w:i/>
          <w:iCs/>
        </w:rPr>
        <w:t>-end</w:t>
      </w:r>
      <w:r w:rsidRPr="531AB1A1">
        <w:rPr>
          <w:rFonts w:ascii="Arial" w:eastAsia="Arial" w:hAnsi="Arial" w:cs="Arial"/>
        </w:rPr>
        <w:t xml:space="preserve">. Após efetuar um </w:t>
      </w:r>
      <w:proofErr w:type="spellStart"/>
      <w:r w:rsidRPr="531AB1A1">
        <w:rPr>
          <w:rFonts w:ascii="Arial" w:eastAsia="Arial" w:hAnsi="Arial" w:cs="Arial"/>
        </w:rPr>
        <w:t>commit</w:t>
      </w:r>
      <w:proofErr w:type="spellEnd"/>
      <w:r w:rsidRPr="531AB1A1">
        <w:rPr>
          <w:rFonts w:ascii="Arial" w:eastAsia="Arial" w:hAnsi="Arial" w:cs="Arial"/>
        </w:rPr>
        <w:t xml:space="preserve"> no repositório, é disparada uma nova execução da pipeline onde são executados os testes unitários, e em seguida, caso a versão especificada no arquivo </w:t>
      </w:r>
      <w:proofErr w:type="spellStart"/>
      <w:r w:rsidRPr="531AB1A1">
        <w:rPr>
          <w:rFonts w:ascii="Arial" w:eastAsia="Arial" w:hAnsi="Arial" w:cs="Arial"/>
        </w:rPr>
        <w:t>image.json</w:t>
      </w:r>
      <w:proofErr w:type="spellEnd"/>
      <w:r w:rsidRPr="531AB1A1">
        <w:rPr>
          <w:rFonts w:ascii="Arial" w:eastAsia="Arial" w:hAnsi="Arial" w:cs="Arial"/>
        </w:rPr>
        <w:t xml:space="preserve"> tenha sido alterada, o código é automaticamente integrado e implantado.</w:t>
      </w:r>
    </w:p>
    <w:p w14:paraId="65F6CCC0" w14:textId="3D50A3CB" w:rsidR="4EA89FAE" w:rsidRDefault="4EA89FAE" w:rsidP="4EA89FAE">
      <w:pPr>
        <w:spacing w:line="360" w:lineRule="auto"/>
        <w:ind w:firstLine="720"/>
        <w:jc w:val="both"/>
        <w:rPr>
          <w:rFonts w:ascii="Arial" w:eastAsia="Arial" w:hAnsi="Arial" w:cs="Arial"/>
        </w:rPr>
      </w:pPr>
    </w:p>
    <w:p w14:paraId="0A2B4A59" w14:textId="73E33D1B" w:rsidR="410BC11E" w:rsidRDefault="531AB1A1" w:rsidP="4EA89FAE">
      <w:pPr>
        <w:pStyle w:val="Ttulo4"/>
        <w:rPr>
          <w:lang w:val="pt-BR"/>
        </w:rPr>
      </w:pPr>
      <w:bookmarkStart w:id="77" w:name="_Toc183291683"/>
      <w:proofErr w:type="spellStart"/>
      <w:r>
        <w:t>Cron</w:t>
      </w:r>
      <w:proofErr w:type="spellEnd"/>
      <w:r>
        <w:t xml:space="preserve"> Jobs</w:t>
      </w:r>
      <w:bookmarkEnd w:id="77"/>
    </w:p>
    <w:p w14:paraId="12006257" w14:textId="35AE6130" w:rsidR="185C778F" w:rsidRDefault="531AB1A1" w:rsidP="21A97744">
      <w:pPr>
        <w:pStyle w:val="Corpodetexto"/>
        <w:spacing w:line="360" w:lineRule="auto"/>
        <w:ind w:firstLine="708"/>
        <w:jc w:val="both"/>
        <w:rPr>
          <w:rFonts w:ascii="Arial" w:eastAsia="Arial" w:hAnsi="Arial" w:cs="Arial"/>
        </w:rPr>
      </w:pPr>
      <w:r w:rsidRPr="531AB1A1">
        <w:rPr>
          <w:rFonts w:ascii="Arial" w:eastAsia="Arial" w:hAnsi="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ascii="Arial" w:eastAsia="Arial" w:hAnsi="Arial" w:cs="Arial"/>
        </w:rPr>
        <w:t>Cron</w:t>
      </w:r>
      <w:proofErr w:type="spellEnd"/>
      <w:r w:rsidRPr="531AB1A1">
        <w:rPr>
          <w:rFonts w:ascii="Arial" w:eastAsia="Arial" w:hAnsi="Arial" w:cs="Arial"/>
        </w:rPr>
        <w:t xml:space="preserve"> Jobs.</w:t>
      </w:r>
    </w:p>
    <w:p w14:paraId="1BAA1718" w14:textId="5793F43D" w:rsidR="0DB04FE7" w:rsidRDefault="531AB1A1" w:rsidP="4EA89FAE">
      <w:pPr>
        <w:pStyle w:val="Corpodetexto"/>
        <w:spacing w:line="360" w:lineRule="auto"/>
        <w:ind w:firstLine="708"/>
        <w:rPr>
          <w:rFonts w:ascii="Arial" w:eastAsia="Arial" w:hAnsi="Arial" w:cs="Arial"/>
        </w:rPr>
      </w:pPr>
      <w:r w:rsidRPr="531AB1A1">
        <w:rPr>
          <w:rFonts w:ascii="Arial" w:eastAsia="Arial" w:hAnsi="Arial" w:cs="Arial"/>
        </w:rPr>
        <w:t xml:space="preserve">Segundo Cimino (2024),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jobs</w:t>
      </w:r>
      <w:proofErr w:type="spellEnd"/>
      <w:r w:rsidRPr="531AB1A1">
        <w:rPr>
          <w:rFonts w:ascii="Arial" w:eastAsia="Arial" w:hAnsi="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spacing w:line="360" w:lineRule="auto"/>
        <w:ind w:firstLine="720"/>
        <w:jc w:val="both"/>
        <w:rPr>
          <w:rFonts w:ascii="Arial" w:eastAsia="Arial" w:hAnsi="Arial" w:cs="Arial"/>
        </w:rPr>
      </w:pPr>
      <w:r w:rsidRPr="531AB1A1">
        <w:rPr>
          <w:rFonts w:ascii="Arial" w:eastAsia="Arial" w:hAnsi="Arial" w:cs="Arial"/>
        </w:rPr>
        <w:t xml:space="preserve">Por meio de uma pipeline do GitHub </w:t>
      </w:r>
      <w:proofErr w:type="spellStart"/>
      <w:r w:rsidRPr="531AB1A1">
        <w:rPr>
          <w:rFonts w:ascii="Arial" w:eastAsia="Arial" w:hAnsi="Arial" w:cs="Arial"/>
        </w:rPr>
        <w:t>Actions</w:t>
      </w:r>
      <w:proofErr w:type="spellEnd"/>
      <w:r w:rsidRPr="531AB1A1">
        <w:rPr>
          <w:rFonts w:ascii="Arial" w:eastAsia="Arial" w:hAnsi="Arial" w:cs="Arial"/>
        </w:rPr>
        <w:t xml:space="preserve">, a aplicação utiliza </w:t>
      </w:r>
      <w:proofErr w:type="spellStart"/>
      <w:r w:rsidRPr="531AB1A1">
        <w:rPr>
          <w:rFonts w:ascii="Arial" w:eastAsia="Arial" w:hAnsi="Arial" w:cs="Arial"/>
        </w:rPr>
        <w:t>Cron</w:t>
      </w:r>
      <w:proofErr w:type="spellEnd"/>
      <w:r w:rsidRPr="531AB1A1">
        <w:rPr>
          <w:rFonts w:ascii="Arial" w:eastAsia="Arial" w:hAnsi="Arial" w:cs="Arial"/>
        </w:rPr>
        <w:t xml:space="preserve"> Jobs para validar a pontuação dos usuários e a quantidade de curtidas registradas no banco de dados. Uma vez ao dia à meia noite horário de Brasília,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w:t>
      </w:r>
      <w:proofErr w:type="spellEnd"/>
      <w:r w:rsidRPr="531AB1A1">
        <w:rPr>
          <w:rFonts w:ascii="Arial" w:eastAsia="Arial" w:hAnsi="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ascii="Arial" w:eastAsia="Arial" w:hAnsi="Arial" w:cs="Arial"/>
        </w:rPr>
        <w:t>Cron</w:t>
      </w:r>
      <w:proofErr w:type="spellEnd"/>
      <w:r w:rsidRPr="531AB1A1">
        <w:rPr>
          <w:rFonts w:ascii="Arial" w:eastAsia="Arial" w:hAnsi="Arial" w:cs="Arial"/>
        </w:rPr>
        <w:t xml:space="preserve"> </w:t>
      </w:r>
      <w:proofErr w:type="spellStart"/>
      <w:r w:rsidRPr="531AB1A1">
        <w:rPr>
          <w:rFonts w:ascii="Arial" w:eastAsia="Arial" w:hAnsi="Arial" w:cs="Arial"/>
        </w:rPr>
        <w:t>Job</w:t>
      </w:r>
      <w:proofErr w:type="spellEnd"/>
      <w:r w:rsidRPr="531AB1A1">
        <w:rPr>
          <w:rFonts w:ascii="Arial" w:eastAsia="Arial" w:hAnsi="Arial" w:cs="Arial"/>
        </w:rPr>
        <w:t xml:space="preserve"> realiza a correção automaticamente, assegurando a integridade das informações.</w:t>
      </w:r>
    </w:p>
    <w:p w14:paraId="4745FB3C" w14:textId="1A8782D6" w:rsidR="009A5281" w:rsidRPr="00280234" w:rsidRDefault="531AB1A1" w:rsidP="00280234">
      <w:pPr>
        <w:pStyle w:val="Ttulo1"/>
        <w:spacing w:line="360" w:lineRule="auto"/>
        <w:rPr>
          <w:rFonts w:ascii="Arial" w:eastAsia="Calibri" w:hAnsi="Arial" w:cs="Arial"/>
          <w:sz w:val="24"/>
          <w:szCs w:val="24"/>
          <w:lang w:val="pt-BR" w:eastAsia="en-US"/>
        </w:rPr>
      </w:pPr>
      <w:bookmarkStart w:id="78" w:name="_Toc819121696"/>
      <w:bookmarkStart w:id="79" w:name="_Toc183291684"/>
      <w:r w:rsidRPr="531AB1A1">
        <w:rPr>
          <w:rFonts w:ascii="Arial" w:eastAsia="Calibri" w:hAnsi="Arial" w:cs="Arial"/>
          <w:sz w:val="24"/>
          <w:szCs w:val="24"/>
        </w:rPr>
        <w:t>REQUISITOS DO SISTEMA DE SOFTWARE</w:t>
      </w:r>
      <w:bookmarkEnd w:id="78"/>
      <w:bookmarkEnd w:id="79"/>
    </w:p>
    <w:p w14:paraId="25A1ED39" w14:textId="77777777" w:rsidR="003F6B4A" w:rsidRPr="003F6B4A" w:rsidRDefault="003F6B4A" w:rsidP="003F6B4A">
      <w:pPr>
        <w:rPr>
          <w:rFonts w:eastAsia="Arial"/>
        </w:rPr>
      </w:pPr>
    </w:p>
    <w:p w14:paraId="52EB8DFA" w14:textId="32927DFB" w:rsidR="5DAD4F36" w:rsidRDefault="531AB1A1" w:rsidP="1E806E08">
      <w:pPr>
        <w:spacing w:before="120" w:line="360" w:lineRule="auto"/>
        <w:ind w:firstLine="360"/>
        <w:jc w:val="both"/>
      </w:pPr>
      <w:r w:rsidRPr="531AB1A1">
        <w:rPr>
          <w:rFonts w:ascii="Arial" w:eastAsia="Arial" w:hAnsi="Arial" w:cs="Arial"/>
        </w:rPr>
        <w:t xml:space="preserve">De acordo com </w:t>
      </w:r>
      <w:proofErr w:type="spellStart"/>
      <w:r w:rsidRPr="531AB1A1">
        <w:rPr>
          <w:rFonts w:ascii="Arial" w:eastAsia="Arial" w:hAnsi="Arial" w:cs="Arial"/>
        </w:rPr>
        <w:t>Sommerville</w:t>
      </w:r>
      <w:proofErr w:type="spellEnd"/>
      <w:r w:rsidRPr="531AB1A1">
        <w:rPr>
          <w:rFonts w:ascii="Arial" w:eastAsia="Arial" w:hAnsi="Arial" w:cs="Arial"/>
        </w:rPr>
        <w:t xml:space="preserve">, os requisitos de </w:t>
      </w:r>
      <w:r w:rsidRPr="008E6846">
        <w:rPr>
          <w:rFonts w:ascii="Arial" w:eastAsia="Arial" w:hAnsi="Arial" w:cs="Arial"/>
          <w:i/>
          <w:iCs/>
        </w:rPr>
        <w:t>software</w:t>
      </w:r>
      <w:r w:rsidRPr="531AB1A1">
        <w:rPr>
          <w:rFonts w:ascii="Arial" w:eastAsia="Arial" w:hAnsi="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line="360" w:lineRule="auto"/>
        <w:ind w:firstLine="360"/>
        <w:jc w:val="both"/>
        <w:rPr>
          <w:rFonts w:ascii="Arial" w:eastAsia="Arial" w:hAnsi="Arial" w:cs="Arial"/>
        </w:rPr>
      </w:pPr>
      <w:r w:rsidRPr="531AB1A1">
        <w:rPr>
          <w:rFonts w:ascii="Arial" w:eastAsia="Arial" w:hAnsi="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Essenciais: indispensáveis para o funcionamento do sistema.</w:t>
      </w:r>
    </w:p>
    <w:p w14:paraId="06E33EF1" w14:textId="6FBF96B2"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line="360" w:lineRule="auto"/>
        <w:jc w:val="both"/>
        <w:rPr>
          <w:rFonts w:ascii="Arial" w:eastAsia="Arial" w:hAnsi="Arial" w:cs="Arial"/>
        </w:rPr>
      </w:pPr>
      <w:r w:rsidRPr="531AB1A1">
        <w:rPr>
          <w:rFonts w:ascii="Arial" w:eastAsia="Arial" w:hAnsi="Arial" w:cs="Arial"/>
        </w:rPr>
        <w:t>Desejáveis: Funcionalidades complementares, que podem ser implementadas posteriormente.</w:t>
      </w:r>
    </w:p>
    <w:p w14:paraId="5CDE9860" w14:textId="6AD33CD9" w:rsidR="00824060" w:rsidRDefault="531AB1A1" w:rsidP="1E806E08">
      <w:pPr>
        <w:spacing w:before="120" w:line="360" w:lineRule="auto"/>
        <w:ind w:firstLine="360"/>
        <w:jc w:val="both"/>
        <w:rPr>
          <w:rFonts w:ascii="Arial" w:eastAsia="Arial" w:hAnsi="Arial" w:cs="Arial"/>
          <w:color w:val="000000" w:themeColor="text1"/>
          <w:highlight w:val="yellow"/>
        </w:rPr>
      </w:pPr>
      <w:r w:rsidRPr="531AB1A1">
        <w:rPr>
          <w:rFonts w:ascii="Arial" w:eastAsia="Arial" w:hAnsi="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rPr>
          <w:rFonts w:eastAsia="Arial"/>
        </w:rPr>
      </w:pPr>
      <w:bookmarkStart w:id="80" w:name="_Toc1036698444"/>
      <w:bookmarkStart w:id="81" w:name="_Toc183291685"/>
      <w:r w:rsidRPr="531AB1A1">
        <w:rPr>
          <w:rFonts w:eastAsia="Arial"/>
        </w:rPr>
        <w:t>Requisitos Funcionais</w:t>
      </w:r>
      <w:bookmarkEnd w:id="80"/>
      <w:bookmarkEnd w:id="81"/>
    </w:p>
    <w:p w14:paraId="129ECB27" w14:textId="77777777" w:rsidR="009A5281" w:rsidRPr="009A5281" w:rsidRDefault="009A5281" w:rsidP="009A5281">
      <w:pPr>
        <w:rPr>
          <w:rFonts w:eastAsia="Arial"/>
        </w:rPr>
      </w:pPr>
    </w:p>
    <w:p w14:paraId="15D7819A" w14:textId="77777777" w:rsidR="008B3D40" w:rsidRDefault="531AB1A1" w:rsidP="00F35E54">
      <w:pPr>
        <w:spacing w:line="360" w:lineRule="auto"/>
        <w:ind w:firstLine="363"/>
        <w:jc w:val="both"/>
      </w:pPr>
      <w:r w:rsidRPr="531AB1A1">
        <w:rPr>
          <w:rFonts w:ascii="Arial" w:eastAsia="Arial" w:hAnsi="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spacing w:line="360" w:lineRule="auto"/>
        <w:ind w:left="708"/>
        <w:jc w:val="both"/>
      </w:pPr>
      <w:r w:rsidRPr="531AB1A1">
        <w:rPr>
          <w:rFonts w:ascii="Arial" w:eastAsia="Arial" w:hAnsi="Arial" w:cs="Arial"/>
          <w:sz w:val="20"/>
          <w:szCs w:val="20"/>
        </w:rPr>
        <w:t xml:space="preserve"> </w:t>
      </w:r>
    </w:p>
    <w:p w14:paraId="4833FC98" w14:textId="77777777" w:rsidR="008B3D40" w:rsidRDefault="531AB1A1" w:rsidP="008B3D40">
      <w:pPr>
        <w:spacing w:line="360" w:lineRule="auto"/>
        <w:jc w:val="both"/>
      </w:pPr>
      <w:r w:rsidRPr="531AB1A1">
        <w:rPr>
          <w:rFonts w:ascii="Arial" w:eastAsia="Arial" w:hAnsi="Arial" w:cs="Arial"/>
          <w:b/>
          <w:bCs/>
        </w:rPr>
        <w:t>[RF001] – Cadastrar usuário</w:t>
      </w:r>
    </w:p>
    <w:tbl>
      <w:tblPr>
        <w:tblW w:w="0" w:type="auto"/>
        <w:tblInd w:w="705" w:type="dxa"/>
        <w:tblLayout w:type="fixed"/>
        <w:tblLook w:val="06A0" w:firstRow="1" w:lastRow="0" w:firstColumn="1" w:lastColumn="0" w:noHBand="1" w:noVBand="1"/>
      </w:tblPr>
      <w:tblGrid>
        <w:gridCol w:w="1893"/>
        <w:gridCol w:w="606"/>
        <w:gridCol w:w="1871"/>
        <w:gridCol w:w="612"/>
        <w:gridCol w:w="1919"/>
        <w:gridCol w:w="610"/>
        <w:gridCol w:w="1510"/>
      </w:tblGrid>
      <w:tr w:rsidR="008B3D40" w14:paraId="547C8731" w14:textId="77777777" w:rsidTr="531AB1A1">
        <w:trPr>
          <w:trHeight w:val="300"/>
        </w:trPr>
        <w:tc>
          <w:tcPr>
            <w:tcW w:w="1893" w:type="dxa"/>
            <w:tcMar>
              <w:left w:w="108" w:type="dxa"/>
              <w:right w:w="108" w:type="dxa"/>
            </w:tcMar>
          </w:tcPr>
          <w:p w14:paraId="0D6E251E" w14:textId="77777777" w:rsidR="008B3D40" w:rsidRDefault="531AB1A1" w:rsidP="00320BD4">
            <w:pPr>
              <w:spacing w:before="240" w:after="240" w:line="360" w:lineRule="auto"/>
              <w:jc w:val="both"/>
            </w:pPr>
            <w:r w:rsidRPr="531AB1A1">
              <w:rPr>
                <w:rFonts w:ascii="Arial" w:eastAsia="Arial" w:hAnsi="Arial" w:cs="Arial"/>
                <w:b/>
                <w:bCs/>
                <w:color w:val="000000" w:themeColor="text1"/>
              </w:rPr>
              <w:t>Prioridade</w:t>
            </w:r>
            <w:r w:rsidRPr="531AB1A1">
              <w:rPr>
                <w:rFonts w:ascii="Arial" w:eastAsia="Arial" w:hAnsi="Arial" w:cs="Arial"/>
                <w:color w:val="000000" w:themeColor="text1"/>
              </w:rPr>
              <w:t>:</w:t>
            </w:r>
          </w:p>
        </w:tc>
        <w:tc>
          <w:tcPr>
            <w:tcW w:w="606" w:type="dxa"/>
            <w:tcMar>
              <w:left w:w="108" w:type="dxa"/>
              <w:right w:w="108" w:type="dxa"/>
            </w:tcMar>
          </w:tcPr>
          <w:p w14:paraId="5592B7D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1" w:type="dxa"/>
            <w:tcMar>
              <w:left w:w="108" w:type="dxa"/>
              <w:right w:w="108" w:type="dxa"/>
            </w:tcMar>
          </w:tcPr>
          <w:p w14:paraId="78A3283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2" w:type="dxa"/>
            <w:tcMar>
              <w:left w:w="108" w:type="dxa"/>
              <w:right w:w="108" w:type="dxa"/>
            </w:tcMar>
          </w:tcPr>
          <w:p w14:paraId="264B9F67"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3E2EF3FB"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0" w:type="dxa"/>
            <w:tcMar>
              <w:left w:w="108" w:type="dxa"/>
              <w:right w:w="108" w:type="dxa"/>
            </w:tcMar>
          </w:tcPr>
          <w:p w14:paraId="2A52BB8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0" w:type="dxa"/>
            <w:tcMar>
              <w:left w:w="108" w:type="dxa"/>
              <w:right w:w="108" w:type="dxa"/>
            </w:tcMar>
          </w:tcPr>
          <w:p w14:paraId="42F1E21F"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485B4B07" w14:textId="77777777" w:rsidR="008B3D40" w:rsidRDefault="531AB1A1" w:rsidP="008B3D40">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Este requisito permite que o usuário crie uma conta para a utilização do sistema.</w:t>
      </w:r>
    </w:p>
    <w:p w14:paraId="715A186B" w14:textId="77777777" w:rsidR="008B3D40" w:rsidRDefault="531AB1A1" w:rsidP="008B3D40">
      <w:pPr>
        <w:spacing w:line="360" w:lineRule="auto"/>
        <w:ind w:left="708"/>
        <w:jc w:val="both"/>
      </w:pPr>
      <w:r w:rsidRPr="531AB1A1">
        <w:rPr>
          <w:rFonts w:ascii="Arial" w:eastAsia="Arial" w:hAnsi="Arial" w:cs="Arial"/>
          <w:color w:val="000000" w:themeColor="text1"/>
        </w:rPr>
        <w:t xml:space="preserve"> </w:t>
      </w:r>
    </w:p>
    <w:p w14:paraId="2867A8A6" w14:textId="77777777" w:rsidR="008B3D40" w:rsidRDefault="531AB1A1" w:rsidP="008B3D40">
      <w:pPr>
        <w:spacing w:line="360" w:lineRule="auto"/>
        <w:jc w:val="both"/>
      </w:pPr>
      <w:r w:rsidRPr="531AB1A1">
        <w:rPr>
          <w:rFonts w:ascii="Arial" w:eastAsia="Arial" w:hAnsi="Arial" w:cs="Arial"/>
          <w:b/>
          <w:bCs/>
        </w:rPr>
        <w:t>[RF002] – Realizar login</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892"/>
        <w:gridCol w:w="605"/>
        <w:gridCol w:w="1878"/>
        <w:gridCol w:w="609"/>
        <w:gridCol w:w="1925"/>
        <w:gridCol w:w="609"/>
        <w:gridCol w:w="1518"/>
      </w:tblGrid>
      <w:tr w:rsidR="008B3D40" w14:paraId="1A29E49D" w14:textId="77777777" w:rsidTr="531AB1A1">
        <w:trPr>
          <w:trHeight w:val="300"/>
        </w:trPr>
        <w:tc>
          <w:tcPr>
            <w:tcW w:w="1892" w:type="dxa"/>
            <w:tcMar>
              <w:left w:w="108" w:type="dxa"/>
              <w:right w:w="108" w:type="dxa"/>
            </w:tcMar>
          </w:tcPr>
          <w:p w14:paraId="2BBDB1D0"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5" w:type="dxa"/>
            <w:tcMar>
              <w:left w:w="108" w:type="dxa"/>
              <w:right w:w="108" w:type="dxa"/>
            </w:tcMar>
          </w:tcPr>
          <w:p w14:paraId="275B334F"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70CC20C2"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6211A21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59854B9D"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69B2A365"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4341481" w14:textId="77777777"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faça o login em sua conta.</w:t>
      </w:r>
    </w:p>
    <w:p w14:paraId="6D037EEA" w14:textId="77777777" w:rsidR="008B3D40" w:rsidRDefault="531AB1A1" w:rsidP="008B3D40">
      <w:pPr>
        <w:spacing w:line="360" w:lineRule="auto"/>
        <w:ind w:left="705"/>
        <w:jc w:val="both"/>
      </w:pPr>
      <w:r w:rsidRPr="531AB1A1">
        <w:rPr>
          <w:rFonts w:ascii="Arial" w:eastAsia="Arial" w:hAnsi="Arial" w:cs="Arial"/>
        </w:rPr>
        <w:t xml:space="preserve"> </w:t>
      </w:r>
    </w:p>
    <w:p w14:paraId="3A28BFFC" w14:textId="5BEFBE36" w:rsidR="008B3D40" w:rsidRDefault="531AB1A1" w:rsidP="008B3D40">
      <w:pPr>
        <w:spacing w:line="360" w:lineRule="auto"/>
        <w:jc w:val="both"/>
      </w:pPr>
      <w:r w:rsidRPr="531AB1A1">
        <w:rPr>
          <w:rFonts w:ascii="Arial" w:eastAsia="Arial" w:hAnsi="Arial" w:cs="Arial"/>
          <w:b/>
          <w:bCs/>
        </w:rPr>
        <w:t>[RF003] – Criar uma reclamação</w:t>
      </w:r>
      <w:r w:rsidRPr="531AB1A1">
        <w:rPr>
          <w:rFonts w:ascii="Arial" w:eastAsia="Arial" w:hAnsi="Arial" w:cs="Arial"/>
        </w:rPr>
        <w:t xml:space="preserve"> </w:t>
      </w:r>
    </w:p>
    <w:tbl>
      <w:tblPr>
        <w:tblW w:w="0" w:type="auto"/>
        <w:tblInd w:w="705" w:type="dxa"/>
        <w:tblLayout w:type="fixed"/>
        <w:tblLook w:val="06A0" w:firstRow="1" w:lastRow="0" w:firstColumn="1" w:lastColumn="0" w:noHBand="1" w:noVBand="1"/>
      </w:tblPr>
      <w:tblGrid>
        <w:gridCol w:w="1900"/>
        <w:gridCol w:w="601"/>
        <w:gridCol w:w="1877"/>
        <w:gridCol w:w="611"/>
        <w:gridCol w:w="1919"/>
        <w:gridCol w:w="614"/>
        <w:gridCol w:w="1513"/>
      </w:tblGrid>
      <w:tr w:rsidR="008B3D40" w14:paraId="1DA714FC" w14:textId="77777777" w:rsidTr="531AB1A1">
        <w:trPr>
          <w:trHeight w:val="300"/>
        </w:trPr>
        <w:tc>
          <w:tcPr>
            <w:tcW w:w="1900" w:type="dxa"/>
            <w:tcMar>
              <w:left w:w="108" w:type="dxa"/>
              <w:right w:w="108" w:type="dxa"/>
            </w:tcMar>
          </w:tcPr>
          <w:p w14:paraId="4859EC7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3CD10A0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A7AEAB0"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11" w:type="dxa"/>
            <w:tcMar>
              <w:left w:w="108" w:type="dxa"/>
              <w:right w:w="108" w:type="dxa"/>
            </w:tcMar>
          </w:tcPr>
          <w:p w14:paraId="188A3F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19" w:type="dxa"/>
            <w:tcMar>
              <w:left w:w="108" w:type="dxa"/>
              <w:right w:w="108" w:type="dxa"/>
            </w:tcMar>
          </w:tcPr>
          <w:p w14:paraId="0AB6AC5F"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4" w:type="dxa"/>
            <w:tcMar>
              <w:left w:w="108" w:type="dxa"/>
              <w:right w:w="108" w:type="dxa"/>
            </w:tcMar>
          </w:tcPr>
          <w:p w14:paraId="1CFF7F8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DDCC477" w14:textId="4D181FA3"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publique uma reclamação sobre as vias.</w:t>
      </w:r>
    </w:p>
    <w:p w14:paraId="0969D68F" w14:textId="77777777" w:rsidR="008B3D40" w:rsidRDefault="531AB1A1" w:rsidP="008B3D40">
      <w:pPr>
        <w:spacing w:line="360" w:lineRule="auto"/>
        <w:ind w:left="705"/>
        <w:jc w:val="both"/>
      </w:pPr>
      <w:r w:rsidRPr="531AB1A1">
        <w:rPr>
          <w:rFonts w:ascii="Arial" w:eastAsia="Arial" w:hAnsi="Arial" w:cs="Arial"/>
        </w:rPr>
        <w:t xml:space="preserve"> </w:t>
      </w:r>
    </w:p>
    <w:p w14:paraId="3C58F0CF" w14:textId="73BD4D6C" w:rsidR="008B3D40" w:rsidRDefault="531AB1A1" w:rsidP="008B3D40">
      <w:pPr>
        <w:spacing w:line="360" w:lineRule="auto"/>
        <w:jc w:val="both"/>
        <w:rPr>
          <w:rFonts w:ascii="Arial" w:eastAsia="Arial" w:hAnsi="Arial" w:cs="Arial"/>
          <w:b/>
          <w:bCs/>
        </w:rPr>
      </w:pPr>
      <w:r w:rsidRPr="531AB1A1">
        <w:rPr>
          <w:rFonts w:ascii="Arial" w:eastAsia="Arial" w:hAnsi="Arial" w:cs="Arial"/>
          <w:b/>
          <w:bCs/>
        </w:rPr>
        <w:lastRenderedPageBreak/>
        <w:t>[RF004] – Visualizar feed de reclamações</w:t>
      </w:r>
    </w:p>
    <w:p w14:paraId="073F7599" w14:textId="77777777" w:rsidR="003413C7" w:rsidRDefault="003413C7" w:rsidP="008B3D40">
      <w:pPr>
        <w:spacing w:line="360" w:lineRule="auto"/>
        <w:jc w:val="both"/>
      </w:pPr>
    </w:p>
    <w:tbl>
      <w:tblPr>
        <w:tblW w:w="0" w:type="auto"/>
        <w:tblInd w:w="705" w:type="dxa"/>
        <w:tblLayout w:type="fixed"/>
        <w:tblLook w:val="06A0" w:firstRow="1" w:lastRow="0" w:firstColumn="1" w:lastColumn="0" w:noHBand="1" w:noVBand="1"/>
      </w:tblPr>
      <w:tblGrid>
        <w:gridCol w:w="1900"/>
        <w:gridCol w:w="601"/>
        <w:gridCol w:w="1877"/>
        <w:gridCol w:w="607"/>
        <w:gridCol w:w="1926"/>
        <w:gridCol w:w="611"/>
        <w:gridCol w:w="1513"/>
      </w:tblGrid>
      <w:tr w:rsidR="008B3D40" w14:paraId="52888112" w14:textId="77777777" w:rsidTr="531AB1A1">
        <w:trPr>
          <w:trHeight w:val="300"/>
        </w:trPr>
        <w:tc>
          <w:tcPr>
            <w:tcW w:w="1900" w:type="dxa"/>
            <w:tcMar>
              <w:left w:w="108" w:type="dxa"/>
              <w:right w:w="108" w:type="dxa"/>
            </w:tcMar>
          </w:tcPr>
          <w:p w14:paraId="3B1B0C44"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1" w:type="dxa"/>
            <w:tcMar>
              <w:left w:w="108" w:type="dxa"/>
              <w:right w:w="108" w:type="dxa"/>
            </w:tcMar>
          </w:tcPr>
          <w:p w14:paraId="17B2691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7" w:type="dxa"/>
            <w:tcMar>
              <w:left w:w="108" w:type="dxa"/>
              <w:right w:w="108" w:type="dxa"/>
            </w:tcMar>
          </w:tcPr>
          <w:p w14:paraId="32766FC6"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607" w:type="dxa"/>
            <w:tcMar>
              <w:left w:w="108" w:type="dxa"/>
              <w:right w:w="108" w:type="dxa"/>
            </w:tcMar>
          </w:tcPr>
          <w:p w14:paraId="04AABF4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6" w:type="dxa"/>
            <w:tcMar>
              <w:left w:w="108" w:type="dxa"/>
              <w:right w:w="108" w:type="dxa"/>
            </w:tcMar>
          </w:tcPr>
          <w:p w14:paraId="25797B36"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611" w:type="dxa"/>
            <w:tcMar>
              <w:left w:w="108" w:type="dxa"/>
              <w:right w:w="108" w:type="dxa"/>
            </w:tcMar>
          </w:tcPr>
          <w:p w14:paraId="40788DB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59CC7344" w14:textId="4EFABC2C"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veja as principais informações das reclamações em um feed.</w:t>
      </w:r>
    </w:p>
    <w:p w14:paraId="136EEED8" w14:textId="77777777" w:rsidR="008B3D40" w:rsidRDefault="531AB1A1" w:rsidP="008B3D40">
      <w:pPr>
        <w:spacing w:line="360" w:lineRule="auto"/>
        <w:jc w:val="both"/>
      </w:pPr>
      <w:r w:rsidRPr="531AB1A1">
        <w:rPr>
          <w:rFonts w:ascii="Arial" w:eastAsia="Arial" w:hAnsi="Arial" w:cs="Arial"/>
        </w:rPr>
        <w:t xml:space="preserve"> </w:t>
      </w:r>
    </w:p>
    <w:p w14:paraId="21CD809B" w14:textId="51138055" w:rsidR="008B3D40" w:rsidRDefault="531AB1A1" w:rsidP="008B3D40">
      <w:pPr>
        <w:spacing w:line="360" w:lineRule="auto"/>
        <w:jc w:val="both"/>
      </w:pPr>
      <w:r w:rsidRPr="531AB1A1">
        <w:rPr>
          <w:rFonts w:ascii="Arial" w:eastAsia="Arial" w:hAnsi="Arial" w:cs="Arial"/>
          <w:b/>
          <w:bCs/>
        </w:rPr>
        <w:t>[RF005] – Visualizar detalhes de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58937B6E" w14:textId="77777777" w:rsidTr="531AB1A1">
        <w:trPr>
          <w:trHeight w:val="300"/>
        </w:trPr>
        <w:tc>
          <w:tcPr>
            <w:tcW w:w="1809" w:type="dxa"/>
            <w:tcMar>
              <w:left w:w="108" w:type="dxa"/>
              <w:right w:w="108" w:type="dxa"/>
            </w:tcMar>
          </w:tcPr>
          <w:p w14:paraId="63CB6D42"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E2B6A9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32A53F7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0880371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39CEEB3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52225F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0BBFCF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2CF31F40" w14:textId="5043CD88"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visualize todos os dados de uma reclamação.</w:t>
      </w:r>
    </w:p>
    <w:p w14:paraId="0602B07F" w14:textId="77777777" w:rsidR="008B3D40" w:rsidRDefault="531AB1A1" w:rsidP="008B3D40">
      <w:pPr>
        <w:spacing w:line="360" w:lineRule="auto"/>
        <w:jc w:val="both"/>
      </w:pPr>
      <w:r w:rsidRPr="531AB1A1">
        <w:rPr>
          <w:rFonts w:ascii="Arial" w:eastAsia="Arial" w:hAnsi="Arial" w:cs="Arial"/>
        </w:rPr>
        <w:t xml:space="preserve"> </w:t>
      </w:r>
    </w:p>
    <w:p w14:paraId="3039AE3C" w14:textId="3F1CF1AE" w:rsidR="008B3D40" w:rsidRDefault="531AB1A1" w:rsidP="008B3D40">
      <w:pPr>
        <w:spacing w:line="360" w:lineRule="auto"/>
        <w:jc w:val="both"/>
      </w:pPr>
      <w:r w:rsidRPr="531AB1A1">
        <w:rPr>
          <w:rFonts w:ascii="Arial" w:eastAsia="Arial" w:hAnsi="Arial" w:cs="Arial"/>
          <w:b/>
          <w:bCs/>
        </w:rPr>
        <w:t>[RF006] – Curtir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73056C74" w14:textId="77777777" w:rsidTr="531AB1A1">
        <w:trPr>
          <w:trHeight w:val="300"/>
        </w:trPr>
        <w:tc>
          <w:tcPr>
            <w:tcW w:w="1809" w:type="dxa"/>
            <w:tcMar>
              <w:left w:w="108" w:type="dxa"/>
              <w:right w:w="108" w:type="dxa"/>
            </w:tcMar>
          </w:tcPr>
          <w:p w14:paraId="2FDE132F"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7592AE5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173634C4"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59306D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447B26F3"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439209E0"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5491A8CC"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321E8FE2" w14:textId="7BA7F445"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uma curtida em qualquer reclamação.</w:t>
      </w:r>
    </w:p>
    <w:p w14:paraId="5982A0C0" w14:textId="77777777" w:rsidR="008B3D40" w:rsidRDefault="531AB1A1" w:rsidP="008B3D40">
      <w:pPr>
        <w:spacing w:line="360" w:lineRule="auto"/>
        <w:jc w:val="both"/>
      </w:pPr>
      <w:r w:rsidRPr="531AB1A1">
        <w:rPr>
          <w:rFonts w:ascii="Arial" w:eastAsia="Arial" w:hAnsi="Arial" w:cs="Arial"/>
        </w:rPr>
        <w:t xml:space="preserve"> </w:t>
      </w:r>
    </w:p>
    <w:p w14:paraId="035DC2D1" w14:textId="0DA11C90" w:rsidR="008B3D40" w:rsidRDefault="531AB1A1" w:rsidP="008B3D40">
      <w:pPr>
        <w:spacing w:line="360" w:lineRule="auto"/>
        <w:jc w:val="both"/>
      </w:pPr>
      <w:r w:rsidRPr="531AB1A1">
        <w:rPr>
          <w:rFonts w:ascii="Arial" w:eastAsia="Arial" w:hAnsi="Arial" w:cs="Arial"/>
          <w:b/>
          <w:bCs/>
        </w:rPr>
        <w:t>[RF007] – Comentar uma reclamação</w:t>
      </w:r>
    </w:p>
    <w:tbl>
      <w:tblPr>
        <w:tblW w:w="0" w:type="auto"/>
        <w:tblInd w:w="705" w:type="dxa"/>
        <w:tblLayout w:type="fixed"/>
        <w:tblLook w:val="06A0" w:firstRow="1" w:lastRow="0" w:firstColumn="1" w:lastColumn="0" w:noHBand="1" w:noVBand="1"/>
      </w:tblPr>
      <w:tblGrid>
        <w:gridCol w:w="1809"/>
        <w:gridCol w:w="426"/>
        <w:gridCol w:w="1984"/>
        <w:gridCol w:w="420"/>
        <w:gridCol w:w="1990"/>
        <w:gridCol w:w="425"/>
        <w:gridCol w:w="1384"/>
      </w:tblGrid>
      <w:tr w:rsidR="008B3D40" w14:paraId="21C143B3" w14:textId="77777777" w:rsidTr="531AB1A1">
        <w:trPr>
          <w:trHeight w:val="300"/>
        </w:trPr>
        <w:tc>
          <w:tcPr>
            <w:tcW w:w="1809" w:type="dxa"/>
            <w:tcMar>
              <w:left w:w="108" w:type="dxa"/>
              <w:right w:w="108" w:type="dxa"/>
            </w:tcMar>
          </w:tcPr>
          <w:p w14:paraId="3F076FF7"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B5F3EB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2FF66A45"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0" w:type="dxa"/>
            <w:tcMar>
              <w:left w:w="108" w:type="dxa"/>
              <w:right w:w="108" w:type="dxa"/>
            </w:tcMar>
          </w:tcPr>
          <w:p w14:paraId="1B57A6D8"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90" w:type="dxa"/>
            <w:tcMar>
              <w:left w:w="108" w:type="dxa"/>
              <w:right w:w="108" w:type="dxa"/>
            </w:tcMar>
          </w:tcPr>
          <w:p w14:paraId="0CA874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3594B4A2"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24E2897D"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0E4EE1DA" w14:textId="1F459670"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adicione ou remova um comentário em qualquer reclamação.</w:t>
      </w:r>
    </w:p>
    <w:p w14:paraId="033B280A" w14:textId="77777777" w:rsidR="008B3D40" w:rsidRDefault="531AB1A1" w:rsidP="008B3D40">
      <w:pPr>
        <w:spacing w:line="360" w:lineRule="auto"/>
        <w:jc w:val="both"/>
      </w:pPr>
      <w:r w:rsidRPr="531AB1A1">
        <w:rPr>
          <w:rFonts w:ascii="Arial" w:eastAsia="Arial" w:hAnsi="Arial" w:cs="Arial"/>
        </w:rPr>
        <w:t xml:space="preserve"> </w:t>
      </w:r>
    </w:p>
    <w:p w14:paraId="0F7BB1D2" w14:textId="09988DBF" w:rsidR="008B3D40" w:rsidRDefault="531AB1A1" w:rsidP="008B3D40">
      <w:pPr>
        <w:spacing w:line="360" w:lineRule="auto"/>
        <w:jc w:val="both"/>
      </w:pPr>
      <w:r w:rsidRPr="531AB1A1">
        <w:rPr>
          <w:rFonts w:ascii="Arial" w:eastAsia="Arial" w:hAnsi="Arial" w:cs="Arial"/>
          <w:b/>
          <w:bCs/>
        </w:rPr>
        <w:t>[RF008] – Alterar status de uma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8B3D40" w14:paraId="4E5A3185" w14:textId="77777777" w:rsidTr="531AB1A1">
        <w:trPr>
          <w:trHeight w:val="300"/>
        </w:trPr>
        <w:tc>
          <w:tcPr>
            <w:tcW w:w="1809" w:type="dxa"/>
            <w:tcMar>
              <w:left w:w="108" w:type="dxa"/>
              <w:right w:w="108" w:type="dxa"/>
            </w:tcMar>
          </w:tcPr>
          <w:p w14:paraId="176182E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12E6EE6C"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055624D" w14:textId="77777777" w:rsidR="008B3D40" w:rsidRDefault="531AB1A1" w:rsidP="00320BD4">
            <w:pPr>
              <w:spacing w:before="240" w:after="240" w:line="360" w:lineRule="auto"/>
              <w:ind w:left="-108" w:right="-20"/>
              <w:jc w:val="both"/>
            </w:pPr>
            <w:r w:rsidRPr="531AB1A1">
              <w:rPr>
                <w:rFonts w:ascii="Arial" w:eastAsia="Arial" w:hAnsi="Arial" w:cs="Arial"/>
              </w:rPr>
              <w:t>Essencial</w:t>
            </w:r>
          </w:p>
        </w:tc>
        <w:tc>
          <w:tcPr>
            <w:tcW w:w="425" w:type="dxa"/>
            <w:tcMar>
              <w:left w:w="108" w:type="dxa"/>
              <w:right w:w="108" w:type="dxa"/>
            </w:tcMar>
          </w:tcPr>
          <w:p w14:paraId="26A8FF3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3C5483C7" w14:textId="77777777" w:rsidR="008B3D40" w:rsidRDefault="531AB1A1" w:rsidP="00320BD4">
            <w:pPr>
              <w:spacing w:before="240" w:after="240" w:line="360" w:lineRule="auto"/>
              <w:ind w:left="-108" w:right="-20"/>
              <w:jc w:val="both"/>
            </w:pPr>
            <w:r w:rsidRPr="531AB1A1">
              <w:rPr>
                <w:rFonts w:ascii="Arial" w:eastAsia="Arial" w:hAnsi="Arial" w:cs="Arial"/>
              </w:rPr>
              <w:t>Importante</w:t>
            </w:r>
          </w:p>
        </w:tc>
        <w:tc>
          <w:tcPr>
            <w:tcW w:w="425" w:type="dxa"/>
            <w:tcMar>
              <w:left w:w="108" w:type="dxa"/>
              <w:right w:w="108" w:type="dxa"/>
            </w:tcMar>
          </w:tcPr>
          <w:p w14:paraId="1150411D"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EDEA484" w14:textId="77777777" w:rsidR="008B3D40" w:rsidRDefault="531AB1A1" w:rsidP="00320BD4">
            <w:pPr>
              <w:spacing w:before="240" w:after="240" w:line="360" w:lineRule="auto"/>
              <w:ind w:left="-108" w:right="-20"/>
              <w:jc w:val="both"/>
            </w:pPr>
            <w:r w:rsidRPr="531AB1A1">
              <w:rPr>
                <w:rFonts w:ascii="Arial" w:eastAsia="Arial" w:hAnsi="Arial" w:cs="Arial"/>
              </w:rPr>
              <w:t>Desejável</w:t>
            </w:r>
          </w:p>
        </w:tc>
      </w:tr>
    </w:tbl>
    <w:p w14:paraId="752AA5C9" w14:textId="51AC6B4B"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um usuário altere o status de uma reclamação.</w:t>
      </w:r>
    </w:p>
    <w:p w14:paraId="0027147F" w14:textId="77777777" w:rsidR="008B3D40" w:rsidRDefault="531AB1A1" w:rsidP="008B3D40">
      <w:pPr>
        <w:spacing w:line="360" w:lineRule="auto"/>
        <w:jc w:val="both"/>
      </w:pPr>
      <w:r w:rsidRPr="531AB1A1">
        <w:rPr>
          <w:rFonts w:ascii="Arial" w:eastAsia="Arial" w:hAnsi="Arial" w:cs="Arial"/>
        </w:rPr>
        <w:t xml:space="preserve"> </w:t>
      </w:r>
    </w:p>
    <w:p w14:paraId="764A0501" w14:textId="4A22F2ED" w:rsidR="008B3D40" w:rsidRDefault="531AB1A1" w:rsidP="008B3D40">
      <w:pPr>
        <w:spacing w:line="360" w:lineRule="auto"/>
        <w:jc w:val="both"/>
      </w:pPr>
      <w:r w:rsidRPr="531AB1A1">
        <w:rPr>
          <w:rFonts w:ascii="Arial" w:eastAsia="Arial" w:hAnsi="Arial" w:cs="Arial"/>
          <w:b/>
          <w:bCs/>
        </w:rPr>
        <w:t>[RF009] – Alterar informações de uma reclamação</w:t>
      </w:r>
    </w:p>
    <w:tbl>
      <w:tblPr>
        <w:tblW w:w="0" w:type="auto"/>
        <w:tblInd w:w="705" w:type="dxa"/>
        <w:tblLayout w:type="fixed"/>
        <w:tblLook w:val="06A0" w:firstRow="1" w:lastRow="0" w:firstColumn="1" w:lastColumn="0" w:noHBand="1" w:noVBand="1"/>
      </w:tblPr>
      <w:tblGrid>
        <w:gridCol w:w="1897"/>
        <w:gridCol w:w="600"/>
        <w:gridCol w:w="1878"/>
        <w:gridCol w:w="606"/>
        <w:gridCol w:w="1928"/>
        <w:gridCol w:w="609"/>
        <w:gridCol w:w="1518"/>
      </w:tblGrid>
      <w:tr w:rsidR="008B3D40" w14:paraId="4FD30D77" w14:textId="77777777" w:rsidTr="531AB1A1">
        <w:trPr>
          <w:trHeight w:val="300"/>
        </w:trPr>
        <w:tc>
          <w:tcPr>
            <w:tcW w:w="1897" w:type="dxa"/>
            <w:tcMar>
              <w:left w:w="108" w:type="dxa"/>
              <w:right w:w="108" w:type="dxa"/>
            </w:tcMar>
          </w:tcPr>
          <w:p w14:paraId="10AEF266" w14:textId="77777777" w:rsidR="008B3D40" w:rsidRDefault="531AB1A1" w:rsidP="00320BD4">
            <w:pPr>
              <w:spacing w:before="240" w:after="240" w:line="360" w:lineRule="auto"/>
              <w:jc w:val="both"/>
            </w:pPr>
            <w:r w:rsidRPr="531AB1A1">
              <w:rPr>
                <w:rFonts w:ascii="Arial" w:eastAsia="Arial" w:hAnsi="Arial" w:cs="Arial"/>
                <w:b/>
                <w:bCs/>
              </w:rPr>
              <w:lastRenderedPageBreak/>
              <w:t>Prioridade</w:t>
            </w:r>
            <w:r w:rsidRPr="531AB1A1">
              <w:rPr>
                <w:rFonts w:ascii="Arial" w:eastAsia="Arial" w:hAnsi="Arial" w:cs="Arial"/>
              </w:rPr>
              <w:t>:</w:t>
            </w:r>
          </w:p>
        </w:tc>
        <w:tc>
          <w:tcPr>
            <w:tcW w:w="600" w:type="dxa"/>
            <w:tcMar>
              <w:left w:w="108" w:type="dxa"/>
              <w:right w:w="108" w:type="dxa"/>
            </w:tcMar>
          </w:tcPr>
          <w:p w14:paraId="2295FEA9"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6F57576F"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6" w:type="dxa"/>
            <w:tcMar>
              <w:left w:w="108" w:type="dxa"/>
              <w:right w:w="108" w:type="dxa"/>
            </w:tcMar>
          </w:tcPr>
          <w:p w14:paraId="04C2267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8" w:type="dxa"/>
            <w:tcMar>
              <w:left w:w="108" w:type="dxa"/>
              <w:right w:w="108" w:type="dxa"/>
            </w:tcMar>
          </w:tcPr>
          <w:p w14:paraId="2749DDA0"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7C8006A"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6EB8672B" w14:textId="0666337A"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altere alguns dados de uma reclamação feita anteriormente.</w:t>
      </w:r>
    </w:p>
    <w:p w14:paraId="335ACDC4" w14:textId="77777777" w:rsidR="008B3D40" w:rsidRDefault="531AB1A1" w:rsidP="008B3D40">
      <w:pPr>
        <w:spacing w:line="360" w:lineRule="auto"/>
        <w:jc w:val="both"/>
      </w:pPr>
      <w:r w:rsidRPr="531AB1A1">
        <w:rPr>
          <w:rFonts w:ascii="Arial" w:eastAsia="Arial" w:hAnsi="Arial" w:cs="Arial"/>
        </w:rPr>
        <w:t xml:space="preserve"> </w:t>
      </w:r>
    </w:p>
    <w:p w14:paraId="3D949678" w14:textId="139114EF" w:rsidR="008B3D40" w:rsidRDefault="531AB1A1" w:rsidP="008B3D40">
      <w:pPr>
        <w:spacing w:line="360" w:lineRule="auto"/>
        <w:jc w:val="both"/>
      </w:pPr>
      <w:r w:rsidRPr="531AB1A1">
        <w:rPr>
          <w:rFonts w:ascii="Arial" w:eastAsia="Arial" w:hAnsi="Arial" w:cs="Arial"/>
          <w:b/>
          <w:bCs/>
        </w:rPr>
        <w:t>[RF010] – Deletar uma reclamação</w:t>
      </w:r>
    </w:p>
    <w:tbl>
      <w:tblPr>
        <w:tblW w:w="0" w:type="auto"/>
        <w:tblInd w:w="705" w:type="dxa"/>
        <w:tblLayout w:type="fixed"/>
        <w:tblLook w:val="06A0" w:firstRow="1" w:lastRow="0" w:firstColumn="1" w:lastColumn="0" w:noHBand="1" w:noVBand="1"/>
      </w:tblPr>
      <w:tblGrid>
        <w:gridCol w:w="1897"/>
        <w:gridCol w:w="600"/>
        <w:gridCol w:w="1878"/>
        <w:gridCol w:w="609"/>
        <w:gridCol w:w="1925"/>
        <w:gridCol w:w="609"/>
        <w:gridCol w:w="1518"/>
      </w:tblGrid>
      <w:tr w:rsidR="008B3D40" w14:paraId="5783280A" w14:textId="77777777" w:rsidTr="531AB1A1">
        <w:trPr>
          <w:trHeight w:val="300"/>
        </w:trPr>
        <w:tc>
          <w:tcPr>
            <w:tcW w:w="1897" w:type="dxa"/>
            <w:tcMar>
              <w:left w:w="108" w:type="dxa"/>
              <w:right w:w="108" w:type="dxa"/>
            </w:tcMar>
          </w:tcPr>
          <w:p w14:paraId="085D5143" w14:textId="77777777" w:rsidR="008B3D40" w:rsidRDefault="531AB1A1" w:rsidP="00320BD4">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600" w:type="dxa"/>
            <w:tcMar>
              <w:left w:w="108" w:type="dxa"/>
              <w:right w:w="108" w:type="dxa"/>
            </w:tcMar>
          </w:tcPr>
          <w:p w14:paraId="7F033EBE"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878" w:type="dxa"/>
            <w:tcMar>
              <w:left w:w="108" w:type="dxa"/>
              <w:right w:w="108" w:type="dxa"/>
            </w:tcMar>
          </w:tcPr>
          <w:p w14:paraId="3A8B0333" w14:textId="77777777" w:rsidR="008B3D40" w:rsidRDefault="531AB1A1" w:rsidP="00320BD4">
            <w:pPr>
              <w:spacing w:before="240" w:after="240" w:line="360" w:lineRule="auto"/>
              <w:ind w:left="-108"/>
              <w:jc w:val="both"/>
            </w:pPr>
            <w:r w:rsidRPr="531AB1A1">
              <w:rPr>
                <w:rFonts w:ascii="Arial" w:eastAsia="Arial" w:hAnsi="Arial" w:cs="Arial"/>
              </w:rPr>
              <w:t>Essencial</w:t>
            </w:r>
          </w:p>
        </w:tc>
        <w:tc>
          <w:tcPr>
            <w:tcW w:w="609" w:type="dxa"/>
            <w:tcMar>
              <w:left w:w="108" w:type="dxa"/>
              <w:right w:w="108" w:type="dxa"/>
            </w:tcMar>
          </w:tcPr>
          <w:p w14:paraId="02067EE4"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25" w:type="dxa"/>
            <w:tcMar>
              <w:left w:w="108" w:type="dxa"/>
              <w:right w:w="108" w:type="dxa"/>
            </w:tcMar>
          </w:tcPr>
          <w:p w14:paraId="4E3EAF9E" w14:textId="77777777" w:rsidR="008B3D40" w:rsidRDefault="531AB1A1" w:rsidP="00320BD4">
            <w:pPr>
              <w:spacing w:before="240" w:after="240" w:line="360" w:lineRule="auto"/>
              <w:ind w:left="-108"/>
              <w:jc w:val="both"/>
            </w:pPr>
            <w:r w:rsidRPr="531AB1A1">
              <w:rPr>
                <w:rFonts w:ascii="Arial" w:eastAsia="Arial" w:hAnsi="Arial" w:cs="Arial"/>
              </w:rPr>
              <w:t>Importante</w:t>
            </w:r>
          </w:p>
        </w:tc>
        <w:tc>
          <w:tcPr>
            <w:tcW w:w="609" w:type="dxa"/>
            <w:tcMar>
              <w:left w:w="108" w:type="dxa"/>
              <w:right w:w="108" w:type="dxa"/>
            </w:tcMar>
          </w:tcPr>
          <w:p w14:paraId="55E4227B" w14:textId="77777777" w:rsidR="008B3D40" w:rsidRDefault="531AB1A1" w:rsidP="00320BD4">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320BD4">
            <w:pPr>
              <w:spacing w:before="240" w:after="240" w:line="360" w:lineRule="auto"/>
              <w:ind w:left="-108"/>
              <w:jc w:val="both"/>
            </w:pPr>
            <w:r w:rsidRPr="531AB1A1">
              <w:rPr>
                <w:rFonts w:ascii="Arial" w:eastAsia="Arial" w:hAnsi="Arial" w:cs="Arial"/>
              </w:rPr>
              <w:t>Desejável</w:t>
            </w:r>
          </w:p>
        </w:tc>
      </w:tr>
    </w:tbl>
    <w:p w14:paraId="5DA3D987" w14:textId="70FA3789" w:rsidR="008B3D40" w:rsidRDefault="531AB1A1" w:rsidP="008B3D40">
      <w:pPr>
        <w:spacing w:line="360" w:lineRule="auto"/>
        <w:jc w:val="both"/>
      </w:pPr>
      <w:r w:rsidRPr="531AB1A1">
        <w:rPr>
          <w:rFonts w:ascii="Arial" w:eastAsia="Arial" w:hAnsi="Arial" w:cs="Arial"/>
          <w:b/>
          <w:bCs/>
        </w:rPr>
        <w:t>Descrição</w:t>
      </w:r>
      <w:r w:rsidRPr="531AB1A1">
        <w:rPr>
          <w:rFonts w:ascii="Arial" w:eastAsia="Arial" w:hAnsi="Arial" w:cs="Arial"/>
        </w:rPr>
        <w:t>: Este requisito permite que o usuário delete uma reclamação feita anteriormente.</w:t>
      </w:r>
    </w:p>
    <w:p w14:paraId="71DCFE56" w14:textId="77777777" w:rsidR="008B3D40" w:rsidRDefault="531AB1A1" w:rsidP="008B3D40">
      <w:pPr>
        <w:spacing w:line="360" w:lineRule="auto"/>
        <w:jc w:val="both"/>
      </w:pPr>
      <w:r w:rsidRPr="531AB1A1">
        <w:rPr>
          <w:rFonts w:ascii="Arial" w:eastAsia="Arial" w:hAnsi="Arial" w:cs="Arial"/>
        </w:rPr>
        <w:t xml:space="preserve"> </w:t>
      </w:r>
    </w:p>
    <w:p w14:paraId="1E4F49EA" w14:textId="77777777" w:rsidR="005B6CFF" w:rsidRDefault="531AB1A1" w:rsidP="005B6CFF">
      <w:pPr>
        <w:spacing w:line="360" w:lineRule="auto"/>
        <w:jc w:val="both"/>
      </w:pPr>
      <w:r w:rsidRPr="531AB1A1">
        <w:rPr>
          <w:rFonts w:ascii="Arial" w:eastAsia="Arial" w:hAnsi="Arial" w:cs="Arial"/>
          <w:b/>
          <w:bCs/>
        </w:rPr>
        <w:t>[RF011] – Pontuação de usuário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54FB9C67" w14:textId="77777777" w:rsidTr="531AB1A1">
        <w:trPr>
          <w:trHeight w:val="300"/>
        </w:trPr>
        <w:tc>
          <w:tcPr>
            <w:tcW w:w="1809" w:type="dxa"/>
            <w:tcMar>
              <w:left w:w="108" w:type="dxa"/>
              <w:right w:w="108" w:type="dxa"/>
            </w:tcMar>
          </w:tcPr>
          <w:p w14:paraId="62D36175"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24EC255"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02822840"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564ECB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27F16704"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309C5DD"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384" w:type="dxa"/>
            <w:tcMar>
              <w:left w:w="108" w:type="dxa"/>
              <w:right w:w="108" w:type="dxa"/>
            </w:tcMar>
          </w:tcPr>
          <w:p w14:paraId="58F89F14"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53AC08F6" w14:textId="77777777"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tenha uma pontuação dentro do sistema.</w:t>
      </w:r>
    </w:p>
    <w:p w14:paraId="09E0B4A4" w14:textId="77777777" w:rsidR="005B6CFF" w:rsidRDefault="005B6CFF" w:rsidP="005B6CFF">
      <w:pPr>
        <w:spacing w:line="360" w:lineRule="auto"/>
        <w:jc w:val="both"/>
        <w:rPr>
          <w:rFonts w:ascii="Arial" w:eastAsia="Arial" w:hAnsi="Arial" w:cs="Arial"/>
        </w:rPr>
      </w:pPr>
    </w:p>
    <w:p w14:paraId="0C7EA0F1" w14:textId="6F917FB2" w:rsidR="005B6CFF" w:rsidRDefault="531AB1A1" w:rsidP="005B6CFF">
      <w:pPr>
        <w:spacing w:line="360" w:lineRule="auto"/>
        <w:jc w:val="both"/>
      </w:pPr>
      <w:r w:rsidRPr="531AB1A1">
        <w:rPr>
          <w:rFonts w:ascii="Arial" w:eastAsia="Arial" w:hAnsi="Arial" w:cs="Arial"/>
          <w:b/>
          <w:bCs/>
        </w:rPr>
        <w:t>[RF012] – Visualizar feed pessoal de reclamação</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5B6CFF" w14:paraId="1253DF8F" w14:textId="77777777" w:rsidTr="531AB1A1">
        <w:trPr>
          <w:trHeight w:val="300"/>
        </w:trPr>
        <w:tc>
          <w:tcPr>
            <w:tcW w:w="1809" w:type="dxa"/>
            <w:tcMar>
              <w:left w:w="108" w:type="dxa"/>
              <w:right w:w="108" w:type="dxa"/>
            </w:tcMar>
          </w:tcPr>
          <w:p w14:paraId="70F0FB37" w14:textId="77777777" w:rsidR="005B6CFF" w:rsidRDefault="531AB1A1" w:rsidP="00752975">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67E259A0"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4" w:type="dxa"/>
            <w:tcMar>
              <w:left w:w="108" w:type="dxa"/>
              <w:right w:w="108" w:type="dxa"/>
            </w:tcMar>
          </w:tcPr>
          <w:p w14:paraId="719537A6" w14:textId="77777777" w:rsidR="005B6CFF" w:rsidRDefault="531AB1A1" w:rsidP="00752975">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0484C40F"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5" w:type="dxa"/>
            <w:tcMar>
              <w:left w:w="108" w:type="dxa"/>
              <w:right w:w="108" w:type="dxa"/>
            </w:tcMar>
          </w:tcPr>
          <w:p w14:paraId="74622486" w14:textId="77777777" w:rsidR="005B6CFF" w:rsidRDefault="531AB1A1" w:rsidP="00752975">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742027E8" w14:textId="77777777" w:rsidR="005B6CFF" w:rsidRDefault="531AB1A1" w:rsidP="00752975">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10A7D99C" w14:textId="77777777" w:rsidR="005B6CFF" w:rsidRDefault="531AB1A1" w:rsidP="00752975">
            <w:pPr>
              <w:spacing w:before="240" w:after="240" w:line="360" w:lineRule="auto"/>
              <w:ind w:left="-108"/>
              <w:jc w:val="both"/>
            </w:pPr>
            <w:r w:rsidRPr="531AB1A1">
              <w:rPr>
                <w:rFonts w:ascii="Arial" w:eastAsia="Arial" w:hAnsi="Arial" w:cs="Arial"/>
              </w:rPr>
              <w:t>Desejável</w:t>
            </w:r>
          </w:p>
        </w:tc>
      </w:tr>
    </w:tbl>
    <w:p w14:paraId="36B43908" w14:textId="3B20509E"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visualize um feed contendo apenas suas próprias reclamações.</w:t>
      </w:r>
    </w:p>
    <w:p w14:paraId="15907155" w14:textId="77777777" w:rsidR="003413C7" w:rsidRDefault="003413C7" w:rsidP="005B6CFF">
      <w:pPr>
        <w:spacing w:line="360" w:lineRule="auto"/>
        <w:jc w:val="both"/>
        <w:rPr>
          <w:rFonts w:ascii="Arial" w:eastAsia="Arial" w:hAnsi="Arial" w:cs="Arial"/>
        </w:rPr>
      </w:pPr>
    </w:p>
    <w:p w14:paraId="7D522D5A" w14:textId="45EC2038" w:rsidR="003413C7" w:rsidRDefault="531AB1A1" w:rsidP="003413C7">
      <w:pPr>
        <w:spacing w:line="360" w:lineRule="auto"/>
        <w:jc w:val="both"/>
      </w:pPr>
      <w:r w:rsidRPr="531AB1A1">
        <w:rPr>
          <w:rFonts w:ascii="Arial" w:eastAsia="Arial" w:hAnsi="Arial" w:cs="Arial"/>
          <w:b/>
          <w:bCs/>
        </w:rPr>
        <w:t>[RF013] – Redefinir senha</w:t>
      </w:r>
    </w:p>
    <w:tbl>
      <w:tblPr>
        <w:tblW w:w="0" w:type="auto"/>
        <w:tblInd w:w="705" w:type="dxa"/>
        <w:tblLayout w:type="fixed"/>
        <w:tblLook w:val="06A0" w:firstRow="1" w:lastRow="0" w:firstColumn="1" w:lastColumn="0" w:noHBand="1" w:noVBand="1"/>
      </w:tblPr>
      <w:tblGrid>
        <w:gridCol w:w="1809"/>
        <w:gridCol w:w="426"/>
        <w:gridCol w:w="1984"/>
        <w:gridCol w:w="425"/>
        <w:gridCol w:w="1985"/>
        <w:gridCol w:w="425"/>
        <w:gridCol w:w="1384"/>
      </w:tblGrid>
      <w:tr w:rsidR="003413C7" w14:paraId="4B525CCF" w14:textId="77777777" w:rsidTr="531AB1A1">
        <w:trPr>
          <w:trHeight w:val="300"/>
        </w:trPr>
        <w:tc>
          <w:tcPr>
            <w:tcW w:w="1809" w:type="dxa"/>
            <w:tcMar>
              <w:left w:w="108" w:type="dxa"/>
              <w:right w:w="108" w:type="dxa"/>
            </w:tcMar>
          </w:tcPr>
          <w:p w14:paraId="54A2CBEE" w14:textId="77777777" w:rsidR="003413C7" w:rsidRDefault="531AB1A1" w:rsidP="00423ECC">
            <w:pPr>
              <w:spacing w:before="240" w:after="240" w:line="360" w:lineRule="auto"/>
              <w:jc w:val="both"/>
            </w:pPr>
            <w:r w:rsidRPr="531AB1A1">
              <w:rPr>
                <w:rFonts w:ascii="Arial" w:eastAsia="Arial" w:hAnsi="Arial" w:cs="Arial"/>
                <w:b/>
                <w:bCs/>
              </w:rPr>
              <w:t>Prioridade</w:t>
            </w:r>
            <w:r w:rsidRPr="531AB1A1">
              <w:rPr>
                <w:rFonts w:ascii="Arial" w:eastAsia="Arial" w:hAnsi="Arial" w:cs="Arial"/>
              </w:rPr>
              <w:t>:</w:t>
            </w:r>
          </w:p>
        </w:tc>
        <w:tc>
          <w:tcPr>
            <w:tcW w:w="426" w:type="dxa"/>
            <w:tcMar>
              <w:left w:w="108" w:type="dxa"/>
              <w:right w:w="108" w:type="dxa"/>
            </w:tcMar>
          </w:tcPr>
          <w:p w14:paraId="04765B95" w14:textId="59CF3784"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n</w:t>
            </w:r>
          </w:p>
        </w:tc>
        <w:tc>
          <w:tcPr>
            <w:tcW w:w="1984" w:type="dxa"/>
            <w:tcMar>
              <w:left w:w="108" w:type="dxa"/>
              <w:right w:w="108" w:type="dxa"/>
            </w:tcMar>
          </w:tcPr>
          <w:p w14:paraId="4BA408BE" w14:textId="77777777" w:rsidR="003413C7" w:rsidRDefault="531AB1A1" w:rsidP="00423ECC">
            <w:pPr>
              <w:spacing w:before="240" w:after="240" w:line="360" w:lineRule="auto"/>
              <w:ind w:left="-108"/>
              <w:jc w:val="both"/>
            </w:pPr>
            <w:r w:rsidRPr="531AB1A1">
              <w:rPr>
                <w:rFonts w:ascii="Arial" w:eastAsia="Arial" w:hAnsi="Arial" w:cs="Arial"/>
              </w:rPr>
              <w:t>Essencial</w:t>
            </w:r>
          </w:p>
        </w:tc>
        <w:tc>
          <w:tcPr>
            <w:tcW w:w="425" w:type="dxa"/>
            <w:tcMar>
              <w:left w:w="108" w:type="dxa"/>
              <w:right w:w="108" w:type="dxa"/>
            </w:tcMar>
          </w:tcPr>
          <w:p w14:paraId="6EF041E7" w14:textId="1327AB96"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985" w:type="dxa"/>
            <w:tcMar>
              <w:left w:w="108" w:type="dxa"/>
              <w:right w:w="108" w:type="dxa"/>
            </w:tcMar>
          </w:tcPr>
          <w:p w14:paraId="121D35CE" w14:textId="77777777" w:rsidR="003413C7" w:rsidRDefault="531AB1A1" w:rsidP="00423ECC">
            <w:pPr>
              <w:spacing w:before="240" w:after="240" w:line="360" w:lineRule="auto"/>
              <w:ind w:left="-108"/>
              <w:jc w:val="both"/>
            </w:pPr>
            <w:r w:rsidRPr="531AB1A1">
              <w:rPr>
                <w:rFonts w:ascii="Arial" w:eastAsia="Arial" w:hAnsi="Arial" w:cs="Arial"/>
              </w:rPr>
              <w:t>Importante</w:t>
            </w:r>
          </w:p>
        </w:tc>
        <w:tc>
          <w:tcPr>
            <w:tcW w:w="425" w:type="dxa"/>
            <w:tcMar>
              <w:left w:w="108" w:type="dxa"/>
              <w:right w:w="108" w:type="dxa"/>
            </w:tcMar>
          </w:tcPr>
          <w:p w14:paraId="05A5CF1F" w14:textId="77777777" w:rsidR="003413C7" w:rsidRDefault="531AB1A1" w:rsidP="00423ECC">
            <w:pPr>
              <w:spacing w:before="240" w:after="240" w:line="360" w:lineRule="auto"/>
              <w:ind w:left="-20" w:right="-20"/>
              <w:jc w:val="right"/>
            </w:pPr>
            <w:r w:rsidRPr="531AB1A1">
              <w:rPr>
                <w:rFonts w:ascii="Wingdings" w:eastAsia="Wingdings" w:hAnsi="Wingdings" w:cs="Wingdings"/>
                <w:color w:val="000000" w:themeColor="text1"/>
                <w:sz w:val="18"/>
                <w:szCs w:val="18"/>
              </w:rPr>
              <w:t>¨</w:t>
            </w:r>
          </w:p>
        </w:tc>
        <w:tc>
          <w:tcPr>
            <w:tcW w:w="1384" w:type="dxa"/>
            <w:tcMar>
              <w:left w:w="108" w:type="dxa"/>
              <w:right w:w="108" w:type="dxa"/>
            </w:tcMar>
          </w:tcPr>
          <w:p w14:paraId="45077CFA" w14:textId="77777777" w:rsidR="003413C7" w:rsidRDefault="531AB1A1" w:rsidP="00423ECC">
            <w:pPr>
              <w:spacing w:before="240" w:after="240" w:line="360" w:lineRule="auto"/>
              <w:ind w:left="-108"/>
              <w:jc w:val="both"/>
            </w:pPr>
            <w:r w:rsidRPr="531AB1A1">
              <w:rPr>
                <w:rFonts w:ascii="Arial" w:eastAsia="Arial" w:hAnsi="Arial" w:cs="Arial"/>
              </w:rPr>
              <w:t>Desejável</w:t>
            </w:r>
          </w:p>
        </w:tc>
      </w:tr>
    </w:tbl>
    <w:p w14:paraId="1BA2942A" w14:textId="782BF538"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Este requisito permite que o usuário redefina a sua senha de acesso.</w:t>
      </w:r>
    </w:p>
    <w:p w14:paraId="44EF2D3F" w14:textId="76601EE5" w:rsidR="008B3D40" w:rsidRPr="005B6CFF" w:rsidRDefault="531AB1A1" w:rsidP="005B6CFF">
      <w:pPr>
        <w:spacing w:line="360" w:lineRule="auto"/>
        <w:jc w:val="both"/>
        <w:rPr>
          <w:rFonts w:ascii="Arial" w:hAnsi="Arial" w:cs="Arial"/>
        </w:rPr>
      </w:pPr>
      <w:r w:rsidRPr="531AB1A1">
        <w:rPr>
          <w:rFonts w:ascii="Arial" w:eastAsia="Arial" w:hAnsi="Arial" w:cs="Arial"/>
          <w:b/>
          <w:bCs/>
        </w:rPr>
        <w:t xml:space="preserve"> </w:t>
      </w:r>
    </w:p>
    <w:p w14:paraId="63E9F8B3" w14:textId="319E32DC" w:rsidR="00824060" w:rsidRPr="008B3D40" w:rsidRDefault="531AB1A1" w:rsidP="008258E6">
      <w:pPr>
        <w:pStyle w:val="Ttulo2"/>
        <w:rPr>
          <w:rFonts w:eastAsia="Arial"/>
        </w:rPr>
      </w:pPr>
      <w:bookmarkStart w:id="82" w:name="_Toc183291686"/>
      <w:r w:rsidRPr="531AB1A1">
        <w:rPr>
          <w:rFonts w:eastAsia="Arial"/>
        </w:rPr>
        <w:t>Regras de Negócio</w:t>
      </w:r>
      <w:bookmarkEnd w:id="82"/>
    </w:p>
    <w:p w14:paraId="34639027" w14:textId="236C5EAF" w:rsidR="00824060" w:rsidRDefault="531AB1A1" w:rsidP="078076E3">
      <w:pPr>
        <w:spacing w:line="360" w:lineRule="auto"/>
        <w:jc w:val="both"/>
      </w:pPr>
      <w:r w:rsidRPr="531AB1A1">
        <w:rPr>
          <w:rFonts w:ascii="Arial" w:eastAsia="Arial" w:hAnsi="Arial" w:cs="Arial"/>
        </w:rPr>
        <w:t xml:space="preserve"> </w:t>
      </w:r>
    </w:p>
    <w:p w14:paraId="6EBD29BD" w14:textId="65D56917" w:rsidR="00824060" w:rsidRDefault="531AB1A1" w:rsidP="078076E3">
      <w:pPr>
        <w:spacing w:line="360" w:lineRule="auto"/>
        <w:jc w:val="both"/>
      </w:pPr>
      <w:r w:rsidRPr="531AB1A1">
        <w:rPr>
          <w:rFonts w:ascii="Arial" w:eastAsia="Arial" w:hAnsi="Arial" w:cs="Arial"/>
          <w:b/>
          <w:bCs/>
          <w:color w:val="000000" w:themeColor="text1"/>
        </w:rPr>
        <w:t xml:space="preserve">[RN001] – </w:t>
      </w:r>
      <w:r w:rsidRPr="531AB1A1">
        <w:rPr>
          <w:rFonts w:ascii="Arial" w:eastAsia="Arial" w:hAnsi="Arial" w:cs="Arial"/>
          <w:b/>
          <w:bCs/>
        </w:rPr>
        <w:t>Ações do usuário</w:t>
      </w:r>
    </w:p>
    <w:p w14:paraId="6CD6B23C" w14:textId="3E1C560A"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visualizar o feed e os detalhes de reclamações sem estar logado, mas para realizar os demais casos de uso, o usuário deve estar logado.</w:t>
      </w:r>
    </w:p>
    <w:p w14:paraId="21812ABE" w14:textId="4E10BECD" w:rsidR="00824060" w:rsidRDefault="531AB1A1" w:rsidP="078076E3">
      <w:pPr>
        <w:spacing w:line="360" w:lineRule="auto"/>
        <w:jc w:val="both"/>
      </w:pPr>
      <w:r w:rsidRPr="531AB1A1">
        <w:rPr>
          <w:rFonts w:ascii="Arial" w:eastAsia="Arial" w:hAnsi="Arial" w:cs="Arial"/>
        </w:rPr>
        <w:lastRenderedPageBreak/>
        <w:t xml:space="preserve"> </w:t>
      </w:r>
    </w:p>
    <w:p w14:paraId="32F839FA" w14:textId="0585EA0D" w:rsidR="00824060" w:rsidRDefault="531AB1A1" w:rsidP="078076E3">
      <w:pPr>
        <w:spacing w:line="360" w:lineRule="auto"/>
        <w:jc w:val="both"/>
      </w:pPr>
      <w:r w:rsidRPr="531AB1A1">
        <w:rPr>
          <w:rFonts w:ascii="Arial" w:eastAsia="Arial" w:hAnsi="Arial" w:cs="Arial"/>
          <w:b/>
          <w:bCs/>
          <w:color w:val="000000" w:themeColor="text1"/>
        </w:rPr>
        <w:t xml:space="preserve">[RN002] – </w:t>
      </w:r>
      <w:r w:rsidRPr="531AB1A1">
        <w:rPr>
          <w:rFonts w:ascii="Arial" w:eastAsia="Arial" w:hAnsi="Arial" w:cs="Arial"/>
          <w:b/>
          <w:bCs/>
        </w:rPr>
        <w:t>Cadastro</w:t>
      </w:r>
    </w:p>
    <w:p w14:paraId="32430858" w14:textId="282403D3"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spacing w:line="360" w:lineRule="auto"/>
        <w:jc w:val="both"/>
        <w:rPr>
          <w:rFonts w:ascii="Arial" w:eastAsia="Arial" w:hAnsi="Arial" w:cs="Arial"/>
        </w:rPr>
      </w:pPr>
      <w:r w:rsidRPr="531AB1A1">
        <w:rPr>
          <w:rFonts w:ascii="Arial" w:eastAsia="Arial" w:hAnsi="Arial" w:cs="Arial"/>
          <w:b/>
          <w:bCs/>
        </w:rPr>
        <w:t xml:space="preserve"> </w:t>
      </w:r>
    </w:p>
    <w:p w14:paraId="7AC03A28" w14:textId="00B44DCA"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RN003] – Login</w:t>
      </w:r>
    </w:p>
    <w:p w14:paraId="54343ACA" w14:textId="0CAABFC4"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realize o login ele deve estar cadastrado e preencher os campos de e-mail e senha corretamente.</w:t>
      </w:r>
    </w:p>
    <w:p w14:paraId="449F85EB" w14:textId="0F084E50" w:rsidR="00824060" w:rsidRDefault="531AB1A1" w:rsidP="078076E3">
      <w:pPr>
        <w:spacing w:line="360" w:lineRule="auto"/>
        <w:jc w:val="both"/>
      </w:pPr>
      <w:r w:rsidRPr="531AB1A1">
        <w:rPr>
          <w:rFonts w:ascii="Arial" w:eastAsia="Arial" w:hAnsi="Arial" w:cs="Arial"/>
        </w:rPr>
        <w:t xml:space="preserve"> </w:t>
      </w:r>
    </w:p>
    <w:p w14:paraId="2C8213D0" w14:textId="6FEA5CC2"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RN004] – Criar reclamação</w:t>
      </w:r>
    </w:p>
    <w:p w14:paraId="69CC8461" w14:textId="11EB7561" w:rsidR="00824060"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pPr>
        <w:spacing w:line="360" w:lineRule="auto"/>
        <w:jc w:val="both"/>
      </w:pPr>
      <w:r w:rsidRPr="531AB1A1">
        <w:rPr>
          <w:rFonts w:ascii="Arial" w:eastAsia="Arial" w:hAnsi="Arial" w:cs="Arial"/>
          <w:b/>
          <w:bCs/>
          <w:color w:val="000000" w:themeColor="text1"/>
        </w:rPr>
        <w:t xml:space="preserve"> </w:t>
      </w:r>
    </w:p>
    <w:p w14:paraId="08F4D15D" w14:textId="29FB2EAF"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RN005] – Deletar uma reclamação</w:t>
      </w:r>
    </w:p>
    <w:p w14:paraId="55CF53A0" w14:textId="7F478585"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deletar qualquer reclamação feita por ele mesmo.</w:t>
      </w:r>
    </w:p>
    <w:p w14:paraId="4B4B10FA" w14:textId="3F229BD2" w:rsidR="00824060" w:rsidRDefault="531AB1A1" w:rsidP="078076E3">
      <w:pPr>
        <w:spacing w:line="360" w:lineRule="auto"/>
        <w:jc w:val="both"/>
      </w:pPr>
      <w:r w:rsidRPr="531AB1A1">
        <w:rPr>
          <w:rFonts w:ascii="Arial" w:eastAsia="Arial" w:hAnsi="Arial" w:cs="Arial"/>
        </w:rPr>
        <w:t xml:space="preserve"> </w:t>
      </w:r>
    </w:p>
    <w:p w14:paraId="6BE80041" w14:textId="00D0BF15" w:rsidR="00824060" w:rsidRDefault="531AB1A1" w:rsidP="078076E3">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RN006] – Modificar status de uma reclamação</w:t>
      </w:r>
    </w:p>
    <w:p w14:paraId="54479400" w14:textId="24458AF7" w:rsidR="00824060" w:rsidRDefault="531AB1A1" w:rsidP="078076E3">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status da reclamação pode ser alterado apenas pelo usuário criador</w:t>
      </w:r>
      <w:r w:rsidRPr="531AB1A1">
        <w:rPr>
          <w:rFonts w:ascii="Arial" w:eastAsia="Arial" w:hAnsi="Arial" w:cs="Arial"/>
        </w:rPr>
        <w:t>, podendo ser “Resolvida” ou “Não Resolvida”.</w:t>
      </w:r>
    </w:p>
    <w:p w14:paraId="5D02744B" w14:textId="3A1CA8E0" w:rsidR="00824060" w:rsidRDefault="531AB1A1" w:rsidP="078076E3">
      <w:pPr>
        <w:spacing w:line="360" w:lineRule="auto"/>
        <w:jc w:val="both"/>
      </w:pPr>
      <w:r w:rsidRPr="531AB1A1">
        <w:rPr>
          <w:rFonts w:ascii="Arial" w:eastAsia="Arial" w:hAnsi="Arial" w:cs="Arial"/>
        </w:rPr>
        <w:t xml:space="preserve"> </w:t>
      </w:r>
    </w:p>
    <w:p w14:paraId="11875FD7" w14:textId="2A8BBAF6"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RN007] – Alterar reclamação</w:t>
      </w:r>
    </w:p>
    <w:p w14:paraId="11746AC3" w14:textId="6571CCD1" w:rsidR="005B6CFF" w:rsidRDefault="531AB1A1" w:rsidP="005B6CFF">
      <w:pPr>
        <w:spacing w:line="360" w:lineRule="auto"/>
        <w:jc w:val="both"/>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w:t>
      </w:r>
      <w:r w:rsidRPr="531AB1A1">
        <w:rPr>
          <w:rFonts w:ascii="Arial" w:eastAsia="Arial" w:hAnsi="Arial" w:cs="Arial"/>
        </w:rPr>
        <w:t>O usuário pode alterar as informações de qualquer reclamação feita por ele mesmo, com exceção das imagens da reclamação.</w:t>
      </w:r>
    </w:p>
    <w:p w14:paraId="3A308266" w14:textId="77777777" w:rsidR="005B6CFF" w:rsidRDefault="531AB1A1" w:rsidP="005B6CFF">
      <w:pPr>
        <w:spacing w:line="360" w:lineRule="auto"/>
        <w:jc w:val="both"/>
      </w:pPr>
      <w:r w:rsidRPr="531AB1A1">
        <w:rPr>
          <w:rFonts w:ascii="Arial" w:eastAsia="Arial" w:hAnsi="Arial" w:cs="Arial"/>
        </w:rPr>
        <w:lastRenderedPageBreak/>
        <w:t xml:space="preserve"> </w:t>
      </w:r>
    </w:p>
    <w:p w14:paraId="72074870" w14:textId="13F49C22" w:rsidR="005B6CFF" w:rsidRDefault="531AB1A1" w:rsidP="005B6CFF">
      <w:pPr>
        <w:spacing w:line="360" w:lineRule="auto"/>
        <w:jc w:val="both"/>
      </w:pPr>
      <w:r w:rsidRPr="531AB1A1">
        <w:rPr>
          <w:rFonts w:ascii="Arial" w:eastAsia="Arial" w:hAnsi="Arial" w:cs="Arial"/>
          <w:b/>
          <w:bCs/>
          <w:color w:val="000000" w:themeColor="text1"/>
        </w:rPr>
        <w:t>[</w:t>
      </w:r>
      <w:r w:rsidRPr="531AB1A1">
        <w:rPr>
          <w:rFonts w:ascii="Arial" w:eastAsia="Arial" w:hAnsi="Arial" w:cs="Arial"/>
          <w:b/>
          <w:bCs/>
        </w:rPr>
        <w:t>RN008] – Visualizar feed de reclamação</w:t>
      </w:r>
    </w:p>
    <w:p w14:paraId="1C72D22C" w14:textId="41D3D6DD" w:rsidR="005B6CFF" w:rsidRDefault="531AB1A1" w:rsidP="1E806E08">
      <w:pPr>
        <w:spacing w:line="360" w:lineRule="auto"/>
        <w:jc w:val="both"/>
        <w:rPr>
          <w:rFonts w:ascii="Arial" w:eastAsia="Arial" w:hAnsi="Arial" w:cs="Arial"/>
        </w:rPr>
      </w:pPr>
      <w:r w:rsidRPr="531AB1A1">
        <w:rPr>
          <w:rFonts w:ascii="Arial" w:eastAsia="Arial" w:hAnsi="Arial" w:cs="Arial"/>
          <w:b/>
          <w:bCs/>
          <w:color w:val="000000" w:themeColor="text1"/>
        </w:rPr>
        <w:t>Descrição:</w:t>
      </w:r>
      <w:r w:rsidRPr="531AB1A1">
        <w:rPr>
          <w:rFonts w:ascii="Arial" w:eastAsia="Arial" w:hAnsi="Arial" w:cs="Arial"/>
          <w:color w:val="000000" w:themeColor="text1"/>
        </w:rPr>
        <w:t xml:space="preserve"> O feed deve ser </w:t>
      </w:r>
      <w:r w:rsidRPr="531AB1A1">
        <w:rPr>
          <w:rFonts w:ascii="Arial" w:eastAsia="Arial" w:hAnsi="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pPr>
        <w:spacing w:line="360" w:lineRule="auto"/>
        <w:jc w:val="both"/>
      </w:pPr>
      <w:r w:rsidRPr="531AB1A1">
        <w:rPr>
          <w:rFonts w:ascii="Arial" w:eastAsia="Arial" w:hAnsi="Arial" w:cs="Arial"/>
        </w:rPr>
        <w:t xml:space="preserve"> </w:t>
      </w:r>
    </w:p>
    <w:p w14:paraId="19454C97" w14:textId="77777777" w:rsidR="005B6CFF" w:rsidRDefault="531AB1A1" w:rsidP="005B6CFF">
      <w:pPr>
        <w:spacing w:line="360" w:lineRule="auto"/>
        <w:jc w:val="both"/>
      </w:pPr>
      <w:r w:rsidRPr="531AB1A1">
        <w:rPr>
          <w:rFonts w:ascii="Arial" w:eastAsia="Arial" w:hAnsi="Arial" w:cs="Arial"/>
          <w:b/>
          <w:bCs/>
        </w:rPr>
        <w:t>[RN009] – Sistema de pontuação</w:t>
      </w:r>
    </w:p>
    <w:p w14:paraId="129806D0" w14:textId="4F956C43" w:rsidR="005B6CFF" w:rsidRDefault="531AB1A1" w:rsidP="4EA89FAE">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dará uma pontuação ao usuário nos seguintes cenários: 10 pontos para cada reclamação criada, 2 pontos a cada comentário feito ou recebido e 1 ponto a cada curtida feita ou recebida, no caso da reclamação ser excluída o usuário que a criou perde os 10 pontos da criação da reclamação.</w:t>
      </w:r>
    </w:p>
    <w:p w14:paraId="6D4A17C0" w14:textId="77777777" w:rsidR="005B6CFF" w:rsidRDefault="531AB1A1" w:rsidP="005B6CFF">
      <w:pPr>
        <w:spacing w:line="360" w:lineRule="auto"/>
        <w:jc w:val="both"/>
      </w:pPr>
      <w:r w:rsidRPr="531AB1A1">
        <w:rPr>
          <w:rFonts w:ascii="Arial" w:eastAsia="Arial" w:hAnsi="Arial" w:cs="Arial"/>
        </w:rPr>
        <w:t xml:space="preserve"> </w:t>
      </w:r>
    </w:p>
    <w:p w14:paraId="4E7E17CF" w14:textId="43F44581" w:rsidR="005B6CFF" w:rsidRDefault="531AB1A1" w:rsidP="005B6CFF">
      <w:pPr>
        <w:spacing w:line="360" w:lineRule="auto"/>
        <w:jc w:val="both"/>
      </w:pPr>
      <w:r w:rsidRPr="531AB1A1">
        <w:rPr>
          <w:rFonts w:ascii="Arial" w:eastAsia="Arial" w:hAnsi="Arial" w:cs="Arial"/>
          <w:b/>
          <w:bCs/>
        </w:rPr>
        <w:t>[RN010] – Visualizar reclamação</w:t>
      </w:r>
    </w:p>
    <w:p w14:paraId="5664522A" w14:textId="7EC5E206" w:rsidR="005B6CFF" w:rsidRDefault="531AB1A1" w:rsidP="1E806E08">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pPr>
        <w:spacing w:line="360" w:lineRule="auto"/>
        <w:jc w:val="both"/>
      </w:pPr>
      <w:r w:rsidRPr="531AB1A1">
        <w:rPr>
          <w:rFonts w:ascii="Arial" w:eastAsia="Arial" w:hAnsi="Arial" w:cs="Arial"/>
        </w:rPr>
        <w:t xml:space="preserve"> </w:t>
      </w:r>
    </w:p>
    <w:p w14:paraId="5D66B184" w14:textId="77777777" w:rsidR="005B6CFF" w:rsidRDefault="531AB1A1" w:rsidP="005B6CFF">
      <w:pPr>
        <w:spacing w:line="360" w:lineRule="auto"/>
        <w:jc w:val="both"/>
      </w:pPr>
      <w:r w:rsidRPr="531AB1A1">
        <w:rPr>
          <w:rFonts w:ascii="Arial" w:eastAsia="Arial" w:hAnsi="Arial" w:cs="Arial"/>
          <w:b/>
          <w:bCs/>
        </w:rPr>
        <w:t>[RN011] – Alterar informações do usuário</w:t>
      </w:r>
    </w:p>
    <w:p w14:paraId="47B50F16" w14:textId="6E5191FD"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spacing w:line="360" w:lineRule="auto"/>
        <w:jc w:val="both"/>
        <w:rPr>
          <w:rFonts w:ascii="Arial" w:eastAsia="Arial" w:hAnsi="Arial" w:cs="Arial"/>
        </w:rPr>
      </w:pPr>
    </w:p>
    <w:p w14:paraId="00313024" w14:textId="547797BA" w:rsidR="005B6CFF" w:rsidRDefault="531AB1A1" w:rsidP="005B6CFF">
      <w:pPr>
        <w:spacing w:line="360" w:lineRule="auto"/>
        <w:jc w:val="both"/>
      </w:pPr>
      <w:r w:rsidRPr="531AB1A1">
        <w:rPr>
          <w:rFonts w:ascii="Arial" w:eastAsia="Arial" w:hAnsi="Arial" w:cs="Arial"/>
          <w:b/>
          <w:bCs/>
        </w:rPr>
        <w:t>[RN012] – Visualizar feed pessoal de reclamação</w:t>
      </w:r>
    </w:p>
    <w:p w14:paraId="7A1084F4" w14:textId="721902C6" w:rsidR="005B6CFF"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spacing w:line="360" w:lineRule="auto"/>
        <w:jc w:val="both"/>
        <w:rPr>
          <w:rFonts w:ascii="Arial" w:eastAsia="Arial" w:hAnsi="Arial" w:cs="Arial"/>
        </w:rPr>
      </w:pPr>
    </w:p>
    <w:p w14:paraId="5C5ECE00" w14:textId="049A7756" w:rsidR="005B6CFF" w:rsidRDefault="531AB1A1" w:rsidP="005B6CFF">
      <w:pPr>
        <w:spacing w:line="360" w:lineRule="auto"/>
        <w:jc w:val="both"/>
      </w:pPr>
      <w:r w:rsidRPr="531AB1A1">
        <w:rPr>
          <w:rFonts w:ascii="Arial" w:eastAsia="Arial" w:hAnsi="Arial" w:cs="Arial"/>
          <w:b/>
          <w:bCs/>
        </w:rPr>
        <w:t>[RN013] – Visibilidade de reclamações resolvidas</w:t>
      </w:r>
    </w:p>
    <w:p w14:paraId="2ABB6642" w14:textId="724EAFA4" w:rsidR="00E86A3C"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spacing w:line="360" w:lineRule="auto"/>
        <w:jc w:val="both"/>
        <w:rPr>
          <w:rFonts w:ascii="Arial" w:eastAsia="Arial" w:hAnsi="Arial" w:cs="Arial"/>
        </w:rPr>
      </w:pPr>
    </w:p>
    <w:p w14:paraId="346ECB5B" w14:textId="3162AF50" w:rsidR="003413C7" w:rsidRPr="001716D8" w:rsidRDefault="531AB1A1" w:rsidP="003413C7">
      <w:pPr>
        <w:spacing w:line="360" w:lineRule="auto"/>
        <w:jc w:val="both"/>
      </w:pPr>
      <w:r w:rsidRPr="531AB1A1">
        <w:rPr>
          <w:rFonts w:ascii="Arial" w:eastAsia="Arial" w:hAnsi="Arial" w:cs="Arial"/>
          <w:b/>
          <w:bCs/>
        </w:rPr>
        <w:lastRenderedPageBreak/>
        <w:t>[RN014] – Recuperar senha</w:t>
      </w:r>
    </w:p>
    <w:p w14:paraId="025FE8B3" w14:textId="15282E29" w:rsidR="003413C7" w:rsidRDefault="531AB1A1" w:rsidP="005B6CFF">
      <w:pPr>
        <w:spacing w:line="360" w:lineRule="auto"/>
        <w:jc w:val="both"/>
        <w:rPr>
          <w:rFonts w:ascii="Arial" w:eastAsia="Arial" w:hAnsi="Arial" w:cs="Arial"/>
        </w:rPr>
      </w:pPr>
      <w:r w:rsidRPr="531AB1A1">
        <w:rPr>
          <w:rFonts w:ascii="Arial" w:eastAsia="Arial" w:hAnsi="Arial" w:cs="Arial"/>
          <w:b/>
          <w:bCs/>
        </w:rPr>
        <w:t>Descrição:</w:t>
      </w:r>
      <w:r w:rsidRPr="531AB1A1">
        <w:rPr>
          <w:rFonts w:ascii="Arial" w:eastAsia="Arial" w:hAnsi="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70AF5A3B" w14:textId="77777777" w:rsidR="00E86A3C" w:rsidRPr="00994777" w:rsidRDefault="00E86A3C" w:rsidP="005B6CFF">
      <w:pPr>
        <w:spacing w:line="360" w:lineRule="auto"/>
        <w:jc w:val="both"/>
        <w:rPr>
          <w:rFonts w:ascii="Arial" w:eastAsia="Arial" w:hAnsi="Arial" w:cs="Arial"/>
        </w:rPr>
      </w:pPr>
    </w:p>
    <w:p w14:paraId="40ADE3F2" w14:textId="1F9C6D9E" w:rsidR="00824060" w:rsidRDefault="531AB1A1" w:rsidP="00F72864">
      <w:pPr>
        <w:spacing w:line="360" w:lineRule="auto"/>
        <w:jc w:val="both"/>
      </w:pPr>
      <w:r w:rsidRPr="531AB1A1">
        <w:rPr>
          <w:rFonts w:ascii="Arial" w:eastAsia="Arial" w:hAnsi="Arial" w:cs="Arial"/>
        </w:rPr>
        <w:t xml:space="preserve"> </w:t>
      </w:r>
    </w:p>
    <w:p w14:paraId="3403BEA7" w14:textId="6BA7902E" w:rsidR="00824060" w:rsidRDefault="531AB1A1" w:rsidP="008258E6">
      <w:pPr>
        <w:pStyle w:val="Ttulo2"/>
        <w:rPr>
          <w:rFonts w:eastAsia="Arial"/>
        </w:rPr>
      </w:pPr>
      <w:bookmarkStart w:id="83" w:name="_Toc684072669"/>
      <w:bookmarkStart w:id="84" w:name="_Toc183291687"/>
      <w:r w:rsidRPr="531AB1A1">
        <w:rPr>
          <w:rFonts w:eastAsia="Arial"/>
        </w:rPr>
        <w:t>Modelagem Funcional</w:t>
      </w:r>
      <w:bookmarkEnd w:id="83"/>
      <w:bookmarkEnd w:id="84"/>
    </w:p>
    <w:p w14:paraId="1027F80F" w14:textId="77777777" w:rsidR="00F35E54" w:rsidRPr="00F35E54" w:rsidRDefault="00F35E54" w:rsidP="00F35E54">
      <w:pPr>
        <w:rPr>
          <w:rFonts w:eastAsia="Arial"/>
        </w:rPr>
      </w:pPr>
    </w:p>
    <w:p w14:paraId="01A32E25" w14:textId="068D794B" w:rsidR="00824060" w:rsidRDefault="531AB1A1" w:rsidP="00F35E54">
      <w:pPr>
        <w:spacing w:line="360" w:lineRule="auto"/>
        <w:ind w:firstLine="363"/>
        <w:jc w:val="both"/>
      </w:pPr>
      <w:r w:rsidRPr="531AB1A1">
        <w:rPr>
          <w:rFonts w:ascii="Arial" w:eastAsia="Arial" w:hAnsi="Arial" w:cs="Arial"/>
        </w:rPr>
        <w:t>Neste item será descrito os requisitos a serem atendidos funcionalmente pelo sistema, contendo atores e o diagrama de caso de uso.</w:t>
      </w:r>
    </w:p>
    <w:p w14:paraId="0807D1E3" w14:textId="285708C3" w:rsidR="00824060" w:rsidRDefault="531AB1A1" w:rsidP="078076E3">
      <w:pPr>
        <w:spacing w:line="360" w:lineRule="auto"/>
        <w:jc w:val="both"/>
      </w:pPr>
      <w:r w:rsidRPr="531AB1A1">
        <w:rPr>
          <w:rFonts w:ascii="Arial" w:eastAsia="Arial" w:hAnsi="Arial" w:cs="Arial"/>
          <w:b/>
          <w:bCs/>
          <w:sz w:val="18"/>
          <w:szCs w:val="18"/>
        </w:rPr>
        <w:t xml:space="preserve"> </w:t>
      </w:r>
    </w:p>
    <w:p w14:paraId="20F79F3A" w14:textId="170628DE" w:rsidR="00824060" w:rsidRDefault="531AB1A1" w:rsidP="1E806E08">
      <w:pPr>
        <w:spacing w:line="360" w:lineRule="auto"/>
        <w:jc w:val="both"/>
        <w:rPr>
          <w:rFonts w:ascii="Arial" w:eastAsia="Arial" w:hAnsi="Arial" w:cs="Arial"/>
          <w:b/>
          <w:bCs/>
        </w:rPr>
      </w:pPr>
      <w:r w:rsidRPr="531AB1A1">
        <w:rPr>
          <w:rFonts w:ascii="Arial" w:eastAsia="Arial" w:hAnsi="Arial" w:cs="Arial"/>
          <w:b/>
          <w:bCs/>
        </w:rPr>
        <w:t>Diagrama de caso de uso</w:t>
      </w:r>
    </w:p>
    <w:p w14:paraId="36E1CBA0" w14:textId="7C51C54E" w:rsidR="52B3FFD7"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Um diagrama de caso de uso é uma ferramenta visual utilizada na modelagem de sistemas, geralmente criada no contexto da engenharia de </w:t>
      </w:r>
      <w:r w:rsidRPr="008E6846">
        <w:rPr>
          <w:rFonts w:ascii="Arial" w:eastAsia="Arial" w:hAnsi="Arial" w:cs="Arial"/>
          <w:i/>
          <w:iCs/>
        </w:rPr>
        <w:t>software</w:t>
      </w:r>
      <w:r w:rsidRPr="531AB1A1">
        <w:rPr>
          <w:rFonts w:ascii="Arial" w:eastAsia="Arial" w:hAnsi="Arial" w:cs="Arial"/>
        </w:rPr>
        <w:t xml:space="preserve">. Ele faz parte da </w:t>
      </w:r>
      <w:proofErr w:type="spellStart"/>
      <w:r w:rsidRPr="531AB1A1">
        <w:rPr>
          <w:rFonts w:ascii="Arial" w:eastAsia="Arial" w:hAnsi="Arial" w:cs="Arial"/>
          <w:i/>
          <w:iCs/>
        </w:rPr>
        <w:t>Unified</w:t>
      </w:r>
      <w:proofErr w:type="spellEnd"/>
      <w:r w:rsidRPr="531AB1A1">
        <w:rPr>
          <w:rFonts w:ascii="Arial" w:eastAsia="Arial" w:hAnsi="Arial" w:cs="Arial"/>
          <w:i/>
          <w:iCs/>
        </w:rPr>
        <w:t xml:space="preserve"> </w:t>
      </w:r>
      <w:proofErr w:type="spellStart"/>
      <w:r w:rsidRPr="531AB1A1">
        <w:rPr>
          <w:rFonts w:ascii="Arial" w:eastAsia="Arial" w:hAnsi="Arial" w:cs="Arial"/>
          <w:i/>
          <w:iCs/>
        </w:rPr>
        <w:t>Modeling</w:t>
      </w:r>
      <w:proofErr w:type="spellEnd"/>
      <w:r w:rsidRPr="531AB1A1">
        <w:rPr>
          <w:rFonts w:ascii="Arial" w:eastAsia="Arial" w:hAnsi="Arial" w:cs="Arial"/>
          <w:i/>
          <w:iCs/>
        </w:rPr>
        <w:t xml:space="preserve"> </w:t>
      </w:r>
      <w:proofErr w:type="spellStart"/>
      <w:r w:rsidRPr="531AB1A1">
        <w:rPr>
          <w:rFonts w:ascii="Arial" w:eastAsia="Arial" w:hAnsi="Arial" w:cs="Arial"/>
          <w:i/>
          <w:iCs/>
        </w:rPr>
        <w:t>Language</w:t>
      </w:r>
      <w:proofErr w:type="spellEnd"/>
      <w:r w:rsidRPr="531AB1A1">
        <w:rPr>
          <w:rFonts w:ascii="Arial" w:eastAsia="Arial" w:hAnsi="Arial" w:cs="Arial"/>
        </w:rPr>
        <w:t xml:space="preserve"> (UML) e tem como objetivo representar de forma simples e clara as interações entre os atores e as funcionalidades do </w:t>
      </w:r>
      <w:r w:rsidRPr="008E6846">
        <w:rPr>
          <w:rFonts w:ascii="Arial" w:eastAsia="Arial" w:hAnsi="Arial" w:cs="Arial"/>
          <w:i/>
          <w:iCs/>
        </w:rPr>
        <w:t>software</w:t>
      </w:r>
      <w:r w:rsidRPr="531AB1A1">
        <w:rPr>
          <w:rFonts w:ascii="Arial" w:eastAsia="Arial" w:hAnsi="Arial" w:cs="Arial"/>
        </w:rPr>
        <w:t>.</w:t>
      </w:r>
    </w:p>
    <w:p w14:paraId="73E5C16B" w14:textId="07375097" w:rsidR="00D27429" w:rsidRDefault="00D27429" w:rsidP="1E806E08">
      <w:pPr>
        <w:keepNext/>
        <w:jc w:val="center"/>
      </w:pPr>
    </w:p>
    <w:p w14:paraId="503A124B" w14:textId="0FA512CA" w:rsidR="00D27429" w:rsidRPr="00E817E4" w:rsidRDefault="531AB1A1" w:rsidP="00D27429">
      <w:pPr>
        <w:pStyle w:val="Legenda"/>
        <w:keepNext/>
        <w:jc w:val="center"/>
        <w:rPr>
          <w:rFonts w:ascii="Arial" w:hAnsi="Arial" w:cs="Arial"/>
          <w:b w:val="0"/>
          <w:bCs w:val="0"/>
        </w:rPr>
      </w:pPr>
      <w:bookmarkStart w:id="85" w:name="_Toc183290998"/>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caso de uso</w:t>
      </w:r>
      <w:bookmarkEnd w:id="85"/>
    </w:p>
    <w:p w14:paraId="4DAF8842" w14:textId="561161E7" w:rsidR="00824060" w:rsidRDefault="368CBE23" w:rsidP="1E806E08">
      <w:pPr>
        <w:keepNext/>
        <w:jc w:val="center"/>
      </w:pPr>
      <w:r>
        <w:rPr>
          <w:noProof/>
        </w:rPr>
        <w:drawing>
          <wp:inline distT="0" distB="0" distL="0" distR="0" wp14:anchorId="341E08CF" wp14:editId="5EFF8D76">
            <wp:extent cx="3667125" cy="5762626"/>
            <wp:effectExtent l="0" t="0" r="0" b="0"/>
            <wp:docPr id="279798739" name="Imagem 27979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798739"/>
                    <pic:cNvPicPr/>
                  </pic:nvPicPr>
                  <pic:blipFill>
                    <a:blip r:embed="rId17">
                      <a:extLst>
                        <a:ext uri="{28A0092B-C50C-407E-A947-70E740481C1C}">
                          <a14:useLocalDpi xmlns:a14="http://schemas.microsoft.com/office/drawing/2010/main" val="0"/>
                        </a:ext>
                      </a:extLst>
                    </a:blip>
                    <a:stretch>
                      <a:fillRect/>
                    </a:stretch>
                  </pic:blipFill>
                  <pic:spPr>
                    <a:xfrm>
                      <a:off x="0" y="0"/>
                      <a:ext cx="3667125" cy="5762626"/>
                    </a:xfrm>
                    <a:prstGeom prst="rect">
                      <a:avLst/>
                    </a:prstGeom>
                  </pic:spPr>
                </pic:pic>
              </a:graphicData>
            </a:graphic>
          </wp:inline>
        </w:drawing>
      </w:r>
    </w:p>
    <w:p w14:paraId="070250B4" w14:textId="593A232A"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83B8B7B" w14:textId="39768A1E" w:rsidR="00824060" w:rsidRPr="00466E77" w:rsidRDefault="00824060" w:rsidP="00466E77">
      <w:pPr>
        <w:spacing w:line="360" w:lineRule="auto"/>
        <w:rPr>
          <w:rFonts w:ascii="Arial" w:hAnsi="Arial" w:cs="Arial"/>
          <w:sz w:val="20"/>
          <w:szCs w:val="20"/>
        </w:rPr>
      </w:pPr>
    </w:p>
    <w:p w14:paraId="5844F69F" w14:textId="78B9F246" w:rsidR="00824060" w:rsidRDefault="531AB1A1" w:rsidP="078076E3">
      <w:pPr>
        <w:spacing w:line="360" w:lineRule="auto"/>
        <w:jc w:val="both"/>
      </w:pPr>
      <w:r w:rsidRPr="531AB1A1">
        <w:rPr>
          <w:rFonts w:ascii="Arial" w:eastAsia="Arial" w:hAnsi="Arial" w:cs="Arial"/>
          <w:b/>
          <w:bCs/>
        </w:rPr>
        <w:t>Atores</w:t>
      </w:r>
    </w:p>
    <w:p w14:paraId="1C5555D4" w14:textId="0A32F352" w:rsidR="00824060" w:rsidRDefault="531AB1A1" w:rsidP="1E806E08">
      <w:pPr>
        <w:spacing w:line="360" w:lineRule="auto"/>
        <w:ind w:firstLine="708"/>
        <w:jc w:val="both"/>
      </w:pPr>
      <w:r w:rsidRPr="531AB1A1">
        <w:rPr>
          <w:rFonts w:ascii="Arial" w:eastAsia="Arial" w:hAnsi="Arial" w:cs="Arial"/>
        </w:rPr>
        <w:t xml:space="preserve">Os atores são quaisquer elementos que interajam com o sistema, sejam eles: usuários, sistemas externos ou componentes de </w:t>
      </w:r>
      <w:r w:rsidRPr="531AB1A1">
        <w:rPr>
          <w:rFonts w:ascii="Arial" w:eastAsia="Arial" w:hAnsi="Arial" w:cs="Arial"/>
          <w:i/>
          <w:iCs/>
        </w:rPr>
        <w:t>hardware</w:t>
      </w:r>
      <w:r w:rsidRPr="531AB1A1">
        <w:rPr>
          <w:rFonts w:ascii="Arial" w:eastAsia="Arial" w:hAnsi="Arial" w:cs="Arial"/>
        </w:rPr>
        <w:t>.</w:t>
      </w:r>
      <w:r w:rsidR="3E81F759">
        <w:br/>
      </w:r>
      <w:r w:rsidR="3E81F759">
        <w:tab/>
      </w:r>
      <w:r w:rsidRPr="531AB1A1">
        <w:rPr>
          <w:rFonts w:ascii="Arial" w:eastAsia="Arial" w:hAnsi="Arial" w:cs="Arial"/>
        </w:rPr>
        <w:t>Detalhamento dos atores que aparecem no diagrama do caso de uso.</w:t>
      </w:r>
    </w:p>
    <w:p w14:paraId="778C6E84" w14:textId="448F6FB3" w:rsidR="00D46CD6" w:rsidRDefault="00D46CD6" w:rsidP="00D46CD6">
      <w:pPr>
        <w:pStyle w:val="Legenda"/>
        <w:keepNext/>
        <w:jc w:val="center"/>
      </w:pPr>
      <w:bookmarkStart w:id="86" w:name="_Toc183297255"/>
      <w:r w:rsidRPr="00D46CD6">
        <w:rPr>
          <w:rFonts w:ascii="Arial" w:hAnsi="Arial" w:cs="Arial"/>
        </w:rPr>
        <w:t xml:space="preserve">Tabela </w:t>
      </w:r>
      <w:r w:rsidRPr="00D46CD6">
        <w:rPr>
          <w:rFonts w:ascii="Arial" w:hAnsi="Arial" w:cs="Arial"/>
        </w:rPr>
        <w:fldChar w:fldCharType="begin"/>
      </w:r>
      <w:r w:rsidRPr="00D46CD6">
        <w:rPr>
          <w:rFonts w:ascii="Arial" w:hAnsi="Arial" w:cs="Arial"/>
        </w:rPr>
        <w:instrText xml:space="preserve"> SEQ Tabela \* ARABIC </w:instrText>
      </w:r>
      <w:r w:rsidRPr="00D46CD6">
        <w:rPr>
          <w:rFonts w:ascii="Arial" w:hAnsi="Arial" w:cs="Arial"/>
        </w:rPr>
        <w:fldChar w:fldCharType="separate"/>
      </w:r>
      <w:r w:rsidR="00212DD7">
        <w:rPr>
          <w:rFonts w:ascii="Arial" w:hAnsi="Arial" w:cs="Arial"/>
          <w:noProof/>
        </w:rPr>
        <w:t>2</w:t>
      </w:r>
      <w:r w:rsidRPr="00D46CD6">
        <w:rPr>
          <w:rFonts w:ascii="Arial" w:hAnsi="Arial" w:cs="Arial"/>
        </w:rPr>
        <w:fldChar w:fldCharType="end"/>
      </w:r>
      <w:r w:rsidRPr="00D46CD6">
        <w:rPr>
          <w:rFonts w:ascii="Arial" w:hAnsi="Arial" w:cs="Arial"/>
          <w:b w:val="0"/>
          <w:bCs w:val="0"/>
        </w:rPr>
        <w:t xml:space="preserve">  - Atores</w:t>
      </w:r>
      <w:bookmarkEnd w:id="86"/>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1E806E08">
            <w:pPr>
              <w:spacing w:line="360" w:lineRule="auto"/>
              <w:jc w:val="center"/>
              <w:rPr>
                <w:rFonts w:ascii="Arial" w:eastAsia="Arial" w:hAnsi="Arial" w:cs="Arial"/>
                <w:b/>
                <w:bCs/>
                <w:color w:val="000000" w:themeColor="text1"/>
              </w:rPr>
            </w:pPr>
            <w:r w:rsidRPr="531AB1A1">
              <w:rPr>
                <w:rFonts w:ascii="Arial" w:eastAsia="Arial" w:hAnsi="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78076E3">
            <w:pPr>
              <w:spacing w:line="360" w:lineRule="auto"/>
              <w:jc w:val="center"/>
            </w:pPr>
            <w:r w:rsidRPr="531AB1A1">
              <w:rPr>
                <w:rFonts w:ascii="Arial" w:eastAsia="Arial" w:hAnsi="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78076E3">
            <w:pPr>
              <w:spacing w:line="360" w:lineRule="auto"/>
              <w:jc w:val="center"/>
            </w:pPr>
            <w:r w:rsidRPr="531AB1A1">
              <w:rPr>
                <w:rFonts w:ascii="Arial" w:eastAsia="Arial" w:hAnsi="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78076E3">
            <w:pPr>
              <w:spacing w:line="360" w:lineRule="auto"/>
              <w:jc w:val="both"/>
            </w:pPr>
            <w:r w:rsidRPr="531AB1A1">
              <w:rPr>
                <w:rFonts w:ascii="Arial" w:eastAsia="Arial" w:hAnsi="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1E806E08">
            <w:pPr>
              <w:spacing w:line="360" w:lineRule="auto"/>
              <w:jc w:val="center"/>
              <w:rPr>
                <w:rFonts w:ascii="Arial" w:eastAsia="Arial" w:hAnsi="Arial" w:cs="Arial"/>
                <w:color w:val="000000" w:themeColor="text1"/>
              </w:rPr>
            </w:pPr>
            <w:proofErr w:type="spellStart"/>
            <w:r w:rsidRPr="531AB1A1">
              <w:rPr>
                <w:rFonts w:ascii="Arial" w:eastAsia="Arial" w:hAnsi="Arial" w:cs="Arial"/>
                <w:color w:val="000000" w:themeColor="text1"/>
              </w:rPr>
              <w:lastRenderedPageBreak/>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7C67573E" w:rsidR="1E806E08" w:rsidRDefault="531AB1A1" w:rsidP="1E806E08">
            <w:pPr>
              <w:spacing w:line="360" w:lineRule="auto"/>
              <w:jc w:val="center"/>
              <w:rPr>
                <w:rFonts w:ascii="Arial" w:eastAsia="Arial" w:hAnsi="Arial" w:cs="Arial"/>
                <w:color w:val="000000" w:themeColor="text1"/>
              </w:rPr>
            </w:pPr>
            <w:r w:rsidRPr="531AB1A1">
              <w:rPr>
                <w:rFonts w:ascii="Arial" w:eastAsia="Arial" w:hAnsi="Arial" w:cs="Arial"/>
                <w:color w:val="000000" w:themeColor="text1"/>
              </w:rPr>
              <w:t>API externa que recebe localização do mapa e transforma em coordenadas geográficas, na criação e edição de reclamações.</w:t>
            </w:r>
          </w:p>
        </w:tc>
      </w:tr>
    </w:tbl>
    <w:p w14:paraId="0F375317" w14:textId="17582361" w:rsidR="00824060" w:rsidRDefault="531AB1A1" w:rsidP="004F3ADF">
      <w:pPr>
        <w:spacing w:before="120" w:after="120" w:line="360" w:lineRule="auto"/>
        <w:jc w:val="center"/>
      </w:pPr>
      <w:r w:rsidRPr="531AB1A1">
        <w:rPr>
          <w:rFonts w:ascii="Arial" w:eastAsia="Arial" w:hAnsi="Arial" w:cs="Arial"/>
          <w:i/>
          <w:iCs/>
          <w:sz w:val="16"/>
          <w:szCs w:val="16"/>
        </w:rPr>
        <w:t xml:space="preserve"> </w:t>
      </w:r>
    </w:p>
    <w:p w14:paraId="1E8BED71" w14:textId="22CB23C2" w:rsidR="00824060" w:rsidRDefault="531AB1A1" w:rsidP="078076E3">
      <w:pPr>
        <w:spacing w:line="360" w:lineRule="auto"/>
        <w:jc w:val="both"/>
      </w:pPr>
      <w:r w:rsidRPr="531AB1A1">
        <w:rPr>
          <w:rFonts w:ascii="Arial" w:eastAsia="Arial" w:hAnsi="Arial" w:cs="Arial"/>
          <w:b/>
          <w:bCs/>
        </w:rPr>
        <w:t>Especificação de casos de uso</w:t>
      </w:r>
    </w:p>
    <w:p w14:paraId="3D6C336D" w14:textId="1E3C129D" w:rsidR="7B7C3F42" w:rsidRDefault="531AB1A1" w:rsidP="0DD9384F">
      <w:pPr>
        <w:spacing w:line="360" w:lineRule="auto"/>
        <w:ind w:firstLine="708"/>
        <w:jc w:val="both"/>
        <w:rPr>
          <w:rFonts w:ascii="Arial" w:eastAsia="Arial" w:hAnsi="Arial" w:cs="Arial"/>
          <w:b/>
          <w:bCs/>
        </w:rPr>
      </w:pPr>
      <w:r w:rsidRPr="531AB1A1">
        <w:rPr>
          <w:rFonts w:ascii="Arial" w:eastAsia="Arial" w:hAnsi="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spacing w:line="360" w:lineRule="auto"/>
        <w:jc w:val="both"/>
        <w:rPr>
          <w:rFonts w:ascii="Arial" w:eastAsia="Arial" w:hAnsi="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78076E3">
            <w:pPr>
              <w:rPr>
                <w:rFonts w:ascii="Arial" w:hAnsi="Arial" w:cs="Arial"/>
                <w:b/>
                <w:bCs/>
              </w:rPr>
            </w:pPr>
            <w:r w:rsidRPr="531AB1A1">
              <w:rPr>
                <w:rFonts w:ascii="Arial" w:hAnsi="Arial"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78076E3">
            <w:pPr>
              <w:rPr>
                <w:rFonts w:ascii="Arial" w:hAnsi="Arial" w:cs="Arial"/>
                <w:b/>
                <w:bCs/>
              </w:rPr>
            </w:pPr>
            <w:r w:rsidRPr="531AB1A1">
              <w:rPr>
                <w:rFonts w:ascii="Arial" w:hAnsi="Arial"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78076E3">
            <w:pPr>
              <w:rPr>
                <w:rFonts w:ascii="Arial" w:hAnsi="Arial" w:cs="Arial"/>
              </w:rPr>
            </w:pPr>
            <w:r w:rsidRPr="531AB1A1">
              <w:rPr>
                <w:rFonts w:ascii="Arial" w:hAnsi="Arial"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78076E3">
            <w:pPr>
              <w:rPr>
                <w:rFonts w:ascii="Arial" w:hAnsi="Arial" w:cs="Arial"/>
                <w:b/>
                <w:bCs/>
              </w:rPr>
            </w:pPr>
            <w:r w:rsidRPr="531AB1A1">
              <w:rPr>
                <w:rFonts w:ascii="Arial" w:hAnsi="Arial" w:cs="Arial"/>
                <w:b/>
                <w:bCs/>
              </w:rPr>
              <w:t xml:space="preserve">Pré-condição: </w:t>
            </w:r>
          </w:p>
          <w:p w14:paraId="625B116A" w14:textId="75602084" w:rsidR="078076E3" w:rsidRPr="00010528" w:rsidRDefault="531AB1A1" w:rsidP="078076E3">
            <w:pPr>
              <w:rPr>
                <w:rFonts w:ascii="Arial" w:eastAsia="Arial" w:hAnsi="Arial" w:cs="Arial"/>
              </w:rPr>
            </w:pPr>
            <w:r w:rsidRPr="531AB1A1">
              <w:rPr>
                <w:rFonts w:ascii="Arial" w:hAnsi="Arial"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78076E3">
            <w:pPr>
              <w:rPr>
                <w:rFonts w:ascii="Arial" w:hAnsi="Arial" w:cs="Arial"/>
                <w:b/>
                <w:bCs/>
              </w:rPr>
            </w:pPr>
            <w:r w:rsidRPr="531AB1A1">
              <w:rPr>
                <w:rFonts w:ascii="Arial" w:hAnsi="Arial" w:cs="Arial"/>
                <w:b/>
                <w:bCs/>
              </w:rPr>
              <w:t xml:space="preserve">Fluxo Principal </w:t>
            </w:r>
          </w:p>
          <w:p w14:paraId="0F51A5F5" w14:textId="64D2C2CD" w:rsidR="078076E3" w:rsidRPr="00010528" w:rsidRDefault="531AB1A1" w:rsidP="078076E3">
            <w:pPr>
              <w:rPr>
                <w:rFonts w:ascii="Arial" w:hAnsi="Arial" w:cs="Arial"/>
              </w:rPr>
            </w:pPr>
            <w:r w:rsidRPr="531AB1A1">
              <w:rPr>
                <w:rFonts w:ascii="Arial" w:hAnsi="Arial" w:cs="Arial"/>
              </w:rPr>
              <w:t xml:space="preserve">Este caso de uso se inicia quando o ator usuário escolhe a opção de “Criar reclamação”. </w:t>
            </w:r>
          </w:p>
          <w:p w14:paraId="7457B7E6" w14:textId="1629E869" w:rsidR="078076E3" w:rsidRPr="00010528" w:rsidRDefault="531AB1A1" w:rsidP="00820795">
            <w:pPr>
              <w:pStyle w:val="PargrafodaLista"/>
              <w:numPr>
                <w:ilvl w:val="0"/>
                <w:numId w:val="10"/>
              </w:numPr>
              <w:rPr>
                <w:rFonts w:ascii="Arial" w:hAnsi="Arial" w:cs="Arial"/>
              </w:rPr>
            </w:pPr>
            <w:r w:rsidRPr="531AB1A1">
              <w:rPr>
                <w:rFonts w:ascii="Arial" w:hAnsi="Arial" w:cs="Arial"/>
              </w:rPr>
              <w:t xml:space="preserve">O ator usuário informa os dados necessários para a criação de reclamação. Sendo eles: </w:t>
            </w:r>
            <w:r w:rsidRPr="531AB1A1">
              <w:rPr>
                <w:rFonts w:ascii="Arial" w:eastAsia="Arial" w:hAnsi="Arial" w:cs="Arial"/>
              </w:rPr>
              <w:t>Fotos; Categoria; Descrição; CEP; Endereço; Número; Ponto de referência; Bairro; Cidade; Estado e coordenadas (ponto de referência não é obrigatório).</w:t>
            </w:r>
            <w:r w:rsidRPr="531AB1A1">
              <w:rPr>
                <w:rFonts w:ascii="Arial" w:hAnsi="Arial" w:cs="Arial"/>
              </w:rPr>
              <w:t xml:space="preserve"> [RN004] </w:t>
            </w:r>
          </w:p>
          <w:p w14:paraId="18ABFB39" w14:textId="01894EB9" w:rsidR="740697CF" w:rsidRDefault="531AB1A1" w:rsidP="00820795">
            <w:pPr>
              <w:pStyle w:val="PargrafodaLista"/>
              <w:numPr>
                <w:ilvl w:val="0"/>
                <w:numId w:val="10"/>
              </w:numPr>
              <w:rPr>
                <w:rFonts w:ascii="Arial" w:hAnsi="Arial" w:cs="Arial"/>
              </w:rPr>
            </w:pPr>
            <w:r w:rsidRPr="531AB1A1">
              <w:rPr>
                <w:rFonts w:ascii="Arial" w:hAnsi="Arial" w:cs="Arial"/>
              </w:rPr>
              <w:t>O sistema busca as coordenadas conforme o ponto selecionado no Mapa através da API do Google Maps.</w:t>
            </w:r>
          </w:p>
          <w:p w14:paraId="499755F4" w14:textId="0B6E3F60" w:rsidR="078076E3" w:rsidRPr="00010528" w:rsidRDefault="531AB1A1" w:rsidP="00820795">
            <w:pPr>
              <w:pStyle w:val="PargrafodaLista"/>
              <w:numPr>
                <w:ilvl w:val="0"/>
                <w:numId w:val="10"/>
              </w:numPr>
              <w:rPr>
                <w:rFonts w:ascii="Arial" w:hAnsi="Arial" w:cs="Arial"/>
              </w:rPr>
            </w:pPr>
            <w:r w:rsidRPr="531AB1A1">
              <w:rPr>
                <w:rFonts w:ascii="Arial" w:hAnsi="Arial" w:cs="Arial"/>
              </w:rPr>
              <w:t>O sistema busca o CEP inserido pelo usuário através da API do Via Cep para preencher automaticamente os campos de endereço, bairro, cidade e estado.</w:t>
            </w:r>
          </w:p>
          <w:p w14:paraId="5DAC2B03" w14:textId="01D526B3" w:rsidR="48D7AA9E" w:rsidRDefault="531AB1A1" w:rsidP="00820795">
            <w:pPr>
              <w:pStyle w:val="PargrafodaLista"/>
              <w:numPr>
                <w:ilvl w:val="0"/>
                <w:numId w:val="10"/>
              </w:numPr>
              <w:rPr>
                <w:rFonts w:ascii="Arial" w:eastAsia="Arial" w:hAnsi="Arial" w:cs="Arial"/>
              </w:rPr>
            </w:pPr>
            <w:r w:rsidRPr="531AB1A1">
              <w:rPr>
                <w:rFonts w:ascii="Arial" w:eastAsia="Arial" w:hAnsi="Arial" w:cs="Arial"/>
              </w:rPr>
              <w:t>O Sistema verifica se os dados estão de acordo. [FE001]</w:t>
            </w:r>
          </w:p>
          <w:p w14:paraId="5341C525" w14:textId="434820C7"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Os dados da reclamação são enviados para o Sistema, que busca reclamações próximas com a mesma categoria. [FA001] e [FA002]</w:t>
            </w:r>
          </w:p>
          <w:p w14:paraId="2EEF97C7" w14:textId="424CC3C1" w:rsidR="078076E3" w:rsidRPr="00010528" w:rsidRDefault="531AB1A1" w:rsidP="00820795">
            <w:pPr>
              <w:pStyle w:val="PargrafodaLista"/>
              <w:numPr>
                <w:ilvl w:val="0"/>
                <w:numId w:val="10"/>
              </w:numPr>
              <w:rPr>
                <w:rFonts w:ascii="Arial" w:eastAsia="Arial" w:hAnsi="Arial" w:cs="Arial"/>
              </w:rPr>
            </w:pPr>
            <w:r w:rsidRPr="531AB1A1">
              <w:rPr>
                <w:rFonts w:ascii="Arial" w:hAnsi="Arial" w:cs="Arial"/>
              </w:rPr>
              <w:t>Caso não exista uma reclamação próxima na mesma categoria, o sistema permite que o usuário continue a criar uma reclamação.</w:t>
            </w:r>
          </w:p>
          <w:p w14:paraId="0FD10504" w14:textId="405151EE" w:rsidR="078076E3" w:rsidRPr="00010528" w:rsidRDefault="531AB1A1" w:rsidP="1E806E08">
            <w:pPr>
              <w:rPr>
                <w:rFonts w:ascii="Arial" w:hAnsi="Arial" w:cs="Arial"/>
              </w:rPr>
            </w:pPr>
            <w:r w:rsidRPr="531AB1A1">
              <w:rPr>
                <w:rFonts w:ascii="Arial" w:hAnsi="Arial"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78076E3">
            <w:pPr>
              <w:rPr>
                <w:rFonts w:ascii="Arial" w:eastAsia="Arial" w:hAnsi="Arial" w:cs="Arial"/>
                <w:b/>
                <w:bCs/>
              </w:rPr>
            </w:pPr>
            <w:r w:rsidRPr="531AB1A1">
              <w:rPr>
                <w:rFonts w:ascii="Arial" w:hAnsi="Arial" w:cs="Arial"/>
                <w:b/>
                <w:bCs/>
              </w:rPr>
              <w:t>Fluxos Alternativos</w:t>
            </w:r>
          </w:p>
          <w:p w14:paraId="1C097AAC" w14:textId="574026CD" w:rsidR="078076E3" w:rsidRPr="00DB2DA1" w:rsidRDefault="531AB1A1" w:rsidP="078076E3">
            <w:pPr>
              <w:rPr>
                <w:rFonts w:ascii="Arial" w:hAnsi="Arial" w:cs="Arial"/>
                <w:b/>
                <w:bCs/>
              </w:rPr>
            </w:pPr>
            <w:r w:rsidRPr="531AB1A1">
              <w:rPr>
                <w:rFonts w:ascii="Arial" w:hAnsi="Arial"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78076E3">
            <w:pPr>
              <w:rPr>
                <w:rFonts w:ascii="Arial" w:hAnsi="Arial" w:cs="Arial"/>
              </w:rPr>
            </w:pPr>
            <w:r w:rsidRPr="531AB1A1">
              <w:rPr>
                <w:rFonts w:ascii="Arial" w:hAnsi="Arial"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ascii="Arial" w:eastAsia="Arial" w:hAnsi="Arial" w:cs="Arial"/>
              </w:rPr>
            </w:pPr>
            <w:r w:rsidRPr="531AB1A1">
              <w:rPr>
                <w:rFonts w:ascii="Arial" w:hAnsi="Arial" w:cs="Arial"/>
              </w:rPr>
              <w:lastRenderedPageBreak/>
              <w:t>O usuário curte uma reclamação que relata o mesmo problema que a sua.</w:t>
            </w:r>
          </w:p>
          <w:p w14:paraId="61C7C166" w14:textId="239218F1" w:rsidR="078076E3" w:rsidRPr="00DB2DA1" w:rsidRDefault="531AB1A1" w:rsidP="078076E3">
            <w:pPr>
              <w:rPr>
                <w:rFonts w:ascii="Arial" w:hAnsi="Arial" w:cs="Arial"/>
                <w:b/>
                <w:bCs/>
              </w:rPr>
            </w:pPr>
            <w:r w:rsidRPr="531AB1A1">
              <w:rPr>
                <w:rFonts w:ascii="Arial" w:hAnsi="Arial"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78076E3">
            <w:pPr>
              <w:rPr>
                <w:rFonts w:ascii="Arial" w:hAnsi="Arial" w:cs="Arial"/>
              </w:rPr>
            </w:pPr>
            <w:r w:rsidRPr="531AB1A1">
              <w:rPr>
                <w:rFonts w:ascii="Arial" w:hAnsi="Arial"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ascii="Arial" w:hAnsi="Arial" w:cs="Arial"/>
              </w:rPr>
            </w:pPr>
            <w:r w:rsidRPr="531AB1A1">
              <w:rPr>
                <w:rFonts w:ascii="Arial" w:hAnsi="Arial"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ascii="Arial" w:eastAsia="Arial" w:hAnsi="Arial" w:cs="Arial"/>
              </w:rPr>
            </w:pPr>
            <w:r w:rsidRPr="531AB1A1">
              <w:rPr>
                <w:rFonts w:ascii="Arial" w:hAnsi="Arial" w:cs="Arial"/>
              </w:rPr>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Pr="00010528" w:rsidRDefault="531AB1A1" w:rsidP="1E806E08">
            <w:pPr>
              <w:spacing w:line="360" w:lineRule="auto"/>
              <w:jc w:val="both"/>
            </w:pPr>
            <w:r w:rsidRPr="531AB1A1">
              <w:rPr>
                <w:rFonts w:ascii="Arial" w:eastAsia="Arial" w:hAnsi="Arial" w:cs="Arial"/>
                <w:b/>
                <w:bCs/>
              </w:rPr>
              <w:lastRenderedPageBreak/>
              <w:t xml:space="preserve">Fluxos de Exceção </w:t>
            </w:r>
          </w:p>
          <w:p w14:paraId="5FEE8B45" w14:textId="630CF514" w:rsidR="078076E3" w:rsidRPr="00010528" w:rsidRDefault="531AB1A1" w:rsidP="1E806E08">
            <w:pPr>
              <w:spacing w:line="360" w:lineRule="auto"/>
              <w:jc w:val="both"/>
            </w:pPr>
            <w:r w:rsidRPr="531AB1A1">
              <w:rPr>
                <w:rFonts w:ascii="Arial" w:eastAsia="Arial" w:hAnsi="Arial" w:cs="Arial"/>
                <w:b/>
                <w:bCs/>
              </w:rPr>
              <w:t>[FE001] Fluxo de Exceção 1: Dados incompletos</w:t>
            </w:r>
          </w:p>
          <w:p w14:paraId="0AF43ABC" w14:textId="1D2A4E88" w:rsidR="078076E3" w:rsidRPr="00010528"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281A1F11" w14:textId="2AE08BA8"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sistema informa os campos incorretos.</w:t>
            </w:r>
          </w:p>
          <w:p w14:paraId="4B682F06" w14:textId="0E8F7779"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O usuário deve corrigir as informações.</w:t>
            </w:r>
          </w:p>
          <w:p w14:paraId="4CA020B1" w14:textId="518D2385" w:rsidR="078076E3" w:rsidRPr="00010528" w:rsidRDefault="531AB1A1" w:rsidP="00820795">
            <w:pPr>
              <w:pStyle w:val="PargrafodaLista"/>
              <w:numPr>
                <w:ilvl w:val="0"/>
                <w:numId w:val="23"/>
              </w:numPr>
              <w:spacing w:line="360" w:lineRule="auto"/>
              <w:jc w:val="both"/>
              <w:rPr>
                <w:rFonts w:ascii="Arial" w:eastAsia="Arial" w:hAnsi="Arial" w:cs="Arial"/>
              </w:rPr>
            </w:pPr>
            <w:r w:rsidRPr="531AB1A1">
              <w:rPr>
                <w:rFonts w:ascii="Arial" w:eastAsia="Arial" w:hAnsi="Arial" w:cs="Arial"/>
              </w:rPr>
              <w:t>Retornar ao passo 2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78076E3">
            <w:pPr>
              <w:rPr>
                <w:rFonts w:ascii="Arial" w:hAnsi="Arial" w:cs="Arial"/>
              </w:rPr>
            </w:pPr>
            <w:r w:rsidRPr="531AB1A1">
              <w:rPr>
                <w:rFonts w:ascii="Arial" w:hAnsi="Arial" w:cs="Arial"/>
              </w:rPr>
              <w:t xml:space="preserve">Pós-condições: </w:t>
            </w:r>
          </w:p>
          <w:p w14:paraId="3B9AA50D" w14:textId="04ADB272" w:rsidR="078076E3" w:rsidRPr="00010528" w:rsidRDefault="531AB1A1" w:rsidP="078076E3">
            <w:pPr>
              <w:rPr>
                <w:rFonts w:ascii="Arial" w:eastAsia="Arial" w:hAnsi="Arial" w:cs="Arial"/>
              </w:rPr>
            </w:pPr>
            <w:r w:rsidRPr="531AB1A1">
              <w:rPr>
                <w:rFonts w:ascii="Arial" w:hAnsi="Arial"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78076E3">
            <w:pPr>
              <w:rPr>
                <w:rFonts w:ascii="Arial" w:hAnsi="Arial" w:cs="Arial"/>
              </w:rPr>
            </w:pPr>
            <w:r w:rsidRPr="531AB1A1">
              <w:rPr>
                <w:rFonts w:ascii="Arial" w:hAnsi="Arial" w:cs="Arial"/>
              </w:rPr>
              <w:t xml:space="preserve">Regras de Negócio: </w:t>
            </w:r>
          </w:p>
          <w:p w14:paraId="107295B1" w14:textId="62AE27F3" w:rsidR="078076E3" w:rsidRPr="00010528" w:rsidRDefault="531AB1A1" w:rsidP="078076E3">
            <w:pPr>
              <w:rPr>
                <w:rFonts w:ascii="Arial" w:eastAsia="Arial" w:hAnsi="Arial" w:cs="Arial"/>
              </w:rPr>
            </w:pPr>
            <w:r w:rsidRPr="531AB1A1">
              <w:rPr>
                <w:rFonts w:ascii="Arial" w:hAnsi="Arial" w:cs="Arial"/>
              </w:rPr>
              <w:t>RN001, RN004 e RN009</w:t>
            </w:r>
          </w:p>
        </w:tc>
      </w:tr>
    </w:tbl>
    <w:p w14:paraId="52E188E5" w14:textId="1975A60D" w:rsidR="00D27429" w:rsidRPr="00E817E4" w:rsidRDefault="531AB1A1" w:rsidP="00D27429">
      <w:pPr>
        <w:pStyle w:val="Legenda"/>
        <w:keepNext/>
        <w:jc w:val="center"/>
        <w:rPr>
          <w:rFonts w:ascii="Arial" w:hAnsi="Arial" w:cs="Arial"/>
          <w:b w:val="0"/>
          <w:bCs w:val="0"/>
        </w:rPr>
      </w:pPr>
      <w:bookmarkStart w:id="87" w:name="_Toc183290999"/>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Principal.</w:t>
      </w:r>
      <w:bookmarkEnd w:id="87"/>
    </w:p>
    <w:p w14:paraId="013265C2" w14:textId="4C87A312" w:rsidR="7A9236C6" w:rsidRDefault="7A9236C6" w:rsidP="1E806E08">
      <w:pPr>
        <w:spacing w:before="240" w:after="240" w:line="360" w:lineRule="auto"/>
        <w:jc w:val="center"/>
        <w:rPr>
          <w:rFonts w:ascii="Arial" w:eastAsia="Arial" w:hAnsi="Arial" w:cs="Arial"/>
          <w:sz w:val="20"/>
          <w:szCs w:val="20"/>
        </w:rPr>
      </w:pPr>
      <w:r>
        <w:rPr>
          <w:noProof/>
        </w:rPr>
        <w:drawing>
          <wp:inline distT="0" distB="0" distL="0" distR="0" wp14:anchorId="08EE493E" wp14:editId="37C1D258">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A9286DD" w14:textId="121A60B6" w:rsidR="00D27429" w:rsidRPr="00E817E4" w:rsidRDefault="531AB1A1" w:rsidP="00D27429">
      <w:pPr>
        <w:pStyle w:val="Legenda"/>
        <w:keepNext/>
        <w:jc w:val="center"/>
        <w:rPr>
          <w:rFonts w:ascii="Arial" w:hAnsi="Arial" w:cs="Arial"/>
          <w:b w:val="0"/>
          <w:bCs w:val="0"/>
        </w:rPr>
      </w:pPr>
      <w:bookmarkStart w:id="88" w:name="_Toc183291000"/>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6</w:t>
      </w:r>
      <w:r w:rsidR="00D27429"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Protótipo caso de uso CSU001 – Criar reclamação – Fluxo Alternativo 1</w:t>
      </w:r>
      <w:bookmarkEnd w:id="88"/>
    </w:p>
    <w:p w14:paraId="26EA4BA3" w14:textId="616B1D9F" w:rsidR="092365B0" w:rsidRDefault="092365B0" w:rsidP="1E806E08">
      <w:pPr>
        <w:spacing w:before="240" w:after="240" w:line="360" w:lineRule="auto"/>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E9D173D" w14:textId="136DF784" w:rsidR="00D27429" w:rsidRPr="00E817E4" w:rsidRDefault="531AB1A1" w:rsidP="00D27429">
      <w:pPr>
        <w:pStyle w:val="Legenda"/>
        <w:keepNext/>
        <w:jc w:val="center"/>
        <w:rPr>
          <w:rFonts w:ascii="Arial" w:hAnsi="Arial" w:cs="Arial"/>
          <w:b w:val="0"/>
          <w:bCs w:val="0"/>
        </w:rPr>
      </w:pPr>
      <w:bookmarkStart w:id="89" w:name="_Toc183291001"/>
      <w:r w:rsidRPr="531AB1A1">
        <w:rPr>
          <w:rFonts w:ascii="Arial" w:hAnsi="Arial" w:cs="Arial"/>
        </w:rPr>
        <w:lastRenderedPageBreak/>
        <w:t>Figura</w:t>
      </w:r>
      <w:r w:rsidRPr="531AB1A1">
        <w:rPr>
          <w:rFonts w:ascii="Arial" w:hAnsi="Arial" w:cs="Arial"/>
          <w:sz w:val="24"/>
          <w:szCs w:val="24"/>
        </w:rPr>
        <w:t xml:space="preserve">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CSU001 – Criar reclamação – Fluxo Alternativo 1</w:t>
      </w:r>
      <w:bookmarkEnd w:id="89"/>
    </w:p>
    <w:p w14:paraId="43A01AFF" w14:textId="7E473F71" w:rsidR="092365B0" w:rsidRDefault="092365B0" w:rsidP="1E806E08">
      <w:pPr>
        <w:spacing w:before="240" w:after="240" w:line="360" w:lineRule="auto"/>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FF2304" w14:textId="23AA5705"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78076E3">
            <w:pPr>
              <w:spacing w:line="360" w:lineRule="auto"/>
              <w:jc w:val="both"/>
            </w:pPr>
            <w:r w:rsidRPr="531AB1A1">
              <w:rPr>
                <w:rFonts w:ascii="Arial" w:eastAsia="Arial" w:hAnsi="Arial" w:cs="Arial"/>
                <w:b/>
                <w:bCs/>
              </w:rPr>
              <w:t>CSU002 – Cadastrar usuário</w:t>
            </w:r>
            <w:r w:rsidRPr="531AB1A1">
              <w:rPr>
                <w:rFonts w:ascii="Arial" w:eastAsia="Arial" w:hAnsi="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78076E3">
            <w:pPr>
              <w:spacing w:line="360" w:lineRule="auto"/>
              <w:jc w:val="both"/>
            </w:pPr>
            <w:r w:rsidRPr="531AB1A1">
              <w:rPr>
                <w:rFonts w:ascii="Arial" w:eastAsia="Arial" w:hAnsi="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78076E3">
            <w:pPr>
              <w:spacing w:line="360" w:lineRule="auto"/>
              <w:jc w:val="both"/>
            </w:pPr>
            <w:r w:rsidRPr="531AB1A1">
              <w:rPr>
                <w:rFonts w:ascii="Arial" w:eastAsia="Arial" w:hAnsi="Arial" w:cs="Arial"/>
                <w:b/>
                <w:bCs/>
              </w:rPr>
              <w:t xml:space="preserve">Pré-condição:  </w:t>
            </w:r>
          </w:p>
          <w:p w14:paraId="45986A4F" w14:textId="03D4F4D3" w:rsidR="078076E3" w:rsidRDefault="531AB1A1" w:rsidP="078076E3">
            <w:pPr>
              <w:spacing w:line="360" w:lineRule="auto"/>
              <w:jc w:val="both"/>
            </w:pPr>
            <w:r w:rsidRPr="531AB1A1">
              <w:rPr>
                <w:rFonts w:ascii="Arial" w:eastAsia="Arial" w:hAnsi="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181D08F7" w14:textId="71082E0A" w:rsidR="078076E3" w:rsidRDefault="531AB1A1" w:rsidP="078076E3">
            <w:pPr>
              <w:spacing w:line="360" w:lineRule="auto"/>
              <w:jc w:val="both"/>
            </w:pPr>
            <w:r w:rsidRPr="531AB1A1">
              <w:rPr>
                <w:rFonts w:ascii="Arial" w:eastAsia="Arial" w:hAnsi="Arial" w:cs="Arial"/>
              </w:rPr>
              <w:t>Este caso de uso se inicia quando o ator usuário deseja criar um perfil para si.</w:t>
            </w:r>
          </w:p>
          <w:p w14:paraId="09FF8E92" w14:textId="1EE26FEC"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ator usuário informa os dados para o cadastro. Sendo eles: Nome completo; CPF; Data de Nascimento; Sexo; E-mail; Telefone; Senha; </w:t>
            </w:r>
            <w:r w:rsidRPr="531AB1A1">
              <w:rPr>
                <w:rFonts w:ascii="Arial" w:eastAsia="Arial" w:hAnsi="Arial" w:cs="Arial"/>
              </w:rPr>
              <w:lastRenderedPageBreak/>
              <w:t xml:space="preserve">CEP; Endereço; Número; Complemento; Bairro; Cidade e Estado (número e complemento não são obrigatórios).  [RN002] </w:t>
            </w:r>
          </w:p>
          <w:p w14:paraId="058220A6" w14:textId="3DBD88D0" w:rsidR="265DC77A" w:rsidRDefault="531AB1A1" w:rsidP="00820795">
            <w:pPr>
              <w:pStyle w:val="PargrafodaLista"/>
              <w:numPr>
                <w:ilvl w:val="0"/>
                <w:numId w:val="24"/>
              </w:numPr>
              <w:spacing w:line="360" w:lineRule="auto"/>
              <w:jc w:val="both"/>
              <w:rPr>
                <w:rFonts w:ascii="Arial" w:eastAsia="Arial" w:hAnsi="Arial" w:cs="Arial"/>
              </w:rPr>
            </w:pPr>
            <w:r w:rsidRPr="531AB1A1">
              <w:rPr>
                <w:rFonts w:ascii="Arial" w:hAnsi="Arial" w:cs="Arial"/>
              </w:rPr>
              <w:t>O sistema busca o CEP inserido pelo usuário através da API do Via Cep para preencher automaticamente os campos de endereço, bairro, cidade e estado.</w:t>
            </w:r>
          </w:p>
          <w:p w14:paraId="4C28F714" w14:textId="0294F276" w:rsidR="078076E3" w:rsidRDefault="531AB1A1" w:rsidP="00820795">
            <w:pPr>
              <w:pStyle w:val="PargrafodaLista"/>
              <w:numPr>
                <w:ilvl w:val="0"/>
                <w:numId w:val="24"/>
              </w:numPr>
              <w:spacing w:line="360" w:lineRule="auto"/>
              <w:jc w:val="both"/>
              <w:rPr>
                <w:rFonts w:ascii="Arial" w:eastAsia="Arial" w:hAnsi="Arial" w:cs="Arial"/>
              </w:rPr>
            </w:pPr>
            <w:r w:rsidRPr="531AB1A1">
              <w:rPr>
                <w:rFonts w:ascii="Arial" w:eastAsia="Arial" w:hAnsi="Arial" w:cs="Arial"/>
              </w:rPr>
              <w:t xml:space="preserve">O Sistema verifica se os dados estão de acordo. [FE001] </w:t>
            </w:r>
          </w:p>
          <w:p w14:paraId="03687F63" w14:textId="440A5F3B" w:rsidR="078076E3" w:rsidRDefault="531AB1A1" w:rsidP="00820795">
            <w:pPr>
              <w:pStyle w:val="PargrafodaLista"/>
              <w:numPr>
                <w:ilvl w:val="0"/>
                <w:numId w:val="24"/>
              </w:numPr>
              <w:spacing w:line="360" w:lineRule="auto"/>
              <w:jc w:val="both"/>
              <w:rPr>
                <w:rFonts w:ascii="Arial" w:eastAsia="Arial" w:hAnsi="Arial" w:cs="Arial"/>
                <w:b/>
                <w:bCs/>
              </w:rPr>
            </w:pPr>
            <w:r w:rsidRPr="531AB1A1">
              <w:rPr>
                <w:rFonts w:ascii="Arial" w:eastAsia="Arial" w:hAnsi="Arial" w:cs="Arial"/>
              </w:rPr>
              <w:t>O sistema consolida a criação do perfil.</w:t>
            </w:r>
            <w:r w:rsidRPr="531AB1A1">
              <w:rPr>
                <w:rFonts w:ascii="Arial" w:eastAsia="Arial" w:hAnsi="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78076E3">
            <w:pPr>
              <w:spacing w:line="360" w:lineRule="auto"/>
              <w:jc w:val="both"/>
            </w:pPr>
            <w:r w:rsidRPr="531AB1A1">
              <w:rPr>
                <w:rFonts w:ascii="Arial" w:eastAsia="Arial" w:hAnsi="Arial" w:cs="Arial"/>
                <w:b/>
                <w:bCs/>
              </w:rPr>
              <w:lastRenderedPageBreak/>
              <w:t xml:space="preserve">Fluxos Alternativos </w:t>
            </w:r>
          </w:p>
          <w:p w14:paraId="020323C8" w14:textId="6397B689"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78076E3">
            <w:pPr>
              <w:spacing w:line="360" w:lineRule="auto"/>
              <w:jc w:val="both"/>
            </w:pPr>
            <w:r w:rsidRPr="531AB1A1">
              <w:rPr>
                <w:rFonts w:ascii="Arial" w:eastAsia="Arial" w:hAnsi="Arial" w:cs="Arial"/>
                <w:b/>
                <w:bCs/>
              </w:rPr>
              <w:t xml:space="preserve">Fluxos de Exceção </w:t>
            </w:r>
          </w:p>
          <w:p w14:paraId="6259184D" w14:textId="630CF514" w:rsidR="078076E3" w:rsidRDefault="531AB1A1" w:rsidP="078076E3">
            <w:pPr>
              <w:spacing w:line="360" w:lineRule="auto"/>
              <w:jc w:val="both"/>
            </w:pPr>
            <w:r w:rsidRPr="531AB1A1">
              <w:rPr>
                <w:rFonts w:ascii="Arial" w:eastAsia="Arial" w:hAnsi="Arial" w:cs="Arial"/>
                <w:b/>
                <w:bCs/>
              </w:rPr>
              <w:t>[FE001] Fluxo de Exceção 1: Dados incompletos</w:t>
            </w:r>
          </w:p>
          <w:p w14:paraId="54F39E30" w14:textId="1D2A4E88" w:rsidR="078076E3" w:rsidRDefault="531AB1A1" w:rsidP="1E806E08">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0B0EC54C" w14:textId="0E8F777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O usuário deve corrigir as informações.</w:t>
            </w:r>
          </w:p>
          <w:p w14:paraId="3D2C3BDE" w14:textId="679381D9" w:rsidR="078076E3" w:rsidRDefault="531AB1A1" w:rsidP="00820795">
            <w:pPr>
              <w:pStyle w:val="PargrafodaLista"/>
              <w:numPr>
                <w:ilvl w:val="0"/>
                <w:numId w:val="9"/>
              </w:numPr>
              <w:spacing w:line="360" w:lineRule="auto"/>
              <w:jc w:val="both"/>
              <w:rPr>
                <w:rFonts w:ascii="Arial" w:eastAsia="Arial" w:hAnsi="Arial" w:cs="Arial"/>
              </w:rPr>
            </w:pPr>
            <w:r w:rsidRPr="531AB1A1">
              <w:rPr>
                <w:rFonts w:ascii="Arial" w:eastAsia="Arial" w:hAnsi="Arial" w:cs="Arial"/>
              </w:rPr>
              <w:t xml:space="preserve">Retornar ao passo 2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78076E3">
            <w:pPr>
              <w:spacing w:line="360" w:lineRule="auto"/>
              <w:jc w:val="both"/>
            </w:pPr>
            <w:r w:rsidRPr="531AB1A1">
              <w:rPr>
                <w:rFonts w:ascii="Arial" w:eastAsia="Arial" w:hAnsi="Arial" w:cs="Arial"/>
                <w:b/>
                <w:bCs/>
              </w:rPr>
              <w:t xml:space="preserve">Pós-condições:  </w:t>
            </w:r>
          </w:p>
          <w:p w14:paraId="2F99EB47" w14:textId="65E0C663"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RN002</w:t>
            </w:r>
          </w:p>
        </w:tc>
      </w:tr>
    </w:tbl>
    <w:p w14:paraId="5FB4E921" w14:textId="67D9CBD6" w:rsidR="00D27429" w:rsidRDefault="00D27429" w:rsidP="1E806E08">
      <w:pPr>
        <w:spacing w:before="240" w:after="240"/>
        <w:jc w:val="center"/>
      </w:pPr>
    </w:p>
    <w:p w14:paraId="3A608FEC" w14:textId="34A02C28" w:rsidR="00D27429" w:rsidRPr="00E817E4" w:rsidRDefault="531AB1A1" w:rsidP="00D27429">
      <w:pPr>
        <w:pStyle w:val="Legenda"/>
        <w:keepNext/>
        <w:jc w:val="center"/>
        <w:rPr>
          <w:rFonts w:ascii="Arial" w:hAnsi="Arial" w:cs="Arial"/>
          <w:b w:val="0"/>
          <w:bCs w:val="0"/>
        </w:rPr>
      </w:pPr>
      <w:bookmarkStart w:id="90" w:name="_Toc183291002"/>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CSU002 – Cadastrar usuário – Fluxo Principal</w:t>
      </w:r>
      <w:bookmarkEnd w:id="90"/>
    </w:p>
    <w:p w14:paraId="0CBB07C8" w14:textId="31ECACFB" w:rsidR="275C93EE" w:rsidRDefault="637E8DBF" w:rsidP="1E806E08">
      <w:pPr>
        <w:spacing w:before="240" w:after="240"/>
        <w:jc w:val="center"/>
        <w:rPr>
          <w:rFonts w:ascii="Arial" w:eastAsia="Arial" w:hAnsi="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1ADC416" w14:textId="4117D13E" w:rsidR="1E806E08" w:rsidRDefault="1E806E08" w:rsidP="1E806E08">
      <w:pPr>
        <w:spacing w:before="240" w:after="240"/>
        <w:jc w:val="center"/>
      </w:pPr>
    </w:p>
    <w:p w14:paraId="202D893A" w14:textId="79F78AED" w:rsidR="1E806E08" w:rsidRDefault="1E806E08" w:rsidP="1E806E08">
      <w:pPr>
        <w:spacing w:before="240" w:after="240"/>
        <w:jc w:val="center"/>
      </w:pPr>
    </w:p>
    <w:p w14:paraId="02503564" w14:textId="1A0D7F5C" w:rsidR="1E806E08" w:rsidRDefault="1E806E08" w:rsidP="1E806E08">
      <w:pPr>
        <w:spacing w:before="240" w:after="240"/>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78076E3">
            <w:pPr>
              <w:spacing w:line="360" w:lineRule="auto"/>
              <w:jc w:val="both"/>
            </w:pPr>
            <w:r w:rsidRPr="531AB1A1">
              <w:rPr>
                <w:rFonts w:ascii="Arial" w:eastAsia="Arial" w:hAnsi="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78076E3">
            <w:pPr>
              <w:spacing w:line="360" w:lineRule="auto"/>
              <w:jc w:val="both"/>
            </w:pPr>
            <w:r w:rsidRPr="531AB1A1">
              <w:rPr>
                <w:rFonts w:ascii="Arial" w:eastAsia="Arial" w:hAnsi="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78076E3">
            <w:pPr>
              <w:spacing w:line="360" w:lineRule="auto"/>
              <w:jc w:val="both"/>
            </w:pPr>
            <w:r w:rsidRPr="531AB1A1">
              <w:rPr>
                <w:rFonts w:ascii="Arial" w:eastAsia="Arial" w:hAnsi="Arial" w:cs="Arial"/>
                <w:b/>
                <w:bCs/>
              </w:rPr>
              <w:t xml:space="preserve">Pré-condição:  </w:t>
            </w:r>
          </w:p>
          <w:p w14:paraId="04D46288" w14:textId="0B4E9395" w:rsidR="078076E3" w:rsidRDefault="531AB1A1" w:rsidP="078076E3">
            <w:pPr>
              <w:spacing w:line="360" w:lineRule="auto"/>
              <w:jc w:val="both"/>
            </w:pPr>
            <w:r w:rsidRPr="531AB1A1">
              <w:rPr>
                <w:rFonts w:ascii="Arial" w:eastAsia="Arial" w:hAnsi="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4C5D4BE0" w14:textId="1C46C146" w:rsidR="078076E3" w:rsidRDefault="531AB1A1" w:rsidP="078076E3">
            <w:pPr>
              <w:spacing w:line="360" w:lineRule="auto"/>
              <w:jc w:val="both"/>
            </w:pPr>
            <w:r w:rsidRPr="531AB1A1">
              <w:rPr>
                <w:rFonts w:ascii="Arial" w:eastAsia="Arial" w:hAnsi="Arial" w:cs="Arial"/>
              </w:rPr>
              <w:lastRenderedPageBreak/>
              <w:t>Este caso de uso se inicia quando um usuário quer realizar login.</w:t>
            </w:r>
          </w:p>
          <w:p w14:paraId="468E0BB9" w14:textId="7600964A"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informa o e-mail e senha da sua conta. [RN003]</w:t>
            </w:r>
          </w:p>
          <w:p w14:paraId="1444C7A7" w14:textId="01A603F6"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 xml:space="preserve">O sistema valida os dados. [FE001] </w:t>
            </w:r>
          </w:p>
          <w:p w14:paraId="6378F07A" w14:textId="3D5BB4A0" w:rsidR="078076E3" w:rsidRDefault="531AB1A1" w:rsidP="00820795">
            <w:pPr>
              <w:pStyle w:val="PargrafodaLista"/>
              <w:numPr>
                <w:ilvl w:val="0"/>
                <w:numId w:val="22"/>
              </w:numPr>
              <w:spacing w:line="360" w:lineRule="auto"/>
              <w:jc w:val="both"/>
              <w:rPr>
                <w:rFonts w:ascii="Arial" w:eastAsia="Arial" w:hAnsi="Arial" w:cs="Arial"/>
              </w:rPr>
            </w:pPr>
            <w:r w:rsidRPr="531AB1A1">
              <w:rPr>
                <w:rFonts w:ascii="Arial" w:eastAsia="Arial" w:hAnsi="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78076E3">
            <w:pPr>
              <w:spacing w:line="360" w:lineRule="auto"/>
              <w:jc w:val="both"/>
            </w:pPr>
            <w:r w:rsidRPr="531AB1A1">
              <w:rPr>
                <w:rFonts w:ascii="Arial" w:eastAsia="Arial" w:hAnsi="Arial" w:cs="Arial"/>
                <w:b/>
                <w:bCs/>
              </w:rPr>
              <w:lastRenderedPageBreak/>
              <w:t xml:space="preserve">Fluxos Alternativos </w:t>
            </w:r>
          </w:p>
          <w:p w14:paraId="35C2A4DE" w14:textId="0DB40C45"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78076E3">
            <w:pPr>
              <w:spacing w:line="360" w:lineRule="auto"/>
              <w:jc w:val="both"/>
            </w:pPr>
            <w:r w:rsidRPr="531AB1A1">
              <w:rPr>
                <w:rFonts w:ascii="Arial" w:eastAsia="Arial" w:hAnsi="Arial" w:cs="Arial"/>
                <w:b/>
                <w:bCs/>
              </w:rPr>
              <w:t xml:space="preserve">Fluxos de Exceção </w:t>
            </w:r>
          </w:p>
          <w:p w14:paraId="5DFD9A28" w14:textId="2A502304" w:rsidR="078076E3" w:rsidRDefault="531AB1A1" w:rsidP="078076E3">
            <w:pPr>
              <w:spacing w:line="360" w:lineRule="auto"/>
              <w:jc w:val="both"/>
            </w:pPr>
            <w:r w:rsidRPr="531AB1A1">
              <w:rPr>
                <w:rFonts w:ascii="Arial" w:eastAsia="Arial" w:hAnsi="Arial" w:cs="Arial"/>
                <w:b/>
                <w:bCs/>
              </w:rPr>
              <w:t>[FE001] Fluxo de Exceção 1: Dados incorretos</w:t>
            </w:r>
          </w:p>
          <w:p w14:paraId="222B4C73" w14:textId="7B896320" w:rsidR="078076E3" w:rsidRDefault="531AB1A1" w:rsidP="078076E3">
            <w:pPr>
              <w:spacing w:line="360" w:lineRule="auto"/>
              <w:jc w:val="both"/>
            </w:pPr>
            <w:r w:rsidRPr="531AB1A1">
              <w:rPr>
                <w:rFonts w:ascii="Arial" w:eastAsia="Arial" w:hAnsi="Arial" w:cs="Arial"/>
              </w:rPr>
              <w:t xml:space="preserve">Este fluxo de exceção ocorre quando o usuário informa o e-mail ou senha incorretos. </w:t>
            </w:r>
            <w:r w:rsidRPr="531AB1A1">
              <w:rPr>
                <w:rFonts w:ascii="Arial" w:eastAsia="Arial" w:hAnsi="Arial" w:cs="Arial"/>
                <w:b/>
                <w:bCs/>
              </w:rPr>
              <w:t xml:space="preserve"> </w:t>
            </w:r>
          </w:p>
          <w:p w14:paraId="09C2B6CC" w14:textId="5F43CDCF" w:rsidR="078076E3" w:rsidRDefault="531AB1A1" w:rsidP="00820795">
            <w:pPr>
              <w:pStyle w:val="PargrafodaLista"/>
              <w:numPr>
                <w:ilvl w:val="0"/>
                <w:numId w:val="21"/>
              </w:numPr>
              <w:spacing w:line="360" w:lineRule="auto"/>
              <w:ind w:left="420"/>
              <w:jc w:val="both"/>
              <w:rPr>
                <w:rFonts w:ascii="Arial" w:eastAsia="Arial" w:hAnsi="Arial" w:cs="Arial"/>
              </w:rPr>
            </w:pPr>
            <w:r w:rsidRPr="531AB1A1">
              <w:rPr>
                <w:rFonts w:ascii="Arial" w:eastAsia="Arial" w:hAnsi="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78076E3">
            <w:pPr>
              <w:spacing w:line="360" w:lineRule="auto"/>
              <w:jc w:val="both"/>
            </w:pPr>
            <w:r w:rsidRPr="531AB1A1">
              <w:rPr>
                <w:rFonts w:ascii="Arial" w:eastAsia="Arial" w:hAnsi="Arial" w:cs="Arial"/>
                <w:b/>
                <w:bCs/>
              </w:rPr>
              <w:t xml:space="preserve">Pós-condições:  </w:t>
            </w:r>
          </w:p>
          <w:p w14:paraId="17C72C96" w14:textId="583EA44C"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RN003</w:t>
            </w:r>
          </w:p>
        </w:tc>
      </w:tr>
    </w:tbl>
    <w:p w14:paraId="7F747869" w14:textId="7B55F183" w:rsidR="5B280C71" w:rsidRDefault="531AB1A1" w:rsidP="00D27429">
      <w:pPr>
        <w:spacing w:before="240" w:after="240"/>
        <w:jc w:val="both"/>
        <w:rPr>
          <w:rFonts w:ascii="Arial" w:eastAsia="Arial" w:hAnsi="Arial" w:cs="Arial"/>
          <w:sz w:val="20"/>
          <w:szCs w:val="20"/>
        </w:rPr>
      </w:pPr>
      <w:r w:rsidRPr="531AB1A1">
        <w:rPr>
          <w:sz w:val="20"/>
          <w:szCs w:val="20"/>
        </w:rPr>
        <w:t xml:space="preserve"> </w:t>
      </w:r>
    </w:p>
    <w:p w14:paraId="63D04533" w14:textId="3DC039CA" w:rsidR="00D27429" w:rsidRPr="00E817E4" w:rsidRDefault="531AB1A1" w:rsidP="00D27429">
      <w:pPr>
        <w:pStyle w:val="Legenda"/>
        <w:keepNext/>
        <w:jc w:val="center"/>
        <w:rPr>
          <w:rFonts w:ascii="Arial" w:hAnsi="Arial" w:cs="Arial"/>
          <w:b w:val="0"/>
          <w:bCs w:val="0"/>
        </w:rPr>
      </w:pPr>
      <w:bookmarkStart w:id="91" w:name="_Toc183291003"/>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9</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CSU003 – Realizar login – Fluxo Principal</w:t>
      </w:r>
      <w:bookmarkEnd w:id="91"/>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CC0F40" w14:textId="66E36E64" w:rsidR="1E806E08" w:rsidRDefault="1E806E08" w:rsidP="1E806E08">
      <w:pPr>
        <w:spacing w:before="240" w:after="240" w:line="360" w:lineRule="auto"/>
        <w:jc w:val="center"/>
        <w:rPr>
          <w:rFonts w:ascii="Arial" w:eastAsia="Arial" w:hAnsi="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4F3ADF">
            <w:pPr>
              <w:spacing w:line="360" w:lineRule="auto"/>
            </w:pPr>
            <w:r w:rsidRPr="531AB1A1">
              <w:rPr>
                <w:rFonts w:ascii="Arial" w:eastAsia="Arial" w:hAnsi="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78076E3">
            <w:pPr>
              <w:spacing w:line="360" w:lineRule="auto"/>
              <w:jc w:val="both"/>
            </w:pPr>
            <w:r w:rsidRPr="531AB1A1">
              <w:rPr>
                <w:rFonts w:ascii="Arial" w:eastAsia="Arial" w:hAnsi="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78076E3">
            <w:pPr>
              <w:spacing w:line="360" w:lineRule="auto"/>
              <w:jc w:val="both"/>
            </w:pPr>
            <w:r w:rsidRPr="531AB1A1">
              <w:rPr>
                <w:rFonts w:ascii="Arial" w:eastAsia="Arial" w:hAnsi="Arial" w:cs="Arial"/>
                <w:b/>
                <w:bCs/>
              </w:rPr>
              <w:t xml:space="preserve">Pré-condição:  </w:t>
            </w:r>
          </w:p>
          <w:p w14:paraId="46A7CEB5" w14:textId="3F15D1A4"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1EDECAC" w14:textId="3A32AC79" w:rsidR="078076E3" w:rsidRDefault="531AB1A1" w:rsidP="078076E3">
            <w:pPr>
              <w:spacing w:line="360" w:lineRule="auto"/>
              <w:jc w:val="both"/>
            </w:pPr>
            <w:r w:rsidRPr="531AB1A1">
              <w:rPr>
                <w:rFonts w:ascii="Arial" w:eastAsia="Arial" w:hAnsi="Arial" w:cs="Arial"/>
              </w:rPr>
              <w:t>Este caso de uso se inicia quando o usuário escolhe a opção de “Deletar reclamação”.</w:t>
            </w:r>
            <w:r w:rsidRPr="531AB1A1">
              <w:rPr>
                <w:rFonts w:ascii="Arial" w:eastAsia="Arial" w:hAnsi="Arial" w:cs="Arial"/>
                <w:b/>
                <w:bCs/>
              </w:rPr>
              <w:t xml:space="preserve"> </w:t>
            </w:r>
          </w:p>
          <w:p w14:paraId="04E6F642" w14:textId="659A09E6"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usuário confirma a exclusão da reclamação. </w:t>
            </w:r>
          </w:p>
          <w:p w14:paraId="529523A0" w14:textId="4E1825FB" w:rsidR="078076E3" w:rsidRDefault="531AB1A1" w:rsidP="00820795">
            <w:pPr>
              <w:pStyle w:val="PargrafodaLista"/>
              <w:numPr>
                <w:ilvl w:val="0"/>
                <w:numId w:val="20"/>
              </w:numPr>
              <w:spacing w:line="360" w:lineRule="auto"/>
              <w:jc w:val="both"/>
              <w:rPr>
                <w:rFonts w:ascii="Arial" w:eastAsia="Arial" w:hAnsi="Arial" w:cs="Arial"/>
              </w:rPr>
            </w:pPr>
            <w:r w:rsidRPr="531AB1A1">
              <w:rPr>
                <w:rFonts w:ascii="Arial" w:eastAsia="Arial" w:hAnsi="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78076E3">
            <w:pPr>
              <w:spacing w:line="360" w:lineRule="auto"/>
              <w:jc w:val="both"/>
            </w:pPr>
            <w:r w:rsidRPr="531AB1A1">
              <w:rPr>
                <w:rFonts w:ascii="Arial" w:eastAsia="Arial" w:hAnsi="Arial" w:cs="Arial"/>
                <w:b/>
                <w:bCs/>
              </w:rPr>
              <w:lastRenderedPageBreak/>
              <w:t xml:space="preserve">Fluxos Alternativos </w:t>
            </w:r>
          </w:p>
          <w:p w14:paraId="6E9FCE60" w14:textId="760BB55C" w:rsidR="00143AA3" w:rsidRDefault="531AB1A1" w:rsidP="00143AA3">
            <w:pPr>
              <w:spacing w:line="360" w:lineRule="auto"/>
              <w:jc w:val="both"/>
            </w:pPr>
            <w:r w:rsidRPr="531AB1A1">
              <w:rPr>
                <w:rFonts w:ascii="Arial" w:eastAsia="Arial" w:hAnsi="Arial" w:cs="Arial"/>
                <w:b/>
                <w:bCs/>
              </w:rPr>
              <w:t>[FA001] Fluxo Alternativo 1: Não confirmado</w:t>
            </w:r>
          </w:p>
          <w:p w14:paraId="0CFD6DBF" w14:textId="3C4F9D74" w:rsidR="00143AA3" w:rsidRDefault="531AB1A1" w:rsidP="00143AA3">
            <w:pPr>
              <w:spacing w:line="360" w:lineRule="auto"/>
              <w:jc w:val="both"/>
            </w:pPr>
            <w:r w:rsidRPr="531AB1A1">
              <w:rPr>
                <w:rFonts w:ascii="Arial" w:eastAsia="Arial" w:hAnsi="Arial" w:cs="Arial"/>
              </w:rPr>
              <w:t xml:space="preserve">Este fluxo alternativo ocorre quando o usuário não confirma que deseja deletar a reclamação. </w:t>
            </w:r>
            <w:r w:rsidRPr="531AB1A1">
              <w:rPr>
                <w:rFonts w:ascii="Arial" w:eastAsia="Arial" w:hAnsi="Arial" w:cs="Arial"/>
                <w:b/>
                <w:bCs/>
              </w:rPr>
              <w:t xml:space="preserve"> </w:t>
            </w:r>
          </w:p>
          <w:p w14:paraId="32F2A3BE" w14:textId="47749FC0" w:rsidR="078076E3" w:rsidRPr="00143AA3" w:rsidRDefault="531AB1A1" w:rsidP="00820795">
            <w:pPr>
              <w:pStyle w:val="PargrafodaLista"/>
              <w:numPr>
                <w:ilvl w:val="0"/>
                <w:numId w:val="8"/>
              </w:numPr>
              <w:spacing w:line="360" w:lineRule="auto"/>
              <w:jc w:val="both"/>
              <w:rPr>
                <w:rFonts w:ascii="Arial" w:eastAsia="Arial" w:hAnsi="Arial" w:cs="Arial"/>
              </w:rPr>
            </w:pPr>
            <w:r w:rsidRPr="531AB1A1">
              <w:rPr>
                <w:rFonts w:ascii="Arial" w:eastAsia="Arial" w:hAnsi="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7E10ED">
            <w:pPr>
              <w:spacing w:line="360" w:lineRule="auto"/>
              <w:jc w:val="both"/>
              <w:rPr>
                <w:rFonts w:ascii="Arial" w:eastAsia="Arial" w:hAnsi="Arial" w:cs="Arial"/>
                <w:b/>
                <w:bCs/>
              </w:rPr>
            </w:pPr>
            <w:r w:rsidRPr="531AB1A1">
              <w:rPr>
                <w:rFonts w:ascii="Arial" w:eastAsia="Arial" w:hAnsi="Arial" w:cs="Arial"/>
                <w:b/>
                <w:bCs/>
              </w:rPr>
              <w:t xml:space="preserve">Fluxos de Exceção </w:t>
            </w:r>
          </w:p>
          <w:p w14:paraId="19C6FAFC" w14:textId="35DB3B64" w:rsidR="007E10ED" w:rsidRDefault="531AB1A1" w:rsidP="007E10ED">
            <w:pPr>
              <w:spacing w:line="360" w:lineRule="auto"/>
              <w:jc w:val="both"/>
              <w:rPr>
                <w:rFonts w:ascii="Arial" w:eastAsia="Arial" w:hAnsi="Arial" w:cs="Arial"/>
              </w:rPr>
            </w:pPr>
            <w:r w:rsidRPr="531AB1A1">
              <w:rPr>
                <w:rFonts w:ascii="Arial" w:eastAsia="Arial" w:hAnsi="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7E10ED">
            <w:pPr>
              <w:spacing w:line="360" w:lineRule="auto"/>
              <w:jc w:val="both"/>
            </w:pPr>
            <w:r w:rsidRPr="531AB1A1">
              <w:rPr>
                <w:rFonts w:ascii="Arial" w:eastAsia="Arial" w:hAnsi="Arial" w:cs="Arial"/>
                <w:b/>
                <w:bCs/>
              </w:rPr>
              <w:t xml:space="preserve">Pós-condições:  </w:t>
            </w:r>
          </w:p>
          <w:p w14:paraId="3972EC62" w14:textId="15ACE6B1" w:rsidR="007E10ED" w:rsidRDefault="531AB1A1" w:rsidP="007E10ED">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7E10ED">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RN005 e RN012</w:t>
            </w:r>
          </w:p>
        </w:tc>
      </w:tr>
    </w:tbl>
    <w:p w14:paraId="29D4846B" w14:textId="48FB70C0" w:rsidR="00D27429" w:rsidRPr="00E817E4" w:rsidRDefault="531AB1A1" w:rsidP="00D27429">
      <w:pPr>
        <w:pStyle w:val="Legenda"/>
        <w:keepNext/>
        <w:jc w:val="center"/>
        <w:rPr>
          <w:rFonts w:ascii="Arial" w:hAnsi="Arial" w:cs="Arial"/>
          <w:b w:val="0"/>
          <w:bCs w:val="0"/>
        </w:rPr>
      </w:pPr>
      <w:bookmarkStart w:id="92" w:name="_Toc183291004"/>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10</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1</w:t>
      </w:r>
      <w:bookmarkEnd w:id="92"/>
    </w:p>
    <w:p w14:paraId="11A4E593" w14:textId="0F5DF830" w:rsidR="00824060" w:rsidRDefault="6C4F356A" w:rsidP="1E806E08">
      <w:pPr>
        <w:spacing w:before="240" w:after="240" w:line="360" w:lineRule="auto"/>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80FB8C4" w14:textId="0AB77E0D" w:rsidR="00D27429" w:rsidRPr="00E817E4" w:rsidRDefault="531AB1A1" w:rsidP="00D27429">
      <w:pPr>
        <w:pStyle w:val="Legenda"/>
        <w:keepNext/>
        <w:jc w:val="center"/>
        <w:rPr>
          <w:rFonts w:ascii="Arial" w:hAnsi="Arial" w:cs="Arial"/>
          <w:b w:val="0"/>
          <w:bCs w:val="0"/>
        </w:rPr>
      </w:pPr>
      <w:bookmarkStart w:id="93" w:name="_Toc183291005"/>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11</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2</w:t>
      </w:r>
      <w:bookmarkEnd w:id="93"/>
    </w:p>
    <w:p w14:paraId="49A0FA52" w14:textId="6B81C698" w:rsidR="00824060" w:rsidRDefault="004D7D68" w:rsidP="1E806E08">
      <w:pPr>
        <w:spacing w:before="240" w:after="240" w:line="360" w:lineRule="auto"/>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C5DE62D" w14:textId="1FC87E34" w:rsidR="00824060" w:rsidRDefault="00824060" w:rsidP="1E806E08">
      <w:pPr>
        <w:spacing w:before="240" w:after="240" w:line="360" w:lineRule="auto"/>
        <w:jc w:val="center"/>
        <w:rPr>
          <w:rFonts w:ascii="Arial" w:eastAsia="Arial" w:hAnsi="Arial" w:cs="Arial"/>
          <w:sz w:val="20"/>
          <w:szCs w:val="20"/>
        </w:rPr>
      </w:pPr>
    </w:p>
    <w:p w14:paraId="69B55C21" w14:textId="438D04E9" w:rsidR="00D27429" w:rsidRPr="00E817E4" w:rsidRDefault="531AB1A1" w:rsidP="00D27429">
      <w:pPr>
        <w:pStyle w:val="Legenda"/>
        <w:keepNext/>
        <w:jc w:val="center"/>
        <w:rPr>
          <w:rFonts w:ascii="Arial" w:hAnsi="Arial" w:cs="Arial"/>
          <w:b w:val="0"/>
          <w:bCs w:val="0"/>
        </w:rPr>
      </w:pPr>
      <w:bookmarkStart w:id="94" w:name="_Toc183291006"/>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12</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CSU004 – Deletar reclamação – Fluxo Principal – Parte 3</w:t>
      </w:r>
      <w:bookmarkEnd w:id="94"/>
    </w:p>
    <w:p w14:paraId="53D999DC" w14:textId="3FD72F6A" w:rsidR="00824060" w:rsidRDefault="263A53AC" w:rsidP="1E806E08">
      <w:pPr>
        <w:spacing w:before="240" w:after="240" w:line="360" w:lineRule="auto"/>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1D4F63D" w14:textId="22BE643B" w:rsidR="00824060" w:rsidRDefault="00824060" w:rsidP="1E806E08">
      <w:pPr>
        <w:spacing w:before="240" w:after="240" w:line="360" w:lineRule="auto"/>
        <w:jc w:val="center"/>
        <w:rPr>
          <w:rFonts w:ascii="Arial" w:eastAsia="Arial" w:hAnsi="Arial" w:cs="Arial"/>
          <w:sz w:val="20"/>
          <w:szCs w:val="20"/>
        </w:rPr>
      </w:pPr>
    </w:p>
    <w:p w14:paraId="5A29987C" w14:textId="5789A137" w:rsidR="00824060" w:rsidRDefault="00824060" w:rsidP="1E806E08">
      <w:pPr>
        <w:spacing w:before="240" w:after="240" w:line="360" w:lineRule="auto"/>
        <w:jc w:val="center"/>
        <w:rPr>
          <w:rFonts w:ascii="Arial" w:eastAsia="Arial" w:hAnsi="Arial" w:cs="Arial"/>
          <w:sz w:val="20"/>
          <w:szCs w:val="20"/>
        </w:rPr>
      </w:pPr>
    </w:p>
    <w:p w14:paraId="453DB205" w14:textId="268EB126" w:rsidR="00824060" w:rsidRDefault="00824060" w:rsidP="1E806E08">
      <w:pPr>
        <w:spacing w:before="240" w:after="240" w:line="360" w:lineRule="auto"/>
        <w:jc w:val="both"/>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78076E3">
            <w:pPr>
              <w:spacing w:line="360" w:lineRule="auto"/>
              <w:jc w:val="both"/>
            </w:pPr>
            <w:r w:rsidRPr="531AB1A1">
              <w:rPr>
                <w:rFonts w:ascii="Arial" w:eastAsia="Arial" w:hAnsi="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78076E3">
            <w:pPr>
              <w:spacing w:line="360" w:lineRule="auto"/>
              <w:jc w:val="both"/>
            </w:pPr>
            <w:r w:rsidRPr="531AB1A1">
              <w:rPr>
                <w:rFonts w:ascii="Arial" w:eastAsia="Arial" w:hAnsi="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78076E3">
            <w:pPr>
              <w:spacing w:line="360" w:lineRule="auto"/>
              <w:jc w:val="both"/>
            </w:pPr>
            <w:r w:rsidRPr="531AB1A1">
              <w:rPr>
                <w:rFonts w:ascii="Arial" w:eastAsia="Arial" w:hAnsi="Arial" w:cs="Arial"/>
                <w:b/>
                <w:bCs/>
              </w:rPr>
              <w:t xml:space="preserve">Pré-condição:  </w:t>
            </w:r>
          </w:p>
          <w:p w14:paraId="1DAEA0CD" w14:textId="29459566" w:rsidR="078076E3" w:rsidRDefault="531AB1A1" w:rsidP="078076E3">
            <w:pPr>
              <w:spacing w:line="360" w:lineRule="auto"/>
              <w:jc w:val="both"/>
            </w:pPr>
            <w:r w:rsidRPr="531AB1A1">
              <w:rPr>
                <w:rFonts w:ascii="Arial" w:eastAsia="Arial" w:hAnsi="Arial" w:cs="Arial"/>
              </w:rPr>
              <w:lastRenderedPageBreak/>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78076E3">
            <w:pPr>
              <w:spacing w:line="360" w:lineRule="auto"/>
              <w:jc w:val="both"/>
            </w:pPr>
            <w:r w:rsidRPr="531AB1A1">
              <w:rPr>
                <w:rFonts w:ascii="Arial" w:eastAsia="Arial" w:hAnsi="Arial" w:cs="Arial"/>
                <w:b/>
                <w:bCs/>
              </w:rPr>
              <w:lastRenderedPageBreak/>
              <w:t xml:space="preserve">Fluxo Principal </w:t>
            </w:r>
            <w:r w:rsidRPr="531AB1A1">
              <w:rPr>
                <w:rFonts w:ascii="Arial" w:eastAsia="Arial" w:hAnsi="Arial" w:cs="Arial"/>
              </w:rPr>
              <w:t xml:space="preserve"> </w:t>
            </w:r>
          </w:p>
          <w:p w14:paraId="449383DD" w14:textId="16BA9D0A" w:rsidR="078076E3" w:rsidRDefault="531AB1A1" w:rsidP="078076E3">
            <w:pPr>
              <w:spacing w:line="360" w:lineRule="auto"/>
              <w:jc w:val="both"/>
            </w:pPr>
            <w:r w:rsidRPr="531AB1A1">
              <w:rPr>
                <w:rFonts w:ascii="Arial" w:eastAsia="Arial" w:hAnsi="Arial" w:cs="Arial"/>
              </w:rPr>
              <w:t>Este caso de uso se inicia quando o usuário escolhe a opção de “Alterar reclamação”.</w:t>
            </w:r>
            <w:r w:rsidRPr="531AB1A1">
              <w:rPr>
                <w:rFonts w:ascii="Arial" w:eastAsia="Arial" w:hAnsi="Arial" w:cs="Arial"/>
                <w:b/>
                <w:bCs/>
              </w:rPr>
              <w:t xml:space="preserve"> </w:t>
            </w:r>
          </w:p>
          <w:p w14:paraId="7B5151DA" w14:textId="52C9A19D"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spacing w:line="360" w:lineRule="auto"/>
              <w:jc w:val="both"/>
              <w:rPr>
                <w:rFonts w:ascii="Arial" w:eastAsia="Arial" w:hAnsi="Arial" w:cs="Arial"/>
              </w:rPr>
            </w:pPr>
            <w:r w:rsidRPr="531AB1A1">
              <w:rPr>
                <w:rFonts w:ascii="Arial" w:eastAsia="Arial" w:hAnsi="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78076E3">
            <w:pPr>
              <w:spacing w:line="360" w:lineRule="auto"/>
              <w:jc w:val="both"/>
            </w:pPr>
            <w:r w:rsidRPr="531AB1A1">
              <w:rPr>
                <w:rFonts w:ascii="Arial" w:eastAsia="Arial" w:hAnsi="Arial" w:cs="Arial"/>
                <w:b/>
                <w:bCs/>
              </w:rPr>
              <w:t xml:space="preserve">Fluxos Alternativos </w:t>
            </w:r>
          </w:p>
          <w:p w14:paraId="60C9B07B" w14:textId="08A9AC83" w:rsidR="078076E3" w:rsidRDefault="531AB1A1" w:rsidP="078076E3">
            <w:pPr>
              <w:spacing w:line="360" w:lineRule="auto"/>
              <w:jc w:val="both"/>
            </w:pPr>
            <w:r w:rsidRPr="531AB1A1">
              <w:rPr>
                <w:rFonts w:ascii="Arial" w:eastAsia="Arial" w:hAnsi="Arial" w:cs="Arial"/>
              </w:rPr>
              <w:t>Não se aplica.</w:t>
            </w:r>
            <w:r w:rsidRPr="531AB1A1">
              <w:rPr>
                <w:rFonts w:ascii="Arial" w:eastAsia="Arial" w:hAnsi="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78076E3">
            <w:pPr>
              <w:spacing w:line="360" w:lineRule="auto"/>
              <w:jc w:val="both"/>
            </w:pPr>
            <w:r w:rsidRPr="531AB1A1">
              <w:rPr>
                <w:rFonts w:ascii="Arial" w:eastAsia="Arial" w:hAnsi="Arial" w:cs="Arial"/>
                <w:b/>
                <w:bCs/>
              </w:rPr>
              <w:t xml:space="preserve">Fluxos de Exceção </w:t>
            </w:r>
          </w:p>
          <w:p w14:paraId="54D1C7CD" w14:textId="5C800D1D" w:rsidR="078076E3" w:rsidRPr="005A3981" w:rsidRDefault="531AB1A1" w:rsidP="005A3981">
            <w:pPr>
              <w:spacing w:line="360" w:lineRule="auto"/>
              <w:jc w:val="both"/>
              <w:rPr>
                <w:rFonts w:ascii="Arial" w:eastAsia="Arial" w:hAnsi="Arial" w:cs="Arial"/>
              </w:rPr>
            </w:pPr>
            <w:r w:rsidRPr="531AB1A1">
              <w:rPr>
                <w:rFonts w:ascii="Arial" w:eastAsia="Arial" w:hAnsi="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78076E3">
            <w:pPr>
              <w:spacing w:line="360" w:lineRule="auto"/>
              <w:jc w:val="both"/>
            </w:pPr>
            <w:r w:rsidRPr="531AB1A1">
              <w:rPr>
                <w:rFonts w:ascii="Arial" w:eastAsia="Arial" w:hAnsi="Arial" w:cs="Arial"/>
                <w:b/>
                <w:bCs/>
              </w:rPr>
              <w:t xml:space="preserve">Pós-condições:  </w:t>
            </w:r>
          </w:p>
          <w:p w14:paraId="7112C856" w14:textId="78990D9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78076E3">
            <w:pPr>
              <w:spacing w:line="360" w:lineRule="auto"/>
              <w:jc w:val="both"/>
            </w:pPr>
            <w:r w:rsidRPr="531AB1A1">
              <w:rPr>
                <w:rFonts w:ascii="Arial" w:eastAsia="Arial" w:hAnsi="Arial" w:cs="Arial"/>
                <w:b/>
                <w:bCs/>
              </w:rPr>
              <w:t>Regras de Negócio:</w:t>
            </w:r>
            <w:r w:rsidRPr="531AB1A1">
              <w:rPr>
                <w:rFonts w:ascii="Arial" w:eastAsia="Arial" w:hAnsi="Arial" w:cs="Arial"/>
              </w:rPr>
              <w:t xml:space="preserve"> RN001, RN007 e RN012</w:t>
            </w:r>
          </w:p>
        </w:tc>
      </w:tr>
    </w:tbl>
    <w:p w14:paraId="5E0C0959" w14:textId="3EB7746B" w:rsidR="00D27429" w:rsidRPr="00E817E4" w:rsidRDefault="531AB1A1" w:rsidP="00D27429">
      <w:pPr>
        <w:pStyle w:val="Legenda"/>
        <w:keepNext/>
        <w:jc w:val="center"/>
        <w:rPr>
          <w:rFonts w:ascii="Arial" w:hAnsi="Arial" w:cs="Arial"/>
          <w:b w:val="0"/>
          <w:bCs w:val="0"/>
        </w:rPr>
      </w:pPr>
      <w:bookmarkStart w:id="95" w:name="_Toc183291007"/>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13</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1</w:t>
      </w:r>
      <w:bookmarkEnd w:id="95"/>
    </w:p>
    <w:p w14:paraId="298E7084" w14:textId="394AA083" w:rsidR="208B2DEA" w:rsidRDefault="208B2DEA" w:rsidP="1E806E08">
      <w:pPr>
        <w:spacing w:before="240" w:after="240" w:line="360" w:lineRule="auto"/>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4D6EC3E" w14:textId="18E6091F" w:rsidR="00D27429" w:rsidRPr="00E817E4" w:rsidRDefault="531AB1A1" w:rsidP="00D27429">
      <w:pPr>
        <w:pStyle w:val="Legenda"/>
        <w:keepNext/>
        <w:jc w:val="center"/>
        <w:rPr>
          <w:rFonts w:ascii="Arial" w:hAnsi="Arial" w:cs="Arial"/>
          <w:b w:val="0"/>
          <w:bCs w:val="0"/>
        </w:rPr>
      </w:pPr>
      <w:bookmarkStart w:id="96" w:name="_Toc183291008"/>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14</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2</w:t>
      </w:r>
      <w:bookmarkEnd w:id="96"/>
    </w:p>
    <w:p w14:paraId="51CE9ABB" w14:textId="7012BB09" w:rsidR="28D9B3B2" w:rsidRDefault="28D9B3B2" w:rsidP="1E806E08">
      <w:pPr>
        <w:spacing w:before="240" w:after="240" w:line="360" w:lineRule="auto"/>
        <w:jc w:val="center"/>
      </w:pPr>
      <w:r>
        <w:rPr>
          <w:noProof/>
        </w:rPr>
        <w:drawing>
          <wp:inline distT="0" distB="0" distL="0" distR="0" wp14:anchorId="62E58042" wp14:editId="201A9B3A">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37E0693B" w14:textId="5A21BECC" w:rsidR="00D27429" w:rsidRPr="00E817E4" w:rsidRDefault="531AB1A1" w:rsidP="00D27429">
      <w:pPr>
        <w:pStyle w:val="Legenda"/>
        <w:keepNext/>
        <w:jc w:val="center"/>
        <w:rPr>
          <w:rFonts w:ascii="Arial" w:hAnsi="Arial" w:cs="Arial"/>
          <w:b w:val="0"/>
          <w:bCs w:val="0"/>
        </w:rPr>
      </w:pPr>
      <w:bookmarkStart w:id="97" w:name="_Toc183291009"/>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15</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CSU005 – Editar reclamação – Fluxo Principal – Parte 3</w:t>
      </w:r>
      <w:bookmarkEnd w:id="97"/>
    </w:p>
    <w:p w14:paraId="6D98A0B5" w14:textId="76D88DBE" w:rsidR="691AF3A5" w:rsidRDefault="691AF3A5" w:rsidP="1E806E08">
      <w:pPr>
        <w:spacing w:before="240" w:after="240" w:line="360" w:lineRule="auto"/>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1B945C7" w14:textId="5FBD6377"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78076E3">
            <w:pPr>
              <w:spacing w:line="360" w:lineRule="auto"/>
              <w:jc w:val="both"/>
            </w:pPr>
            <w:r w:rsidRPr="531AB1A1">
              <w:rPr>
                <w:rFonts w:ascii="Arial" w:eastAsia="Arial" w:hAnsi="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78076E3">
            <w:pPr>
              <w:spacing w:line="360" w:lineRule="auto"/>
              <w:jc w:val="both"/>
            </w:pPr>
            <w:r w:rsidRPr="531AB1A1">
              <w:rPr>
                <w:rFonts w:ascii="Arial" w:eastAsia="Arial" w:hAnsi="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78076E3">
            <w:pPr>
              <w:spacing w:line="360" w:lineRule="auto"/>
              <w:jc w:val="both"/>
            </w:pPr>
            <w:r w:rsidRPr="531AB1A1">
              <w:rPr>
                <w:rFonts w:ascii="Arial" w:eastAsia="Arial" w:hAnsi="Arial" w:cs="Arial"/>
                <w:b/>
                <w:bCs/>
              </w:rPr>
              <w:t xml:space="preserve">Pré-condição:  </w:t>
            </w:r>
          </w:p>
          <w:p w14:paraId="3523BD7C" w14:textId="2A4E2C03" w:rsidR="078076E3" w:rsidRDefault="531AB1A1" w:rsidP="078076E3">
            <w:pPr>
              <w:spacing w:line="360" w:lineRule="auto"/>
              <w:jc w:val="both"/>
            </w:pPr>
            <w:r w:rsidRPr="531AB1A1">
              <w:rPr>
                <w:rFonts w:ascii="Arial" w:eastAsia="Arial" w:hAnsi="Arial" w:cs="Arial"/>
              </w:rPr>
              <w:t>O usuário deve estar logado e dentro do feed pessoal.</w:t>
            </w:r>
            <w:r w:rsidRPr="531AB1A1">
              <w:rPr>
                <w:rFonts w:ascii="Arial" w:eastAsia="Arial" w:hAnsi="Arial" w:cs="Arial"/>
                <w:b/>
                <w:bCs/>
              </w:rPr>
              <w:t xml:space="preserve"> </w:t>
            </w:r>
            <w:r w:rsidRPr="531AB1A1">
              <w:rPr>
                <w:rFonts w:ascii="Arial" w:eastAsia="Arial" w:hAnsi="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C976712" w14:textId="1B35478B" w:rsidR="078076E3" w:rsidRDefault="531AB1A1" w:rsidP="078076E3">
            <w:pPr>
              <w:spacing w:line="360" w:lineRule="auto"/>
              <w:jc w:val="both"/>
            </w:pPr>
            <w:r w:rsidRPr="531AB1A1">
              <w:rPr>
                <w:rFonts w:ascii="Arial" w:eastAsia="Arial" w:hAnsi="Arial" w:cs="Arial"/>
              </w:rPr>
              <w:lastRenderedPageBreak/>
              <w:t>Este caso de uso se inicia quando o usuário escolhe a opção de “Alterar status da reclamação”.</w:t>
            </w:r>
            <w:r w:rsidRPr="531AB1A1">
              <w:rPr>
                <w:rFonts w:ascii="Arial" w:eastAsia="Arial" w:hAnsi="Arial" w:cs="Arial"/>
                <w:b/>
                <w:bCs/>
              </w:rPr>
              <w:t xml:space="preserve"> </w:t>
            </w:r>
          </w:p>
          <w:p w14:paraId="220C38C6" w14:textId="5117C31D"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spacing w:line="360" w:lineRule="auto"/>
              <w:jc w:val="both"/>
              <w:rPr>
                <w:rFonts w:ascii="Arial" w:eastAsia="Arial" w:hAnsi="Arial" w:cs="Arial"/>
              </w:rPr>
            </w:pPr>
            <w:r w:rsidRPr="531AB1A1">
              <w:rPr>
                <w:rFonts w:ascii="Arial" w:eastAsia="Arial" w:hAnsi="Arial" w:cs="Arial"/>
              </w:rPr>
              <w:t>O sistema atualiza o status da reclamação com a opção escolhida.</w:t>
            </w:r>
            <w:r w:rsidRPr="531AB1A1">
              <w:rPr>
                <w:rFonts w:ascii="Arial" w:eastAsia="Arial" w:hAnsi="Arial" w:cs="Arial"/>
                <w:b/>
                <w:bCs/>
              </w:rPr>
              <w:t xml:space="preserve"> </w:t>
            </w:r>
            <w:r w:rsidRPr="531AB1A1">
              <w:rPr>
                <w:rFonts w:ascii="Arial" w:eastAsia="Arial" w:hAnsi="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1716D8">
            <w:pPr>
              <w:spacing w:line="360" w:lineRule="auto"/>
              <w:jc w:val="both"/>
            </w:pPr>
            <w:r w:rsidRPr="531AB1A1">
              <w:rPr>
                <w:rFonts w:ascii="Arial" w:eastAsia="Arial" w:hAnsi="Arial" w:cs="Arial"/>
                <w:b/>
                <w:bCs/>
              </w:rPr>
              <w:lastRenderedPageBreak/>
              <w:t>Fluxos Alternativo</w:t>
            </w:r>
          </w:p>
          <w:p w14:paraId="29B2933D" w14:textId="79C412CE" w:rsidR="078076E3" w:rsidRDefault="531AB1A1" w:rsidP="001716D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78076E3">
            <w:pPr>
              <w:spacing w:line="360" w:lineRule="auto"/>
              <w:jc w:val="both"/>
            </w:pPr>
            <w:r w:rsidRPr="531AB1A1">
              <w:rPr>
                <w:rFonts w:ascii="Arial" w:eastAsia="Arial" w:hAnsi="Arial" w:cs="Arial"/>
                <w:b/>
                <w:bCs/>
              </w:rPr>
              <w:t xml:space="preserve">Fluxos de Exceção </w:t>
            </w:r>
          </w:p>
          <w:p w14:paraId="02310D9E" w14:textId="6F899D40"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78076E3">
            <w:pPr>
              <w:spacing w:line="360" w:lineRule="auto"/>
              <w:jc w:val="both"/>
            </w:pPr>
            <w:r w:rsidRPr="531AB1A1">
              <w:rPr>
                <w:rFonts w:ascii="Arial" w:eastAsia="Arial" w:hAnsi="Arial" w:cs="Arial"/>
                <w:b/>
                <w:bCs/>
              </w:rPr>
              <w:t xml:space="preserve">Pós-condições:  </w:t>
            </w:r>
          </w:p>
          <w:p w14:paraId="1B6BC3D3" w14:textId="70765E6B"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78076E3">
            <w:pPr>
              <w:spacing w:line="360" w:lineRule="auto"/>
              <w:jc w:val="both"/>
            </w:pPr>
            <w:r w:rsidRPr="531AB1A1">
              <w:rPr>
                <w:rFonts w:ascii="Arial" w:eastAsia="Arial" w:hAnsi="Arial" w:cs="Arial"/>
                <w:b/>
                <w:bCs/>
              </w:rPr>
              <w:t xml:space="preserve">Regras de Negócio: </w:t>
            </w:r>
            <w:r w:rsidRPr="531AB1A1">
              <w:rPr>
                <w:rFonts w:ascii="Arial" w:eastAsia="Arial" w:hAnsi="Arial" w:cs="Arial"/>
              </w:rPr>
              <w:t>RN001, RN006 e RN012</w:t>
            </w:r>
          </w:p>
        </w:tc>
      </w:tr>
    </w:tbl>
    <w:p w14:paraId="0E5F1BBF" w14:textId="6348A2CA" w:rsidR="5C2FFE25" w:rsidRDefault="531AB1A1" w:rsidP="00D27429">
      <w:pPr>
        <w:spacing w:before="240" w:after="240" w:line="360" w:lineRule="auto"/>
        <w:jc w:val="both"/>
        <w:rPr>
          <w:rFonts w:ascii="Arial" w:eastAsia="Arial" w:hAnsi="Arial" w:cs="Arial"/>
          <w:sz w:val="20"/>
          <w:szCs w:val="20"/>
        </w:rPr>
      </w:pPr>
      <w:r w:rsidRPr="531AB1A1">
        <w:rPr>
          <w:sz w:val="20"/>
          <w:szCs w:val="20"/>
        </w:rPr>
        <w:t xml:space="preserve"> </w:t>
      </w:r>
    </w:p>
    <w:p w14:paraId="5CF42512" w14:textId="7D4E6B5F" w:rsidR="00D27429" w:rsidRPr="00E817E4" w:rsidRDefault="531AB1A1" w:rsidP="00D27429">
      <w:pPr>
        <w:pStyle w:val="Legenda"/>
        <w:keepNext/>
        <w:jc w:val="center"/>
        <w:rPr>
          <w:rFonts w:ascii="Arial" w:hAnsi="Arial" w:cs="Arial"/>
          <w:b w:val="0"/>
          <w:bCs w:val="0"/>
        </w:rPr>
      </w:pPr>
      <w:bookmarkStart w:id="98" w:name="_Toc183291010"/>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16</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CSU006 – Alterar status de uma reclamação – Fluxo Principal</w:t>
      </w:r>
      <w:bookmarkEnd w:id="98"/>
    </w:p>
    <w:p w14:paraId="3851A27F" w14:textId="3539FF71" w:rsidR="5C2FFE25" w:rsidRDefault="5C2FFE25" w:rsidP="1E806E08">
      <w:pPr>
        <w:spacing w:before="240" w:after="240" w:line="360" w:lineRule="auto"/>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4E35DA55" w14:textId="255F96F0" w:rsidR="1E806E08" w:rsidRDefault="1E806E08" w:rsidP="1E806E08">
      <w:pPr>
        <w:spacing w:before="240" w:after="240" w:line="360" w:lineRule="auto"/>
        <w:jc w:val="center"/>
        <w:rPr>
          <w:rFonts w:ascii="Arial" w:eastAsia="Arial" w:hAnsi="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752975">
            <w:pPr>
              <w:spacing w:line="360" w:lineRule="auto"/>
              <w:jc w:val="both"/>
            </w:pPr>
            <w:r w:rsidRPr="531AB1A1">
              <w:rPr>
                <w:rFonts w:ascii="Arial" w:eastAsia="Arial" w:hAnsi="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752975">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752975">
            <w:pPr>
              <w:spacing w:line="360" w:lineRule="auto"/>
              <w:jc w:val="both"/>
            </w:pPr>
            <w:r w:rsidRPr="531AB1A1">
              <w:rPr>
                <w:rFonts w:ascii="Arial" w:eastAsia="Arial" w:hAnsi="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752975">
            <w:pPr>
              <w:spacing w:line="360" w:lineRule="auto"/>
              <w:jc w:val="both"/>
            </w:pPr>
            <w:r w:rsidRPr="531AB1A1">
              <w:rPr>
                <w:rFonts w:ascii="Arial" w:eastAsia="Arial" w:hAnsi="Arial" w:cs="Arial"/>
                <w:b/>
                <w:bCs/>
              </w:rPr>
              <w:t xml:space="preserve">Pré-condição:  </w:t>
            </w:r>
          </w:p>
          <w:p w14:paraId="57D9A013" w14:textId="77777777" w:rsidR="0069507C" w:rsidRDefault="531AB1A1" w:rsidP="00752975">
            <w:pPr>
              <w:spacing w:line="360" w:lineRule="auto"/>
              <w:jc w:val="both"/>
            </w:pPr>
            <w:r w:rsidRPr="531AB1A1">
              <w:rPr>
                <w:rFonts w:ascii="Arial" w:eastAsia="Arial" w:hAnsi="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752975">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5F52A9B" w14:textId="1786AD81" w:rsidR="0069507C" w:rsidRDefault="531AB1A1" w:rsidP="00752975">
            <w:pPr>
              <w:spacing w:line="360" w:lineRule="auto"/>
              <w:jc w:val="both"/>
            </w:pPr>
            <w:r w:rsidRPr="531AB1A1">
              <w:rPr>
                <w:rFonts w:ascii="Arial" w:eastAsia="Arial" w:hAnsi="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752975">
            <w:pPr>
              <w:spacing w:line="360" w:lineRule="auto"/>
              <w:jc w:val="both"/>
              <w:rPr>
                <w:rFonts w:ascii="Arial" w:eastAsia="Arial" w:hAnsi="Arial" w:cs="Arial"/>
              </w:rPr>
            </w:pPr>
            <w:r w:rsidRPr="531AB1A1">
              <w:rPr>
                <w:rFonts w:ascii="Arial" w:eastAsia="Arial" w:hAnsi="Arial" w:cs="Arial"/>
                <w:b/>
                <w:bCs/>
              </w:rPr>
              <w:lastRenderedPageBreak/>
              <w:t xml:space="preserve">Fluxos Alternativos </w:t>
            </w:r>
            <w:r w:rsidR="0069507C">
              <w:br/>
            </w:r>
            <w:r w:rsidRPr="531AB1A1">
              <w:rPr>
                <w:rFonts w:ascii="Arial" w:eastAsia="Arial" w:hAnsi="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752975">
            <w:pPr>
              <w:spacing w:line="360" w:lineRule="auto"/>
              <w:jc w:val="both"/>
            </w:pPr>
            <w:r w:rsidRPr="531AB1A1">
              <w:rPr>
                <w:rFonts w:ascii="Arial" w:eastAsia="Arial" w:hAnsi="Arial" w:cs="Arial"/>
                <w:b/>
                <w:bCs/>
              </w:rPr>
              <w:t xml:space="preserve">Fluxos de Exceção </w:t>
            </w:r>
          </w:p>
          <w:p w14:paraId="08AE070E" w14:textId="77777777" w:rsidR="0069507C" w:rsidRDefault="531AB1A1" w:rsidP="00752975">
            <w:pPr>
              <w:spacing w:line="360" w:lineRule="auto"/>
              <w:jc w:val="both"/>
            </w:pPr>
            <w:r w:rsidRPr="531AB1A1">
              <w:rPr>
                <w:rFonts w:ascii="Arial" w:eastAsia="Arial" w:hAnsi="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752975">
            <w:pPr>
              <w:spacing w:line="360" w:lineRule="auto"/>
              <w:jc w:val="both"/>
            </w:pPr>
            <w:r w:rsidRPr="531AB1A1">
              <w:rPr>
                <w:rFonts w:ascii="Arial" w:eastAsia="Arial" w:hAnsi="Arial" w:cs="Arial"/>
                <w:b/>
                <w:bCs/>
              </w:rPr>
              <w:t xml:space="preserve">Pós-condições:  </w:t>
            </w:r>
          </w:p>
          <w:p w14:paraId="70B854D5" w14:textId="77777777" w:rsidR="0069507C" w:rsidRDefault="531AB1A1" w:rsidP="00752975">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752975">
            <w:pPr>
              <w:spacing w:line="360" w:lineRule="auto"/>
              <w:jc w:val="both"/>
            </w:pPr>
            <w:r w:rsidRPr="531AB1A1">
              <w:rPr>
                <w:rFonts w:ascii="Arial" w:eastAsia="Arial" w:hAnsi="Arial" w:cs="Arial"/>
                <w:b/>
                <w:bCs/>
              </w:rPr>
              <w:t>Regras de Negócio:</w:t>
            </w:r>
          </w:p>
          <w:p w14:paraId="4B29F416" w14:textId="77777777" w:rsidR="0069507C" w:rsidRDefault="531AB1A1" w:rsidP="00752975">
            <w:pPr>
              <w:spacing w:line="360" w:lineRule="auto"/>
              <w:jc w:val="both"/>
            </w:pPr>
            <w:r w:rsidRPr="531AB1A1">
              <w:rPr>
                <w:rFonts w:ascii="Arial" w:eastAsia="Arial" w:hAnsi="Arial" w:cs="Arial"/>
              </w:rPr>
              <w:t>RN008</w:t>
            </w:r>
          </w:p>
        </w:tc>
      </w:tr>
    </w:tbl>
    <w:p w14:paraId="6D663A0A" w14:textId="77777777" w:rsidR="00D27429" w:rsidRDefault="00D27429" w:rsidP="00D27429">
      <w:pPr>
        <w:pStyle w:val="Legenda"/>
        <w:keepNext/>
        <w:jc w:val="center"/>
        <w:rPr>
          <w:rFonts w:ascii="Arial" w:hAnsi="Arial" w:cs="Arial"/>
        </w:rPr>
      </w:pPr>
    </w:p>
    <w:p w14:paraId="2157A8CA" w14:textId="004BACAB" w:rsidR="00D27429" w:rsidRPr="00E817E4" w:rsidRDefault="531AB1A1" w:rsidP="00D27429">
      <w:pPr>
        <w:pStyle w:val="Legenda"/>
        <w:keepNext/>
        <w:jc w:val="center"/>
        <w:rPr>
          <w:rFonts w:ascii="Arial" w:hAnsi="Arial" w:cs="Arial"/>
          <w:b w:val="0"/>
          <w:bCs w:val="0"/>
        </w:rPr>
      </w:pPr>
      <w:bookmarkStart w:id="99" w:name="_Toc183291011"/>
      <w:r w:rsidRPr="531AB1A1">
        <w:rPr>
          <w:rFonts w:ascii="Arial" w:hAnsi="Arial" w:cs="Arial"/>
        </w:rPr>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17</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Protótipo caso de uso CSU007 – Feed de reclamação – Fluxo Principal – Usuário </w:t>
      </w:r>
      <w:proofErr w:type="spellStart"/>
      <w:r w:rsidRPr="531AB1A1">
        <w:rPr>
          <w:rFonts w:ascii="Arial" w:hAnsi="Arial" w:cs="Arial"/>
          <w:b w:val="0"/>
          <w:bCs w:val="0"/>
        </w:rPr>
        <w:t>Deslogado</w:t>
      </w:r>
      <w:bookmarkEnd w:id="99"/>
      <w:proofErr w:type="spellEnd"/>
    </w:p>
    <w:p w14:paraId="202AAADA" w14:textId="7A69B52E" w:rsidR="00824060" w:rsidRDefault="4A10C282" w:rsidP="1E806E08">
      <w:pPr>
        <w:spacing w:before="240" w:after="240" w:line="360" w:lineRule="auto"/>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031C4065" w14:textId="7FE846D6" w:rsidR="00D27429" w:rsidRPr="00E817E4" w:rsidRDefault="531AB1A1" w:rsidP="00D27429">
      <w:pPr>
        <w:pStyle w:val="Legenda"/>
        <w:keepNext/>
        <w:jc w:val="center"/>
        <w:rPr>
          <w:rFonts w:ascii="Arial" w:hAnsi="Arial" w:cs="Arial"/>
          <w:b w:val="0"/>
          <w:bCs w:val="0"/>
        </w:rPr>
      </w:pPr>
      <w:bookmarkStart w:id="100" w:name="_Toc183291012"/>
      <w:r w:rsidRPr="531AB1A1">
        <w:rPr>
          <w:rFonts w:ascii="Arial" w:hAnsi="Arial" w:cs="Arial"/>
        </w:rPr>
        <w:lastRenderedPageBreak/>
        <w:t xml:space="preserve">Figura </w:t>
      </w:r>
      <w:r w:rsidR="00D27429" w:rsidRPr="531AB1A1">
        <w:rPr>
          <w:rFonts w:ascii="Arial" w:hAnsi="Arial" w:cs="Arial"/>
        </w:rPr>
        <w:fldChar w:fldCharType="begin"/>
      </w:r>
      <w:r w:rsidR="00D27429" w:rsidRPr="531AB1A1">
        <w:rPr>
          <w:rFonts w:ascii="Arial" w:hAnsi="Arial" w:cs="Arial"/>
        </w:rPr>
        <w:instrText xml:space="preserve"> SEQ Figura \* ARABIC </w:instrText>
      </w:r>
      <w:r w:rsidR="00D27429" w:rsidRPr="531AB1A1">
        <w:rPr>
          <w:rFonts w:ascii="Arial" w:hAnsi="Arial" w:cs="Arial"/>
        </w:rPr>
        <w:fldChar w:fldCharType="separate"/>
      </w:r>
      <w:r w:rsidR="00FC7A3B">
        <w:rPr>
          <w:rFonts w:ascii="Arial" w:hAnsi="Arial" w:cs="Arial"/>
          <w:noProof/>
        </w:rPr>
        <w:t>18</w:t>
      </w:r>
      <w:r w:rsidR="00D27429"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CSU007 – Feed de reclamação – Fluxo Principal – Usuário Logado</w:t>
      </w:r>
      <w:bookmarkEnd w:id="100"/>
    </w:p>
    <w:p w14:paraId="5D887B75" w14:textId="39F6BDD7" w:rsidR="79CC47BA" w:rsidRDefault="79CC47BA" w:rsidP="1E806E08">
      <w:pPr>
        <w:spacing w:before="240" w:after="240" w:line="360" w:lineRule="auto"/>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10616425" w14:textId="10D61B2F" w:rsidR="1E806E08" w:rsidRDefault="1E806E08" w:rsidP="1E806E08">
      <w:pPr>
        <w:spacing w:before="240" w:after="240"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78076E3">
            <w:pPr>
              <w:spacing w:line="360" w:lineRule="auto"/>
              <w:jc w:val="both"/>
            </w:pPr>
            <w:r w:rsidRPr="531AB1A1">
              <w:rPr>
                <w:rFonts w:ascii="Arial" w:eastAsia="Arial" w:hAnsi="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78076E3">
            <w:pPr>
              <w:spacing w:line="360" w:lineRule="auto"/>
              <w:jc w:val="both"/>
            </w:pPr>
            <w:r w:rsidRPr="531AB1A1">
              <w:rPr>
                <w:rFonts w:ascii="Arial" w:eastAsia="Arial" w:hAnsi="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78076E3">
            <w:pPr>
              <w:spacing w:line="360" w:lineRule="auto"/>
              <w:jc w:val="both"/>
            </w:pPr>
            <w:r w:rsidRPr="531AB1A1">
              <w:rPr>
                <w:rFonts w:ascii="Arial" w:eastAsia="Arial" w:hAnsi="Arial" w:cs="Arial"/>
                <w:b/>
                <w:bCs/>
              </w:rPr>
              <w:t xml:space="preserve">Pré-condição:  </w:t>
            </w:r>
          </w:p>
          <w:p w14:paraId="71F58632" w14:textId="5ED4D193" w:rsidR="078076E3" w:rsidRDefault="531AB1A1" w:rsidP="078076E3">
            <w:pPr>
              <w:spacing w:line="360" w:lineRule="auto"/>
              <w:jc w:val="both"/>
            </w:pPr>
            <w:r w:rsidRPr="531AB1A1">
              <w:rPr>
                <w:rFonts w:ascii="Arial" w:eastAsia="Arial" w:hAnsi="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4CC59E0" w14:textId="71C88695" w:rsidR="078076E3" w:rsidRDefault="531AB1A1" w:rsidP="078076E3">
            <w:pPr>
              <w:spacing w:line="360" w:lineRule="auto"/>
              <w:jc w:val="both"/>
            </w:pPr>
            <w:r w:rsidRPr="531AB1A1">
              <w:rPr>
                <w:rFonts w:ascii="Arial" w:eastAsia="Arial" w:hAnsi="Arial" w:cs="Arial"/>
              </w:rPr>
              <w:t>Este caso de uso se inicia quando o usuário clica em uma reclamação</w:t>
            </w:r>
          </w:p>
          <w:p w14:paraId="11B5237F" w14:textId="74012B89" w:rsidR="078076E3" w:rsidRDefault="531AB1A1" w:rsidP="00820795">
            <w:pPr>
              <w:pStyle w:val="PargrafodaLista"/>
              <w:numPr>
                <w:ilvl w:val="0"/>
                <w:numId w:val="29"/>
              </w:numPr>
              <w:spacing w:line="360" w:lineRule="auto"/>
              <w:jc w:val="both"/>
            </w:pPr>
            <w:r w:rsidRPr="531AB1A1">
              <w:rPr>
                <w:rFonts w:ascii="Arial" w:eastAsia="Arial" w:hAnsi="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78076E3">
            <w:pPr>
              <w:spacing w:line="360" w:lineRule="auto"/>
              <w:jc w:val="both"/>
            </w:pPr>
            <w:r w:rsidRPr="531AB1A1">
              <w:rPr>
                <w:rFonts w:ascii="Arial" w:eastAsia="Arial" w:hAnsi="Arial" w:cs="Arial"/>
                <w:b/>
                <w:bCs/>
              </w:rPr>
              <w:lastRenderedPageBreak/>
              <w:t xml:space="preserve">Fluxos Alternativos  </w:t>
            </w:r>
          </w:p>
          <w:p w14:paraId="2A64253C" w14:textId="0228219C" w:rsidR="078076E3" w:rsidRDefault="531AB1A1" w:rsidP="078076E3">
            <w:pPr>
              <w:spacing w:line="360" w:lineRule="auto"/>
              <w:jc w:val="both"/>
            </w:pPr>
            <w:r w:rsidRPr="531AB1A1">
              <w:rPr>
                <w:rFonts w:ascii="Arial" w:eastAsia="Arial" w:hAnsi="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78076E3">
            <w:pPr>
              <w:spacing w:line="360" w:lineRule="auto"/>
              <w:jc w:val="both"/>
            </w:pPr>
            <w:r w:rsidRPr="531AB1A1">
              <w:rPr>
                <w:rFonts w:ascii="Arial" w:eastAsia="Arial" w:hAnsi="Arial" w:cs="Arial"/>
                <w:b/>
                <w:bCs/>
              </w:rPr>
              <w:t xml:space="preserve">Fluxos de Exceção </w:t>
            </w:r>
          </w:p>
          <w:p w14:paraId="581677CE" w14:textId="0ADCF13E" w:rsidR="078076E3" w:rsidRDefault="531AB1A1" w:rsidP="078076E3">
            <w:pPr>
              <w:spacing w:line="360" w:lineRule="auto"/>
              <w:jc w:val="both"/>
            </w:pPr>
            <w:r w:rsidRPr="531AB1A1">
              <w:rPr>
                <w:rFonts w:ascii="Arial" w:eastAsia="Arial" w:hAnsi="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78076E3">
            <w:pPr>
              <w:spacing w:line="360" w:lineRule="auto"/>
              <w:jc w:val="both"/>
            </w:pPr>
            <w:r w:rsidRPr="531AB1A1">
              <w:rPr>
                <w:rFonts w:ascii="Arial" w:eastAsia="Arial" w:hAnsi="Arial" w:cs="Arial"/>
                <w:b/>
                <w:bCs/>
              </w:rPr>
              <w:t xml:space="preserve">Pós-condições:  </w:t>
            </w:r>
          </w:p>
          <w:p w14:paraId="01B8DDBB" w14:textId="57D99564" w:rsidR="078076E3" w:rsidRDefault="531AB1A1" w:rsidP="078076E3">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78076E3">
            <w:pPr>
              <w:spacing w:line="360" w:lineRule="auto"/>
              <w:jc w:val="both"/>
            </w:pPr>
            <w:r w:rsidRPr="531AB1A1">
              <w:rPr>
                <w:rFonts w:ascii="Arial" w:eastAsia="Arial" w:hAnsi="Arial" w:cs="Arial"/>
                <w:b/>
                <w:bCs/>
              </w:rPr>
              <w:t>Regras de Negócio:</w:t>
            </w:r>
          </w:p>
          <w:p w14:paraId="0E6079E2" w14:textId="30E09EDD" w:rsidR="078076E3" w:rsidRDefault="531AB1A1" w:rsidP="078076E3">
            <w:pPr>
              <w:spacing w:line="360" w:lineRule="auto"/>
              <w:jc w:val="both"/>
            </w:pPr>
            <w:r w:rsidRPr="531AB1A1">
              <w:rPr>
                <w:rFonts w:ascii="Arial" w:eastAsia="Arial" w:hAnsi="Arial" w:cs="Arial"/>
              </w:rPr>
              <w:t>RN010</w:t>
            </w:r>
          </w:p>
        </w:tc>
      </w:tr>
    </w:tbl>
    <w:p w14:paraId="22A9E81C" w14:textId="0EF8AD4C" w:rsidR="00824060" w:rsidRDefault="531AB1A1" w:rsidP="078076E3">
      <w:pPr>
        <w:spacing w:before="240" w:after="240"/>
        <w:jc w:val="both"/>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78076E3">
            <w:pPr>
              <w:spacing w:line="360" w:lineRule="auto"/>
              <w:jc w:val="both"/>
            </w:pPr>
            <w:r w:rsidRPr="531AB1A1">
              <w:rPr>
                <w:rFonts w:ascii="Arial" w:eastAsia="Arial" w:hAnsi="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78076E3">
            <w:pPr>
              <w:spacing w:line="360" w:lineRule="auto"/>
              <w:jc w:val="both"/>
            </w:pPr>
            <w:r w:rsidRPr="531AB1A1">
              <w:rPr>
                <w:rFonts w:ascii="Arial" w:eastAsia="Arial" w:hAnsi="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78076E3">
            <w:pPr>
              <w:spacing w:line="360" w:lineRule="auto"/>
              <w:jc w:val="both"/>
            </w:pPr>
            <w:r w:rsidRPr="531AB1A1">
              <w:rPr>
                <w:rFonts w:ascii="Arial" w:eastAsia="Arial" w:hAnsi="Arial" w:cs="Arial"/>
                <w:b/>
                <w:bCs/>
              </w:rPr>
              <w:t xml:space="preserve">Pré-condição:  </w:t>
            </w:r>
          </w:p>
          <w:p w14:paraId="3FCEFFE0" w14:textId="7450779B" w:rsidR="078076E3" w:rsidRDefault="531AB1A1" w:rsidP="078076E3">
            <w:pPr>
              <w:spacing w:line="360" w:lineRule="auto"/>
              <w:jc w:val="both"/>
            </w:pPr>
            <w:r w:rsidRPr="531AB1A1">
              <w:rPr>
                <w:rFonts w:ascii="Arial" w:eastAsia="Arial" w:hAnsi="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76FB0A15" w14:textId="2C62C70E" w:rsidR="078076E3" w:rsidRDefault="531AB1A1" w:rsidP="078076E3">
            <w:pPr>
              <w:spacing w:line="360" w:lineRule="auto"/>
              <w:jc w:val="both"/>
            </w:pPr>
            <w:r w:rsidRPr="531AB1A1">
              <w:rPr>
                <w:rFonts w:ascii="Arial" w:eastAsia="Arial" w:hAnsi="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spacing w:line="360" w:lineRule="auto"/>
              <w:jc w:val="both"/>
              <w:rPr>
                <w:rFonts w:ascii="Arial" w:hAnsi="Arial" w:cs="Arial"/>
                <w:b/>
                <w:bCs/>
              </w:rPr>
            </w:pPr>
            <w:r w:rsidRPr="531AB1A1">
              <w:rPr>
                <w:rFonts w:ascii="Arial" w:eastAsia="Arial" w:hAnsi="Arial" w:cs="Arial"/>
              </w:rPr>
              <w:t xml:space="preserve">O sistema irá computar a curtida. </w:t>
            </w:r>
            <w:r w:rsidRPr="531AB1A1">
              <w:rPr>
                <w:rFonts w:ascii="Arial" w:hAnsi="Arial"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78076E3">
            <w:pPr>
              <w:spacing w:line="360" w:lineRule="auto"/>
              <w:jc w:val="both"/>
            </w:pPr>
            <w:r w:rsidRPr="531AB1A1">
              <w:rPr>
                <w:rFonts w:ascii="Arial" w:eastAsia="Arial" w:hAnsi="Arial" w:cs="Arial"/>
                <w:b/>
                <w:bCs/>
              </w:rPr>
              <w:t xml:space="preserve">Fluxos Alternativos  </w:t>
            </w:r>
          </w:p>
          <w:p w14:paraId="7284F5A3" w14:textId="24AB3419" w:rsidR="078076E3" w:rsidRDefault="531AB1A1" w:rsidP="1E806E08">
            <w:pPr>
              <w:spacing w:line="360" w:lineRule="auto"/>
              <w:rPr>
                <w:rFonts w:ascii="Arial" w:hAnsi="Arial" w:cs="Arial"/>
                <w:b/>
                <w:bCs/>
              </w:rPr>
            </w:pPr>
            <w:r w:rsidRPr="531AB1A1">
              <w:rPr>
                <w:rFonts w:ascii="Arial" w:hAnsi="Arial" w:cs="Arial"/>
                <w:b/>
                <w:bCs/>
              </w:rPr>
              <w:t xml:space="preserve">[FA001] Fluxo Alternativo 1: O usuário já curtiu a reclamação anteriormente.  </w:t>
            </w:r>
          </w:p>
          <w:p w14:paraId="0AC3725A" w14:textId="53B9669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spacing w:line="360" w:lineRule="auto"/>
              <w:rPr>
                <w:rFonts w:ascii="Arial" w:eastAsia="Arial" w:hAnsi="Arial" w:cs="Arial"/>
              </w:rPr>
            </w:pPr>
            <w:r w:rsidRPr="531AB1A1">
              <w:rPr>
                <w:rFonts w:ascii="Arial" w:hAnsi="Arial"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78076E3">
            <w:pPr>
              <w:spacing w:line="360" w:lineRule="auto"/>
              <w:jc w:val="both"/>
            </w:pPr>
            <w:r w:rsidRPr="531AB1A1">
              <w:rPr>
                <w:rFonts w:ascii="Arial" w:eastAsia="Arial" w:hAnsi="Arial" w:cs="Arial"/>
                <w:b/>
                <w:bCs/>
              </w:rPr>
              <w:t xml:space="preserve">Fluxos de Exceção </w:t>
            </w:r>
          </w:p>
          <w:p w14:paraId="375EB059" w14:textId="1BE07FFE" w:rsidR="078076E3" w:rsidRDefault="531AB1A1" w:rsidP="078076E3">
            <w:pPr>
              <w:spacing w:line="360" w:lineRule="auto"/>
              <w:jc w:val="both"/>
            </w:pPr>
            <w:r w:rsidRPr="531AB1A1">
              <w:rPr>
                <w:rFonts w:ascii="Arial" w:eastAsia="Arial" w:hAnsi="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78076E3">
            <w:pPr>
              <w:spacing w:line="360" w:lineRule="auto"/>
              <w:jc w:val="both"/>
            </w:pPr>
            <w:r w:rsidRPr="531AB1A1">
              <w:rPr>
                <w:rFonts w:ascii="Arial" w:eastAsia="Arial" w:hAnsi="Arial" w:cs="Arial"/>
                <w:b/>
                <w:bCs/>
              </w:rPr>
              <w:t xml:space="preserve">Pós-condições:  </w:t>
            </w:r>
          </w:p>
          <w:p w14:paraId="3E321981" w14:textId="3262B4AF" w:rsidR="078076E3" w:rsidRDefault="531AB1A1" w:rsidP="078076E3">
            <w:pPr>
              <w:spacing w:line="360" w:lineRule="auto"/>
              <w:jc w:val="both"/>
            </w:pPr>
            <w:r w:rsidRPr="531AB1A1">
              <w:rPr>
                <w:rFonts w:ascii="Arial" w:eastAsia="Arial" w:hAnsi="Arial" w:cs="Arial"/>
              </w:rPr>
              <w:t>O sistema atualiza a pontuação do usuário. [</w:t>
            </w:r>
            <w:r w:rsidRPr="531AB1A1">
              <w:rPr>
                <w:rFonts w:ascii="Arial" w:hAnsi="Arial" w:cs="Arial"/>
              </w:rPr>
              <w:t>RN009</w:t>
            </w:r>
            <w:r w:rsidRPr="531AB1A1">
              <w:rPr>
                <w:rFonts w:ascii="Arial" w:eastAsia="Arial" w:hAnsi="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78076E3">
            <w:pPr>
              <w:spacing w:line="360" w:lineRule="auto"/>
              <w:jc w:val="both"/>
            </w:pPr>
            <w:r w:rsidRPr="531AB1A1">
              <w:rPr>
                <w:rFonts w:ascii="Arial" w:eastAsia="Arial" w:hAnsi="Arial" w:cs="Arial"/>
                <w:b/>
                <w:bCs/>
              </w:rPr>
              <w:t>Regras de Negócio:</w:t>
            </w:r>
          </w:p>
          <w:p w14:paraId="25600739" w14:textId="249C89F4" w:rsidR="078076E3" w:rsidRDefault="531AB1A1" w:rsidP="078076E3">
            <w:pPr>
              <w:spacing w:line="360" w:lineRule="auto"/>
              <w:jc w:val="both"/>
            </w:pPr>
            <w:r w:rsidRPr="531AB1A1">
              <w:rPr>
                <w:rFonts w:ascii="Arial" w:eastAsia="Arial" w:hAnsi="Arial" w:cs="Arial"/>
              </w:rPr>
              <w:lastRenderedPageBreak/>
              <w:t xml:space="preserve">RN001 e </w:t>
            </w:r>
            <w:r w:rsidRPr="531AB1A1">
              <w:rPr>
                <w:rFonts w:ascii="Arial" w:hAnsi="Arial" w:cs="Arial"/>
              </w:rPr>
              <w:t>RN009</w:t>
            </w:r>
          </w:p>
        </w:tc>
      </w:tr>
    </w:tbl>
    <w:p w14:paraId="7FFDCBFF" w14:textId="0682DB8B" w:rsidR="00824060" w:rsidRDefault="531AB1A1" w:rsidP="078076E3">
      <w:pPr>
        <w:spacing w:before="240" w:after="240"/>
        <w:jc w:val="both"/>
      </w:pPr>
      <w:r w:rsidRPr="531AB1A1">
        <w:rPr>
          <w:sz w:val="20"/>
          <w:szCs w:val="20"/>
        </w:rPr>
        <w:lastRenderedPageBreak/>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78076E3">
            <w:pPr>
              <w:spacing w:line="360" w:lineRule="auto"/>
              <w:jc w:val="both"/>
            </w:pPr>
            <w:r w:rsidRPr="531AB1A1">
              <w:rPr>
                <w:rFonts w:ascii="Arial" w:eastAsia="Arial" w:hAnsi="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78076E3">
            <w:pPr>
              <w:spacing w:line="360" w:lineRule="auto"/>
              <w:jc w:val="both"/>
            </w:pPr>
            <w:r w:rsidRPr="531AB1A1">
              <w:rPr>
                <w:rFonts w:ascii="Arial" w:eastAsia="Arial" w:hAnsi="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78076E3">
            <w:pPr>
              <w:spacing w:line="360" w:lineRule="auto"/>
              <w:jc w:val="both"/>
            </w:pPr>
            <w:r w:rsidRPr="531AB1A1">
              <w:rPr>
                <w:rFonts w:ascii="Arial" w:eastAsia="Arial" w:hAnsi="Arial" w:cs="Arial"/>
                <w:b/>
                <w:bCs/>
              </w:rPr>
              <w:t xml:space="preserve">Pré-condição:  </w:t>
            </w:r>
          </w:p>
          <w:p w14:paraId="603A2CFA" w14:textId="1D4408F5" w:rsidR="078076E3"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20DA9D5D" w14:textId="435529FA" w:rsidR="078076E3" w:rsidRDefault="531AB1A1" w:rsidP="078076E3">
            <w:pPr>
              <w:spacing w:line="360" w:lineRule="auto"/>
              <w:jc w:val="both"/>
            </w:pPr>
            <w:r w:rsidRPr="531AB1A1">
              <w:rPr>
                <w:rFonts w:ascii="Arial" w:eastAsia="Arial" w:hAnsi="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usuário insere o texto que deseja comentar.</w:t>
            </w:r>
          </w:p>
          <w:p w14:paraId="7F875A0E" w14:textId="6250C11B" w:rsidR="078076E3" w:rsidRDefault="531AB1A1" w:rsidP="00820795">
            <w:pPr>
              <w:pStyle w:val="PargrafodaLista"/>
              <w:numPr>
                <w:ilvl w:val="0"/>
                <w:numId w:val="15"/>
              </w:numPr>
              <w:spacing w:line="360" w:lineRule="auto"/>
              <w:jc w:val="both"/>
              <w:rPr>
                <w:rFonts w:ascii="Arial" w:eastAsia="Arial" w:hAnsi="Arial" w:cs="Arial"/>
              </w:rPr>
            </w:pPr>
            <w:r w:rsidRPr="531AB1A1">
              <w:rPr>
                <w:rFonts w:ascii="Arial" w:eastAsia="Arial" w:hAnsi="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78076E3">
            <w:pPr>
              <w:spacing w:line="360" w:lineRule="auto"/>
              <w:jc w:val="both"/>
            </w:pPr>
            <w:r w:rsidRPr="531AB1A1">
              <w:rPr>
                <w:rFonts w:ascii="Arial" w:eastAsia="Arial" w:hAnsi="Arial" w:cs="Arial"/>
                <w:b/>
                <w:bCs/>
              </w:rPr>
              <w:t xml:space="preserve">Fluxos Alternativos  </w:t>
            </w:r>
          </w:p>
          <w:p w14:paraId="208DDF98" w14:textId="34F605D4" w:rsidR="078076E3" w:rsidRDefault="531AB1A1" w:rsidP="078076E3">
            <w:pPr>
              <w:spacing w:line="360" w:lineRule="auto"/>
              <w:jc w:val="both"/>
            </w:pPr>
            <w:r w:rsidRPr="531AB1A1">
              <w:rPr>
                <w:rFonts w:ascii="Arial" w:eastAsia="Arial" w:hAnsi="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78076E3">
            <w:pPr>
              <w:spacing w:line="360" w:lineRule="auto"/>
              <w:jc w:val="both"/>
            </w:pPr>
            <w:r w:rsidRPr="531AB1A1">
              <w:rPr>
                <w:rFonts w:ascii="Arial" w:eastAsia="Arial" w:hAnsi="Arial" w:cs="Arial"/>
                <w:b/>
                <w:bCs/>
              </w:rPr>
              <w:t xml:space="preserve">Fluxos de Exceção </w:t>
            </w:r>
          </w:p>
          <w:p w14:paraId="0661B717" w14:textId="036EA295" w:rsidR="078076E3" w:rsidRDefault="531AB1A1" w:rsidP="078076E3">
            <w:pPr>
              <w:spacing w:line="360" w:lineRule="auto"/>
              <w:jc w:val="both"/>
            </w:pPr>
            <w:r w:rsidRPr="531AB1A1">
              <w:rPr>
                <w:rFonts w:ascii="Arial" w:eastAsia="Arial" w:hAnsi="Arial" w:cs="Arial"/>
                <w:b/>
                <w:bCs/>
              </w:rPr>
              <w:t>[FE001] Fluxo de Exceção 1: Texto em branco</w:t>
            </w:r>
          </w:p>
          <w:p w14:paraId="5966ED38" w14:textId="50D2DE0F" w:rsidR="078076E3" w:rsidRDefault="531AB1A1" w:rsidP="1E806E08">
            <w:pPr>
              <w:spacing w:line="360" w:lineRule="auto"/>
              <w:jc w:val="both"/>
              <w:rPr>
                <w:rFonts w:ascii="Arial" w:eastAsia="Arial" w:hAnsi="Arial" w:cs="Arial"/>
                <w:b/>
                <w:bCs/>
              </w:rPr>
            </w:pPr>
            <w:r w:rsidRPr="531AB1A1">
              <w:rPr>
                <w:rFonts w:ascii="Arial" w:eastAsia="Arial" w:hAnsi="Arial" w:cs="Arial"/>
              </w:rPr>
              <w:t xml:space="preserve">Este fluxo exceção ocorre quando o usuário tenta criar um comentário em branco. </w:t>
            </w:r>
            <w:r w:rsidRPr="531AB1A1">
              <w:rPr>
                <w:rFonts w:ascii="Arial" w:eastAsia="Arial" w:hAnsi="Arial" w:cs="Arial"/>
                <w:b/>
                <w:bCs/>
              </w:rPr>
              <w:t xml:space="preserve"> </w:t>
            </w:r>
          </w:p>
          <w:p w14:paraId="7E533938" w14:textId="77C9A2F4"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spacing w:line="360" w:lineRule="auto"/>
              <w:jc w:val="both"/>
              <w:rPr>
                <w:rFonts w:ascii="Arial" w:eastAsia="Arial" w:hAnsi="Arial" w:cs="Arial"/>
              </w:rPr>
            </w:pPr>
            <w:r w:rsidRPr="531AB1A1">
              <w:rPr>
                <w:rFonts w:ascii="Arial" w:eastAsia="Arial" w:hAnsi="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78076E3">
            <w:pPr>
              <w:spacing w:line="360" w:lineRule="auto"/>
              <w:jc w:val="both"/>
            </w:pPr>
            <w:r w:rsidRPr="531AB1A1">
              <w:rPr>
                <w:rFonts w:ascii="Arial" w:eastAsia="Arial" w:hAnsi="Arial" w:cs="Arial"/>
                <w:b/>
                <w:bCs/>
              </w:rPr>
              <w:t xml:space="preserve">Pós-condições:  </w:t>
            </w:r>
          </w:p>
          <w:p w14:paraId="5EA5311C" w14:textId="5A65BF6F" w:rsidR="078076E3" w:rsidRDefault="531AB1A1" w:rsidP="078076E3">
            <w:pPr>
              <w:spacing w:line="360" w:lineRule="auto"/>
              <w:jc w:val="both"/>
            </w:pPr>
            <w:r w:rsidRPr="531AB1A1">
              <w:rPr>
                <w:rFonts w:ascii="Arial" w:eastAsia="Arial" w:hAnsi="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78076E3">
            <w:pPr>
              <w:spacing w:line="360" w:lineRule="auto"/>
              <w:jc w:val="both"/>
            </w:pPr>
            <w:r w:rsidRPr="531AB1A1">
              <w:rPr>
                <w:rFonts w:ascii="Arial" w:eastAsia="Arial" w:hAnsi="Arial" w:cs="Arial"/>
                <w:b/>
                <w:bCs/>
              </w:rPr>
              <w:t>Regras de Negócio:</w:t>
            </w:r>
          </w:p>
          <w:p w14:paraId="6AEC9553" w14:textId="505E8641" w:rsidR="078076E3" w:rsidRDefault="531AB1A1" w:rsidP="078076E3">
            <w:pPr>
              <w:spacing w:line="360" w:lineRule="auto"/>
              <w:jc w:val="both"/>
            </w:pPr>
            <w:r w:rsidRPr="531AB1A1">
              <w:rPr>
                <w:rFonts w:ascii="Arial" w:eastAsia="Arial" w:hAnsi="Arial" w:cs="Arial"/>
              </w:rPr>
              <w:t>RN001 e RN009</w:t>
            </w:r>
          </w:p>
        </w:tc>
      </w:tr>
    </w:tbl>
    <w:p w14:paraId="529BB57D" w14:textId="372B332E" w:rsidR="00824060" w:rsidRDefault="00824060" w:rsidP="1E806E08">
      <w:pPr>
        <w:tabs>
          <w:tab w:val="left" w:pos="708"/>
        </w:tabs>
        <w:spacing w:before="720" w:after="240" w:line="360" w:lineRule="auto"/>
        <w:jc w:val="both"/>
        <w:rPr>
          <w:rFonts w:ascii="Arial" w:eastAsia="Arial" w:hAnsi="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78076E3">
            <w:pPr>
              <w:spacing w:line="360" w:lineRule="auto"/>
              <w:jc w:val="both"/>
            </w:pPr>
            <w:r w:rsidRPr="531AB1A1">
              <w:rPr>
                <w:rFonts w:ascii="Arial" w:eastAsia="Arial" w:hAnsi="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78076E3">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78076E3">
            <w:pPr>
              <w:spacing w:line="360" w:lineRule="auto"/>
              <w:jc w:val="both"/>
            </w:pPr>
            <w:r w:rsidRPr="531AB1A1">
              <w:rPr>
                <w:rFonts w:ascii="Arial" w:eastAsia="Arial" w:hAnsi="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78076E3">
            <w:pPr>
              <w:spacing w:line="360" w:lineRule="auto"/>
              <w:jc w:val="both"/>
            </w:pPr>
            <w:r w:rsidRPr="531AB1A1">
              <w:rPr>
                <w:rFonts w:ascii="Arial" w:eastAsia="Arial" w:hAnsi="Arial" w:cs="Arial"/>
                <w:b/>
                <w:bCs/>
              </w:rPr>
              <w:lastRenderedPageBreak/>
              <w:t xml:space="preserve">Pré-condição:  </w:t>
            </w:r>
          </w:p>
          <w:p w14:paraId="7F7DBC6F" w14:textId="2661A2E6" w:rsidR="078076E3" w:rsidRDefault="531AB1A1" w:rsidP="078076E3">
            <w:pPr>
              <w:spacing w:line="360" w:lineRule="auto"/>
              <w:jc w:val="both"/>
            </w:pPr>
            <w:r w:rsidRPr="531AB1A1">
              <w:rPr>
                <w:rFonts w:ascii="Arial" w:eastAsia="Arial" w:hAnsi="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78076E3">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072ECB12" w14:textId="438DE2E1" w:rsidR="078076E3" w:rsidRPr="007B1775" w:rsidRDefault="531AB1A1" w:rsidP="1E806E08">
            <w:pPr>
              <w:spacing w:line="360" w:lineRule="auto"/>
              <w:jc w:val="both"/>
              <w:rPr>
                <w:rFonts w:ascii="Arial" w:eastAsia="Arial" w:hAnsi="Arial" w:cs="Arial"/>
              </w:rPr>
            </w:pPr>
            <w:r w:rsidRPr="531AB1A1">
              <w:rPr>
                <w:rFonts w:ascii="Arial" w:eastAsia="Arial" w:hAnsi="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spacing w:line="360" w:lineRule="auto"/>
              <w:jc w:val="both"/>
              <w:rPr>
                <w:rFonts w:ascii="Arial" w:hAnsi="Arial" w:cs="Arial"/>
              </w:rPr>
            </w:pPr>
            <w:r w:rsidRPr="531AB1A1">
              <w:rPr>
                <w:rFonts w:ascii="Arial" w:eastAsia="Arial" w:hAnsi="Arial" w:cs="Arial"/>
              </w:rPr>
              <w:t xml:space="preserve">O usuário insere todas as informações que deseja alterar (não é possível alterar e-mail e CPF). [RN011] </w:t>
            </w:r>
            <w:r w:rsidRPr="531AB1A1">
              <w:rPr>
                <w:rFonts w:ascii="Arial" w:hAnsi="Arial" w:cs="Arial"/>
              </w:rPr>
              <w:t xml:space="preserve">[FA001] </w:t>
            </w:r>
            <w:r w:rsidRPr="531AB1A1">
              <w:rPr>
                <w:rFonts w:ascii="Arial" w:eastAsia="Arial" w:hAnsi="Arial" w:cs="Arial"/>
              </w:rPr>
              <w:t>[FE001]</w:t>
            </w:r>
          </w:p>
          <w:p w14:paraId="1B0B5C9D" w14:textId="768C6979" w:rsidR="001716D8"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usuário salva as alterações.</w:t>
            </w:r>
          </w:p>
          <w:p w14:paraId="45903789" w14:textId="34C24595" w:rsidR="078076E3" w:rsidRPr="007B1775" w:rsidRDefault="531AB1A1" w:rsidP="00820795">
            <w:pPr>
              <w:pStyle w:val="PargrafodaLista"/>
              <w:numPr>
                <w:ilvl w:val="0"/>
                <w:numId w:val="14"/>
              </w:numPr>
              <w:spacing w:line="360" w:lineRule="auto"/>
              <w:jc w:val="both"/>
              <w:rPr>
                <w:rFonts w:ascii="Arial" w:eastAsia="Arial" w:hAnsi="Arial" w:cs="Arial"/>
              </w:rPr>
            </w:pPr>
            <w:r w:rsidRPr="531AB1A1">
              <w:rPr>
                <w:rFonts w:ascii="Arial" w:eastAsia="Arial" w:hAnsi="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78076E3">
            <w:pPr>
              <w:spacing w:line="360" w:lineRule="auto"/>
              <w:jc w:val="both"/>
            </w:pPr>
            <w:r w:rsidRPr="531AB1A1">
              <w:rPr>
                <w:rFonts w:ascii="Arial" w:eastAsia="Arial" w:hAnsi="Arial" w:cs="Arial"/>
                <w:b/>
                <w:bCs/>
              </w:rPr>
              <w:t xml:space="preserve">Fluxos Alternativos  </w:t>
            </w:r>
          </w:p>
          <w:p w14:paraId="4EBA5568" w14:textId="086B192A" w:rsidR="078076E3" w:rsidRDefault="531AB1A1" w:rsidP="1E806E08">
            <w:pPr>
              <w:spacing w:line="360" w:lineRule="auto"/>
              <w:rPr>
                <w:rFonts w:ascii="Arial" w:hAnsi="Arial" w:cs="Arial"/>
                <w:b/>
                <w:bCs/>
              </w:rPr>
            </w:pPr>
            <w:r w:rsidRPr="531AB1A1">
              <w:rPr>
                <w:rFonts w:ascii="Arial" w:hAnsi="Arial" w:cs="Arial"/>
                <w:b/>
                <w:bCs/>
              </w:rPr>
              <w:t xml:space="preserve">[FA001] Fluxo Alternativo 1: Alterar senha.  </w:t>
            </w:r>
          </w:p>
          <w:p w14:paraId="5D984A1A" w14:textId="0EE0C2DC" w:rsidR="078076E3" w:rsidRDefault="531AB1A1" w:rsidP="1E806E08">
            <w:pPr>
              <w:spacing w:line="360" w:lineRule="auto"/>
              <w:rPr>
                <w:rFonts w:ascii="Arial" w:hAnsi="Arial" w:cs="Arial"/>
              </w:rPr>
            </w:pPr>
            <w:r w:rsidRPr="531AB1A1">
              <w:rPr>
                <w:rFonts w:ascii="Arial" w:hAnsi="Arial"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spacing w:line="360" w:lineRule="auto"/>
              <w:rPr>
                <w:rFonts w:ascii="Arial" w:eastAsia="Arial" w:hAnsi="Arial" w:cs="Arial"/>
              </w:rPr>
            </w:pPr>
            <w:r w:rsidRPr="531AB1A1">
              <w:rPr>
                <w:rFonts w:ascii="Arial" w:hAnsi="Arial" w:cs="Arial"/>
              </w:rPr>
              <w:t xml:space="preserve">O usuário informa a senha anterior, a senha nova e a confirmação da nova senha. </w:t>
            </w:r>
            <w:r w:rsidRPr="531AB1A1">
              <w:rPr>
                <w:rFonts w:ascii="Arial" w:eastAsia="Arial" w:hAnsi="Arial" w:cs="Arial"/>
              </w:rPr>
              <w:t>[FE002]</w:t>
            </w:r>
          </w:p>
          <w:p w14:paraId="1123A1B6" w14:textId="493885D4"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usuário confirma a alteração de senha.</w:t>
            </w:r>
          </w:p>
          <w:p w14:paraId="7247ACE8" w14:textId="052EDBCA" w:rsidR="078076E3" w:rsidRDefault="531AB1A1" w:rsidP="1E806E08">
            <w:pPr>
              <w:pStyle w:val="PargrafodaLista"/>
              <w:numPr>
                <w:ilvl w:val="0"/>
                <w:numId w:val="4"/>
              </w:numPr>
              <w:spacing w:line="360" w:lineRule="auto"/>
              <w:rPr>
                <w:rFonts w:ascii="Arial" w:eastAsia="Arial" w:hAnsi="Arial" w:cs="Arial"/>
              </w:rPr>
            </w:pPr>
            <w:r w:rsidRPr="531AB1A1">
              <w:rPr>
                <w:rFonts w:ascii="Arial" w:eastAsia="Arial" w:hAnsi="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78076E3">
            <w:pPr>
              <w:spacing w:line="360" w:lineRule="auto"/>
              <w:jc w:val="both"/>
            </w:pPr>
            <w:r w:rsidRPr="531AB1A1">
              <w:rPr>
                <w:rFonts w:ascii="Arial" w:eastAsia="Arial" w:hAnsi="Arial" w:cs="Arial"/>
                <w:b/>
                <w:bCs/>
              </w:rPr>
              <w:t xml:space="preserve">Fluxos de Exceção </w:t>
            </w:r>
          </w:p>
          <w:p w14:paraId="0B49C79C" w14:textId="14997606" w:rsidR="078076E3" w:rsidRDefault="531AB1A1" w:rsidP="078076E3">
            <w:pPr>
              <w:spacing w:line="360" w:lineRule="auto"/>
              <w:jc w:val="both"/>
            </w:pPr>
            <w:r w:rsidRPr="531AB1A1">
              <w:rPr>
                <w:rFonts w:ascii="Arial" w:eastAsia="Arial" w:hAnsi="Arial" w:cs="Arial"/>
                <w:b/>
                <w:bCs/>
              </w:rPr>
              <w:t>[FE001] Fluxo de Exceção 1: Dados incompletos</w:t>
            </w:r>
          </w:p>
          <w:p w14:paraId="436A6943" w14:textId="243454EF" w:rsidR="078076E3" w:rsidRDefault="531AB1A1" w:rsidP="078076E3">
            <w:pPr>
              <w:spacing w:line="360" w:lineRule="auto"/>
              <w:jc w:val="both"/>
            </w:pPr>
            <w:r w:rsidRPr="531AB1A1">
              <w:rPr>
                <w:rFonts w:ascii="Arial" w:eastAsia="Arial" w:hAnsi="Arial" w:cs="Arial"/>
              </w:rPr>
              <w:t xml:space="preserve">Este fluxo exceção ocorre quando o usuário não informa todos os dados corretamente. </w:t>
            </w:r>
            <w:r w:rsidRPr="531AB1A1">
              <w:rPr>
                <w:rFonts w:ascii="Arial" w:eastAsia="Arial" w:hAnsi="Arial" w:cs="Arial"/>
                <w:b/>
                <w:bCs/>
              </w:rPr>
              <w:t xml:space="preserve"> </w:t>
            </w:r>
          </w:p>
          <w:p w14:paraId="35A3E8DF" w14:textId="522DE4AF"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sistema informa quais dados estão incorretos</w:t>
            </w:r>
          </w:p>
          <w:p w14:paraId="18B1A8BD" w14:textId="0E8F7779"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O usuário deve corrigir as informações.</w:t>
            </w:r>
          </w:p>
          <w:p w14:paraId="35ACBDF6" w14:textId="76571037" w:rsidR="078076E3" w:rsidRDefault="531AB1A1" w:rsidP="1E806E08">
            <w:pPr>
              <w:pStyle w:val="PargrafodaLista"/>
              <w:numPr>
                <w:ilvl w:val="0"/>
                <w:numId w:val="3"/>
              </w:numPr>
              <w:spacing w:line="360" w:lineRule="auto"/>
              <w:jc w:val="both"/>
              <w:rPr>
                <w:rFonts w:ascii="Arial" w:eastAsia="Arial" w:hAnsi="Arial" w:cs="Arial"/>
              </w:rPr>
            </w:pPr>
            <w:r w:rsidRPr="531AB1A1">
              <w:rPr>
                <w:rFonts w:ascii="Arial" w:eastAsia="Arial" w:hAnsi="Arial" w:cs="Arial"/>
              </w:rPr>
              <w:t>Retornar ao passo 1 do fluxo principal.</w:t>
            </w:r>
          </w:p>
          <w:p w14:paraId="5335A5A1" w14:textId="384BF30F" w:rsidR="078076E3" w:rsidRDefault="531AB1A1" w:rsidP="078076E3">
            <w:pPr>
              <w:spacing w:line="360" w:lineRule="auto"/>
              <w:jc w:val="both"/>
            </w:pPr>
            <w:r w:rsidRPr="531AB1A1">
              <w:rPr>
                <w:rFonts w:ascii="Arial" w:eastAsia="Arial" w:hAnsi="Arial" w:cs="Arial"/>
                <w:b/>
                <w:bCs/>
              </w:rPr>
              <w:t>[FE002] Fluxo de Exceção 2: Senha invalida</w:t>
            </w:r>
          </w:p>
          <w:p w14:paraId="27E20EA9" w14:textId="44A0AE09" w:rsidR="078076E3" w:rsidRDefault="531AB1A1" w:rsidP="078076E3">
            <w:pPr>
              <w:spacing w:line="360" w:lineRule="auto"/>
              <w:jc w:val="both"/>
            </w:pPr>
            <w:r w:rsidRPr="531AB1A1">
              <w:rPr>
                <w:rFonts w:ascii="Arial" w:eastAsia="Arial" w:hAnsi="Arial" w:cs="Arial"/>
              </w:rPr>
              <w:t xml:space="preserve">Este fluxo exceção ocorre quando o usuário informa uma senha invalida. </w:t>
            </w:r>
            <w:r w:rsidRPr="531AB1A1">
              <w:rPr>
                <w:rFonts w:ascii="Arial" w:eastAsia="Arial" w:hAnsi="Arial" w:cs="Arial"/>
                <w:b/>
                <w:bCs/>
              </w:rPr>
              <w:t xml:space="preserve"> </w:t>
            </w:r>
          </w:p>
          <w:p w14:paraId="5BF3B9B5" w14:textId="70E97BB7"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sistema informa quais campos estão incorretos</w:t>
            </w:r>
          </w:p>
          <w:p w14:paraId="3D49014E" w14:textId="7D9B3259"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O usuário corrigi as informações.</w:t>
            </w:r>
          </w:p>
          <w:p w14:paraId="5920B630" w14:textId="2A904ABD" w:rsidR="078076E3" w:rsidRDefault="531AB1A1" w:rsidP="1E806E08">
            <w:pPr>
              <w:pStyle w:val="PargrafodaLista"/>
              <w:numPr>
                <w:ilvl w:val="0"/>
                <w:numId w:val="2"/>
              </w:numPr>
              <w:spacing w:line="360" w:lineRule="auto"/>
              <w:jc w:val="both"/>
              <w:rPr>
                <w:rFonts w:ascii="Arial" w:eastAsia="Arial" w:hAnsi="Arial" w:cs="Arial"/>
              </w:rPr>
            </w:pPr>
            <w:r w:rsidRPr="531AB1A1">
              <w:rPr>
                <w:rFonts w:ascii="Arial" w:eastAsia="Arial" w:hAnsi="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78076E3">
            <w:pPr>
              <w:spacing w:line="360" w:lineRule="auto"/>
              <w:jc w:val="both"/>
            </w:pPr>
            <w:r w:rsidRPr="531AB1A1">
              <w:rPr>
                <w:rFonts w:ascii="Arial" w:eastAsia="Arial" w:hAnsi="Arial" w:cs="Arial"/>
                <w:b/>
                <w:bCs/>
              </w:rPr>
              <w:t xml:space="preserve">Pós-condições:  </w:t>
            </w:r>
          </w:p>
          <w:p w14:paraId="4F8361C0" w14:textId="06BC6D03" w:rsidR="078076E3" w:rsidRDefault="531AB1A1" w:rsidP="078076E3">
            <w:pPr>
              <w:spacing w:line="360" w:lineRule="auto"/>
              <w:jc w:val="both"/>
            </w:pPr>
            <w:r w:rsidRPr="531AB1A1">
              <w:rPr>
                <w:rFonts w:ascii="Arial" w:eastAsia="Arial" w:hAnsi="Arial" w:cs="Arial"/>
              </w:rPr>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78076E3">
            <w:pPr>
              <w:spacing w:line="360" w:lineRule="auto"/>
              <w:jc w:val="both"/>
            </w:pPr>
            <w:r w:rsidRPr="531AB1A1">
              <w:rPr>
                <w:rFonts w:ascii="Arial" w:eastAsia="Arial" w:hAnsi="Arial" w:cs="Arial"/>
                <w:b/>
                <w:bCs/>
              </w:rPr>
              <w:lastRenderedPageBreak/>
              <w:t>Regras de Negócio:</w:t>
            </w:r>
          </w:p>
          <w:p w14:paraId="40BE4170" w14:textId="75596E58" w:rsidR="078076E3" w:rsidRDefault="531AB1A1" w:rsidP="078076E3">
            <w:pPr>
              <w:spacing w:line="360" w:lineRule="auto"/>
              <w:jc w:val="both"/>
            </w:pPr>
            <w:r w:rsidRPr="531AB1A1">
              <w:rPr>
                <w:rFonts w:ascii="Arial" w:eastAsia="Arial" w:hAnsi="Arial" w:cs="Arial"/>
              </w:rPr>
              <w:t>RN001 e RN011</w:t>
            </w:r>
          </w:p>
        </w:tc>
      </w:tr>
    </w:tbl>
    <w:p w14:paraId="17B1DE94" w14:textId="543D4211" w:rsidR="00824060" w:rsidRDefault="00824060" w:rsidP="005A3981">
      <w:pPr>
        <w:spacing w:before="240" w:after="240" w:line="360" w:lineRule="auto"/>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423ECC">
            <w:pPr>
              <w:spacing w:line="360" w:lineRule="auto"/>
              <w:jc w:val="both"/>
            </w:pPr>
            <w:r w:rsidRPr="531AB1A1">
              <w:rPr>
                <w:rFonts w:ascii="Arial" w:eastAsia="Arial" w:hAnsi="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423ECC">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423ECC">
            <w:pPr>
              <w:spacing w:line="360" w:lineRule="auto"/>
              <w:jc w:val="both"/>
            </w:pPr>
            <w:r w:rsidRPr="531AB1A1">
              <w:rPr>
                <w:rFonts w:ascii="Arial" w:eastAsia="Arial" w:hAnsi="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423ECC">
            <w:pPr>
              <w:spacing w:line="360" w:lineRule="auto"/>
              <w:jc w:val="both"/>
            </w:pPr>
            <w:r w:rsidRPr="531AB1A1">
              <w:rPr>
                <w:rFonts w:ascii="Arial" w:eastAsia="Arial" w:hAnsi="Arial" w:cs="Arial"/>
                <w:b/>
                <w:bCs/>
              </w:rPr>
              <w:t xml:space="preserve">Pré-condição:  </w:t>
            </w:r>
          </w:p>
          <w:p w14:paraId="1761EA72" w14:textId="7395896B" w:rsidR="000D6E41" w:rsidRPr="007B1775" w:rsidRDefault="531AB1A1" w:rsidP="00423ECC">
            <w:pPr>
              <w:spacing w:line="360" w:lineRule="auto"/>
              <w:jc w:val="both"/>
            </w:pPr>
            <w:r w:rsidRPr="531AB1A1">
              <w:rPr>
                <w:rFonts w:ascii="Arial" w:eastAsia="Arial" w:hAnsi="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423ECC">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30AC1A8" w14:textId="30E72006" w:rsidR="000D6E41" w:rsidRPr="007B1775" w:rsidRDefault="531AB1A1" w:rsidP="00423ECC">
            <w:pPr>
              <w:spacing w:line="360" w:lineRule="auto"/>
              <w:jc w:val="both"/>
            </w:pPr>
            <w:r w:rsidRPr="531AB1A1">
              <w:rPr>
                <w:rFonts w:ascii="Arial" w:eastAsia="Arial" w:hAnsi="Arial" w:cs="Arial"/>
              </w:rPr>
              <w:t>Este caso de uso se inicia quando o usuário escolhe a opção de “Esqueci minha Senha”.</w:t>
            </w:r>
            <w:r w:rsidRPr="531AB1A1">
              <w:rPr>
                <w:rFonts w:ascii="Arial" w:eastAsia="Arial" w:hAnsi="Arial" w:cs="Arial"/>
                <w:b/>
                <w:bCs/>
              </w:rPr>
              <w:t xml:space="preserve"> </w:t>
            </w:r>
          </w:p>
          <w:p w14:paraId="5EB42D9C" w14:textId="23B4ADEE"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ator usuário informa o seu e-mail cadastrado. [RN014]</w:t>
            </w:r>
          </w:p>
          <w:p w14:paraId="19552470" w14:textId="6EFABEE9"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valida se o e-mail está cadastrado. [FE001]</w:t>
            </w:r>
          </w:p>
          <w:p w14:paraId="64BBCE37" w14:textId="77777777" w:rsidR="005A398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gera um token e envia para o e-mail cadastrado.</w:t>
            </w:r>
          </w:p>
          <w:p w14:paraId="2255AAFD" w14:textId="70F7CBBD"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spacing w:line="360" w:lineRule="auto"/>
              <w:jc w:val="both"/>
              <w:rPr>
                <w:rFonts w:ascii="Arial" w:eastAsia="Arial" w:hAnsi="Arial" w:cs="Arial"/>
              </w:rPr>
            </w:pPr>
            <w:r w:rsidRPr="531AB1A1">
              <w:rPr>
                <w:rFonts w:ascii="Arial" w:eastAsia="Arial" w:hAnsi="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423ECC">
            <w:pPr>
              <w:spacing w:line="360" w:lineRule="auto"/>
              <w:jc w:val="both"/>
            </w:pPr>
            <w:r w:rsidRPr="531AB1A1">
              <w:rPr>
                <w:rFonts w:ascii="Arial" w:eastAsia="Arial" w:hAnsi="Arial" w:cs="Arial"/>
                <w:b/>
                <w:bCs/>
              </w:rPr>
              <w:t xml:space="preserve">Fluxos Alternativos  </w:t>
            </w:r>
          </w:p>
          <w:p w14:paraId="18F8E84B"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5A3981">
            <w:pPr>
              <w:spacing w:line="360" w:lineRule="auto"/>
              <w:jc w:val="both"/>
            </w:pPr>
            <w:r w:rsidRPr="531AB1A1">
              <w:rPr>
                <w:rFonts w:ascii="Arial" w:eastAsia="Arial" w:hAnsi="Arial" w:cs="Arial"/>
                <w:b/>
                <w:bCs/>
              </w:rPr>
              <w:t xml:space="preserve">Fluxos de Exceção </w:t>
            </w:r>
          </w:p>
          <w:p w14:paraId="2FCC72CC" w14:textId="2B02C1BE" w:rsidR="005A3981" w:rsidRPr="007B1775" w:rsidRDefault="531AB1A1" w:rsidP="005A3981">
            <w:pPr>
              <w:spacing w:line="360" w:lineRule="auto"/>
              <w:jc w:val="both"/>
            </w:pPr>
            <w:r w:rsidRPr="531AB1A1">
              <w:rPr>
                <w:rFonts w:ascii="Arial" w:eastAsia="Arial" w:hAnsi="Arial" w:cs="Arial"/>
                <w:b/>
                <w:bCs/>
              </w:rPr>
              <w:t xml:space="preserve">[FE001] Fluxo de Exceção 1: E-mail não cadastrado no sistema  </w:t>
            </w:r>
          </w:p>
          <w:p w14:paraId="53E284A5" w14:textId="77777777" w:rsidR="005A3981" w:rsidRPr="007B1775" w:rsidRDefault="531AB1A1" w:rsidP="005A3981">
            <w:pPr>
              <w:spacing w:line="360" w:lineRule="auto"/>
              <w:jc w:val="both"/>
            </w:pPr>
            <w:r w:rsidRPr="531AB1A1">
              <w:rPr>
                <w:rFonts w:ascii="Arial" w:eastAsia="Arial" w:hAnsi="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spacing w:line="360" w:lineRule="auto"/>
              <w:jc w:val="both"/>
            </w:pPr>
            <w:r w:rsidRPr="531AB1A1">
              <w:rPr>
                <w:rFonts w:ascii="Arial" w:eastAsia="Arial" w:hAnsi="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423ECC">
            <w:pPr>
              <w:spacing w:line="360" w:lineRule="auto"/>
              <w:jc w:val="both"/>
            </w:pPr>
            <w:r w:rsidRPr="531AB1A1">
              <w:rPr>
                <w:rFonts w:ascii="Arial" w:eastAsia="Arial" w:hAnsi="Arial" w:cs="Arial"/>
                <w:b/>
                <w:bCs/>
              </w:rPr>
              <w:t xml:space="preserve">Pós-condições:  </w:t>
            </w:r>
          </w:p>
          <w:p w14:paraId="2DC7D4B8" w14:textId="77777777" w:rsidR="000D6E41" w:rsidRPr="007B1775" w:rsidRDefault="531AB1A1" w:rsidP="00423ECC">
            <w:pPr>
              <w:spacing w:line="360" w:lineRule="auto"/>
              <w:jc w:val="both"/>
            </w:pPr>
            <w:r w:rsidRPr="531AB1A1">
              <w:rPr>
                <w:rFonts w:ascii="Arial" w:eastAsia="Arial" w:hAnsi="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423ECC">
            <w:pPr>
              <w:spacing w:line="360" w:lineRule="auto"/>
              <w:jc w:val="both"/>
            </w:pPr>
            <w:r w:rsidRPr="531AB1A1">
              <w:rPr>
                <w:rFonts w:ascii="Arial" w:eastAsia="Arial" w:hAnsi="Arial" w:cs="Arial"/>
                <w:b/>
                <w:bCs/>
              </w:rPr>
              <w:t>Regras de Negócio:</w:t>
            </w:r>
          </w:p>
          <w:p w14:paraId="60E9F4B0" w14:textId="5257CAC2" w:rsidR="000D6E41" w:rsidRPr="007B1775" w:rsidRDefault="531AB1A1" w:rsidP="00423ECC">
            <w:pPr>
              <w:spacing w:line="360" w:lineRule="auto"/>
              <w:jc w:val="both"/>
            </w:pPr>
            <w:r w:rsidRPr="531AB1A1">
              <w:rPr>
                <w:rFonts w:ascii="Arial" w:eastAsia="Arial" w:hAnsi="Arial" w:cs="Arial"/>
              </w:rPr>
              <w:t>[RN014]</w:t>
            </w:r>
          </w:p>
        </w:tc>
      </w:tr>
    </w:tbl>
    <w:p w14:paraId="18D8E0F7" w14:textId="3D96EC55" w:rsidR="00361A86" w:rsidRPr="00E817E4" w:rsidRDefault="531AB1A1" w:rsidP="00361A86">
      <w:pPr>
        <w:pStyle w:val="Legenda"/>
        <w:keepNext/>
        <w:jc w:val="center"/>
        <w:rPr>
          <w:rFonts w:ascii="Arial" w:hAnsi="Arial" w:cs="Arial"/>
          <w:b w:val="0"/>
          <w:bCs w:val="0"/>
        </w:rPr>
      </w:pPr>
      <w:bookmarkStart w:id="101" w:name="_Toc183291013"/>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19</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1</w:t>
      </w:r>
      <w:bookmarkEnd w:id="101"/>
    </w:p>
    <w:p w14:paraId="50F6F27E" w14:textId="7A735BD2" w:rsidR="1E806E08" w:rsidRPr="00361A86" w:rsidRDefault="00361A86" w:rsidP="00361A86">
      <w:pPr>
        <w:pStyle w:val="Legenda"/>
        <w:keepNext/>
        <w:jc w:val="center"/>
        <w:rPr>
          <w:rFonts w:ascii="Arial" w:hAnsi="Arial"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5C213C0" w14:textId="62601BA5" w:rsidR="00361A86" w:rsidRPr="00E817E4" w:rsidRDefault="531AB1A1" w:rsidP="00361A86">
      <w:pPr>
        <w:pStyle w:val="Legenda"/>
        <w:keepNext/>
        <w:jc w:val="center"/>
        <w:rPr>
          <w:rFonts w:ascii="Arial" w:hAnsi="Arial" w:cs="Arial"/>
          <w:b w:val="0"/>
          <w:bCs w:val="0"/>
        </w:rPr>
      </w:pPr>
      <w:bookmarkStart w:id="102" w:name="_Toc183291014"/>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20</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2</w:t>
      </w:r>
      <w:bookmarkEnd w:id="102"/>
    </w:p>
    <w:p w14:paraId="2D3D26E5" w14:textId="292324F6" w:rsidR="00361A86" w:rsidRPr="00361A86" w:rsidRDefault="00361A86" w:rsidP="00361A86">
      <w:pPr>
        <w:spacing w:before="240" w:after="240" w:line="360" w:lineRule="auto"/>
        <w:jc w:val="center"/>
        <w:rPr>
          <w:rFonts w:ascii="Arial" w:eastAsia="Arial" w:hAnsi="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53754ED8" w14:textId="1A293681" w:rsidR="00361A86" w:rsidRPr="00361A86" w:rsidRDefault="531AB1A1" w:rsidP="00361A86">
      <w:pPr>
        <w:pStyle w:val="Legenda"/>
        <w:keepNext/>
        <w:jc w:val="center"/>
        <w:rPr>
          <w:rFonts w:ascii="Arial" w:hAnsi="Arial" w:cs="Arial"/>
        </w:rPr>
      </w:pPr>
      <w:bookmarkStart w:id="103" w:name="_Toc183291015"/>
      <w:r w:rsidRPr="531AB1A1">
        <w:rPr>
          <w:rFonts w:ascii="Arial" w:hAnsi="Arial" w:cs="Arial"/>
        </w:rPr>
        <w:lastRenderedPageBreak/>
        <w:t xml:space="preserve">Figura </w:t>
      </w:r>
      <w:r w:rsidR="00361A86" w:rsidRPr="531AB1A1">
        <w:rPr>
          <w:rFonts w:ascii="Arial" w:hAnsi="Arial" w:cs="Arial"/>
        </w:rPr>
        <w:fldChar w:fldCharType="begin"/>
      </w:r>
      <w:r w:rsidR="00361A86" w:rsidRPr="531AB1A1">
        <w:rPr>
          <w:rFonts w:ascii="Arial" w:hAnsi="Arial" w:cs="Arial"/>
        </w:rPr>
        <w:instrText xml:space="preserve"> SEQ Figura \* ARABIC </w:instrText>
      </w:r>
      <w:r w:rsidR="00361A86" w:rsidRPr="531AB1A1">
        <w:rPr>
          <w:rFonts w:ascii="Arial" w:hAnsi="Arial" w:cs="Arial"/>
        </w:rPr>
        <w:fldChar w:fldCharType="separate"/>
      </w:r>
      <w:r w:rsidR="00FC7A3B">
        <w:rPr>
          <w:rFonts w:ascii="Arial" w:hAnsi="Arial" w:cs="Arial"/>
          <w:noProof/>
        </w:rPr>
        <w:t>21</w:t>
      </w:r>
      <w:r w:rsidR="00361A86"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Protótipo caso de uso CSU012 – Recuperar senha – Fluxo Principal – Parte 3</w:t>
      </w:r>
      <w:bookmarkEnd w:id="103"/>
    </w:p>
    <w:p w14:paraId="5739D4F5" w14:textId="7C4D4A5C" w:rsidR="1E806E08" w:rsidRPr="00361A86" w:rsidRDefault="00361A86" w:rsidP="00361A86">
      <w:pPr>
        <w:jc w:val="center"/>
        <w:rPr>
          <w:rFonts w:ascii="Arial" w:hAnsi="Arial"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1E806E08">
            <w:pPr>
              <w:spacing w:line="360" w:lineRule="auto"/>
              <w:jc w:val="both"/>
            </w:pPr>
            <w:r w:rsidRPr="531AB1A1">
              <w:rPr>
                <w:rFonts w:ascii="Arial" w:eastAsia="Arial" w:hAnsi="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1E806E08">
            <w:pPr>
              <w:spacing w:line="360" w:lineRule="auto"/>
              <w:jc w:val="both"/>
              <w:rPr>
                <w:rFonts w:ascii="Arial" w:eastAsia="Arial" w:hAnsi="Arial" w:cs="Arial"/>
              </w:rPr>
            </w:pPr>
            <w:r w:rsidRPr="531AB1A1">
              <w:rPr>
                <w:rFonts w:ascii="Arial" w:eastAsia="Arial" w:hAnsi="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1E806E08">
            <w:pPr>
              <w:spacing w:line="360" w:lineRule="auto"/>
              <w:jc w:val="both"/>
            </w:pPr>
            <w:r w:rsidRPr="531AB1A1">
              <w:rPr>
                <w:rFonts w:ascii="Arial" w:eastAsia="Arial" w:hAnsi="Arial" w:cs="Arial"/>
                <w:b/>
                <w:bCs/>
              </w:rPr>
              <w:t xml:space="preserve">Pré-condição:  </w:t>
            </w:r>
          </w:p>
          <w:p w14:paraId="73D40EEA" w14:textId="7EC170CA" w:rsidR="1E806E08" w:rsidRDefault="531AB1A1" w:rsidP="1E806E08">
            <w:pPr>
              <w:spacing w:line="360" w:lineRule="auto"/>
              <w:jc w:val="both"/>
              <w:rPr>
                <w:rFonts w:ascii="Arial" w:eastAsia="Arial" w:hAnsi="Arial" w:cs="Arial"/>
              </w:rPr>
            </w:pPr>
            <w:r w:rsidRPr="531AB1A1">
              <w:rPr>
                <w:rFonts w:ascii="Arial" w:eastAsia="Arial" w:hAnsi="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563B345D" w14:textId="3C003825" w:rsidR="1E806E08" w:rsidRDefault="531AB1A1" w:rsidP="1E806E08">
            <w:pPr>
              <w:spacing w:line="360" w:lineRule="auto"/>
              <w:jc w:val="both"/>
              <w:rPr>
                <w:rFonts w:ascii="Arial" w:eastAsia="Arial" w:hAnsi="Arial" w:cs="Arial"/>
              </w:rPr>
            </w:pPr>
            <w:r w:rsidRPr="531AB1A1">
              <w:rPr>
                <w:rFonts w:ascii="Arial" w:eastAsia="Arial" w:hAnsi="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spacing w:line="360" w:lineRule="auto"/>
              <w:jc w:val="both"/>
              <w:rPr>
                <w:rFonts w:ascii="Arial" w:eastAsia="Arial" w:hAnsi="Arial" w:cs="Arial"/>
              </w:rPr>
            </w:pPr>
            <w:r w:rsidRPr="531AB1A1">
              <w:rPr>
                <w:rFonts w:ascii="Arial" w:eastAsia="Arial" w:hAnsi="Arial" w:cs="Arial"/>
              </w:rPr>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1E806E08">
            <w:pPr>
              <w:spacing w:line="360" w:lineRule="auto"/>
              <w:jc w:val="both"/>
            </w:pPr>
            <w:r w:rsidRPr="531AB1A1">
              <w:rPr>
                <w:rFonts w:ascii="Arial" w:eastAsia="Arial" w:hAnsi="Arial" w:cs="Arial"/>
                <w:b/>
                <w:bCs/>
              </w:rPr>
              <w:lastRenderedPageBreak/>
              <w:t xml:space="preserve">Fluxos Alternativos  </w:t>
            </w:r>
          </w:p>
          <w:p w14:paraId="44D87242" w14:textId="34F605D4" w:rsidR="1E806E08" w:rsidRDefault="531AB1A1" w:rsidP="1E806E08">
            <w:pPr>
              <w:spacing w:line="360" w:lineRule="auto"/>
              <w:jc w:val="both"/>
            </w:pPr>
            <w:r w:rsidRPr="531AB1A1">
              <w:rPr>
                <w:rFonts w:ascii="Arial" w:eastAsia="Arial" w:hAnsi="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1E806E08">
            <w:pPr>
              <w:spacing w:line="360" w:lineRule="auto"/>
              <w:jc w:val="both"/>
            </w:pPr>
            <w:r w:rsidRPr="531AB1A1">
              <w:rPr>
                <w:rFonts w:ascii="Arial" w:eastAsia="Arial" w:hAnsi="Arial" w:cs="Arial"/>
                <w:b/>
                <w:bCs/>
              </w:rPr>
              <w:t xml:space="preserve">Fluxos de Exceção </w:t>
            </w:r>
          </w:p>
          <w:p w14:paraId="53BF6076" w14:textId="46788612" w:rsidR="31BE1E3C" w:rsidRDefault="531AB1A1" w:rsidP="1E806E08">
            <w:pPr>
              <w:spacing w:line="360" w:lineRule="auto"/>
              <w:jc w:val="both"/>
              <w:rPr>
                <w:rFonts w:ascii="Arial" w:eastAsia="Arial" w:hAnsi="Arial" w:cs="Arial"/>
              </w:rPr>
            </w:pPr>
            <w:r w:rsidRPr="531AB1A1">
              <w:rPr>
                <w:rFonts w:ascii="Arial" w:eastAsia="Arial" w:hAnsi="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1E806E08">
            <w:pPr>
              <w:spacing w:line="360" w:lineRule="auto"/>
              <w:jc w:val="both"/>
            </w:pPr>
            <w:r w:rsidRPr="531AB1A1">
              <w:rPr>
                <w:rFonts w:ascii="Arial" w:eastAsia="Arial" w:hAnsi="Arial" w:cs="Arial"/>
                <w:b/>
                <w:bCs/>
              </w:rPr>
              <w:t xml:space="preserve">Pós-condições:  </w:t>
            </w:r>
          </w:p>
          <w:p w14:paraId="6242FD8E" w14:textId="5A65BF6F" w:rsidR="1E806E08" w:rsidRDefault="531AB1A1" w:rsidP="1E806E08">
            <w:pPr>
              <w:spacing w:line="360" w:lineRule="auto"/>
              <w:jc w:val="both"/>
            </w:pPr>
            <w:r w:rsidRPr="531AB1A1">
              <w:rPr>
                <w:rFonts w:ascii="Arial" w:eastAsia="Arial" w:hAnsi="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1E806E08">
            <w:pPr>
              <w:spacing w:line="360" w:lineRule="auto"/>
              <w:jc w:val="both"/>
            </w:pPr>
            <w:r w:rsidRPr="531AB1A1">
              <w:rPr>
                <w:rFonts w:ascii="Arial" w:eastAsia="Arial" w:hAnsi="Arial" w:cs="Arial"/>
                <w:b/>
                <w:bCs/>
              </w:rPr>
              <w:t>Regras de Negócio:</w:t>
            </w:r>
          </w:p>
          <w:p w14:paraId="0E8C4688" w14:textId="25536E65" w:rsidR="1E806E08" w:rsidRDefault="531AB1A1" w:rsidP="1E806E08">
            <w:pPr>
              <w:spacing w:line="360" w:lineRule="auto"/>
              <w:jc w:val="both"/>
              <w:rPr>
                <w:rFonts w:ascii="Arial" w:eastAsia="Arial" w:hAnsi="Arial" w:cs="Arial"/>
              </w:rPr>
            </w:pPr>
            <w:r w:rsidRPr="531AB1A1">
              <w:rPr>
                <w:rFonts w:ascii="Arial" w:eastAsia="Arial" w:hAnsi="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1E806E08">
            <w:pPr>
              <w:spacing w:line="360" w:lineRule="auto"/>
              <w:jc w:val="both"/>
              <w:rPr>
                <w:rFonts w:ascii="Arial" w:eastAsia="Arial" w:hAnsi="Arial" w:cs="Arial"/>
                <w:b/>
                <w:bCs/>
              </w:rPr>
            </w:pPr>
            <w:r w:rsidRPr="531AB1A1">
              <w:rPr>
                <w:rFonts w:ascii="Arial" w:eastAsia="Arial" w:hAnsi="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1E806E08">
            <w:pPr>
              <w:spacing w:line="360" w:lineRule="auto"/>
              <w:jc w:val="both"/>
            </w:pPr>
            <w:r w:rsidRPr="531AB1A1">
              <w:rPr>
                <w:rFonts w:ascii="Arial" w:eastAsia="Arial" w:hAnsi="Arial" w:cs="Arial"/>
                <w:u w:val="single"/>
              </w:rPr>
              <w:t>Sumário</w:t>
            </w:r>
            <w:r w:rsidRPr="531AB1A1">
              <w:rPr>
                <w:rFonts w:ascii="Arial" w:eastAsia="Arial" w:hAnsi="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1E806E08">
            <w:pPr>
              <w:spacing w:line="360" w:lineRule="auto"/>
              <w:jc w:val="both"/>
              <w:rPr>
                <w:rFonts w:ascii="Arial" w:eastAsia="Arial" w:hAnsi="Arial" w:cs="Arial"/>
              </w:rPr>
            </w:pPr>
            <w:r w:rsidRPr="531AB1A1">
              <w:rPr>
                <w:rFonts w:ascii="Arial" w:eastAsia="Arial" w:hAnsi="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1E806E08">
            <w:pPr>
              <w:spacing w:line="360" w:lineRule="auto"/>
              <w:jc w:val="both"/>
            </w:pPr>
            <w:r w:rsidRPr="531AB1A1">
              <w:rPr>
                <w:rFonts w:ascii="Arial" w:eastAsia="Arial" w:hAnsi="Arial" w:cs="Arial"/>
                <w:b/>
                <w:bCs/>
              </w:rPr>
              <w:t xml:space="preserve">Pré-condição:  </w:t>
            </w:r>
          </w:p>
          <w:p w14:paraId="703C2A23" w14:textId="56BE6AE7" w:rsidR="66B21FAE" w:rsidRDefault="531AB1A1" w:rsidP="1E806E08">
            <w:pPr>
              <w:spacing w:line="360" w:lineRule="auto"/>
              <w:jc w:val="both"/>
              <w:rPr>
                <w:rFonts w:ascii="Arial" w:eastAsia="Arial" w:hAnsi="Arial" w:cs="Arial"/>
              </w:rPr>
            </w:pPr>
            <w:r w:rsidRPr="531AB1A1">
              <w:rPr>
                <w:rFonts w:ascii="Arial" w:eastAsia="Arial" w:hAnsi="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1E806E08">
            <w:pPr>
              <w:spacing w:line="360" w:lineRule="auto"/>
              <w:jc w:val="both"/>
            </w:pPr>
            <w:r w:rsidRPr="531AB1A1">
              <w:rPr>
                <w:rFonts w:ascii="Arial" w:eastAsia="Arial" w:hAnsi="Arial" w:cs="Arial"/>
                <w:b/>
                <w:bCs/>
              </w:rPr>
              <w:t xml:space="preserve">Fluxo Principal </w:t>
            </w:r>
            <w:r w:rsidRPr="531AB1A1">
              <w:rPr>
                <w:rFonts w:ascii="Arial" w:eastAsia="Arial" w:hAnsi="Arial" w:cs="Arial"/>
              </w:rPr>
              <w:t xml:space="preserve"> </w:t>
            </w:r>
          </w:p>
          <w:p w14:paraId="30AB7944" w14:textId="386ECD50" w:rsidR="1E806E08" w:rsidRDefault="531AB1A1" w:rsidP="1E806E08">
            <w:pPr>
              <w:spacing w:line="360" w:lineRule="auto"/>
              <w:jc w:val="both"/>
            </w:pPr>
            <w:r w:rsidRPr="531AB1A1">
              <w:rPr>
                <w:rFonts w:ascii="Arial" w:eastAsia="Arial" w:hAnsi="Arial" w:cs="Arial"/>
              </w:rPr>
              <w:t xml:space="preserve">Este caso de uso se inicia quando qualquer usuário seleciona a opção “minhas reclamações” no menu do aplicativo.  </w:t>
            </w:r>
          </w:p>
          <w:p w14:paraId="17F5ADE7" w14:textId="6ED3813E" w:rsidR="1E806E08" w:rsidRDefault="531AB1A1" w:rsidP="00820795">
            <w:pPr>
              <w:pStyle w:val="PargrafodaLista"/>
              <w:numPr>
                <w:ilvl w:val="0"/>
                <w:numId w:val="17"/>
              </w:numPr>
              <w:spacing w:line="360" w:lineRule="auto"/>
              <w:jc w:val="both"/>
              <w:rPr>
                <w:rFonts w:ascii="Arial" w:eastAsia="Arial" w:hAnsi="Arial" w:cs="Arial"/>
              </w:rPr>
            </w:pPr>
            <w:r w:rsidRPr="531AB1A1">
              <w:rPr>
                <w:rFonts w:ascii="Arial" w:eastAsia="Arial" w:hAnsi="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FDC60E" w14:textId="77777777" w:rsidR="1E806E08" w:rsidRDefault="531AB1A1" w:rsidP="1E806E08">
            <w:pPr>
              <w:spacing w:line="360" w:lineRule="auto"/>
              <w:jc w:val="both"/>
              <w:rPr>
                <w:rFonts w:ascii="Arial" w:eastAsia="Arial" w:hAnsi="Arial" w:cs="Arial"/>
              </w:rPr>
            </w:pPr>
            <w:r w:rsidRPr="531AB1A1">
              <w:rPr>
                <w:rFonts w:ascii="Arial" w:eastAsia="Arial" w:hAnsi="Arial" w:cs="Arial"/>
                <w:b/>
                <w:bCs/>
              </w:rPr>
              <w:t xml:space="preserve">Fluxos Alternativos </w:t>
            </w:r>
            <w:r w:rsidR="1E806E08">
              <w:br/>
            </w:r>
            <w:r w:rsidRPr="531AB1A1">
              <w:rPr>
                <w:rFonts w:ascii="Arial" w:eastAsia="Arial" w:hAnsi="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1E806E08">
            <w:pPr>
              <w:spacing w:line="360" w:lineRule="auto"/>
              <w:jc w:val="both"/>
            </w:pPr>
            <w:r w:rsidRPr="531AB1A1">
              <w:rPr>
                <w:rFonts w:ascii="Arial" w:eastAsia="Arial" w:hAnsi="Arial" w:cs="Arial"/>
                <w:b/>
                <w:bCs/>
              </w:rPr>
              <w:t xml:space="preserve">Fluxos de Exceção </w:t>
            </w:r>
          </w:p>
          <w:p w14:paraId="6FC6A0D4" w14:textId="77777777" w:rsidR="1E806E08" w:rsidRDefault="531AB1A1" w:rsidP="1E806E08">
            <w:pPr>
              <w:spacing w:line="360" w:lineRule="auto"/>
              <w:jc w:val="both"/>
            </w:pPr>
            <w:r w:rsidRPr="531AB1A1">
              <w:rPr>
                <w:rFonts w:ascii="Arial" w:eastAsia="Arial" w:hAnsi="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1E806E08">
            <w:pPr>
              <w:spacing w:line="360" w:lineRule="auto"/>
              <w:jc w:val="both"/>
            </w:pPr>
            <w:r w:rsidRPr="531AB1A1">
              <w:rPr>
                <w:rFonts w:ascii="Arial" w:eastAsia="Arial" w:hAnsi="Arial" w:cs="Arial"/>
                <w:b/>
                <w:bCs/>
              </w:rPr>
              <w:t xml:space="preserve">Pós-condições:  </w:t>
            </w:r>
          </w:p>
          <w:p w14:paraId="06072253" w14:textId="77777777" w:rsidR="1E806E08" w:rsidRDefault="531AB1A1" w:rsidP="1E806E08">
            <w:pPr>
              <w:spacing w:line="360" w:lineRule="auto"/>
              <w:jc w:val="both"/>
            </w:pPr>
            <w:r w:rsidRPr="531AB1A1">
              <w:rPr>
                <w:rFonts w:ascii="Arial" w:eastAsia="Arial" w:hAnsi="Arial" w:cs="Arial"/>
              </w:rPr>
              <w:t xml:space="preserve">Não se aplica. </w:t>
            </w:r>
            <w:r w:rsidRPr="531AB1A1">
              <w:rPr>
                <w:rFonts w:ascii="Arial" w:eastAsia="Arial" w:hAnsi="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1E806E08">
            <w:pPr>
              <w:spacing w:line="360" w:lineRule="auto"/>
              <w:jc w:val="both"/>
            </w:pPr>
            <w:r w:rsidRPr="531AB1A1">
              <w:rPr>
                <w:rFonts w:ascii="Arial" w:eastAsia="Arial" w:hAnsi="Arial" w:cs="Arial"/>
                <w:b/>
                <w:bCs/>
              </w:rPr>
              <w:t>Regras de Negócio:</w:t>
            </w:r>
          </w:p>
          <w:p w14:paraId="6A505FF7" w14:textId="78B6802E" w:rsidR="1E806E08" w:rsidRDefault="531AB1A1" w:rsidP="1E806E08">
            <w:pPr>
              <w:spacing w:line="360" w:lineRule="auto"/>
              <w:jc w:val="both"/>
              <w:rPr>
                <w:rFonts w:ascii="Arial" w:eastAsia="Arial" w:hAnsi="Arial" w:cs="Arial"/>
              </w:rPr>
            </w:pPr>
            <w:r w:rsidRPr="531AB1A1">
              <w:rPr>
                <w:rFonts w:ascii="Arial" w:eastAsia="Arial" w:hAnsi="Arial" w:cs="Arial"/>
              </w:rPr>
              <w:t>RN001 e RN012</w:t>
            </w:r>
          </w:p>
        </w:tc>
      </w:tr>
    </w:tbl>
    <w:p w14:paraId="10827954" w14:textId="181AF3EC" w:rsidR="1E806E08" w:rsidRDefault="1E806E08" w:rsidP="1E806E08">
      <w:pPr>
        <w:rPr>
          <w:highlight w:val="yellow"/>
        </w:rPr>
      </w:pPr>
      <w:r>
        <w:br/>
      </w:r>
    </w:p>
    <w:p w14:paraId="6848668E" w14:textId="5459EC9C" w:rsidR="00824060" w:rsidRDefault="531AB1A1" w:rsidP="008258E6">
      <w:pPr>
        <w:pStyle w:val="Ttulo2"/>
        <w:rPr>
          <w:rFonts w:eastAsia="Arial"/>
        </w:rPr>
      </w:pPr>
      <w:bookmarkStart w:id="104" w:name="_Toc1467156767"/>
      <w:bookmarkStart w:id="105" w:name="_Toc183291688"/>
      <w:r w:rsidRPr="531AB1A1">
        <w:rPr>
          <w:rFonts w:eastAsia="Arial"/>
        </w:rPr>
        <w:t>Requisitos Não-Funcionais</w:t>
      </w:r>
      <w:bookmarkEnd w:id="104"/>
      <w:bookmarkEnd w:id="105"/>
    </w:p>
    <w:p w14:paraId="000CF221" w14:textId="77777777" w:rsidR="00010528" w:rsidRPr="00010528" w:rsidRDefault="00010528" w:rsidP="00010528">
      <w:pPr>
        <w:rPr>
          <w:rFonts w:eastAsia="Arial"/>
        </w:rPr>
      </w:pPr>
    </w:p>
    <w:p w14:paraId="693A9DEC" w14:textId="6958E5FC" w:rsidR="00824060" w:rsidRDefault="531AB1A1" w:rsidP="078076E3">
      <w:pPr>
        <w:spacing w:line="360" w:lineRule="auto"/>
        <w:jc w:val="both"/>
      </w:pPr>
      <w:r w:rsidRPr="531AB1A1">
        <w:rPr>
          <w:rFonts w:ascii="Arial" w:eastAsia="Arial" w:hAnsi="Arial" w:cs="Arial"/>
          <w:b/>
          <w:bCs/>
        </w:rPr>
        <w:t>[RNF001] - Segurança</w:t>
      </w:r>
    </w:p>
    <w:p w14:paraId="13971D62" w14:textId="02FCF562"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deve estar protegido de acessos de usuários não permitidos, por meio de login, senha criptografada e controle de sessões. A senha deve conter no </w:t>
      </w:r>
      <w:r w:rsidRPr="531AB1A1">
        <w:rPr>
          <w:rFonts w:ascii="Arial" w:eastAsia="Arial" w:hAnsi="Arial" w:cs="Arial"/>
        </w:rPr>
        <w:lastRenderedPageBreak/>
        <w:t>mínimo 8 dígitos dentre eles letras minúsculas, maiúsculas, números e caracteres especiais. Esses valores serão criptografados utilizando o método AES256 e o controle de sessão via tokens JWT para manter a conexão do usuário logado.</w:t>
      </w:r>
    </w:p>
    <w:p w14:paraId="4B15B883" w14:textId="46849781" w:rsidR="00824060" w:rsidRDefault="531AB1A1" w:rsidP="078076E3">
      <w:pPr>
        <w:spacing w:line="360" w:lineRule="auto"/>
        <w:jc w:val="both"/>
      </w:pPr>
      <w:r w:rsidRPr="531AB1A1">
        <w:rPr>
          <w:rFonts w:ascii="Arial" w:eastAsia="Arial" w:hAnsi="Arial" w:cs="Arial"/>
        </w:rPr>
        <w:t xml:space="preserve"> </w:t>
      </w:r>
    </w:p>
    <w:p w14:paraId="59551BBA" w14:textId="40939BD3" w:rsidR="00824060" w:rsidRDefault="531AB1A1" w:rsidP="078076E3">
      <w:pPr>
        <w:spacing w:line="360" w:lineRule="auto"/>
        <w:jc w:val="both"/>
      </w:pPr>
      <w:r w:rsidRPr="531AB1A1">
        <w:rPr>
          <w:rFonts w:ascii="Arial" w:eastAsia="Arial" w:hAnsi="Arial" w:cs="Arial"/>
          <w:b/>
          <w:bCs/>
        </w:rPr>
        <w:t>[RNF002] - Usabilidade</w:t>
      </w:r>
    </w:p>
    <w:p w14:paraId="762E3960" w14:textId="58E05494" w:rsidR="00824060" w:rsidRDefault="531AB1A1" w:rsidP="531AB1A1">
      <w:pPr>
        <w:spacing w:line="360" w:lineRule="auto"/>
        <w:jc w:val="both"/>
      </w:pPr>
      <w:r w:rsidRPr="531AB1A1">
        <w:rPr>
          <w:rFonts w:ascii="Arial" w:eastAsia="Arial" w:hAnsi="Arial" w:cs="Arial"/>
          <w:b/>
          <w:bCs/>
        </w:rPr>
        <w:t xml:space="preserve">Descrição: </w:t>
      </w:r>
      <w:r w:rsidRPr="531AB1A1">
        <w:rPr>
          <w:rFonts w:ascii="Arial" w:eastAsia="Arial" w:hAnsi="Arial" w:cs="Arial"/>
        </w:rPr>
        <w:t xml:space="preserve">O sistema prioriza </w:t>
      </w:r>
      <w:r w:rsidRPr="531AB1A1">
        <w:rPr>
          <w:rFonts w:ascii="Arial" w:eastAsia="Arial" w:hAnsi="Arial" w:cs="Arial"/>
          <w:b/>
          <w:bCs/>
        </w:rPr>
        <w:t>usabilidade</w:t>
      </w:r>
      <w:r w:rsidRPr="531AB1A1">
        <w:rPr>
          <w:rFonts w:ascii="Arial" w:eastAsia="Arial" w:hAnsi="Arial" w:cs="Arial"/>
        </w:rPr>
        <w:t xml:space="preserve"> e </w:t>
      </w:r>
      <w:proofErr w:type="spellStart"/>
      <w:r w:rsidRPr="531AB1A1">
        <w:rPr>
          <w:rFonts w:ascii="Arial" w:eastAsia="Arial" w:hAnsi="Arial" w:cs="Arial"/>
          <w:b/>
          <w:bCs/>
        </w:rPr>
        <w:t>user</w:t>
      </w:r>
      <w:proofErr w:type="spellEnd"/>
      <w:r w:rsidRPr="531AB1A1">
        <w:rPr>
          <w:rFonts w:ascii="Arial" w:eastAsia="Arial" w:hAnsi="Arial" w:cs="Arial"/>
          <w:b/>
          <w:bCs/>
        </w:rPr>
        <w:t xml:space="preserve"> </w:t>
      </w:r>
      <w:proofErr w:type="spellStart"/>
      <w:r w:rsidRPr="531AB1A1">
        <w:rPr>
          <w:rFonts w:ascii="Arial" w:eastAsia="Arial" w:hAnsi="Arial" w:cs="Arial"/>
          <w:b/>
          <w:bCs/>
        </w:rPr>
        <w:t>experience</w:t>
      </w:r>
      <w:proofErr w:type="spellEnd"/>
      <w:r w:rsidRPr="531AB1A1">
        <w:rPr>
          <w:rFonts w:ascii="Arial" w:eastAsia="Arial" w:hAnsi="Arial" w:cs="Arial"/>
          <w:b/>
          <w:bCs/>
        </w:rPr>
        <w:t xml:space="preserve"> (UX)</w:t>
      </w:r>
      <w:r w:rsidRPr="531AB1A1">
        <w:rPr>
          <w:rFonts w:ascii="Arial" w:eastAsia="Arial" w:hAnsi="Arial" w:cs="Arial"/>
        </w:rPr>
        <w:t xml:space="preserve">, garantindo uma interface intuitiva e funcional. Foi criado um </w:t>
      </w:r>
      <w:r w:rsidRPr="531AB1A1">
        <w:rPr>
          <w:rFonts w:ascii="Arial" w:eastAsia="Arial" w:hAnsi="Arial" w:cs="Arial"/>
          <w:b/>
          <w:bCs/>
        </w:rPr>
        <w:t>design system (Apêndice B)</w:t>
      </w:r>
      <w:r w:rsidRPr="531AB1A1">
        <w:rPr>
          <w:rFonts w:ascii="Arial" w:eastAsia="Arial" w:hAnsi="Arial" w:cs="Arial"/>
        </w:rPr>
        <w:t>,</w:t>
      </w:r>
      <w:r w:rsidRPr="531AB1A1">
        <w:rPr>
          <w:rFonts w:ascii="Arial" w:eastAsia="Arial" w:hAnsi="Arial" w:cs="Arial"/>
          <w:b/>
          <w:bCs/>
        </w:rPr>
        <w:t xml:space="preserve"> </w:t>
      </w:r>
      <w:r w:rsidRPr="531AB1A1">
        <w:rPr>
          <w:rFonts w:ascii="Arial" w:eastAsia="Arial" w:hAnsi="Arial" w:cs="Arial"/>
        </w:rPr>
        <w:t xml:space="preserve">consistente para uniformidade visual e navegabilidade, aliado à prototipação no </w:t>
      </w:r>
      <w:proofErr w:type="spellStart"/>
      <w:r w:rsidRPr="531AB1A1">
        <w:rPr>
          <w:rFonts w:ascii="Arial" w:eastAsia="Arial" w:hAnsi="Arial" w:cs="Arial"/>
        </w:rPr>
        <w:t>Figma</w:t>
      </w:r>
      <w:proofErr w:type="spellEnd"/>
      <w:r w:rsidRPr="531AB1A1">
        <w:rPr>
          <w:rFonts w:ascii="Arial" w:eastAsia="Arial" w:hAnsi="Arial" w:cs="Arial"/>
        </w:rPr>
        <w:t>, permitindo validação e ajustes antecipados. Essa abordagem assegura um produto acessível, eficiente e centrado nas necessidades do usuário.</w:t>
      </w:r>
    </w:p>
    <w:p w14:paraId="2AFC0487" w14:textId="2A572E2E" w:rsidR="00824060" w:rsidRDefault="531AB1A1" w:rsidP="078076E3">
      <w:pPr>
        <w:spacing w:line="360" w:lineRule="auto"/>
        <w:jc w:val="both"/>
      </w:pPr>
      <w:r w:rsidRPr="531AB1A1">
        <w:rPr>
          <w:rFonts w:ascii="Arial" w:eastAsia="Arial" w:hAnsi="Arial" w:cs="Arial"/>
        </w:rPr>
        <w:t xml:space="preserve"> </w:t>
      </w:r>
    </w:p>
    <w:p w14:paraId="1CF5C28C" w14:textId="08B19BBE" w:rsidR="00824060" w:rsidRDefault="531AB1A1" w:rsidP="078076E3">
      <w:pPr>
        <w:spacing w:line="360" w:lineRule="auto"/>
        <w:jc w:val="both"/>
      </w:pPr>
      <w:r w:rsidRPr="531AB1A1">
        <w:rPr>
          <w:rFonts w:ascii="Arial" w:eastAsia="Arial" w:hAnsi="Arial" w:cs="Arial"/>
          <w:b/>
          <w:bCs/>
        </w:rPr>
        <w:t>[RNF003] - Arquitetura</w:t>
      </w:r>
    </w:p>
    <w:p w14:paraId="4FA2BD84" w14:textId="0E480839" w:rsidR="00824060" w:rsidRDefault="531AB1A1" w:rsidP="078076E3">
      <w:pPr>
        <w:spacing w:line="360" w:lineRule="auto"/>
        <w:jc w:val="both"/>
      </w:pPr>
      <w:r w:rsidRPr="531AB1A1">
        <w:rPr>
          <w:rFonts w:ascii="Arial" w:eastAsia="Arial" w:hAnsi="Arial" w:cs="Arial"/>
          <w:b/>
          <w:bCs/>
        </w:rPr>
        <w:t xml:space="preserve">Descrição: </w:t>
      </w:r>
      <w:r w:rsidRPr="531AB1A1">
        <w:rPr>
          <w:rFonts w:ascii="Arial" w:eastAsia="Arial" w:hAnsi="Arial" w:cs="Arial"/>
        </w:rPr>
        <w:t>A arquitetura utilizada seguirá o modelo de projeto MVC junto com o padrão DAO.</w:t>
      </w:r>
    </w:p>
    <w:p w14:paraId="5A4A26E7" w14:textId="5DF5D72E" w:rsidR="00824060" w:rsidRDefault="531AB1A1" w:rsidP="078076E3">
      <w:pPr>
        <w:spacing w:line="360" w:lineRule="auto"/>
        <w:jc w:val="both"/>
      </w:pPr>
      <w:r w:rsidRPr="531AB1A1">
        <w:rPr>
          <w:rFonts w:ascii="Arial" w:eastAsia="Arial" w:hAnsi="Arial" w:cs="Arial"/>
        </w:rPr>
        <w:t xml:space="preserve"> </w:t>
      </w:r>
    </w:p>
    <w:p w14:paraId="3844C298" w14:textId="306B5B60" w:rsidR="00824060" w:rsidRDefault="531AB1A1" w:rsidP="078076E3">
      <w:pPr>
        <w:spacing w:line="360" w:lineRule="auto"/>
        <w:jc w:val="both"/>
      </w:pPr>
      <w:r w:rsidRPr="531AB1A1">
        <w:rPr>
          <w:rFonts w:ascii="Arial" w:eastAsia="Arial" w:hAnsi="Arial" w:cs="Arial"/>
          <w:b/>
          <w:bCs/>
        </w:rPr>
        <w:t>[RNF004] - Tecnologia</w:t>
      </w:r>
    </w:p>
    <w:p w14:paraId="499CA853" w14:textId="57F35D58" w:rsidR="00824060" w:rsidRDefault="531AB1A1" w:rsidP="009A38F8">
      <w:pPr>
        <w:spacing w:line="360" w:lineRule="auto"/>
        <w:jc w:val="both"/>
        <w:rPr>
          <w:rFonts w:ascii="Arial" w:eastAsia="Arial" w:hAnsi="Arial" w:cs="Arial"/>
        </w:rPr>
      </w:pPr>
      <w:r w:rsidRPr="531AB1A1">
        <w:rPr>
          <w:rFonts w:ascii="Arial" w:eastAsia="Arial" w:hAnsi="Arial" w:cs="Arial"/>
          <w:b/>
          <w:bCs/>
        </w:rPr>
        <w:t xml:space="preserve">Descrição: </w:t>
      </w:r>
      <w:r w:rsidRPr="531AB1A1">
        <w:rPr>
          <w:rFonts w:ascii="Arial" w:eastAsia="Arial" w:hAnsi="Arial" w:cs="Arial"/>
        </w:rPr>
        <w:t xml:space="preserve">A tecnologia utilizada para o </w:t>
      </w:r>
      <w:proofErr w:type="spellStart"/>
      <w:r w:rsidRPr="531AB1A1">
        <w:rPr>
          <w:rFonts w:ascii="Arial" w:eastAsia="Arial" w:hAnsi="Arial" w:cs="Arial"/>
          <w:i/>
          <w:iCs/>
        </w:rPr>
        <w:t>back-end</w:t>
      </w:r>
      <w:proofErr w:type="spellEnd"/>
      <w:r w:rsidRPr="531AB1A1">
        <w:rPr>
          <w:rFonts w:ascii="Arial" w:eastAsia="Arial" w:hAnsi="Arial" w:cs="Arial"/>
        </w:rPr>
        <w:t xml:space="preserve"> será Python com o micro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Flask</w:t>
      </w:r>
      <w:proofErr w:type="spellEnd"/>
      <w:r w:rsidRPr="531AB1A1">
        <w:rPr>
          <w:rFonts w:ascii="Arial" w:eastAsia="Arial" w:hAnsi="Arial" w:cs="Arial"/>
        </w:rPr>
        <w:t xml:space="preserve">; para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i/>
          <w:iCs/>
        </w:rPr>
        <w:t xml:space="preserve"> </w:t>
      </w:r>
      <w:r w:rsidRPr="531AB1A1">
        <w:rPr>
          <w:rFonts w:ascii="Arial" w:eastAsia="Arial" w:hAnsi="Arial" w:cs="Arial"/>
        </w:rPr>
        <w:t xml:space="preserve">será utilizado a biblioteca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e para o banco de banco de dados, PostgreSQL.</w:t>
      </w:r>
    </w:p>
    <w:p w14:paraId="5651D621" w14:textId="0B6777CE" w:rsidR="6ECC838B" w:rsidRDefault="6ECC838B" w:rsidP="6ECC838B">
      <w:pPr>
        <w:spacing w:line="360" w:lineRule="auto"/>
        <w:jc w:val="both"/>
        <w:rPr>
          <w:rFonts w:ascii="Arial" w:eastAsia="Arial" w:hAnsi="Arial" w:cs="Arial"/>
        </w:rPr>
      </w:pPr>
    </w:p>
    <w:p w14:paraId="214BCB61" w14:textId="3473F36F" w:rsidR="009A38F8" w:rsidRPr="009A38F8" w:rsidRDefault="531AB1A1" w:rsidP="0DD9384F">
      <w:pPr>
        <w:pStyle w:val="Ttulo2"/>
        <w:rPr>
          <w:rFonts w:eastAsia="Arial"/>
        </w:rPr>
      </w:pPr>
      <w:bookmarkStart w:id="106" w:name="_Toc183291689"/>
      <w:r w:rsidRPr="531AB1A1">
        <w:rPr>
          <w:rFonts w:eastAsia="Arial"/>
        </w:rPr>
        <w:t>Planejamento por Sprint</w:t>
      </w:r>
      <w:bookmarkEnd w:id="106"/>
      <w:r w:rsidRPr="531AB1A1">
        <w:rPr>
          <w:rFonts w:eastAsia="Arial"/>
        </w:rPr>
        <w:t xml:space="preserve"> </w:t>
      </w:r>
    </w:p>
    <w:p w14:paraId="5EB22C39" w14:textId="2B7E4FFB" w:rsidR="4F699327" w:rsidRDefault="531AB1A1" w:rsidP="0DD9384F">
      <w:pPr>
        <w:spacing w:line="360" w:lineRule="auto"/>
        <w:ind w:firstLine="432"/>
        <w:jc w:val="both"/>
        <w:rPr>
          <w:rFonts w:ascii="Arial" w:eastAsia="Arial" w:hAnsi="Arial" w:cs="Arial"/>
        </w:rPr>
      </w:pPr>
      <w:r w:rsidRPr="531AB1A1">
        <w:rPr>
          <w:rFonts w:ascii="Arial" w:eastAsia="Arial" w:hAnsi="Arial" w:cs="Arial"/>
        </w:rPr>
        <w:t xml:space="preserve">O Sprint Backlog é uma lista dinâmica de itens selecionados do </w:t>
      </w:r>
      <w:proofErr w:type="spellStart"/>
      <w:r w:rsidRPr="531AB1A1">
        <w:rPr>
          <w:rFonts w:ascii="Arial" w:eastAsia="Arial" w:hAnsi="Arial" w:cs="Arial"/>
        </w:rPr>
        <w:t>Product</w:t>
      </w:r>
      <w:proofErr w:type="spellEnd"/>
      <w:r w:rsidRPr="531AB1A1">
        <w:rPr>
          <w:rFonts w:ascii="Arial" w:eastAsia="Arial" w:hAnsi="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spacing w:line="360" w:lineRule="auto"/>
        <w:ind w:firstLine="432"/>
        <w:jc w:val="both"/>
        <w:rPr>
          <w:rFonts w:ascii="Arial" w:eastAsia="Arial" w:hAnsi="Arial" w:cs="Arial"/>
        </w:rPr>
      </w:pPr>
      <w:r w:rsidRPr="531AB1A1">
        <w:rPr>
          <w:rFonts w:ascii="Arial" w:eastAsia="Arial" w:hAnsi="Arial" w:cs="Arial"/>
        </w:rPr>
        <w:t xml:space="preserve">As </w:t>
      </w:r>
      <w:r w:rsidRPr="008E6846">
        <w:rPr>
          <w:rFonts w:ascii="Arial" w:eastAsia="Arial" w:hAnsi="Arial" w:cs="Arial"/>
        </w:rPr>
        <w:t>figuras</w:t>
      </w:r>
      <w:r w:rsidR="008E6846" w:rsidRPr="008E6846">
        <w:rPr>
          <w:rFonts w:ascii="Arial" w:eastAsia="Arial" w:hAnsi="Arial" w:cs="Arial"/>
        </w:rPr>
        <w:t xml:space="preserve"> de</w:t>
      </w:r>
      <w:r w:rsidRPr="008E6846">
        <w:rPr>
          <w:rFonts w:ascii="Arial" w:eastAsia="Arial" w:hAnsi="Arial" w:cs="Arial"/>
        </w:rPr>
        <w:t xml:space="preserve"> </w:t>
      </w:r>
      <w:r w:rsidR="008E6846" w:rsidRPr="008E6846">
        <w:rPr>
          <w:rFonts w:ascii="Arial" w:eastAsia="Arial" w:hAnsi="Arial" w:cs="Arial"/>
        </w:rPr>
        <w:t>22 a 26</w:t>
      </w:r>
      <w:r w:rsidRPr="008E6846">
        <w:rPr>
          <w:rFonts w:ascii="Arial" w:eastAsia="Arial" w:hAnsi="Arial" w:cs="Arial"/>
        </w:rPr>
        <w:t xml:space="preserve"> </w:t>
      </w:r>
      <w:r w:rsidRPr="531AB1A1">
        <w:rPr>
          <w:rFonts w:ascii="Arial" w:eastAsia="Arial" w:hAnsi="Arial" w:cs="Arial"/>
        </w:rPr>
        <w:t xml:space="preserve">irão mostrar o </w:t>
      </w:r>
      <w:proofErr w:type="spellStart"/>
      <w:r w:rsidRPr="531AB1A1">
        <w:rPr>
          <w:rFonts w:ascii="Arial" w:eastAsia="Arial" w:hAnsi="Arial" w:cs="Arial"/>
        </w:rPr>
        <w:t>Product</w:t>
      </w:r>
      <w:proofErr w:type="spellEnd"/>
      <w:r w:rsidRPr="531AB1A1">
        <w:rPr>
          <w:rFonts w:ascii="Arial" w:eastAsia="Arial" w:hAnsi="Arial" w:cs="Arial"/>
        </w:rPr>
        <w:t xml:space="preserve"> Backlog que foi distribuído em Sprints, desenvolvido no Azure </w:t>
      </w:r>
      <w:proofErr w:type="spellStart"/>
      <w:r w:rsidRPr="531AB1A1">
        <w:rPr>
          <w:rFonts w:ascii="Arial" w:eastAsia="Arial" w:hAnsi="Arial" w:cs="Arial"/>
        </w:rPr>
        <w:t>DevOps</w:t>
      </w:r>
      <w:proofErr w:type="spellEnd"/>
      <w:r w:rsidRPr="531AB1A1">
        <w:rPr>
          <w:rFonts w:ascii="Arial" w:eastAsia="Arial" w:hAnsi="Arial" w:cs="Arial"/>
        </w:rPr>
        <w:t xml:space="preserve"> para o </w:t>
      </w:r>
      <w:r w:rsidRPr="008E6846">
        <w:rPr>
          <w:rFonts w:ascii="Arial" w:eastAsia="Arial" w:hAnsi="Arial" w:cs="Arial"/>
          <w:i/>
          <w:iCs/>
        </w:rPr>
        <w:t>software</w:t>
      </w:r>
      <w:r w:rsidRPr="531AB1A1">
        <w:rPr>
          <w:rFonts w:ascii="Arial" w:eastAsia="Arial" w:hAnsi="Arial" w:cs="Arial"/>
        </w:rPr>
        <w:t xml:space="preserve"> Nossa Via.</w:t>
      </w:r>
    </w:p>
    <w:p w14:paraId="5D186CE6" w14:textId="43446847" w:rsidR="0DD9384F" w:rsidRDefault="0DD9384F" w:rsidP="0DD9384F">
      <w:pPr>
        <w:spacing w:line="360" w:lineRule="auto"/>
        <w:jc w:val="center"/>
        <w:rPr>
          <w:rFonts w:ascii="Arial" w:eastAsia="Arial" w:hAnsi="Arial" w:cs="Arial"/>
          <w:highlight w:val="green"/>
        </w:rPr>
      </w:pPr>
    </w:p>
    <w:p w14:paraId="3F6AA4DE" w14:textId="74807EA8" w:rsidR="0DD9384F" w:rsidRDefault="0DD9384F" w:rsidP="0DD9384F">
      <w:pPr>
        <w:jc w:val="center"/>
        <w:rPr>
          <w:rFonts w:ascii="Arial" w:eastAsia="Arial" w:hAnsi="Arial" w:cs="Arial"/>
          <w:sz w:val="20"/>
          <w:szCs w:val="20"/>
        </w:rPr>
      </w:pPr>
    </w:p>
    <w:p w14:paraId="5D5E0276" w14:textId="5E9A97D0" w:rsidR="5AA8D28B" w:rsidRDefault="531AB1A1" w:rsidP="531AB1A1">
      <w:pPr>
        <w:pStyle w:val="Legenda"/>
        <w:keepNext/>
        <w:jc w:val="center"/>
        <w:rPr>
          <w:rFonts w:ascii="Arial" w:hAnsi="Arial" w:cs="Arial"/>
          <w:b w:val="0"/>
          <w:bCs w:val="0"/>
          <w:noProof/>
        </w:rPr>
      </w:pPr>
      <w:bookmarkStart w:id="107" w:name="_Toc183291016"/>
      <w:r w:rsidRPr="531AB1A1">
        <w:rPr>
          <w:rFonts w:ascii="Arial" w:hAnsi="Arial" w:cs="Arial"/>
        </w:rPr>
        <w:lastRenderedPageBreak/>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22</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1</w:t>
      </w:r>
      <w:bookmarkEnd w:id="107"/>
    </w:p>
    <w:p w14:paraId="67CF11B3" w14:textId="6BAEF22A" w:rsidR="5AA8D28B" w:rsidRDefault="5AA8D28B" w:rsidP="0DD9384F">
      <w:pPr>
        <w:jc w:val="center"/>
      </w:pPr>
      <w:r>
        <w:rPr>
          <w:noProof/>
        </w:rPr>
        <w:drawing>
          <wp:inline distT="0" distB="0" distL="0" distR="0" wp14:anchorId="794B1792" wp14:editId="606F1236">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5DE4959F" w14:textId="77777777" w:rsidR="0DD9384F" w:rsidRDefault="0DD9384F" w:rsidP="531AB1A1">
      <w:pPr>
        <w:pStyle w:val="Legenda"/>
        <w:keepNext/>
        <w:jc w:val="center"/>
        <w:rPr>
          <w:rFonts w:ascii="Arial" w:hAnsi="Arial" w:cs="Arial"/>
          <w:noProof/>
        </w:rPr>
      </w:pPr>
    </w:p>
    <w:p w14:paraId="38A86035" w14:textId="044CAE93" w:rsidR="5AA8D28B" w:rsidRDefault="531AB1A1" w:rsidP="0DD9384F">
      <w:pPr>
        <w:pStyle w:val="Legenda"/>
        <w:keepNext/>
        <w:jc w:val="center"/>
        <w:rPr>
          <w:b w:val="0"/>
          <w:bCs w:val="0"/>
        </w:rPr>
      </w:pPr>
      <w:bookmarkStart w:id="108" w:name="_Toc183291017"/>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23</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2</w:t>
      </w:r>
      <w:bookmarkEnd w:id="108"/>
    </w:p>
    <w:p w14:paraId="338A06DC" w14:textId="10E0EAB8" w:rsidR="5AA8D28B" w:rsidRDefault="5AA8D28B" w:rsidP="0DD9384F">
      <w:pPr>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ascii="Arial" w:eastAsia="Arial" w:hAnsi="Arial" w:cs="Arial"/>
          <w:sz w:val="20"/>
          <w:szCs w:val="20"/>
        </w:rPr>
      </w:pPr>
      <w:r w:rsidRPr="531AB1A1">
        <w:rPr>
          <w:rFonts w:ascii="Arial" w:eastAsia="Arial" w:hAnsi="Arial" w:cs="Arial"/>
          <w:sz w:val="20"/>
          <w:szCs w:val="20"/>
        </w:rPr>
        <w:t xml:space="preserve">Fonte: Autores - Extraído da plataforma Azure </w:t>
      </w:r>
      <w:proofErr w:type="spellStart"/>
      <w:r w:rsidRPr="531AB1A1">
        <w:rPr>
          <w:rFonts w:ascii="Arial" w:eastAsia="Arial" w:hAnsi="Arial" w:cs="Arial"/>
          <w:sz w:val="20"/>
          <w:szCs w:val="20"/>
        </w:rPr>
        <w:t>DevOps</w:t>
      </w:r>
      <w:proofErr w:type="spellEnd"/>
      <w:r w:rsidRPr="531AB1A1">
        <w:rPr>
          <w:rFonts w:ascii="Arial" w:eastAsia="Arial" w:hAnsi="Arial" w:cs="Arial"/>
          <w:sz w:val="20"/>
          <w:szCs w:val="20"/>
        </w:rPr>
        <w:t xml:space="preserve"> (2024).</w:t>
      </w:r>
    </w:p>
    <w:p w14:paraId="225C7381" w14:textId="77777777" w:rsidR="0DD9384F" w:rsidRDefault="0DD9384F" w:rsidP="531AB1A1">
      <w:pPr>
        <w:pStyle w:val="Legenda"/>
        <w:keepNext/>
        <w:jc w:val="center"/>
        <w:rPr>
          <w:rFonts w:ascii="Arial" w:hAnsi="Arial" w:cs="Arial"/>
          <w:noProof/>
        </w:rPr>
      </w:pPr>
    </w:p>
    <w:p w14:paraId="287FB833" w14:textId="5E161AE8" w:rsidR="5AA8D28B" w:rsidRDefault="531AB1A1" w:rsidP="531AB1A1">
      <w:pPr>
        <w:pStyle w:val="Legenda"/>
        <w:keepNext/>
        <w:jc w:val="center"/>
        <w:rPr>
          <w:rFonts w:ascii="Arial" w:hAnsi="Arial" w:cs="Arial"/>
          <w:b w:val="0"/>
          <w:bCs w:val="0"/>
          <w:noProof/>
        </w:rPr>
      </w:pPr>
      <w:bookmarkStart w:id="109" w:name="_Toc183291018"/>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24</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3</w:t>
      </w:r>
      <w:bookmarkEnd w:id="109"/>
    </w:p>
    <w:p w14:paraId="6812D2AC" w14:textId="1E966082" w:rsidR="5AA8D28B" w:rsidRDefault="5AA8D28B" w:rsidP="0DD9384F">
      <w:pPr>
        <w:jc w:val="center"/>
        <w:rPr>
          <w:rFonts w:ascii="Arial" w:eastAsia="Arial" w:hAnsi="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5754F279" w14:textId="77777777" w:rsidR="0DD9384F" w:rsidRDefault="0DD9384F" w:rsidP="0DD9384F">
      <w:pPr>
        <w:pStyle w:val="Legenda"/>
        <w:keepNext/>
        <w:jc w:val="center"/>
      </w:pPr>
    </w:p>
    <w:p w14:paraId="7DD956C5" w14:textId="4B7AAB28" w:rsidR="5AA8D28B" w:rsidRDefault="531AB1A1" w:rsidP="531AB1A1">
      <w:pPr>
        <w:pStyle w:val="Legenda"/>
        <w:keepNext/>
        <w:jc w:val="center"/>
        <w:rPr>
          <w:rFonts w:ascii="Arial" w:hAnsi="Arial" w:cs="Arial"/>
          <w:b w:val="0"/>
          <w:bCs w:val="0"/>
          <w:noProof/>
        </w:rPr>
      </w:pPr>
      <w:bookmarkStart w:id="110" w:name="_Toc183291019"/>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25</w:t>
      </w:r>
      <w:r w:rsidR="5AA8D28B" w:rsidRPr="531AB1A1">
        <w:rPr>
          <w:rFonts w:ascii="Arial" w:hAnsi="Arial" w:cs="Arial"/>
          <w:noProof/>
        </w:rPr>
        <w:fldChar w:fldCharType="end"/>
      </w:r>
      <w:r w:rsidRPr="531AB1A1">
        <w:rPr>
          <w:rFonts w:ascii="Arial" w:hAnsi="Arial" w:cs="Arial"/>
        </w:rPr>
        <w:t xml:space="preserve"> -</w:t>
      </w:r>
      <w:r w:rsidRPr="531AB1A1">
        <w:rPr>
          <w:rFonts w:ascii="Arial" w:hAnsi="Arial" w:cs="Arial"/>
          <w:b w:val="0"/>
          <w:bCs w:val="0"/>
        </w:rPr>
        <w:t xml:space="preserve">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4</w:t>
      </w:r>
      <w:bookmarkEnd w:id="110"/>
    </w:p>
    <w:p w14:paraId="7C72FEB1" w14:textId="29180178" w:rsidR="5AA8D28B" w:rsidRDefault="5AA8D28B" w:rsidP="0DD9384F">
      <w:pPr>
        <w:jc w:val="center"/>
        <w:rPr>
          <w:rFonts w:ascii="Arial" w:eastAsia="Arial" w:hAnsi="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451FDB2" w14:textId="77777777" w:rsidR="0DD9384F" w:rsidRDefault="0DD9384F" w:rsidP="531AB1A1">
      <w:pPr>
        <w:pStyle w:val="Legenda"/>
        <w:keepNext/>
        <w:jc w:val="center"/>
        <w:rPr>
          <w:rFonts w:ascii="Arial" w:hAnsi="Arial" w:cs="Arial"/>
          <w:noProof/>
        </w:rPr>
      </w:pPr>
    </w:p>
    <w:p w14:paraId="128D1E27" w14:textId="1E921F1D" w:rsidR="5AA8D28B" w:rsidRDefault="531AB1A1" w:rsidP="531AB1A1">
      <w:pPr>
        <w:pStyle w:val="Legenda"/>
        <w:keepNext/>
        <w:jc w:val="center"/>
        <w:rPr>
          <w:rFonts w:ascii="Arial" w:hAnsi="Arial" w:cs="Arial"/>
          <w:b w:val="0"/>
          <w:bCs w:val="0"/>
          <w:noProof/>
        </w:rPr>
      </w:pPr>
      <w:bookmarkStart w:id="111" w:name="_Toc183291020"/>
      <w:r w:rsidRPr="531AB1A1">
        <w:rPr>
          <w:rFonts w:ascii="Arial" w:hAnsi="Arial" w:cs="Arial"/>
        </w:rPr>
        <w:t xml:space="preserve">Figura </w:t>
      </w:r>
      <w:r w:rsidR="5AA8D28B" w:rsidRPr="531AB1A1">
        <w:rPr>
          <w:rFonts w:ascii="Arial" w:hAnsi="Arial" w:cs="Arial"/>
          <w:noProof/>
        </w:rPr>
        <w:fldChar w:fldCharType="begin"/>
      </w:r>
      <w:r w:rsidR="5AA8D28B" w:rsidRPr="531AB1A1">
        <w:rPr>
          <w:rFonts w:ascii="Arial" w:hAnsi="Arial" w:cs="Arial"/>
          <w:noProof/>
        </w:rPr>
        <w:instrText xml:space="preserve"> SEQ Figura \* ARABIC </w:instrText>
      </w:r>
      <w:r w:rsidR="5AA8D28B" w:rsidRPr="531AB1A1">
        <w:rPr>
          <w:rFonts w:ascii="Arial" w:hAnsi="Arial" w:cs="Arial"/>
          <w:noProof/>
        </w:rPr>
        <w:fldChar w:fldCharType="separate"/>
      </w:r>
      <w:r w:rsidR="00FC7A3B">
        <w:rPr>
          <w:rFonts w:ascii="Arial" w:hAnsi="Arial" w:cs="Arial"/>
          <w:noProof/>
        </w:rPr>
        <w:t>26</w:t>
      </w:r>
      <w:r w:rsidR="5AA8D28B" w:rsidRPr="531AB1A1">
        <w:rPr>
          <w:rFonts w:ascii="Arial" w:hAnsi="Arial" w:cs="Arial"/>
          <w:noProof/>
        </w:rPr>
        <w:fldChar w:fldCharType="end"/>
      </w:r>
      <w:r w:rsidRPr="531AB1A1">
        <w:rPr>
          <w:rFonts w:ascii="Arial" w:hAnsi="Arial" w:cs="Arial"/>
        </w:rPr>
        <w:t xml:space="preserve"> - </w:t>
      </w:r>
      <w:proofErr w:type="spellStart"/>
      <w:r w:rsidRPr="531AB1A1">
        <w:rPr>
          <w:rFonts w:ascii="Arial" w:hAnsi="Arial" w:cs="Arial"/>
          <w:b w:val="0"/>
          <w:bCs w:val="0"/>
        </w:rPr>
        <w:t>Product</w:t>
      </w:r>
      <w:proofErr w:type="spellEnd"/>
      <w:r w:rsidRPr="531AB1A1">
        <w:rPr>
          <w:rFonts w:ascii="Arial" w:hAnsi="Arial" w:cs="Arial"/>
          <w:b w:val="0"/>
          <w:bCs w:val="0"/>
        </w:rPr>
        <w:t xml:space="preserve"> Backlog Sprint 5</w:t>
      </w:r>
      <w:bookmarkEnd w:id="111"/>
    </w:p>
    <w:p w14:paraId="7FD13B4E" w14:textId="4E3C5349" w:rsidR="5AA8D28B" w:rsidRDefault="5AA8D28B" w:rsidP="0DD9384F">
      <w:pPr>
        <w:jc w:val="center"/>
        <w:rPr>
          <w:rFonts w:ascii="Arial" w:eastAsia="Arial" w:hAnsi="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ascii="Arial" w:eastAsia="Arial" w:hAnsi="Arial" w:cs="Arial"/>
          <w:sz w:val="20"/>
          <w:szCs w:val="20"/>
        </w:rPr>
        <w:t xml:space="preserve">Fonte: Autores - Extraído da plataforma Azure </w:t>
      </w:r>
      <w:proofErr w:type="spellStart"/>
      <w:r w:rsidR="531AB1A1" w:rsidRPr="531AB1A1">
        <w:rPr>
          <w:rFonts w:ascii="Arial" w:eastAsia="Arial" w:hAnsi="Arial" w:cs="Arial"/>
          <w:sz w:val="20"/>
          <w:szCs w:val="20"/>
        </w:rPr>
        <w:t>DevOps</w:t>
      </w:r>
      <w:proofErr w:type="spellEnd"/>
      <w:r w:rsidR="531AB1A1" w:rsidRPr="531AB1A1">
        <w:rPr>
          <w:rFonts w:ascii="Arial" w:eastAsia="Arial" w:hAnsi="Arial" w:cs="Arial"/>
          <w:sz w:val="20"/>
          <w:szCs w:val="20"/>
        </w:rPr>
        <w:t xml:space="preserve"> (2024).</w:t>
      </w:r>
    </w:p>
    <w:p w14:paraId="76894BF4" w14:textId="6D353774" w:rsidR="0DD9384F" w:rsidRDefault="0DD9384F" w:rsidP="0DD9384F">
      <w:pPr>
        <w:spacing w:line="360" w:lineRule="auto"/>
        <w:ind w:firstLine="432"/>
        <w:jc w:val="both"/>
        <w:rPr>
          <w:rFonts w:ascii="Arial" w:eastAsia="Arial" w:hAnsi="Arial" w:cs="Arial"/>
        </w:rPr>
      </w:pPr>
    </w:p>
    <w:p w14:paraId="38B18EE2" w14:textId="7ED6D728" w:rsidR="00824060" w:rsidRPr="009A38F8" w:rsidRDefault="531AB1A1" w:rsidP="009A38F8">
      <w:pPr>
        <w:pStyle w:val="Ttulo1"/>
        <w:spacing w:line="360" w:lineRule="auto"/>
        <w:rPr>
          <w:rFonts w:ascii="Arial" w:eastAsia="Calibri" w:hAnsi="Arial" w:cs="Arial"/>
          <w:sz w:val="24"/>
          <w:szCs w:val="24"/>
          <w:lang w:val="pt-BR" w:eastAsia="en-US"/>
        </w:rPr>
      </w:pPr>
      <w:bookmarkStart w:id="112" w:name="_Toc1226451845"/>
      <w:bookmarkStart w:id="113" w:name="_Toc183291690"/>
      <w:r w:rsidRPr="531AB1A1">
        <w:rPr>
          <w:rFonts w:ascii="Arial" w:eastAsia="Calibri" w:hAnsi="Arial" w:cs="Arial"/>
          <w:sz w:val="24"/>
          <w:szCs w:val="24"/>
        </w:rPr>
        <w:t>A</w:t>
      </w:r>
      <w:bookmarkEnd w:id="112"/>
      <w:r w:rsidRPr="531AB1A1">
        <w:rPr>
          <w:rFonts w:ascii="Arial" w:eastAsia="Calibri" w:hAnsi="Arial" w:cs="Arial"/>
          <w:sz w:val="24"/>
          <w:szCs w:val="24"/>
        </w:rPr>
        <w:t>NÁLISE</w:t>
      </w:r>
      <w:bookmarkEnd w:id="113"/>
    </w:p>
    <w:p w14:paraId="55B4EA62" w14:textId="77777777" w:rsidR="00010528" w:rsidRPr="00010528" w:rsidRDefault="00010528" w:rsidP="00010528">
      <w:pPr>
        <w:rPr>
          <w:rFonts w:eastAsia="Arial"/>
        </w:rPr>
      </w:pPr>
    </w:p>
    <w:p w14:paraId="0E57ACBC" w14:textId="1F33B88A" w:rsidR="00824060" w:rsidRDefault="531AB1A1" w:rsidP="078076E3">
      <w:pPr>
        <w:spacing w:line="360" w:lineRule="auto"/>
        <w:ind w:firstLine="360"/>
        <w:jc w:val="both"/>
      </w:pPr>
      <w:r w:rsidRPr="531AB1A1">
        <w:rPr>
          <w:rFonts w:ascii="Arial" w:eastAsia="Arial" w:hAnsi="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rPr>
          <w:rFonts w:eastAsia="Arial"/>
        </w:rPr>
      </w:pPr>
      <w:bookmarkStart w:id="114" w:name="_Toc1430912955"/>
      <w:bookmarkStart w:id="115" w:name="_Toc183291691"/>
      <w:r w:rsidRPr="531AB1A1">
        <w:rPr>
          <w:rFonts w:eastAsia="Arial"/>
        </w:rPr>
        <w:t>Diagrama de Classes de Análise (Visão de Negócio)</w:t>
      </w:r>
      <w:bookmarkEnd w:id="114"/>
      <w:bookmarkEnd w:id="115"/>
    </w:p>
    <w:p w14:paraId="12D70F0B" w14:textId="77777777" w:rsidR="00010528" w:rsidRPr="00010528" w:rsidRDefault="00010528" w:rsidP="00010528">
      <w:pPr>
        <w:rPr>
          <w:rFonts w:eastAsia="Arial"/>
        </w:rPr>
      </w:pPr>
    </w:p>
    <w:p w14:paraId="4242B3AC" w14:textId="5C265BE5" w:rsidR="00824060" w:rsidRDefault="531AB1A1" w:rsidP="00010528">
      <w:pPr>
        <w:spacing w:line="360" w:lineRule="auto"/>
        <w:ind w:firstLine="363"/>
        <w:jc w:val="both"/>
      </w:pPr>
      <w:r w:rsidRPr="531AB1A1">
        <w:rPr>
          <w:rFonts w:ascii="Arial" w:eastAsia="Arial" w:hAnsi="Arial" w:cs="Arial"/>
        </w:rPr>
        <w:t>Neste item, o diagrama de classes é exibido, compilando todas as classes selecionadas para o sistema. Ele também detalha os atributos e métodos pertencentes a cada classe, bem como as conexões existentes entre elas.</w:t>
      </w:r>
    </w:p>
    <w:p w14:paraId="0DB7848A" w14:textId="0E8759D0" w:rsidR="00274BAF" w:rsidRDefault="531AB1A1" w:rsidP="00466E77">
      <w:pPr>
        <w:pStyle w:val="Legenda"/>
        <w:keepNext/>
        <w:jc w:val="center"/>
        <w:rPr>
          <w:rFonts w:ascii="Arial" w:hAnsi="Arial" w:cs="Arial"/>
          <w:b w:val="0"/>
          <w:bCs w:val="0"/>
        </w:rPr>
      </w:pPr>
      <w:bookmarkStart w:id="116" w:name="_Toc183291021"/>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27</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w:t>
      </w:r>
      <w:bookmarkEnd w:id="116"/>
    </w:p>
    <w:p w14:paraId="7EDEB405" w14:textId="1ED3FDD7" w:rsidR="00466E77" w:rsidRDefault="00126A8B" w:rsidP="1E806E08">
      <w:pPr>
        <w:keepNext/>
        <w:spacing w:before="120" w:line="360" w:lineRule="auto"/>
        <w:jc w:val="center"/>
        <w:rPr>
          <w:rFonts w:ascii="Arial" w:hAnsi="Arial"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b/>
          <w:bCs/>
          <w:sz w:val="20"/>
          <w:szCs w:val="20"/>
        </w:rPr>
        <w:t xml:space="preserve"> </w:t>
      </w:r>
      <w:r w:rsidR="531AB1A1" w:rsidRPr="531AB1A1">
        <w:rPr>
          <w:rFonts w:ascii="Arial" w:hAnsi="Arial"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spacing w:line="360" w:lineRule="auto"/>
        <w:rPr>
          <w:rFonts w:ascii="Arial" w:eastAsia="Calibri" w:hAnsi="Arial" w:cs="Arial"/>
          <w:sz w:val="24"/>
          <w:szCs w:val="24"/>
          <w:lang w:val="pt-BR" w:eastAsia="en-US"/>
        </w:rPr>
      </w:pPr>
      <w:bookmarkStart w:id="117" w:name="_Toc884418776"/>
      <w:bookmarkStart w:id="118" w:name="_Toc183291692"/>
      <w:r w:rsidRPr="531AB1A1">
        <w:rPr>
          <w:rFonts w:ascii="Arial" w:eastAsia="Calibri" w:hAnsi="Arial" w:cs="Arial"/>
          <w:sz w:val="24"/>
          <w:szCs w:val="24"/>
        </w:rPr>
        <w:t>P</w:t>
      </w:r>
      <w:bookmarkEnd w:id="117"/>
      <w:r w:rsidRPr="531AB1A1">
        <w:rPr>
          <w:rFonts w:ascii="Arial" w:eastAsia="Calibri" w:hAnsi="Arial" w:cs="Arial"/>
          <w:sz w:val="24"/>
          <w:szCs w:val="24"/>
        </w:rPr>
        <w:t>ROJETO</w:t>
      </w:r>
      <w:bookmarkEnd w:id="118"/>
    </w:p>
    <w:p w14:paraId="7C8CFC5B" w14:textId="77777777" w:rsidR="00010528" w:rsidRPr="00010528" w:rsidRDefault="00010528" w:rsidP="00010528">
      <w:pPr>
        <w:rPr>
          <w:rFonts w:eastAsia="Arial"/>
        </w:rPr>
      </w:pPr>
    </w:p>
    <w:p w14:paraId="369E4443" w14:textId="510DBC07" w:rsidR="00824060" w:rsidRDefault="531AB1A1" w:rsidP="078076E3">
      <w:pPr>
        <w:spacing w:line="360" w:lineRule="auto"/>
        <w:ind w:firstLine="360"/>
        <w:jc w:val="both"/>
      </w:pPr>
      <w:r w:rsidRPr="531AB1A1">
        <w:rPr>
          <w:rFonts w:ascii="Arial" w:eastAsia="Arial" w:hAnsi="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spacing w:line="360" w:lineRule="auto"/>
        <w:ind w:firstLine="360"/>
        <w:jc w:val="both"/>
        <w:rPr>
          <w:rFonts w:ascii="Arial" w:eastAsia="Arial" w:hAnsi="Arial" w:cs="Arial"/>
        </w:rPr>
      </w:pPr>
    </w:p>
    <w:p w14:paraId="00E85AF2" w14:textId="32023A1A" w:rsidR="00824060" w:rsidRDefault="531AB1A1" w:rsidP="008258E6">
      <w:pPr>
        <w:pStyle w:val="Ttulo2"/>
        <w:rPr>
          <w:rFonts w:eastAsia="Arial"/>
        </w:rPr>
      </w:pPr>
      <w:bookmarkStart w:id="119" w:name="_Toc477225248"/>
      <w:bookmarkStart w:id="120" w:name="_Toc183291693"/>
      <w:r w:rsidRPr="531AB1A1">
        <w:rPr>
          <w:rFonts w:eastAsia="Arial"/>
        </w:rPr>
        <w:t>Arquitetura do Sistema</w:t>
      </w:r>
      <w:bookmarkEnd w:id="119"/>
      <w:bookmarkEnd w:id="120"/>
    </w:p>
    <w:p w14:paraId="4DD36227" w14:textId="77777777" w:rsidR="00010528" w:rsidRPr="00010528" w:rsidRDefault="00010528" w:rsidP="00010528">
      <w:pPr>
        <w:rPr>
          <w:rFonts w:eastAsia="Arial"/>
        </w:rPr>
      </w:pPr>
    </w:p>
    <w:p w14:paraId="4FECFF93" w14:textId="04AEE49E" w:rsidR="00824060" w:rsidRDefault="531AB1A1" w:rsidP="531AB1A1">
      <w:pPr>
        <w:spacing w:line="360" w:lineRule="auto"/>
        <w:ind w:firstLine="360"/>
        <w:jc w:val="both"/>
        <w:rPr>
          <w:rFonts w:ascii="Arial" w:eastAsia="Arial" w:hAnsi="Arial" w:cs="Arial"/>
        </w:rPr>
      </w:pPr>
      <w:r w:rsidRPr="531AB1A1">
        <w:rPr>
          <w:rFonts w:ascii="Arial" w:eastAsia="Arial" w:hAnsi="Arial" w:cs="Arial"/>
        </w:rPr>
        <w:t xml:space="preserve">Neste item é apresentada a arquitetura do sistema por meio de um diagrama de implantação e um diagrama representando o fluxo de execução da implantação. </w:t>
      </w:r>
    </w:p>
    <w:p w14:paraId="7304C01F" w14:textId="3CF99C4B" w:rsidR="00AF78C4" w:rsidRPr="00466E77" w:rsidRDefault="531AB1A1" w:rsidP="00AF78C4">
      <w:pPr>
        <w:pStyle w:val="Legenda"/>
        <w:keepNext/>
        <w:jc w:val="center"/>
        <w:rPr>
          <w:rFonts w:ascii="Arial" w:hAnsi="Arial" w:cs="Arial"/>
        </w:rPr>
      </w:pPr>
      <w:bookmarkStart w:id="121" w:name="_Toc183291022"/>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28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implantação</w:t>
      </w:r>
      <w:bookmarkEnd w:id="121"/>
    </w:p>
    <w:p w14:paraId="7D8D6ACF" w14:textId="2E90B4B2" w:rsidR="00466E77" w:rsidRDefault="45F60F43" w:rsidP="4EA89FAE">
      <w:pPr>
        <w:keepNext/>
        <w:spacing w:before="120" w:line="360" w:lineRule="auto"/>
        <w:jc w:val="center"/>
        <w:rPr>
          <w:rFonts w:ascii="Arial" w:hAnsi="Arial"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ascii="Arial" w:hAnsi="Arial" w:cs="Arial"/>
          <w:sz w:val="20"/>
          <w:szCs w:val="20"/>
        </w:rPr>
        <w:t>Fonte: Autores (2024).</w:t>
      </w:r>
    </w:p>
    <w:p w14:paraId="77460FA3" w14:textId="7849C323" w:rsidR="00BE2A88" w:rsidRPr="00EE7AE9" w:rsidRDefault="00BE2A88" w:rsidP="00BE2A88">
      <w:pPr>
        <w:pStyle w:val="Legenda"/>
        <w:keepNext/>
        <w:jc w:val="center"/>
      </w:pPr>
      <w:bookmarkStart w:id="122" w:name="_Toc183291023"/>
      <w:r w:rsidRPr="00EE7AE9">
        <w:rPr>
          <w:rFonts w:ascii="Arial" w:hAnsi="Arial" w:cs="Arial"/>
          <w:b w:val="0"/>
          <w:bCs w:val="0"/>
        </w:rPr>
        <w:t xml:space="preserve">Figura </w:t>
      </w:r>
      <w:r w:rsidRPr="00EE7AE9">
        <w:rPr>
          <w:rFonts w:ascii="Arial" w:hAnsi="Arial" w:cs="Arial"/>
          <w:b w:val="0"/>
          <w:bCs w:val="0"/>
        </w:rPr>
        <w:fldChar w:fldCharType="begin"/>
      </w:r>
      <w:r w:rsidRPr="00EE7AE9">
        <w:rPr>
          <w:rFonts w:ascii="Arial" w:hAnsi="Arial" w:cs="Arial"/>
          <w:b w:val="0"/>
          <w:bCs w:val="0"/>
        </w:rPr>
        <w:instrText xml:space="preserve"> SEQ Figura \* ARABIC </w:instrText>
      </w:r>
      <w:r w:rsidRPr="00EE7AE9">
        <w:rPr>
          <w:rFonts w:ascii="Arial" w:hAnsi="Arial" w:cs="Arial"/>
          <w:b w:val="0"/>
          <w:bCs w:val="0"/>
        </w:rPr>
        <w:fldChar w:fldCharType="separate"/>
      </w:r>
      <w:r w:rsidR="00FC7A3B">
        <w:rPr>
          <w:rFonts w:ascii="Arial" w:hAnsi="Arial" w:cs="Arial"/>
          <w:b w:val="0"/>
          <w:bCs w:val="0"/>
          <w:noProof/>
        </w:rPr>
        <w:t>29</w:t>
      </w:r>
      <w:r w:rsidRPr="00EE7AE9">
        <w:rPr>
          <w:rFonts w:ascii="Arial" w:hAnsi="Arial" w:cs="Arial"/>
          <w:b w:val="0"/>
          <w:bCs w:val="0"/>
        </w:rPr>
        <w:fldChar w:fldCharType="end"/>
      </w:r>
      <w:r w:rsidRPr="00EE7AE9">
        <w:rPr>
          <w:rFonts w:ascii="Arial" w:hAnsi="Arial" w:cs="Arial"/>
          <w:b w:val="0"/>
          <w:bCs w:val="0"/>
        </w:rPr>
        <w:t xml:space="preserve"> - diagrama representando o fluxo de execução da implantação</w:t>
      </w:r>
      <w:bookmarkEnd w:id="122"/>
    </w:p>
    <w:p w14:paraId="33EE79D3" w14:textId="60084C11" w:rsidR="4EA89FAE" w:rsidRDefault="4EA89FAE" w:rsidP="531AB1A1">
      <w:pPr>
        <w:spacing w:line="360" w:lineRule="auto"/>
        <w:jc w:val="center"/>
        <w:rPr>
          <w:rFonts w:ascii="Arial" w:hAnsi="Arial" w:cs="Arial"/>
          <w:sz w:val="20"/>
          <w:szCs w:val="20"/>
        </w:rPr>
      </w:pPr>
      <w:r>
        <w:rPr>
          <w:noProof/>
        </w:rPr>
        <w:drawing>
          <wp:inline distT="0" distB="0" distL="0" distR="0" wp14:anchorId="1F7281DB" wp14:editId="3103F9E7">
            <wp:extent cx="1581150" cy="5362576"/>
            <wp:effectExtent l="0" t="0" r="0" b="0"/>
            <wp:docPr id="46905187" name="Imagem 4690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905187"/>
                    <pic:cNvPicPr/>
                  </pic:nvPicPr>
                  <pic:blipFill>
                    <a:blip r:embed="rId40">
                      <a:extLst>
                        <a:ext uri="{28A0092B-C50C-407E-A947-70E740481C1C}">
                          <a14:useLocalDpi xmlns:a14="http://schemas.microsoft.com/office/drawing/2010/main" val="0"/>
                        </a:ext>
                      </a:extLst>
                    </a:blip>
                    <a:stretch>
                      <a:fillRect/>
                    </a:stretch>
                  </pic:blipFill>
                  <pic:spPr>
                    <a:xfrm>
                      <a:off x="0" y="0"/>
                      <a:ext cx="1581150" cy="5362576"/>
                    </a:xfrm>
                    <a:prstGeom prst="rect">
                      <a:avLst/>
                    </a:prstGeom>
                  </pic:spPr>
                </pic:pic>
              </a:graphicData>
            </a:graphic>
          </wp:inline>
        </w:drawing>
      </w:r>
    </w:p>
    <w:p w14:paraId="17418AE5" w14:textId="582BA8DE" w:rsidR="4EA89FAE" w:rsidRDefault="531AB1A1" w:rsidP="531AB1A1">
      <w:pPr>
        <w:spacing w:line="360" w:lineRule="auto"/>
        <w:jc w:val="center"/>
        <w:rPr>
          <w:rFonts w:ascii="Arial" w:hAnsi="Arial" w:cs="Arial"/>
          <w:sz w:val="20"/>
          <w:szCs w:val="20"/>
        </w:rPr>
      </w:pPr>
      <w:r w:rsidRPr="531AB1A1">
        <w:rPr>
          <w:rFonts w:ascii="Arial" w:hAnsi="Arial" w:cs="Arial"/>
          <w:sz w:val="20"/>
          <w:szCs w:val="20"/>
        </w:rPr>
        <w:t>Fonte: Autores (2024).</w:t>
      </w:r>
    </w:p>
    <w:p w14:paraId="3972D2BA" w14:textId="2D3276C0" w:rsidR="00824060" w:rsidRDefault="531AB1A1" w:rsidP="008258E6">
      <w:pPr>
        <w:pStyle w:val="Ttulo2"/>
        <w:rPr>
          <w:rFonts w:eastAsia="Arial"/>
        </w:rPr>
      </w:pPr>
      <w:bookmarkStart w:id="123" w:name="_Toc556474750"/>
      <w:bookmarkStart w:id="124" w:name="_Toc183291694"/>
      <w:r w:rsidRPr="531AB1A1">
        <w:rPr>
          <w:rFonts w:eastAsia="Arial"/>
        </w:rPr>
        <w:lastRenderedPageBreak/>
        <w:t>Diagrama de Classes de Projeto por Caso de Uso</w:t>
      </w:r>
      <w:bookmarkEnd w:id="123"/>
      <w:bookmarkEnd w:id="124"/>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125" w:name="_Toc1746716974"/>
      <w:bookmarkStart w:id="126" w:name="_Toc168250112"/>
      <w:bookmarkStart w:id="127" w:name="_Toc183291695"/>
      <w:r>
        <w:t xml:space="preserve">Diagrama de classes do caso de uso criar </w:t>
      </w:r>
      <w:bookmarkEnd w:id="125"/>
      <w:bookmarkEnd w:id="126"/>
      <w:r>
        <w:t>reclamação</w:t>
      </w:r>
      <w:bookmarkEnd w:id="127"/>
    </w:p>
    <w:p w14:paraId="0E14A379" w14:textId="6C5E6706" w:rsidR="00AF78C4" w:rsidRPr="00466E77" w:rsidRDefault="531AB1A1" w:rsidP="00AF78C4">
      <w:pPr>
        <w:pStyle w:val="Legenda"/>
        <w:keepNext/>
        <w:jc w:val="center"/>
        <w:rPr>
          <w:rFonts w:ascii="Arial" w:hAnsi="Arial" w:cs="Arial"/>
        </w:rPr>
      </w:pPr>
      <w:bookmarkStart w:id="128" w:name="_Toc183291024"/>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criar reclamação</w:t>
      </w:r>
      <w:bookmarkEnd w:id="128"/>
    </w:p>
    <w:p w14:paraId="048CA67F" w14:textId="4B70D2B8" w:rsidR="00466E77" w:rsidRDefault="546A011E" w:rsidP="4EA89FAE">
      <w:pPr>
        <w:keepNext/>
        <w:spacing w:before="120" w:line="360" w:lineRule="auto"/>
        <w:jc w:val="center"/>
        <w:rPr>
          <w:rFonts w:ascii="Arial" w:hAnsi="Arial" w:cs="Arial"/>
          <w:sz w:val="20"/>
          <w:szCs w:val="20"/>
        </w:rPr>
      </w:pPr>
      <w:r>
        <w:rPr>
          <w:noProof/>
        </w:rPr>
        <w:drawing>
          <wp:inline distT="0" distB="0" distL="0" distR="0" wp14:anchorId="02DDF4D7" wp14:editId="579EEBA7">
            <wp:extent cx="5762626" cy="4352925"/>
            <wp:effectExtent l="0" t="0" r="0" b="0"/>
            <wp:docPr id="1780801214" name="Imagem 17808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0801214"/>
                    <pic:cNvPicPr/>
                  </pic:nvPicPr>
                  <pic:blipFill>
                    <a:blip r:embed="rId41">
                      <a:extLst>
                        <a:ext uri="{28A0092B-C50C-407E-A947-70E740481C1C}">
                          <a14:useLocalDpi xmlns:a14="http://schemas.microsoft.com/office/drawing/2010/main" val="0"/>
                        </a:ext>
                      </a:extLst>
                    </a:blip>
                    <a:stretch>
                      <a:fillRect/>
                    </a:stretch>
                  </pic:blipFill>
                  <pic:spPr>
                    <a:xfrm>
                      <a:off x="0" y="0"/>
                      <a:ext cx="5762626" cy="4352925"/>
                    </a:xfrm>
                    <a:prstGeom prst="rect">
                      <a:avLst/>
                    </a:prstGeom>
                  </pic:spPr>
                </pic:pic>
              </a:graphicData>
            </a:graphic>
          </wp:inline>
        </w:drawing>
      </w:r>
      <w:r w:rsidR="531AB1A1" w:rsidRPr="531AB1A1">
        <w:rPr>
          <w:rFonts w:ascii="Arial" w:hAnsi="Arial" w:cs="Arial"/>
          <w:sz w:val="20"/>
          <w:szCs w:val="20"/>
        </w:rPr>
        <w:t>Fonte: Autores (2024).</w:t>
      </w:r>
    </w:p>
    <w:p w14:paraId="6806461F" w14:textId="22DC172D" w:rsidR="00824060" w:rsidRDefault="00824060" w:rsidP="078076E3">
      <w:pPr>
        <w:tabs>
          <w:tab w:val="left" w:pos="708"/>
        </w:tabs>
        <w:spacing w:before="720" w:after="240" w:line="360" w:lineRule="auto"/>
        <w:ind w:left="348"/>
        <w:jc w:val="center"/>
      </w:pPr>
    </w:p>
    <w:p w14:paraId="26471146" w14:textId="18239C40" w:rsidR="00AF78C4" w:rsidRPr="00466E77" w:rsidRDefault="531AB1A1" w:rsidP="00AF78C4">
      <w:pPr>
        <w:pStyle w:val="Legenda"/>
        <w:keepNext/>
        <w:jc w:val="center"/>
        <w:rPr>
          <w:rFonts w:ascii="Arial" w:hAnsi="Arial" w:cs="Arial"/>
        </w:rPr>
      </w:pPr>
      <w:bookmarkStart w:id="129" w:name="_Toc183291025"/>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Principal CSU001</w:t>
      </w:r>
      <w:bookmarkEnd w:id="129"/>
    </w:p>
    <w:p w14:paraId="7B060202" w14:textId="0E950A19" w:rsidR="00466E77" w:rsidRDefault="15D76186" w:rsidP="4EA89FAE">
      <w:pPr>
        <w:keepNext/>
        <w:spacing w:before="120" w:line="360" w:lineRule="auto"/>
        <w:jc w:val="center"/>
        <w:rPr>
          <w:rFonts w:ascii="Arial" w:hAnsi="Arial" w:cs="Arial"/>
          <w:sz w:val="20"/>
          <w:szCs w:val="20"/>
        </w:rPr>
      </w:pPr>
      <w:r>
        <w:rPr>
          <w:noProof/>
        </w:rPr>
        <w:drawing>
          <wp:inline distT="0" distB="0" distL="0" distR="0" wp14:anchorId="79B380BE" wp14:editId="7A27B59C">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ascii="Arial" w:eastAsia="Arial" w:hAnsi="Arial" w:cs="Arial"/>
          <w:i/>
          <w:iCs/>
          <w:sz w:val="20"/>
          <w:szCs w:val="20"/>
        </w:rPr>
        <w:t xml:space="preserve"> </w:t>
      </w:r>
      <w:r w:rsidR="531AB1A1" w:rsidRPr="531AB1A1">
        <w:rPr>
          <w:rFonts w:ascii="Arial" w:hAnsi="Arial" w:cs="Arial"/>
          <w:sz w:val="20"/>
          <w:szCs w:val="20"/>
        </w:rPr>
        <w:t>Fonte: Autores (2024).</w:t>
      </w:r>
    </w:p>
    <w:p w14:paraId="6BE7FC55" w14:textId="3087F732" w:rsidR="00824060" w:rsidRPr="00466E77" w:rsidRDefault="00824060" w:rsidP="078076E3">
      <w:pPr>
        <w:ind w:left="708"/>
        <w:jc w:val="center"/>
      </w:pPr>
    </w:p>
    <w:p w14:paraId="02584919" w14:textId="5B8000E2" w:rsidR="00AF78C4" w:rsidRPr="00466E77" w:rsidRDefault="531AB1A1" w:rsidP="00AF78C4">
      <w:pPr>
        <w:pStyle w:val="Legenda"/>
        <w:keepNext/>
        <w:jc w:val="center"/>
        <w:rPr>
          <w:rFonts w:ascii="Arial" w:hAnsi="Arial" w:cs="Arial"/>
        </w:rPr>
      </w:pPr>
      <w:bookmarkStart w:id="130" w:name="_Toc183291026"/>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sequência criar reclamação – Fluxo Alternativo 1 CSU001</w:t>
      </w:r>
      <w:bookmarkEnd w:id="130"/>
    </w:p>
    <w:p w14:paraId="12DF4E0A" w14:textId="703AD0CC" w:rsidR="00824060" w:rsidRDefault="0EA0249F" w:rsidP="4EA89FAE">
      <w:pPr>
        <w:jc w:val="center"/>
      </w:pPr>
      <w:r>
        <w:rPr>
          <w:noProof/>
        </w:rPr>
        <w:drawing>
          <wp:inline distT="0" distB="0" distL="0" distR="0" wp14:anchorId="2678109C" wp14:editId="53122524">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r w:rsidR="531AB1A1">
        <w:t xml:space="preserve"> </w:t>
      </w:r>
    </w:p>
    <w:p w14:paraId="08988D7B" w14:textId="45BD9053" w:rsidR="00466E77" w:rsidRDefault="531AB1A1" w:rsidP="00466E77">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1FCAF7DA" w14:textId="77777777" w:rsidR="00AF78C4" w:rsidRDefault="00AF78C4" w:rsidP="078076E3">
      <w:pPr>
        <w:jc w:val="center"/>
      </w:pPr>
    </w:p>
    <w:p w14:paraId="41DA1BA5" w14:textId="57F2F947" w:rsidR="00E817E4" w:rsidRPr="00E817E4" w:rsidRDefault="531AB1A1" w:rsidP="00E817E4">
      <w:pPr>
        <w:pStyle w:val="Legenda"/>
        <w:keepNext/>
        <w:jc w:val="center"/>
        <w:rPr>
          <w:rFonts w:ascii="Arial" w:hAnsi="Arial" w:cs="Arial"/>
        </w:rPr>
      </w:pPr>
      <w:bookmarkStart w:id="131" w:name="_Toc183291027"/>
      <w:r w:rsidRPr="531AB1A1">
        <w:rPr>
          <w:rFonts w:ascii="Arial" w:hAnsi="Arial" w:cs="Arial"/>
        </w:rPr>
        <w:t xml:space="preserve">Figura </w:t>
      </w:r>
      <w:r w:rsidR="00E817E4" w:rsidRPr="531AB1A1">
        <w:rPr>
          <w:rFonts w:ascii="Arial" w:hAnsi="Arial" w:cs="Arial"/>
        </w:rPr>
        <w:fldChar w:fldCharType="begin"/>
      </w:r>
      <w:r w:rsidR="00E817E4" w:rsidRPr="531AB1A1">
        <w:rPr>
          <w:rFonts w:ascii="Arial" w:hAnsi="Arial" w:cs="Arial"/>
        </w:rPr>
        <w:instrText xml:space="preserve"> SEQ Figura \* ARABIC </w:instrText>
      </w:r>
      <w:r w:rsidR="00E817E4" w:rsidRPr="531AB1A1">
        <w:rPr>
          <w:rFonts w:ascii="Arial" w:hAnsi="Arial" w:cs="Arial"/>
        </w:rPr>
        <w:fldChar w:fldCharType="separate"/>
      </w:r>
      <w:r w:rsidR="00FC7A3B">
        <w:rPr>
          <w:rFonts w:ascii="Arial" w:hAnsi="Arial" w:cs="Arial"/>
          <w:noProof/>
        </w:rPr>
        <w:t>33</w:t>
      </w:r>
      <w:r w:rsidR="00E817E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criar reclamação – Fluxo Alternativo 2 CSU001</w:t>
      </w:r>
      <w:bookmarkEnd w:id="131"/>
    </w:p>
    <w:p w14:paraId="6209C2DA" w14:textId="2ACC4441" w:rsidR="00466E77" w:rsidRDefault="22FDCD4A" w:rsidP="4EA89FAE">
      <w:pPr>
        <w:keepNext/>
      </w:pPr>
      <w:r>
        <w:rPr>
          <w:noProof/>
        </w:rPr>
        <w:drawing>
          <wp:inline distT="0" distB="0" distL="0" distR="0" wp14:anchorId="1228E802" wp14:editId="3E0EA664">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ascii="Arial" w:hAnsi="Arial" w:cs="Arial"/>
          <w:b w:val="0"/>
          <w:bCs w:val="0"/>
        </w:rPr>
      </w:pPr>
      <w:r w:rsidRPr="531AB1A1">
        <w:rPr>
          <w:rFonts w:ascii="Arial" w:hAnsi="Arial" w:cs="Arial"/>
          <w:b w:val="0"/>
          <w:bCs w:val="0"/>
        </w:rPr>
        <w:t>Fonte: Autores (2024).</w:t>
      </w:r>
    </w:p>
    <w:p w14:paraId="6324B29C" w14:textId="6D32C705" w:rsidR="00824060" w:rsidRDefault="00824060" w:rsidP="078076E3"/>
    <w:p w14:paraId="1EE75163" w14:textId="098C48D2" w:rsidR="00824060" w:rsidRDefault="531AB1A1" w:rsidP="008258E6">
      <w:pPr>
        <w:pStyle w:val="Ttulo3"/>
      </w:pPr>
      <w:bookmarkStart w:id="132" w:name="_Toc664135887"/>
      <w:bookmarkStart w:id="133" w:name="_Toc168250113"/>
      <w:bookmarkStart w:id="134" w:name="_Toc183291696"/>
      <w:r>
        <w:t>Diagrama de classes do caso de uso comentar reclamação</w:t>
      </w:r>
      <w:bookmarkEnd w:id="132"/>
      <w:bookmarkEnd w:id="133"/>
      <w:bookmarkEnd w:id="134"/>
    </w:p>
    <w:p w14:paraId="4EB5104C" w14:textId="30D17352" w:rsidR="00824060" w:rsidRDefault="00824060" w:rsidP="00492243">
      <w:pPr>
        <w:pStyle w:val="Ttulo1"/>
        <w:numPr>
          <w:ilvl w:val="0"/>
          <w:numId w:val="0"/>
        </w:numPr>
        <w:rPr>
          <w:rFonts w:ascii="Arial" w:eastAsia="Arial" w:hAnsi="Arial" w:cs="Arial"/>
          <w:sz w:val="24"/>
          <w:szCs w:val="24"/>
          <w:lang w:val="pt-BR"/>
        </w:rPr>
      </w:pPr>
    </w:p>
    <w:p w14:paraId="302B9BB1" w14:textId="2DEBE1F2" w:rsidR="00AF78C4" w:rsidRPr="00466E77" w:rsidRDefault="531AB1A1" w:rsidP="00AF78C4">
      <w:pPr>
        <w:pStyle w:val="Legenda"/>
        <w:keepNext/>
        <w:jc w:val="center"/>
        <w:rPr>
          <w:rFonts w:ascii="Arial" w:hAnsi="Arial" w:cs="Arial"/>
        </w:rPr>
      </w:pPr>
      <w:bookmarkStart w:id="135" w:name="_Toc183291028"/>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34</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Diagrama de classes do caso de uso comentar reclamação</w:t>
      </w:r>
      <w:bookmarkEnd w:id="135"/>
    </w:p>
    <w:p w14:paraId="7874F889" w14:textId="02B172A4" w:rsidR="00466E77" w:rsidRDefault="00557369" w:rsidP="1E806E08">
      <w:pPr>
        <w:keepNext/>
        <w:spacing w:before="120" w:line="360" w:lineRule="auto"/>
        <w:jc w:val="center"/>
        <w:rPr>
          <w:rFonts w:ascii="Arial" w:hAnsi="Arial"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line="360" w:lineRule="auto"/>
        <w:jc w:val="center"/>
        <w:rPr>
          <w:rFonts w:ascii="Arial" w:hAnsi="Arial" w:cs="Arial"/>
          <w:sz w:val="20"/>
          <w:szCs w:val="20"/>
        </w:rPr>
      </w:pPr>
      <w:r w:rsidRPr="531AB1A1">
        <w:rPr>
          <w:rFonts w:ascii="Arial" w:hAnsi="Arial" w:cs="Arial"/>
          <w:sz w:val="20"/>
          <w:szCs w:val="20"/>
        </w:rPr>
        <w:t>Fonte: Autores (2024).</w:t>
      </w:r>
    </w:p>
    <w:p w14:paraId="05EB0114" w14:textId="56B6C972" w:rsidR="00824060" w:rsidRDefault="531AB1A1" w:rsidP="078076E3">
      <w:pPr>
        <w:jc w:val="center"/>
      </w:pPr>
      <w:r w:rsidRPr="531AB1A1">
        <w:rPr>
          <w:rFonts w:ascii="Arial" w:eastAsia="Arial" w:hAnsi="Arial" w:cs="Arial"/>
          <w:i/>
          <w:iCs/>
          <w:sz w:val="20"/>
          <w:szCs w:val="20"/>
        </w:rPr>
        <w:t xml:space="preserve"> </w:t>
      </w:r>
    </w:p>
    <w:p w14:paraId="7063C1C1" w14:textId="27CD8F03" w:rsidR="00BE419B" w:rsidRPr="00BE419B" w:rsidRDefault="531AB1A1" w:rsidP="00BE419B">
      <w:pPr>
        <w:pStyle w:val="Legenda"/>
        <w:keepNext/>
        <w:jc w:val="center"/>
        <w:rPr>
          <w:rFonts w:ascii="Arial" w:hAnsi="Arial" w:cs="Arial"/>
          <w:b w:val="0"/>
          <w:bCs w:val="0"/>
        </w:rPr>
      </w:pPr>
      <w:bookmarkStart w:id="136" w:name="_Toc18329102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comentar reclamação – Fluxo Principal CSU011</w:t>
      </w:r>
      <w:bookmarkEnd w:id="136"/>
    </w:p>
    <w:p w14:paraId="3D1C46FB" w14:textId="45B69909" w:rsidR="00274BAF" w:rsidRPr="00BE419B" w:rsidRDefault="00A427A9" w:rsidP="00A427A9">
      <w:pPr>
        <w:pStyle w:val="Legenda"/>
        <w:keepNext/>
        <w:jc w:val="center"/>
        <w:rPr>
          <w:rFonts w:ascii="Arial" w:hAnsi="Arial"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137" w:name="_Toc1789270596"/>
      <w:bookmarkStart w:id="138" w:name="_Toc168250114"/>
      <w:bookmarkStart w:id="139" w:name="_Toc183291697"/>
      <w:r>
        <w:t xml:space="preserve">Diagrama de classes do caso de uso curtir </w:t>
      </w:r>
      <w:bookmarkEnd w:id="137"/>
      <w:bookmarkEnd w:id="138"/>
      <w:r>
        <w:t>reclamação</w:t>
      </w:r>
      <w:bookmarkEnd w:id="139"/>
    </w:p>
    <w:p w14:paraId="0284E883" w14:textId="77777777" w:rsidR="005729DC" w:rsidRDefault="005729DC" w:rsidP="00AF78C4">
      <w:pPr>
        <w:pStyle w:val="Legenda"/>
        <w:keepNext/>
        <w:jc w:val="center"/>
        <w:rPr>
          <w:rFonts w:ascii="Arial" w:hAnsi="Arial" w:cs="Arial"/>
          <w:highlight w:val="yellow"/>
        </w:rPr>
      </w:pPr>
    </w:p>
    <w:p w14:paraId="745D11C5" w14:textId="08E0DE3D" w:rsidR="00AF78C4" w:rsidRPr="00274BAF" w:rsidRDefault="531AB1A1" w:rsidP="00AF78C4">
      <w:pPr>
        <w:pStyle w:val="Legenda"/>
        <w:keepNext/>
        <w:jc w:val="center"/>
        <w:rPr>
          <w:rFonts w:ascii="Arial" w:hAnsi="Arial" w:cs="Arial"/>
        </w:rPr>
      </w:pPr>
      <w:bookmarkStart w:id="140" w:name="_Toc183291030"/>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36</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curtir reclamação</w:t>
      </w:r>
      <w:bookmarkEnd w:id="140"/>
      <w:r w:rsidRPr="531AB1A1">
        <w:rPr>
          <w:rFonts w:ascii="Arial" w:hAnsi="Arial" w:cs="Arial"/>
          <w:b w:val="0"/>
          <w:bCs w:val="0"/>
        </w:rPr>
        <w:t xml:space="preserve"> </w:t>
      </w:r>
    </w:p>
    <w:p w14:paraId="7871AE58" w14:textId="1C61D4A1" w:rsidR="00274BAF" w:rsidRDefault="00875269" w:rsidP="00274BAF">
      <w:pPr>
        <w:keepNext/>
        <w:spacing w:before="120" w:line="360" w:lineRule="auto"/>
        <w:ind w:firstLine="708"/>
        <w:jc w:val="center"/>
        <w:rPr>
          <w:rFonts w:ascii="Arial" w:hAnsi="Arial"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rsidR="531AB1A1">
        <w:t xml:space="preserve"> </w:t>
      </w:r>
      <w:r>
        <w:br/>
      </w:r>
      <w:r w:rsidR="531AB1A1" w:rsidRPr="531AB1A1">
        <w:rPr>
          <w:rFonts w:ascii="Arial" w:hAnsi="Arial" w:cs="Arial"/>
          <w:sz w:val="20"/>
          <w:szCs w:val="20"/>
        </w:rPr>
        <w:t xml:space="preserve"> Fonte: Autores (2024).</w:t>
      </w:r>
    </w:p>
    <w:p w14:paraId="6661D7F7" w14:textId="3C3A4E0B" w:rsidR="00824060" w:rsidRDefault="00824060" w:rsidP="4C48A0A5">
      <w:pPr>
        <w:spacing w:line="360" w:lineRule="auto"/>
        <w:jc w:val="center"/>
      </w:pPr>
    </w:p>
    <w:p w14:paraId="0B2767C4" w14:textId="5A1BE900" w:rsidR="00BE419B" w:rsidRPr="00BE419B" w:rsidRDefault="531AB1A1" w:rsidP="00BE419B">
      <w:pPr>
        <w:pStyle w:val="Legenda"/>
        <w:keepNext/>
        <w:jc w:val="center"/>
        <w:rPr>
          <w:rFonts w:ascii="Arial" w:hAnsi="Arial" w:cs="Arial"/>
        </w:rPr>
      </w:pPr>
      <w:bookmarkStart w:id="141" w:name="_Toc18329103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curtir reclamação – Fluxo Principal CSU010</w:t>
      </w:r>
      <w:bookmarkEnd w:id="141"/>
    </w:p>
    <w:p w14:paraId="208216F8" w14:textId="48FD4D02" w:rsidR="00274BAF" w:rsidRDefault="00A427A9" w:rsidP="00A427A9">
      <w:pPr>
        <w:pStyle w:val="Legenda"/>
        <w:keepNext/>
        <w:jc w:val="center"/>
        <w:rPr>
          <w:rFonts w:ascii="Arial" w:hAnsi="Arial" w:cs="Arial"/>
        </w:rPr>
      </w:pPr>
      <w:r>
        <w:rPr>
          <w:noProof/>
        </w:rPr>
        <w:drawing>
          <wp:inline distT="0" distB="0" distL="0" distR="0" wp14:anchorId="0B6A92E2" wp14:editId="72E8CF18">
            <wp:extent cx="5760085" cy="2534920"/>
            <wp:effectExtent l="0" t="0" r="0" b="0"/>
            <wp:docPr id="555498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r w:rsidR="531AB1A1">
        <w:t xml:space="preserve"> </w:t>
      </w:r>
      <w:r w:rsidR="531AB1A1" w:rsidRPr="531AB1A1">
        <w:rPr>
          <w:rFonts w:ascii="Arial" w:hAnsi="Arial"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ascii="Arial" w:eastAsia="Arial" w:hAnsi="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142" w:name="_Toc2070489073"/>
      <w:bookmarkStart w:id="143" w:name="_Toc168250115"/>
      <w:bookmarkStart w:id="144" w:name="_Toc183291698"/>
      <w:r>
        <w:t>Diagrama de classes do caso de uso alterar status</w:t>
      </w:r>
      <w:bookmarkEnd w:id="142"/>
      <w:bookmarkEnd w:id="143"/>
      <w:bookmarkEnd w:id="144"/>
    </w:p>
    <w:p w14:paraId="5DF223BA" w14:textId="77777777" w:rsidR="00010528" w:rsidRDefault="00010528" w:rsidP="00AF78C4">
      <w:pPr>
        <w:pStyle w:val="Legenda"/>
        <w:keepNext/>
        <w:jc w:val="center"/>
        <w:rPr>
          <w:rFonts w:ascii="Arial" w:hAnsi="Arial" w:cs="Arial"/>
        </w:rPr>
      </w:pPr>
    </w:p>
    <w:p w14:paraId="3C8C6E8E" w14:textId="7DDFD650" w:rsidR="00AF78C4" w:rsidRPr="00274BAF" w:rsidRDefault="531AB1A1" w:rsidP="00AF78C4">
      <w:pPr>
        <w:pStyle w:val="Legenda"/>
        <w:keepNext/>
        <w:jc w:val="center"/>
        <w:rPr>
          <w:rFonts w:ascii="Arial" w:hAnsi="Arial" w:cs="Arial"/>
        </w:rPr>
      </w:pPr>
      <w:bookmarkStart w:id="145" w:name="_Toc183291032"/>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38</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alterar status</w:t>
      </w:r>
      <w:bookmarkEnd w:id="145"/>
    </w:p>
    <w:p w14:paraId="2057AD4E" w14:textId="2D5FF5BE" w:rsidR="00274BAF" w:rsidRDefault="00557369" w:rsidP="00274BAF">
      <w:pPr>
        <w:keepNext/>
        <w:spacing w:before="120" w:line="360" w:lineRule="auto"/>
        <w:ind w:firstLine="708"/>
        <w:jc w:val="center"/>
        <w:rPr>
          <w:rFonts w:ascii="Arial" w:hAnsi="Arial"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r w:rsidR="531AB1A1">
        <w:t xml:space="preserve"> </w:t>
      </w:r>
      <w:r w:rsidR="531AB1A1" w:rsidRPr="531AB1A1">
        <w:rPr>
          <w:rFonts w:ascii="Arial" w:hAnsi="Arial" w:cs="Arial"/>
          <w:sz w:val="20"/>
          <w:szCs w:val="20"/>
        </w:rPr>
        <w:t xml:space="preserve"> </w:t>
      </w:r>
    </w:p>
    <w:p w14:paraId="5B23CFC6" w14:textId="23795FA8"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210159F8" w14:textId="07E6B88C" w:rsidR="00824060" w:rsidRDefault="00824060" w:rsidP="00AF78C4">
      <w:pPr>
        <w:spacing w:line="360" w:lineRule="auto"/>
        <w:jc w:val="center"/>
      </w:pPr>
    </w:p>
    <w:p w14:paraId="59A9A343" w14:textId="624E571B" w:rsidR="00BE419B" w:rsidRPr="00BE419B" w:rsidRDefault="531AB1A1" w:rsidP="00BE419B">
      <w:pPr>
        <w:pStyle w:val="Legenda"/>
        <w:keepNext/>
        <w:jc w:val="center"/>
        <w:rPr>
          <w:rFonts w:ascii="Arial" w:hAnsi="Arial" w:cs="Arial"/>
        </w:rPr>
      </w:pPr>
      <w:bookmarkStart w:id="146" w:name="_Toc18329103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39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alterar status reclamação – Fluxo Principal CSU006</w:t>
      </w:r>
      <w:bookmarkEnd w:id="146"/>
    </w:p>
    <w:p w14:paraId="45055A24" w14:textId="3BEEDF2F" w:rsidR="00274BAF" w:rsidRDefault="00F24FEF" w:rsidP="00F24FEF">
      <w:pPr>
        <w:pStyle w:val="Legenda"/>
        <w:keepNext/>
        <w:jc w:val="center"/>
        <w:rPr>
          <w:rFonts w:ascii="Arial" w:hAnsi="Arial"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ascii="Arial" w:hAnsi="Arial" w:cs="Arial"/>
          <w:b w:val="0"/>
          <w:bCs w:val="0"/>
        </w:rPr>
        <w:t xml:space="preserve"> Fonte: Autores (2024).</w:t>
      </w:r>
    </w:p>
    <w:p w14:paraId="21F29448" w14:textId="028B3C42" w:rsidR="00824060" w:rsidRDefault="00824060" w:rsidP="078076E3"/>
    <w:p w14:paraId="4B69F948" w14:textId="35CA3984" w:rsidR="005729DC" w:rsidRDefault="531AB1A1" w:rsidP="4EA89FAE">
      <w:pPr>
        <w:pStyle w:val="Ttulo3"/>
        <w:keepNext/>
      </w:pPr>
      <w:bookmarkStart w:id="147" w:name="_Toc2039531687"/>
      <w:bookmarkStart w:id="148" w:name="_Toc168250116"/>
      <w:bookmarkStart w:id="149" w:name="_Toc183291699"/>
      <w:r>
        <w:lastRenderedPageBreak/>
        <w:t>Diagrama de classes do caso de uso cadastrar usuário</w:t>
      </w:r>
      <w:bookmarkEnd w:id="147"/>
      <w:bookmarkEnd w:id="148"/>
      <w:bookmarkEnd w:id="149"/>
    </w:p>
    <w:p w14:paraId="58125095" w14:textId="5FB67E9F" w:rsidR="00274BAF" w:rsidRDefault="531AB1A1" w:rsidP="1E806E08">
      <w:pPr>
        <w:pStyle w:val="Legenda"/>
        <w:keepNext/>
        <w:spacing w:before="120" w:line="360" w:lineRule="auto"/>
        <w:jc w:val="center"/>
        <w:rPr>
          <w:rFonts w:ascii="Arial" w:hAnsi="Arial" w:cs="Arial"/>
          <w:b w:val="0"/>
          <w:bCs w:val="0"/>
        </w:rPr>
      </w:pPr>
      <w:bookmarkStart w:id="150" w:name="_Toc183291034"/>
      <w:r w:rsidRPr="531AB1A1">
        <w:rPr>
          <w:rFonts w:ascii="Arial" w:hAnsi="Arial" w:cs="Arial"/>
        </w:rPr>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40</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classes do caso de uso cadastrar usuário</w:t>
      </w:r>
      <w:bookmarkEnd w:id="150"/>
      <w:r>
        <w:t xml:space="preserve"> </w:t>
      </w:r>
    </w:p>
    <w:p w14:paraId="6E4C3732" w14:textId="053D72C4" w:rsidR="00274BAF" w:rsidRDefault="33A061B5" w:rsidP="4EA89FAE">
      <w:pPr>
        <w:keepNext/>
        <w:spacing w:before="120" w:line="360" w:lineRule="auto"/>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line="360" w:lineRule="auto"/>
        <w:ind w:firstLine="708"/>
        <w:jc w:val="center"/>
        <w:rPr>
          <w:rFonts w:ascii="Arial" w:hAnsi="Arial" w:cs="Arial"/>
          <w:sz w:val="20"/>
          <w:szCs w:val="20"/>
        </w:rPr>
      </w:pPr>
      <w:r w:rsidRPr="531AB1A1">
        <w:rPr>
          <w:rFonts w:ascii="Arial" w:hAnsi="Arial" w:cs="Arial"/>
          <w:sz w:val="20"/>
          <w:szCs w:val="20"/>
        </w:rPr>
        <w:t>Fonte: Autores (2024).</w:t>
      </w:r>
    </w:p>
    <w:p w14:paraId="7FC6D4F8" w14:textId="05757006" w:rsidR="00824060" w:rsidRPr="00AF78C4" w:rsidRDefault="00824060" w:rsidP="4C48A0A5">
      <w:pPr>
        <w:pStyle w:val="PargrafodaLista"/>
        <w:spacing w:line="360" w:lineRule="auto"/>
        <w:jc w:val="center"/>
      </w:pPr>
    </w:p>
    <w:p w14:paraId="538C1821" w14:textId="563AB88E" w:rsidR="00824060" w:rsidRDefault="531AB1A1" w:rsidP="1E806E08">
      <w:pPr>
        <w:pStyle w:val="Legenda"/>
        <w:keepNext/>
        <w:jc w:val="center"/>
        <w:rPr>
          <w:rFonts w:ascii="Arial" w:hAnsi="Arial" w:cs="Arial"/>
        </w:rPr>
      </w:pPr>
      <w:bookmarkStart w:id="151" w:name="_Toc183291035"/>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41</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sequência cadastrar usuário – Fluxo Principal CSU002</w:t>
      </w:r>
      <w:bookmarkEnd w:id="151"/>
    </w:p>
    <w:p w14:paraId="6D43B973" w14:textId="5BC35A6B" w:rsidR="00274BAF" w:rsidRDefault="23EFD3DD" w:rsidP="4EA89FAE">
      <w:pPr>
        <w:keepNext/>
        <w:spacing w:before="120" w:line="360" w:lineRule="auto"/>
        <w:jc w:val="center"/>
        <w:rPr>
          <w:rFonts w:ascii="Arial" w:hAnsi="Arial"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ascii="Arial" w:hAnsi="Arial" w:cs="Arial"/>
          <w:sz w:val="20"/>
          <w:szCs w:val="20"/>
        </w:rPr>
        <w:t>Fonte: Autores (2024).</w:t>
      </w:r>
    </w:p>
    <w:p w14:paraId="2DBF7F46" w14:textId="735C8F20" w:rsidR="00824060" w:rsidRDefault="00824060" w:rsidP="078076E3"/>
    <w:p w14:paraId="63BF0CE3" w14:textId="3C00F2F1" w:rsidR="00824060" w:rsidRDefault="531AB1A1" w:rsidP="008258E6">
      <w:pPr>
        <w:pStyle w:val="Ttulo2"/>
        <w:rPr>
          <w:rFonts w:eastAsia="Arial"/>
        </w:rPr>
      </w:pPr>
      <w:bookmarkStart w:id="152" w:name="_Toc1382414198"/>
      <w:bookmarkStart w:id="153" w:name="_Toc183291700"/>
      <w:r w:rsidRPr="531AB1A1">
        <w:rPr>
          <w:rFonts w:eastAsia="Arial"/>
        </w:rPr>
        <w:t>Diagrama de atividades</w:t>
      </w:r>
      <w:bookmarkEnd w:id="152"/>
      <w:bookmarkEnd w:id="153"/>
    </w:p>
    <w:p w14:paraId="1601884A" w14:textId="77777777" w:rsidR="00010528" w:rsidRPr="00010528" w:rsidRDefault="00010528" w:rsidP="00010528">
      <w:pPr>
        <w:rPr>
          <w:rFonts w:eastAsia="Arial"/>
        </w:rPr>
      </w:pPr>
    </w:p>
    <w:p w14:paraId="33F8A72F" w14:textId="56BD5D46" w:rsidR="00824060" w:rsidRDefault="531AB1A1" w:rsidP="00010528">
      <w:pPr>
        <w:spacing w:before="120" w:line="360" w:lineRule="auto"/>
        <w:ind w:firstLine="363"/>
        <w:jc w:val="both"/>
      </w:pPr>
      <w:r w:rsidRPr="531AB1A1">
        <w:rPr>
          <w:rFonts w:ascii="Arial" w:eastAsia="Arial" w:hAnsi="Arial" w:cs="Arial"/>
        </w:rPr>
        <w:t>O diagrama de atividades representa o detalhamento de tarefas e o fluxo de uma atividade para outra de um sistema.</w:t>
      </w:r>
    </w:p>
    <w:p w14:paraId="38D75757" w14:textId="2BE8A8E3" w:rsidR="00AF78C4" w:rsidRPr="00274BAF" w:rsidRDefault="531AB1A1" w:rsidP="00AF78C4">
      <w:pPr>
        <w:pStyle w:val="Legenda"/>
        <w:keepNext/>
        <w:jc w:val="center"/>
        <w:rPr>
          <w:rFonts w:ascii="Arial" w:hAnsi="Arial" w:cs="Arial"/>
        </w:rPr>
      </w:pPr>
      <w:bookmarkStart w:id="154" w:name="_Toc183291036"/>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42</w:t>
      </w:r>
      <w:r w:rsidR="00AF78C4"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Diagrama de atividades</w:t>
      </w:r>
      <w:bookmarkEnd w:id="154"/>
    </w:p>
    <w:p w14:paraId="7A673546" w14:textId="0DB9B590" w:rsidR="00274BAF" w:rsidRDefault="48C7E5EA" w:rsidP="274FAA57">
      <w:pPr>
        <w:keepNext/>
        <w:spacing w:before="120" w:line="360" w:lineRule="auto"/>
        <w:jc w:val="center"/>
        <w:rPr>
          <w:rFonts w:ascii="Arial" w:hAnsi="Arial" w:cs="Arial"/>
          <w:sz w:val="20"/>
          <w:szCs w:val="20"/>
        </w:rPr>
      </w:pPr>
      <w:r>
        <w:rPr>
          <w:noProof/>
        </w:rPr>
        <w:drawing>
          <wp:inline distT="0" distB="0" distL="0" distR="0" wp14:anchorId="4C4FF63D" wp14:editId="3FCE71DD">
            <wp:extent cx="5762626" cy="4724398"/>
            <wp:effectExtent l="0" t="0" r="0" b="0"/>
            <wp:docPr id="577908558" name="Imagem 5779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908558"/>
                    <pic:cNvPicPr/>
                  </pic:nvPicPr>
                  <pic:blipFill>
                    <a:blip r:embed="rId53">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531AB1A1" w:rsidRPr="531AB1A1">
        <w:rPr>
          <w:rFonts w:ascii="Arial" w:hAnsi="Arial" w:cs="Arial"/>
          <w:sz w:val="20"/>
          <w:szCs w:val="20"/>
        </w:rPr>
        <w:t>Fonte: Autores (2024).</w:t>
      </w:r>
    </w:p>
    <w:p w14:paraId="7EC34D02" w14:textId="1CB47309" w:rsidR="00824060" w:rsidRDefault="00824060" w:rsidP="078076E3">
      <w:pPr>
        <w:spacing w:line="360" w:lineRule="auto"/>
        <w:jc w:val="both"/>
      </w:pPr>
    </w:p>
    <w:p w14:paraId="483F1904" w14:textId="118B038E" w:rsidR="00824060" w:rsidRDefault="00824060" w:rsidP="531AB1A1">
      <w:pPr>
        <w:spacing w:before="120" w:after="120" w:line="360" w:lineRule="auto"/>
        <w:jc w:val="center"/>
        <w:rPr>
          <w:rFonts w:ascii="Arial" w:eastAsia="Arial" w:hAnsi="Arial" w:cs="Arial"/>
          <w:i/>
          <w:iCs/>
          <w:color w:val="2E74B5" w:themeColor="accent5" w:themeShade="BF"/>
          <w:sz w:val="16"/>
          <w:szCs w:val="16"/>
        </w:rPr>
      </w:pPr>
    </w:p>
    <w:p w14:paraId="26934C99" w14:textId="4831545D" w:rsidR="00824060" w:rsidRDefault="00824060" w:rsidP="078076E3"/>
    <w:p w14:paraId="252AF556" w14:textId="27E14323" w:rsidR="00824060" w:rsidRDefault="531AB1A1" w:rsidP="008258E6">
      <w:pPr>
        <w:pStyle w:val="Ttulo2"/>
        <w:rPr>
          <w:rFonts w:eastAsia="Arial"/>
        </w:rPr>
      </w:pPr>
      <w:bookmarkStart w:id="155" w:name="_Toc546648600"/>
      <w:bookmarkStart w:id="156" w:name="_Toc183291701"/>
      <w:r w:rsidRPr="531AB1A1">
        <w:rPr>
          <w:rFonts w:eastAsia="Arial"/>
        </w:rPr>
        <w:t>Diagrama de estados</w:t>
      </w:r>
      <w:bookmarkEnd w:id="155"/>
      <w:bookmarkEnd w:id="156"/>
    </w:p>
    <w:p w14:paraId="5DDD87FE" w14:textId="77777777" w:rsidR="00010528" w:rsidRPr="00010528" w:rsidRDefault="00010528" w:rsidP="00010528"/>
    <w:p w14:paraId="5504717D" w14:textId="5A0D0137" w:rsidR="00824060" w:rsidRDefault="531AB1A1" w:rsidP="00010528">
      <w:pPr>
        <w:spacing w:before="120" w:line="360" w:lineRule="auto"/>
        <w:ind w:firstLine="363"/>
        <w:jc w:val="both"/>
      </w:pPr>
      <w:r w:rsidRPr="531AB1A1">
        <w:rPr>
          <w:rFonts w:ascii="Arial" w:eastAsia="Arial" w:hAnsi="Arial" w:cs="Arial"/>
        </w:rPr>
        <w:t>O diagrama de estados especifica as sequências de estados pelas quais o objeto pode passar durante seu ciclo de vida em resposta a eventos.</w:t>
      </w:r>
    </w:p>
    <w:p w14:paraId="34F4AE49" w14:textId="78EAFDBD" w:rsidR="00AF78C4" w:rsidRPr="00274BAF" w:rsidRDefault="531AB1A1" w:rsidP="00AF78C4">
      <w:pPr>
        <w:pStyle w:val="Legenda"/>
        <w:keepNext/>
        <w:jc w:val="center"/>
        <w:rPr>
          <w:rFonts w:ascii="Arial" w:hAnsi="Arial" w:cs="Arial"/>
        </w:rPr>
      </w:pPr>
      <w:bookmarkStart w:id="157" w:name="_Toc183291037"/>
      <w:r w:rsidRPr="531AB1A1">
        <w:rPr>
          <w:rFonts w:ascii="Arial" w:hAnsi="Arial" w:cs="Arial"/>
        </w:rPr>
        <w:lastRenderedPageBreak/>
        <w:t xml:space="preserve">Figura </w:t>
      </w:r>
      <w:r w:rsidR="00AF78C4" w:rsidRPr="531AB1A1">
        <w:rPr>
          <w:rFonts w:ascii="Arial" w:hAnsi="Arial" w:cs="Arial"/>
        </w:rPr>
        <w:fldChar w:fldCharType="begin"/>
      </w:r>
      <w:r w:rsidR="00AF78C4" w:rsidRPr="531AB1A1">
        <w:rPr>
          <w:rFonts w:ascii="Arial" w:hAnsi="Arial" w:cs="Arial"/>
        </w:rPr>
        <w:instrText xml:space="preserve"> SEQ Figura \* ARABIC </w:instrText>
      </w:r>
      <w:r w:rsidR="00AF78C4" w:rsidRPr="531AB1A1">
        <w:rPr>
          <w:rFonts w:ascii="Arial" w:hAnsi="Arial" w:cs="Arial"/>
        </w:rPr>
        <w:fldChar w:fldCharType="separate"/>
      </w:r>
      <w:r w:rsidR="00FC7A3B">
        <w:rPr>
          <w:rFonts w:ascii="Arial" w:hAnsi="Arial" w:cs="Arial"/>
          <w:noProof/>
        </w:rPr>
        <w:t>43</w:t>
      </w:r>
      <w:r w:rsidR="00AF78C4"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Diagrama de estados da classe reclamação</w:t>
      </w:r>
      <w:bookmarkEnd w:id="157"/>
      <w:r w:rsidRPr="531AB1A1">
        <w:rPr>
          <w:rFonts w:ascii="Arial" w:hAnsi="Arial" w:cs="Arial"/>
          <w:b w:val="0"/>
          <w:bCs w:val="0"/>
        </w:rPr>
        <w:t xml:space="preserve"> </w:t>
      </w:r>
    </w:p>
    <w:p w14:paraId="5B189DCE" w14:textId="7F6791D9" w:rsidR="00274BAF" w:rsidRDefault="00A65E5D" w:rsidP="1E806E08">
      <w:pPr>
        <w:keepNext/>
        <w:spacing w:before="120" w:line="360" w:lineRule="auto"/>
        <w:jc w:val="center"/>
        <w:rPr>
          <w:ins w:id="158" w:author="ANA PAULA GONCALVES SERRA" w:date="2024-11-17T22:55:00Z" w16du:dateUtc="2024-11-17T22:55:11Z"/>
          <w:rFonts w:ascii="Arial" w:hAnsi="Arial"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t xml:space="preserve"> </w:t>
      </w:r>
      <w:r w:rsidR="531AB1A1" w:rsidRPr="531AB1A1">
        <w:rPr>
          <w:rFonts w:ascii="Arial" w:hAnsi="Arial" w:cs="Arial"/>
          <w:sz w:val="20"/>
          <w:szCs w:val="20"/>
        </w:rPr>
        <w:t>Fonte: Autores (2024).</w:t>
      </w:r>
    </w:p>
    <w:p w14:paraId="4E20AB1C" w14:textId="6274838D" w:rsidR="6ECC838B" w:rsidRDefault="6ECC838B" w:rsidP="6ECC838B">
      <w:pPr>
        <w:keepNext/>
        <w:spacing w:before="120" w:line="360" w:lineRule="auto"/>
        <w:jc w:val="center"/>
        <w:rPr>
          <w:ins w:id="159" w:author="ANA PAULA GONCALVES SERRA" w:date="2024-11-17T22:55:00Z" w16du:dateUtc="2024-11-17T22:55:11Z"/>
          <w:rFonts w:ascii="Arial" w:hAnsi="Arial" w:cs="Arial"/>
          <w:sz w:val="20"/>
          <w:szCs w:val="20"/>
        </w:rPr>
      </w:pPr>
    </w:p>
    <w:p w14:paraId="654FAD80" w14:textId="5820A998" w:rsidR="00824060" w:rsidRDefault="531AB1A1" w:rsidP="531AB1A1">
      <w:pPr>
        <w:keepNext/>
        <w:spacing w:line="360" w:lineRule="auto"/>
        <w:jc w:val="both"/>
        <w:rPr>
          <w:rFonts w:ascii="Arial" w:hAnsi="Arial" w:cs="Arial"/>
          <w:noProof/>
        </w:rPr>
      </w:pPr>
      <w:r w:rsidRPr="531AB1A1">
        <w:rPr>
          <w:rFonts w:ascii="Arial" w:hAnsi="Arial" w:cs="Arial"/>
        </w:rPr>
        <w:t xml:space="preserve">Na figura </w:t>
      </w:r>
      <w:r w:rsidR="00BE2A88" w:rsidRPr="00BE2A88">
        <w:rPr>
          <w:rFonts w:ascii="Arial" w:hAnsi="Arial" w:cs="Arial"/>
        </w:rPr>
        <w:t>44</w:t>
      </w:r>
      <w:r w:rsidRPr="531AB1A1">
        <w:rPr>
          <w:rFonts w:ascii="Arial" w:hAnsi="Arial"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line="360" w:lineRule="auto"/>
        <w:jc w:val="center"/>
      </w:pPr>
    </w:p>
    <w:p w14:paraId="074DA681" w14:textId="17AFF8C6" w:rsidR="00FC7A3B" w:rsidRDefault="00FC7A3B" w:rsidP="00FC7A3B">
      <w:pPr>
        <w:pStyle w:val="Legenda"/>
        <w:keepNext/>
        <w:jc w:val="center"/>
      </w:pPr>
      <w:r>
        <w:lastRenderedPageBreak/>
        <w:t xml:space="preserve">Figura </w:t>
      </w:r>
      <w:fldSimple w:instr=" SEQ Figura \* ARABIC ">
        <w:r>
          <w:rPr>
            <w:noProof/>
          </w:rPr>
          <w:t>44</w:t>
        </w:r>
      </w:fldSimple>
      <w:r>
        <w:t xml:space="preserve"> -</w:t>
      </w:r>
      <w:r w:rsidRPr="005945AE">
        <w:t xml:space="preserve"> Banco de Dados Nossa Via</w:t>
      </w:r>
    </w:p>
    <w:p w14:paraId="41882BB2" w14:textId="1198BE10" w:rsidR="00FC7A3B" w:rsidRPr="00FC7A3B" w:rsidRDefault="00FC7A3B" w:rsidP="00FC7A3B">
      <w:pPr>
        <w:spacing w:before="240" w:after="240" w:line="360" w:lineRule="auto"/>
        <w:jc w:val="center"/>
        <w:rPr>
          <w:rFonts w:ascii="Arial" w:eastAsia="Arial" w:hAnsi="Arial" w:cs="Arial"/>
          <w:sz w:val="20"/>
          <w:szCs w:val="20"/>
        </w:rPr>
      </w:pPr>
      <w:r w:rsidRPr="00FC7A3B">
        <w:rPr>
          <w:noProof/>
          <w:sz w:val="20"/>
          <w:szCs w:val="20"/>
        </w:rPr>
        <w:drawing>
          <wp:inline distT="0" distB="0" distL="0" distR="0" wp14:anchorId="7D124904" wp14:editId="6331856A">
            <wp:extent cx="5760085" cy="8157845"/>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8157845"/>
                    </a:xfrm>
                    <a:prstGeom prst="rect">
                      <a:avLst/>
                    </a:prstGeom>
                    <a:noFill/>
                    <a:ln>
                      <a:noFill/>
                    </a:ln>
                  </pic:spPr>
                </pic:pic>
              </a:graphicData>
            </a:graphic>
          </wp:inline>
        </w:drawing>
      </w:r>
      <w:r w:rsidRPr="00FC7A3B">
        <w:rPr>
          <w:rFonts w:ascii="Arial" w:eastAsia="Arial" w:hAnsi="Arial" w:cs="Arial"/>
          <w:sz w:val="20"/>
          <w:szCs w:val="20"/>
        </w:rPr>
        <w:t xml:space="preserve"> </w:t>
      </w:r>
      <w:r w:rsidRPr="531AB1A1">
        <w:rPr>
          <w:rFonts w:ascii="Arial" w:eastAsia="Arial" w:hAnsi="Arial" w:cs="Arial"/>
          <w:sz w:val="20"/>
          <w:szCs w:val="20"/>
        </w:rPr>
        <w:t>Fonte: Autores (2024).</w:t>
      </w:r>
    </w:p>
    <w:p w14:paraId="271ADD93" w14:textId="1E9DBBC5" w:rsidR="00824060" w:rsidRDefault="531AB1A1" w:rsidP="1E806E08">
      <w:pPr>
        <w:pStyle w:val="Ttulo1"/>
        <w:pageBreakBefore/>
        <w:spacing w:line="360" w:lineRule="auto"/>
        <w:rPr>
          <w:rFonts w:ascii="Arial" w:hAnsi="Arial" w:cs="Arial"/>
          <w:sz w:val="24"/>
          <w:szCs w:val="24"/>
        </w:rPr>
      </w:pPr>
      <w:bookmarkStart w:id="160" w:name="_Toc183291702"/>
      <w:r w:rsidRPr="531AB1A1">
        <w:rPr>
          <w:rFonts w:ascii="Arial" w:hAnsi="Arial" w:cs="Arial"/>
          <w:sz w:val="24"/>
          <w:szCs w:val="24"/>
        </w:rPr>
        <w:lastRenderedPageBreak/>
        <w:t>RESULTADOS OBTIDO</w:t>
      </w:r>
      <w:bookmarkEnd w:id="160"/>
    </w:p>
    <w:p w14:paraId="63B51F47" w14:textId="1D22C370"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 xml:space="preserve">Como resultado do presente trabalho, foi criado um aplicativo de reclamações de problemas em vias públicas, onde cidadãos tem a capacidade de divulgar e visualizar as irregularidades das vias de sua região, tudo isso com o objetivo de trazer mais visibilidade desses problemas, e consequentemente pressionar as autoridades competentes a resolvê-los. O </w:t>
      </w:r>
      <w:proofErr w:type="spellStart"/>
      <w:r w:rsidRPr="531AB1A1">
        <w:rPr>
          <w:rFonts w:ascii="Arial" w:eastAsia="Arial" w:hAnsi="Arial" w:cs="Arial"/>
          <w:i/>
          <w:iCs/>
        </w:rPr>
        <w:t>back-end</w:t>
      </w:r>
      <w:proofErr w:type="spellEnd"/>
      <w:r w:rsidRPr="531AB1A1">
        <w:rPr>
          <w:rFonts w:ascii="Arial" w:eastAsia="Arial" w:hAnsi="Arial" w:cs="Arial"/>
        </w:rPr>
        <w:t xml:space="preserve"> e banco de dados do sistema estão hospedados respectivamente na Microsoft Azure e </w:t>
      </w:r>
      <w:proofErr w:type="spellStart"/>
      <w:r w:rsidRPr="531AB1A1">
        <w:rPr>
          <w:rFonts w:ascii="Arial" w:eastAsia="Arial" w:hAnsi="Arial" w:cs="Arial"/>
        </w:rPr>
        <w:t>Aiven</w:t>
      </w:r>
      <w:proofErr w:type="spellEnd"/>
      <w:r w:rsidRPr="531AB1A1">
        <w:rPr>
          <w:rFonts w:ascii="Arial" w:eastAsia="Arial" w:hAnsi="Arial" w:cs="Arial"/>
        </w:rPr>
        <w:t xml:space="preserve">, respectivamente, para sua utilização, o aplicativo pode ser acessado através de um arquivo binário APK administrado pelos autores, o sistema foi desenvolvido para intuitos teóricos. </w:t>
      </w:r>
    </w:p>
    <w:p w14:paraId="5467C217" w14:textId="029EA317" w:rsidR="00BE419B" w:rsidRDefault="531AB1A1" w:rsidP="1E806E08">
      <w:pPr>
        <w:spacing w:line="360" w:lineRule="auto"/>
        <w:ind w:firstLine="360"/>
        <w:jc w:val="both"/>
        <w:rPr>
          <w:rFonts w:ascii="Arial" w:eastAsia="Arial" w:hAnsi="Arial" w:cs="Arial"/>
        </w:rPr>
      </w:pPr>
      <w:r w:rsidRPr="531AB1A1">
        <w:rPr>
          <w:rFonts w:ascii="Arial" w:eastAsia="Arial" w:hAnsi="Arial" w:cs="Arial"/>
        </w:rPr>
        <w:t xml:space="preserve">Em seguida são apresentadas as imagens das funcionalidades do aplicativo, conforme descrito nos capítulos anteriores. </w:t>
      </w:r>
    </w:p>
    <w:p w14:paraId="497EBE09" w14:textId="3F6709AE" w:rsidR="00824060" w:rsidRDefault="531AB1A1" w:rsidP="00BE419B">
      <w:pPr>
        <w:spacing w:line="360" w:lineRule="auto"/>
        <w:ind w:firstLine="360"/>
        <w:jc w:val="both"/>
        <w:rPr>
          <w:rFonts w:ascii="Arial" w:eastAsia="Arial" w:hAnsi="Arial" w:cs="Arial"/>
        </w:rPr>
      </w:pPr>
      <w:r w:rsidRPr="531AB1A1">
        <w:rPr>
          <w:rFonts w:ascii="Arial" w:eastAsia="Arial" w:hAnsi="Arial" w:cs="Arial"/>
        </w:rPr>
        <w:t>Na</w:t>
      </w:r>
      <w:r w:rsidR="00BE2A88">
        <w:rPr>
          <w:rFonts w:ascii="Arial" w:eastAsia="Arial" w:hAnsi="Arial" w:cs="Arial"/>
        </w:rPr>
        <w:t>s</w:t>
      </w:r>
      <w:r w:rsidRPr="531AB1A1">
        <w:rPr>
          <w:rFonts w:ascii="Arial" w:eastAsia="Arial" w:hAnsi="Arial" w:cs="Arial"/>
        </w:rPr>
        <w:t xml:space="preserve"> figura</w:t>
      </w:r>
      <w:r w:rsidR="00BE2A88">
        <w:rPr>
          <w:rFonts w:ascii="Arial" w:eastAsia="Arial" w:hAnsi="Arial" w:cs="Arial"/>
        </w:rPr>
        <w:t>s</w:t>
      </w:r>
      <w:r w:rsidRPr="531AB1A1">
        <w:rPr>
          <w:rFonts w:ascii="Arial" w:eastAsia="Arial" w:hAnsi="Arial" w:cs="Arial"/>
        </w:rPr>
        <w:t xml:space="preserve"> </w:t>
      </w:r>
      <w:r w:rsidR="00832566" w:rsidRPr="00832566">
        <w:rPr>
          <w:rFonts w:ascii="Arial" w:eastAsia="Arial" w:hAnsi="Arial" w:cs="Arial"/>
        </w:rPr>
        <w:t>45 e 46</w:t>
      </w:r>
      <w:r w:rsidRPr="00832566">
        <w:rPr>
          <w:rFonts w:ascii="Arial" w:eastAsia="Arial" w:hAnsi="Arial" w:cs="Arial"/>
        </w:rPr>
        <w:t xml:space="preserve"> </w:t>
      </w:r>
      <w:r w:rsidRPr="531AB1A1">
        <w:rPr>
          <w:rFonts w:ascii="Arial" w:eastAsia="Arial" w:hAnsi="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160F4FD7" w:rsidR="4EA89FAE" w:rsidRDefault="531AB1A1" w:rsidP="531AB1A1">
      <w:pPr>
        <w:pStyle w:val="Legenda"/>
        <w:keepNext/>
        <w:spacing w:before="240" w:after="240" w:line="360" w:lineRule="auto"/>
        <w:jc w:val="center"/>
        <w:rPr>
          <w:rFonts w:ascii="Arial" w:hAnsi="Arial" w:cs="Arial"/>
        </w:rPr>
      </w:pPr>
      <w:bookmarkStart w:id="161" w:name="_Toc183291039"/>
      <w:r w:rsidRPr="531AB1A1">
        <w:rPr>
          <w:rFonts w:ascii="Arial" w:hAnsi="Arial" w:cs="Arial"/>
        </w:rPr>
        <w:lastRenderedPageBreak/>
        <w:t xml:space="preserve">Figura </w:t>
      </w:r>
      <w:r w:rsidR="4EA89FAE" w:rsidRPr="531AB1A1">
        <w:rPr>
          <w:rFonts w:ascii="Arial" w:hAnsi="Arial" w:cs="Arial"/>
        </w:rPr>
        <w:fldChar w:fldCharType="begin"/>
      </w:r>
      <w:r w:rsidR="4EA89FAE" w:rsidRPr="531AB1A1">
        <w:rPr>
          <w:rFonts w:ascii="Arial" w:hAnsi="Arial" w:cs="Arial"/>
        </w:rPr>
        <w:instrText xml:space="preserve"> SEQ Figura \* ARABIC </w:instrText>
      </w:r>
      <w:r w:rsidR="4EA89FAE" w:rsidRPr="531AB1A1">
        <w:rPr>
          <w:rFonts w:ascii="Arial" w:hAnsi="Arial" w:cs="Arial"/>
        </w:rPr>
        <w:fldChar w:fldCharType="separate"/>
      </w:r>
      <w:r w:rsidR="00FC7A3B">
        <w:rPr>
          <w:rFonts w:ascii="Arial" w:hAnsi="Arial" w:cs="Arial"/>
          <w:noProof/>
        </w:rPr>
        <w:t>45</w:t>
      </w:r>
      <w:r w:rsidR="4EA89FAE"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principal sem login 1</w:t>
      </w:r>
      <w:bookmarkEnd w:id="161"/>
    </w:p>
    <w:p w14:paraId="7DF8A36B" w14:textId="1DA8DB34" w:rsidR="00824060" w:rsidRDefault="153CF250" w:rsidP="531AB1A1">
      <w:pPr>
        <w:spacing w:before="240" w:after="240" w:line="360" w:lineRule="auto"/>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ascii="Arial" w:hAnsi="Arial" w:cs="Arial"/>
          <w:sz w:val="20"/>
          <w:szCs w:val="20"/>
        </w:rPr>
      </w:pPr>
      <w:r w:rsidRPr="531AB1A1">
        <w:rPr>
          <w:rFonts w:ascii="Arial" w:hAnsi="Arial" w:cs="Arial"/>
          <w:sz w:val="20"/>
          <w:szCs w:val="20"/>
        </w:rPr>
        <w:t>Fonte: Autores (2024).</w:t>
      </w:r>
    </w:p>
    <w:p w14:paraId="63F51552" w14:textId="36AFDEA7" w:rsidR="1E806E08" w:rsidRDefault="1E806E08" w:rsidP="1E806E08">
      <w:pPr>
        <w:jc w:val="center"/>
        <w:rPr>
          <w:rFonts w:ascii="Arial" w:hAnsi="Arial" w:cs="Arial"/>
          <w:sz w:val="20"/>
          <w:szCs w:val="20"/>
        </w:rPr>
      </w:pPr>
    </w:p>
    <w:p w14:paraId="05ABD781" w14:textId="34A0B27D" w:rsidR="1E806E08" w:rsidRDefault="1E806E08" w:rsidP="00BE419B">
      <w:pPr>
        <w:rPr>
          <w:rFonts w:ascii="Arial" w:hAnsi="Arial" w:cs="Arial"/>
          <w:sz w:val="20"/>
          <w:szCs w:val="20"/>
        </w:rPr>
      </w:pPr>
    </w:p>
    <w:p w14:paraId="0A8C4A38" w14:textId="185DBA2C" w:rsidR="00BE419B" w:rsidRPr="00BE419B" w:rsidRDefault="531AB1A1" w:rsidP="00BE419B">
      <w:pPr>
        <w:pStyle w:val="Legenda"/>
        <w:keepNext/>
        <w:jc w:val="center"/>
        <w:rPr>
          <w:rFonts w:ascii="Arial" w:hAnsi="Arial" w:cs="Arial"/>
        </w:rPr>
      </w:pPr>
      <w:bookmarkStart w:id="162" w:name="_Toc18329104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46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sem login 2</w:t>
      </w:r>
      <w:bookmarkEnd w:id="162"/>
    </w:p>
    <w:p w14:paraId="06428F80" w14:textId="39D0F628" w:rsidR="15FED32C" w:rsidRDefault="15FED32C" w:rsidP="531AB1A1">
      <w:pPr>
        <w:spacing w:before="240" w:after="240" w:line="360" w:lineRule="auto"/>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E7AF6B1" w14:textId="772D6502" w:rsidR="5C08BE7E" w:rsidRDefault="531AB1A1" w:rsidP="0D593B0A">
      <w:pPr>
        <w:jc w:val="center"/>
        <w:rPr>
          <w:rFonts w:ascii="Arial" w:hAnsi="Arial" w:cs="Arial"/>
          <w:sz w:val="20"/>
          <w:szCs w:val="20"/>
        </w:rPr>
      </w:pPr>
      <w:r w:rsidRPr="531AB1A1">
        <w:rPr>
          <w:rFonts w:ascii="Arial" w:hAnsi="Arial" w:cs="Arial"/>
          <w:sz w:val="20"/>
          <w:szCs w:val="20"/>
        </w:rPr>
        <w:t>Fonte: Autores (2024).</w:t>
      </w:r>
    </w:p>
    <w:p w14:paraId="6E427A8A" w14:textId="6E902B49" w:rsidR="00E259B3" w:rsidRDefault="00E259B3" w:rsidP="0D593B0A">
      <w:pPr>
        <w:jc w:val="center"/>
        <w:rPr>
          <w:rFonts w:ascii="Arial" w:hAnsi="Arial" w:cs="Arial"/>
          <w:sz w:val="20"/>
          <w:szCs w:val="20"/>
        </w:rPr>
      </w:pPr>
    </w:p>
    <w:p w14:paraId="31C0059E" w14:textId="77777777" w:rsidR="00E259B3" w:rsidRDefault="00E259B3" w:rsidP="00E259B3">
      <w:pPr>
        <w:jc w:val="center"/>
        <w:rPr>
          <w:rFonts w:ascii="Arial" w:hAnsi="Arial" w:cs="Arial"/>
          <w:sz w:val="20"/>
          <w:szCs w:val="20"/>
        </w:rPr>
      </w:pPr>
      <w:r w:rsidRPr="531AB1A1">
        <w:rPr>
          <w:rFonts w:ascii="Arial" w:hAnsi="Arial" w:cs="Arial"/>
          <w:sz w:val="20"/>
          <w:szCs w:val="20"/>
        </w:rPr>
        <w:t>Fonte: Autores (2024).</w:t>
      </w:r>
    </w:p>
    <w:p w14:paraId="69C8D8D7" w14:textId="73792F17" w:rsidR="1E806E08" w:rsidRDefault="1E806E08" w:rsidP="1E806E08">
      <w:pPr>
        <w:jc w:val="center"/>
        <w:rPr>
          <w:rFonts w:ascii="Arial" w:hAnsi="Arial" w:cs="Arial"/>
          <w:sz w:val="20"/>
          <w:szCs w:val="20"/>
        </w:rPr>
      </w:pPr>
    </w:p>
    <w:p w14:paraId="5330D467" w14:textId="238FE313" w:rsidR="606E1F12" w:rsidRDefault="531AB1A1" w:rsidP="274FAA57">
      <w:pPr>
        <w:spacing w:line="360" w:lineRule="auto"/>
        <w:ind w:firstLine="708"/>
        <w:jc w:val="both"/>
        <w:rPr>
          <w:rFonts w:ascii="Arial" w:hAnsi="Arial" w:cs="Arial"/>
        </w:rPr>
      </w:pPr>
      <w:r w:rsidRPr="531AB1A1">
        <w:rPr>
          <w:rFonts w:ascii="Arial" w:hAnsi="Arial" w:cs="Arial"/>
        </w:rPr>
        <w:t xml:space="preserve">Na figura </w:t>
      </w:r>
      <w:r w:rsidR="00832566" w:rsidRPr="00832566">
        <w:rPr>
          <w:rFonts w:ascii="Arial" w:hAnsi="Arial" w:cs="Arial"/>
        </w:rPr>
        <w:t>47</w:t>
      </w:r>
      <w:r w:rsidRPr="00832566">
        <w:rPr>
          <w:rFonts w:ascii="Arial" w:hAnsi="Arial" w:cs="Arial"/>
        </w:rPr>
        <w:t xml:space="preserve"> </w:t>
      </w:r>
      <w:r w:rsidRPr="531AB1A1">
        <w:rPr>
          <w:rFonts w:ascii="Arial" w:hAnsi="Arial"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ascii="Arial" w:hAnsi="Arial" w:cs="Arial"/>
          <w:sz w:val="20"/>
          <w:szCs w:val="20"/>
        </w:rPr>
      </w:pPr>
    </w:p>
    <w:p w14:paraId="30B2B1EA" w14:textId="29DB3075" w:rsidR="15FED32C" w:rsidRDefault="531AB1A1" w:rsidP="1E806E08">
      <w:pPr>
        <w:pStyle w:val="Legenda"/>
        <w:jc w:val="center"/>
        <w:rPr>
          <w:rFonts w:ascii="Arial" w:hAnsi="Arial" w:cs="Arial"/>
          <w:b w:val="0"/>
          <w:bCs w:val="0"/>
        </w:rPr>
      </w:pPr>
      <w:bookmarkStart w:id="163" w:name="_Toc183291041"/>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FC7A3B">
        <w:rPr>
          <w:rFonts w:ascii="Arial" w:hAnsi="Arial" w:cs="Arial"/>
          <w:noProof/>
        </w:rPr>
        <w:t>47</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realizar login do aplicativo</w:t>
      </w:r>
      <w:bookmarkEnd w:id="163"/>
    </w:p>
    <w:p w14:paraId="56D4842A" w14:textId="23D7E848" w:rsidR="15FED32C" w:rsidRDefault="15FED32C" w:rsidP="531AB1A1">
      <w:pPr>
        <w:spacing w:before="240" w:after="240" w:line="360" w:lineRule="auto"/>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ascii="Arial" w:hAnsi="Arial" w:cs="Arial"/>
          <w:sz w:val="20"/>
          <w:szCs w:val="20"/>
        </w:rPr>
      </w:pPr>
      <w:r w:rsidRPr="531AB1A1">
        <w:rPr>
          <w:rFonts w:ascii="Arial" w:hAnsi="Arial" w:cs="Arial"/>
          <w:sz w:val="20"/>
          <w:szCs w:val="20"/>
        </w:rPr>
        <w:t>Fonte: Autores (2024).</w:t>
      </w:r>
    </w:p>
    <w:p w14:paraId="04F853BE" w14:textId="379BD25A" w:rsidR="1E806E08" w:rsidRDefault="1E806E08" w:rsidP="1E806E08">
      <w:pPr>
        <w:jc w:val="center"/>
        <w:rPr>
          <w:rFonts w:ascii="Arial" w:hAnsi="Arial" w:cs="Arial"/>
          <w:sz w:val="20"/>
          <w:szCs w:val="20"/>
        </w:rPr>
      </w:pPr>
    </w:p>
    <w:p w14:paraId="2280088F" w14:textId="6CC57A37" w:rsidR="38A1984B" w:rsidRDefault="531AB1A1" w:rsidP="0D593B0A">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48 e 49 </w:t>
      </w:r>
      <w:r w:rsidRPr="531AB1A1">
        <w:rPr>
          <w:rFonts w:ascii="Arial" w:hAnsi="Arial"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ascii="Arial" w:hAnsi="Arial" w:cs="Arial"/>
          <w:sz w:val="20"/>
          <w:szCs w:val="20"/>
        </w:rPr>
      </w:pPr>
    </w:p>
    <w:p w14:paraId="44EAD334" w14:textId="4B426AD7" w:rsidR="15FED32C" w:rsidRDefault="531AB1A1" w:rsidP="1E806E08">
      <w:pPr>
        <w:pStyle w:val="Legenda"/>
        <w:spacing w:line="259" w:lineRule="auto"/>
        <w:jc w:val="center"/>
        <w:rPr>
          <w:rFonts w:ascii="Arial" w:hAnsi="Arial" w:cs="Arial"/>
          <w:b w:val="0"/>
          <w:bCs w:val="0"/>
        </w:rPr>
      </w:pPr>
      <w:bookmarkStart w:id="164" w:name="_Toc183291042"/>
      <w:r w:rsidRPr="531AB1A1">
        <w:rPr>
          <w:rFonts w:ascii="Arial" w:hAnsi="Arial" w:cs="Arial"/>
        </w:rPr>
        <w:t xml:space="preserve">Figura </w:t>
      </w:r>
      <w:r w:rsidR="15FED32C" w:rsidRPr="531AB1A1">
        <w:rPr>
          <w:rFonts w:ascii="Arial" w:hAnsi="Arial" w:cs="Arial"/>
        </w:rPr>
        <w:fldChar w:fldCharType="begin"/>
      </w:r>
      <w:r w:rsidR="15FED32C" w:rsidRPr="531AB1A1">
        <w:rPr>
          <w:rFonts w:ascii="Arial" w:hAnsi="Arial" w:cs="Arial"/>
        </w:rPr>
        <w:instrText xml:space="preserve"> SEQ Figura \* ARABIC </w:instrText>
      </w:r>
      <w:r w:rsidR="15FED32C" w:rsidRPr="531AB1A1">
        <w:rPr>
          <w:rFonts w:ascii="Arial" w:hAnsi="Arial" w:cs="Arial"/>
        </w:rPr>
        <w:fldChar w:fldCharType="separate"/>
      </w:r>
      <w:r w:rsidR="00FC7A3B">
        <w:rPr>
          <w:rFonts w:ascii="Arial" w:hAnsi="Arial" w:cs="Arial"/>
          <w:noProof/>
        </w:rPr>
        <w:t>48</w:t>
      </w:r>
      <w:r w:rsidR="15FED32C"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cadastro</w:t>
      </w:r>
      <w:bookmarkEnd w:id="164"/>
    </w:p>
    <w:p w14:paraId="2C222A23" w14:textId="15B0CA7D" w:rsidR="15FED32C" w:rsidRDefault="15FED32C" w:rsidP="531AB1A1">
      <w:pPr>
        <w:spacing w:before="240" w:after="240" w:line="360" w:lineRule="auto"/>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ascii="Arial" w:hAnsi="Arial" w:cs="Arial"/>
          <w:sz w:val="20"/>
          <w:szCs w:val="20"/>
        </w:rPr>
      </w:pPr>
      <w:r w:rsidRPr="531AB1A1">
        <w:rPr>
          <w:rFonts w:ascii="Arial" w:hAnsi="Arial" w:cs="Arial"/>
          <w:sz w:val="20"/>
          <w:szCs w:val="20"/>
        </w:rPr>
        <w:t>Fonte: Autores (2024)</w:t>
      </w:r>
    </w:p>
    <w:p w14:paraId="0CAC4E17" w14:textId="5AE3CDBA" w:rsidR="531AB1A1" w:rsidRDefault="531AB1A1" w:rsidP="531AB1A1">
      <w:pPr>
        <w:jc w:val="center"/>
        <w:rPr>
          <w:rFonts w:ascii="Arial" w:hAnsi="Arial" w:cs="Arial"/>
          <w:sz w:val="20"/>
          <w:szCs w:val="20"/>
        </w:rPr>
      </w:pPr>
    </w:p>
    <w:p w14:paraId="32A3D7E9" w14:textId="105F9D90" w:rsidR="531AB1A1" w:rsidRDefault="531AB1A1" w:rsidP="531AB1A1">
      <w:pPr>
        <w:pStyle w:val="Legenda"/>
        <w:spacing w:line="259" w:lineRule="auto"/>
        <w:jc w:val="center"/>
        <w:rPr>
          <w:rFonts w:ascii="Arial" w:hAnsi="Arial" w:cs="Arial"/>
          <w:b w:val="0"/>
          <w:bCs w:val="0"/>
        </w:rPr>
      </w:pPr>
      <w:bookmarkStart w:id="165" w:name="_Toc183291043"/>
      <w:r w:rsidRPr="531AB1A1">
        <w:rPr>
          <w:rFonts w:ascii="Arial" w:hAnsi="Arial" w:cs="Arial"/>
        </w:rPr>
        <w:t xml:space="preserve">Figura </w:t>
      </w:r>
      <w:r w:rsidRPr="531AB1A1">
        <w:rPr>
          <w:rFonts w:ascii="Arial" w:hAnsi="Arial" w:cs="Arial"/>
        </w:rPr>
        <w:fldChar w:fldCharType="begin"/>
      </w:r>
      <w:r w:rsidRPr="531AB1A1">
        <w:rPr>
          <w:rFonts w:ascii="Arial" w:hAnsi="Arial" w:cs="Arial"/>
        </w:rPr>
        <w:instrText xml:space="preserve"> SEQ Figura \* ARABIC </w:instrText>
      </w:r>
      <w:r w:rsidRPr="531AB1A1">
        <w:rPr>
          <w:rFonts w:ascii="Arial" w:hAnsi="Arial" w:cs="Arial"/>
        </w:rPr>
        <w:fldChar w:fldCharType="separate"/>
      </w:r>
      <w:r w:rsidR="00FC7A3B">
        <w:rPr>
          <w:rFonts w:ascii="Arial" w:hAnsi="Arial" w:cs="Arial"/>
          <w:noProof/>
        </w:rPr>
        <w:t>49</w:t>
      </w:r>
      <w:r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com termos de uso</w:t>
      </w:r>
      <w:bookmarkEnd w:id="165"/>
    </w:p>
    <w:p w14:paraId="55BBBC73" w14:textId="6D4720BE" w:rsidR="531AB1A1" w:rsidRDefault="531AB1A1" w:rsidP="531AB1A1">
      <w:pPr>
        <w:spacing w:before="240" w:after="240" w:line="360" w:lineRule="auto"/>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E1C1DD9" w14:textId="04CD2215" w:rsidR="531AB1A1" w:rsidRDefault="531AB1A1" w:rsidP="531AB1A1">
      <w:pPr>
        <w:jc w:val="center"/>
        <w:rPr>
          <w:rFonts w:ascii="Arial" w:hAnsi="Arial" w:cs="Arial"/>
          <w:sz w:val="20"/>
          <w:szCs w:val="20"/>
        </w:rPr>
      </w:pPr>
      <w:r w:rsidRPr="531AB1A1">
        <w:rPr>
          <w:rFonts w:ascii="Arial" w:hAnsi="Arial" w:cs="Arial"/>
          <w:sz w:val="20"/>
          <w:szCs w:val="20"/>
        </w:rPr>
        <w:t>Fonte: Autores (2024).</w:t>
      </w:r>
    </w:p>
    <w:p w14:paraId="726DDE22" w14:textId="7DCE5F4A" w:rsidR="531AB1A1" w:rsidRDefault="531AB1A1" w:rsidP="531AB1A1">
      <w:pPr>
        <w:jc w:val="center"/>
        <w:rPr>
          <w:rFonts w:ascii="Arial" w:hAnsi="Arial" w:cs="Arial"/>
          <w:sz w:val="20"/>
          <w:szCs w:val="20"/>
        </w:rPr>
      </w:pPr>
    </w:p>
    <w:p w14:paraId="570CC26C" w14:textId="62CC413D" w:rsidR="1E806E08" w:rsidRDefault="1E806E08" w:rsidP="1E806E08">
      <w:pPr>
        <w:jc w:val="center"/>
        <w:rPr>
          <w:rFonts w:ascii="Arial" w:hAnsi="Arial" w:cs="Arial"/>
          <w:sz w:val="20"/>
          <w:szCs w:val="20"/>
        </w:rPr>
      </w:pPr>
    </w:p>
    <w:p w14:paraId="0D16404E" w14:textId="4C6C26CA" w:rsidR="2B73E478" w:rsidRDefault="531AB1A1" w:rsidP="0D593B0A">
      <w:pPr>
        <w:spacing w:line="360" w:lineRule="auto"/>
        <w:ind w:firstLine="708"/>
        <w:jc w:val="both"/>
        <w:rPr>
          <w:rFonts w:ascii="Arial" w:hAnsi="Arial" w:cs="Arial"/>
        </w:rPr>
      </w:pPr>
      <w:r w:rsidRPr="531AB1A1">
        <w:rPr>
          <w:rFonts w:ascii="Arial" w:hAnsi="Arial" w:cs="Arial"/>
        </w:rPr>
        <w:t xml:space="preserve">As </w:t>
      </w:r>
      <w:r w:rsidRPr="00832566">
        <w:rPr>
          <w:rFonts w:ascii="Arial" w:hAnsi="Arial" w:cs="Arial"/>
        </w:rPr>
        <w:t xml:space="preserve">figuras </w:t>
      </w:r>
      <w:r w:rsidR="00832566" w:rsidRPr="00832566">
        <w:rPr>
          <w:rFonts w:ascii="Arial" w:hAnsi="Arial" w:cs="Arial"/>
        </w:rPr>
        <w:t>de 50 a 52</w:t>
      </w:r>
      <w:r w:rsidRPr="00832566">
        <w:rPr>
          <w:rFonts w:ascii="Arial" w:hAnsi="Arial" w:cs="Arial"/>
        </w:rPr>
        <w:t xml:space="preserve"> </w:t>
      </w:r>
      <w:r w:rsidRPr="531AB1A1">
        <w:rPr>
          <w:rFonts w:ascii="Arial" w:hAnsi="Arial"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ascii="Arial" w:hAnsi="Arial" w:cs="Arial"/>
          <w:sz w:val="20"/>
          <w:szCs w:val="20"/>
        </w:rPr>
      </w:pPr>
    </w:p>
    <w:p w14:paraId="04A90DC1" w14:textId="4A5700BA" w:rsidR="00BE419B" w:rsidRPr="00BE419B" w:rsidRDefault="531AB1A1" w:rsidP="00BE419B">
      <w:pPr>
        <w:pStyle w:val="Legenda"/>
        <w:keepNext/>
        <w:jc w:val="center"/>
        <w:rPr>
          <w:rFonts w:ascii="Arial" w:hAnsi="Arial" w:cs="Arial"/>
        </w:rPr>
      </w:pPr>
      <w:bookmarkStart w:id="166" w:name="_Toc183291044"/>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1</w:t>
      </w:r>
      <w:bookmarkEnd w:id="166"/>
    </w:p>
    <w:p w14:paraId="4173BE93" w14:textId="017A2444" w:rsidR="15FED32C" w:rsidRDefault="15FED32C" w:rsidP="1E806E08">
      <w:pPr>
        <w:spacing w:before="240" w:after="240" w:line="360" w:lineRule="auto"/>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ascii="Arial" w:hAnsi="Arial" w:cs="Arial"/>
          <w:sz w:val="20"/>
          <w:szCs w:val="20"/>
        </w:rPr>
      </w:pPr>
      <w:r w:rsidRPr="531AB1A1">
        <w:rPr>
          <w:rFonts w:ascii="Arial" w:hAnsi="Arial" w:cs="Arial"/>
          <w:sz w:val="20"/>
          <w:szCs w:val="20"/>
        </w:rPr>
        <w:t>Fonte: Autores (2024).</w:t>
      </w:r>
    </w:p>
    <w:p w14:paraId="36370310" w14:textId="633277AA" w:rsidR="00BE419B" w:rsidRPr="00BE419B" w:rsidRDefault="531AB1A1" w:rsidP="00BE419B">
      <w:pPr>
        <w:pStyle w:val="Legenda"/>
        <w:keepNext/>
        <w:jc w:val="center"/>
        <w:rPr>
          <w:rFonts w:ascii="Arial" w:hAnsi="Arial" w:cs="Arial"/>
        </w:rPr>
      </w:pPr>
      <w:bookmarkStart w:id="167" w:name="_Toc18329104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E-mail de recuperação de senha recebido pelo </w:t>
      </w:r>
      <w:proofErr w:type="spellStart"/>
      <w:r w:rsidRPr="531AB1A1">
        <w:rPr>
          <w:rFonts w:ascii="Arial" w:hAnsi="Arial" w:cs="Arial"/>
          <w:b w:val="0"/>
          <w:bCs w:val="0"/>
        </w:rPr>
        <w:t>gmail</w:t>
      </w:r>
      <w:bookmarkEnd w:id="167"/>
      <w:proofErr w:type="spellEnd"/>
    </w:p>
    <w:p w14:paraId="5DC9DB47" w14:textId="34B092F7" w:rsidR="15FED32C" w:rsidRDefault="15FED32C" w:rsidP="1E806E08">
      <w:pPr>
        <w:spacing w:before="240" w:after="240" w:line="360" w:lineRule="auto"/>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ascii="Arial" w:hAnsi="Arial" w:cs="Arial"/>
          <w:sz w:val="20"/>
          <w:szCs w:val="20"/>
        </w:rPr>
      </w:pPr>
      <w:r w:rsidRPr="531AB1A1">
        <w:rPr>
          <w:rFonts w:ascii="Arial" w:hAnsi="Arial" w:cs="Arial"/>
          <w:sz w:val="20"/>
          <w:szCs w:val="20"/>
        </w:rPr>
        <w:t>Fonte: Autores (2024).</w:t>
      </w:r>
    </w:p>
    <w:p w14:paraId="4AB85866" w14:textId="76196ECE" w:rsidR="1E806E08" w:rsidRDefault="1E806E08" w:rsidP="1E806E08">
      <w:pPr>
        <w:jc w:val="center"/>
        <w:rPr>
          <w:rFonts w:ascii="Arial" w:hAnsi="Arial" w:cs="Arial"/>
          <w:sz w:val="20"/>
          <w:szCs w:val="20"/>
        </w:rPr>
      </w:pPr>
    </w:p>
    <w:p w14:paraId="358B40C0" w14:textId="2B7C5745" w:rsidR="1E806E08" w:rsidRDefault="1E806E08" w:rsidP="1E806E08">
      <w:pPr>
        <w:jc w:val="center"/>
        <w:rPr>
          <w:rFonts w:ascii="Arial" w:hAnsi="Arial" w:cs="Arial"/>
          <w:sz w:val="20"/>
          <w:szCs w:val="20"/>
        </w:rPr>
      </w:pPr>
    </w:p>
    <w:p w14:paraId="1A61EC56" w14:textId="2ABA9653" w:rsidR="00BE419B" w:rsidRPr="00BE419B" w:rsidRDefault="531AB1A1" w:rsidP="00BE419B">
      <w:pPr>
        <w:pStyle w:val="Legenda"/>
        <w:keepNext/>
        <w:jc w:val="center"/>
        <w:rPr>
          <w:rFonts w:ascii="Arial" w:hAnsi="Arial" w:cs="Arial"/>
        </w:rPr>
      </w:pPr>
      <w:bookmarkStart w:id="168" w:name="_Toc18329104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recuperação de senha 2</w:t>
      </w:r>
      <w:bookmarkEnd w:id="168"/>
    </w:p>
    <w:p w14:paraId="416588B0" w14:textId="20228292" w:rsidR="15FED32C" w:rsidRDefault="15FED32C" w:rsidP="1E806E08">
      <w:pPr>
        <w:spacing w:before="240" w:after="240" w:line="360" w:lineRule="auto"/>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3199C41E" w14:textId="647961C2" w:rsidR="1E806E08" w:rsidRDefault="1E806E08" w:rsidP="1E806E08">
      <w:pPr>
        <w:jc w:val="center"/>
        <w:rPr>
          <w:rFonts w:ascii="Arial" w:hAnsi="Arial" w:cs="Arial"/>
          <w:sz w:val="20"/>
          <w:szCs w:val="20"/>
        </w:rPr>
      </w:pPr>
    </w:p>
    <w:p w14:paraId="113E3CBD" w14:textId="70D4A304" w:rsidR="1E806E08" w:rsidRPr="00BE419B" w:rsidRDefault="531AB1A1" w:rsidP="00BE419B">
      <w:pPr>
        <w:spacing w:line="360" w:lineRule="auto"/>
        <w:ind w:firstLine="708"/>
        <w:jc w:val="both"/>
        <w:rPr>
          <w:rFonts w:ascii="Arial" w:hAnsi="Arial" w:cs="Arial"/>
        </w:rPr>
      </w:pPr>
      <w:r w:rsidRPr="00832566">
        <w:rPr>
          <w:rFonts w:ascii="Arial" w:hAnsi="Arial" w:cs="Arial"/>
        </w:rPr>
        <w:t>A</w:t>
      </w:r>
      <w:r w:rsidR="00832566" w:rsidRPr="00832566">
        <w:rPr>
          <w:rFonts w:ascii="Arial" w:hAnsi="Arial" w:cs="Arial"/>
        </w:rPr>
        <w:t>s</w:t>
      </w:r>
      <w:r w:rsidRPr="00832566">
        <w:rPr>
          <w:rFonts w:ascii="Arial" w:hAnsi="Arial" w:cs="Arial"/>
        </w:rPr>
        <w:t xml:space="preserve"> figura</w:t>
      </w:r>
      <w:r w:rsidR="00832566" w:rsidRPr="00832566">
        <w:rPr>
          <w:rFonts w:ascii="Arial" w:hAnsi="Arial" w:cs="Arial"/>
        </w:rPr>
        <w:t>s</w:t>
      </w:r>
      <w:r w:rsidRPr="00832566">
        <w:rPr>
          <w:rFonts w:ascii="Arial" w:hAnsi="Arial" w:cs="Arial"/>
        </w:rPr>
        <w:t xml:space="preserve"> </w:t>
      </w:r>
      <w:r w:rsidR="00832566" w:rsidRPr="00832566">
        <w:rPr>
          <w:rFonts w:ascii="Arial" w:hAnsi="Arial" w:cs="Arial"/>
        </w:rPr>
        <w:t xml:space="preserve">53, 54 e 55 </w:t>
      </w:r>
      <w:r w:rsidRPr="531AB1A1">
        <w:rPr>
          <w:rFonts w:ascii="Arial" w:hAnsi="Arial" w:cs="Arial"/>
        </w:rPr>
        <w:t>demonstra o feed logado, onde além de poder visualizar e filtrar as denúncias o usuário pode curtir, comentar e criar reclamações.</w:t>
      </w:r>
    </w:p>
    <w:p w14:paraId="6ADE11A6" w14:textId="1E768345" w:rsidR="00BE419B" w:rsidRPr="00BE419B" w:rsidRDefault="531AB1A1" w:rsidP="00BE419B">
      <w:pPr>
        <w:pStyle w:val="Legenda"/>
        <w:keepNext/>
        <w:jc w:val="center"/>
        <w:rPr>
          <w:rFonts w:ascii="Arial" w:hAnsi="Arial" w:cs="Arial"/>
          <w:b w:val="0"/>
          <w:bCs w:val="0"/>
        </w:rPr>
      </w:pPr>
      <w:bookmarkStart w:id="169" w:name="_Toc18329104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Tela do Feed principal com login</w:t>
      </w:r>
      <w:bookmarkEnd w:id="169"/>
    </w:p>
    <w:p w14:paraId="26324987" w14:textId="48B50AE9" w:rsidR="490DEF62" w:rsidRDefault="490DEF62" w:rsidP="531AB1A1">
      <w:pPr>
        <w:spacing w:before="240" w:after="240" w:line="360" w:lineRule="auto"/>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ascii="Arial" w:hAnsi="Arial" w:cs="Arial"/>
          <w:sz w:val="20"/>
          <w:szCs w:val="20"/>
        </w:rPr>
      </w:pPr>
      <w:r w:rsidRPr="531AB1A1">
        <w:rPr>
          <w:rFonts w:ascii="Arial" w:hAnsi="Arial" w:cs="Arial"/>
          <w:sz w:val="20"/>
          <w:szCs w:val="20"/>
        </w:rPr>
        <w:t>Fonte: Autores (2024).</w:t>
      </w:r>
    </w:p>
    <w:p w14:paraId="7743CE18" w14:textId="658179B1" w:rsidR="00832566" w:rsidRPr="00832566" w:rsidRDefault="00832566" w:rsidP="00832566">
      <w:pPr>
        <w:pStyle w:val="Legenda"/>
        <w:keepNext/>
        <w:jc w:val="center"/>
        <w:rPr>
          <w:rFonts w:ascii="Arial" w:hAnsi="Arial" w:cs="Arial"/>
          <w:b w:val="0"/>
          <w:bCs w:val="0"/>
        </w:rPr>
      </w:pPr>
      <w:bookmarkStart w:id="170" w:name="_Toc183291048"/>
      <w:r w:rsidRPr="00832566">
        <w:rPr>
          <w:rFonts w:ascii="Arial" w:hAnsi="Arial" w:cs="Arial"/>
        </w:rPr>
        <w:lastRenderedPageBreak/>
        <w:t xml:space="preserve">Figura </w:t>
      </w:r>
      <w:r w:rsidRPr="00832566">
        <w:rPr>
          <w:rFonts w:ascii="Arial" w:hAnsi="Arial" w:cs="Arial"/>
        </w:rPr>
        <w:fldChar w:fldCharType="begin"/>
      </w:r>
      <w:r w:rsidRPr="00832566">
        <w:rPr>
          <w:rFonts w:ascii="Arial" w:hAnsi="Arial" w:cs="Arial"/>
        </w:rPr>
        <w:instrText xml:space="preserve"> SEQ Figura \* ARABIC </w:instrText>
      </w:r>
      <w:r w:rsidRPr="00832566">
        <w:rPr>
          <w:rFonts w:ascii="Arial" w:hAnsi="Arial" w:cs="Arial"/>
        </w:rPr>
        <w:fldChar w:fldCharType="separate"/>
      </w:r>
      <w:r w:rsidR="00FC7A3B">
        <w:rPr>
          <w:rFonts w:ascii="Arial" w:hAnsi="Arial" w:cs="Arial"/>
          <w:noProof/>
        </w:rPr>
        <w:t>54</w:t>
      </w:r>
      <w:r w:rsidRPr="00832566">
        <w:rPr>
          <w:rFonts w:ascii="Arial" w:hAnsi="Arial" w:cs="Arial"/>
        </w:rPr>
        <w:fldChar w:fldCharType="end"/>
      </w:r>
      <w:r w:rsidRPr="00832566">
        <w:rPr>
          <w:rFonts w:ascii="Arial" w:hAnsi="Arial" w:cs="Arial"/>
          <w:b w:val="0"/>
          <w:bCs w:val="0"/>
        </w:rPr>
        <w:t xml:space="preserve"> - Tela do Feed principal com login</w:t>
      </w:r>
      <w:bookmarkEnd w:id="170"/>
    </w:p>
    <w:p w14:paraId="2FC13B00" w14:textId="77777777" w:rsidR="00832566" w:rsidRDefault="00832566" w:rsidP="00BE419B">
      <w:pPr>
        <w:pStyle w:val="Legenda"/>
        <w:keepNext/>
        <w:jc w:val="center"/>
        <w:rPr>
          <w:rFonts w:ascii="Arial" w:hAnsi="Arial" w:cs="Arial"/>
        </w:rPr>
      </w:pPr>
      <w:r>
        <w:rPr>
          <w:rFonts w:ascii="Arial" w:hAnsi="Arial"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Pr="00832566" w:rsidRDefault="00832566" w:rsidP="00832566"/>
    <w:p w14:paraId="137C96FB" w14:textId="1127EB6D" w:rsidR="00BE419B" w:rsidRPr="00BE419B" w:rsidRDefault="531AB1A1" w:rsidP="00832566">
      <w:pPr>
        <w:pStyle w:val="Legenda"/>
        <w:keepNext/>
        <w:jc w:val="center"/>
        <w:rPr>
          <w:rFonts w:ascii="Arial" w:hAnsi="Arial" w:cs="Arial"/>
          <w:b w:val="0"/>
          <w:bCs w:val="0"/>
        </w:rPr>
      </w:pPr>
      <w:bookmarkStart w:id="171" w:name="_Toc18329104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55</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Tela do</w:t>
      </w:r>
      <w:r w:rsidR="00832566">
        <w:rPr>
          <w:rFonts w:ascii="Arial" w:hAnsi="Arial" w:cs="Arial"/>
          <w:b w:val="0"/>
          <w:bCs w:val="0"/>
        </w:rPr>
        <w:t xml:space="preserve"> </w:t>
      </w:r>
      <w:r w:rsidRPr="531AB1A1">
        <w:rPr>
          <w:rFonts w:ascii="Arial" w:hAnsi="Arial" w:cs="Arial"/>
          <w:b w:val="0"/>
          <w:bCs w:val="0"/>
        </w:rPr>
        <w:t>Feed principal com filtro de categoria</w:t>
      </w:r>
      <w:bookmarkEnd w:id="171"/>
    </w:p>
    <w:p w14:paraId="796E1F46" w14:textId="528250E8" w:rsidR="319BA9D4" w:rsidRDefault="319BA9D4" w:rsidP="531AB1A1">
      <w:pPr>
        <w:spacing w:before="240" w:after="240" w:line="360" w:lineRule="auto"/>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ascii="Arial" w:hAnsi="Arial" w:cs="Arial"/>
          <w:sz w:val="20"/>
          <w:szCs w:val="20"/>
        </w:rPr>
      </w:pPr>
      <w:r w:rsidRPr="531AB1A1">
        <w:rPr>
          <w:rFonts w:ascii="Arial" w:hAnsi="Arial" w:cs="Arial"/>
          <w:sz w:val="20"/>
          <w:szCs w:val="20"/>
        </w:rPr>
        <w:t>Fonte: Autores (2024).</w:t>
      </w:r>
    </w:p>
    <w:p w14:paraId="3487E453" w14:textId="6C53DD92" w:rsidR="1E806E08" w:rsidRDefault="1E806E08" w:rsidP="1E806E08">
      <w:pPr>
        <w:jc w:val="center"/>
        <w:rPr>
          <w:rFonts w:ascii="Arial" w:hAnsi="Arial" w:cs="Arial"/>
          <w:sz w:val="20"/>
          <w:szCs w:val="20"/>
        </w:rPr>
      </w:pPr>
    </w:p>
    <w:p w14:paraId="62984981" w14:textId="7F12DDE4" w:rsidR="7A0AC361" w:rsidRDefault="531AB1A1" w:rsidP="0D593B0A">
      <w:pPr>
        <w:spacing w:line="360" w:lineRule="auto"/>
        <w:ind w:firstLine="708"/>
        <w:jc w:val="both"/>
        <w:rPr>
          <w:rFonts w:ascii="Arial" w:hAnsi="Arial" w:cs="Arial"/>
        </w:rPr>
      </w:pPr>
      <w:r w:rsidRPr="00832566">
        <w:rPr>
          <w:rFonts w:ascii="Arial" w:hAnsi="Arial" w:cs="Arial"/>
        </w:rPr>
        <w:t xml:space="preserve">A figura </w:t>
      </w:r>
      <w:r w:rsidR="00832566" w:rsidRPr="00832566">
        <w:rPr>
          <w:rFonts w:ascii="Arial" w:hAnsi="Arial" w:cs="Arial"/>
        </w:rPr>
        <w:t xml:space="preserve">56 </w:t>
      </w:r>
      <w:r w:rsidRPr="531AB1A1">
        <w:rPr>
          <w:rFonts w:ascii="Arial" w:hAnsi="Arial" w:cs="Arial"/>
        </w:rPr>
        <w:t>apresenta o menu do aplicativo, onde o usuário pode ver seu perfil, acessas ruas reclamações, criar reclamações e sair de sua conta.</w:t>
      </w:r>
    </w:p>
    <w:p w14:paraId="7C588EC9" w14:textId="7515512E" w:rsidR="00BE419B" w:rsidRPr="00BE419B" w:rsidRDefault="531AB1A1" w:rsidP="00BE419B">
      <w:pPr>
        <w:pStyle w:val="Legenda"/>
        <w:keepNext/>
        <w:jc w:val="center"/>
        <w:rPr>
          <w:rFonts w:ascii="Arial" w:hAnsi="Arial" w:cs="Arial"/>
          <w:b w:val="0"/>
          <w:bCs w:val="0"/>
        </w:rPr>
      </w:pPr>
      <w:bookmarkStart w:id="172" w:name="_Toc18329105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Menu do aplicativo</w:t>
      </w:r>
      <w:bookmarkEnd w:id="172"/>
    </w:p>
    <w:p w14:paraId="1BA8678D" w14:textId="0EA3429D" w:rsidR="169BE05F" w:rsidRDefault="169BE05F" w:rsidP="531AB1A1">
      <w:pPr>
        <w:spacing w:before="240" w:after="240" w:line="360" w:lineRule="auto"/>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ascii="Arial" w:hAnsi="Arial" w:cs="Arial"/>
          <w:sz w:val="20"/>
          <w:szCs w:val="20"/>
        </w:rPr>
      </w:pPr>
      <w:r w:rsidRPr="531AB1A1">
        <w:rPr>
          <w:rFonts w:ascii="Arial" w:hAnsi="Arial" w:cs="Arial"/>
          <w:sz w:val="20"/>
          <w:szCs w:val="20"/>
        </w:rPr>
        <w:t>Fonte: Autores (2024).</w:t>
      </w:r>
    </w:p>
    <w:p w14:paraId="1CAC6CF6" w14:textId="143687DD" w:rsidR="1E806E08" w:rsidRDefault="1E806E08" w:rsidP="1E806E08">
      <w:pPr>
        <w:jc w:val="center"/>
        <w:rPr>
          <w:rFonts w:ascii="Arial" w:hAnsi="Arial" w:cs="Arial"/>
          <w:sz w:val="20"/>
          <w:szCs w:val="20"/>
        </w:rPr>
      </w:pPr>
    </w:p>
    <w:p w14:paraId="4CE71C6D" w14:textId="0A56FEF2" w:rsidR="136D3DD2" w:rsidRDefault="531AB1A1" w:rsidP="0D593B0A">
      <w:pPr>
        <w:spacing w:line="360" w:lineRule="auto"/>
        <w:ind w:firstLine="708"/>
        <w:jc w:val="both"/>
        <w:rPr>
          <w:rFonts w:ascii="Arial" w:hAnsi="Arial" w:cs="Arial"/>
        </w:rPr>
      </w:pPr>
      <w:r w:rsidRPr="00832566">
        <w:rPr>
          <w:rFonts w:ascii="Arial" w:hAnsi="Arial" w:cs="Arial"/>
        </w:rPr>
        <w:t>Na figura</w:t>
      </w:r>
      <w:r w:rsidR="00832566" w:rsidRPr="00832566">
        <w:rPr>
          <w:rFonts w:ascii="Arial" w:hAnsi="Arial" w:cs="Arial"/>
        </w:rPr>
        <w:t xml:space="preserve"> 57</w:t>
      </w:r>
      <w:r w:rsidRPr="531AB1A1">
        <w:rPr>
          <w:rFonts w:ascii="Arial" w:hAnsi="Arial" w:cs="Arial"/>
          <w:color w:val="FF0000"/>
        </w:rPr>
        <w:t xml:space="preserve"> </w:t>
      </w:r>
      <w:r w:rsidRPr="531AB1A1">
        <w:rPr>
          <w:rFonts w:ascii="Arial" w:hAnsi="Arial"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A0E2F64" w:rsidR="00BE419B" w:rsidRPr="00BE419B" w:rsidRDefault="531AB1A1" w:rsidP="00BE419B">
      <w:pPr>
        <w:pStyle w:val="Legenda"/>
        <w:keepNext/>
        <w:jc w:val="center"/>
        <w:rPr>
          <w:rFonts w:ascii="Arial" w:hAnsi="Arial" w:cs="Arial"/>
          <w:b w:val="0"/>
          <w:bCs w:val="0"/>
        </w:rPr>
      </w:pPr>
      <w:bookmarkStart w:id="173" w:name="_Toc18329105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perfil do usuário</w:t>
      </w:r>
      <w:bookmarkEnd w:id="173"/>
    </w:p>
    <w:p w14:paraId="5BD3B180" w14:textId="2175DF44" w:rsidR="15FED32C" w:rsidRDefault="15FED32C" w:rsidP="531AB1A1">
      <w:pPr>
        <w:spacing w:before="240" w:after="240" w:line="360" w:lineRule="auto"/>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spacing w:line="360" w:lineRule="auto"/>
        <w:jc w:val="center"/>
        <w:rPr>
          <w:noProof/>
        </w:rPr>
      </w:pPr>
      <w:r w:rsidRPr="531AB1A1">
        <w:rPr>
          <w:rFonts w:ascii="Arial" w:hAnsi="Arial" w:cs="Arial"/>
          <w:sz w:val="20"/>
          <w:szCs w:val="20"/>
        </w:rPr>
        <w:t>Fonte: Autores (2024).</w:t>
      </w:r>
      <w:r w:rsidR="00832566" w:rsidRPr="00832566">
        <w:rPr>
          <w:noProof/>
        </w:rPr>
        <w:t xml:space="preserve"> </w:t>
      </w:r>
    </w:p>
    <w:p w14:paraId="13EABF52" w14:textId="07473B45" w:rsidR="00A2034F" w:rsidRPr="00A2034F" w:rsidRDefault="00A2034F" w:rsidP="00A2034F">
      <w:pPr>
        <w:pStyle w:val="Legenda"/>
        <w:keepNext/>
        <w:jc w:val="center"/>
        <w:rPr>
          <w:rFonts w:ascii="Arial" w:hAnsi="Arial" w:cs="Arial"/>
          <w:b w:val="0"/>
          <w:bCs w:val="0"/>
        </w:rPr>
      </w:pPr>
      <w:bookmarkStart w:id="174" w:name="_Toc183291052"/>
      <w:r w:rsidRPr="00A2034F">
        <w:rPr>
          <w:rFonts w:ascii="Arial" w:hAnsi="Arial" w:cs="Arial"/>
        </w:rPr>
        <w:lastRenderedPageBreak/>
        <w:t xml:space="preserve">Figura </w:t>
      </w:r>
      <w:r w:rsidRPr="00A2034F">
        <w:rPr>
          <w:rFonts w:ascii="Arial" w:hAnsi="Arial" w:cs="Arial"/>
        </w:rPr>
        <w:fldChar w:fldCharType="begin"/>
      </w:r>
      <w:r w:rsidRPr="00A2034F">
        <w:rPr>
          <w:rFonts w:ascii="Arial" w:hAnsi="Arial" w:cs="Arial"/>
        </w:rPr>
        <w:instrText xml:space="preserve"> SEQ Figura \* ARABIC </w:instrText>
      </w:r>
      <w:r w:rsidRPr="00A2034F">
        <w:rPr>
          <w:rFonts w:ascii="Arial" w:hAnsi="Arial" w:cs="Arial"/>
        </w:rPr>
        <w:fldChar w:fldCharType="separate"/>
      </w:r>
      <w:r w:rsidR="00FC7A3B">
        <w:rPr>
          <w:rFonts w:ascii="Arial" w:hAnsi="Arial" w:cs="Arial"/>
          <w:noProof/>
        </w:rPr>
        <w:t>58</w:t>
      </w:r>
      <w:r w:rsidRPr="00A2034F">
        <w:rPr>
          <w:rFonts w:ascii="Arial" w:hAnsi="Arial" w:cs="Arial"/>
        </w:rPr>
        <w:fldChar w:fldCharType="end"/>
      </w:r>
      <w:r w:rsidRPr="00A2034F">
        <w:rPr>
          <w:rFonts w:ascii="Arial" w:hAnsi="Arial" w:cs="Arial"/>
        </w:rPr>
        <w:t xml:space="preserve"> -</w:t>
      </w:r>
      <w:r w:rsidRPr="00A2034F">
        <w:rPr>
          <w:rFonts w:ascii="Arial" w:hAnsi="Arial" w:cs="Arial"/>
          <w:b w:val="0"/>
          <w:bCs w:val="0"/>
        </w:rPr>
        <w:t xml:space="preserve"> Alerta de confirmação de exclusão da conta</w:t>
      </w:r>
      <w:bookmarkEnd w:id="174"/>
    </w:p>
    <w:p w14:paraId="7720F93B" w14:textId="110BE5BC" w:rsidR="00832566" w:rsidRDefault="00832566" w:rsidP="00832566">
      <w:pPr>
        <w:pStyle w:val="Legenda"/>
        <w:keepNext/>
        <w:jc w:val="center"/>
        <w:rPr>
          <w:rFonts w:ascii="Arial" w:hAnsi="Arial"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6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B8A0B40" w14:textId="4706382E" w:rsidR="0D593B0A" w:rsidRDefault="00832566" w:rsidP="00832566">
      <w:pPr>
        <w:spacing w:line="360" w:lineRule="auto"/>
        <w:jc w:val="center"/>
        <w:rPr>
          <w:noProof/>
        </w:rPr>
      </w:pPr>
      <w:r w:rsidRPr="00832566">
        <w:rPr>
          <w:rFonts w:ascii="Arial" w:hAnsi="Arial" w:cs="Arial"/>
          <w:sz w:val="20"/>
          <w:szCs w:val="20"/>
        </w:rPr>
        <w:t xml:space="preserve"> </w:t>
      </w:r>
      <w:r w:rsidRPr="531AB1A1">
        <w:rPr>
          <w:rFonts w:ascii="Arial" w:hAnsi="Arial" w:cs="Arial"/>
          <w:sz w:val="20"/>
          <w:szCs w:val="20"/>
        </w:rPr>
        <w:t>Fonte: Autores (2024).</w:t>
      </w:r>
      <w:r w:rsidRPr="00832566">
        <w:rPr>
          <w:noProof/>
        </w:rPr>
        <w:t xml:space="preserve"> </w:t>
      </w:r>
    </w:p>
    <w:p w14:paraId="6D1ED5A7" w14:textId="77777777" w:rsidR="00832566" w:rsidRDefault="00832566" w:rsidP="531AB1A1">
      <w:pPr>
        <w:spacing w:line="360" w:lineRule="auto"/>
        <w:jc w:val="center"/>
        <w:rPr>
          <w:rFonts w:ascii="Arial" w:hAnsi="Arial" w:cs="Arial"/>
          <w:sz w:val="20"/>
          <w:szCs w:val="20"/>
        </w:rPr>
      </w:pPr>
    </w:p>
    <w:p w14:paraId="00C3B949" w14:textId="03E6E373" w:rsidR="0AE2EEA0" w:rsidRDefault="531AB1A1" w:rsidP="274FAA57">
      <w:pPr>
        <w:spacing w:line="360" w:lineRule="auto"/>
        <w:ind w:firstLine="708"/>
        <w:jc w:val="both"/>
        <w:rPr>
          <w:rFonts w:ascii="Arial" w:hAnsi="Arial" w:cs="Arial"/>
        </w:rPr>
      </w:pPr>
      <w:r w:rsidRPr="531AB1A1">
        <w:rPr>
          <w:rFonts w:ascii="Arial" w:hAnsi="Arial" w:cs="Arial"/>
        </w:rPr>
        <w:t>Na figura</w:t>
      </w:r>
      <w:r w:rsidRPr="531AB1A1">
        <w:rPr>
          <w:rFonts w:ascii="Arial" w:hAnsi="Arial" w:cs="Arial"/>
          <w:color w:val="FF0000"/>
        </w:rPr>
        <w:t xml:space="preserve"> </w:t>
      </w:r>
      <w:r w:rsidR="00832566" w:rsidRPr="00832566">
        <w:rPr>
          <w:rFonts w:ascii="Arial" w:hAnsi="Arial" w:cs="Arial"/>
        </w:rPr>
        <w:t>5</w:t>
      </w:r>
      <w:r w:rsidR="00832566">
        <w:rPr>
          <w:rFonts w:ascii="Arial" w:hAnsi="Arial" w:cs="Arial"/>
        </w:rPr>
        <w:t>9</w:t>
      </w:r>
      <w:r w:rsidRPr="00832566">
        <w:rPr>
          <w:rFonts w:ascii="Arial" w:hAnsi="Arial" w:cs="Arial"/>
        </w:rPr>
        <w:t xml:space="preserve"> </w:t>
      </w:r>
      <w:r w:rsidRPr="531AB1A1">
        <w:rPr>
          <w:rFonts w:ascii="Arial" w:hAnsi="Arial"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375D7E9D" w:rsidR="00BE419B" w:rsidRPr="00BE419B" w:rsidRDefault="531AB1A1" w:rsidP="00BE419B">
      <w:pPr>
        <w:pStyle w:val="Legenda"/>
        <w:keepNext/>
        <w:jc w:val="center"/>
        <w:rPr>
          <w:rFonts w:ascii="Arial" w:hAnsi="Arial" w:cs="Arial"/>
          <w:b w:val="0"/>
          <w:bCs w:val="0"/>
        </w:rPr>
      </w:pPr>
      <w:bookmarkStart w:id="175" w:name="_Toc183291053"/>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59</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alteração de senha</w:t>
      </w:r>
      <w:bookmarkEnd w:id="175"/>
    </w:p>
    <w:p w14:paraId="45E57293" w14:textId="3DA62210" w:rsidR="29558EC1" w:rsidRDefault="29558EC1" w:rsidP="531AB1A1">
      <w:pPr>
        <w:spacing w:before="240" w:after="240" w:line="360" w:lineRule="auto"/>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ascii="Arial" w:hAnsi="Arial" w:cs="Arial"/>
          <w:sz w:val="20"/>
          <w:szCs w:val="20"/>
        </w:rPr>
      </w:pPr>
      <w:r w:rsidRPr="531AB1A1">
        <w:rPr>
          <w:rFonts w:ascii="Arial" w:hAnsi="Arial"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spacing w:line="360" w:lineRule="auto"/>
        <w:ind w:firstLine="708"/>
        <w:jc w:val="both"/>
        <w:rPr>
          <w:rFonts w:ascii="Arial" w:eastAsia="Arial" w:hAnsi="Arial" w:cs="Arial"/>
        </w:rPr>
      </w:pPr>
      <w:r w:rsidRPr="531AB1A1">
        <w:rPr>
          <w:rFonts w:ascii="Arial" w:eastAsia="Arial" w:hAnsi="Arial" w:cs="Arial"/>
        </w:rPr>
        <w:t xml:space="preserve">A figura </w:t>
      </w:r>
      <w:r w:rsidR="00CC5548">
        <w:rPr>
          <w:rFonts w:ascii="Arial" w:eastAsia="Arial" w:hAnsi="Arial" w:cs="Arial"/>
        </w:rPr>
        <w:t>61</w:t>
      </w:r>
      <w:r w:rsidRPr="00CC5548">
        <w:rPr>
          <w:rFonts w:ascii="Arial" w:eastAsia="Arial" w:hAnsi="Arial" w:cs="Arial"/>
        </w:rPr>
        <w:t xml:space="preserve"> </w:t>
      </w:r>
      <w:r w:rsidRPr="531AB1A1">
        <w:rPr>
          <w:rFonts w:ascii="Arial" w:eastAsia="Arial" w:hAnsi="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5613C7BA" w:rsidR="00BE419B" w:rsidRPr="00BE419B" w:rsidRDefault="531AB1A1" w:rsidP="00BE419B">
      <w:pPr>
        <w:pStyle w:val="Legenda"/>
        <w:keepNext/>
        <w:jc w:val="center"/>
        <w:rPr>
          <w:rFonts w:ascii="Arial" w:hAnsi="Arial" w:cs="Arial"/>
        </w:rPr>
      </w:pPr>
      <w:bookmarkStart w:id="176" w:name="_Toc183291054"/>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60</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do Feed pessoal</w:t>
      </w:r>
      <w:bookmarkEnd w:id="176"/>
    </w:p>
    <w:p w14:paraId="1CDA222C" w14:textId="46BBDE11" w:rsidR="41F83B0E" w:rsidRDefault="41F83B0E" w:rsidP="531AB1A1">
      <w:pPr>
        <w:spacing w:before="240" w:after="240" w:line="360" w:lineRule="auto"/>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ascii="Arial" w:hAnsi="Arial" w:cs="Arial"/>
          <w:sz w:val="20"/>
          <w:szCs w:val="20"/>
        </w:rPr>
      </w:pPr>
      <w:r w:rsidRPr="531AB1A1">
        <w:rPr>
          <w:rFonts w:ascii="Arial" w:hAnsi="Arial"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 xml:space="preserve">62 e 63 </w:t>
      </w:r>
      <w:r w:rsidRPr="531AB1A1">
        <w:rPr>
          <w:rFonts w:ascii="Arial" w:eastAsia="Arial" w:hAnsi="Arial" w:cs="Arial"/>
        </w:rPr>
        <w:t>temos a tela de criação de reclamação, onde o usuário pode adicionar fotos, categoria, descrição e localização para a criação de uma reclamação.</w:t>
      </w:r>
    </w:p>
    <w:p w14:paraId="4A112F2A" w14:textId="5CB44703" w:rsidR="00BE419B" w:rsidRPr="00BE419B" w:rsidRDefault="531AB1A1" w:rsidP="00BE419B">
      <w:pPr>
        <w:pStyle w:val="Legenda"/>
        <w:keepNext/>
        <w:jc w:val="center"/>
        <w:rPr>
          <w:rFonts w:ascii="Arial" w:hAnsi="Arial" w:cs="Arial"/>
        </w:rPr>
      </w:pPr>
      <w:bookmarkStart w:id="177" w:name="_Toc183291055"/>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1</w:t>
      </w:r>
      <w:bookmarkEnd w:id="177"/>
    </w:p>
    <w:p w14:paraId="3C5272A3" w14:textId="1B14D12F" w:rsidR="1C1C6B03" w:rsidRDefault="1C1C6B03" w:rsidP="531AB1A1">
      <w:pPr>
        <w:spacing w:before="240" w:after="240" w:line="360" w:lineRule="auto"/>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ascii="Arial" w:hAnsi="Arial" w:cs="Arial"/>
          <w:sz w:val="20"/>
          <w:szCs w:val="20"/>
        </w:rPr>
      </w:pPr>
      <w:r w:rsidRPr="531AB1A1">
        <w:rPr>
          <w:rFonts w:ascii="Arial" w:hAnsi="Arial" w:cs="Arial"/>
          <w:sz w:val="20"/>
          <w:szCs w:val="20"/>
        </w:rPr>
        <w:t>Fonte: Autores (2024).</w:t>
      </w:r>
    </w:p>
    <w:p w14:paraId="58E06E62" w14:textId="5C8B2904" w:rsidR="00BE419B" w:rsidRPr="00BE419B" w:rsidRDefault="531AB1A1" w:rsidP="00BE419B">
      <w:pPr>
        <w:pStyle w:val="Legenda"/>
        <w:keepNext/>
        <w:jc w:val="center"/>
        <w:rPr>
          <w:rFonts w:ascii="Arial" w:hAnsi="Arial" w:cs="Arial"/>
          <w:b w:val="0"/>
          <w:bCs w:val="0"/>
        </w:rPr>
      </w:pPr>
      <w:bookmarkStart w:id="178" w:name="_Toc183291056"/>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criação de reclamação 2</w:t>
      </w:r>
      <w:bookmarkEnd w:id="178"/>
    </w:p>
    <w:p w14:paraId="0CE7CF74" w14:textId="19145BFA" w:rsidR="1C1C6B03" w:rsidRDefault="1C1C6B03" w:rsidP="1E806E08">
      <w:pPr>
        <w:spacing w:before="240" w:after="240" w:line="360" w:lineRule="auto"/>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3">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ascii="Arial" w:hAnsi="Arial" w:cs="Arial"/>
          <w:sz w:val="20"/>
          <w:szCs w:val="20"/>
        </w:rPr>
      </w:pPr>
      <w:r w:rsidRPr="531AB1A1">
        <w:rPr>
          <w:rFonts w:ascii="Arial" w:hAnsi="Arial"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spacing w:line="360" w:lineRule="auto"/>
        <w:ind w:firstLine="708"/>
        <w:jc w:val="both"/>
        <w:rPr>
          <w:rFonts w:ascii="Arial" w:eastAsia="Arial" w:hAnsi="Arial" w:cs="Arial"/>
        </w:rPr>
      </w:pPr>
      <w:r w:rsidRPr="00CC5548">
        <w:rPr>
          <w:rFonts w:ascii="Arial" w:eastAsia="Arial" w:hAnsi="Arial" w:cs="Arial"/>
        </w:rPr>
        <w:t xml:space="preserve">Nas figuras </w:t>
      </w:r>
      <w:r w:rsidR="00CC5548" w:rsidRPr="00CC5548">
        <w:rPr>
          <w:rFonts w:ascii="Arial" w:eastAsia="Arial" w:hAnsi="Arial" w:cs="Arial"/>
        </w:rPr>
        <w:t>de 64 até 67</w:t>
      </w:r>
      <w:r w:rsidRPr="00CC5548">
        <w:rPr>
          <w:rFonts w:ascii="Arial" w:eastAsia="Arial" w:hAnsi="Arial" w:cs="Arial"/>
        </w:rPr>
        <w:t xml:space="preserve"> </w:t>
      </w:r>
      <w:r w:rsidRPr="531AB1A1">
        <w:rPr>
          <w:rFonts w:ascii="Arial" w:eastAsia="Arial" w:hAnsi="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60F45066" w:rsidR="00BE419B" w:rsidRPr="00BE419B" w:rsidRDefault="531AB1A1" w:rsidP="00BE419B">
      <w:pPr>
        <w:pStyle w:val="Legenda"/>
        <w:keepNext/>
        <w:jc w:val="center"/>
        <w:rPr>
          <w:rFonts w:ascii="Arial" w:hAnsi="Arial" w:cs="Arial"/>
          <w:b w:val="0"/>
          <w:bCs w:val="0"/>
        </w:rPr>
      </w:pPr>
      <w:bookmarkStart w:id="179" w:name="_Toc183291057"/>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63</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xml:space="preserve"> Alerta de reclamações semelhantes encontradas</w:t>
      </w:r>
      <w:bookmarkEnd w:id="179"/>
    </w:p>
    <w:p w14:paraId="122E84BA" w14:textId="6D225B7F" w:rsidR="1C1C6B03" w:rsidRDefault="1C1C6B03" w:rsidP="531AB1A1">
      <w:pPr>
        <w:spacing w:before="240" w:after="240" w:line="360" w:lineRule="auto"/>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ascii="Arial" w:hAnsi="Arial" w:cs="Arial"/>
          <w:sz w:val="20"/>
          <w:szCs w:val="20"/>
        </w:rPr>
      </w:pPr>
      <w:r w:rsidRPr="531AB1A1">
        <w:rPr>
          <w:rFonts w:ascii="Arial" w:hAnsi="Arial" w:cs="Arial"/>
          <w:sz w:val="20"/>
          <w:szCs w:val="20"/>
        </w:rPr>
        <w:t>Fonte: Autores (2024).</w:t>
      </w:r>
    </w:p>
    <w:p w14:paraId="51956915" w14:textId="42662FF4" w:rsidR="00BE419B" w:rsidRPr="00BE419B" w:rsidRDefault="531AB1A1" w:rsidP="00BE419B">
      <w:pPr>
        <w:pStyle w:val="Legenda"/>
        <w:keepNext/>
        <w:jc w:val="center"/>
        <w:rPr>
          <w:rFonts w:ascii="Arial" w:hAnsi="Arial" w:cs="Arial"/>
          <w:b w:val="0"/>
          <w:bCs w:val="0"/>
        </w:rPr>
      </w:pPr>
      <w:bookmarkStart w:id="180" w:name="_Toc183291058"/>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64</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Feed de reclamações semelhantes</w:t>
      </w:r>
      <w:bookmarkEnd w:id="180"/>
    </w:p>
    <w:p w14:paraId="616A9623" w14:textId="297E7EEE" w:rsidR="1C1C6B03" w:rsidRDefault="1C1C6B03" w:rsidP="531AB1A1">
      <w:pPr>
        <w:spacing w:before="240" w:after="240" w:line="360" w:lineRule="auto"/>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ascii="Arial" w:hAnsi="Arial" w:cs="Arial"/>
          <w:b/>
          <w:bCs/>
        </w:rPr>
      </w:pPr>
      <w:r w:rsidRPr="531AB1A1">
        <w:rPr>
          <w:rFonts w:ascii="Arial" w:hAnsi="Arial" w:cs="Arial"/>
          <w:sz w:val="20"/>
          <w:szCs w:val="20"/>
        </w:rPr>
        <w:t>Fonte: Autores (2024).</w:t>
      </w:r>
    </w:p>
    <w:p w14:paraId="2F8B3CCB" w14:textId="1003C497" w:rsidR="00BE419B" w:rsidRPr="00BE419B" w:rsidRDefault="531AB1A1" w:rsidP="00BE419B">
      <w:pPr>
        <w:pStyle w:val="Legenda"/>
        <w:keepNext/>
        <w:jc w:val="center"/>
        <w:rPr>
          <w:rFonts w:ascii="Arial" w:hAnsi="Arial" w:cs="Arial"/>
          <w:b w:val="0"/>
          <w:bCs w:val="0"/>
        </w:rPr>
      </w:pPr>
      <w:bookmarkStart w:id="181" w:name="_Toc183291059"/>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65</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Alerta de reclamações criada com sucesso</w:t>
      </w:r>
      <w:bookmarkEnd w:id="181"/>
    </w:p>
    <w:p w14:paraId="7EE0095E" w14:textId="498EDBB4" w:rsidR="4559F6DB" w:rsidRDefault="4559F6DB" w:rsidP="531AB1A1">
      <w:pPr>
        <w:spacing w:before="240" w:after="240" w:line="360" w:lineRule="auto"/>
        <w:jc w:val="center"/>
      </w:pPr>
      <w:r>
        <w:rPr>
          <w:noProof/>
        </w:rPr>
        <w:drawing>
          <wp:inline distT="0" distB="0" distL="0" distR="0" wp14:anchorId="684CBC16" wp14:editId="7D150914">
            <wp:extent cx="2590800" cy="5762626"/>
            <wp:effectExtent l="0" t="0" r="0" b="0"/>
            <wp:docPr id="635843446" name="Imagem 6358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134333A" w14:textId="72E24701" w:rsidR="71A23360" w:rsidRDefault="531AB1A1" w:rsidP="0D593B0A">
      <w:pPr>
        <w:jc w:val="center"/>
        <w:rPr>
          <w:rFonts w:ascii="Arial" w:hAnsi="Arial" w:cs="Arial"/>
          <w:sz w:val="20"/>
          <w:szCs w:val="20"/>
        </w:rPr>
      </w:pPr>
      <w:r w:rsidRPr="531AB1A1">
        <w:rPr>
          <w:rFonts w:ascii="Arial" w:hAnsi="Arial" w:cs="Arial"/>
          <w:sz w:val="20"/>
          <w:szCs w:val="20"/>
        </w:rPr>
        <w:t>Fonte: Autores (2024).</w:t>
      </w:r>
    </w:p>
    <w:p w14:paraId="667D50C2" w14:textId="3B628F37" w:rsidR="00BE419B" w:rsidRPr="00BE419B" w:rsidRDefault="531AB1A1" w:rsidP="00BE419B">
      <w:pPr>
        <w:pStyle w:val="Legenda"/>
        <w:keepNext/>
        <w:jc w:val="center"/>
        <w:rPr>
          <w:rFonts w:ascii="Arial" w:hAnsi="Arial" w:cs="Arial"/>
          <w:b w:val="0"/>
          <w:bCs w:val="0"/>
        </w:rPr>
      </w:pPr>
      <w:bookmarkStart w:id="182" w:name="_Toc183291060"/>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66</w:t>
      </w:r>
      <w:r w:rsidR="00BE419B" w:rsidRPr="531AB1A1">
        <w:rPr>
          <w:rFonts w:ascii="Arial" w:hAnsi="Arial" w:cs="Arial"/>
        </w:rPr>
        <w:fldChar w:fldCharType="end"/>
      </w:r>
      <w:r w:rsidRPr="531AB1A1">
        <w:rPr>
          <w:rFonts w:ascii="Arial" w:hAnsi="Arial" w:cs="Arial"/>
        </w:rPr>
        <w:t xml:space="preserve"> </w:t>
      </w:r>
      <w:r w:rsidRPr="531AB1A1">
        <w:rPr>
          <w:rFonts w:ascii="Arial" w:hAnsi="Arial" w:cs="Arial"/>
          <w:b w:val="0"/>
          <w:bCs w:val="0"/>
        </w:rPr>
        <w:t>- Alerta de cancelamento na criação de reclamação</w:t>
      </w:r>
      <w:bookmarkEnd w:id="182"/>
    </w:p>
    <w:p w14:paraId="3452D003" w14:textId="1368C92E" w:rsidR="2C69193A" w:rsidRDefault="2C69193A" w:rsidP="531AB1A1">
      <w:pPr>
        <w:spacing w:before="240" w:after="240" w:line="360" w:lineRule="auto"/>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ascii="Arial" w:hAnsi="Arial" w:cs="Arial"/>
          <w:sz w:val="20"/>
          <w:szCs w:val="20"/>
        </w:rPr>
      </w:pPr>
      <w:r w:rsidRPr="531AB1A1">
        <w:rPr>
          <w:rFonts w:ascii="Arial" w:hAnsi="Arial"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spacing w:line="360" w:lineRule="auto"/>
        <w:ind w:firstLine="708"/>
        <w:jc w:val="both"/>
        <w:rPr>
          <w:rFonts w:ascii="Arial" w:eastAsia="Arial" w:hAnsi="Arial" w:cs="Arial"/>
        </w:rPr>
      </w:pPr>
      <w:r w:rsidRPr="531AB1A1">
        <w:rPr>
          <w:rFonts w:ascii="Arial" w:eastAsia="Arial" w:hAnsi="Arial" w:cs="Arial"/>
          <w:color w:val="000000" w:themeColor="text1"/>
        </w:rPr>
        <w:t xml:space="preserve">Na figura </w:t>
      </w:r>
      <w:r w:rsidR="008E6846" w:rsidRPr="008E6846">
        <w:rPr>
          <w:rFonts w:ascii="Arial" w:eastAsia="Arial" w:hAnsi="Arial" w:cs="Arial"/>
        </w:rPr>
        <w:t>68</w:t>
      </w:r>
      <w:r w:rsidRPr="008E6846">
        <w:rPr>
          <w:rFonts w:ascii="Arial" w:eastAsia="Arial" w:hAnsi="Arial" w:cs="Arial"/>
        </w:rPr>
        <w:t xml:space="preserve"> </w:t>
      </w:r>
      <w:r w:rsidRPr="531AB1A1">
        <w:rPr>
          <w:rFonts w:ascii="Arial" w:eastAsia="Arial" w:hAnsi="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42B5FB90" w:rsidR="00BE419B" w:rsidRPr="00BE419B" w:rsidRDefault="531AB1A1" w:rsidP="00BE419B">
      <w:pPr>
        <w:pStyle w:val="Legenda"/>
        <w:keepNext/>
        <w:jc w:val="center"/>
        <w:rPr>
          <w:rFonts w:ascii="Arial" w:hAnsi="Arial" w:cs="Arial"/>
          <w:b w:val="0"/>
          <w:bCs w:val="0"/>
        </w:rPr>
      </w:pPr>
      <w:bookmarkStart w:id="183" w:name="_Toc183291061"/>
      <w:r w:rsidRPr="531AB1A1">
        <w:rPr>
          <w:rFonts w:ascii="Arial" w:hAnsi="Arial" w:cs="Arial"/>
        </w:rPr>
        <w:lastRenderedPageBreak/>
        <w:t xml:space="preserve">Figura </w:t>
      </w:r>
      <w:r w:rsidR="00BE419B" w:rsidRPr="531AB1A1">
        <w:rPr>
          <w:rFonts w:ascii="Arial" w:hAnsi="Arial" w:cs="Arial"/>
        </w:rPr>
        <w:fldChar w:fldCharType="begin"/>
      </w:r>
      <w:r w:rsidR="00BE419B" w:rsidRPr="531AB1A1">
        <w:rPr>
          <w:rFonts w:ascii="Arial" w:hAnsi="Arial" w:cs="Arial"/>
        </w:rPr>
        <w:instrText xml:space="preserve"> SEQ Figura \* ARABIC </w:instrText>
      </w:r>
      <w:r w:rsidR="00BE419B" w:rsidRPr="531AB1A1">
        <w:rPr>
          <w:rFonts w:ascii="Arial" w:hAnsi="Arial" w:cs="Arial"/>
        </w:rPr>
        <w:fldChar w:fldCharType="separate"/>
      </w:r>
      <w:r w:rsidR="00FC7A3B">
        <w:rPr>
          <w:rFonts w:ascii="Arial" w:hAnsi="Arial" w:cs="Arial"/>
          <w:noProof/>
        </w:rPr>
        <w:t>67</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Tela de detalhes da reclamação</w:t>
      </w:r>
      <w:bookmarkEnd w:id="183"/>
    </w:p>
    <w:p w14:paraId="4A8510AC" w14:textId="74E80426" w:rsidR="2C69193A" w:rsidRDefault="2C69193A" w:rsidP="531AB1A1">
      <w:pPr>
        <w:spacing w:before="240" w:after="240" w:line="360" w:lineRule="auto"/>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ascii="Arial" w:hAnsi="Arial" w:cs="Arial"/>
          <w:sz w:val="20"/>
          <w:szCs w:val="20"/>
        </w:rPr>
      </w:pPr>
      <w:r w:rsidRPr="531AB1A1">
        <w:rPr>
          <w:rFonts w:ascii="Arial" w:hAnsi="Arial"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spacing w:line="360" w:lineRule="auto"/>
        <w:rPr>
          <w:rFonts w:ascii="Arial" w:hAnsi="Arial" w:cs="Arial"/>
          <w:sz w:val="24"/>
          <w:szCs w:val="24"/>
        </w:rPr>
      </w:pPr>
      <w:bookmarkStart w:id="184" w:name="__RefHeading___Toc452970576"/>
      <w:bookmarkStart w:id="185" w:name="_Toc1346440868"/>
      <w:bookmarkStart w:id="186" w:name="_Toc183291703"/>
      <w:r w:rsidRPr="531AB1A1">
        <w:rPr>
          <w:rFonts w:ascii="Arial" w:hAnsi="Arial" w:cs="Arial"/>
          <w:sz w:val="24"/>
          <w:szCs w:val="24"/>
        </w:rPr>
        <w:lastRenderedPageBreak/>
        <w:t>CONSIDERAÇÕES FINAIS</w:t>
      </w:r>
      <w:bookmarkEnd w:id="184"/>
      <w:bookmarkEnd w:id="185"/>
      <w:bookmarkEnd w:id="186"/>
    </w:p>
    <w:p w14:paraId="0ABC8F0D" w14:textId="77777777" w:rsidR="004E150F" w:rsidRDefault="004E150F" w:rsidP="004E150F">
      <w:pPr>
        <w:rPr>
          <w:lang w:val="x-none"/>
        </w:rPr>
      </w:pPr>
    </w:p>
    <w:p w14:paraId="7DE76A5C" w14:textId="1A4DA4C3" w:rsidR="74C48C8A" w:rsidRPr="003A0BDC"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O desenvolvimento do aplicativo mobile </w:t>
      </w:r>
      <w:r w:rsidRPr="531AB1A1">
        <w:rPr>
          <w:rFonts w:ascii="Arial" w:eastAsia="Arial" w:hAnsi="Arial" w:cs="Arial"/>
          <w:b/>
          <w:bCs/>
        </w:rPr>
        <w:t xml:space="preserve">Nossa Via </w:t>
      </w:r>
      <w:r w:rsidRPr="531AB1A1">
        <w:rPr>
          <w:rFonts w:ascii="Arial" w:eastAsia="Arial" w:hAnsi="Arial" w:cs="Arial"/>
        </w:rPr>
        <w:t>teve como objetivo principal promover a divulgação e a interação da comunidade com reclamações locais, oferecendo uma plataforma amigável para que os cidadãos possam registrar, acompanhar e compartilhar problemas nas vias públicas que impactam o seu cotidiano. Essa proposta nasceu da necessidade de criar uma solução que fomentasse a participação ativa da comunidade nessa busca por melhorias e também procura ser um canal de voz para os cidadãos, permitindo que suas demandas ganhem visibilidade de forma transparente e organizada.</w:t>
      </w:r>
    </w:p>
    <w:p w14:paraId="2763398C" w14:textId="0E8C201F" w:rsidR="112C890A" w:rsidRDefault="531AB1A1" w:rsidP="1E806E08">
      <w:pPr>
        <w:spacing w:line="360" w:lineRule="auto"/>
        <w:ind w:firstLine="708"/>
        <w:jc w:val="both"/>
        <w:rPr>
          <w:rFonts w:ascii="Arial" w:eastAsia="Arial" w:hAnsi="Arial" w:cs="Arial"/>
        </w:rPr>
      </w:pPr>
      <w:r w:rsidRPr="531AB1A1">
        <w:rPr>
          <w:rFonts w:ascii="Arial" w:eastAsia="Arial" w:hAnsi="Arial" w:cs="Arial"/>
        </w:rPr>
        <w:t>O problema identificado foi a dificuldade que muitas comunidades enfrentam ao reportar e acompanhar o status de problemas locais. A ausência de canais centralizados e acessíveis muitas vezes resulta em reclamações dispersar, limitando a eficácia de intervenções. Além disso, a falta de transparência e mecanismos para engajar o cidadão contribui para o distanciamento entre as necessidades da comunidade e a visibilidade dos seus problemas.</w:t>
      </w:r>
    </w:p>
    <w:p w14:paraId="618A7CC8" w14:textId="48224437" w:rsidR="55F42B56" w:rsidRDefault="531AB1A1" w:rsidP="1E806E08">
      <w:pPr>
        <w:spacing w:line="360" w:lineRule="auto"/>
        <w:ind w:firstLine="708"/>
        <w:jc w:val="both"/>
        <w:rPr>
          <w:rFonts w:ascii="Arial" w:eastAsia="Arial" w:hAnsi="Arial" w:cs="Arial"/>
        </w:rPr>
      </w:pPr>
      <w:r w:rsidRPr="531AB1A1">
        <w:rPr>
          <w:rFonts w:ascii="Arial" w:eastAsia="Arial" w:hAnsi="Arial" w:cs="Arial"/>
        </w:rPr>
        <w:t>No início do projeto, foi realizado um levantamento detalhado de requisitos com base em pesquisas e entrevistas com potenciais usuários.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 realização deste trabalho proporcionou a oportunidade de vivenciar todo o ciclo de desenvolvimento de um produto de </w:t>
      </w:r>
      <w:r w:rsidRPr="008E6846">
        <w:rPr>
          <w:rFonts w:ascii="Arial" w:eastAsia="Arial" w:hAnsi="Arial" w:cs="Arial"/>
          <w:i/>
          <w:iCs/>
        </w:rPr>
        <w:t>software</w:t>
      </w:r>
      <w:r w:rsidRPr="531AB1A1">
        <w:rPr>
          <w:rFonts w:ascii="Arial" w:eastAsia="Arial" w:hAnsi="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ascii="Arial" w:eastAsia="Arial" w:hAnsi="Arial" w:cs="Arial"/>
          <w:i/>
          <w:iCs/>
        </w:rPr>
        <w:t>software</w:t>
      </w:r>
      <w:r w:rsidRPr="531AB1A1">
        <w:rPr>
          <w:rFonts w:ascii="Arial" w:eastAsia="Arial" w:hAnsi="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78321258" w14:textId="772C1063"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Cada etapa do desenvolvimento do aplicativo Nossa Via foi cuidadosamente planejada para atender às expectativas dos usuários, garantindo que as tecnologias escolhidas fossem confiáveis, estáveis e ágeis. Para a diagramação do fluxo e estrutura do sistema, utilizamos o Draw.io, enquanto o </w:t>
      </w:r>
      <w:proofErr w:type="spellStart"/>
      <w:r w:rsidRPr="531AB1A1">
        <w:rPr>
          <w:rFonts w:ascii="Arial" w:eastAsia="Arial" w:hAnsi="Arial" w:cs="Arial"/>
        </w:rPr>
        <w:t>Figma</w:t>
      </w:r>
      <w:proofErr w:type="spellEnd"/>
      <w:r w:rsidRPr="531AB1A1">
        <w:rPr>
          <w:rFonts w:ascii="Arial" w:eastAsia="Arial" w:hAnsi="Arial" w:cs="Arial"/>
        </w:rPr>
        <w:t xml:space="preserve"> foi empregado para a prototipação, permitindo um design visual claro e funcional antes do desenvolvimento.</w:t>
      </w:r>
    </w:p>
    <w:p w14:paraId="43B981EA" w14:textId="160B296F"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lastRenderedPageBreak/>
        <w:t xml:space="preserve"> No </w:t>
      </w:r>
      <w:proofErr w:type="spellStart"/>
      <w:r w:rsidRPr="531AB1A1">
        <w:rPr>
          <w:rFonts w:ascii="Arial" w:eastAsia="Arial" w:hAnsi="Arial" w:cs="Arial"/>
          <w:i/>
          <w:iCs/>
        </w:rPr>
        <w:t>back-end</w:t>
      </w:r>
      <w:proofErr w:type="spellEnd"/>
      <w:r w:rsidRPr="531AB1A1">
        <w:rPr>
          <w:rFonts w:ascii="Arial" w:eastAsia="Arial" w:hAnsi="Arial" w:cs="Arial"/>
        </w:rPr>
        <w:t xml:space="preserve">, optamos pela linguagem de programação Python devido à sua versatilidade e robustez. O banco de dados foi implementado utilizando PostgreSQL, através de um servidor alocado pelo o </w:t>
      </w:r>
      <w:proofErr w:type="spellStart"/>
      <w:r w:rsidRPr="531AB1A1">
        <w:rPr>
          <w:rFonts w:ascii="Arial" w:eastAsia="Arial" w:hAnsi="Arial" w:cs="Arial"/>
        </w:rPr>
        <w:t>Aiven</w:t>
      </w:r>
      <w:proofErr w:type="spellEnd"/>
      <w:r w:rsidRPr="531AB1A1">
        <w:rPr>
          <w:rFonts w:ascii="Arial" w:eastAsia="Arial" w:hAnsi="Arial" w:cs="Arial"/>
        </w:rPr>
        <w:t xml:space="preserve">. APIs externas, como </w:t>
      </w:r>
      <w:proofErr w:type="spellStart"/>
      <w:r w:rsidRPr="531AB1A1">
        <w:rPr>
          <w:rFonts w:ascii="Arial" w:eastAsia="Arial" w:hAnsi="Arial" w:cs="Arial"/>
        </w:rPr>
        <w:t>ViaCEP</w:t>
      </w:r>
      <w:proofErr w:type="spellEnd"/>
      <w:r w:rsidRPr="531AB1A1">
        <w:rPr>
          <w:rFonts w:ascii="Arial" w:eastAsia="Arial" w:hAnsi="Arial" w:cs="Arial"/>
        </w:rPr>
        <w:t xml:space="preserve">, Google Maps, e </w:t>
      </w:r>
      <w:proofErr w:type="spellStart"/>
      <w:r w:rsidRPr="531AB1A1">
        <w:rPr>
          <w:rFonts w:ascii="Arial" w:eastAsia="Arial" w:hAnsi="Arial" w:cs="Arial"/>
        </w:rPr>
        <w:t>Geocoding</w:t>
      </w:r>
      <w:proofErr w:type="spellEnd"/>
      <w:r w:rsidRPr="531AB1A1">
        <w:rPr>
          <w:rFonts w:ascii="Arial" w:eastAsia="Arial" w:hAnsi="Arial" w:cs="Arial"/>
        </w:rPr>
        <w:t>, foram utilizadas para recursos essenciais de geolocalização e informações de endereços. Além disso, empregamos o JWT</w:t>
      </w:r>
      <w:r w:rsidR="00A2034F">
        <w:rPr>
          <w:rFonts w:ascii="Arial" w:eastAsia="Arial" w:hAnsi="Arial" w:cs="Arial"/>
        </w:rPr>
        <w:t xml:space="preserve"> </w:t>
      </w:r>
      <w:r w:rsidRPr="531AB1A1">
        <w:rPr>
          <w:rFonts w:ascii="Arial" w:eastAsia="Arial" w:hAnsi="Arial" w:cs="Arial"/>
        </w:rPr>
        <w:t>para autenticação segura de usuários e utilizamos Docker para configurar e padronizar o ambiente de desenvolvimento.</w:t>
      </w:r>
    </w:p>
    <w:p w14:paraId="3A212A03" w14:textId="09B3D065"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Por ser um aplicativo mobile, escolhemos a plataforma Android para o sistema operacional. O </w:t>
      </w:r>
      <w:r w:rsidRPr="531AB1A1">
        <w:rPr>
          <w:rFonts w:ascii="Arial" w:eastAsia="Arial" w:hAnsi="Arial" w:cs="Arial"/>
          <w:i/>
          <w:iCs/>
        </w:rPr>
        <w:t>front-</w:t>
      </w:r>
      <w:proofErr w:type="spellStart"/>
      <w:r w:rsidRPr="531AB1A1">
        <w:rPr>
          <w:rFonts w:ascii="Arial" w:eastAsia="Arial" w:hAnsi="Arial" w:cs="Arial"/>
          <w:i/>
          <w:iCs/>
        </w:rPr>
        <w:t>end</w:t>
      </w:r>
      <w:proofErr w:type="spellEnd"/>
      <w:r w:rsidRPr="531AB1A1">
        <w:rPr>
          <w:rFonts w:ascii="Arial" w:eastAsia="Arial" w:hAnsi="Arial" w:cs="Arial"/>
        </w:rPr>
        <w:t xml:space="preserve"> foi desenvolvido com o </w:t>
      </w:r>
      <w:r w:rsidRPr="531AB1A1">
        <w:rPr>
          <w:rFonts w:ascii="Arial" w:eastAsia="Arial" w:hAnsi="Arial" w:cs="Arial"/>
          <w:i/>
          <w:iCs/>
        </w:rPr>
        <w:t>framework</w:t>
      </w:r>
      <w:r w:rsidRPr="531AB1A1">
        <w:rPr>
          <w:rFonts w:ascii="Arial" w:eastAsia="Arial" w:hAnsi="Arial" w:cs="Arial"/>
        </w:rPr>
        <w:t xml:space="preserve"> </w:t>
      </w:r>
      <w:proofErr w:type="spellStart"/>
      <w:r w:rsidRPr="531AB1A1">
        <w:rPr>
          <w:rFonts w:ascii="Arial" w:eastAsia="Arial" w:hAnsi="Arial" w:cs="Arial"/>
        </w:rPr>
        <w:t>React</w:t>
      </w:r>
      <w:proofErr w:type="spellEnd"/>
      <w:r w:rsidRPr="531AB1A1">
        <w:rPr>
          <w:rFonts w:ascii="Arial" w:eastAsia="Arial" w:hAnsi="Arial" w:cs="Arial"/>
        </w:rPr>
        <w:t xml:space="preserve"> </w:t>
      </w:r>
      <w:proofErr w:type="spellStart"/>
      <w:r w:rsidRPr="531AB1A1">
        <w:rPr>
          <w:rFonts w:ascii="Arial" w:eastAsia="Arial" w:hAnsi="Arial" w:cs="Arial"/>
        </w:rPr>
        <w:t>Native</w:t>
      </w:r>
      <w:proofErr w:type="spellEnd"/>
      <w:r w:rsidRPr="531AB1A1">
        <w:rPr>
          <w:rFonts w:ascii="Arial" w:eastAsia="Arial" w:hAnsi="Arial" w:cs="Arial"/>
        </w:rPr>
        <w:t xml:space="preserve">, aliado à linguagem </w:t>
      </w:r>
      <w:proofErr w:type="spellStart"/>
      <w:r w:rsidRPr="531AB1A1">
        <w:rPr>
          <w:rFonts w:ascii="Arial" w:eastAsia="Arial" w:hAnsi="Arial" w:cs="Arial"/>
        </w:rPr>
        <w:t>JavaScript</w:t>
      </w:r>
      <w:proofErr w:type="spellEnd"/>
      <w:r w:rsidRPr="531AB1A1">
        <w:rPr>
          <w:rFonts w:ascii="Arial" w:eastAsia="Arial" w:hAnsi="Arial" w:cs="Arial"/>
        </w:rPr>
        <w:t xml:space="preserve">. A integração com o Expo facilitou a configuração, implementação e testes do </w:t>
      </w:r>
      <w:r w:rsidRPr="008E6846">
        <w:rPr>
          <w:rFonts w:ascii="Arial" w:eastAsia="Arial" w:hAnsi="Arial" w:cs="Arial"/>
          <w:i/>
          <w:iCs/>
        </w:rPr>
        <w:t>software</w:t>
      </w:r>
      <w:r w:rsidRPr="531AB1A1">
        <w:rPr>
          <w:rFonts w:ascii="Arial" w:eastAsia="Arial" w:hAnsi="Arial" w:cs="Arial"/>
        </w:rPr>
        <w:t>, agilizando o processo de desenvolvimento.</w:t>
      </w:r>
    </w:p>
    <w:p w14:paraId="2F3AB0AD" w14:textId="7817DFA1"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Também incorporamos serviços da Microsoft Azure, como o Container Apps, responsável pela implantação e execução do </w:t>
      </w:r>
      <w:proofErr w:type="spellStart"/>
      <w:r w:rsidRPr="531AB1A1">
        <w:rPr>
          <w:rFonts w:ascii="Arial" w:eastAsia="Arial" w:hAnsi="Arial" w:cs="Arial"/>
          <w:i/>
          <w:iCs/>
        </w:rPr>
        <w:t>back-end</w:t>
      </w:r>
      <w:proofErr w:type="spellEnd"/>
      <w:r w:rsidRPr="531AB1A1">
        <w:rPr>
          <w:rFonts w:ascii="Arial" w:eastAsia="Arial" w:hAnsi="Arial" w:cs="Arial"/>
        </w:rPr>
        <w:t xml:space="preserve">, e o </w:t>
      </w:r>
      <w:proofErr w:type="spellStart"/>
      <w:r w:rsidRPr="531AB1A1">
        <w:rPr>
          <w:rFonts w:ascii="Arial" w:eastAsia="Arial" w:hAnsi="Arial" w:cs="Arial"/>
        </w:rPr>
        <w:t>Blob</w:t>
      </w:r>
      <w:proofErr w:type="spellEnd"/>
      <w:r w:rsidRPr="531AB1A1">
        <w:rPr>
          <w:rFonts w:ascii="Arial" w:eastAsia="Arial" w:hAnsi="Arial" w:cs="Arial"/>
        </w:rPr>
        <w:t xml:space="preserve"> </w:t>
      </w:r>
      <w:proofErr w:type="spellStart"/>
      <w:r w:rsidRPr="531AB1A1">
        <w:rPr>
          <w:rFonts w:ascii="Arial" w:eastAsia="Arial" w:hAnsi="Arial" w:cs="Arial"/>
        </w:rPr>
        <w:t>Storage</w:t>
      </w:r>
      <w:proofErr w:type="spellEnd"/>
      <w:r w:rsidRPr="531AB1A1">
        <w:rPr>
          <w:rFonts w:ascii="Arial" w:eastAsia="Arial" w:hAnsi="Arial" w:cs="Arial"/>
        </w:rPr>
        <w:t xml:space="preserve">, utilizado para armazenar as imagens do aplicativo. Para controle de versionamento, utilizamos o </w:t>
      </w:r>
      <w:proofErr w:type="spellStart"/>
      <w:r w:rsidRPr="531AB1A1">
        <w:rPr>
          <w:rFonts w:ascii="Arial" w:eastAsia="Arial" w:hAnsi="Arial" w:cs="Arial"/>
        </w:rPr>
        <w:t>Git</w:t>
      </w:r>
      <w:proofErr w:type="spellEnd"/>
      <w:r w:rsidRPr="531AB1A1">
        <w:rPr>
          <w:rFonts w:ascii="Arial" w:eastAsia="Arial" w:hAnsi="Arial" w:cs="Arial"/>
        </w:rPr>
        <w:t xml:space="preserve"> e o GitHub, enquanto o GitHub </w:t>
      </w:r>
      <w:proofErr w:type="spellStart"/>
      <w:r w:rsidRPr="531AB1A1">
        <w:rPr>
          <w:rFonts w:ascii="Arial" w:eastAsia="Arial" w:hAnsi="Arial" w:cs="Arial"/>
        </w:rPr>
        <w:t>Actions</w:t>
      </w:r>
      <w:proofErr w:type="spellEnd"/>
      <w:r w:rsidRPr="531AB1A1">
        <w:rPr>
          <w:rFonts w:ascii="Arial" w:eastAsia="Arial" w:hAnsi="Arial" w:cs="Arial"/>
        </w:rPr>
        <w:t xml:space="preserve"> foi implementado para automatizar processos de integração e implantação contínua (CI/CD) do </w:t>
      </w:r>
      <w:proofErr w:type="spellStart"/>
      <w:r w:rsidRPr="531AB1A1">
        <w:rPr>
          <w:rFonts w:ascii="Arial" w:eastAsia="Arial" w:hAnsi="Arial" w:cs="Arial"/>
          <w:i/>
          <w:iCs/>
        </w:rPr>
        <w:t>back-end</w:t>
      </w:r>
      <w:proofErr w:type="spellEnd"/>
      <w:r w:rsidRPr="531AB1A1">
        <w:rPr>
          <w:rFonts w:ascii="Arial" w:eastAsia="Arial" w:hAnsi="Arial" w:cs="Arial"/>
          <w:i/>
          <w:iCs/>
        </w:rPr>
        <w:t xml:space="preserve"> </w:t>
      </w:r>
      <w:r w:rsidRPr="531AB1A1">
        <w:rPr>
          <w:rFonts w:ascii="Arial" w:eastAsia="Arial" w:hAnsi="Arial" w:cs="Arial"/>
        </w:rPr>
        <w:t>e também a execução de testes unitários, otimizando o fluxo de desenvolvimento.</w:t>
      </w:r>
    </w:p>
    <w:p w14:paraId="549A57A6" w14:textId="08458186" w:rsidR="7DEC28C2"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 Essa seleção estratégica de ferramentas e tecnologias garantiu um desenvolvimento eficiente, uma aplicação funcional e uma experiência fluida para os usuários, consolidando o Nossa Via.</w:t>
      </w:r>
    </w:p>
    <w:p w14:paraId="09379E6C" w14:textId="34FB9BA3" w:rsidR="5E3B0066" w:rsidRDefault="531AB1A1" w:rsidP="1E806E08">
      <w:pPr>
        <w:spacing w:line="360" w:lineRule="auto"/>
        <w:ind w:firstLine="708"/>
        <w:jc w:val="both"/>
        <w:rPr>
          <w:rFonts w:ascii="Arial" w:eastAsia="Arial" w:hAnsi="Arial" w:cs="Arial"/>
        </w:rPr>
      </w:pPr>
      <w:r w:rsidRPr="531AB1A1">
        <w:rPr>
          <w:rFonts w:ascii="Arial" w:eastAsia="Arial" w:hAnsi="Arial" w:cs="Arial"/>
        </w:rPr>
        <w:t xml:space="preserve">Além disso, o trabalho colaborativo em equipe foi um ponto central do projeto, utilizando o </w:t>
      </w:r>
      <w:r w:rsidRPr="531AB1A1">
        <w:rPr>
          <w:rFonts w:ascii="Arial" w:eastAsia="Arial" w:hAnsi="Arial" w:cs="Arial"/>
          <w:i/>
          <w:iCs/>
        </w:rPr>
        <w:t>framework</w:t>
      </w:r>
      <w:r w:rsidRPr="531AB1A1">
        <w:rPr>
          <w:rFonts w:ascii="Arial" w:eastAsia="Arial" w:hAnsi="Arial" w:cs="Arial"/>
        </w:rPr>
        <w:t xml:space="preserve"> Scrum para organizar e otimizar as atividades. Essa abordagem, amplamente adotada no mercado profissional, foi essencial para garantir que as entregas fossem realizadas de maneira eficiente e dentro dos prazos estabelecidos. 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4FBA3D3F" w14:textId="5964C811" w:rsidR="1E806E08" w:rsidRDefault="1E806E08" w:rsidP="1E806E08">
      <w:pPr>
        <w:spacing w:line="360" w:lineRule="auto"/>
        <w:ind w:firstLine="708"/>
        <w:jc w:val="both"/>
        <w:rPr>
          <w:rFonts w:ascii="Arial" w:eastAsia="Arial" w:hAnsi="Arial" w:cs="Arial"/>
        </w:rPr>
      </w:pPr>
    </w:p>
    <w:p w14:paraId="0D33F86A" w14:textId="2EA28FE4" w:rsidR="1E806E08" w:rsidRDefault="1E806E08" w:rsidP="1E806E08">
      <w:pPr>
        <w:spacing w:line="360" w:lineRule="auto"/>
        <w:ind w:firstLine="708"/>
        <w:jc w:val="both"/>
        <w:rPr>
          <w:rFonts w:ascii="Arial" w:eastAsia="Arial" w:hAnsi="Arial" w:cs="Arial"/>
        </w:rPr>
      </w:pPr>
    </w:p>
    <w:p w14:paraId="11686078" w14:textId="77777777" w:rsidR="004E150F" w:rsidRDefault="004E150F">
      <w:pPr>
        <w:suppressAutoHyphens w:val="0"/>
        <w:rPr>
          <w:rFonts w:ascii="Arial" w:hAnsi="Arial" w:cs="Arial"/>
          <w:b/>
          <w:bCs/>
          <w:kern w:val="2"/>
          <w:lang w:val="x-none"/>
        </w:rPr>
      </w:pPr>
      <w:bookmarkStart w:id="187" w:name="__RefHeading___Toc452970577"/>
      <w:r w:rsidRPr="531AB1A1">
        <w:rPr>
          <w:rFonts w:ascii="Arial" w:hAnsi="Arial" w:cs="Arial"/>
        </w:rPr>
        <w:br w:type="page"/>
      </w:r>
    </w:p>
    <w:p w14:paraId="2C152FB4" w14:textId="26D340C4" w:rsidR="74C48C8A" w:rsidRPr="009A38F8" w:rsidRDefault="531AB1A1" w:rsidP="009A38F8">
      <w:pPr>
        <w:pStyle w:val="Ttulo1"/>
        <w:rPr>
          <w:rFonts w:ascii="Arial" w:hAnsi="Arial" w:cs="Arial"/>
          <w:sz w:val="28"/>
          <w:szCs w:val="28"/>
        </w:rPr>
      </w:pPr>
      <w:bookmarkStart w:id="188" w:name="_Toc183291704"/>
      <w:r w:rsidRPr="531AB1A1">
        <w:rPr>
          <w:rFonts w:ascii="Arial" w:hAnsi="Arial" w:cs="Arial"/>
          <w:sz w:val="28"/>
          <w:szCs w:val="28"/>
        </w:rPr>
        <w:lastRenderedPageBreak/>
        <w:t>REFERÊNCIAS</w:t>
      </w:r>
      <w:bookmarkEnd w:id="187"/>
      <w:bookmarkEnd w:id="188"/>
      <w:r w:rsidRPr="531AB1A1">
        <w:rPr>
          <w:rFonts w:ascii="Arial" w:hAnsi="Arial" w:cs="Arial"/>
          <w:sz w:val="28"/>
          <w:szCs w:val="28"/>
        </w:rPr>
        <w:t xml:space="preserve"> </w:t>
      </w:r>
    </w:p>
    <w:p w14:paraId="0F4FDB9E" w14:textId="77777777" w:rsidR="003A0BDC" w:rsidRDefault="003A0BDC" w:rsidP="74C48C8A">
      <w:pPr>
        <w:spacing w:line="360" w:lineRule="auto"/>
        <w:rPr>
          <w:rFonts w:ascii="Arial" w:eastAsia="Arial" w:hAnsi="Arial" w:cs="Arial"/>
          <w:color w:val="000000" w:themeColor="text1"/>
        </w:rPr>
      </w:pPr>
    </w:p>
    <w:p w14:paraId="3F8246F9" w14:textId="651217CF" w:rsidR="6A54A31F" w:rsidRDefault="531AB1A1" w:rsidP="008E6846">
      <w:pPr>
        <w:spacing w:after="160" w:line="360" w:lineRule="auto"/>
        <w:jc w:val="both"/>
      </w:pPr>
      <w:r w:rsidRPr="531AB1A1">
        <w:rPr>
          <w:rFonts w:ascii="Arial" w:eastAsia="Arial" w:hAnsi="Arial" w:cs="Arial"/>
        </w:rPr>
        <w:t xml:space="preserve">ANDRADE, </w:t>
      </w:r>
      <w:proofErr w:type="spellStart"/>
      <w:r w:rsidRPr="531AB1A1">
        <w:rPr>
          <w:rFonts w:ascii="Arial" w:eastAsia="Arial" w:hAnsi="Arial" w:cs="Arial"/>
        </w:rPr>
        <w:t>Adrianne</w:t>
      </w:r>
      <w:proofErr w:type="spellEnd"/>
      <w:r w:rsidRPr="531AB1A1">
        <w:rPr>
          <w:rFonts w:ascii="Arial" w:eastAsia="Arial" w:hAnsi="Arial" w:cs="Arial"/>
        </w:rPr>
        <w:t xml:space="preserve"> Paula Vieira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ADOÇÃO DE SISTEMAS DE ARMAZENAMENTO DE DADOS NA NUVEM: UM ESTUDO COM USUÁRIOS FINAIS.</w:t>
      </w:r>
      <w:r w:rsidRPr="531AB1A1">
        <w:rPr>
          <w:rFonts w:ascii="Arial" w:eastAsia="Arial" w:hAnsi="Arial" w:cs="Arial"/>
        </w:rPr>
        <w:t xml:space="preserve"> RAI Revista de Administração e Inovação, São Paulo: FEA USP, ano 2015, p. 4-25, 1 out. 2015. Bimestral. Disponível em: </w:t>
      </w:r>
      <w:hyperlink r:id="rId78">
        <w:r w:rsidRPr="531AB1A1">
          <w:rPr>
            <w:rStyle w:val="Hyperlink"/>
            <w:rFonts w:ascii="Arial" w:eastAsia="Arial" w:hAnsi="Arial" w:cs="Arial"/>
            <w:color w:val="467886"/>
            <w:u w:val="single"/>
          </w:rPr>
          <w:t>https://www.sciencedirect.com/science/article/pii/S1809203916301115</w:t>
        </w:r>
      </w:hyperlink>
      <w:r w:rsidRPr="531AB1A1">
        <w:rPr>
          <w:rFonts w:ascii="Arial" w:eastAsia="Arial" w:hAnsi="Arial" w:cs="Arial"/>
        </w:rPr>
        <w:t>.  Acesso em: 25 set. 2024</w:t>
      </w:r>
      <w:r w:rsidRPr="531AB1A1">
        <w:rPr>
          <w:rFonts w:ascii="Arial" w:eastAsia="Arial" w:hAnsi="Arial" w:cs="Arial"/>
          <w:b/>
          <w:bCs/>
        </w:rPr>
        <w:t>.</w:t>
      </w:r>
    </w:p>
    <w:p w14:paraId="5C1A7D8B" w14:textId="26903B47" w:rsidR="6A54A31F" w:rsidRDefault="531AB1A1" w:rsidP="1E806E08">
      <w:pPr>
        <w:spacing w:after="160" w:line="360" w:lineRule="auto"/>
        <w:jc w:val="both"/>
      </w:pPr>
      <w:r w:rsidRPr="531AB1A1">
        <w:rPr>
          <w:rFonts w:ascii="Arial" w:eastAsia="Arial" w:hAnsi="Arial" w:cs="Arial"/>
        </w:rPr>
        <w:t xml:space="preserve"> </w:t>
      </w:r>
    </w:p>
    <w:p w14:paraId="610FF083" w14:textId="5ECF5770" w:rsidR="6A54A31F" w:rsidRDefault="531AB1A1" w:rsidP="1E806E08">
      <w:pPr>
        <w:spacing w:after="160" w:line="360" w:lineRule="auto"/>
        <w:jc w:val="both"/>
      </w:pPr>
      <w:r w:rsidRPr="531AB1A1">
        <w:rPr>
          <w:rFonts w:ascii="Arial" w:eastAsia="Arial" w:hAnsi="Arial" w:cs="Arial"/>
        </w:rPr>
        <w:t>AWS</w:t>
      </w:r>
      <w:r w:rsidRPr="531AB1A1">
        <w:rPr>
          <w:rFonts w:ascii="Arial" w:eastAsia="Arial" w:hAnsi="Arial" w:cs="Arial"/>
          <w:b/>
          <w:bCs/>
        </w:rPr>
        <w:t>. O que é Python?</w:t>
      </w:r>
      <w:r w:rsidRPr="531AB1A1">
        <w:rPr>
          <w:rFonts w:ascii="Arial" w:eastAsia="Arial" w:hAnsi="Arial" w:cs="Arial"/>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79">
        <w:r w:rsidRPr="531AB1A1">
          <w:rPr>
            <w:rStyle w:val="Hyperlink"/>
            <w:rFonts w:ascii="Arial" w:eastAsia="Arial" w:hAnsi="Arial" w:cs="Arial"/>
          </w:rPr>
          <w:t>https://aws.amazon.com/pt/what-is/python/</w:t>
        </w:r>
      </w:hyperlink>
      <w:r w:rsidRPr="531AB1A1">
        <w:rPr>
          <w:rFonts w:ascii="Arial" w:eastAsia="Arial" w:hAnsi="Arial" w:cs="Arial"/>
        </w:rPr>
        <w:t>. Acesso em: 5 nov. 2024.</w:t>
      </w:r>
    </w:p>
    <w:p w14:paraId="1DAC2496" w14:textId="6BD9517B" w:rsidR="6A54A31F" w:rsidRDefault="531AB1A1" w:rsidP="1E806E08">
      <w:pPr>
        <w:spacing w:after="160" w:line="360" w:lineRule="auto"/>
        <w:jc w:val="both"/>
      </w:pPr>
      <w:r w:rsidRPr="531AB1A1">
        <w:rPr>
          <w:rFonts w:ascii="Arial" w:eastAsia="Arial" w:hAnsi="Arial" w:cs="Arial"/>
        </w:rPr>
        <w:t xml:space="preserve"> </w:t>
      </w:r>
    </w:p>
    <w:p w14:paraId="5F64A735" w14:textId="3DBE8C02"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AWS</w:t>
      </w:r>
      <w:r w:rsidRPr="531AB1A1">
        <w:rPr>
          <w:rFonts w:ascii="Arial" w:eastAsia="Arial" w:hAnsi="Arial" w:cs="Arial"/>
          <w:b/>
          <w:bCs/>
        </w:rPr>
        <w:t>. O que é uma API (interface de programação de aplicações)?</w:t>
      </w:r>
      <w:r w:rsidRPr="531AB1A1">
        <w:rPr>
          <w:rFonts w:ascii="Arial" w:eastAsia="Arial" w:hAnsi="Arial" w:cs="Arial"/>
          <w:i/>
          <w:iCs/>
        </w:rPr>
        <w:t xml:space="preserve"> </w:t>
      </w:r>
      <w:proofErr w:type="spellStart"/>
      <w:r w:rsidRPr="531AB1A1">
        <w:rPr>
          <w:rFonts w:ascii="Arial" w:eastAsia="Arial" w:hAnsi="Arial" w:cs="Arial"/>
        </w:rPr>
        <w:t>Amazon</w:t>
      </w:r>
      <w:proofErr w:type="spellEnd"/>
      <w:r w:rsidRPr="531AB1A1">
        <w:rPr>
          <w:rFonts w:ascii="Arial" w:eastAsia="Arial" w:hAnsi="Arial" w:cs="Arial"/>
        </w:rPr>
        <w:t xml:space="preserve">, 2023. Disponível em: </w:t>
      </w:r>
      <w:hyperlink r:id="rId80">
        <w:r w:rsidRPr="531AB1A1">
          <w:rPr>
            <w:rStyle w:val="Hyperlink"/>
            <w:rFonts w:ascii="Arial" w:eastAsia="Arial" w:hAnsi="Arial" w:cs="Arial"/>
          </w:rPr>
          <w:t>https://aws.amazon.com/pt/what-is/api/</w:t>
        </w:r>
      </w:hyperlink>
      <w:r w:rsidRPr="531AB1A1">
        <w:rPr>
          <w:rFonts w:ascii="Arial" w:eastAsia="Arial" w:hAnsi="Arial" w:cs="Arial"/>
        </w:rPr>
        <w:t xml:space="preserve"> . Acesso em: 24 set. 2024.</w:t>
      </w:r>
      <w:r w:rsidR="6A54A31F">
        <w:br/>
      </w:r>
      <w:r w:rsidRPr="531AB1A1">
        <w:rPr>
          <w:rFonts w:ascii="Arial" w:eastAsia="Arial" w:hAnsi="Arial" w:cs="Arial"/>
        </w:rPr>
        <w:t xml:space="preserve"> </w:t>
      </w:r>
      <w:r w:rsidR="6A54A31F">
        <w:br/>
      </w:r>
    </w:p>
    <w:p w14:paraId="3EDC61A8" w14:textId="1374ACA8" w:rsidR="6A54A31F" w:rsidRDefault="531AB1A1" w:rsidP="1E806E08">
      <w:pPr>
        <w:spacing w:after="160" w:line="360" w:lineRule="auto"/>
        <w:jc w:val="both"/>
      </w:pPr>
      <w:r w:rsidRPr="531AB1A1">
        <w:rPr>
          <w:rFonts w:ascii="Arial" w:eastAsia="Arial" w:hAnsi="Arial" w:cs="Arial"/>
        </w:rPr>
        <w:t xml:space="preserve">AZURE. </w:t>
      </w:r>
      <w:r w:rsidRPr="531AB1A1">
        <w:rPr>
          <w:rFonts w:ascii="Arial" w:eastAsia="Arial" w:hAnsi="Arial" w:cs="Arial"/>
          <w:b/>
          <w:bCs/>
        </w:rPr>
        <w:t xml:space="preserve">O que é computação em nuvem? </w:t>
      </w:r>
      <w:r w:rsidRPr="531AB1A1">
        <w:rPr>
          <w:rFonts w:ascii="Arial" w:eastAsia="Arial" w:hAnsi="Arial" w:cs="Arial"/>
        </w:rPr>
        <w:t xml:space="preserve">Microsoft, 2024. Disponível em: </w:t>
      </w:r>
      <w:hyperlink r:id="rId81">
        <w:r w:rsidRPr="531AB1A1">
          <w:rPr>
            <w:rStyle w:val="Hyperlink"/>
            <w:rFonts w:ascii="Arial" w:eastAsia="Arial" w:hAnsi="Arial" w:cs="Arial"/>
            <w:color w:val="467886"/>
            <w:u w:val="single"/>
          </w:rPr>
          <w:t>https://azure.microsoft.com/pt-br/resources/cloud-computing-dictionary/what-is-cloud-computing</w:t>
        </w:r>
      </w:hyperlink>
      <w:r w:rsidRPr="531AB1A1">
        <w:rPr>
          <w:rFonts w:ascii="Arial" w:eastAsia="Arial" w:hAnsi="Arial" w:cs="Arial"/>
          <w:color w:val="467886"/>
        </w:rPr>
        <w:t>.</w:t>
      </w:r>
      <w:r w:rsidRPr="531AB1A1">
        <w:rPr>
          <w:rFonts w:ascii="Arial" w:eastAsia="Arial" w:hAnsi="Arial" w:cs="Arial"/>
        </w:rPr>
        <w:t xml:space="preserve">  Acesso em: 29 set. 2024.</w:t>
      </w:r>
    </w:p>
    <w:p w14:paraId="049A9744" w14:textId="7D9EA0BA" w:rsidR="6A54A31F" w:rsidRDefault="531AB1A1" w:rsidP="1E806E08">
      <w:pPr>
        <w:spacing w:after="160" w:line="360" w:lineRule="auto"/>
        <w:jc w:val="both"/>
      </w:pPr>
      <w:r w:rsidRPr="531AB1A1">
        <w:rPr>
          <w:rFonts w:ascii="Arial" w:eastAsia="Arial" w:hAnsi="Arial" w:cs="Arial"/>
        </w:rPr>
        <w:t xml:space="preserve"> </w:t>
      </w:r>
    </w:p>
    <w:p w14:paraId="4C962C08" w14:textId="7E7DED7D" w:rsidR="6A54A31F" w:rsidRDefault="531AB1A1" w:rsidP="1E806E08">
      <w:pPr>
        <w:spacing w:after="160" w:line="360" w:lineRule="auto"/>
        <w:jc w:val="both"/>
      </w:pPr>
      <w:r w:rsidRPr="531AB1A1">
        <w:rPr>
          <w:rFonts w:ascii="Arial" w:eastAsia="Arial" w:hAnsi="Arial" w:cs="Arial"/>
        </w:rPr>
        <w:t>AZURE. Visão geral sobre os Aplicativos de Contêiner do Azure</w:t>
      </w:r>
      <w:r w:rsidRPr="531AB1A1">
        <w:rPr>
          <w:rFonts w:ascii="Arial" w:eastAsia="Arial" w:hAnsi="Arial" w:cs="Arial"/>
          <w:b/>
          <w:bCs/>
        </w:rPr>
        <w:t>. Microsoft</w:t>
      </w:r>
      <w:r w:rsidRPr="531AB1A1">
        <w:rPr>
          <w:rFonts w:ascii="Arial" w:eastAsia="Arial" w:hAnsi="Arial" w:cs="Arial"/>
        </w:rPr>
        <w:t xml:space="preserve">, 2024. Disponível em: </w:t>
      </w:r>
      <w:hyperlink r:id="rId82">
        <w:r w:rsidRPr="531AB1A1">
          <w:rPr>
            <w:rStyle w:val="Hyperlink"/>
            <w:rFonts w:ascii="Arial" w:eastAsia="Arial" w:hAnsi="Arial" w:cs="Arial"/>
            <w:color w:val="467886"/>
            <w:u w:val="single"/>
          </w:rPr>
          <w:t>https://learn.microsoft.com/pt-br/azure/container-apps/overview</w:t>
        </w:r>
      </w:hyperlink>
      <w:r w:rsidRPr="531AB1A1">
        <w:rPr>
          <w:rFonts w:ascii="Arial" w:eastAsia="Arial" w:hAnsi="Arial" w:cs="Arial"/>
        </w:rPr>
        <w:t>. Acesso em: 29 set. 2024.</w:t>
      </w:r>
    </w:p>
    <w:p w14:paraId="08024EF4" w14:textId="05E143BC" w:rsidR="6A54A31F" w:rsidRDefault="531AB1A1" w:rsidP="1E806E08">
      <w:pPr>
        <w:spacing w:after="160" w:line="360" w:lineRule="auto"/>
        <w:jc w:val="both"/>
      </w:pPr>
      <w:r w:rsidRPr="531AB1A1">
        <w:rPr>
          <w:rFonts w:ascii="Arial" w:eastAsia="Arial" w:hAnsi="Arial" w:cs="Arial"/>
        </w:rPr>
        <w:t xml:space="preserve"> </w:t>
      </w:r>
    </w:p>
    <w:p w14:paraId="4C375950" w14:textId="7C22166D" w:rsidR="6A54A31F" w:rsidRDefault="531AB1A1" w:rsidP="1E806E08">
      <w:pPr>
        <w:spacing w:after="160" w:line="360" w:lineRule="auto"/>
        <w:jc w:val="both"/>
      </w:pPr>
      <w:r w:rsidRPr="531AB1A1">
        <w:rPr>
          <w:rFonts w:ascii="Arial" w:eastAsia="Arial" w:hAnsi="Arial" w:cs="Arial"/>
        </w:rPr>
        <w:t xml:space="preserve">BASTOS, Jennifer Ester de Sousa </w:t>
      </w:r>
      <w:r w:rsidRPr="531AB1A1">
        <w:rPr>
          <w:rFonts w:ascii="Arial" w:eastAsia="Arial" w:hAnsi="Arial" w:cs="Arial"/>
          <w:i/>
          <w:iCs/>
        </w:rPr>
        <w:t>et al</w:t>
      </w:r>
      <w:r w:rsidRPr="531AB1A1">
        <w:rPr>
          <w:rFonts w:ascii="Arial" w:eastAsia="Arial" w:hAnsi="Arial" w:cs="Arial"/>
        </w:rPr>
        <w:t xml:space="preserve">. </w:t>
      </w:r>
      <w:r w:rsidRPr="531AB1A1">
        <w:rPr>
          <w:rFonts w:ascii="Arial" w:eastAsia="Arial" w:hAnsi="Arial" w:cs="Arial"/>
          <w:b/>
          <w:bCs/>
        </w:rPr>
        <w:t>O Uso do Questionário como Ferramenta Metodológica: potencialidades e desafios.</w:t>
      </w:r>
      <w:r w:rsidRPr="531AB1A1">
        <w:rPr>
          <w:rFonts w:ascii="Arial" w:eastAsia="Arial" w:hAnsi="Arial" w:cs="Arial"/>
        </w:rPr>
        <w:t xml:space="preserve"> </w:t>
      </w:r>
      <w:proofErr w:type="spellStart"/>
      <w:r w:rsidRPr="531AB1A1">
        <w:rPr>
          <w:rFonts w:ascii="Arial" w:eastAsia="Arial" w:hAnsi="Arial" w:cs="Arial"/>
        </w:rPr>
        <w:t>Brazilian</w:t>
      </w:r>
      <w:proofErr w:type="spellEnd"/>
      <w:r w:rsidRPr="531AB1A1">
        <w:rPr>
          <w:rFonts w:ascii="Arial" w:eastAsia="Arial" w:hAnsi="Arial" w:cs="Arial"/>
        </w:rPr>
        <w:t xml:space="preserve"> </w:t>
      </w:r>
      <w:proofErr w:type="spellStart"/>
      <w:r w:rsidRPr="531AB1A1">
        <w:rPr>
          <w:rFonts w:ascii="Arial" w:eastAsia="Arial" w:hAnsi="Arial" w:cs="Arial"/>
        </w:rPr>
        <w:t>Journal</w:t>
      </w:r>
      <w:proofErr w:type="spellEnd"/>
      <w:r w:rsidRPr="531AB1A1">
        <w:rPr>
          <w:rFonts w:ascii="Arial" w:eastAsia="Arial" w:hAnsi="Arial" w:cs="Arial"/>
        </w:rPr>
        <w:t xml:space="preserve"> </w:t>
      </w:r>
      <w:proofErr w:type="spellStart"/>
      <w:r w:rsidRPr="531AB1A1">
        <w:rPr>
          <w:rFonts w:ascii="Arial" w:eastAsia="Arial" w:hAnsi="Arial" w:cs="Arial"/>
        </w:rPr>
        <w:t>of</w:t>
      </w:r>
      <w:proofErr w:type="spellEnd"/>
      <w:r w:rsidRPr="531AB1A1">
        <w:rPr>
          <w:rFonts w:ascii="Arial" w:eastAsia="Arial" w:hAnsi="Arial" w:cs="Arial"/>
        </w:rPr>
        <w:t xml:space="preserve"> </w:t>
      </w:r>
      <w:proofErr w:type="spellStart"/>
      <w:r w:rsidRPr="531AB1A1">
        <w:rPr>
          <w:rFonts w:ascii="Arial" w:eastAsia="Arial" w:hAnsi="Arial" w:cs="Arial"/>
        </w:rPr>
        <w:t>Implantology</w:t>
      </w:r>
      <w:proofErr w:type="spellEnd"/>
      <w:r w:rsidRPr="531AB1A1">
        <w:rPr>
          <w:rFonts w:ascii="Arial" w:eastAsia="Arial" w:hAnsi="Arial" w:cs="Arial"/>
        </w:rPr>
        <w:t xml:space="preserve"> </w:t>
      </w:r>
      <w:proofErr w:type="spellStart"/>
      <w:r w:rsidRPr="531AB1A1">
        <w:rPr>
          <w:rFonts w:ascii="Arial" w:eastAsia="Arial" w:hAnsi="Arial" w:cs="Arial"/>
        </w:rPr>
        <w:t>and</w:t>
      </w:r>
      <w:proofErr w:type="spellEnd"/>
      <w:r w:rsidRPr="531AB1A1">
        <w:rPr>
          <w:rFonts w:ascii="Arial" w:eastAsia="Arial" w:hAnsi="Arial" w:cs="Arial"/>
        </w:rPr>
        <w:t xml:space="preserve"> Health </w:t>
      </w:r>
      <w:proofErr w:type="spellStart"/>
      <w:r w:rsidRPr="531AB1A1">
        <w:rPr>
          <w:rFonts w:ascii="Arial" w:eastAsia="Arial" w:hAnsi="Arial" w:cs="Arial"/>
        </w:rPr>
        <w:t>Sciences</w:t>
      </w:r>
      <w:proofErr w:type="spellEnd"/>
      <w:r w:rsidRPr="531AB1A1">
        <w:rPr>
          <w:rFonts w:ascii="Arial" w:eastAsia="Arial" w:hAnsi="Arial" w:cs="Arial"/>
        </w:rPr>
        <w:t xml:space="preserve">, v. 5, n. 3, p. 623–636, 20 jun. 2023. DOI: 10.36557/2674-8169.2023v5n3p623-636. Disponível em: </w:t>
      </w:r>
      <w:hyperlink r:id="rId83">
        <w:r w:rsidRPr="531AB1A1">
          <w:rPr>
            <w:rStyle w:val="Hyperlink"/>
            <w:rFonts w:ascii="Arial" w:eastAsia="Arial" w:hAnsi="Arial" w:cs="Arial"/>
            <w:color w:val="467886"/>
            <w:u w:val="single"/>
          </w:rPr>
          <w:t>https://bjihs.emnuvens.com.br/bjihs/article/view/304</w:t>
        </w:r>
      </w:hyperlink>
      <w:r w:rsidRPr="531AB1A1">
        <w:rPr>
          <w:rFonts w:ascii="Arial" w:eastAsia="Arial" w:hAnsi="Arial" w:cs="Arial"/>
        </w:rPr>
        <w:t>. Acesso em: 14 abr. 2024.</w:t>
      </w:r>
    </w:p>
    <w:p w14:paraId="45983C68" w14:textId="29F9A900" w:rsidR="6A54A31F" w:rsidRDefault="531AB1A1" w:rsidP="1E806E08">
      <w:pPr>
        <w:spacing w:after="160" w:line="360" w:lineRule="auto"/>
        <w:jc w:val="both"/>
      </w:pPr>
      <w:r w:rsidRPr="531AB1A1">
        <w:rPr>
          <w:rFonts w:ascii="Arial" w:eastAsia="Arial" w:hAnsi="Arial" w:cs="Arial"/>
        </w:rPr>
        <w:t xml:space="preserve"> </w:t>
      </w:r>
    </w:p>
    <w:p w14:paraId="0B218611" w14:textId="0B8B0030" w:rsidR="6A54A31F" w:rsidRDefault="531AB1A1" w:rsidP="1E806E08">
      <w:pPr>
        <w:spacing w:after="160" w:line="360" w:lineRule="auto"/>
        <w:jc w:val="both"/>
      </w:pPr>
      <w:r w:rsidRPr="531AB1A1">
        <w:rPr>
          <w:rFonts w:ascii="Arial" w:eastAsia="Arial" w:hAnsi="Arial" w:cs="Arial"/>
        </w:rPr>
        <w:lastRenderedPageBreak/>
        <w:t xml:space="preserve">BHARDWAJ, </w:t>
      </w:r>
      <w:proofErr w:type="spellStart"/>
      <w:r w:rsidRPr="531AB1A1">
        <w:rPr>
          <w:rFonts w:ascii="Arial" w:eastAsia="Arial" w:hAnsi="Arial" w:cs="Arial"/>
        </w:rPr>
        <w:t>Sushil</w:t>
      </w:r>
      <w:proofErr w:type="spellEnd"/>
      <w:r w:rsidRPr="531AB1A1">
        <w:rPr>
          <w:rFonts w:ascii="Arial" w:eastAsia="Arial" w:hAnsi="Arial" w:cs="Arial"/>
        </w:rPr>
        <w:t xml:space="preserve">; JAIN, </w:t>
      </w:r>
      <w:proofErr w:type="spellStart"/>
      <w:r w:rsidRPr="531AB1A1">
        <w:rPr>
          <w:rFonts w:ascii="Arial" w:eastAsia="Arial" w:hAnsi="Arial" w:cs="Arial"/>
        </w:rPr>
        <w:t>Leena</w:t>
      </w:r>
      <w:proofErr w:type="spellEnd"/>
      <w:r w:rsidRPr="531AB1A1">
        <w:rPr>
          <w:rFonts w:ascii="Arial" w:eastAsia="Arial" w:hAnsi="Arial" w:cs="Arial"/>
        </w:rPr>
        <w:t xml:space="preserve">; JAIN, </w:t>
      </w:r>
      <w:proofErr w:type="spellStart"/>
      <w:r w:rsidRPr="531AB1A1">
        <w:rPr>
          <w:rFonts w:ascii="Arial" w:eastAsia="Arial" w:hAnsi="Arial" w:cs="Arial"/>
        </w:rPr>
        <w:t>Sandeep</w:t>
      </w:r>
      <w:proofErr w:type="spellEnd"/>
      <w:r w:rsidRPr="531AB1A1">
        <w:rPr>
          <w:rFonts w:ascii="Arial" w:eastAsia="Arial" w:hAnsi="Arial" w:cs="Arial"/>
        </w:rPr>
        <w:t xml:space="preserve">. </w:t>
      </w:r>
      <w:r w:rsidRPr="531AB1A1">
        <w:rPr>
          <w:rFonts w:ascii="Arial" w:eastAsia="Arial" w:hAnsi="Arial" w:cs="Arial"/>
          <w:b/>
          <w:bCs/>
        </w:rPr>
        <w:t>CLOUD COMPUTING: A STUDY OF INFRASTRUCTURE AS A SERVICE (IAAS)</w:t>
      </w:r>
      <w:r w:rsidRPr="531AB1A1">
        <w:rPr>
          <w:rFonts w:ascii="Arial" w:eastAsia="Arial" w:hAnsi="Arial" w:cs="Arial"/>
        </w:rPr>
        <w:t xml:space="preserve">. </w:t>
      </w:r>
      <w:proofErr w:type="spellStart"/>
      <w:r w:rsidRPr="531AB1A1">
        <w:rPr>
          <w:rFonts w:ascii="Arial" w:eastAsia="Arial" w:hAnsi="Arial" w:cs="Arial"/>
        </w:rPr>
        <w:t>International</w:t>
      </w:r>
      <w:proofErr w:type="spellEnd"/>
      <w:r w:rsidRPr="531AB1A1">
        <w:rPr>
          <w:rFonts w:ascii="Arial" w:eastAsia="Arial" w:hAnsi="Arial" w:cs="Arial"/>
        </w:rPr>
        <w:t xml:space="preserve"> </w:t>
      </w:r>
      <w:proofErr w:type="spellStart"/>
      <w:r w:rsidRPr="531AB1A1">
        <w:rPr>
          <w:rFonts w:ascii="Arial" w:eastAsia="Arial" w:hAnsi="Arial" w:cs="Arial"/>
        </w:rPr>
        <w:t>Journal</w:t>
      </w:r>
      <w:proofErr w:type="spellEnd"/>
      <w:r w:rsidRPr="531AB1A1">
        <w:rPr>
          <w:rFonts w:ascii="Arial" w:eastAsia="Arial" w:hAnsi="Arial" w:cs="Arial"/>
        </w:rPr>
        <w:t xml:space="preserve"> </w:t>
      </w:r>
      <w:proofErr w:type="spellStart"/>
      <w:r w:rsidRPr="531AB1A1">
        <w:rPr>
          <w:rFonts w:ascii="Arial" w:eastAsia="Arial" w:hAnsi="Arial" w:cs="Arial"/>
        </w:rPr>
        <w:t>of</w:t>
      </w:r>
      <w:proofErr w:type="spellEnd"/>
      <w:r w:rsidRPr="531AB1A1">
        <w:rPr>
          <w:rFonts w:ascii="Arial" w:eastAsia="Arial" w:hAnsi="Arial" w:cs="Arial"/>
        </w:rPr>
        <w:t xml:space="preserve"> </w:t>
      </w:r>
      <w:proofErr w:type="spellStart"/>
      <w:r w:rsidRPr="531AB1A1">
        <w:rPr>
          <w:rFonts w:ascii="Arial" w:eastAsia="Arial" w:hAnsi="Arial" w:cs="Arial"/>
        </w:rPr>
        <w:t>Engineering</w:t>
      </w:r>
      <w:proofErr w:type="spellEnd"/>
      <w:r w:rsidRPr="531AB1A1">
        <w:rPr>
          <w:rFonts w:ascii="Arial" w:eastAsia="Arial" w:hAnsi="Arial" w:cs="Arial"/>
        </w:rPr>
        <w:t xml:space="preserve"> </w:t>
      </w:r>
      <w:proofErr w:type="spellStart"/>
      <w:r w:rsidRPr="531AB1A1">
        <w:rPr>
          <w:rFonts w:ascii="Arial" w:eastAsia="Arial" w:hAnsi="Arial" w:cs="Arial"/>
        </w:rPr>
        <w:t>and</w:t>
      </w:r>
      <w:proofErr w:type="spellEnd"/>
      <w:r w:rsidRPr="531AB1A1">
        <w:rPr>
          <w:rFonts w:ascii="Arial" w:eastAsia="Arial" w:hAnsi="Arial" w:cs="Arial"/>
        </w:rPr>
        <w:t xml:space="preserve"> </w:t>
      </w:r>
      <w:proofErr w:type="spellStart"/>
      <w:r w:rsidRPr="531AB1A1">
        <w:rPr>
          <w:rFonts w:ascii="Arial" w:eastAsia="Arial" w:hAnsi="Arial" w:cs="Arial"/>
        </w:rPr>
        <w:t>Information</w:t>
      </w:r>
      <w:proofErr w:type="spellEnd"/>
      <w:r w:rsidRPr="531AB1A1">
        <w:rPr>
          <w:rFonts w:ascii="Arial" w:eastAsia="Arial" w:hAnsi="Arial" w:cs="Arial"/>
        </w:rPr>
        <w:t xml:space="preserve"> Technology, </w:t>
      </w:r>
      <w:proofErr w:type="spellStart"/>
      <w:r w:rsidRPr="531AB1A1">
        <w:rPr>
          <w:rFonts w:ascii="Arial" w:eastAsia="Arial" w:hAnsi="Arial" w:cs="Arial"/>
        </w:rPr>
        <w:t>Ambala</w:t>
      </w:r>
      <w:proofErr w:type="spellEnd"/>
      <w:r w:rsidRPr="531AB1A1">
        <w:rPr>
          <w:rFonts w:ascii="Arial" w:eastAsia="Arial" w:hAnsi="Arial" w:cs="Arial"/>
        </w:rPr>
        <w:t xml:space="preserve">, </w:t>
      </w:r>
      <w:proofErr w:type="spellStart"/>
      <w:r w:rsidRPr="531AB1A1">
        <w:rPr>
          <w:rFonts w:ascii="Arial" w:eastAsia="Arial" w:hAnsi="Arial" w:cs="Arial"/>
        </w:rPr>
        <w:t>India</w:t>
      </w:r>
      <w:proofErr w:type="spellEnd"/>
      <w:r w:rsidRPr="531AB1A1">
        <w:rPr>
          <w:rFonts w:ascii="Arial" w:eastAsia="Arial" w:hAnsi="Arial" w:cs="Arial"/>
        </w:rPr>
        <w:t xml:space="preserve">: </w:t>
      </w:r>
      <w:proofErr w:type="spellStart"/>
      <w:r w:rsidRPr="531AB1A1">
        <w:rPr>
          <w:rFonts w:ascii="Arial" w:eastAsia="Arial" w:hAnsi="Arial" w:cs="Arial"/>
        </w:rPr>
        <w:t>waves</w:t>
      </w:r>
      <w:proofErr w:type="spellEnd"/>
      <w:r w:rsidRPr="531AB1A1">
        <w:rPr>
          <w:rFonts w:ascii="Arial" w:eastAsia="Arial" w:hAnsi="Arial" w:cs="Arial"/>
        </w:rPr>
        <w:t>, ano 2010, p. 60-63. Acesso em: 29 set. 2024.</w:t>
      </w:r>
    </w:p>
    <w:p w14:paraId="64A0363A" w14:textId="657452AC" w:rsidR="6A54A31F" w:rsidRDefault="6A54A31F" w:rsidP="0D593B0A">
      <w:pPr>
        <w:spacing w:after="160" w:line="360" w:lineRule="auto"/>
        <w:jc w:val="both"/>
        <w:rPr>
          <w:rFonts w:ascii="Arial" w:eastAsia="Arial" w:hAnsi="Arial" w:cs="Arial"/>
          <w:lang w:val="en-US"/>
        </w:rPr>
      </w:pPr>
    </w:p>
    <w:p w14:paraId="26C5A7A5" w14:textId="005EB3F7" w:rsidR="6A54A31F" w:rsidRDefault="531AB1A1" w:rsidP="0D593B0A">
      <w:pPr>
        <w:spacing w:after="160" w:line="360" w:lineRule="auto"/>
        <w:jc w:val="both"/>
        <w:rPr>
          <w:rFonts w:ascii="Arial" w:eastAsia="Arial" w:hAnsi="Arial" w:cs="Arial"/>
          <w:lang w:val="en-US"/>
        </w:rPr>
      </w:pPr>
      <w:r w:rsidRPr="531AB1A1">
        <w:rPr>
          <w:rFonts w:ascii="Arial" w:eastAsia="Arial" w:hAnsi="Arial" w:cs="Arial"/>
        </w:rPr>
        <w:t xml:space="preserve">BUKUNMI. </w:t>
      </w:r>
      <w:proofErr w:type="spellStart"/>
      <w:r w:rsidRPr="531AB1A1">
        <w:rPr>
          <w:rFonts w:ascii="Arial" w:eastAsia="Arial" w:hAnsi="Arial" w:cs="Arial"/>
          <w:b/>
          <w:bCs/>
        </w:rPr>
        <w:t>Optimizing</w:t>
      </w:r>
      <w:proofErr w:type="spellEnd"/>
      <w:r w:rsidRPr="531AB1A1">
        <w:rPr>
          <w:rFonts w:ascii="Arial" w:eastAsia="Arial" w:hAnsi="Arial" w:cs="Arial"/>
          <w:b/>
          <w:bCs/>
        </w:rPr>
        <w:t xml:space="preserve"> </w:t>
      </w:r>
      <w:proofErr w:type="spellStart"/>
      <w:r w:rsidRPr="531AB1A1">
        <w:rPr>
          <w:rFonts w:ascii="Arial" w:eastAsia="Arial" w:hAnsi="Arial" w:cs="Arial"/>
          <w:b/>
          <w:bCs/>
        </w:rPr>
        <w:t>Database</w:t>
      </w:r>
      <w:proofErr w:type="spellEnd"/>
      <w:r w:rsidRPr="531AB1A1">
        <w:rPr>
          <w:rFonts w:ascii="Arial" w:eastAsia="Arial" w:hAnsi="Arial" w:cs="Arial"/>
          <w:b/>
          <w:bCs/>
        </w:rPr>
        <w:t xml:space="preserve"> </w:t>
      </w:r>
      <w:proofErr w:type="spellStart"/>
      <w:r w:rsidRPr="531AB1A1">
        <w:rPr>
          <w:rFonts w:ascii="Arial" w:eastAsia="Arial" w:hAnsi="Arial" w:cs="Arial"/>
          <w:b/>
          <w:bCs/>
        </w:rPr>
        <w:t>Interactions</w:t>
      </w:r>
      <w:proofErr w:type="spellEnd"/>
      <w:r w:rsidRPr="531AB1A1">
        <w:rPr>
          <w:rFonts w:ascii="Arial" w:eastAsia="Arial" w:hAnsi="Arial" w:cs="Arial"/>
          <w:b/>
          <w:bCs/>
        </w:rPr>
        <w:t xml:space="preserve"> in Python: </w:t>
      </w:r>
      <w:proofErr w:type="spellStart"/>
      <w:r w:rsidRPr="531AB1A1">
        <w:rPr>
          <w:rFonts w:ascii="Arial" w:eastAsia="Arial" w:hAnsi="Arial" w:cs="Arial"/>
          <w:b/>
          <w:bCs/>
        </w:rPr>
        <w:t>SQLAlchemy</w:t>
      </w:r>
      <w:proofErr w:type="spellEnd"/>
      <w:r w:rsidRPr="531AB1A1">
        <w:rPr>
          <w:rFonts w:ascii="Arial" w:eastAsia="Arial" w:hAnsi="Arial" w:cs="Arial"/>
          <w:b/>
          <w:bCs/>
        </w:rPr>
        <w:t xml:space="preserve"> Best </w:t>
      </w:r>
      <w:proofErr w:type="spellStart"/>
      <w:r w:rsidRPr="531AB1A1">
        <w:rPr>
          <w:rFonts w:ascii="Arial" w:eastAsia="Arial" w:hAnsi="Arial" w:cs="Arial"/>
          <w:b/>
          <w:bCs/>
        </w:rPr>
        <w:t>Practices</w:t>
      </w:r>
      <w:proofErr w:type="spellEnd"/>
      <w:r w:rsidRPr="531AB1A1">
        <w:rPr>
          <w:rFonts w:ascii="Arial" w:eastAsia="Arial" w:hAnsi="Arial" w:cs="Arial"/>
          <w:b/>
          <w:bCs/>
        </w:rPr>
        <w:t xml:space="preserve">. </w:t>
      </w:r>
      <w:proofErr w:type="spellStart"/>
      <w:r w:rsidRPr="531AB1A1">
        <w:rPr>
          <w:rFonts w:ascii="Arial" w:eastAsia="Arial" w:hAnsi="Arial" w:cs="Arial"/>
        </w:rPr>
        <w:t>Soshace</w:t>
      </w:r>
      <w:proofErr w:type="spellEnd"/>
      <w:r w:rsidRPr="531AB1A1">
        <w:rPr>
          <w:rFonts w:ascii="Arial" w:eastAsia="Arial" w:hAnsi="Arial" w:cs="Arial"/>
        </w:rPr>
        <w:t>, 2023. Disponível em:</w:t>
      </w:r>
      <w:hyperlink r:id="rId84">
        <w:r w:rsidRPr="531AB1A1">
          <w:rPr>
            <w:rFonts w:ascii="Arial" w:eastAsia="Arial" w:hAnsi="Arial" w:cs="Arial"/>
          </w:rPr>
          <w:t>https://soshace.com/2023/03/27/optimizing-database-interactions-in-python-sqlalchemy-best-practices/.</w:t>
        </w:r>
      </w:hyperlink>
      <w:r w:rsidRPr="531AB1A1">
        <w:rPr>
          <w:rFonts w:ascii="Arial" w:eastAsia="Arial" w:hAnsi="Arial" w:cs="Arial"/>
        </w:rPr>
        <w:t xml:space="preserve"> Acesso em: 16 nov. 2024.</w:t>
      </w:r>
    </w:p>
    <w:p w14:paraId="29C1D04C" w14:textId="16A8692D" w:rsidR="6A54A31F" w:rsidRDefault="6A54A31F" w:rsidP="0D593B0A">
      <w:pPr>
        <w:spacing w:after="160" w:line="360" w:lineRule="auto"/>
        <w:jc w:val="both"/>
        <w:rPr>
          <w:rFonts w:ascii="Arial" w:eastAsia="Arial" w:hAnsi="Arial" w:cs="Arial"/>
          <w:lang w:val="en-US"/>
        </w:rPr>
      </w:pPr>
    </w:p>
    <w:p w14:paraId="569A88F5" w14:textId="66EB3BB1" w:rsidR="6A54A31F" w:rsidRDefault="531AB1A1" w:rsidP="1E806E08">
      <w:pPr>
        <w:spacing w:after="160" w:line="360" w:lineRule="auto"/>
        <w:jc w:val="both"/>
      </w:pPr>
      <w:r w:rsidRPr="531AB1A1">
        <w:rPr>
          <w:rFonts w:ascii="Arial" w:eastAsia="Arial" w:hAnsi="Arial" w:cs="Arial"/>
        </w:rPr>
        <w:t xml:space="preserve">CHACON, Scott; STRAUB, Ben. </w:t>
      </w:r>
      <w:r w:rsidRPr="531AB1A1">
        <w:rPr>
          <w:rFonts w:ascii="Arial" w:eastAsia="Arial" w:hAnsi="Arial" w:cs="Arial"/>
          <w:b/>
          <w:bCs/>
        </w:rPr>
        <w:t xml:space="preserve">Pro </w:t>
      </w:r>
      <w:proofErr w:type="spellStart"/>
      <w:r w:rsidRPr="531AB1A1">
        <w:rPr>
          <w:rFonts w:ascii="Arial" w:eastAsia="Arial" w:hAnsi="Arial" w:cs="Arial"/>
          <w:b/>
          <w:bCs/>
        </w:rPr>
        <w:t>Git</w:t>
      </w:r>
      <w:proofErr w:type="spellEnd"/>
      <w:r w:rsidRPr="531AB1A1">
        <w:rPr>
          <w:rFonts w:ascii="Arial" w:eastAsia="Arial" w:hAnsi="Arial" w:cs="Arial"/>
        </w:rPr>
        <w:t xml:space="preserve">. 2. ed. </w:t>
      </w:r>
      <w:proofErr w:type="spellStart"/>
      <w:r w:rsidRPr="531AB1A1">
        <w:rPr>
          <w:rFonts w:ascii="Arial" w:eastAsia="Arial" w:hAnsi="Arial" w:cs="Arial"/>
        </w:rPr>
        <w:t>Apress</w:t>
      </w:r>
      <w:proofErr w:type="spellEnd"/>
      <w:r w:rsidRPr="531AB1A1">
        <w:rPr>
          <w:rFonts w:ascii="Arial" w:eastAsia="Arial" w:hAnsi="Arial" w:cs="Arial"/>
        </w:rPr>
        <w:t xml:space="preserve">, 2014. Disponível em: </w:t>
      </w:r>
      <w:hyperlink r:id="rId85">
        <w:r w:rsidRPr="531AB1A1">
          <w:rPr>
            <w:rStyle w:val="Hyperlink"/>
            <w:rFonts w:ascii="Arial" w:eastAsia="Arial" w:hAnsi="Arial" w:cs="Arial"/>
            <w:color w:val="467886"/>
            <w:u w:val="single"/>
          </w:rPr>
          <w:t>https://git-scm.com/book/pt-br/v2</w:t>
        </w:r>
      </w:hyperlink>
      <w:r w:rsidRPr="531AB1A1">
        <w:rPr>
          <w:rFonts w:ascii="Arial" w:eastAsia="Arial" w:hAnsi="Arial" w:cs="Arial"/>
          <w:color w:val="467886"/>
        </w:rPr>
        <w:t>.</w:t>
      </w:r>
      <w:r w:rsidRPr="531AB1A1">
        <w:rPr>
          <w:rFonts w:ascii="Arial" w:eastAsia="Arial" w:hAnsi="Arial" w:cs="Arial"/>
        </w:rPr>
        <w:t xml:space="preserve"> Acesso em: 13 nov. 2024.</w:t>
      </w:r>
    </w:p>
    <w:p w14:paraId="70316E13" w14:textId="159A90F4" w:rsidR="4EA89FAE" w:rsidRDefault="4EA89FAE" w:rsidP="4EA89FAE">
      <w:pPr>
        <w:spacing w:after="160" w:line="360" w:lineRule="auto"/>
        <w:jc w:val="both"/>
        <w:rPr>
          <w:rFonts w:ascii="Arial" w:eastAsia="Arial" w:hAnsi="Arial" w:cs="Arial"/>
          <w:lang w:val="en-US"/>
        </w:rPr>
      </w:pPr>
    </w:p>
    <w:p w14:paraId="5F8207B6" w14:textId="266FF2C1" w:rsidR="30761FA8" w:rsidRDefault="531AB1A1" w:rsidP="4EA89FAE">
      <w:pPr>
        <w:spacing w:after="160" w:line="360" w:lineRule="auto"/>
        <w:jc w:val="both"/>
        <w:rPr>
          <w:rFonts w:ascii="Arial" w:eastAsia="Arial" w:hAnsi="Arial" w:cs="Arial"/>
          <w:lang w:val="en-US"/>
        </w:rPr>
      </w:pPr>
      <w:r w:rsidRPr="531AB1A1">
        <w:rPr>
          <w:rFonts w:ascii="Arial" w:eastAsia="Arial" w:hAnsi="Arial" w:cs="Arial"/>
        </w:rPr>
        <w:t xml:space="preserve">CIMINO, </w:t>
      </w:r>
      <w:proofErr w:type="spellStart"/>
      <w:r w:rsidRPr="531AB1A1">
        <w:rPr>
          <w:rFonts w:ascii="Arial" w:eastAsia="Arial" w:hAnsi="Arial" w:cs="Arial"/>
        </w:rPr>
        <w:t>Antonio</w:t>
      </w:r>
      <w:proofErr w:type="spellEnd"/>
      <w:r w:rsidRPr="531AB1A1">
        <w:rPr>
          <w:rFonts w:ascii="Arial" w:eastAsia="Arial" w:hAnsi="Arial" w:cs="Arial"/>
        </w:rPr>
        <w:t xml:space="preserve">. </w:t>
      </w:r>
      <w:proofErr w:type="spellStart"/>
      <w:r w:rsidRPr="531AB1A1">
        <w:rPr>
          <w:rFonts w:ascii="Arial" w:eastAsia="Arial" w:hAnsi="Arial" w:cs="Arial"/>
          <w:b/>
          <w:bCs/>
        </w:rPr>
        <w:t>CronFrame</w:t>
      </w:r>
      <w:proofErr w:type="spellEnd"/>
      <w:r w:rsidRPr="531AB1A1">
        <w:rPr>
          <w:rFonts w:ascii="Arial" w:eastAsia="Arial" w:hAnsi="Arial" w:cs="Arial"/>
          <w:b/>
          <w:bCs/>
        </w:rPr>
        <w:t>:</w:t>
      </w:r>
      <w:r w:rsidRPr="531AB1A1">
        <w:rPr>
          <w:rFonts w:ascii="Arial" w:eastAsia="Arial" w:hAnsi="Arial" w:cs="Arial"/>
        </w:rPr>
        <w:t xml:space="preserve"> </w:t>
      </w:r>
      <w:r w:rsidRPr="531AB1A1">
        <w:rPr>
          <w:rFonts w:ascii="Arial" w:eastAsia="Arial" w:hAnsi="Arial" w:cs="Arial"/>
          <w:b/>
          <w:bCs/>
        </w:rPr>
        <w:t xml:space="preserve">A Macro </w:t>
      </w:r>
      <w:proofErr w:type="spellStart"/>
      <w:r w:rsidRPr="531AB1A1">
        <w:rPr>
          <w:rFonts w:ascii="Arial" w:eastAsia="Arial" w:hAnsi="Arial" w:cs="Arial"/>
          <w:b/>
          <w:bCs/>
        </w:rPr>
        <w:t>Annotation</w:t>
      </w:r>
      <w:proofErr w:type="spellEnd"/>
      <w:r w:rsidRPr="531AB1A1">
        <w:rPr>
          <w:rFonts w:ascii="Arial" w:eastAsia="Arial" w:hAnsi="Arial" w:cs="Arial"/>
          <w:b/>
          <w:bCs/>
        </w:rPr>
        <w:t xml:space="preserve"> </w:t>
      </w:r>
      <w:proofErr w:type="spellStart"/>
      <w:r w:rsidRPr="531AB1A1">
        <w:rPr>
          <w:rFonts w:ascii="Arial" w:eastAsia="Arial" w:hAnsi="Arial" w:cs="Arial"/>
          <w:b/>
          <w:bCs/>
        </w:rPr>
        <w:t>Cron</w:t>
      </w:r>
      <w:proofErr w:type="spellEnd"/>
      <w:r w:rsidRPr="531AB1A1">
        <w:rPr>
          <w:rFonts w:ascii="Arial" w:eastAsia="Arial" w:hAnsi="Arial" w:cs="Arial"/>
          <w:b/>
          <w:bCs/>
        </w:rPr>
        <w:t xml:space="preserve"> </w:t>
      </w:r>
      <w:proofErr w:type="spellStart"/>
      <w:r w:rsidRPr="531AB1A1">
        <w:rPr>
          <w:rFonts w:ascii="Arial" w:eastAsia="Arial" w:hAnsi="Arial" w:cs="Arial"/>
          <w:b/>
          <w:bCs/>
        </w:rPr>
        <w:t>Job</w:t>
      </w:r>
      <w:proofErr w:type="spellEnd"/>
      <w:r w:rsidRPr="531AB1A1">
        <w:rPr>
          <w:rFonts w:ascii="Arial" w:eastAsia="Arial" w:hAnsi="Arial" w:cs="Arial"/>
          <w:b/>
          <w:bCs/>
        </w:rPr>
        <w:t xml:space="preserve"> Framework </w:t>
      </w:r>
      <w:proofErr w:type="spellStart"/>
      <w:r w:rsidRPr="531AB1A1">
        <w:rPr>
          <w:rFonts w:ascii="Arial" w:eastAsia="Arial" w:hAnsi="Arial" w:cs="Arial"/>
          <w:b/>
          <w:bCs/>
        </w:rPr>
        <w:t>with</w:t>
      </w:r>
      <w:proofErr w:type="spellEnd"/>
      <w:r w:rsidRPr="531AB1A1">
        <w:rPr>
          <w:rFonts w:ascii="Arial" w:eastAsia="Arial" w:hAnsi="Arial" w:cs="Arial"/>
          <w:b/>
          <w:bCs/>
        </w:rPr>
        <w:t xml:space="preserve"> Web Server </w:t>
      </w:r>
      <w:proofErr w:type="spellStart"/>
      <w:r w:rsidRPr="531AB1A1">
        <w:rPr>
          <w:rFonts w:ascii="Arial" w:eastAsia="Arial" w:hAnsi="Arial" w:cs="Arial"/>
          <w:b/>
          <w:bCs/>
        </w:rPr>
        <w:t>and</w:t>
      </w:r>
      <w:proofErr w:type="spellEnd"/>
      <w:r w:rsidRPr="531AB1A1">
        <w:rPr>
          <w:rFonts w:ascii="Arial" w:eastAsia="Arial" w:hAnsi="Arial" w:cs="Arial"/>
          <w:b/>
          <w:bCs/>
        </w:rPr>
        <w:t xml:space="preserve"> CLI Tool </w:t>
      </w:r>
      <w:proofErr w:type="spellStart"/>
      <w:r w:rsidRPr="531AB1A1">
        <w:rPr>
          <w:rFonts w:ascii="Arial" w:eastAsia="Arial" w:hAnsi="Arial" w:cs="Arial"/>
          <w:b/>
          <w:bCs/>
        </w:rPr>
        <w:t>written</w:t>
      </w:r>
      <w:proofErr w:type="spellEnd"/>
      <w:r w:rsidRPr="531AB1A1">
        <w:rPr>
          <w:rFonts w:ascii="Arial" w:eastAsia="Arial" w:hAnsi="Arial" w:cs="Arial"/>
          <w:b/>
          <w:bCs/>
        </w:rPr>
        <w:t xml:space="preserve"> in </w:t>
      </w:r>
      <w:proofErr w:type="spellStart"/>
      <w:r w:rsidRPr="531AB1A1">
        <w:rPr>
          <w:rFonts w:ascii="Arial" w:eastAsia="Arial" w:hAnsi="Arial" w:cs="Arial"/>
          <w:b/>
          <w:bCs/>
        </w:rPr>
        <w:t>Rust</w:t>
      </w:r>
      <w:proofErr w:type="spellEnd"/>
      <w:r w:rsidRPr="531AB1A1">
        <w:rPr>
          <w:rFonts w:ascii="Arial" w:eastAsia="Arial" w:hAnsi="Arial" w:cs="Arial"/>
          <w:b/>
          <w:bCs/>
        </w:rPr>
        <w:t>.</w:t>
      </w:r>
      <w:r w:rsidRPr="531AB1A1">
        <w:rPr>
          <w:rFonts w:ascii="Arial" w:eastAsia="Arial" w:hAnsi="Arial" w:cs="Arial"/>
        </w:rPr>
        <w:t xml:space="preserve"> Università Ca' </w:t>
      </w:r>
      <w:proofErr w:type="spellStart"/>
      <w:r w:rsidRPr="531AB1A1">
        <w:rPr>
          <w:rFonts w:ascii="Arial" w:eastAsia="Arial" w:hAnsi="Arial" w:cs="Arial"/>
        </w:rPr>
        <w:t>Foscari</w:t>
      </w:r>
      <w:proofErr w:type="spellEnd"/>
      <w:r w:rsidRPr="531AB1A1">
        <w:rPr>
          <w:rFonts w:ascii="Arial" w:eastAsia="Arial" w:hAnsi="Arial" w:cs="Arial"/>
        </w:rPr>
        <w:t xml:space="preserve"> Venezia, 25 out. 2024. </w:t>
      </w:r>
      <w:proofErr w:type="spellStart"/>
      <w:r w:rsidRPr="531AB1A1">
        <w:rPr>
          <w:rFonts w:ascii="Arial" w:eastAsia="Arial" w:hAnsi="Arial" w:cs="Arial"/>
        </w:rPr>
        <w:t>Disponivel</w:t>
      </w:r>
      <w:proofErr w:type="spellEnd"/>
      <w:r w:rsidRPr="531AB1A1">
        <w:rPr>
          <w:rFonts w:ascii="Arial" w:eastAsia="Arial" w:hAnsi="Arial" w:cs="Arial"/>
        </w:rPr>
        <w:t xml:space="preserve"> em:</w:t>
      </w:r>
      <w:r w:rsidRPr="531AB1A1">
        <w:rPr>
          <w:rFonts w:ascii="Arial" w:eastAsia="Arial" w:hAnsi="Arial" w:cs="Arial"/>
          <w:color w:val="646464"/>
          <w:u w:val="single"/>
        </w:rPr>
        <w:t xml:space="preserve"> </w:t>
      </w:r>
      <w:hyperlink r:id="rId86">
        <w:r w:rsidRPr="531AB1A1">
          <w:rPr>
            <w:rStyle w:val="Hyperlink"/>
            <w:rFonts w:ascii="Arial" w:eastAsia="Arial" w:hAnsi="Arial" w:cs="Arial"/>
            <w:u w:val="single"/>
          </w:rPr>
          <w:t>http://hdl.handle.net/10579/27909.</w:t>
        </w:r>
      </w:hyperlink>
      <w:r w:rsidRPr="531AB1A1">
        <w:rPr>
          <w:rFonts w:ascii="Arial" w:eastAsia="Arial" w:hAnsi="Arial" w:cs="Arial"/>
          <w:color w:val="646464"/>
        </w:rPr>
        <w:t xml:space="preserve"> </w:t>
      </w:r>
      <w:r w:rsidRPr="531AB1A1">
        <w:rPr>
          <w:rFonts w:ascii="Arial" w:eastAsia="Arial" w:hAnsi="Arial" w:cs="Arial"/>
        </w:rPr>
        <w:t>Acesso em: 20 nov. 2024.</w:t>
      </w:r>
    </w:p>
    <w:p w14:paraId="0D8F0ACC" w14:textId="2F30BA04" w:rsidR="6A54A31F" w:rsidRDefault="531AB1A1" w:rsidP="1E806E08">
      <w:pPr>
        <w:spacing w:after="160" w:line="360" w:lineRule="auto"/>
        <w:jc w:val="both"/>
      </w:pPr>
      <w:r w:rsidRPr="531AB1A1">
        <w:rPr>
          <w:rFonts w:ascii="Arial" w:eastAsia="Arial" w:hAnsi="Arial" w:cs="Arial"/>
        </w:rPr>
        <w:t xml:space="preserve"> </w:t>
      </w:r>
    </w:p>
    <w:p w14:paraId="17378A62" w14:textId="6D888CCD" w:rsidR="6A54A31F" w:rsidRDefault="531AB1A1" w:rsidP="1E806E08">
      <w:pPr>
        <w:spacing w:after="160" w:line="360" w:lineRule="auto"/>
        <w:jc w:val="both"/>
      </w:pPr>
      <w:r w:rsidRPr="531AB1A1">
        <w:rPr>
          <w:rFonts w:ascii="Arial" w:eastAsia="Arial" w:hAnsi="Arial" w:cs="Arial"/>
        </w:rPr>
        <w:t xml:space="preserve">CLOUDFLARE. O que é armazenamento de </w:t>
      </w:r>
      <w:proofErr w:type="spellStart"/>
      <w:r w:rsidRPr="531AB1A1">
        <w:rPr>
          <w:rFonts w:ascii="Arial" w:eastAsia="Arial" w:hAnsi="Arial" w:cs="Arial"/>
        </w:rPr>
        <w:t>blobs</w:t>
      </w:r>
      <w:proofErr w:type="spellEnd"/>
      <w:r w:rsidRPr="531AB1A1">
        <w:rPr>
          <w:rFonts w:ascii="Arial" w:eastAsia="Arial" w:hAnsi="Arial" w:cs="Arial"/>
        </w:rPr>
        <w:t xml:space="preserve">? </w:t>
      </w:r>
      <w:proofErr w:type="spellStart"/>
      <w:r w:rsidRPr="531AB1A1">
        <w:rPr>
          <w:rFonts w:ascii="Arial" w:eastAsia="Arial" w:hAnsi="Arial" w:cs="Arial"/>
          <w:b/>
          <w:bCs/>
        </w:rPr>
        <w:t>Cloudflare</w:t>
      </w:r>
      <w:proofErr w:type="spellEnd"/>
      <w:r w:rsidRPr="531AB1A1">
        <w:rPr>
          <w:rFonts w:ascii="Arial" w:eastAsia="Arial" w:hAnsi="Arial" w:cs="Arial"/>
        </w:rPr>
        <w:t xml:space="preserve">, 6 set. 2022. Disponível em: </w:t>
      </w:r>
      <w:hyperlink r:id="rId87">
        <w:r w:rsidRPr="531AB1A1">
          <w:rPr>
            <w:rStyle w:val="Hyperlink"/>
            <w:rFonts w:ascii="Arial" w:eastAsia="Arial" w:hAnsi="Arial" w:cs="Arial"/>
            <w:color w:val="467886"/>
            <w:u w:val="single"/>
          </w:rPr>
          <w:t>https://www.cloudflare.com/pt-br/learning/cloud/what-is-blob-storage/</w:t>
        </w:r>
      </w:hyperlink>
      <w:r w:rsidRPr="531AB1A1">
        <w:rPr>
          <w:rFonts w:ascii="Arial" w:eastAsia="Arial" w:hAnsi="Arial" w:cs="Arial"/>
        </w:rPr>
        <w:t>. Acesso em: 29 set. 2024.</w:t>
      </w:r>
    </w:p>
    <w:p w14:paraId="70C23EC0" w14:textId="01CFCBBD" w:rsidR="6A54A31F" w:rsidRDefault="531AB1A1" w:rsidP="1E806E08">
      <w:pPr>
        <w:spacing w:after="160" w:line="360" w:lineRule="auto"/>
        <w:jc w:val="both"/>
      </w:pPr>
      <w:r w:rsidRPr="531AB1A1">
        <w:rPr>
          <w:rFonts w:ascii="Arial" w:eastAsia="Arial" w:hAnsi="Arial" w:cs="Arial"/>
        </w:rPr>
        <w:t xml:space="preserve"> </w:t>
      </w:r>
    </w:p>
    <w:p w14:paraId="29F60C84" w14:textId="5A0C2006" w:rsidR="6A54A31F" w:rsidRDefault="531AB1A1" w:rsidP="1E806E08">
      <w:pPr>
        <w:spacing w:after="160" w:line="360" w:lineRule="auto"/>
        <w:jc w:val="both"/>
      </w:pPr>
      <w:r w:rsidRPr="531AB1A1">
        <w:rPr>
          <w:rFonts w:ascii="Arial" w:eastAsia="Arial" w:hAnsi="Arial" w:cs="Arial"/>
        </w:rPr>
        <w:t>CNT.</w:t>
      </w:r>
      <w:r w:rsidRPr="531AB1A1">
        <w:rPr>
          <w:rFonts w:ascii="Arial" w:eastAsia="Arial" w:hAnsi="Arial" w:cs="Arial"/>
          <w:b/>
          <w:bCs/>
        </w:rPr>
        <w:t xml:space="preserve"> Piora a qualidade das rodovias brasileiras.</w:t>
      </w:r>
      <w:r w:rsidRPr="531AB1A1">
        <w:rPr>
          <w:rFonts w:ascii="Arial" w:eastAsia="Arial" w:hAnsi="Arial" w:cs="Arial"/>
        </w:rPr>
        <w:t xml:space="preserve"> Agência CNT Transporte Atual, 22 de out. 2019. Brasília, Disponível em: </w:t>
      </w:r>
      <w:hyperlink r:id="rId88">
        <w:r w:rsidRPr="531AB1A1">
          <w:rPr>
            <w:rStyle w:val="Hyperlink"/>
            <w:rFonts w:ascii="Arial" w:eastAsia="Arial" w:hAnsi="Arial" w:cs="Arial"/>
            <w:color w:val="467886"/>
            <w:u w:val="single"/>
          </w:rPr>
          <w:t>https://www.cnt.org.br/agencia-cnt/piora-a-qualidade-das-rodovias-brasileiras.</w:t>
        </w:r>
      </w:hyperlink>
      <w:r w:rsidRPr="531AB1A1">
        <w:rPr>
          <w:rFonts w:ascii="Arial" w:eastAsia="Arial" w:hAnsi="Arial" w:cs="Arial"/>
        </w:rPr>
        <w:t xml:space="preserve"> Acesso em: 14 abr. 2024.</w:t>
      </w:r>
    </w:p>
    <w:p w14:paraId="1AB49218" w14:textId="4DA6D67E" w:rsidR="6A54A31F" w:rsidRDefault="531AB1A1" w:rsidP="1E806E08">
      <w:pPr>
        <w:spacing w:after="160" w:line="360" w:lineRule="auto"/>
        <w:jc w:val="both"/>
      </w:pPr>
      <w:r w:rsidRPr="531AB1A1">
        <w:rPr>
          <w:rFonts w:ascii="Arial" w:eastAsia="Arial" w:hAnsi="Arial" w:cs="Arial"/>
        </w:rPr>
        <w:t xml:space="preserve"> </w:t>
      </w:r>
    </w:p>
    <w:p w14:paraId="38100689" w14:textId="0AA34FA9" w:rsidR="6A54A31F" w:rsidRDefault="531AB1A1" w:rsidP="1E806E08">
      <w:pPr>
        <w:spacing w:after="160" w:line="360" w:lineRule="auto"/>
        <w:jc w:val="both"/>
      </w:pPr>
      <w:r w:rsidRPr="531AB1A1">
        <w:rPr>
          <w:rFonts w:ascii="Arial" w:eastAsia="Arial" w:hAnsi="Arial" w:cs="Arial"/>
        </w:rPr>
        <w:t>CONTROLE NET.</w:t>
      </w:r>
      <w:r w:rsidRPr="531AB1A1">
        <w:rPr>
          <w:rFonts w:ascii="Arial" w:eastAsia="Arial" w:hAnsi="Arial" w:cs="Arial"/>
          <w:b/>
          <w:bCs/>
        </w:rPr>
        <w:t xml:space="preserve"> Cliente-Servidor, uma estrutura lógica para a computação centralizada</w:t>
      </w:r>
      <w:r w:rsidRPr="531AB1A1">
        <w:rPr>
          <w:rFonts w:ascii="Arial" w:eastAsia="Arial" w:hAnsi="Arial" w:cs="Arial"/>
        </w:rPr>
        <w:t xml:space="preserve">. </w:t>
      </w:r>
      <w:r w:rsidRPr="531AB1A1">
        <w:rPr>
          <w:rFonts w:ascii="Arial" w:eastAsia="Arial" w:hAnsi="Arial" w:cs="Arial"/>
          <w:b/>
          <w:bCs/>
        </w:rPr>
        <w:t>Controle Net</w:t>
      </w:r>
      <w:r w:rsidRPr="531AB1A1">
        <w:rPr>
          <w:rFonts w:ascii="Arial" w:eastAsia="Arial" w:hAnsi="Arial" w:cs="Arial"/>
        </w:rPr>
        <w:t xml:space="preserve">, 9 maio 2024. Disponível em: </w:t>
      </w:r>
      <w:hyperlink r:id="rId89" w:anchor=":~:text=Uma%20estrutura%20cliente%2Dservidor%20%C3%A9,rede%20em%20infraestruturas%20de%20TI">
        <w:r w:rsidRPr="531AB1A1">
          <w:rPr>
            <w:rStyle w:val="Hyperlink"/>
            <w:rFonts w:ascii="Arial" w:eastAsia="Arial" w:hAnsi="Arial" w:cs="Arial"/>
            <w:color w:val="467886"/>
            <w:u w:val="single"/>
          </w:rPr>
          <w:t>https://www.controle.net/faq/cliente-servidor-uma-estrutura-para-a-computacao-</w:t>
        </w:r>
        <w:r w:rsidRPr="531AB1A1">
          <w:rPr>
            <w:rStyle w:val="Hyperlink"/>
            <w:rFonts w:ascii="Arial" w:eastAsia="Arial" w:hAnsi="Arial" w:cs="Arial"/>
            <w:color w:val="467886"/>
            <w:u w:val="single"/>
          </w:rPr>
          <w:lastRenderedPageBreak/>
          <w:t>centralizada#:~:text=Uma%20estrutura%20cliente%2Dservidor%20%C3%A9,rede%20em%20infraestruturas%20de%20TI</w:t>
        </w:r>
      </w:hyperlink>
      <w:r w:rsidRPr="531AB1A1">
        <w:rPr>
          <w:rFonts w:ascii="Arial" w:eastAsia="Arial" w:hAnsi="Arial" w:cs="Arial"/>
          <w:color w:val="467886"/>
        </w:rPr>
        <w:t>.</w:t>
      </w:r>
      <w:r w:rsidRPr="531AB1A1">
        <w:rPr>
          <w:rFonts w:ascii="Arial" w:eastAsia="Arial" w:hAnsi="Arial" w:cs="Arial"/>
        </w:rPr>
        <w:t xml:space="preserve"> Acesso em: 29 set. 2024.</w:t>
      </w:r>
    </w:p>
    <w:p w14:paraId="7496DC06" w14:textId="3048E724" w:rsidR="6A54A31F" w:rsidRDefault="531AB1A1" w:rsidP="1E806E08">
      <w:pPr>
        <w:spacing w:after="160" w:line="360" w:lineRule="auto"/>
        <w:jc w:val="both"/>
      </w:pPr>
      <w:r w:rsidRPr="531AB1A1">
        <w:rPr>
          <w:rFonts w:ascii="Arial" w:eastAsia="Arial" w:hAnsi="Arial" w:cs="Arial"/>
        </w:rPr>
        <w:t xml:space="preserve"> </w:t>
      </w:r>
    </w:p>
    <w:p w14:paraId="7EB58963" w14:textId="77C572FD" w:rsidR="6A54A31F" w:rsidRDefault="531AB1A1" w:rsidP="1E806E08">
      <w:pPr>
        <w:spacing w:after="160" w:line="360" w:lineRule="auto"/>
        <w:jc w:val="both"/>
      </w:pPr>
      <w:r w:rsidRPr="531AB1A1">
        <w:rPr>
          <w:rFonts w:ascii="Arial" w:eastAsia="Arial" w:hAnsi="Arial" w:cs="Arial"/>
        </w:rPr>
        <w:t xml:space="preserve">DATAFOLHA: 84% dos moradores na cidade de São Paulo reclamam de buracos no asfalto. </w:t>
      </w:r>
      <w:r w:rsidRPr="531AB1A1">
        <w:rPr>
          <w:rFonts w:ascii="Arial" w:eastAsia="Arial" w:hAnsi="Arial" w:cs="Arial"/>
          <w:b/>
          <w:bCs/>
        </w:rPr>
        <w:t>G1</w:t>
      </w:r>
      <w:r w:rsidRPr="531AB1A1">
        <w:rPr>
          <w:rFonts w:ascii="Arial" w:eastAsia="Arial" w:hAnsi="Arial" w:cs="Arial"/>
        </w:rPr>
        <w:t xml:space="preserve">, São Paulo, 16 mar. 2024. São Paulo, Disponível em: </w:t>
      </w:r>
      <w:hyperlink r:id="rId90">
        <w:r w:rsidRPr="531AB1A1">
          <w:rPr>
            <w:rStyle w:val="Hyperlink"/>
            <w:rFonts w:ascii="Arial" w:eastAsia="Arial" w:hAnsi="Arial" w:cs="Arial"/>
          </w:rPr>
          <w:t>https://g1.globo.com/sp/noticia/2024/03/16/datafolha-84percent-dos-moradores-de-sp-reclamam-de-buracos-no-asfalto.ghtml</w:t>
        </w:r>
      </w:hyperlink>
      <w:r w:rsidRPr="531AB1A1">
        <w:rPr>
          <w:rFonts w:ascii="Arial" w:eastAsia="Arial" w:hAnsi="Arial" w:cs="Arial"/>
        </w:rPr>
        <w:t xml:space="preserve">. Acesso em: 14 abr. 2024. </w:t>
      </w:r>
    </w:p>
    <w:p w14:paraId="101767E6" w14:textId="26DF989E" w:rsidR="6A54A31F" w:rsidRDefault="531AB1A1" w:rsidP="1E806E08">
      <w:pPr>
        <w:spacing w:after="160" w:line="360" w:lineRule="auto"/>
        <w:jc w:val="both"/>
      </w:pPr>
      <w:r w:rsidRPr="531AB1A1">
        <w:rPr>
          <w:rFonts w:ascii="Arial" w:eastAsia="Arial" w:hAnsi="Arial" w:cs="Arial"/>
        </w:rPr>
        <w:t xml:space="preserve"> </w:t>
      </w:r>
    </w:p>
    <w:p w14:paraId="0759E35F" w14:textId="229FC5B7" w:rsidR="6A54A31F" w:rsidRDefault="531AB1A1" w:rsidP="1E806E08">
      <w:pPr>
        <w:spacing w:after="160" w:line="360" w:lineRule="auto"/>
        <w:jc w:val="both"/>
      </w:pPr>
      <w:r w:rsidRPr="531AB1A1">
        <w:rPr>
          <w:rFonts w:ascii="Arial" w:eastAsia="Arial" w:hAnsi="Arial" w:cs="Arial"/>
        </w:rPr>
        <w:t xml:space="preserve">DATE, Christopher J. </w:t>
      </w:r>
      <w:r w:rsidRPr="531AB1A1">
        <w:rPr>
          <w:rFonts w:ascii="Arial" w:eastAsia="Arial" w:hAnsi="Arial" w:cs="Arial"/>
          <w:b/>
          <w:bCs/>
        </w:rPr>
        <w:t xml:space="preserve">Introdução a Sistemas de Bancos de Dados. </w:t>
      </w:r>
      <w:r w:rsidRPr="531AB1A1">
        <w:rPr>
          <w:rFonts w:ascii="Arial" w:eastAsia="Arial" w:hAnsi="Arial" w:cs="Arial"/>
        </w:rPr>
        <w:t xml:space="preserve">8. ed. Rio de Janeiro: Elsevier, 2004. 896 p. Disponível em: </w:t>
      </w:r>
      <w:hyperlink r:id="rId91" w:anchor="v=onepage&amp;q=banco%20de%20dados&amp;f=false">
        <w:r w:rsidRPr="531AB1A1">
          <w:rPr>
            <w:rStyle w:val="Hyperlink"/>
            <w:rFonts w:ascii="Arial" w:eastAsia="Arial" w:hAnsi="Arial" w:cs="Arial"/>
          </w:rPr>
          <w:t>https://books.google.com.br/books?hl=pt-BR&amp;lr=&amp;id=xBeO9LSlK7UC&amp;oi=fnd&amp;pg=PP23&amp;dq=banco+de+dados&amp;ots=xdNEl4Bh7N&amp;sig=OinvR--HlR1IXquZoSbke6SbKDM#v=onepage&amp;q=banco%20de%20dados&amp;f=false</w:t>
        </w:r>
      </w:hyperlink>
      <w:r w:rsidRPr="531AB1A1">
        <w:rPr>
          <w:rFonts w:ascii="Arial" w:eastAsia="Arial" w:hAnsi="Arial" w:cs="Arial"/>
        </w:rPr>
        <w:t>. Acesso em: 1 out. 2024.</w:t>
      </w:r>
    </w:p>
    <w:p w14:paraId="4EA27C2F" w14:textId="165AB0FB" w:rsidR="6A54A31F" w:rsidRDefault="531AB1A1" w:rsidP="1E806E08">
      <w:pPr>
        <w:spacing w:after="160" w:line="360" w:lineRule="auto"/>
        <w:jc w:val="both"/>
      </w:pPr>
      <w:r w:rsidRPr="531AB1A1">
        <w:rPr>
          <w:rFonts w:ascii="Arial" w:eastAsia="Arial" w:hAnsi="Arial" w:cs="Arial"/>
        </w:rPr>
        <w:t xml:space="preserve"> </w:t>
      </w:r>
    </w:p>
    <w:p w14:paraId="03C9871C" w14:textId="256BC231" w:rsidR="6A54A31F" w:rsidRDefault="531AB1A1" w:rsidP="1E806E08">
      <w:pPr>
        <w:spacing w:after="160" w:line="360" w:lineRule="auto"/>
        <w:jc w:val="both"/>
      </w:pPr>
      <w:r w:rsidRPr="531AB1A1">
        <w:rPr>
          <w:rFonts w:ascii="Arial" w:eastAsia="Arial" w:hAnsi="Arial" w:cs="Arial"/>
        </w:rPr>
        <w:t xml:space="preserve">DOCKER. </w:t>
      </w:r>
      <w:r w:rsidRPr="531AB1A1">
        <w:rPr>
          <w:rFonts w:ascii="Arial" w:eastAsia="Arial" w:hAnsi="Arial" w:cs="Arial"/>
          <w:b/>
          <w:bCs/>
        </w:rPr>
        <w:t xml:space="preserve">Use containers </w:t>
      </w:r>
      <w:proofErr w:type="spellStart"/>
      <w:r w:rsidRPr="531AB1A1">
        <w:rPr>
          <w:rFonts w:ascii="Arial" w:eastAsia="Arial" w:hAnsi="Arial" w:cs="Arial"/>
          <w:b/>
          <w:bCs/>
        </w:rPr>
        <w:t>to</w:t>
      </w:r>
      <w:proofErr w:type="spellEnd"/>
      <w:r w:rsidRPr="531AB1A1">
        <w:rPr>
          <w:rFonts w:ascii="Arial" w:eastAsia="Arial" w:hAnsi="Arial" w:cs="Arial"/>
          <w:b/>
          <w:bCs/>
        </w:rPr>
        <w:t xml:space="preserve"> Build, </w:t>
      </w:r>
      <w:proofErr w:type="spellStart"/>
      <w:r w:rsidRPr="531AB1A1">
        <w:rPr>
          <w:rFonts w:ascii="Arial" w:eastAsia="Arial" w:hAnsi="Arial" w:cs="Arial"/>
          <w:b/>
          <w:bCs/>
        </w:rPr>
        <w:t>Share</w:t>
      </w:r>
      <w:proofErr w:type="spellEnd"/>
      <w:r w:rsidRPr="531AB1A1">
        <w:rPr>
          <w:rFonts w:ascii="Arial" w:eastAsia="Arial" w:hAnsi="Arial" w:cs="Arial"/>
          <w:b/>
          <w:bCs/>
        </w:rPr>
        <w:t xml:space="preserve"> </w:t>
      </w:r>
      <w:proofErr w:type="spellStart"/>
      <w:r w:rsidRPr="531AB1A1">
        <w:rPr>
          <w:rFonts w:ascii="Arial" w:eastAsia="Arial" w:hAnsi="Arial" w:cs="Arial"/>
          <w:b/>
          <w:bCs/>
        </w:rPr>
        <w:t>and</w:t>
      </w:r>
      <w:proofErr w:type="spellEnd"/>
      <w:r w:rsidRPr="531AB1A1">
        <w:rPr>
          <w:rFonts w:ascii="Arial" w:eastAsia="Arial" w:hAnsi="Arial" w:cs="Arial"/>
          <w:b/>
          <w:bCs/>
        </w:rPr>
        <w:t xml:space="preserve"> </w:t>
      </w:r>
      <w:proofErr w:type="spellStart"/>
      <w:r w:rsidRPr="531AB1A1">
        <w:rPr>
          <w:rFonts w:ascii="Arial" w:eastAsia="Arial" w:hAnsi="Arial" w:cs="Arial"/>
          <w:b/>
          <w:bCs/>
        </w:rPr>
        <w:t>Run</w:t>
      </w:r>
      <w:proofErr w:type="spellEnd"/>
      <w:r w:rsidRPr="531AB1A1">
        <w:rPr>
          <w:rFonts w:ascii="Arial" w:eastAsia="Arial" w:hAnsi="Arial" w:cs="Arial"/>
          <w:b/>
          <w:bCs/>
        </w:rPr>
        <w:t xml:space="preserve"> </w:t>
      </w:r>
      <w:proofErr w:type="spellStart"/>
      <w:r w:rsidRPr="531AB1A1">
        <w:rPr>
          <w:rFonts w:ascii="Arial" w:eastAsia="Arial" w:hAnsi="Arial" w:cs="Arial"/>
          <w:b/>
          <w:bCs/>
        </w:rPr>
        <w:t>your</w:t>
      </w:r>
      <w:proofErr w:type="spellEnd"/>
      <w:r w:rsidRPr="531AB1A1">
        <w:rPr>
          <w:rFonts w:ascii="Arial" w:eastAsia="Arial" w:hAnsi="Arial" w:cs="Arial"/>
          <w:b/>
          <w:bCs/>
        </w:rPr>
        <w:t xml:space="preserve"> </w:t>
      </w:r>
      <w:proofErr w:type="spellStart"/>
      <w:r w:rsidRPr="531AB1A1">
        <w:rPr>
          <w:rFonts w:ascii="Arial" w:eastAsia="Arial" w:hAnsi="Arial" w:cs="Arial"/>
          <w:b/>
          <w:bCs/>
        </w:rPr>
        <w:t>applications</w:t>
      </w:r>
      <w:proofErr w:type="spellEnd"/>
      <w:r w:rsidRPr="531AB1A1">
        <w:rPr>
          <w:rFonts w:ascii="Arial" w:eastAsia="Arial" w:hAnsi="Arial" w:cs="Arial"/>
        </w:rPr>
        <w:t xml:space="preserve">. Docker, 2024. Disponível em: </w:t>
      </w:r>
      <w:hyperlink r:id="rId92">
        <w:r w:rsidRPr="531AB1A1">
          <w:rPr>
            <w:rStyle w:val="Hyperlink"/>
            <w:rFonts w:ascii="Arial" w:eastAsia="Arial" w:hAnsi="Arial" w:cs="Arial"/>
            <w:color w:val="467886"/>
            <w:u w:val="single"/>
          </w:rPr>
          <w:t>https://www.docker.com/resources/what-container</w:t>
        </w:r>
      </w:hyperlink>
      <w:r w:rsidRPr="531AB1A1">
        <w:rPr>
          <w:rFonts w:ascii="Arial" w:eastAsia="Arial" w:hAnsi="Arial" w:cs="Arial"/>
        </w:rPr>
        <w:t>. Acesso em: 15 nov. 2024.</w:t>
      </w:r>
    </w:p>
    <w:p w14:paraId="0A6BFF1C" w14:textId="0499F86D" w:rsidR="6A54A31F" w:rsidRDefault="531AB1A1" w:rsidP="1E806E08">
      <w:pPr>
        <w:spacing w:after="160" w:line="360" w:lineRule="auto"/>
        <w:jc w:val="both"/>
      </w:pPr>
      <w:r w:rsidRPr="531AB1A1">
        <w:rPr>
          <w:rFonts w:ascii="Arial" w:eastAsia="Arial" w:hAnsi="Arial" w:cs="Arial"/>
        </w:rPr>
        <w:t xml:space="preserve"> </w:t>
      </w:r>
    </w:p>
    <w:p w14:paraId="65866C24" w14:textId="750CCBCA" w:rsidR="6A54A31F" w:rsidRDefault="531AB1A1" w:rsidP="1E806E08">
      <w:pPr>
        <w:spacing w:after="160" w:line="360" w:lineRule="auto"/>
        <w:jc w:val="both"/>
      </w:pPr>
      <w:hyperlink r:id="rId93">
        <w:r w:rsidRPr="531AB1A1">
          <w:rPr>
            <w:rStyle w:val="Hyperlink"/>
            <w:rFonts w:ascii="Arial" w:eastAsia="Arial" w:hAnsi="Arial" w:cs="Arial"/>
            <w:color w:val="467886"/>
            <w:u w:val="single"/>
          </w:rPr>
          <w:t xml:space="preserve">DRAW.IO. </w:t>
        </w:r>
      </w:hyperlink>
      <w:r w:rsidRPr="531AB1A1">
        <w:rPr>
          <w:rFonts w:ascii="Arial" w:eastAsia="Arial" w:hAnsi="Arial" w:cs="Arial"/>
        </w:rPr>
        <w:t xml:space="preserve">Draw.io </w:t>
      </w:r>
      <w:proofErr w:type="spellStart"/>
      <w:r w:rsidRPr="531AB1A1">
        <w:rPr>
          <w:rFonts w:ascii="Arial" w:eastAsia="Arial" w:hAnsi="Arial" w:cs="Arial"/>
        </w:rPr>
        <w:t>Documentation</w:t>
      </w:r>
      <w:proofErr w:type="spellEnd"/>
      <w:r w:rsidRPr="531AB1A1">
        <w:rPr>
          <w:rFonts w:ascii="Arial" w:eastAsia="Arial" w:hAnsi="Arial" w:cs="Arial"/>
        </w:rPr>
        <w:t xml:space="preserve">. Disponível em: </w:t>
      </w:r>
      <w:hyperlink r:id="rId94">
        <w:r w:rsidRPr="531AB1A1">
          <w:rPr>
            <w:rStyle w:val="Hyperlink"/>
            <w:rFonts w:ascii="Arial" w:eastAsia="Arial" w:hAnsi="Arial" w:cs="Arial"/>
            <w:color w:val="467886"/>
            <w:u w:val="single"/>
          </w:rPr>
          <w:t>https://www.drawio.com/doc/?formCode=MG0AV3</w:t>
        </w:r>
      </w:hyperlink>
      <w:r w:rsidRPr="531AB1A1">
        <w:rPr>
          <w:rFonts w:ascii="Arial" w:eastAsia="Arial" w:hAnsi="Arial" w:cs="Arial"/>
        </w:rPr>
        <w:t>. Acesso em: 06 out. 2024.</w:t>
      </w:r>
    </w:p>
    <w:p w14:paraId="77FC4818" w14:textId="6ECBC934" w:rsidR="6A54A31F" w:rsidRDefault="531AB1A1" w:rsidP="1E806E08">
      <w:pPr>
        <w:spacing w:after="160" w:line="360" w:lineRule="auto"/>
        <w:jc w:val="both"/>
      </w:pPr>
      <w:r w:rsidRPr="531AB1A1">
        <w:rPr>
          <w:rFonts w:ascii="Arial" w:eastAsia="Arial" w:hAnsi="Arial" w:cs="Arial"/>
        </w:rPr>
        <w:t xml:space="preserve"> </w:t>
      </w:r>
    </w:p>
    <w:p w14:paraId="56339D36" w14:textId="40340B0F" w:rsidR="6A54A31F" w:rsidRDefault="531AB1A1" w:rsidP="1E806E08">
      <w:pPr>
        <w:spacing w:after="160" w:line="360" w:lineRule="auto"/>
        <w:jc w:val="both"/>
      </w:pPr>
      <w:r w:rsidRPr="531AB1A1">
        <w:rPr>
          <w:rFonts w:ascii="Arial" w:eastAsia="Arial" w:hAnsi="Arial" w:cs="Arial"/>
        </w:rPr>
        <w:t xml:space="preserve">ENGHOLM Jr. , Hélio. </w:t>
      </w:r>
      <w:r w:rsidRPr="531AB1A1">
        <w:rPr>
          <w:rFonts w:ascii="Arial" w:eastAsia="Arial" w:hAnsi="Arial" w:cs="Arial"/>
          <w:b/>
          <w:bCs/>
        </w:rPr>
        <w:t xml:space="preserve">Engenharia de Software na Prática. </w:t>
      </w:r>
      <w:r w:rsidRPr="531AB1A1">
        <w:rPr>
          <w:rFonts w:ascii="Arial" w:eastAsia="Arial" w:hAnsi="Arial" w:cs="Arial"/>
        </w:rPr>
        <w:t xml:space="preserve">1 ed. São Paulo: </w:t>
      </w:r>
      <w:proofErr w:type="spellStart"/>
      <w:r w:rsidRPr="531AB1A1">
        <w:rPr>
          <w:rFonts w:ascii="Arial" w:eastAsia="Arial" w:hAnsi="Arial" w:cs="Arial"/>
        </w:rPr>
        <w:t>Novatec</w:t>
      </w:r>
      <w:proofErr w:type="spellEnd"/>
      <w:r w:rsidRPr="531AB1A1">
        <w:rPr>
          <w:rFonts w:ascii="Arial" w:eastAsia="Arial" w:hAnsi="Arial" w:cs="Arial"/>
        </w:rPr>
        <w:t xml:space="preserve"> Editora, 2010.</w:t>
      </w:r>
    </w:p>
    <w:p w14:paraId="1FB21E88" w14:textId="41F08741" w:rsidR="6A54A31F" w:rsidRDefault="531AB1A1" w:rsidP="1E806E08">
      <w:pPr>
        <w:spacing w:after="160" w:line="360" w:lineRule="auto"/>
        <w:jc w:val="both"/>
      </w:pPr>
      <w:r w:rsidRPr="531AB1A1">
        <w:rPr>
          <w:rFonts w:ascii="Arial" w:eastAsia="Arial" w:hAnsi="Arial" w:cs="Arial"/>
        </w:rPr>
        <w:t xml:space="preserve"> </w:t>
      </w:r>
    </w:p>
    <w:p w14:paraId="6B816671" w14:textId="36939FEA" w:rsidR="6A54A31F" w:rsidRDefault="531AB1A1" w:rsidP="1E806E08">
      <w:pPr>
        <w:spacing w:after="160" w:line="360" w:lineRule="auto"/>
        <w:jc w:val="both"/>
      </w:pPr>
      <w:r w:rsidRPr="531AB1A1">
        <w:rPr>
          <w:rFonts w:ascii="Arial" w:eastAsia="Arial" w:hAnsi="Arial" w:cs="Arial"/>
        </w:rPr>
        <w:t xml:space="preserve">FIGMA. O que é o </w:t>
      </w:r>
      <w:proofErr w:type="spellStart"/>
      <w:r w:rsidRPr="531AB1A1">
        <w:rPr>
          <w:rFonts w:ascii="Arial" w:eastAsia="Arial" w:hAnsi="Arial" w:cs="Arial"/>
        </w:rPr>
        <w:t>Figma</w:t>
      </w:r>
      <w:proofErr w:type="spellEnd"/>
      <w:r w:rsidRPr="531AB1A1">
        <w:rPr>
          <w:rFonts w:ascii="Arial" w:eastAsia="Arial" w:hAnsi="Arial" w:cs="Arial"/>
        </w:rPr>
        <w:t xml:space="preserve">. Disponível em: </w:t>
      </w:r>
      <w:hyperlink r:id="rId95">
        <w:r w:rsidRPr="531AB1A1">
          <w:rPr>
            <w:rStyle w:val="Hyperlink"/>
            <w:rFonts w:ascii="Arial" w:eastAsia="Arial" w:hAnsi="Arial" w:cs="Arial"/>
            <w:color w:val="467886"/>
            <w:u w:val="single"/>
          </w:rPr>
          <w:t>https://help.figma.com/hc/pt-br/articles/14563969806359-O-que-%C3%A9-o-Figma</w:t>
        </w:r>
      </w:hyperlink>
      <w:r w:rsidRPr="531AB1A1">
        <w:rPr>
          <w:rFonts w:ascii="Arial" w:eastAsia="Arial" w:hAnsi="Arial" w:cs="Arial"/>
        </w:rPr>
        <w:t>. Acesso em: 06 out. 2024.</w:t>
      </w:r>
    </w:p>
    <w:p w14:paraId="0313B854" w14:textId="1B9F6D7F" w:rsidR="6A54A31F" w:rsidRDefault="531AB1A1" w:rsidP="1E806E08">
      <w:pPr>
        <w:spacing w:after="160" w:line="360" w:lineRule="auto"/>
        <w:jc w:val="both"/>
      </w:pPr>
      <w:r w:rsidRPr="531AB1A1">
        <w:rPr>
          <w:rFonts w:ascii="Arial" w:eastAsia="Arial" w:hAnsi="Arial" w:cs="Arial"/>
        </w:rPr>
        <w:t xml:space="preserve"> </w:t>
      </w:r>
    </w:p>
    <w:p w14:paraId="33B1811A" w14:textId="703BE668" w:rsidR="6A54A31F" w:rsidRDefault="531AB1A1" w:rsidP="1E806E08">
      <w:pPr>
        <w:spacing w:after="160" w:line="360" w:lineRule="auto"/>
        <w:jc w:val="both"/>
      </w:pPr>
      <w:r w:rsidRPr="531AB1A1">
        <w:rPr>
          <w:rFonts w:ascii="Arial" w:eastAsia="Arial" w:hAnsi="Arial" w:cs="Arial"/>
        </w:rPr>
        <w:lastRenderedPageBreak/>
        <w:t xml:space="preserve">FLANAGAN, David. </w:t>
      </w:r>
      <w:proofErr w:type="spellStart"/>
      <w:r w:rsidRPr="531AB1A1">
        <w:rPr>
          <w:rFonts w:ascii="Arial" w:eastAsia="Arial" w:hAnsi="Arial" w:cs="Arial"/>
          <w:b/>
          <w:bCs/>
        </w:rPr>
        <w:t>JavaScript</w:t>
      </w:r>
      <w:proofErr w:type="spellEnd"/>
      <w:r w:rsidRPr="531AB1A1">
        <w:rPr>
          <w:rFonts w:ascii="Arial" w:eastAsia="Arial" w:hAnsi="Arial" w:cs="Arial"/>
          <w:b/>
          <w:bCs/>
        </w:rPr>
        <w:t>: O Guia Definitivo</w:t>
      </w:r>
      <w:r w:rsidRPr="531AB1A1">
        <w:rPr>
          <w:rFonts w:ascii="Arial" w:eastAsia="Arial" w:hAnsi="Arial" w:cs="Arial"/>
        </w:rPr>
        <w:t xml:space="preserve">. 6. ed. Estados Unidos: O'Reilly Media, 2011. 1080 p. Disponível em: </w:t>
      </w:r>
      <w:hyperlink r:id="rId96" w:anchor="v=onepage&amp;q=javascript%20The%20Definitive%20Guide&amp;f=false">
        <w:r w:rsidRPr="531AB1A1">
          <w:rPr>
            <w:rStyle w:val="Hyperlink"/>
            <w:rFonts w:ascii="Arial" w:eastAsia="Arial" w:hAnsi="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ascii="Arial" w:eastAsia="Arial" w:hAnsi="Arial" w:cs="Arial"/>
        </w:rPr>
        <w:t>. Acesso em: 12 nov. 2024.</w:t>
      </w:r>
    </w:p>
    <w:p w14:paraId="5CFBBBE8" w14:textId="64875B10" w:rsidR="6A54A31F" w:rsidRDefault="531AB1A1" w:rsidP="1E806E08">
      <w:pPr>
        <w:spacing w:after="160" w:line="360" w:lineRule="auto"/>
        <w:jc w:val="both"/>
      </w:pPr>
      <w:r w:rsidRPr="531AB1A1">
        <w:rPr>
          <w:rFonts w:ascii="Arial" w:eastAsia="Arial" w:hAnsi="Arial" w:cs="Arial"/>
        </w:rPr>
        <w:t xml:space="preserve"> </w:t>
      </w:r>
    </w:p>
    <w:p w14:paraId="165F7B0E" w14:textId="7EA1E7E6" w:rsidR="6A54A31F" w:rsidRDefault="531AB1A1" w:rsidP="1E806E08">
      <w:pPr>
        <w:spacing w:after="160" w:line="360" w:lineRule="auto"/>
        <w:jc w:val="both"/>
      </w:pPr>
      <w:r w:rsidRPr="531AB1A1">
        <w:rPr>
          <w:rFonts w:ascii="Arial" w:eastAsia="Arial" w:hAnsi="Arial" w:cs="Arial"/>
        </w:rPr>
        <w:t xml:space="preserve">GARCIA, Lara </w:t>
      </w:r>
      <w:proofErr w:type="spellStart"/>
      <w:r w:rsidRPr="531AB1A1">
        <w:rPr>
          <w:rFonts w:ascii="Arial" w:eastAsia="Arial" w:hAnsi="Arial" w:cs="Arial"/>
        </w:rPr>
        <w:t>Yamamura</w:t>
      </w:r>
      <w:proofErr w:type="spellEnd"/>
      <w:r w:rsidRPr="531AB1A1">
        <w:rPr>
          <w:rFonts w:ascii="Arial" w:eastAsia="Arial" w:hAnsi="Arial" w:cs="Arial"/>
        </w:rPr>
        <w:t xml:space="preserve">. </w:t>
      </w:r>
      <w:r w:rsidRPr="531AB1A1">
        <w:rPr>
          <w:rFonts w:ascii="Arial" w:eastAsia="Arial" w:hAnsi="Arial" w:cs="Arial"/>
          <w:b/>
          <w:bCs/>
        </w:rPr>
        <w:t>O descarte incorreto de lixo no Brasil e o impacto causado na população.</w:t>
      </w:r>
      <w:r w:rsidRPr="531AB1A1">
        <w:rPr>
          <w:rFonts w:ascii="Arial" w:eastAsia="Arial" w:hAnsi="Arial" w:cs="Arial"/>
        </w:rPr>
        <w:t xml:space="preserve"> Coisa pública, 6 de set. 2023, Disponível em: </w:t>
      </w:r>
      <w:hyperlink r:id="rId97">
        <w:r w:rsidRPr="531AB1A1">
          <w:rPr>
            <w:rStyle w:val="Hyperlink"/>
            <w:rFonts w:ascii="Arial" w:eastAsia="Arial" w:hAnsi="Arial" w:cs="Arial"/>
          </w:rPr>
          <w:t>https://wp.ufpel.edu.br/coisapublica/2023/09/06/o-descarte-incorreto-de-lixo-no-brasil-e-o-impacto-causado-na-populacao/</w:t>
        </w:r>
      </w:hyperlink>
      <w:r w:rsidRPr="531AB1A1">
        <w:rPr>
          <w:rFonts w:ascii="Arial" w:eastAsia="Arial" w:hAnsi="Arial" w:cs="Arial"/>
        </w:rPr>
        <w:t>. Acesso em: 14 abr. 2024.</w:t>
      </w:r>
    </w:p>
    <w:p w14:paraId="0185C64E" w14:textId="1007EA41" w:rsidR="6A54A31F" w:rsidRDefault="531AB1A1" w:rsidP="1E806E08">
      <w:pPr>
        <w:spacing w:after="160" w:line="360" w:lineRule="auto"/>
        <w:jc w:val="both"/>
      </w:pPr>
      <w:r w:rsidRPr="531AB1A1">
        <w:rPr>
          <w:rFonts w:ascii="Arial" w:eastAsia="Arial" w:hAnsi="Arial" w:cs="Arial"/>
        </w:rPr>
        <w:t xml:space="preserve"> </w:t>
      </w:r>
    </w:p>
    <w:p w14:paraId="290BE0BB" w14:textId="1374B86F"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 xml:space="preserve">GOOGLE. </w:t>
      </w:r>
      <w:r w:rsidRPr="531AB1A1">
        <w:rPr>
          <w:rFonts w:ascii="Arial" w:eastAsia="Arial" w:hAnsi="Arial" w:cs="Arial"/>
          <w:b/>
          <w:bCs/>
        </w:rPr>
        <w:t xml:space="preserve">Android </w:t>
      </w:r>
      <w:proofErr w:type="spellStart"/>
      <w:r w:rsidRPr="531AB1A1">
        <w:rPr>
          <w:rFonts w:ascii="Arial" w:eastAsia="Arial" w:hAnsi="Arial" w:cs="Arial"/>
          <w:b/>
          <w:bCs/>
        </w:rPr>
        <w:t>Developers</w:t>
      </w:r>
      <w:proofErr w:type="spellEnd"/>
      <w:r w:rsidRPr="531AB1A1">
        <w:rPr>
          <w:rFonts w:ascii="Arial" w:eastAsia="Arial" w:hAnsi="Arial" w:cs="Arial"/>
          <w:b/>
          <w:bCs/>
        </w:rPr>
        <w:t xml:space="preserve"> – </w:t>
      </w:r>
      <w:proofErr w:type="spellStart"/>
      <w:r w:rsidRPr="531AB1A1">
        <w:rPr>
          <w:rFonts w:ascii="Arial" w:eastAsia="Arial" w:hAnsi="Arial" w:cs="Arial"/>
          <w:b/>
          <w:bCs/>
        </w:rPr>
        <w:t>why</w:t>
      </w:r>
      <w:proofErr w:type="spellEnd"/>
      <w:r w:rsidRPr="531AB1A1">
        <w:rPr>
          <w:rFonts w:ascii="Arial" w:eastAsia="Arial" w:hAnsi="Arial" w:cs="Arial"/>
          <w:b/>
          <w:bCs/>
        </w:rPr>
        <w:t xml:space="preserve"> </w:t>
      </w:r>
      <w:proofErr w:type="spellStart"/>
      <w:r w:rsidRPr="531AB1A1">
        <w:rPr>
          <w:rFonts w:ascii="Arial" w:eastAsia="Arial" w:hAnsi="Arial" w:cs="Arial"/>
          <w:b/>
          <w:bCs/>
        </w:rPr>
        <w:t>android</w:t>
      </w:r>
      <w:proofErr w:type="spellEnd"/>
      <w:r w:rsidRPr="531AB1A1">
        <w:rPr>
          <w:rFonts w:ascii="Arial" w:eastAsia="Arial" w:hAnsi="Arial" w:cs="Arial"/>
          <w:b/>
          <w:bCs/>
        </w:rPr>
        <w:t xml:space="preserve">? </w:t>
      </w:r>
      <w:r w:rsidRPr="531AB1A1">
        <w:rPr>
          <w:rFonts w:ascii="Arial" w:eastAsia="Arial" w:hAnsi="Arial" w:cs="Arial"/>
        </w:rPr>
        <w:t xml:space="preserve">Google, 2024. Disponível em: </w:t>
      </w:r>
      <w:hyperlink r:id="rId98">
        <w:r w:rsidRPr="531AB1A1">
          <w:rPr>
            <w:rStyle w:val="Hyperlink"/>
            <w:rFonts w:ascii="Arial" w:eastAsia="Arial" w:hAnsi="Arial" w:cs="Arial"/>
          </w:rPr>
          <w:t>https://www.android.com/intl/pt_br/why-android/</w:t>
        </w:r>
      </w:hyperlink>
      <w:r w:rsidRPr="531AB1A1">
        <w:rPr>
          <w:rFonts w:ascii="Arial" w:eastAsia="Arial" w:hAnsi="Arial" w:cs="Arial"/>
        </w:rPr>
        <w:t>. Acesso em: 25 set. 2024.</w:t>
      </w:r>
      <w:r w:rsidR="6A54A31F">
        <w:br/>
      </w:r>
      <w:r w:rsidRPr="531AB1A1">
        <w:rPr>
          <w:rFonts w:ascii="Arial" w:eastAsia="Arial" w:hAnsi="Arial" w:cs="Arial"/>
        </w:rPr>
        <w:t xml:space="preserve"> </w:t>
      </w:r>
      <w:r w:rsidR="6A54A31F">
        <w:br/>
      </w:r>
    </w:p>
    <w:p w14:paraId="36774106" w14:textId="1EC41C64" w:rsidR="6A54A31F" w:rsidRDefault="531AB1A1" w:rsidP="1E806E08">
      <w:pPr>
        <w:spacing w:after="160" w:line="360" w:lineRule="auto"/>
        <w:jc w:val="both"/>
      </w:pPr>
      <w:r w:rsidRPr="531AB1A1">
        <w:rPr>
          <w:rFonts w:ascii="Arial" w:eastAsia="Arial" w:hAnsi="Arial" w:cs="Arial"/>
        </w:rPr>
        <w:t xml:space="preserve">Google.  </w:t>
      </w:r>
      <w:r w:rsidRPr="531AB1A1">
        <w:rPr>
          <w:rFonts w:ascii="Arial" w:eastAsia="Arial" w:hAnsi="Arial" w:cs="Arial"/>
          <w:b/>
          <w:bCs/>
        </w:rPr>
        <w:t xml:space="preserve">Como seu armazenamento funciona no Google </w:t>
      </w:r>
      <w:proofErr w:type="spellStart"/>
      <w:r w:rsidRPr="531AB1A1">
        <w:rPr>
          <w:rFonts w:ascii="Arial" w:eastAsia="Arial" w:hAnsi="Arial" w:cs="Arial"/>
          <w:b/>
          <w:bCs/>
        </w:rPr>
        <w:t>One</w:t>
      </w:r>
      <w:proofErr w:type="spellEnd"/>
      <w:r w:rsidRPr="531AB1A1">
        <w:rPr>
          <w:rFonts w:ascii="Arial" w:eastAsia="Arial" w:hAnsi="Arial" w:cs="Arial"/>
        </w:rPr>
        <w:t>.</w:t>
      </w:r>
      <w:r w:rsidRPr="531AB1A1">
        <w:rPr>
          <w:rFonts w:ascii="Arial" w:eastAsia="Arial" w:hAnsi="Arial" w:cs="Arial"/>
          <w:b/>
          <w:bCs/>
        </w:rPr>
        <w:t xml:space="preserve"> Google</w:t>
      </w:r>
      <w:r w:rsidRPr="531AB1A1">
        <w:rPr>
          <w:rFonts w:ascii="Arial" w:eastAsia="Arial" w:hAnsi="Arial" w:cs="Arial"/>
        </w:rPr>
        <w:t xml:space="preserve">, 2024. Disponível em: </w:t>
      </w:r>
      <w:hyperlink r:id="rId99" w:anchor=":~:text=Todas%20as%20Contas%20do%20Google,mais%2C%20dependendo%20do%20plano%20escolhido">
        <w:r w:rsidRPr="531AB1A1">
          <w:rPr>
            <w:rStyle w:val="Hyperlink"/>
            <w:rFonts w:ascii="Arial" w:eastAsia="Arial" w:hAnsi="Arial" w:cs="Arial"/>
            <w:color w:val="467886"/>
            <w:u w:val="single"/>
          </w:rPr>
          <w:t>https://support.google.com/googleone/answer/9004014?hl=pt-BR#:~:text=Todas%20as%20Contas%20do%20Google,mais%2C%20dependendo%20do%20plano%20escolhido</w:t>
        </w:r>
      </w:hyperlink>
      <w:r w:rsidRPr="531AB1A1">
        <w:rPr>
          <w:rFonts w:ascii="Arial" w:eastAsia="Arial" w:hAnsi="Arial" w:cs="Arial"/>
          <w:color w:val="467886"/>
        </w:rPr>
        <w:t>.</w:t>
      </w:r>
      <w:r w:rsidRPr="531AB1A1">
        <w:rPr>
          <w:rFonts w:ascii="Arial" w:eastAsia="Arial" w:hAnsi="Arial" w:cs="Arial"/>
        </w:rPr>
        <w:t xml:space="preserve"> Acesso em: 05 nov. 2024.</w:t>
      </w:r>
    </w:p>
    <w:p w14:paraId="0EF20FA8" w14:textId="30F067B0" w:rsidR="6A54A31F" w:rsidRDefault="531AB1A1" w:rsidP="1E806E08">
      <w:pPr>
        <w:spacing w:after="160" w:line="360" w:lineRule="auto"/>
        <w:jc w:val="both"/>
      </w:pPr>
      <w:r w:rsidRPr="531AB1A1">
        <w:rPr>
          <w:rFonts w:ascii="Arial" w:eastAsia="Arial" w:hAnsi="Arial" w:cs="Arial"/>
        </w:rPr>
        <w:t xml:space="preserve"> </w:t>
      </w:r>
    </w:p>
    <w:p w14:paraId="257AC690" w14:textId="1DEE9792" w:rsidR="6A54A31F" w:rsidRDefault="531AB1A1" w:rsidP="1E806E08">
      <w:pPr>
        <w:spacing w:after="160" w:line="360" w:lineRule="auto"/>
        <w:jc w:val="both"/>
        <w:rPr>
          <w:rFonts w:ascii="Arial" w:eastAsia="Arial" w:hAnsi="Arial" w:cs="Arial"/>
          <w:color w:val="000000" w:themeColor="text1"/>
          <w:lang w:val="en-US"/>
        </w:rPr>
      </w:pPr>
      <w:r w:rsidRPr="531AB1A1">
        <w:rPr>
          <w:rFonts w:ascii="Arial" w:eastAsia="Arial" w:hAnsi="Arial" w:cs="Arial"/>
          <w:color w:val="000000" w:themeColor="text1"/>
        </w:rPr>
        <w:t xml:space="preserve">IBM. </w:t>
      </w:r>
      <w:r w:rsidRPr="531AB1A1">
        <w:rPr>
          <w:rFonts w:ascii="Arial" w:eastAsia="Arial" w:hAnsi="Arial" w:cs="Arial"/>
          <w:b/>
          <w:bCs/>
          <w:color w:val="000000" w:themeColor="text1"/>
        </w:rPr>
        <w:t>JSON Web Token (JWT).</w:t>
      </w:r>
      <w:r w:rsidRPr="531AB1A1">
        <w:rPr>
          <w:rFonts w:ascii="Arial" w:eastAsia="Arial" w:hAnsi="Arial" w:cs="Arial"/>
          <w:color w:val="000000" w:themeColor="text1"/>
        </w:rPr>
        <w:t xml:space="preserve"> IBM, 2024. Disponível em: </w:t>
      </w:r>
      <w:hyperlink r:id="rId100">
        <w:r w:rsidRPr="531AB1A1">
          <w:rPr>
            <w:rStyle w:val="Hyperlink"/>
            <w:rFonts w:ascii="Arial" w:eastAsia="Arial" w:hAnsi="Arial" w:cs="Arial"/>
            <w:color w:val="000000" w:themeColor="text1"/>
          </w:rPr>
          <w:t>https://www.ibm.com/docs/pt-br/cics-ts/6.x?topic=cics-json-web-token-jwt</w:t>
        </w:r>
      </w:hyperlink>
      <w:r w:rsidRPr="531AB1A1">
        <w:rPr>
          <w:rFonts w:ascii="Arial" w:eastAsia="Arial" w:hAnsi="Arial" w:cs="Arial"/>
          <w:color w:val="000000" w:themeColor="text1"/>
        </w:rPr>
        <w:t>. Acesso em: 11 nov. 2024.</w:t>
      </w:r>
    </w:p>
    <w:p w14:paraId="0E65CF87" w14:textId="199196AA" w:rsidR="6A54A31F" w:rsidRDefault="531AB1A1" w:rsidP="1E806E08">
      <w:pPr>
        <w:spacing w:after="160" w:line="360" w:lineRule="auto"/>
        <w:jc w:val="both"/>
      </w:pPr>
      <w:r w:rsidRPr="531AB1A1">
        <w:rPr>
          <w:rFonts w:ascii="Arial" w:eastAsia="Arial" w:hAnsi="Arial" w:cs="Arial"/>
        </w:rPr>
        <w:t xml:space="preserve"> </w:t>
      </w:r>
    </w:p>
    <w:p w14:paraId="753E2747" w14:textId="164A62B9" w:rsidR="6A54A31F" w:rsidRDefault="531AB1A1" w:rsidP="1E806E08">
      <w:pPr>
        <w:spacing w:after="160" w:line="360" w:lineRule="auto"/>
        <w:jc w:val="both"/>
      </w:pPr>
      <w:r w:rsidRPr="531AB1A1">
        <w:rPr>
          <w:rFonts w:ascii="Arial" w:eastAsia="Arial" w:hAnsi="Arial" w:cs="Arial"/>
        </w:rPr>
        <w:t xml:space="preserve">IBM. </w:t>
      </w:r>
      <w:r w:rsidRPr="531AB1A1">
        <w:rPr>
          <w:rFonts w:ascii="Arial" w:eastAsia="Arial" w:hAnsi="Arial" w:cs="Arial"/>
          <w:b/>
          <w:bCs/>
        </w:rPr>
        <w:t>O que é arquitetura de três camadas?</w:t>
      </w:r>
      <w:r w:rsidRPr="531AB1A1">
        <w:rPr>
          <w:rFonts w:ascii="Arial" w:eastAsia="Arial" w:hAnsi="Arial" w:cs="Arial"/>
        </w:rPr>
        <w:t xml:space="preserve"> IBM, 9 maio 2024. Disponível em: </w:t>
      </w:r>
      <w:hyperlink r:id="rId101">
        <w:r w:rsidRPr="531AB1A1">
          <w:rPr>
            <w:rStyle w:val="Hyperlink"/>
            <w:rFonts w:ascii="Arial" w:eastAsia="Arial" w:hAnsi="Arial" w:cs="Arial"/>
            <w:color w:val="467886"/>
            <w:u w:val="single"/>
          </w:rPr>
          <w:t>https://www.ibm.com/br-pt/topics/three-tier-architecture</w:t>
        </w:r>
      </w:hyperlink>
      <w:r w:rsidRPr="531AB1A1">
        <w:rPr>
          <w:rFonts w:ascii="Arial" w:eastAsia="Arial" w:hAnsi="Arial" w:cs="Arial"/>
        </w:rPr>
        <w:t>. Acesso em: 2 out. 2024.</w:t>
      </w:r>
    </w:p>
    <w:p w14:paraId="71EEC4E3" w14:textId="5A330861" w:rsidR="274FAA57" w:rsidRDefault="274FAA57" w:rsidP="274FAA57">
      <w:pPr>
        <w:spacing w:after="160" w:line="360" w:lineRule="auto"/>
        <w:jc w:val="both"/>
        <w:rPr>
          <w:rFonts w:ascii="Arial" w:eastAsia="Arial" w:hAnsi="Arial" w:cs="Arial"/>
          <w:lang w:val="en-US"/>
        </w:rPr>
      </w:pPr>
    </w:p>
    <w:p w14:paraId="1878B1F4" w14:textId="7978366D" w:rsidR="6A54A31F" w:rsidRDefault="531AB1A1" w:rsidP="274FAA57">
      <w:pPr>
        <w:spacing w:after="160" w:line="360" w:lineRule="auto"/>
        <w:jc w:val="both"/>
        <w:rPr>
          <w:rFonts w:ascii="Arial" w:eastAsia="Arial" w:hAnsi="Arial" w:cs="Arial"/>
          <w:color w:val="000000" w:themeColor="text1"/>
        </w:rPr>
      </w:pPr>
      <w:r w:rsidRPr="531AB1A1">
        <w:rPr>
          <w:rFonts w:ascii="Arial" w:eastAsia="Arial" w:hAnsi="Arial" w:cs="Arial"/>
          <w:color w:val="000000" w:themeColor="text1"/>
        </w:rPr>
        <w:t xml:space="preserve">JUNIOR, Fernando. C. S.; LIMA, Bruno. S. N. M. </w:t>
      </w:r>
      <w:r w:rsidRPr="531AB1A1">
        <w:rPr>
          <w:rFonts w:ascii="Arial" w:eastAsia="Arial" w:hAnsi="Arial" w:cs="Arial"/>
          <w:b/>
          <w:bCs/>
          <w:color w:val="000000" w:themeColor="text1"/>
        </w:rPr>
        <w:t xml:space="preserve">TECNOLOGIA DOCKER: otimizando tempo e recursos no ambiente de desenvolvimento </w:t>
      </w:r>
      <w:proofErr w:type="spellStart"/>
      <w:r w:rsidRPr="531AB1A1">
        <w:rPr>
          <w:rFonts w:ascii="Arial" w:eastAsia="Arial" w:hAnsi="Arial" w:cs="Arial"/>
          <w:b/>
          <w:bCs/>
          <w:color w:val="000000" w:themeColor="text1"/>
        </w:rPr>
        <w:t>abordage</w:t>
      </w:r>
      <w:proofErr w:type="spellEnd"/>
      <w:r w:rsidRPr="531AB1A1">
        <w:rPr>
          <w:rFonts w:ascii="Arial" w:eastAsia="Arial" w:hAnsi="Arial" w:cs="Arial"/>
          <w:b/>
          <w:bCs/>
          <w:color w:val="000000" w:themeColor="text1"/>
        </w:rPr>
        <w:t xml:space="preserve"> </w:t>
      </w:r>
      <w:r w:rsidRPr="531AB1A1">
        <w:rPr>
          <w:rFonts w:ascii="Arial" w:eastAsia="Arial" w:hAnsi="Arial" w:cs="Arial"/>
          <w:b/>
          <w:bCs/>
          <w:color w:val="000000" w:themeColor="text1"/>
        </w:rPr>
        <w:lastRenderedPageBreak/>
        <w:t>introdutória.</w:t>
      </w:r>
      <w:r w:rsidRPr="531AB1A1">
        <w:rPr>
          <w:rFonts w:ascii="Arial" w:eastAsia="Arial" w:hAnsi="Arial" w:cs="Arial"/>
          <w:color w:val="000000" w:themeColor="text1"/>
        </w:rPr>
        <w:t xml:space="preserve"> 2020 Disponível em: </w:t>
      </w:r>
      <w:hyperlink r:id="rId102">
        <w:r w:rsidRPr="531AB1A1">
          <w:rPr>
            <w:rStyle w:val="Hyperlink"/>
            <w:rFonts w:ascii="Arial" w:eastAsia="Arial" w:hAnsi="Arial" w:cs="Arial"/>
            <w:color w:val="000000" w:themeColor="text1"/>
          </w:rPr>
          <w:t>https://www.academia.edu/42175912/TECNOLOGIA_DOCKER.</w:t>
        </w:r>
      </w:hyperlink>
      <w:r w:rsidRPr="531AB1A1">
        <w:rPr>
          <w:rFonts w:ascii="Arial" w:eastAsia="Arial" w:hAnsi="Arial" w:cs="Arial"/>
          <w:color w:val="000000" w:themeColor="text1"/>
        </w:rPr>
        <w:t xml:space="preserve"> Acesso em: 11 nov. 2024.</w:t>
      </w:r>
    </w:p>
    <w:p w14:paraId="63A9ED3B" w14:textId="5993B5AD" w:rsidR="1E806E08" w:rsidRDefault="1E806E08" w:rsidP="1E806E08">
      <w:pPr>
        <w:spacing w:after="160" w:line="360" w:lineRule="auto"/>
        <w:jc w:val="both"/>
        <w:rPr>
          <w:rFonts w:ascii="Arial" w:eastAsia="Arial" w:hAnsi="Arial" w:cs="Arial"/>
          <w:highlight w:val="cyan"/>
          <w:lang w:val="en-US"/>
        </w:rPr>
      </w:pPr>
      <w:r>
        <w:br/>
      </w:r>
      <w:r w:rsidR="531AB1A1" w:rsidRPr="531AB1A1">
        <w:rPr>
          <w:rFonts w:ascii="Arial" w:eastAsia="Arial" w:hAnsi="Arial" w:cs="Arial"/>
        </w:rPr>
        <w:t>Lima, Adilson da Silva. UML 2.3 do requisito à solução. 1° edição. São Paulo: Érica, 2011.</w:t>
      </w:r>
    </w:p>
    <w:p w14:paraId="48B343A7" w14:textId="79BB4AE6" w:rsidR="6A54A31F" w:rsidRDefault="531AB1A1" w:rsidP="1E806E08">
      <w:pPr>
        <w:spacing w:after="160" w:line="360" w:lineRule="auto"/>
        <w:jc w:val="both"/>
      </w:pPr>
      <w:r w:rsidRPr="531AB1A1">
        <w:rPr>
          <w:rFonts w:ascii="Arial" w:eastAsia="Arial" w:hAnsi="Arial" w:cs="Arial"/>
        </w:rPr>
        <w:t xml:space="preserve"> </w:t>
      </w:r>
    </w:p>
    <w:p w14:paraId="31BDEB84" w14:textId="1622B8A2" w:rsidR="6A54A31F" w:rsidRDefault="531AB1A1" w:rsidP="1E806E08">
      <w:pPr>
        <w:spacing w:after="160" w:line="360" w:lineRule="auto"/>
        <w:jc w:val="both"/>
        <w:rPr>
          <w:rFonts w:ascii="Arial" w:eastAsia="Arial" w:hAnsi="Arial" w:cs="Arial"/>
          <w:lang w:val="en-US"/>
        </w:rPr>
      </w:pPr>
      <w:r w:rsidRPr="531AB1A1">
        <w:rPr>
          <w:rFonts w:ascii="Arial" w:eastAsia="Arial" w:hAnsi="Arial" w:cs="Arial"/>
        </w:rPr>
        <w:t xml:space="preserve">LUCIANO, Josué; ALVES, </w:t>
      </w:r>
      <w:proofErr w:type="spellStart"/>
      <w:r w:rsidRPr="531AB1A1">
        <w:rPr>
          <w:rFonts w:ascii="Arial" w:eastAsia="Arial" w:hAnsi="Arial" w:cs="Arial"/>
        </w:rPr>
        <w:t>Wallison</w:t>
      </w:r>
      <w:proofErr w:type="spellEnd"/>
      <w:r w:rsidRPr="531AB1A1">
        <w:rPr>
          <w:rFonts w:ascii="Arial" w:eastAsia="Arial" w:hAnsi="Arial" w:cs="Arial"/>
        </w:rPr>
        <w:t xml:space="preserve"> J. B. </w:t>
      </w:r>
      <w:r w:rsidRPr="531AB1A1">
        <w:rPr>
          <w:rFonts w:ascii="Arial" w:eastAsia="Arial" w:hAnsi="Arial" w:cs="Arial"/>
          <w:b/>
          <w:bCs/>
        </w:rPr>
        <w:t>Padrão de arquitetura MVC: Model-</w:t>
      </w:r>
      <w:proofErr w:type="spellStart"/>
      <w:r w:rsidRPr="531AB1A1">
        <w:rPr>
          <w:rFonts w:ascii="Arial" w:eastAsia="Arial" w:hAnsi="Arial" w:cs="Arial"/>
          <w:b/>
          <w:bCs/>
        </w:rPr>
        <w:t>view</w:t>
      </w:r>
      <w:proofErr w:type="spellEnd"/>
      <w:r w:rsidRPr="531AB1A1">
        <w:rPr>
          <w:rFonts w:ascii="Arial" w:eastAsia="Arial" w:hAnsi="Arial" w:cs="Arial"/>
          <w:b/>
          <w:bCs/>
        </w:rPr>
        <w:t>-</w:t>
      </w:r>
      <w:proofErr w:type="spellStart"/>
      <w:r w:rsidRPr="531AB1A1">
        <w:rPr>
          <w:rFonts w:ascii="Arial" w:eastAsia="Arial" w:hAnsi="Arial" w:cs="Arial"/>
          <w:b/>
          <w:bCs/>
        </w:rPr>
        <w:t>controller</w:t>
      </w:r>
      <w:proofErr w:type="spellEnd"/>
      <w:r w:rsidRPr="531AB1A1">
        <w:rPr>
          <w:rFonts w:ascii="Arial" w:eastAsia="Arial" w:hAnsi="Arial" w:cs="Arial"/>
        </w:rPr>
        <w:t xml:space="preserve">. Revista </w:t>
      </w:r>
      <w:proofErr w:type="spellStart"/>
      <w:r w:rsidRPr="531AB1A1">
        <w:rPr>
          <w:rFonts w:ascii="Arial" w:eastAsia="Arial" w:hAnsi="Arial" w:cs="Arial"/>
        </w:rPr>
        <w:t>EPeQ</w:t>
      </w:r>
      <w:proofErr w:type="spellEnd"/>
      <w:r w:rsidRPr="531AB1A1">
        <w:rPr>
          <w:rFonts w:ascii="Arial" w:eastAsia="Arial" w:hAnsi="Arial" w:cs="Arial"/>
        </w:rPr>
        <w:t xml:space="preserve"> </w:t>
      </w:r>
      <w:proofErr w:type="spellStart"/>
      <w:r w:rsidRPr="531AB1A1">
        <w:rPr>
          <w:rFonts w:ascii="Arial" w:eastAsia="Arial" w:hAnsi="Arial" w:cs="Arial"/>
        </w:rPr>
        <w:t>Fafibe</w:t>
      </w:r>
      <w:proofErr w:type="spellEnd"/>
      <w:r w:rsidRPr="531AB1A1">
        <w:rPr>
          <w:rFonts w:ascii="Arial" w:eastAsia="Arial" w:hAnsi="Arial" w:cs="Arial"/>
        </w:rPr>
        <w:t xml:space="preserve">, São Paulo: UNIFAFIBE, ed. 3°, ano 2011, p. 102-107. Disponível em: </w:t>
      </w:r>
      <w:hyperlink r:id="rId103">
        <w:r w:rsidRPr="531AB1A1">
          <w:rPr>
            <w:rStyle w:val="Hyperlink"/>
            <w:rFonts w:ascii="Arial" w:eastAsia="Arial" w:hAnsi="Arial" w:cs="Arial"/>
            <w:color w:val="467886"/>
            <w:u w:val="single"/>
          </w:rPr>
          <w:t>http://unifafibe.com.br/revistasonline/arquivos/revistaepeqfafibe/sumario/20/16112011142249.pdf</w:t>
        </w:r>
      </w:hyperlink>
      <w:r w:rsidRPr="531AB1A1">
        <w:rPr>
          <w:rFonts w:ascii="Arial" w:eastAsia="Arial" w:hAnsi="Arial" w:cs="Arial"/>
        </w:rPr>
        <w:t>. Acesso em: 30 set. 2024.</w:t>
      </w:r>
      <w:r w:rsidR="6A54A31F">
        <w:br/>
      </w:r>
    </w:p>
    <w:p w14:paraId="18ED1298" w14:textId="0F7A8226" w:rsidR="6A54A31F" w:rsidRDefault="531AB1A1" w:rsidP="1E806E08">
      <w:pPr>
        <w:spacing w:after="160" w:line="360" w:lineRule="auto"/>
        <w:jc w:val="both"/>
      </w:pPr>
      <w:r w:rsidRPr="531AB1A1">
        <w:rPr>
          <w:rFonts w:ascii="Arial" w:eastAsia="Arial" w:hAnsi="Arial" w:cs="Arial"/>
        </w:rPr>
        <w:t xml:space="preserve">MANIFESTO ÁGIL. </w:t>
      </w:r>
      <w:r w:rsidRPr="531AB1A1">
        <w:rPr>
          <w:rFonts w:ascii="Arial" w:eastAsia="Arial" w:hAnsi="Arial" w:cs="Arial"/>
          <w:b/>
          <w:bCs/>
        </w:rPr>
        <w:t>Manifesto para Desenvolvimento Ágil de Software</w:t>
      </w:r>
      <w:r w:rsidRPr="531AB1A1">
        <w:rPr>
          <w:rFonts w:ascii="Arial" w:eastAsia="Arial" w:hAnsi="Arial" w:cs="Arial"/>
        </w:rPr>
        <w:t xml:space="preserve">. 2001. Disponível em: </w:t>
      </w:r>
      <w:hyperlink r:id="rId104">
        <w:r w:rsidRPr="531AB1A1">
          <w:rPr>
            <w:rStyle w:val="Hyperlink"/>
            <w:rFonts w:ascii="Arial" w:eastAsia="Arial" w:hAnsi="Arial" w:cs="Arial"/>
          </w:rPr>
          <w:t>https://agilemanifesto.org/iso/ptbr/manifesto.html</w:t>
        </w:r>
      </w:hyperlink>
      <w:r w:rsidRPr="531AB1A1">
        <w:rPr>
          <w:rFonts w:ascii="Arial" w:eastAsia="Arial" w:hAnsi="Arial" w:cs="Arial"/>
        </w:rPr>
        <w:t>. Acesso em: 25 set. 2024.</w:t>
      </w:r>
    </w:p>
    <w:p w14:paraId="0DCE829C" w14:textId="550ECD89" w:rsidR="6A54A31F" w:rsidRDefault="531AB1A1" w:rsidP="1E806E08">
      <w:pPr>
        <w:spacing w:after="160" w:line="360" w:lineRule="auto"/>
        <w:jc w:val="both"/>
      </w:pPr>
      <w:r w:rsidRPr="531AB1A1">
        <w:rPr>
          <w:rFonts w:ascii="Arial" w:eastAsia="Arial" w:hAnsi="Arial" w:cs="Arial"/>
        </w:rPr>
        <w:t xml:space="preserve"> </w:t>
      </w:r>
    </w:p>
    <w:p w14:paraId="356BE085" w14:textId="3B3A8CEF" w:rsidR="6A54A31F" w:rsidRDefault="531AB1A1" w:rsidP="1E806E08">
      <w:pPr>
        <w:spacing w:after="160" w:line="360" w:lineRule="auto"/>
        <w:jc w:val="both"/>
      </w:pPr>
      <w:r w:rsidRPr="531AB1A1">
        <w:rPr>
          <w:rFonts w:ascii="Arial" w:eastAsia="Arial" w:hAnsi="Arial" w:cs="Arial"/>
        </w:rPr>
        <w:t xml:space="preserve">MENEZES, Nilo N. C. </w:t>
      </w:r>
      <w:r w:rsidRPr="531AB1A1">
        <w:rPr>
          <w:rFonts w:ascii="Arial" w:eastAsia="Arial" w:hAnsi="Arial" w:cs="Arial"/>
          <w:b/>
          <w:bCs/>
        </w:rPr>
        <w:t>Introdução à Programação com Python</w:t>
      </w:r>
      <w:r w:rsidRPr="531AB1A1">
        <w:rPr>
          <w:rFonts w:ascii="Arial" w:eastAsia="Arial" w:hAnsi="Arial" w:cs="Arial"/>
        </w:rPr>
        <w:t xml:space="preserve">: Algoritmos e lógica de programação para iniciantes. 1 ed. São Paulo: </w:t>
      </w:r>
      <w:proofErr w:type="spellStart"/>
      <w:r w:rsidRPr="531AB1A1">
        <w:rPr>
          <w:rFonts w:ascii="Arial" w:eastAsia="Arial" w:hAnsi="Arial" w:cs="Arial"/>
        </w:rPr>
        <w:t>Novatec</w:t>
      </w:r>
      <w:proofErr w:type="spellEnd"/>
      <w:r w:rsidRPr="531AB1A1">
        <w:rPr>
          <w:rFonts w:ascii="Arial" w:eastAsia="Arial" w:hAnsi="Arial" w:cs="Arial"/>
        </w:rPr>
        <w:t xml:space="preserve">, 2011. ISBN: 978-85-7522-250-8. Disponível em: </w:t>
      </w:r>
      <w:hyperlink r:id="rId105">
        <w:r w:rsidRPr="531AB1A1">
          <w:rPr>
            <w:rStyle w:val="Hyperlink"/>
            <w:rFonts w:ascii="Arial" w:eastAsia="Arial" w:hAnsi="Arial" w:cs="Arial"/>
            <w:color w:val="467886"/>
            <w:u w:val="single"/>
          </w:rPr>
          <w:t>https://s3.novatec.com.br/capitulos/capitulo-9788575222508.pdf</w:t>
        </w:r>
      </w:hyperlink>
      <w:r w:rsidRPr="531AB1A1">
        <w:rPr>
          <w:rFonts w:ascii="Arial" w:eastAsia="Arial" w:hAnsi="Arial" w:cs="Arial"/>
        </w:rPr>
        <w:t>. Acesso em: 5 nov. 2024.</w:t>
      </w:r>
    </w:p>
    <w:p w14:paraId="0874376D" w14:textId="4C2CF0C9" w:rsidR="6A54A31F" w:rsidRDefault="531AB1A1" w:rsidP="1E806E08">
      <w:pPr>
        <w:spacing w:after="160" w:line="360" w:lineRule="auto"/>
        <w:jc w:val="both"/>
      </w:pPr>
      <w:r w:rsidRPr="531AB1A1">
        <w:rPr>
          <w:rFonts w:ascii="Arial" w:eastAsia="Arial" w:hAnsi="Arial" w:cs="Arial"/>
        </w:rPr>
        <w:t xml:space="preserve"> </w:t>
      </w:r>
    </w:p>
    <w:p w14:paraId="728C80AF" w14:textId="7CDD7F26" w:rsidR="6A54A31F" w:rsidRDefault="531AB1A1" w:rsidP="1E806E08">
      <w:pPr>
        <w:spacing w:after="160" w:line="360" w:lineRule="auto"/>
        <w:jc w:val="both"/>
      </w:pPr>
      <w:r w:rsidRPr="531AB1A1">
        <w:rPr>
          <w:rFonts w:ascii="Arial" w:eastAsia="Arial" w:hAnsi="Arial" w:cs="Arial"/>
        </w:rPr>
        <w:t xml:space="preserve">META. </w:t>
      </w:r>
      <w:proofErr w:type="spellStart"/>
      <w:r w:rsidRPr="531AB1A1">
        <w:rPr>
          <w:rFonts w:ascii="Arial" w:eastAsia="Arial" w:hAnsi="Arial" w:cs="Arial"/>
          <w:b/>
          <w:bCs/>
        </w:rPr>
        <w:t>React</w:t>
      </w:r>
      <w:proofErr w:type="spellEnd"/>
      <w:r w:rsidRPr="531AB1A1">
        <w:rPr>
          <w:rFonts w:ascii="Arial" w:eastAsia="Arial" w:hAnsi="Arial" w:cs="Arial"/>
          <w:b/>
          <w:bCs/>
        </w:rPr>
        <w:t xml:space="preserve"> </w:t>
      </w:r>
      <w:proofErr w:type="spellStart"/>
      <w:r w:rsidRPr="531AB1A1">
        <w:rPr>
          <w:rFonts w:ascii="Arial" w:eastAsia="Arial" w:hAnsi="Arial" w:cs="Arial"/>
          <w:b/>
          <w:bCs/>
        </w:rPr>
        <w:t>Native</w:t>
      </w:r>
      <w:proofErr w:type="spellEnd"/>
      <w:r w:rsidRPr="531AB1A1">
        <w:rPr>
          <w:rFonts w:ascii="Arial" w:eastAsia="Arial" w:hAnsi="Arial" w:cs="Arial"/>
          <w:b/>
          <w:bCs/>
        </w:rPr>
        <w:t xml:space="preserve">. </w:t>
      </w:r>
      <w:r w:rsidRPr="531AB1A1">
        <w:rPr>
          <w:rFonts w:ascii="Arial" w:eastAsia="Arial" w:hAnsi="Arial" w:cs="Arial"/>
        </w:rPr>
        <w:t xml:space="preserve">META, 2024. Disponível em: </w:t>
      </w:r>
      <w:hyperlink r:id="rId106">
        <w:r w:rsidRPr="531AB1A1">
          <w:rPr>
            <w:rStyle w:val="Hyperlink"/>
            <w:rFonts w:ascii="Arial" w:eastAsia="Arial" w:hAnsi="Arial" w:cs="Arial"/>
            <w:color w:val="467886"/>
            <w:u w:val="single"/>
          </w:rPr>
          <w:t>https://reactnative.dev</w:t>
        </w:r>
      </w:hyperlink>
      <w:r w:rsidRPr="531AB1A1">
        <w:rPr>
          <w:rFonts w:ascii="Arial" w:eastAsia="Arial" w:hAnsi="Arial" w:cs="Arial"/>
        </w:rPr>
        <w:t>. Acesso em: 12 nov. 2023.</w:t>
      </w:r>
    </w:p>
    <w:p w14:paraId="188F6F6B" w14:textId="460F7B7A" w:rsidR="6A54A31F" w:rsidRDefault="531AB1A1" w:rsidP="1E806E08">
      <w:pPr>
        <w:spacing w:after="160" w:line="360" w:lineRule="auto"/>
        <w:jc w:val="both"/>
      </w:pPr>
      <w:r w:rsidRPr="531AB1A1">
        <w:rPr>
          <w:rFonts w:ascii="Arial" w:eastAsia="Arial" w:hAnsi="Arial" w:cs="Arial"/>
        </w:rPr>
        <w:t xml:space="preserve"> </w:t>
      </w:r>
    </w:p>
    <w:p w14:paraId="57C5C8C9" w14:textId="4118345B" w:rsidR="6A54A31F" w:rsidRDefault="531AB1A1" w:rsidP="1E806E08">
      <w:pPr>
        <w:spacing w:after="160" w:line="360" w:lineRule="auto"/>
        <w:jc w:val="both"/>
      </w:pPr>
      <w:r w:rsidRPr="531AB1A1">
        <w:rPr>
          <w:rFonts w:ascii="Arial" w:eastAsia="Arial" w:hAnsi="Arial" w:cs="Arial"/>
        </w:rPr>
        <w:t xml:space="preserve">PEREIRA, Paulo; TORREÃO, Paula; MARÇAL, Ana Sofia. </w:t>
      </w:r>
      <w:r w:rsidRPr="531AB1A1">
        <w:rPr>
          <w:rFonts w:ascii="Arial" w:eastAsia="Arial" w:hAnsi="Arial" w:cs="Arial"/>
          <w:b/>
          <w:bCs/>
        </w:rPr>
        <w:t>Entendendo Scrum para Gerenciar Projetos de Forma Ágil</w:t>
      </w:r>
      <w:r w:rsidRPr="531AB1A1">
        <w:rPr>
          <w:rFonts w:ascii="Arial" w:eastAsia="Arial" w:hAnsi="Arial" w:cs="Arial"/>
        </w:rPr>
        <w:t xml:space="preserve">. </w:t>
      </w:r>
      <w:proofErr w:type="spellStart"/>
      <w:r w:rsidRPr="531AB1A1">
        <w:rPr>
          <w:rFonts w:ascii="Arial" w:eastAsia="Arial" w:hAnsi="Arial" w:cs="Arial"/>
        </w:rPr>
        <w:t>MundoPM</w:t>
      </w:r>
      <w:proofErr w:type="spellEnd"/>
      <w:r w:rsidRPr="531AB1A1">
        <w:rPr>
          <w:rFonts w:ascii="Arial" w:eastAsia="Arial" w:hAnsi="Arial" w:cs="Arial"/>
        </w:rPr>
        <w:t xml:space="preserve"> - Project Management, Recife – PE. Editora Mundo, ano 2007, p. 1-11, Disponível em: </w:t>
      </w:r>
      <w:hyperlink r:id="rId107">
        <w:r w:rsidRPr="531AB1A1">
          <w:rPr>
            <w:rStyle w:val="Hyperlink"/>
            <w:rFonts w:ascii="Arial" w:eastAsia="Arial" w:hAnsi="Arial" w:cs="Arial"/>
          </w:rPr>
          <w:t>https://faculdadeprojecao.nucleoead.net/pos/pluginfile.php/2123/mod_resource/content/36/Entendendo_Scrum_para_Gerenciar_Projetos.pdf</w:t>
        </w:r>
      </w:hyperlink>
      <w:r w:rsidRPr="531AB1A1">
        <w:rPr>
          <w:rFonts w:ascii="Arial" w:eastAsia="Arial" w:hAnsi="Arial" w:cs="Arial"/>
        </w:rPr>
        <w:t>. Acesso em: 26 set. 2024.</w:t>
      </w:r>
    </w:p>
    <w:p w14:paraId="6A2D1B32" w14:textId="6C583152" w:rsidR="6A54A31F" w:rsidRDefault="531AB1A1" w:rsidP="1E806E08">
      <w:pPr>
        <w:spacing w:after="160" w:line="360" w:lineRule="auto"/>
        <w:jc w:val="both"/>
      </w:pPr>
      <w:r w:rsidRPr="531AB1A1">
        <w:rPr>
          <w:rFonts w:ascii="Arial" w:eastAsia="Arial" w:hAnsi="Arial" w:cs="Arial"/>
        </w:rPr>
        <w:lastRenderedPageBreak/>
        <w:t xml:space="preserve"> </w:t>
      </w:r>
    </w:p>
    <w:p w14:paraId="1A81FD85" w14:textId="49916EAB" w:rsidR="6A54A31F" w:rsidRDefault="531AB1A1" w:rsidP="1E806E08">
      <w:pPr>
        <w:spacing w:after="160" w:line="360" w:lineRule="auto"/>
        <w:jc w:val="both"/>
      </w:pPr>
      <w:r w:rsidRPr="531AB1A1">
        <w:rPr>
          <w:rFonts w:ascii="Arial" w:eastAsia="Arial" w:hAnsi="Arial" w:cs="Arial"/>
        </w:rPr>
        <w:t xml:space="preserve">POSSA, Julia. </w:t>
      </w:r>
      <w:r w:rsidRPr="531AB1A1">
        <w:rPr>
          <w:rFonts w:ascii="Arial" w:eastAsia="Arial" w:hAnsi="Arial" w:cs="Arial"/>
          <w:b/>
          <w:bCs/>
        </w:rPr>
        <w:t>Quase 80% dos brasileiros têm Android no smartphone, mostra pesquisa.</w:t>
      </w:r>
      <w:r w:rsidRPr="531AB1A1">
        <w:rPr>
          <w:rFonts w:ascii="Arial" w:eastAsia="Arial" w:hAnsi="Arial" w:cs="Arial"/>
        </w:rPr>
        <w:t xml:space="preserve"> UOL - Giz BR. 9 jul. 2023. Disponível em: </w:t>
      </w:r>
      <w:hyperlink r:id="rId108" w:anchor=":~:text=Quase%2080%25%20dos%20brasileiros%20t%C3%AAm%20Android%20no%20smartphone%2C%20mostra%20pesquisa&amp;text=O%20Android%20parece%20ser%20o,apenas%2014%2C1%25%20iOS">
        <w:r w:rsidRPr="531AB1A1">
          <w:rPr>
            <w:rStyle w:val="Hyperlink"/>
            <w:rFonts w:ascii="Arial" w:eastAsia="Arial" w:hAnsi="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ascii="Arial" w:eastAsia="Arial" w:hAnsi="Arial" w:cs="Arial"/>
        </w:rPr>
        <w:t>. Acesso em: 12 nov. 2024.</w:t>
      </w:r>
    </w:p>
    <w:p w14:paraId="73A48D9E" w14:textId="7C70B75D" w:rsidR="6A54A31F" w:rsidRDefault="531AB1A1" w:rsidP="1E806E08">
      <w:pPr>
        <w:spacing w:after="160" w:line="360" w:lineRule="auto"/>
        <w:jc w:val="both"/>
      </w:pPr>
      <w:r w:rsidRPr="531AB1A1">
        <w:rPr>
          <w:rFonts w:ascii="Arial" w:eastAsia="Arial" w:hAnsi="Arial" w:cs="Arial"/>
        </w:rPr>
        <w:t xml:space="preserve"> </w:t>
      </w:r>
    </w:p>
    <w:p w14:paraId="29723C72" w14:textId="59F62B50" w:rsidR="6A54A31F" w:rsidRDefault="531AB1A1" w:rsidP="1E806E08">
      <w:pPr>
        <w:spacing w:after="160" w:line="360" w:lineRule="auto"/>
        <w:jc w:val="both"/>
      </w:pPr>
      <w:r w:rsidRPr="531AB1A1">
        <w:rPr>
          <w:rFonts w:ascii="Arial" w:eastAsia="Arial" w:hAnsi="Arial" w:cs="Arial"/>
        </w:rPr>
        <w:t xml:space="preserve">PostgreSQL. </w:t>
      </w:r>
      <w:r w:rsidRPr="531AB1A1">
        <w:rPr>
          <w:rFonts w:ascii="Arial" w:eastAsia="Arial" w:hAnsi="Arial" w:cs="Arial"/>
          <w:b/>
          <w:bCs/>
        </w:rPr>
        <w:t xml:space="preserve">New </w:t>
      </w:r>
      <w:proofErr w:type="spellStart"/>
      <w:r w:rsidRPr="531AB1A1">
        <w:rPr>
          <w:rFonts w:ascii="Arial" w:eastAsia="Arial" w:hAnsi="Arial" w:cs="Arial"/>
          <w:b/>
          <w:bCs/>
        </w:rPr>
        <w:t>to</w:t>
      </w:r>
      <w:proofErr w:type="spellEnd"/>
      <w:r w:rsidRPr="531AB1A1">
        <w:rPr>
          <w:rFonts w:ascii="Arial" w:eastAsia="Arial" w:hAnsi="Arial" w:cs="Arial"/>
          <w:b/>
          <w:bCs/>
        </w:rPr>
        <w:t xml:space="preserve"> PostgreSQL?</w:t>
      </w:r>
      <w:r w:rsidRPr="531AB1A1">
        <w:rPr>
          <w:rFonts w:ascii="Arial" w:eastAsia="Arial" w:hAnsi="Arial" w:cs="Arial"/>
        </w:rPr>
        <w:t xml:space="preserve"> PostgreSQL, 26 set. 2024. Disponível em: </w:t>
      </w:r>
      <w:hyperlink r:id="rId109">
        <w:r w:rsidRPr="531AB1A1">
          <w:rPr>
            <w:rStyle w:val="Hyperlink"/>
            <w:rFonts w:ascii="Arial" w:eastAsia="Arial" w:hAnsi="Arial" w:cs="Arial"/>
            <w:color w:val="467886"/>
            <w:u w:val="single"/>
          </w:rPr>
          <w:t>https://www.postgresql.org/</w:t>
        </w:r>
      </w:hyperlink>
      <w:r w:rsidRPr="531AB1A1">
        <w:rPr>
          <w:rFonts w:ascii="Arial" w:eastAsia="Arial" w:hAnsi="Arial" w:cs="Arial"/>
          <w:color w:val="467886"/>
        </w:rPr>
        <w:t>.</w:t>
      </w:r>
      <w:r w:rsidRPr="531AB1A1">
        <w:rPr>
          <w:rFonts w:ascii="Arial" w:eastAsia="Arial" w:hAnsi="Arial" w:cs="Arial"/>
        </w:rPr>
        <w:t xml:space="preserve">  Acesso em: 03 nov. 2024.</w:t>
      </w:r>
    </w:p>
    <w:p w14:paraId="5C613C8A" w14:textId="0701B169" w:rsidR="6A54A31F" w:rsidRDefault="531AB1A1" w:rsidP="1E806E08">
      <w:pPr>
        <w:spacing w:after="160" w:line="360" w:lineRule="auto"/>
        <w:jc w:val="both"/>
      </w:pPr>
      <w:r w:rsidRPr="531AB1A1">
        <w:rPr>
          <w:rFonts w:ascii="Arial" w:eastAsia="Arial" w:hAnsi="Arial" w:cs="Arial"/>
        </w:rPr>
        <w:t xml:space="preserve"> </w:t>
      </w:r>
    </w:p>
    <w:p w14:paraId="01A69971" w14:textId="16A541A9" w:rsidR="6A54A31F" w:rsidRDefault="531AB1A1" w:rsidP="1E806E08">
      <w:pPr>
        <w:spacing w:after="160" w:line="360" w:lineRule="auto"/>
        <w:jc w:val="both"/>
      </w:pPr>
      <w:r w:rsidRPr="531AB1A1">
        <w:rPr>
          <w:rFonts w:ascii="Arial" w:eastAsia="Arial" w:hAnsi="Arial" w:cs="Arial"/>
        </w:rPr>
        <w:t xml:space="preserve">SABBAGH, Rafael. </w:t>
      </w:r>
      <w:r w:rsidRPr="531AB1A1">
        <w:rPr>
          <w:rFonts w:ascii="Arial" w:eastAsia="Arial" w:hAnsi="Arial" w:cs="Arial"/>
          <w:b/>
          <w:bCs/>
        </w:rPr>
        <w:t>Scrum: Gestão Ágil para Projetos de Sucesso.</w:t>
      </w:r>
      <w:r w:rsidRPr="531AB1A1">
        <w:rPr>
          <w:rFonts w:ascii="Arial" w:eastAsia="Arial" w:hAnsi="Arial" w:cs="Arial"/>
        </w:rPr>
        <w:t xml:space="preserve"> Casa do Código, 2013. 270 p. Disponível em: </w:t>
      </w:r>
      <w:hyperlink r:id="rId110">
        <w:r w:rsidRPr="531AB1A1">
          <w:rPr>
            <w:rStyle w:val="Hyperlink"/>
            <w:rFonts w:ascii="Arial" w:eastAsia="Arial" w:hAnsi="Arial" w:cs="Arial"/>
          </w:rPr>
          <w:t>https://www.rafasabbagh.com/scrumbook</w:t>
        </w:r>
      </w:hyperlink>
      <w:r w:rsidRPr="531AB1A1">
        <w:rPr>
          <w:rFonts w:ascii="Arial" w:eastAsia="Arial" w:hAnsi="Arial" w:cs="Arial"/>
        </w:rPr>
        <w:t>. Acesso em: 26 set. 2024.</w:t>
      </w:r>
    </w:p>
    <w:p w14:paraId="18887170" w14:textId="4777B172" w:rsidR="6A54A31F" w:rsidRDefault="531AB1A1" w:rsidP="1E806E08">
      <w:pPr>
        <w:spacing w:after="160" w:line="360" w:lineRule="auto"/>
        <w:jc w:val="both"/>
      </w:pPr>
      <w:r w:rsidRPr="531AB1A1">
        <w:rPr>
          <w:rFonts w:ascii="Arial" w:eastAsia="Arial" w:hAnsi="Arial" w:cs="Arial"/>
        </w:rPr>
        <w:t xml:space="preserve"> </w:t>
      </w:r>
    </w:p>
    <w:p w14:paraId="41A8AB36" w14:textId="6B4D899A" w:rsidR="6A54A31F" w:rsidRDefault="531AB1A1" w:rsidP="1E806E08">
      <w:pPr>
        <w:spacing w:after="160" w:line="360" w:lineRule="auto"/>
        <w:jc w:val="both"/>
      </w:pPr>
      <w:r w:rsidRPr="531AB1A1">
        <w:rPr>
          <w:rFonts w:ascii="Arial" w:eastAsia="Arial" w:hAnsi="Arial" w:cs="Arial"/>
        </w:rPr>
        <w:t xml:space="preserve">SCHWABER, Ken; SUTHERLAND, Jeff. </w:t>
      </w:r>
      <w:r w:rsidRPr="531AB1A1">
        <w:rPr>
          <w:rFonts w:ascii="Arial" w:eastAsia="Arial" w:hAnsi="Arial" w:cs="Arial"/>
          <w:b/>
          <w:bCs/>
        </w:rPr>
        <w:t xml:space="preserve">O Guia do Scrum. </w:t>
      </w:r>
      <w:r w:rsidRPr="531AB1A1">
        <w:rPr>
          <w:rFonts w:ascii="Arial" w:eastAsia="Arial" w:hAnsi="Arial" w:cs="Arial"/>
        </w:rPr>
        <w:t xml:space="preserve">O Guia Definitivo para o Scrum: As Regras do Jogo. 2020. 16 p. Disponível em: </w:t>
      </w:r>
      <w:hyperlink r:id="rId111" w:anchor="page=4&amp;zoom=100">
        <w:r w:rsidRPr="531AB1A1">
          <w:rPr>
            <w:rStyle w:val="Hyperlink"/>
            <w:rFonts w:ascii="Arial" w:eastAsia="Arial" w:hAnsi="Arial" w:cs="Arial"/>
            <w:color w:val="467886"/>
            <w:u w:val="single"/>
          </w:rPr>
          <w:t>https://scrumguides.org/docs/scrumguide/v2020/2020-Scrum-Guide-PortugueseBR-3.0.pdf#page=4&amp;zoom=100</w:t>
        </w:r>
      </w:hyperlink>
      <w:r w:rsidRPr="531AB1A1">
        <w:rPr>
          <w:rFonts w:ascii="Arial" w:eastAsia="Arial" w:hAnsi="Arial" w:cs="Arial"/>
        </w:rPr>
        <w:t>. Acesso em: 25 set. 2024.</w:t>
      </w:r>
    </w:p>
    <w:p w14:paraId="28CB1136" w14:textId="0B6B6C0C" w:rsidR="6A54A31F" w:rsidRDefault="531AB1A1" w:rsidP="1E806E08">
      <w:pPr>
        <w:spacing w:after="160" w:line="360" w:lineRule="auto"/>
        <w:jc w:val="both"/>
      </w:pPr>
      <w:r w:rsidRPr="531AB1A1">
        <w:rPr>
          <w:rFonts w:ascii="Arial" w:eastAsia="Arial" w:hAnsi="Arial" w:cs="Arial"/>
        </w:rPr>
        <w:t xml:space="preserve"> </w:t>
      </w:r>
    </w:p>
    <w:p w14:paraId="226356B5" w14:textId="784A73D2" w:rsidR="6A54A31F" w:rsidRDefault="531AB1A1" w:rsidP="1E806E08">
      <w:pPr>
        <w:spacing w:after="160" w:line="360" w:lineRule="auto"/>
        <w:jc w:val="both"/>
      </w:pPr>
      <w:r w:rsidRPr="531AB1A1">
        <w:rPr>
          <w:rFonts w:ascii="Arial" w:eastAsia="Arial" w:hAnsi="Arial" w:cs="Arial"/>
        </w:rPr>
        <w:t xml:space="preserve">Service </w:t>
      </w:r>
      <w:proofErr w:type="spellStart"/>
      <w:r w:rsidRPr="531AB1A1">
        <w:rPr>
          <w:rFonts w:ascii="Arial" w:eastAsia="Arial" w:hAnsi="Arial" w:cs="Arial"/>
        </w:rPr>
        <w:t>Now</w:t>
      </w:r>
      <w:proofErr w:type="spellEnd"/>
      <w:r w:rsidRPr="531AB1A1">
        <w:rPr>
          <w:rFonts w:ascii="Arial" w:eastAsia="Arial" w:hAnsi="Arial" w:cs="Arial"/>
        </w:rPr>
        <w:t xml:space="preserve">. </w:t>
      </w:r>
      <w:r w:rsidRPr="531AB1A1">
        <w:rPr>
          <w:rFonts w:ascii="Arial" w:eastAsia="Arial" w:hAnsi="Arial" w:cs="Arial"/>
          <w:b/>
          <w:bCs/>
        </w:rPr>
        <w:t>O que é um pipeline de CI/CD?</w:t>
      </w:r>
      <w:r w:rsidRPr="531AB1A1">
        <w:rPr>
          <w:rFonts w:ascii="Arial" w:eastAsia="Arial" w:hAnsi="Arial" w:cs="Arial"/>
        </w:rPr>
        <w:t xml:space="preserve"> Service </w:t>
      </w:r>
      <w:proofErr w:type="spellStart"/>
      <w:r w:rsidRPr="531AB1A1">
        <w:rPr>
          <w:rFonts w:ascii="Arial" w:eastAsia="Arial" w:hAnsi="Arial" w:cs="Arial"/>
        </w:rPr>
        <w:t>Now</w:t>
      </w:r>
      <w:proofErr w:type="spellEnd"/>
      <w:r w:rsidRPr="531AB1A1">
        <w:rPr>
          <w:rFonts w:ascii="Arial" w:eastAsia="Arial" w:hAnsi="Arial" w:cs="Arial"/>
        </w:rPr>
        <w:t>. Disponível em:</w:t>
      </w:r>
      <w:r w:rsidRPr="531AB1A1">
        <w:rPr>
          <w:rFonts w:ascii="Arial" w:eastAsia="Arial" w:hAnsi="Arial" w:cs="Arial"/>
          <w:color w:val="467886"/>
        </w:rPr>
        <w:t xml:space="preserve"> </w:t>
      </w:r>
      <w:hyperlink r:id="rId112">
        <w:r w:rsidRPr="531AB1A1">
          <w:rPr>
            <w:rStyle w:val="Hyperlink"/>
            <w:rFonts w:ascii="Arial" w:eastAsia="Arial" w:hAnsi="Arial" w:cs="Arial"/>
            <w:color w:val="467886"/>
            <w:u w:val="single"/>
          </w:rPr>
          <w:t>https://www.servicenow.com/br/products/devops/what-is-cicd-pipeline.html.</w:t>
        </w:r>
      </w:hyperlink>
      <w:r w:rsidRPr="531AB1A1">
        <w:rPr>
          <w:rFonts w:ascii="Arial" w:eastAsia="Arial" w:hAnsi="Arial" w:cs="Arial"/>
        </w:rPr>
        <w:t xml:space="preserve"> Acesso em: 11 nov. 2024.</w:t>
      </w:r>
    </w:p>
    <w:p w14:paraId="634B9AE6" w14:textId="1CB174BA" w:rsidR="6A54A31F" w:rsidRDefault="531AB1A1" w:rsidP="1E806E08">
      <w:pPr>
        <w:spacing w:after="160" w:line="360" w:lineRule="auto"/>
        <w:jc w:val="both"/>
      </w:pPr>
      <w:r w:rsidRPr="531AB1A1">
        <w:rPr>
          <w:rFonts w:ascii="Arial" w:eastAsia="Arial" w:hAnsi="Arial" w:cs="Arial"/>
        </w:rPr>
        <w:t xml:space="preserve"> </w:t>
      </w:r>
    </w:p>
    <w:p w14:paraId="2D2EAEE7" w14:textId="5E265829" w:rsidR="6A54A31F" w:rsidRDefault="531AB1A1" w:rsidP="1E806E08">
      <w:pPr>
        <w:spacing w:after="160" w:line="360" w:lineRule="auto"/>
        <w:jc w:val="both"/>
      </w:pPr>
      <w:r w:rsidRPr="531AB1A1">
        <w:rPr>
          <w:rFonts w:ascii="Arial" w:eastAsia="Arial" w:hAnsi="Arial" w:cs="Arial"/>
        </w:rPr>
        <w:t xml:space="preserve">SOMMERVILLE, Ian. </w:t>
      </w:r>
      <w:r w:rsidRPr="531AB1A1">
        <w:rPr>
          <w:rFonts w:ascii="Arial" w:eastAsia="Arial" w:hAnsi="Arial" w:cs="Arial"/>
          <w:b/>
          <w:bCs/>
        </w:rPr>
        <w:t>Engenharia de software</w:t>
      </w:r>
      <w:r w:rsidRPr="531AB1A1">
        <w:rPr>
          <w:rFonts w:ascii="Arial" w:eastAsia="Arial" w:hAnsi="Arial" w:cs="Arial"/>
        </w:rPr>
        <w:t xml:space="preserve">. 9. ed. 2011. </w:t>
      </w:r>
    </w:p>
    <w:p w14:paraId="05831D79" w14:textId="5D15CDA1" w:rsidR="0D593B0A" w:rsidRDefault="0D593B0A" w:rsidP="0D593B0A">
      <w:pPr>
        <w:spacing w:after="160" w:line="360" w:lineRule="auto"/>
        <w:jc w:val="both"/>
        <w:rPr>
          <w:rFonts w:ascii="Arial" w:eastAsia="Arial" w:hAnsi="Arial" w:cs="Arial"/>
          <w:lang w:val="en-US"/>
        </w:rPr>
      </w:pPr>
    </w:p>
    <w:p w14:paraId="4318D146" w14:textId="5EBD773A" w:rsidR="6A54A31F" w:rsidRDefault="531AB1A1" w:rsidP="1E806E08">
      <w:pPr>
        <w:spacing w:after="160" w:line="360" w:lineRule="auto"/>
        <w:jc w:val="both"/>
      </w:pPr>
      <w:r w:rsidRPr="531AB1A1">
        <w:rPr>
          <w:rFonts w:ascii="Arial" w:eastAsia="Arial" w:hAnsi="Arial" w:cs="Arial"/>
        </w:rPr>
        <w:t xml:space="preserve">SUSNJARA, Stephanie; SMALLEY, Ian. </w:t>
      </w:r>
      <w:r w:rsidRPr="531AB1A1">
        <w:rPr>
          <w:rFonts w:ascii="Arial" w:eastAsia="Arial" w:hAnsi="Arial" w:cs="Arial"/>
          <w:b/>
          <w:bCs/>
        </w:rPr>
        <w:t>O que são contêineres?</w:t>
      </w:r>
      <w:r w:rsidRPr="531AB1A1">
        <w:rPr>
          <w:rFonts w:ascii="Arial" w:eastAsia="Arial" w:hAnsi="Arial" w:cs="Arial"/>
        </w:rPr>
        <w:t xml:space="preserve"> IBM, 9 maio 2024. Disponível em: </w:t>
      </w:r>
      <w:hyperlink r:id="rId113">
        <w:r w:rsidRPr="531AB1A1">
          <w:rPr>
            <w:rStyle w:val="Hyperlink"/>
            <w:rFonts w:ascii="Arial" w:eastAsia="Arial" w:hAnsi="Arial" w:cs="Arial"/>
            <w:color w:val="467886"/>
            <w:u w:val="single"/>
          </w:rPr>
          <w:t>https://www.ibm.com/br-pt/topics/containers</w:t>
        </w:r>
      </w:hyperlink>
      <w:r w:rsidRPr="531AB1A1">
        <w:rPr>
          <w:rFonts w:ascii="Arial" w:eastAsia="Arial" w:hAnsi="Arial" w:cs="Arial"/>
        </w:rPr>
        <w:t>. Acesso em: 2 out. 2024.</w:t>
      </w:r>
    </w:p>
    <w:p w14:paraId="091A6D80" w14:textId="1063ACB9" w:rsidR="6A54A31F" w:rsidRDefault="531AB1A1" w:rsidP="1E806E08">
      <w:pPr>
        <w:spacing w:after="160" w:line="360" w:lineRule="auto"/>
        <w:jc w:val="both"/>
      </w:pPr>
      <w:r w:rsidRPr="531AB1A1">
        <w:rPr>
          <w:rFonts w:ascii="Arial" w:eastAsia="Arial" w:hAnsi="Arial" w:cs="Arial"/>
        </w:rPr>
        <w:lastRenderedPageBreak/>
        <w:t xml:space="preserve"> </w:t>
      </w:r>
    </w:p>
    <w:p w14:paraId="0FE56578" w14:textId="3992134A" w:rsidR="6A54A31F" w:rsidRDefault="531AB1A1" w:rsidP="1E806E08">
      <w:pPr>
        <w:spacing w:after="160" w:line="360" w:lineRule="auto"/>
        <w:jc w:val="both"/>
      </w:pPr>
      <w:r w:rsidRPr="531AB1A1">
        <w:rPr>
          <w:rFonts w:ascii="Arial" w:eastAsia="Arial" w:hAnsi="Arial" w:cs="Arial"/>
        </w:rPr>
        <w:t xml:space="preserve">TRINDADE, Joana M. F; FISCHER, Leonardo G. </w:t>
      </w:r>
      <w:r w:rsidRPr="531AB1A1">
        <w:rPr>
          <w:rFonts w:ascii="Arial" w:eastAsia="Arial" w:hAnsi="Arial" w:cs="Arial"/>
          <w:b/>
          <w:bCs/>
        </w:rPr>
        <w:t>Estudo e Aplicação de Padrões.</w:t>
      </w:r>
      <w:r w:rsidRPr="531AB1A1">
        <w:rPr>
          <w:rFonts w:ascii="Arial" w:eastAsia="Arial" w:hAnsi="Arial" w:cs="Arial"/>
        </w:rPr>
        <w:t xml:space="preserve"> Artigo - Curso de Informática, Universidade Federal do Rio Grande do Sul (UFRGS), Porto Alegre – RS – Brasil. 9 Jun. 2015. Disponível em: </w:t>
      </w:r>
      <w:hyperlink r:id="rId114">
        <w:r w:rsidRPr="531AB1A1">
          <w:rPr>
            <w:rStyle w:val="Hyperlink"/>
            <w:rFonts w:ascii="Arial" w:eastAsia="Arial" w:hAnsi="Arial" w:cs="Arial"/>
            <w:color w:val="467886"/>
            <w:u w:val="single"/>
          </w:rPr>
          <w:t>https://www.researchgate.net/publication/268434484_Estudo_e_Aplicacao_de_Padroes</w:t>
        </w:r>
      </w:hyperlink>
      <w:r w:rsidRPr="531AB1A1">
        <w:rPr>
          <w:rFonts w:ascii="Arial" w:eastAsia="Arial" w:hAnsi="Arial" w:cs="Arial"/>
        </w:rPr>
        <w:t>. Acesso em: 1 out. 2024.</w:t>
      </w:r>
    </w:p>
    <w:p w14:paraId="28C988F5" w14:textId="420A4C29" w:rsidR="6A54A31F" w:rsidRDefault="531AB1A1" w:rsidP="1E806E08">
      <w:pPr>
        <w:spacing w:after="160" w:line="360" w:lineRule="auto"/>
        <w:jc w:val="both"/>
      </w:pPr>
      <w:r w:rsidRPr="531AB1A1">
        <w:rPr>
          <w:rFonts w:ascii="Arial" w:eastAsia="Arial" w:hAnsi="Arial" w:cs="Arial"/>
        </w:rPr>
        <w:t xml:space="preserve"> </w:t>
      </w:r>
    </w:p>
    <w:p w14:paraId="01ED1D73" w14:textId="7491678C" w:rsidR="6A54A31F" w:rsidRDefault="531AB1A1" w:rsidP="1E806E08">
      <w:pPr>
        <w:spacing w:after="160" w:line="360" w:lineRule="auto"/>
        <w:jc w:val="both"/>
      </w:pPr>
      <w:r w:rsidRPr="531AB1A1">
        <w:rPr>
          <w:rFonts w:ascii="Arial" w:eastAsia="Arial" w:hAnsi="Arial" w:cs="Arial"/>
        </w:rPr>
        <w:t xml:space="preserve">VIACEP. </w:t>
      </w:r>
      <w:proofErr w:type="spellStart"/>
      <w:r w:rsidRPr="531AB1A1">
        <w:rPr>
          <w:rFonts w:ascii="Arial" w:eastAsia="Arial" w:hAnsi="Arial" w:cs="Arial"/>
          <w:b/>
          <w:bCs/>
        </w:rPr>
        <w:t>ViaCEP</w:t>
      </w:r>
      <w:proofErr w:type="spellEnd"/>
      <w:r w:rsidRPr="531AB1A1">
        <w:rPr>
          <w:rFonts w:ascii="Arial" w:eastAsia="Arial" w:hAnsi="Arial" w:cs="Arial"/>
          <w:b/>
          <w:bCs/>
        </w:rPr>
        <w:t>: Consulte CEPs de todo o Brasil</w:t>
      </w:r>
      <w:r w:rsidRPr="531AB1A1">
        <w:rPr>
          <w:rFonts w:ascii="Arial" w:eastAsia="Arial" w:hAnsi="Arial" w:cs="Arial"/>
        </w:rPr>
        <w:t xml:space="preserve">. </w:t>
      </w:r>
      <w:proofErr w:type="spellStart"/>
      <w:r w:rsidRPr="531AB1A1">
        <w:rPr>
          <w:rFonts w:ascii="Arial" w:eastAsia="Arial" w:hAnsi="Arial" w:cs="Arial"/>
        </w:rPr>
        <w:t>ViaCEP</w:t>
      </w:r>
      <w:proofErr w:type="spellEnd"/>
      <w:r w:rsidRPr="531AB1A1">
        <w:rPr>
          <w:rFonts w:ascii="Arial" w:eastAsia="Arial" w:hAnsi="Arial" w:cs="Arial"/>
        </w:rPr>
        <w:t xml:space="preserve">, 2023. Disponível em: </w:t>
      </w:r>
      <w:hyperlink r:id="rId115">
        <w:r w:rsidRPr="531AB1A1">
          <w:rPr>
            <w:rStyle w:val="Hyperlink"/>
            <w:rFonts w:ascii="Arial" w:eastAsia="Arial" w:hAnsi="Arial" w:cs="Arial"/>
          </w:rPr>
          <w:t>https://viacep.com.br</w:t>
        </w:r>
      </w:hyperlink>
      <w:r w:rsidRPr="531AB1A1">
        <w:rPr>
          <w:rFonts w:ascii="Arial" w:eastAsia="Arial" w:hAnsi="Arial" w:cs="Arial"/>
        </w:rPr>
        <w:t>. Acesso em: 11 nov. 2024.</w:t>
      </w:r>
    </w:p>
    <w:p w14:paraId="0231DB63" w14:textId="556D5F56" w:rsidR="1E806E08" w:rsidRDefault="1E806E08" w:rsidP="1E806E08">
      <w:pPr>
        <w:spacing w:before="240" w:after="240" w:line="360" w:lineRule="auto"/>
        <w:jc w:val="both"/>
        <w:rPr>
          <w:rFonts w:ascii="Arial" w:eastAsia="Arial" w:hAnsi="Arial" w:cs="Arial"/>
          <w:lang w:val="en-US"/>
        </w:rPr>
      </w:pPr>
    </w:p>
    <w:p w14:paraId="1C7B11FB" w14:textId="4E4D9C4C" w:rsidR="60B792D4" w:rsidRDefault="60B792D4" w:rsidP="60B792D4">
      <w:pPr>
        <w:spacing w:line="360" w:lineRule="auto"/>
        <w:rPr>
          <w:rFonts w:ascii="Arial" w:eastAsia="Arial" w:hAnsi="Arial" w:cs="Arial"/>
          <w:color w:val="333333"/>
        </w:rPr>
      </w:pPr>
    </w:p>
    <w:p w14:paraId="6DAAEE49" w14:textId="4CB17CCA" w:rsidR="1E806E08" w:rsidRDefault="1E806E08" w:rsidP="1E806E08">
      <w:pPr>
        <w:spacing w:line="360" w:lineRule="auto"/>
        <w:rPr>
          <w:rFonts w:ascii="Arial" w:eastAsia="Arial" w:hAnsi="Arial" w:cs="Arial"/>
          <w:color w:val="333333"/>
        </w:rPr>
      </w:pPr>
    </w:p>
    <w:p w14:paraId="3A19D493" w14:textId="47CD3F3F" w:rsidR="1E806E08" w:rsidRDefault="1E806E08" w:rsidP="1E806E08">
      <w:pPr>
        <w:spacing w:line="360" w:lineRule="auto"/>
        <w:rPr>
          <w:rFonts w:ascii="Arial" w:eastAsia="Arial" w:hAnsi="Arial" w:cs="Arial"/>
          <w:color w:val="333333"/>
        </w:rPr>
      </w:pPr>
    </w:p>
    <w:p w14:paraId="7490FBF9" w14:textId="7171A18A" w:rsidR="1E806E08" w:rsidRDefault="1E806E08" w:rsidP="1E806E08">
      <w:pPr>
        <w:spacing w:line="360" w:lineRule="auto"/>
        <w:rPr>
          <w:rFonts w:ascii="Arial" w:eastAsia="Arial" w:hAnsi="Arial" w:cs="Arial"/>
          <w:color w:val="333333"/>
        </w:rPr>
      </w:pPr>
    </w:p>
    <w:p w14:paraId="34962162" w14:textId="738CF145" w:rsidR="1E806E08" w:rsidRDefault="1E806E08" w:rsidP="1E806E08">
      <w:pPr>
        <w:spacing w:line="360" w:lineRule="auto"/>
        <w:rPr>
          <w:rFonts w:ascii="Arial" w:eastAsia="Arial" w:hAnsi="Arial" w:cs="Arial"/>
          <w:color w:val="333333"/>
        </w:rPr>
      </w:pPr>
    </w:p>
    <w:p w14:paraId="361A496A" w14:textId="4FE59FCF" w:rsidR="1E806E08" w:rsidRDefault="1E806E08" w:rsidP="1E806E08">
      <w:pPr>
        <w:spacing w:line="360" w:lineRule="auto"/>
        <w:rPr>
          <w:rFonts w:ascii="Arial" w:eastAsia="Arial" w:hAnsi="Arial" w:cs="Arial"/>
          <w:color w:val="333333"/>
        </w:rPr>
      </w:pPr>
    </w:p>
    <w:p w14:paraId="0BF34539" w14:textId="066093E9" w:rsidR="1E806E08" w:rsidRDefault="1E806E08" w:rsidP="1E806E08">
      <w:pPr>
        <w:spacing w:line="360" w:lineRule="auto"/>
        <w:rPr>
          <w:rFonts w:ascii="Arial" w:eastAsia="Arial" w:hAnsi="Arial" w:cs="Arial"/>
          <w:color w:val="333333"/>
        </w:rPr>
      </w:pPr>
    </w:p>
    <w:p w14:paraId="0FD4FAED" w14:textId="0EAA622E" w:rsidR="1E806E08" w:rsidRDefault="1E806E08" w:rsidP="1E806E08">
      <w:pPr>
        <w:spacing w:line="360" w:lineRule="auto"/>
        <w:rPr>
          <w:rFonts w:ascii="Arial" w:eastAsia="Arial" w:hAnsi="Arial" w:cs="Arial"/>
          <w:color w:val="333333"/>
        </w:rPr>
      </w:pPr>
    </w:p>
    <w:p w14:paraId="4A9FC38A" w14:textId="0CF6A9A8" w:rsidR="1E806E08" w:rsidRDefault="1E806E08" w:rsidP="1E806E08">
      <w:pPr>
        <w:spacing w:line="360" w:lineRule="auto"/>
        <w:rPr>
          <w:rFonts w:ascii="Arial" w:eastAsia="Arial" w:hAnsi="Arial" w:cs="Arial"/>
          <w:color w:val="333333"/>
        </w:rPr>
      </w:pPr>
    </w:p>
    <w:p w14:paraId="77A52294" w14:textId="77777777" w:rsidR="00824060" w:rsidRDefault="00824060">
      <w:pPr>
        <w:pStyle w:val="P2"/>
        <w:ind w:left="142"/>
        <w:rPr>
          <w:rFonts w:ascii="Arial" w:hAnsi="Arial" w:cs="Arial"/>
          <w:sz w:val="24"/>
          <w:szCs w:val="24"/>
        </w:rPr>
      </w:pPr>
    </w:p>
    <w:p w14:paraId="007DCDA8" w14:textId="77777777" w:rsidR="00824060" w:rsidRDefault="00824060">
      <w:pPr>
        <w:pStyle w:val="P2"/>
        <w:ind w:left="142"/>
        <w:rPr>
          <w:rFonts w:ascii="Arial" w:hAnsi="Arial" w:cs="Arial"/>
          <w:sz w:val="24"/>
          <w:szCs w:val="24"/>
        </w:rPr>
      </w:pPr>
    </w:p>
    <w:p w14:paraId="450EA2D7" w14:textId="77777777" w:rsidR="00824060" w:rsidRDefault="00824060">
      <w:pPr>
        <w:pStyle w:val="P2"/>
        <w:ind w:left="142"/>
        <w:rPr>
          <w:rFonts w:ascii="Arial" w:hAnsi="Arial" w:cs="Arial"/>
          <w:sz w:val="24"/>
          <w:szCs w:val="24"/>
        </w:rPr>
      </w:pPr>
    </w:p>
    <w:p w14:paraId="121FD38A" w14:textId="77777777" w:rsidR="00824060" w:rsidRDefault="00824060" w:rsidP="009D01E4">
      <w:pPr>
        <w:pStyle w:val="P2"/>
        <w:ind w:left="0"/>
        <w:rPr>
          <w:rFonts w:ascii="Arial" w:hAnsi="Arial" w:cs="Arial"/>
          <w:sz w:val="24"/>
          <w:szCs w:val="24"/>
        </w:rPr>
      </w:pPr>
    </w:p>
    <w:p w14:paraId="5C8C6B09" w14:textId="6BDDD435" w:rsidR="00824060" w:rsidRDefault="00824060">
      <w:pPr>
        <w:pStyle w:val="P2"/>
        <w:ind w:left="142"/>
        <w:rPr>
          <w:rFonts w:ascii="Arial" w:hAnsi="Arial" w:cs="Arial"/>
          <w:sz w:val="24"/>
          <w:szCs w:val="24"/>
        </w:rPr>
      </w:pPr>
    </w:p>
    <w:p w14:paraId="7EA96646" w14:textId="5DD42BA2" w:rsidR="00824060" w:rsidRDefault="531AB1A1" w:rsidP="1E806E08">
      <w:pPr>
        <w:pStyle w:val="Ttulo1"/>
        <w:numPr>
          <w:ilvl w:val="0"/>
          <w:numId w:val="0"/>
        </w:numPr>
        <w:spacing w:before="0" w:after="0" w:line="360" w:lineRule="auto"/>
        <w:ind w:left="142"/>
        <w:rPr>
          <w:rFonts w:ascii="Arial" w:hAnsi="Arial" w:cs="Arial"/>
          <w:sz w:val="24"/>
          <w:szCs w:val="24"/>
          <w:lang w:val="en-US"/>
        </w:rPr>
      </w:pPr>
      <w:bookmarkStart w:id="189" w:name="__RefHeading___Toc452970579"/>
      <w:bookmarkStart w:id="190" w:name="_Toc606773346"/>
      <w:bookmarkStart w:id="191" w:name="_Toc1973323076"/>
      <w:bookmarkStart w:id="192" w:name="_Toc168250121"/>
      <w:bookmarkStart w:id="193" w:name="_Toc168250521"/>
      <w:bookmarkStart w:id="194" w:name="_Toc168694189"/>
      <w:bookmarkStart w:id="195" w:name="_Toc183291705"/>
      <w:r w:rsidRPr="531AB1A1">
        <w:rPr>
          <w:rFonts w:ascii="Arial" w:hAnsi="Arial" w:cs="Arial"/>
          <w:sz w:val="24"/>
          <w:szCs w:val="24"/>
        </w:rPr>
        <w:t>APÊNDICE</w:t>
      </w:r>
      <w:bookmarkEnd w:id="189"/>
      <w:r w:rsidRPr="531AB1A1">
        <w:rPr>
          <w:rFonts w:ascii="Arial" w:hAnsi="Arial" w:cs="Arial"/>
          <w:sz w:val="24"/>
          <w:szCs w:val="24"/>
        </w:rPr>
        <w:t xml:space="preserve"> A – INSTRUMENTO DE PESQUISA</w:t>
      </w:r>
      <w:bookmarkEnd w:id="190"/>
      <w:bookmarkEnd w:id="191"/>
      <w:bookmarkEnd w:id="192"/>
      <w:bookmarkEnd w:id="193"/>
      <w:bookmarkEnd w:id="194"/>
      <w:bookmarkEnd w:id="195"/>
    </w:p>
    <w:p w14:paraId="5EDD2272" w14:textId="54C556A2" w:rsidR="00824060" w:rsidRDefault="00824060" w:rsidP="1E806E08">
      <w:pPr>
        <w:spacing w:line="259" w:lineRule="auto"/>
        <w:jc w:val="both"/>
        <w:rPr>
          <w:rFonts w:ascii="Arial" w:eastAsia="Arial" w:hAnsi="Arial" w:cs="Arial"/>
          <w:b/>
          <w:bCs/>
        </w:rPr>
      </w:pPr>
    </w:p>
    <w:p w14:paraId="1C73B61E" w14:textId="6C485CB1" w:rsidR="00824060" w:rsidRDefault="531AB1A1" w:rsidP="1E806E08">
      <w:pPr>
        <w:spacing w:line="360" w:lineRule="auto"/>
        <w:jc w:val="both"/>
        <w:rPr>
          <w:rFonts w:ascii="Arial" w:eastAsia="Arial" w:hAnsi="Arial" w:cs="Arial"/>
          <w:b/>
          <w:bCs/>
        </w:rPr>
      </w:pPr>
      <w:bookmarkStart w:id="196" w:name="_Toc1880143472"/>
      <w:bookmarkStart w:id="197" w:name="_Toc253816266"/>
      <w:bookmarkStart w:id="198" w:name="_Toc168250122"/>
      <w:bookmarkStart w:id="199" w:name="_Toc168250522"/>
      <w:bookmarkStart w:id="200" w:name="_Toc168694190"/>
      <w:r w:rsidRPr="531AB1A1">
        <w:rPr>
          <w:rFonts w:ascii="Arial" w:eastAsia="Arial" w:hAnsi="Arial" w:cs="Arial"/>
          <w:b/>
          <w:bCs/>
        </w:rPr>
        <w:t>Levantamento dos Requisitos do Sistema de Software</w:t>
      </w:r>
      <w:bookmarkEnd w:id="196"/>
      <w:bookmarkEnd w:id="197"/>
      <w:bookmarkEnd w:id="198"/>
      <w:bookmarkEnd w:id="199"/>
      <w:bookmarkEnd w:id="200"/>
    </w:p>
    <w:p w14:paraId="3A84AD31" w14:textId="497263EF" w:rsidR="1E806E08" w:rsidRDefault="1E806E08" w:rsidP="1E806E08">
      <w:pPr>
        <w:spacing w:line="360" w:lineRule="auto"/>
        <w:ind w:firstLine="708"/>
        <w:jc w:val="both"/>
        <w:rPr>
          <w:rFonts w:ascii="Arial" w:eastAsia="Arial" w:hAnsi="Arial" w:cs="Arial"/>
        </w:rPr>
      </w:pPr>
    </w:p>
    <w:p w14:paraId="4B97C92F" w14:textId="38E5634B" w:rsidR="00824060" w:rsidRDefault="531AB1A1" w:rsidP="1E806E08">
      <w:pPr>
        <w:spacing w:line="360" w:lineRule="auto"/>
        <w:ind w:firstLine="708"/>
        <w:jc w:val="both"/>
      </w:pPr>
      <w:r w:rsidRPr="531AB1A1">
        <w:rPr>
          <w:rFonts w:ascii="Arial" w:eastAsia="Arial" w:hAnsi="Arial" w:cs="Arial"/>
        </w:rPr>
        <w:t xml:space="preserve">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w:t>
      </w:r>
      <w:r w:rsidRPr="531AB1A1">
        <w:rPr>
          <w:rFonts w:ascii="Arial" w:eastAsia="Arial" w:hAnsi="Arial" w:cs="Arial"/>
        </w:rPr>
        <w:lastRenderedPageBreak/>
        <w:t>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spacing w:line="360" w:lineRule="auto"/>
        <w:jc w:val="both"/>
        <w:rPr>
          <w:rFonts w:ascii="Arial" w:eastAsia="Arial" w:hAnsi="Arial" w:cs="Arial"/>
          <w:b/>
          <w:bCs/>
        </w:rPr>
      </w:pPr>
    </w:p>
    <w:p w14:paraId="2732053C" w14:textId="6DFEFF90" w:rsidR="00824060" w:rsidRDefault="531AB1A1" w:rsidP="1E806E08">
      <w:pPr>
        <w:spacing w:line="360" w:lineRule="auto"/>
        <w:jc w:val="both"/>
        <w:rPr>
          <w:rFonts w:ascii="Arial" w:eastAsia="Arial" w:hAnsi="Arial" w:cs="Arial"/>
          <w:b/>
          <w:bCs/>
        </w:rPr>
      </w:pPr>
      <w:bookmarkStart w:id="201" w:name="_Toc1636251614"/>
      <w:bookmarkStart w:id="202" w:name="_Toc1108614840"/>
      <w:bookmarkStart w:id="203" w:name="_Toc168250123"/>
      <w:bookmarkStart w:id="204" w:name="_Toc168250523"/>
      <w:bookmarkStart w:id="205" w:name="_Toc168694191"/>
      <w:r w:rsidRPr="531AB1A1">
        <w:rPr>
          <w:rFonts w:ascii="Arial" w:eastAsia="Arial" w:hAnsi="Arial" w:cs="Arial"/>
          <w:b/>
          <w:bCs/>
        </w:rPr>
        <w:t>Extração de Requisitos</w:t>
      </w:r>
      <w:bookmarkEnd w:id="201"/>
      <w:bookmarkEnd w:id="202"/>
      <w:bookmarkEnd w:id="203"/>
      <w:bookmarkEnd w:id="204"/>
      <w:bookmarkEnd w:id="205"/>
    </w:p>
    <w:p w14:paraId="7779845B" w14:textId="46955BA7" w:rsidR="00824060" w:rsidRDefault="00824060" w:rsidP="1E806E08">
      <w:pPr>
        <w:spacing w:line="360" w:lineRule="auto"/>
        <w:jc w:val="both"/>
      </w:pPr>
    </w:p>
    <w:p w14:paraId="60883506" w14:textId="687D56A7"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 xml:space="preserve">Link do questionário: </w:t>
      </w:r>
      <w:hyperlink r:id="rId116">
        <w:r w:rsidRPr="531AB1A1">
          <w:rPr>
            <w:rFonts w:ascii="Arial" w:eastAsia="Arial" w:hAnsi="Arial" w:cs="Arial"/>
          </w:rPr>
          <w:t>https://forms.gle/oTDUjvQfJZXWjbnz5</w:t>
        </w:r>
      </w:hyperlink>
    </w:p>
    <w:p w14:paraId="4841C203" w14:textId="36B38F05" w:rsidR="00824060" w:rsidRDefault="531AB1A1" w:rsidP="1E806E08">
      <w:pPr>
        <w:spacing w:line="360" w:lineRule="auto"/>
        <w:jc w:val="both"/>
        <w:rPr>
          <w:rFonts w:ascii="Arial" w:eastAsia="Arial" w:hAnsi="Arial" w:cs="Arial"/>
        </w:rPr>
      </w:pPr>
      <w:r w:rsidRPr="531AB1A1">
        <w:rPr>
          <w:rFonts w:ascii="Arial" w:eastAsia="Arial" w:hAnsi="Arial" w:cs="Arial"/>
          <w:b/>
          <w:bCs/>
        </w:rPr>
        <w:t>Análise da Coleta de Requisitos</w:t>
      </w:r>
    </w:p>
    <w:p w14:paraId="10D985F3" w14:textId="311520CA" w:rsidR="1E806E08" w:rsidRDefault="1E806E08" w:rsidP="1E806E08">
      <w:pPr>
        <w:spacing w:line="360" w:lineRule="auto"/>
        <w:jc w:val="both"/>
        <w:rPr>
          <w:rFonts w:ascii="Arial" w:eastAsia="Arial" w:hAnsi="Arial" w:cs="Arial"/>
        </w:rPr>
      </w:pPr>
    </w:p>
    <w:p w14:paraId="6EB4B7F1" w14:textId="6DA489EB" w:rsidR="00824060" w:rsidRDefault="531AB1A1" w:rsidP="1E806E08">
      <w:pPr>
        <w:spacing w:before="240" w:after="240" w:line="360" w:lineRule="auto"/>
        <w:jc w:val="both"/>
        <w:rPr>
          <w:rFonts w:ascii="Arial" w:eastAsia="Arial" w:hAnsi="Arial" w:cs="Arial"/>
        </w:rPr>
      </w:pPr>
      <w:r w:rsidRPr="531AB1A1">
        <w:rPr>
          <w:rFonts w:ascii="Arial" w:eastAsia="Arial" w:hAnsi="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1 </w:t>
      </w:r>
      <w:r w:rsidRPr="531AB1A1">
        <w:rPr>
          <w:rFonts w:ascii="Arial" w:hAnsi="Arial" w:cs="Arial"/>
          <w:color w:val="000000" w:themeColor="text1"/>
          <w:sz w:val="20"/>
          <w:szCs w:val="20"/>
        </w:rPr>
        <w:t>– Pergunta 1</w:t>
      </w:r>
    </w:p>
    <w:p w14:paraId="72FA682B" w14:textId="0B5ACF87" w:rsidR="00824060" w:rsidRDefault="531AB1A1" w:rsidP="1E806E08">
      <w:pPr>
        <w:spacing w:before="240" w:after="240" w:line="360" w:lineRule="auto"/>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7">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3AC89EA" w14:textId="14E3EED8" w:rsidR="00824060" w:rsidRDefault="531AB1A1" w:rsidP="078076E3">
      <w:pPr>
        <w:spacing w:before="240" w:after="240" w:line="360" w:lineRule="auto"/>
        <w:jc w:val="both"/>
      </w:pPr>
      <w:r w:rsidRPr="531AB1A1">
        <w:rPr>
          <w:rFonts w:ascii="Roboto" w:eastAsia="Roboto" w:hAnsi="Roboto" w:cs="Roboto"/>
          <w:color w:val="202124"/>
        </w:rPr>
        <w:t xml:space="preserve">Ao examinarmos o gráfico de respostas da Figura 1, que se refere à pergunta 1 "Você já enfrentou ou deparou-se com algum tipo de problema nas vias públicas?", fica </w:t>
      </w:r>
      <w:r w:rsidRPr="531AB1A1">
        <w:rPr>
          <w:rFonts w:ascii="Roboto" w:eastAsia="Roboto" w:hAnsi="Roboto" w:cs="Roboto"/>
          <w:color w:val="202124"/>
        </w:rPr>
        <w:lastRenderedPageBreak/>
        <w:t>evidente que 94,8% das respostas indicam uma experiência afirmativa, enquanto 5,2% responderam negativamente.</w:t>
      </w:r>
    </w:p>
    <w:p w14:paraId="5148BA1E" w14:textId="63C72B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2 </w:t>
      </w:r>
      <w:r w:rsidRPr="531AB1A1">
        <w:rPr>
          <w:rFonts w:ascii="Arial" w:hAnsi="Arial" w:cs="Arial"/>
          <w:color w:val="000000" w:themeColor="text1"/>
          <w:sz w:val="20"/>
          <w:szCs w:val="20"/>
        </w:rPr>
        <w:t>– Pergunta 2</w:t>
      </w:r>
    </w:p>
    <w:p w14:paraId="4AAAFA50" w14:textId="1F0A746B" w:rsidR="00824060" w:rsidRDefault="531AB1A1" w:rsidP="1E806E08">
      <w:pPr>
        <w:spacing w:before="240" w:after="240" w:line="360" w:lineRule="auto"/>
        <w:jc w:val="center"/>
      </w:pPr>
      <w:r w:rsidRPr="531AB1A1">
        <w:rPr>
          <w:rFonts w:ascii="Arial" w:eastAsia="Arial" w:hAnsi="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18">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C861BE9" w14:textId="694C7165"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spacing w:line="360" w:lineRule="auto"/>
        <w:ind w:firstLine="432"/>
        <w:jc w:val="both"/>
        <w:rPr>
          <w:rFonts w:ascii="Arial" w:eastAsia="Arial" w:hAnsi="Arial" w:cs="Arial"/>
        </w:rPr>
      </w:pPr>
      <w:r w:rsidRPr="531AB1A1">
        <w:rPr>
          <w:rFonts w:ascii="Arial" w:eastAsia="Arial" w:hAnsi="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3 </w:t>
      </w:r>
      <w:r w:rsidRPr="531AB1A1">
        <w:rPr>
          <w:rFonts w:ascii="Arial" w:hAnsi="Arial" w:cs="Arial"/>
          <w:color w:val="000000" w:themeColor="text1"/>
          <w:sz w:val="20"/>
          <w:szCs w:val="20"/>
        </w:rPr>
        <w:t>– Pergunta 3</w:t>
      </w:r>
    </w:p>
    <w:p w14:paraId="244E733B" w14:textId="6AD4CFD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19">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594D27A2" w14:textId="0CA038F8"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spacing w:line="360" w:lineRule="auto"/>
        <w:jc w:val="center"/>
        <w:rPr>
          <w:rFonts w:ascii="Arial" w:hAnsi="Arial" w:cs="Arial"/>
          <w:b/>
          <w:bCs/>
          <w:sz w:val="20"/>
          <w:szCs w:val="20"/>
        </w:rPr>
      </w:pPr>
      <w:r w:rsidRPr="531AB1A1">
        <w:rPr>
          <w:rFonts w:ascii="Arial" w:hAnsi="Arial" w:cs="Arial"/>
          <w:b/>
          <w:bCs/>
          <w:color w:val="000000" w:themeColor="text1"/>
          <w:sz w:val="20"/>
          <w:szCs w:val="20"/>
        </w:rPr>
        <w:t>Gráfico 4</w:t>
      </w:r>
      <w:r w:rsidRPr="531AB1A1">
        <w:rPr>
          <w:rFonts w:ascii="Arial" w:hAnsi="Arial" w:cs="Arial"/>
          <w:color w:val="000000" w:themeColor="text1"/>
          <w:sz w:val="20"/>
          <w:szCs w:val="20"/>
        </w:rPr>
        <w:t xml:space="preserve"> – Pergunta 4</w:t>
      </w:r>
    </w:p>
    <w:p w14:paraId="726B73E5" w14:textId="479FB7AB" w:rsidR="00824060" w:rsidRDefault="531AB1A1" w:rsidP="1E806E08">
      <w:pPr>
        <w:spacing w:before="240" w:after="240" w:line="360" w:lineRule="auto"/>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0">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0ABF01F3" w14:textId="61738E34" w:rsidR="00824060" w:rsidRDefault="531AB1A1" w:rsidP="078076E3">
      <w:pPr>
        <w:spacing w:before="240" w:after="240" w:line="360" w:lineRule="auto"/>
        <w:jc w:val="both"/>
        <w:rPr>
          <w:rFonts w:ascii="Arial" w:eastAsia="Arial" w:hAnsi="Arial" w:cs="Arial"/>
        </w:rPr>
      </w:pPr>
      <w:r w:rsidRPr="531AB1A1">
        <w:rPr>
          <w:rFonts w:ascii="Arial" w:eastAsia="Arial" w:hAnsi="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5 </w:t>
      </w:r>
      <w:r w:rsidRPr="531AB1A1">
        <w:rPr>
          <w:rFonts w:ascii="Arial" w:hAnsi="Arial" w:cs="Arial"/>
          <w:color w:val="000000" w:themeColor="text1"/>
          <w:sz w:val="20"/>
          <w:szCs w:val="20"/>
        </w:rPr>
        <w:t>– Pergunta 5</w:t>
      </w:r>
    </w:p>
    <w:p w14:paraId="468B1352" w14:textId="59D96457" w:rsidR="00824060" w:rsidRDefault="531AB1A1" w:rsidP="1E806E08">
      <w:pPr>
        <w:spacing w:before="240" w:after="240" w:line="360" w:lineRule="auto"/>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1">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CF7D34" w14:textId="4C5F3241"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6 </w:t>
      </w:r>
      <w:r w:rsidRPr="531AB1A1">
        <w:rPr>
          <w:rFonts w:ascii="Arial" w:hAnsi="Arial" w:cs="Arial"/>
          <w:color w:val="000000" w:themeColor="text1"/>
          <w:sz w:val="20"/>
          <w:szCs w:val="20"/>
        </w:rPr>
        <w:t>– Pergunta 6</w:t>
      </w:r>
    </w:p>
    <w:p w14:paraId="0A959C69" w14:textId="0D5D7B00" w:rsidR="00824060" w:rsidRDefault="531AB1A1" w:rsidP="1E806E08">
      <w:pPr>
        <w:spacing w:before="240" w:after="240" w:line="360" w:lineRule="auto"/>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2">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62073427" w14:textId="59769009"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7 </w:t>
      </w:r>
      <w:r w:rsidRPr="531AB1A1">
        <w:rPr>
          <w:rFonts w:ascii="Arial" w:hAnsi="Arial" w:cs="Arial"/>
          <w:color w:val="000000" w:themeColor="text1"/>
          <w:sz w:val="20"/>
          <w:szCs w:val="20"/>
        </w:rPr>
        <w:t>– Pergunta 7</w:t>
      </w:r>
    </w:p>
    <w:p w14:paraId="28316D4C" w14:textId="562FA404" w:rsidR="00824060" w:rsidRDefault="531AB1A1" w:rsidP="1E806E08">
      <w:pPr>
        <w:spacing w:before="240" w:after="240" w:line="360" w:lineRule="auto"/>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3">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5FC297E" w14:textId="432C8415"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eficaz?”, podemos observar que 95,9% das respostas foram afirmativas e 4,1% foram </w:t>
      </w:r>
      <w:r w:rsidRPr="531AB1A1">
        <w:rPr>
          <w:rFonts w:ascii="Roboto" w:eastAsia="Roboto" w:hAnsi="Roboto" w:cs="Roboto"/>
          <w:color w:val="202124"/>
        </w:rPr>
        <w:lastRenderedPageBreak/>
        <w:t xml:space="preserve">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8</w:t>
      </w:r>
      <w:r w:rsidRPr="531AB1A1">
        <w:rPr>
          <w:rFonts w:ascii="Arial" w:hAnsi="Arial" w:cs="Arial"/>
          <w:color w:val="000000" w:themeColor="text1"/>
          <w:sz w:val="20"/>
          <w:szCs w:val="20"/>
        </w:rPr>
        <w:t xml:space="preserve"> – Pergunta 8</w:t>
      </w:r>
    </w:p>
    <w:p w14:paraId="5CEF18F3" w14:textId="59CE81AD" w:rsidR="00824060" w:rsidRDefault="531AB1A1" w:rsidP="1E806E08">
      <w:pPr>
        <w:spacing w:before="240" w:after="240" w:line="360" w:lineRule="auto"/>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3C2B3FBF" w14:textId="67A8CED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da figura 8, referente a pergunta 8 “Você acha interessante termos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 xml:space="preserve">Gamificação: A implementação de um sistema de pontuação pode introduzir elementos de gamificação, tornando a experiência de uso do </w:t>
      </w:r>
      <w:r w:rsidRPr="531AB1A1">
        <w:rPr>
          <w:rFonts w:ascii="Roboto" w:eastAsia="Roboto" w:hAnsi="Roboto" w:cs="Roboto"/>
          <w:color w:val="202124"/>
        </w:rPr>
        <w:lastRenderedPageBreak/>
        <w:t>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spacing w:line="360" w:lineRule="auto"/>
        <w:jc w:val="both"/>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spacing w:line="360" w:lineRule="auto"/>
        <w:jc w:val="both"/>
        <w:rPr>
          <w:rFonts w:ascii="Roboto" w:eastAsia="Roboto" w:hAnsi="Roboto" w:cs="Roboto"/>
          <w:color w:val="202124"/>
        </w:rPr>
      </w:pPr>
    </w:p>
    <w:p w14:paraId="30A511EF" w14:textId="12C42B93"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 xml:space="preserve">Gráfico 9 </w:t>
      </w:r>
      <w:r w:rsidRPr="531AB1A1">
        <w:rPr>
          <w:rFonts w:ascii="Arial" w:hAnsi="Arial" w:cs="Arial"/>
          <w:color w:val="000000" w:themeColor="text1"/>
          <w:sz w:val="20"/>
          <w:szCs w:val="20"/>
        </w:rPr>
        <w:t>– Pergunta 9</w:t>
      </w:r>
    </w:p>
    <w:p w14:paraId="4D1167EC" w14:textId="4AA98C44" w:rsidR="00824060" w:rsidRDefault="531AB1A1" w:rsidP="1E806E08">
      <w:pPr>
        <w:spacing w:before="240" w:after="240" w:line="360" w:lineRule="auto"/>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5">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C94BF7D" w14:textId="57F3E575"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lastRenderedPageBreak/>
        <w:t xml:space="preserve">Gráfico 10 </w:t>
      </w:r>
      <w:r w:rsidRPr="531AB1A1">
        <w:rPr>
          <w:rFonts w:ascii="Arial" w:hAnsi="Arial" w:cs="Arial"/>
          <w:color w:val="000000" w:themeColor="text1"/>
          <w:sz w:val="20"/>
          <w:szCs w:val="20"/>
        </w:rPr>
        <w:t>– Pergunta 10</w:t>
      </w:r>
    </w:p>
    <w:p w14:paraId="7DCC0381" w14:textId="59C87F26" w:rsidR="00824060" w:rsidRDefault="531AB1A1" w:rsidP="1E806E08">
      <w:pPr>
        <w:spacing w:before="240" w:after="240" w:line="360" w:lineRule="auto"/>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6">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(2023).</w:t>
      </w:r>
    </w:p>
    <w:p w14:paraId="74AE9D95" w14:textId="75B7752A" w:rsidR="00824060" w:rsidRDefault="531AB1A1" w:rsidP="078076E3">
      <w:pPr>
        <w:spacing w:before="240" w:after="240" w:line="360" w:lineRule="auto"/>
        <w:jc w:val="both"/>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spacing w:line="360" w:lineRule="auto"/>
        <w:jc w:val="center"/>
        <w:rPr>
          <w:rFonts w:ascii="Arial" w:hAnsi="Arial" w:cs="Arial"/>
          <w:sz w:val="20"/>
          <w:szCs w:val="20"/>
        </w:rPr>
      </w:pPr>
      <w:r w:rsidRPr="531AB1A1">
        <w:rPr>
          <w:rFonts w:ascii="Arial" w:hAnsi="Arial" w:cs="Arial"/>
          <w:b/>
          <w:bCs/>
          <w:color w:val="000000" w:themeColor="text1"/>
          <w:sz w:val="20"/>
          <w:szCs w:val="20"/>
        </w:rPr>
        <w:t>Gráfico 11</w:t>
      </w:r>
      <w:r w:rsidRPr="531AB1A1">
        <w:rPr>
          <w:rFonts w:ascii="Arial" w:hAnsi="Arial" w:cs="Arial"/>
          <w:color w:val="000000" w:themeColor="text1"/>
          <w:sz w:val="20"/>
          <w:szCs w:val="20"/>
        </w:rPr>
        <w:t xml:space="preserve"> – Pergunta 11</w:t>
      </w:r>
    </w:p>
    <w:p w14:paraId="007257D5" w14:textId="7D14223D" w:rsidR="00824060" w:rsidRDefault="531AB1A1" w:rsidP="1E806E08">
      <w:pPr>
        <w:spacing w:before="240" w:after="240" w:line="360" w:lineRule="auto"/>
        <w:jc w:val="center"/>
      </w:pPr>
      <w:r>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7">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line="360" w:lineRule="auto"/>
        <w:jc w:val="center"/>
        <w:rPr>
          <w:rFonts w:ascii="Arial" w:hAnsi="Arial" w:cs="Arial"/>
          <w:sz w:val="20"/>
          <w:szCs w:val="20"/>
        </w:rPr>
      </w:pPr>
      <w:r w:rsidRPr="531AB1A1">
        <w:rPr>
          <w:rFonts w:ascii="Arial" w:hAnsi="Arial" w:cs="Arial"/>
          <w:sz w:val="20"/>
          <w:szCs w:val="20"/>
        </w:rPr>
        <w:lastRenderedPageBreak/>
        <w:t>Fonte: Autores (2023).</w:t>
      </w:r>
    </w:p>
    <w:p w14:paraId="6976F9DD" w14:textId="79078D17" w:rsidR="00824060" w:rsidRDefault="531AB1A1" w:rsidP="078076E3">
      <w:pPr>
        <w:spacing w:before="240" w:after="240" w:line="360" w:lineRule="auto"/>
        <w:jc w:val="both"/>
        <w:rPr>
          <w:rFonts w:ascii="Roboto" w:eastAsia="Roboto" w:hAnsi="Roboto" w:cs="Roboto"/>
          <w:color w:val="202124"/>
        </w:rPr>
      </w:pPr>
      <w:r w:rsidRPr="531AB1A1">
        <w:rPr>
          <w:rFonts w:ascii="Arial" w:eastAsia="Arial" w:hAnsi="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Falta de manutenção em calçadas – 78 pessoas</w:t>
      </w:r>
    </w:p>
    <w:p w14:paraId="1024A4E3" w14:textId="04619601" w:rsidR="00824060" w:rsidRDefault="531AB1A1" w:rsidP="00820795">
      <w:pPr>
        <w:pStyle w:val="PargrafodaLista"/>
        <w:numPr>
          <w:ilvl w:val="1"/>
          <w:numId w:val="25"/>
        </w:numPr>
        <w:spacing w:line="360" w:lineRule="auto"/>
        <w:jc w:val="both"/>
        <w:rPr>
          <w:rFonts w:ascii="Arial" w:eastAsia="Arial" w:hAnsi="Arial" w:cs="Arial"/>
          <w:color w:val="000000" w:themeColor="text1"/>
        </w:rPr>
      </w:pPr>
      <w:r w:rsidRPr="531AB1A1">
        <w:rPr>
          <w:rFonts w:ascii="Arial" w:eastAsia="Arial" w:hAnsi="Arial" w:cs="Arial"/>
          <w:color w:val="000000" w:themeColor="text1"/>
        </w:rPr>
        <w:t>Problemas de iluminação pública – 74 pessoas</w:t>
      </w:r>
    </w:p>
    <w:p w14:paraId="34B7CE4C" w14:textId="3EE4139C" w:rsidR="00824060" w:rsidRDefault="531AB1A1" w:rsidP="1E806E08">
      <w:pPr>
        <w:spacing w:before="240" w:after="240" w:line="360" w:lineRule="auto"/>
        <w:jc w:val="both"/>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line="360" w:lineRule="auto"/>
        <w:jc w:val="both"/>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lang w:val="en-US"/>
        </w:rPr>
      </w:pPr>
      <w:bookmarkStart w:id="206" w:name="_Toc183291706"/>
      <w:r w:rsidRPr="531AB1A1">
        <w:rPr>
          <w:rFonts w:ascii="Arial" w:hAnsi="Arial" w:cs="Arial"/>
          <w:sz w:val="24"/>
          <w:szCs w:val="24"/>
        </w:rPr>
        <w:lastRenderedPageBreak/>
        <w:t>APÊNDICE B – DESIGN SYSTEM</w:t>
      </w:r>
      <w:bookmarkEnd w:id="206"/>
    </w:p>
    <w:p w14:paraId="24FD9758" w14:textId="58EDA559" w:rsidR="00BE419B" w:rsidRPr="00BE419B" w:rsidRDefault="531AB1A1" w:rsidP="00BE419B">
      <w:pPr>
        <w:pStyle w:val="Legenda"/>
        <w:keepNext/>
        <w:jc w:val="center"/>
        <w:rPr>
          <w:rFonts w:ascii="Arial" w:hAnsi="Arial" w:cs="Arial"/>
          <w:b w:val="0"/>
          <w:bCs w:val="0"/>
        </w:rPr>
      </w:pPr>
      <w:r w:rsidRPr="531AB1A1">
        <w:rPr>
          <w:rFonts w:ascii="Arial" w:hAnsi="Arial" w:cs="Arial"/>
        </w:rPr>
        <w:t xml:space="preserve">Figure </w:t>
      </w:r>
      <w:r w:rsidR="00BE419B" w:rsidRPr="531AB1A1">
        <w:rPr>
          <w:rFonts w:ascii="Arial" w:hAnsi="Arial" w:cs="Arial"/>
        </w:rPr>
        <w:fldChar w:fldCharType="begin"/>
      </w:r>
      <w:r w:rsidR="00BE419B" w:rsidRPr="531AB1A1">
        <w:rPr>
          <w:rFonts w:ascii="Arial" w:hAnsi="Arial" w:cs="Arial"/>
        </w:rPr>
        <w:instrText xml:space="preserve"> SEQ Figure \* ARABIC </w:instrText>
      </w:r>
      <w:r w:rsidR="00BE419B" w:rsidRPr="531AB1A1">
        <w:rPr>
          <w:rFonts w:ascii="Arial" w:hAnsi="Arial" w:cs="Arial"/>
        </w:rPr>
        <w:fldChar w:fldCharType="separate"/>
      </w:r>
      <w:r w:rsidRPr="531AB1A1">
        <w:rPr>
          <w:rFonts w:ascii="Arial" w:hAnsi="Arial" w:cs="Arial"/>
        </w:rPr>
        <w:t>1</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28">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line="360" w:lineRule="auto"/>
        <w:jc w:val="center"/>
        <w:rPr>
          <w:rFonts w:ascii="Arial" w:eastAsia="Arial" w:hAnsi="Arial" w:cs="Arial"/>
          <w:sz w:val="20"/>
          <w:szCs w:val="20"/>
        </w:rPr>
      </w:pPr>
      <w:r w:rsidRPr="531AB1A1">
        <w:rPr>
          <w:rFonts w:ascii="Arial" w:eastAsia="Arial" w:hAnsi="Arial" w:cs="Arial"/>
          <w:sz w:val="20"/>
          <w:szCs w:val="20"/>
        </w:rPr>
        <w:t xml:space="preserve">Fonte: Autores - Extraído da plataforma </w:t>
      </w:r>
      <w:proofErr w:type="spellStart"/>
      <w:r w:rsidRPr="531AB1A1">
        <w:rPr>
          <w:rFonts w:ascii="Arial" w:eastAsia="Arial" w:hAnsi="Arial" w:cs="Arial"/>
          <w:sz w:val="20"/>
          <w:szCs w:val="20"/>
        </w:rPr>
        <w:t>Figma</w:t>
      </w:r>
      <w:proofErr w:type="spellEnd"/>
      <w:r w:rsidRPr="531AB1A1">
        <w:rPr>
          <w:rFonts w:ascii="Arial" w:eastAsia="Arial" w:hAnsi="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line="360" w:lineRule="auto"/>
        <w:jc w:val="both"/>
        <w:rPr>
          <w:rFonts w:ascii="Roboto" w:eastAsia="Roboto" w:hAnsi="Roboto" w:cs="Roboto"/>
          <w:color w:val="202124"/>
        </w:rPr>
      </w:pPr>
    </w:p>
    <w:p w14:paraId="376C32CB" w14:textId="58FE6321" w:rsidR="00824060" w:rsidRDefault="531AB1A1" w:rsidP="1E806E08">
      <w:pPr>
        <w:pStyle w:val="Ttulo1"/>
        <w:numPr>
          <w:ilvl w:val="0"/>
          <w:numId w:val="0"/>
        </w:numPr>
        <w:spacing w:line="259" w:lineRule="auto"/>
        <w:rPr>
          <w:rFonts w:ascii="Arial" w:hAnsi="Arial" w:cs="Arial"/>
          <w:sz w:val="24"/>
          <w:szCs w:val="24"/>
          <w:lang w:val="en-US"/>
        </w:rPr>
      </w:pPr>
      <w:bookmarkStart w:id="207" w:name="_Toc183291707"/>
      <w:r w:rsidRPr="531AB1A1">
        <w:rPr>
          <w:rFonts w:ascii="Arial" w:hAnsi="Arial" w:cs="Arial"/>
          <w:sz w:val="24"/>
          <w:szCs w:val="24"/>
        </w:rPr>
        <w:t>APÊNDICE C – TERMO DE USO</w:t>
      </w:r>
      <w:bookmarkEnd w:id="207"/>
    </w:p>
    <w:p w14:paraId="62199465" w14:textId="24974CE4" w:rsidR="00824060" w:rsidRDefault="00824060" w:rsidP="1E806E08">
      <w:pPr>
        <w:spacing w:line="360" w:lineRule="auto"/>
        <w:ind w:firstLine="360"/>
        <w:jc w:val="both"/>
        <w:rPr>
          <w:rFonts w:ascii="Arial" w:hAnsi="Arial" w:cs="Arial"/>
          <w:b/>
          <w:bCs/>
          <w:lang w:eastAsia="ja-JP"/>
        </w:rPr>
      </w:pPr>
    </w:p>
    <w:p w14:paraId="5703B4D4" w14:textId="294EA29D" w:rsidR="00824060" w:rsidRDefault="531AB1A1" w:rsidP="1E806E08">
      <w:pPr>
        <w:spacing w:line="360" w:lineRule="auto"/>
        <w:ind w:firstLine="708"/>
        <w:jc w:val="both"/>
      </w:pPr>
      <w:r w:rsidRPr="531AB1A1">
        <w:rPr>
          <w:rFonts w:ascii="Arial" w:hAnsi="Arial" w:cs="Arial"/>
        </w:rPr>
        <w:t>Termos de Uso do Aplicativo Nossa Via</w:t>
      </w:r>
    </w:p>
    <w:p w14:paraId="40AF419F" w14:textId="25145F6A" w:rsidR="00824060" w:rsidRDefault="531AB1A1" w:rsidP="1E806E08">
      <w:pPr>
        <w:spacing w:line="360" w:lineRule="auto"/>
        <w:ind w:firstLine="708"/>
        <w:jc w:val="both"/>
      </w:pPr>
      <w:r w:rsidRPr="531AB1A1">
        <w:rPr>
          <w:rFonts w:ascii="Arial" w:hAnsi="Arial" w:cs="Arial"/>
        </w:rPr>
        <w:t xml:space="preserve"> </w:t>
      </w:r>
    </w:p>
    <w:p w14:paraId="7038A934" w14:textId="4C890707" w:rsidR="00824060" w:rsidRDefault="531AB1A1" w:rsidP="1E806E08">
      <w:pPr>
        <w:spacing w:line="360" w:lineRule="auto"/>
        <w:ind w:firstLine="708"/>
        <w:jc w:val="both"/>
      </w:pPr>
      <w:r w:rsidRPr="531AB1A1">
        <w:rPr>
          <w:rFonts w:ascii="Arial" w:hAnsi="Arial" w:cs="Arial"/>
        </w:rPr>
        <w:t>Última atualização: 16/11/2024</w:t>
      </w:r>
    </w:p>
    <w:p w14:paraId="16B54057" w14:textId="41AE9328" w:rsidR="00824060" w:rsidRDefault="531AB1A1" w:rsidP="1E806E08">
      <w:pPr>
        <w:spacing w:line="360" w:lineRule="auto"/>
        <w:ind w:firstLine="708"/>
        <w:jc w:val="both"/>
      </w:pPr>
      <w:r w:rsidRPr="531AB1A1">
        <w:rPr>
          <w:rFonts w:ascii="Arial" w:hAnsi="Arial" w:cs="Arial"/>
        </w:rPr>
        <w:t xml:space="preserve"> </w:t>
      </w:r>
    </w:p>
    <w:p w14:paraId="5903C419" w14:textId="5EBFA072" w:rsidR="00824060" w:rsidRDefault="531AB1A1" w:rsidP="1E806E08">
      <w:pPr>
        <w:spacing w:line="360" w:lineRule="auto"/>
        <w:ind w:firstLine="708"/>
        <w:jc w:val="both"/>
      </w:pPr>
      <w:r w:rsidRPr="531AB1A1">
        <w:rPr>
          <w:rFonts w:ascii="Arial" w:hAnsi="Arial" w:cs="Arial"/>
        </w:rPr>
        <w:t>1. Aceitação dos Termos</w:t>
      </w:r>
    </w:p>
    <w:p w14:paraId="518A0244" w14:textId="630AEA22" w:rsidR="00824060" w:rsidRDefault="531AB1A1" w:rsidP="1E806E08">
      <w:pPr>
        <w:spacing w:line="360" w:lineRule="auto"/>
        <w:ind w:firstLine="708"/>
        <w:jc w:val="both"/>
      </w:pPr>
      <w:r w:rsidRPr="531AB1A1">
        <w:rPr>
          <w:rFonts w:ascii="Arial" w:hAnsi="Arial" w:cs="Arial"/>
        </w:rPr>
        <w:t xml:space="preserve"> </w:t>
      </w:r>
    </w:p>
    <w:p w14:paraId="2EB1725B" w14:textId="0730E9CA" w:rsidR="00824060" w:rsidRDefault="531AB1A1" w:rsidP="1E806E08">
      <w:pPr>
        <w:spacing w:line="360" w:lineRule="auto"/>
        <w:ind w:firstLine="708"/>
        <w:jc w:val="both"/>
      </w:pPr>
      <w:r w:rsidRPr="531AB1A1">
        <w:rPr>
          <w:rFonts w:ascii="Arial" w:hAnsi="Arial" w:cs="Arial"/>
        </w:rPr>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spacing w:line="360" w:lineRule="auto"/>
        <w:ind w:firstLine="708"/>
        <w:jc w:val="both"/>
      </w:pPr>
      <w:r w:rsidRPr="531AB1A1">
        <w:rPr>
          <w:rFonts w:ascii="Arial" w:hAnsi="Arial" w:cs="Arial"/>
        </w:rPr>
        <w:lastRenderedPageBreak/>
        <w:t xml:space="preserve"> </w:t>
      </w:r>
    </w:p>
    <w:p w14:paraId="2E30A3B9" w14:textId="259EC68F" w:rsidR="00824060" w:rsidRDefault="531AB1A1" w:rsidP="1E806E08">
      <w:pPr>
        <w:spacing w:line="360" w:lineRule="auto"/>
        <w:ind w:firstLine="708"/>
        <w:jc w:val="both"/>
      </w:pPr>
      <w:r w:rsidRPr="531AB1A1">
        <w:rPr>
          <w:rFonts w:ascii="Arial" w:hAnsi="Arial" w:cs="Arial"/>
        </w:rPr>
        <w:t>2. Descrição do Serviço</w:t>
      </w:r>
    </w:p>
    <w:p w14:paraId="41A78DDA" w14:textId="26B98F3F" w:rsidR="00824060" w:rsidRDefault="531AB1A1" w:rsidP="1E806E08">
      <w:pPr>
        <w:spacing w:line="360" w:lineRule="auto"/>
        <w:ind w:firstLine="708"/>
        <w:jc w:val="both"/>
      </w:pPr>
      <w:r w:rsidRPr="531AB1A1">
        <w:rPr>
          <w:rFonts w:ascii="Arial" w:hAnsi="Arial" w:cs="Arial"/>
        </w:rPr>
        <w:t xml:space="preserve"> </w:t>
      </w:r>
    </w:p>
    <w:p w14:paraId="005DEDFD" w14:textId="66AEEC80" w:rsidR="00824060" w:rsidRDefault="531AB1A1" w:rsidP="1E806E08">
      <w:pPr>
        <w:spacing w:line="360" w:lineRule="auto"/>
        <w:ind w:firstLine="708"/>
        <w:jc w:val="both"/>
      </w:pPr>
      <w:r w:rsidRPr="531AB1A1">
        <w:rPr>
          <w:rFonts w:ascii="Arial" w:hAnsi="Arial"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spacing w:line="360" w:lineRule="auto"/>
        <w:ind w:firstLine="708"/>
        <w:jc w:val="both"/>
      </w:pPr>
      <w:r w:rsidRPr="531AB1A1">
        <w:rPr>
          <w:rFonts w:ascii="Arial" w:hAnsi="Arial" w:cs="Arial"/>
        </w:rPr>
        <w:t xml:space="preserve"> </w:t>
      </w:r>
    </w:p>
    <w:p w14:paraId="44EE0ADA" w14:textId="176F96D3" w:rsidR="00824060" w:rsidRDefault="531AB1A1" w:rsidP="1E806E08">
      <w:pPr>
        <w:spacing w:line="360" w:lineRule="auto"/>
        <w:ind w:firstLine="708"/>
        <w:jc w:val="both"/>
      </w:pPr>
      <w:r w:rsidRPr="531AB1A1">
        <w:rPr>
          <w:rFonts w:ascii="Arial" w:hAnsi="Arial" w:cs="Arial"/>
        </w:rPr>
        <w:t>3. Requisitos de Idade</w:t>
      </w:r>
    </w:p>
    <w:p w14:paraId="1549E7A7" w14:textId="3802BFAC" w:rsidR="00824060" w:rsidRDefault="531AB1A1" w:rsidP="1E806E08">
      <w:pPr>
        <w:spacing w:line="360" w:lineRule="auto"/>
        <w:ind w:firstLine="708"/>
        <w:jc w:val="both"/>
      </w:pPr>
      <w:r w:rsidRPr="531AB1A1">
        <w:rPr>
          <w:rFonts w:ascii="Arial" w:hAnsi="Arial" w:cs="Arial"/>
        </w:rPr>
        <w:t xml:space="preserve"> </w:t>
      </w:r>
    </w:p>
    <w:p w14:paraId="6AC222F0" w14:textId="2D92860A" w:rsidR="00824060" w:rsidRDefault="531AB1A1" w:rsidP="1E806E08">
      <w:pPr>
        <w:spacing w:line="360" w:lineRule="auto"/>
        <w:ind w:firstLine="708"/>
        <w:jc w:val="both"/>
      </w:pPr>
      <w:r w:rsidRPr="531AB1A1">
        <w:rPr>
          <w:rFonts w:ascii="Arial" w:hAnsi="Arial" w:cs="Arial"/>
        </w:rPr>
        <w:t>O uso do aplicativo é restrito a usuários com 16 anos ou mais. Ao se cadastrar, o usuário declara ter a idade mínima necessária.</w:t>
      </w:r>
    </w:p>
    <w:p w14:paraId="1FBA6D55" w14:textId="6AF2473A" w:rsidR="00824060" w:rsidRDefault="531AB1A1" w:rsidP="1E806E08">
      <w:pPr>
        <w:spacing w:line="360" w:lineRule="auto"/>
        <w:ind w:firstLine="708"/>
        <w:jc w:val="both"/>
      </w:pPr>
      <w:r w:rsidRPr="531AB1A1">
        <w:rPr>
          <w:rFonts w:ascii="Arial" w:hAnsi="Arial" w:cs="Arial"/>
        </w:rPr>
        <w:t xml:space="preserve"> </w:t>
      </w:r>
    </w:p>
    <w:p w14:paraId="0B4C6F72" w14:textId="53EB9415" w:rsidR="00824060" w:rsidRDefault="531AB1A1" w:rsidP="1E806E08">
      <w:pPr>
        <w:spacing w:line="360" w:lineRule="auto"/>
        <w:ind w:firstLine="708"/>
        <w:jc w:val="both"/>
      </w:pPr>
      <w:r w:rsidRPr="531AB1A1">
        <w:rPr>
          <w:rFonts w:ascii="Arial" w:hAnsi="Arial" w:cs="Arial"/>
        </w:rPr>
        <w:t>4. Cadastro e Responsabilidades do Usuário</w:t>
      </w:r>
    </w:p>
    <w:p w14:paraId="37535EB6" w14:textId="33BE42E8" w:rsidR="00824060" w:rsidRDefault="531AB1A1" w:rsidP="1E806E08">
      <w:pPr>
        <w:spacing w:line="360" w:lineRule="auto"/>
        <w:ind w:firstLine="708"/>
        <w:jc w:val="both"/>
      </w:pPr>
      <w:r w:rsidRPr="531AB1A1">
        <w:rPr>
          <w:rFonts w:ascii="Arial" w:hAnsi="Arial" w:cs="Arial"/>
        </w:rPr>
        <w:t xml:space="preserve"> </w:t>
      </w:r>
    </w:p>
    <w:p w14:paraId="63694A13" w14:textId="70087EC2" w:rsidR="00824060" w:rsidRDefault="531AB1A1" w:rsidP="1E806E08">
      <w:pPr>
        <w:spacing w:line="360" w:lineRule="auto"/>
        <w:ind w:firstLine="708"/>
        <w:jc w:val="both"/>
      </w:pPr>
      <w:r w:rsidRPr="531AB1A1">
        <w:rPr>
          <w:rFonts w:ascii="Arial" w:hAnsi="Arial"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spacing w:line="360" w:lineRule="auto"/>
        <w:ind w:firstLine="708"/>
        <w:jc w:val="both"/>
      </w:pPr>
      <w:r w:rsidRPr="531AB1A1">
        <w:rPr>
          <w:rFonts w:ascii="Arial" w:hAnsi="Arial" w:cs="Arial"/>
        </w:rPr>
        <w:t xml:space="preserve"> </w:t>
      </w:r>
    </w:p>
    <w:p w14:paraId="012E5921" w14:textId="4799942D" w:rsidR="00824060" w:rsidRDefault="531AB1A1" w:rsidP="1E806E08">
      <w:pPr>
        <w:spacing w:line="360" w:lineRule="auto"/>
        <w:ind w:firstLine="708"/>
        <w:jc w:val="both"/>
      </w:pPr>
      <w:r w:rsidRPr="531AB1A1">
        <w:rPr>
          <w:rFonts w:ascii="Arial" w:hAnsi="Arial" w:cs="Arial"/>
        </w:rPr>
        <w:t>4.2 O usuário deve manter a confidencialidade de suas credenciais de acesso e é responsável por qualquer atividade que ocorra em sua conta.</w:t>
      </w:r>
    </w:p>
    <w:p w14:paraId="74E7202E" w14:textId="667980E3" w:rsidR="00824060" w:rsidRDefault="531AB1A1" w:rsidP="1E806E08">
      <w:pPr>
        <w:spacing w:line="360" w:lineRule="auto"/>
        <w:ind w:firstLine="708"/>
        <w:jc w:val="both"/>
      </w:pPr>
      <w:r w:rsidRPr="531AB1A1">
        <w:rPr>
          <w:rFonts w:ascii="Arial" w:hAnsi="Arial" w:cs="Arial"/>
        </w:rPr>
        <w:t xml:space="preserve"> </w:t>
      </w:r>
    </w:p>
    <w:p w14:paraId="731C60D0" w14:textId="2C237429" w:rsidR="00824060" w:rsidRDefault="531AB1A1" w:rsidP="1E806E08">
      <w:pPr>
        <w:spacing w:line="360" w:lineRule="auto"/>
        <w:ind w:firstLine="708"/>
        <w:jc w:val="both"/>
      </w:pPr>
      <w:r w:rsidRPr="531AB1A1">
        <w:rPr>
          <w:rFonts w:ascii="Arial" w:hAnsi="Arial" w:cs="Arial"/>
        </w:rPr>
        <w:t>5. Uso do Aplicativo</w:t>
      </w:r>
    </w:p>
    <w:p w14:paraId="57542971" w14:textId="362040B3" w:rsidR="00824060" w:rsidRDefault="531AB1A1" w:rsidP="1E806E08">
      <w:pPr>
        <w:spacing w:line="360" w:lineRule="auto"/>
        <w:ind w:firstLine="708"/>
        <w:jc w:val="both"/>
      </w:pPr>
      <w:r w:rsidRPr="531AB1A1">
        <w:rPr>
          <w:rFonts w:ascii="Arial" w:hAnsi="Arial" w:cs="Arial"/>
        </w:rPr>
        <w:t xml:space="preserve"> </w:t>
      </w:r>
    </w:p>
    <w:p w14:paraId="2C5C9951" w14:textId="34DDCA31" w:rsidR="00824060" w:rsidRDefault="531AB1A1" w:rsidP="1E806E08">
      <w:pPr>
        <w:spacing w:line="360" w:lineRule="auto"/>
        <w:ind w:firstLine="708"/>
        <w:jc w:val="both"/>
      </w:pPr>
      <w:r w:rsidRPr="531AB1A1">
        <w:rPr>
          <w:rFonts w:ascii="Arial" w:hAnsi="Arial" w:cs="Arial"/>
        </w:rPr>
        <w:t>5.1 O usuário concorda em utilizar o aplicativo de maneira responsável e em conformidade com a legislação vigente.</w:t>
      </w:r>
    </w:p>
    <w:p w14:paraId="4C6FBC1D" w14:textId="3BB1A19C" w:rsidR="00824060" w:rsidRDefault="531AB1A1" w:rsidP="1E806E08">
      <w:pPr>
        <w:spacing w:line="360" w:lineRule="auto"/>
        <w:ind w:firstLine="708"/>
        <w:jc w:val="both"/>
      </w:pPr>
      <w:r w:rsidRPr="531AB1A1">
        <w:rPr>
          <w:rFonts w:ascii="Arial" w:hAnsi="Arial" w:cs="Arial"/>
        </w:rPr>
        <w:t xml:space="preserve"> </w:t>
      </w:r>
    </w:p>
    <w:p w14:paraId="2CC5438E" w14:textId="743C838C" w:rsidR="00824060" w:rsidRDefault="531AB1A1" w:rsidP="1E806E08">
      <w:pPr>
        <w:spacing w:line="360" w:lineRule="auto"/>
        <w:ind w:firstLine="708"/>
        <w:jc w:val="both"/>
      </w:pPr>
      <w:r w:rsidRPr="531AB1A1">
        <w:rPr>
          <w:rFonts w:ascii="Arial" w:hAnsi="Arial" w:cs="Arial"/>
        </w:rPr>
        <w:t>5.2 É proibido:</w:t>
      </w:r>
    </w:p>
    <w:p w14:paraId="0E167CAB" w14:textId="459BE30B" w:rsidR="00824060" w:rsidRDefault="531AB1A1" w:rsidP="1E806E08">
      <w:pPr>
        <w:spacing w:line="360" w:lineRule="auto"/>
        <w:ind w:firstLine="708"/>
        <w:jc w:val="both"/>
      </w:pPr>
      <w:r w:rsidRPr="531AB1A1">
        <w:rPr>
          <w:rFonts w:ascii="Arial" w:hAnsi="Arial" w:cs="Arial"/>
        </w:rPr>
        <w:t xml:space="preserve"> </w:t>
      </w:r>
    </w:p>
    <w:p w14:paraId="55C123F6" w14:textId="2159BE8C" w:rsidR="00824060" w:rsidRDefault="531AB1A1" w:rsidP="1E806E08">
      <w:pPr>
        <w:spacing w:line="360" w:lineRule="auto"/>
        <w:ind w:firstLine="708"/>
        <w:jc w:val="both"/>
      </w:pPr>
      <w:r w:rsidRPr="531AB1A1">
        <w:rPr>
          <w:rFonts w:ascii="Arial" w:hAnsi="Arial" w:cs="Arial"/>
        </w:rPr>
        <w:t>Postar conteúdo que seja ofensivo, difamatório, discriminatório ou inadequado.</w:t>
      </w:r>
    </w:p>
    <w:p w14:paraId="7C58EC9C" w14:textId="428844DA" w:rsidR="00824060" w:rsidRDefault="531AB1A1" w:rsidP="1E806E08">
      <w:pPr>
        <w:spacing w:line="360" w:lineRule="auto"/>
        <w:ind w:firstLine="708"/>
        <w:jc w:val="both"/>
      </w:pPr>
      <w:r w:rsidRPr="531AB1A1">
        <w:rPr>
          <w:rFonts w:ascii="Arial" w:hAnsi="Arial" w:cs="Arial"/>
        </w:rPr>
        <w:t>Postar imagens de pessoas sem o seu consentimento.</w:t>
      </w:r>
    </w:p>
    <w:p w14:paraId="1A9EB37C" w14:textId="4FFAA464" w:rsidR="00824060" w:rsidRDefault="531AB1A1" w:rsidP="1E806E08">
      <w:pPr>
        <w:spacing w:line="360" w:lineRule="auto"/>
        <w:ind w:firstLine="708"/>
        <w:jc w:val="both"/>
      </w:pPr>
      <w:r w:rsidRPr="531AB1A1">
        <w:rPr>
          <w:rFonts w:ascii="Arial" w:hAnsi="Arial" w:cs="Arial"/>
        </w:rPr>
        <w:t>Compartilhar informações falsas ou enganosas sobre os problemas reportados.</w:t>
      </w:r>
    </w:p>
    <w:p w14:paraId="5A203D81" w14:textId="29F75285" w:rsidR="00824060" w:rsidRDefault="531AB1A1" w:rsidP="1E806E08">
      <w:pPr>
        <w:spacing w:line="360" w:lineRule="auto"/>
        <w:ind w:firstLine="708"/>
        <w:jc w:val="both"/>
      </w:pPr>
      <w:r w:rsidRPr="531AB1A1">
        <w:rPr>
          <w:rFonts w:ascii="Arial" w:hAnsi="Arial" w:cs="Arial"/>
        </w:rPr>
        <w:t xml:space="preserve"> </w:t>
      </w:r>
    </w:p>
    <w:p w14:paraId="0BEE51A6" w14:textId="21E5D81A" w:rsidR="00824060" w:rsidRDefault="531AB1A1" w:rsidP="1E806E08">
      <w:pPr>
        <w:spacing w:line="360" w:lineRule="auto"/>
        <w:ind w:firstLine="708"/>
        <w:jc w:val="both"/>
      </w:pPr>
      <w:r w:rsidRPr="531AB1A1">
        <w:rPr>
          <w:rFonts w:ascii="Arial" w:hAnsi="Arial" w:cs="Arial"/>
        </w:rPr>
        <w:t>6. Garantia de Veracidade das Denúncias</w:t>
      </w:r>
    </w:p>
    <w:p w14:paraId="22B6DBCD" w14:textId="519E6BD2" w:rsidR="00824060" w:rsidRDefault="531AB1A1" w:rsidP="1E806E08">
      <w:pPr>
        <w:spacing w:line="360" w:lineRule="auto"/>
        <w:ind w:firstLine="708"/>
        <w:jc w:val="both"/>
      </w:pPr>
      <w:r w:rsidRPr="531AB1A1">
        <w:rPr>
          <w:rFonts w:ascii="Arial" w:hAnsi="Arial" w:cs="Arial"/>
        </w:rPr>
        <w:lastRenderedPageBreak/>
        <w:t xml:space="preserve"> </w:t>
      </w:r>
    </w:p>
    <w:p w14:paraId="79DFBA4D" w14:textId="5D349386" w:rsidR="00824060" w:rsidRDefault="531AB1A1" w:rsidP="1E806E08">
      <w:pPr>
        <w:spacing w:line="360" w:lineRule="auto"/>
        <w:ind w:firstLine="708"/>
        <w:jc w:val="both"/>
      </w:pPr>
      <w:r w:rsidRPr="531AB1A1">
        <w:rPr>
          <w:rFonts w:ascii="Arial" w:hAnsi="Arial"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spacing w:line="360" w:lineRule="auto"/>
        <w:ind w:firstLine="708"/>
        <w:jc w:val="both"/>
      </w:pPr>
      <w:r w:rsidRPr="531AB1A1">
        <w:rPr>
          <w:rFonts w:ascii="Arial" w:hAnsi="Arial" w:cs="Arial"/>
        </w:rPr>
        <w:t xml:space="preserve"> </w:t>
      </w:r>
    </w:p>
    <w:p w14:paraId="65F0278F" w14:textId="31318732" w:rsidR="00824060" w:rsidRDefault="531AB1A1" w:rsidP="1E806E08">
      <w:pPr>
        <w:spacing w:line="360" w:lineRule="auto"/>
        <w:ind w:firstLine="708"/>
        <w:jc w:val="both"/>
      </w:pPr>
      <w:r w:rsidRPr="531AB1A1">
        <w:rPr>
          <w:rFonts w:ascii="Arial" w:hAnsi="Arial" w:cs="Arial"/>
        </w:rPr>
        <w:t>7. Propriedade Intelectual</w:t>
      </w:r>
    </w:p>
    <w:p w14:paraId="24A2BFF0" w14:textId="1CCD0D78" w:rsidR="00824060" w:rsidRDefault="531AB1A1" w:rsidP="1E806E08">
      <w:pPr>
        <w:spacing w:line="360" w:lineRule="auto"/>
        <w:ind w:firstLine="708"/>
        <w:jc w:val="both"/>
      </w:pPr>
      <w:r w:rsidRPr="531AB1A1">
        <w:rPr>
          <w:rFonts w:ascii="Arial" w:hAnsi="Arial" w:cs="Arial"/>
        </w:rPr>
        <w:t xml:space="preserve"> </w:t>
      </w:r>
    </w:p>
    <w:p w14:paraId="0BF54D51" w14:textId="744B2628" w:rsidR="00824060" w:rsidRDefault="531AB1A1" w:rsidP="1E806E08">
      <w:pPr>
        <w:spacing w:line="360" w:lineRule="auto"/>
        <w:ind w:firstLine="708"/>
        <w:jc w:val="both"/>
      </w:pPr>
      <w:r w:rsidRPr="531AB1A1">
        <w:rPr>
          <w:rFonts w:ascii="Arial" w:hAnsi="Arial" w:cs="Arial"/>
        </w:rPr>
        <w:t>Todo o conteúdo e funcionalidades do aplicativo, incluindo, mas não se limitando a, textos, imagens, logotipos e design, são de propriedade do Nossa Via ou de seus licenciadores. O uso não autorizado pode resultar em ações legais.</w:t>
      </w:r>
    </w:p>
    <w:p w14:paraId="45DD68F8" w14:textId="5BF9F98A" w:rsidR="00824060" w:rsidRDefault="531AB1A1" w:rsidP="1E806E08">
      <w:pPr>
        <w:spacing w:line="360" w:lineRule="auto"/>
        <w:ind w:firstLine="708"/>
        <w:jc w:val="both"/>
      </w:pPr>
      <w:r w:rsidRPr="531AB1A1">
        <w:rPr>
          <w:rFonts w:ascii="Arial" w:hAnsi="Arial" w:cs="Arial"/>
        </w:rPr>
        <w:t xml:space="preserve"> </w:t>
      </w:r>
    </w:p>
    <w:p w14:paraId="602590E0" w14:textId="47D5EA7D" w:rsidR="00824060" w:rsidRDefault="531AB1A1" w:rsidP="1E806E08">
      <w:pPr>
        <w:spacing w:line="360" w:lineRule="auto"/>
        <w:ind w:firstLine="708"/>
        <w:jc w:val="both"/>
      </w:pPr>
      <w:r w:rsidRPr="531AB1A1">
        <w:rPr>
          <w:rFonts w:ascii="Arial" w:hAnsi="Arial" w:cs="Arial"/>
        </w:rPr>
        <w:t>8. Modificação e Rescisão dos Termos</w:t>
      </w:r>
    </w:p>
    <w:p w14:paraId="46CFF849" w14:textId="6F19D480" w:rsidR="00824060" w:rsidRDefault="531AB1A1" w:rsidP="1E806E08">
      <w:pPr>
        <w:spacing w:line="360" w:lineRule="auto"/>
        <w:ind w:firstLine="708"/>
        <w:jc w:val="both"/>
      </w:pPr>
      <w:r w:rsidRPr="531AB1A1">
        <w:rPr>
          <w:rFonts w:ascii="Arial" w:hAnsi="Arial" w:cs="Arial"/>
        </w:rPr>
        <w:t xml:space="preserve"> </w:t>
      </w:r>
    </w:p>
    <w:p w14:paraId="377B6D71" w14:textId="6E038E89" w:rsidR="00824060" w:rsidRDefault="531AB1A1" w:rsidP="1E806E08">
      <w:pPr>
        <w:spacing w:line="360" w:lineRule="auto"/>
        <w:ind w:firstLine="708"/>
        <w:jc w:val="both"/>
      </w:pPr>
      <w:r w:rsidRPr="531AB1A1">
        <w:rPr>
          <w:rFonts w:ascii="Arial" w:hAnsi="Arial"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spacing w:line="360" w:lineRule="auto"/>
        <w:ind w:firstLine="708"/>
        <w:jc w:val="both"/>
      </w:pPr>
      <w:r w:rsidRPr="531AB1A1">
        <w:rPr>
          <w:rFonts w:ascii="Arial" w:hAnsi="Arial" w:cs="Arial"/>
        </w:rPr>
        <w:t xml:space="preserve"> </w:t>
      </w:r>
    </w:p>
    <w:p w14:paraId="65A2DB7F" w14:textId="1A2258D9" w:rsidR="00824060" w:rsidRDefault="531AB1A1" w:rsidP="1E806E08">
      <w:pPr>
        <w:spacing w:line="360" w:lineRule="auto"/>
        <w:ind w:firstLine="708"/>
        <w:jc w:val="both"/>
      </w:pPr>
      <w:r w:rsidRPr="531AB1A1">
        <w:rPr>
          <w:rFonts w:ascii="Arial" w:hAnsi="Arial" w:cs="Arial"/>
        </w:rPr>
        <w:t>9. Isenção de Responsabilidade</w:t>
      </w:r>
    </w:p>
    <w:p w14:paraId="35681A9E" w14:textId="30DA3ACE" w:rsidR="00824060" w:rsidRDefault="531AB1A1" w:rsidP="1E806E08">
      <w:pPr>
        <w:spacing w:line="360" w:lineRule="auto"/>
        <w:ind w:firstLine="708"/>
        <w:jc w:val="both"/>
      </w:pPr>
      <w:r w:rsidRPr="531AB1A1">
        <w:rPr>
          <w:rFonts w:ascii="Arial" w:hAnsi="Arial" w:cs="Arial"/>
        </w:rPr>
        <w:t xml:space="preserve"> </w:t>
      </w:r>
    </w:p>
    <w:p w14:paraId="5199F728" w14:textId="554D347A" w:rsidR="00824060" w:rsidRDefault="531AB1A1" w:rsidP="1E806E08">
      <w:pPr>
        <w:spacing w:line="360" w:lineRule="auto"/>
        <w:ind w:firstLine="708"/>
        <w:jc w:val="both"/>
      </w:pPr>
      <w:r w:rsidRPr="531AB1A1">
        <w:rPr>
          <w:rFonts w:ascii="Arial" w:hAnsi="Arial"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spacing w:line="360" w:lineRule="auto"/>
        <w:ind w:firstLine="708"/>
        <w:jc w:val="both"/>
      </w:pPr>
      <w:r w:rsidRPr="531AB1A1">
        <w:rPr>
          <w:rFonts w:ascii="Arial" w:hAnsi="Arial" w:cs="Arial"/>
        </w:rPr>
        <w:t xml:space="preserve"> </w:t>
      </w:r>
    </w:p>
    <w:p w14:paraId="2C3F99AA" w14:textId="5C08974D" w:rsidR="00824060" w:rsidRDefault="531AB1A1" w:rsidP="1E806E08">
      <w:pPr>
        <w:spacing w:line="360" w:lineRule="auto"/>
        <w:ind w:firstLine="708"/>
        <w:jc w:val="both"/>
      </w:pPr>
      <w:r w:rsidRPr="531AB1A1">
        <w:rPr>
          <w:rFonts w:ascii="Arial" w:hAnsi="Arial" w:cs="Arial"/>
        </w:rPr>
        <w:t>10. Legislação Aplicável</w:t>
      </w:r>
    </w:p>
    <w:p w14:paraId="63B309EE" w14:textId="1AD44CE2" w:rsidR="00824060" w:rsidRDefault="531AB1A1" w:rsidP="1E806E08">
      <w:pPr>
        <w:spacing w:line="360" w:lineRule="auto"/>
        <w:ind w:firstLine="708"/>
        <w:jc w:val="both"/>
      </w:pPr>
      <w:r w:rsidRPr="531AB1A1">
        <w:rPr>
          <w:rFonts w:ascii="Arial" w:hAnsi="Arial" w:cs="Arial"/>
        </w:rPr>
        <w:t xml:space="preserve"> </w:t>
      </w:r>
    </w:p>
    <w:p w14:paraId="30AD64A6" w14:textId="2009E20A" w:rsidR="00824060" w:rsidRDefault="531AB1A1" w:rsidP="1E806E08">
      <w:pPr>
        <w:spacing w:line="360" w:lineRule="auto"/>
        <w:ind w:firstLine="708"/>
        <w:jc w:val="both"/>
      </w:pPr>
      <w:r w:rsidRPr="531AB1A1">
        <w:rPr>
          <w:rFonts w:ascii="Arial" w:hAnsi="Arial"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spacing w:line="360" w:lineRule="auto"/>
        <w:ind w:firstLine="708"/>
        <w:jc w:val="both"/>
      </w:pPr>
      <w:r w:rsidRPr="531AB1A1">
        <w:rPr>
          <w:rFonts w:ascii="Arial" w:hAnsi="Arial" w:cs="Arial"/>
        </w:rPr>
        <w:t xml:space="preserve"> </w:t>
      </w:r>
    </w:p>
    <w:p w14:paraId="647B22F2" w14:textId="5B460706" w:rsidR="00824060" w:rsidRDefault="531AB1A1" w:rsidP="1E806E08">
      <w:pPr>
        <w:spacing w:line="360" w:lineRule="auto"/>
        <w:ind w:firstLine="708"/>
        <w:jc w:val="both"/>
      </w:pPr>
      <w:r w:rsidRPr="531AB1A1">
        <w:rPr>
          <w:rFonts w:ascii="Arial" w:hAnsi="Arial" w:cs="Arial"/>
        </w:rPr>
        <w:t>11. Contato</w:t>
      </w:r>
    </w:p>
    <w:p w14:paraId="7C6FEA93" w14:textId="7900DA1F" w:rsidR="00824060" w:rsidRDefault="531AB1A1" w:rsidP="1E806E08">
      <w:pPr>
        <w:spacing w:line="360" w:lineRule="auto"/>
        <w:ind w:firstLine="708"/>
        <w:jc w:val="both"/>
      </w:pPr>
      <w:r w:rsidRPr="531AB1A1">
        <w:rPr>
          <w:rFonts w:ascii="Arial" w:hAnsi="Arial" w:cs="Arial"/>
        </w:rPr>
        <w:t xml:space="preserve"> </w:t>
      </w:r>
    </w:p>
    <w:p w14:paraId="25C2576D" w14:textId="30FAFBF7" w:rsidR="00824060" w:rsidRDefault="531AB1A1" w:rsidP="1E806E08">
      <w:pPr>
        <w:spacing w:line="360" w:lineRule="auto"/>
        <w:ind w:firstLine="708"/>
        <w:jc w:val="both"/>
      </w:pPr>
      <w:r w:rsidRPr="531AB1A1">
        <w:rPr>
          <w:rFonts w:ascii="Arial" w:hAnsi="Arial" w:cs="Arial"/>
        </w:rPr>
        <w:t>Para esclarecimentos sobre estes Termos de Uso, entre em contato conosco através do e-mail: nossavia.tcc@gmail.com</w:t>
      </w:r>
    </w:p>
    <w:p w14:paraId="793AC0AF" w14:textId="62607A7C" w:rsidR="00824060" w:rsidRDefault="531AB1A1" w:rsidP="1E806E08">
      <w:pPr>
        <w:spacing w:line="360" w:lineRule="auto"/>
        <w:ind w:firstLine="708"/>
        <w:jc w:val="both"/>
      </w:pPr>
      <w:r w:rsidRPr="531AB1A1">
        <w:rPr>
          <w:rFonts w:ascii="Arial" w:hAnsi="Arial" w:cs="Arial"/>
        </w:rPr>
        <w:lastRenderedPageBreak/>
        <w:t xml:space="preserve"> </w:t>
      </w:r>
      <w:bookmarkStart w:id="208" w:name="_PictureBullets"/>
      <w:bookmarkEnd w:id="208"/>
    </w:p>
    <w:p w14:paraId="3054183C" w14:textId="6660DD04" w:rsidR="1E806E08" w:rsidRPr="00EE7207" w:rsidRDefault="531AB1A1" w:rsidP="00EE7207">
      <w:pPr>
        <w:pStyle w:val="Ttulo1"/>
        <w:numPr>
          <w:ilvl w:val="0"/>
          <w:numId w:val="0"/>
        </w:numPr>
        <w:spacing w:line="259" w:lineRule="auto"/>
        <w:rPr>
          <w:rFonts w:ascii="Arial" w:hAnsi="Arial" w:cs="Arial"/>
          <w:sz w:val="24"/>
          <w:szCs w:val="24"/>
          <w:lang w:val="en-US"/>
        </w:rPr>
      </w:pPr>
      <w:bookmarkStart w:id="209" w:name="_Toc183291708"/>
      <w:r w:rsidRPr="531AB1A1">
        <w:rPr>
          <w:rFonts w:ascii="Arial" w:hAnsi="Arial" w:cs="Arial"/>
          <w:sz w:val="24"/>
          <w:szCs w:val="24"/>
        </w:rPr>
        <w:t>APÊNDICE D – MODELO CANVA</w:t>
      </w:r>
      <w:bookmarkEnd w:id="209"/>
    </w:p>
    <w:p w14:paraId="1E89C3FE" w14:textId="349951A0" w:rsidR="16BFFD15" w:rsidRDefault="531AB1A1" w:rsidP="1E806E08">
      <w:pPr>
        <w:spacing w:line="360" w:lineRule="auto"/>
        <w:ind w:firstLine="708"/>
        <w:jc w:val="both"/>
        <w:rPr>
          <w:rFonts w:ascii="Arial" w:eastAsia="Arial" w:hAnsi="Arial" w:cs="Arial"/>
        </w:rPr>
      </w:pPr>
      <w:r w:rsidRPr="531AB1A1">
        <w:rPr>
          <w:rFonts w:ascii="Arial" w:eastAsia="Arial" w:hAnsi="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spacing w:line="360" w:lineRule="auto"/>
        <w:jc w:val="both"/>
        <w:rPr>
          <w:rFonts w:ascii="Arial" w:eastAsia="Arial" w:hAnsi="Arial" w:cs="Arial"/>
        </w:rPr>
      </w:pPr>
      <w:r w:rsidRPr="531AB1A1">
        <w:rPr>
          <w:rFonts w:ascii="Arial" w:eastAsia="Arial" w:hAnsi="Arial" w:cs="Arial"/>
        </w:rPr>
        <w:t xml:space="preserve">Segue abaixo o Modelo </w:t>
      </w:r>
      <w:proofErr w:type="spellStart"/>
      <w:r w:rsidRPr="531AB1A1">
        <w:rPr>
          <w:rFonts w:ascii="Arial" w:eastAsia="Arial" w:hAnsi="Arial" w:cs="Arial"/>
        </w:rPr>
        <w:t>Canva</w:t>
      </w:r>
      <w:proofErr w:type="spellEnd"/>
      <w:r w:rsidRPr="531AB1A1">
        <w:rPr>
          <w:rFonts w:ascii="Arial" w:eastAsia="Arial" w:hAnsi="Arial" w:cs="Arial"/>
        </w:rPr>
        <w:t xml:space="preserve"> original criado no início do desenvolvimento do projeto Nossa Via:</w:t>
      </w:r>
    </w:p>
    <w:p w14:paraId="774F416F" w14:textId="469E0E74" w:rsidR="00BE419B" w:rsidRPr="00BE419B" w:rsidRDefault="531AB1A1" w:rsidP="00BE419B">
      <w:pPr>
        <w:pStyle w:val="Legenda"/>
        <w:keepNext/>
        <w:jc w:val="center"/>
        <w:rPr>
          <w:rFonts w:ascii="Arial" w:hAnsi="Arial" w:cs="Arial"/>
          <w:b w:val="0"/>
          <w:bCs w:val="0"/>
        </w:rPr>
      </w:pPr>
      <w:r w:rsidRPr="531AB1A1">
        <w:rPr>
          <w:rFonts w:ascii="Arial" w:hAnsi="Arial" w:cs="Arial"/>
        </w:rPr>
        <w:t xml:space="preserve">Figure </w:t>
      </w:r>
      <w:r w:rsidR="00BE419B" w:rsidRPr="531AB1A1">
        <w:rPr>
          <w:rFonts w:ascii="Arial" w:hAnsi="Arial" w:cs="Arial"/>
        </w:rPr>
        <w:fldChar w:fldCharType="begin"/>
      </w:r>
      <w:r w:rsidR="00BE419B" w:rsidRPr="531AB1A1">
        <w:rPr>
          <w:rFonts w:ascii="Arial" w:hAnsi="Arial" w:cs="Arial"/>
        </w:rPr>
        <w:instrText xml:space="preserve"> SEQ Figure \* ARABIC </w:instrText>
      </w:r>
      <w:r w:rsidR="00BE419B" w:rsidRPr="531AB1A1">
        <w:rPr>
          <w:rFonts w:ascii="Arial" w:hAnsi="Arial" w:cs="Arial"/>
        </w:rPr>
        <w:fldChar w:fldCharType="separate"/>
      </w:r>
      <w:r w:rsidRPr="531AB1A1">
        <w:rPr>
          <w:rFonts w:ascii="Arial" w:hAnsi="Arial" w:cs="Arial"/>
        </w:rPr>
        <w:t>2</w:t>
      </w:r>
      <w:r w:rsidR="00BE419B" w:rsidRPr="531AB1A1">
        <w:rPr>
          <w:rFonts w:ascii="Arial" w:hAnsi="Arial" w:cs="Arial"/>
        </w:rPr>
        <w:fldChar w:fldCharType="end"/>
      </w:r>
      <w:r w:rsidRPr="531AB1A1">
        <w:rPr>
          <w:rFonts w:ascii="Arial" w:hAnsi="Arial" w:cs="Arial"/>
        </w:rPr>
        <w:t xml:space="preserve"> - </w:t>
      </w:r>
      <w:r w:rsidRPr="531AB1A1">
        <w:rPr>
          <w:rFonts w:ascii="Arial" w:hAnsi="Arial" w:cs="Arial"/>
          <w:b w:val="0"/>
          <w:bCs w:val="0"/>
        </w:rPr>
        <w:t xml:space="preserve">Modelo </w:t>
      </w:r>
      <w:proofErr w:type="spellStart"/>
      <w:r w:rsidRPr="531AB1A1">
        <w:rPr>
          <w:rFonts w:ascii="Arial" w:hAnsi="Arial" w:cs="Arial"/>
          <w:b w:val="0"/>
          <w:bCs w:val="0"/>
        </w:rPr>
        <w:t>Canva</w:t>
      </w:r>
      <w:proofErr w:type="spellEnd"/>
    </w:p>
    <w:p w14:paraId="2839D629" w14:textId="1EF07242" w:rsidR="2B0145D4" w:rsidRDefault="2B0145D4" w:rsidP="1E806E08">
      <w:pPr>
        <w:spacing w:line="360" w:lineRule="auto"/>
        <w:jc w:val="both"/>
      </w:pPr>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29">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line="360" w:lineRule="auto"/>
        <w:jc w:val="center"/>
        <w:rPr>
          <w:rFonts w:ascii="Arial" w:hAnsi="Arial" w:cs="Arial"/>
          <w:sz w:val="20"/>
          <w:szCs w:val="20"/>
        </w:rPr>
      </w:pPr>
      <w:r w:rsidRPr="531AB1A1">
        <w:rPr>
          <w:rFonts w:ascii="Arial" w:hAnsi="Arial" w:cs="Arial"/>
          <w:sz w:val="20"/>
          <w:szCs w:val="20"/>
        </w:rPr>
        <w:t>Fonte: Autores (2024).</w:t>
      </w:r>
    </w:p>
    <w:p w14:paraId="795A12B7" w14:textId="42E0C99C" w:rsidR="1E806E08" w:rsidRDefault="1E806E08" w:rsidP="1E806E08">
      <w:pPr>
        <w:rPr>
          <w:rFonts w:ascii="Arial" w:eastAsia="Arial" w:hAnsi="Arial" w:cs="Arial"/>
        </w:rPr>
      </w:pPr>
    </w:p>
    <w:p w14:paraId="78B1C06C" w14:textId="7134495E"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Ideia de negócio:</w:t>
      </w:r>
    </w:p>
    <w:p w14:paraId="19125D54" w14:textId="66EFADB1" w:rsidR="15752E25" w:rsidRDefault="531AB1A1" w:rsidP="1E806E08">
      <w:pPr>
        <w:spacing w:before="240" w:after="240" w:line="360" w:lineRule="auto"/>
        <w:jc w:val="both"/>
        <w:rPr>
          <w:rFonts w:ascii="Arial" w:eastAsia="Arial" w:hAnsi="Arial" w:cs="Arial"/>
        </w:rPr>
      </w:pPr>
      <w:r w:rsidRPr="531AB1A1">
        <w:rPr>
          <w:rFonts w:ascii="Arial" w:eastAsia="Arial" w:hAnsi="Arial" w:cs="Arial"/>
        </w:rPr>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lastRenderedPageBreak/>
        <w:br/>
      </w:r>
      <w:r w:rsidRPr="531AB1A1">
        <w:rPr>
          <w:rFonts w:ascii="Arial" w:eastAsia="Arial" w:hAnsi="Arial" w:cs="Arial"/>
          <w:b/>
          <w:bCs/>
        </w:rPr>
        <w:t>Parceiras Principais:</w:t>
      </w:r>
      <w:r w:rsidR="3E2E2ACD">
        <w:br/>
      </w:r>
      <w:r w:rsidR="3E2E2ACD">
        <w:tab/>
      </w:r>
      <w:r w:rsidRPr="531AB1A1">
        <w:rPr>
          <w:rFonts w:ascii="Arial" w:eastAsia="Arial" w:hAnsi="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ascii="Arial" w:eastAsia="Arial" w:hAnsi="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ascii="Arial" w:eastAsia="Arial" w:hAnsi="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line="360" w:lineRule="auto"/>
        <w:jc w:val="both"/>
        <w:rPr>
          <w:rFonts w:ascii="Arial" w:eastAsia="Arial" w:hAnsi="Arial" w:cs="Arial"/>
        </w:rPr>
      </w:pPr>
      <w:r>
        <w:br/>
      </w:r>
      <w:r w:rsidR="531AB1A1" w:rsidRPr="531AB1A1">
        <w:rPr>
          <w:rFonts w:ascii="Arial" w:eastAsia="Arial" w:hAnsi="Arial" w:cs="Arial"/>
          <w:b/>
          <w:bCs/>
        </w:rPr>
        <w:t>Atividades-Chave:</w:t>
      </w:r>
      <w:r>
        <w:br/>
      </w:r>
      <w:r>
        <w:tab/>
      </w:r>
      <w:r w:rsidR="531AB1A1" w:rsidRPr="531AB1A1">
        <w:rPr>
          <w:rFonts w:ascii="Arial" w:eastAsia="Arial" w:hAnsi="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ascii="Arial" w:eastAsia="Arial" w:hAnsi="Arial" w:cs="Arial"/>
          <w:b/>
          <w:bCs/>
        </w:rPr>
        <w:t>Recursos Principais:</w:t>
      </w:r>
    </w:p>
    <w:p w14:paraId="2BDA3C6B" w14:textId="2E86C328"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ascii="Arial" w:eastAsia="Arial" w:hAnsi="Arial" w:cs="Arial"/>
          <w:b/>
          <w:bCs/>
        </w:rPr>
        <w:t>Proposta de Valor</w:t>
      </w:r>
      <w:r w:rsidR="3E2E2ACD">
        <w:br/>
      </w:r>
      <w:r w:rsidR="3E2E2ACD">
        <w:tab/>
      </w:r>
      <w:r w:rsidRPr="531AB1A1">
        <w:rPr>
          <w:rFonts w:ascii="Arial" w:eastAsia="Arial" w:hAnsi="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lastRenderedPageBreak/>
        <w:br/>
      </w:r>
      <w:r w:rsidRPr="531AB1A1">
        <w:rPr>
          <w:rFonts w:ascii="Arial" w:eastAsia="Arial" w:hAnsi="Arial" w:cs="Arial"/>
          <w:b/>
          <w:bCs/>
        </w:rPr>
        <w:t>Relacionamento com os clientes:</w:t>
      </w:r>
      <w:r w:rsidR="3E2E2ACD">
        <w:br/>
      </w:r>
      <w:r w:rsidR="3E2E2ACD">
        <w:tab/>
      </w:r>
      <w:r w:rsidRPr="531AB1A1">
        <w:rPr>
          <w:rFonts w:ascii="Arial" w:eastAsia="Arial" w:hAnsi="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spacing w:line="360" w:lineRule="auto"/>
        <w:rPr>
          <w:rFonts w:ascii="Arial" w:eastAsia="Arial" w:hAnsi="Arial" w:cs="Arial"/>
        </w:rPr>
      </w:pPr>
      <w:r w:rsidRPr="531AB1A1">
        <w:rPr>
          <w:rFonts w:ascii="Arial" w:eastAsia="Arial" w:hAnsi="Arial" w:cs="Arial"/>
          <w:b/>
          <w:bCs/>
        </w:rPr>
        <w:t>Canais:</w:t>
      </w:r>
      <w:r w:rsidR="3E2E2ACD">
        <w:br/>
      </w:r>
      <w:r w:rsidR="3E2E2ACD">
        <w:tab/>
      </w:r>
      <w:r w:rsidRPr="531AB1A1">
        <w:rPr>
          <w:rFonts w:ascii="Arial" w:eastAsia="Arial" w:hAnsi="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spacing w:line="360" w:lineRule="auto"/>
        <w:rPr>
          <w:rFonts w:ascii="Arial" w:eastAsia="Arial" w:hAnsi="Arial" w:cs="Arial"/>
        </w:rPr>
      </w:pPr>
    </w:p>
    <w:p w14:paraId="0EC3DA4E" w14:textId="35003D70" w:rsidR="3E2E2ACD" w:rsidRDefault="531AB1A1" w:rsidP="1E806E08">
      <w:pPr>
        <w:spacing w:line="360" w:lineRule="auto"/>
        <w:jc w:val="both"/>
        <w:rPr>
          <w:rFonts w:ascii="Arial" w:eastAsia="Arial" w:hAnsi="Arial" w:cs="Arial"/>
        </w:rPr>
      </w:pPr>
      <w:r w:rsidRPr="531AB1A1">
        <w:rPr>
          <w:rFonts w:ascii="Arial" w:eastAsia="Arial" w:hAnsi="Arial" w:cs="Arial"/>
          <w:b/>
          <w:bCs/>
        </w:rPr>
        <w:t>Segmento de Clientes:</w:t>
      </w:r>
      <w:r w:rsidR="3E2E2ACD">
        <w:br/>
      </w:r>
      <w:r w:rsidR="3E2E2ACD">
        <w:tab/>
      </w:r>
      <w:r w:rsidRPr="531AB1A1">
        <w:rPr>
          <w:rFonts w:ascii="Arial" w:eastAsia="Arial" w:hAnsi="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line="360" w:lineRule="auto"/>
        <w:jc w:val="both"/>
        <w:rPr>
          <w:rFonts w:ascii="Arial" w:eastAsia="Arial" w:hAnsi="Arial" w:cs="Arial"/>
        </w:rPr>
      </w:pPr>
      <w:r w:rsidRPr="531AB1A1">
        <w:rPr>
          <w:rFonts w:ascii="Arial" w:eastAsia="Arial" w:hAnsi="Arial" w:cs="Arial"/>
          <w:b/>
          <w:bCs/>
        </w:rPr>
        <w:t>Estrutura de Custo:</w:t>
      </w:r>
    </w:p>
    <w:p w14:paraId="3C290F82" w14:textId="498A1954" w:rsidR="3E2E2ACD" w:rsidRDefault="531AB1A1" w:rsidP="1E806E08">
      <w:pPr>
        <w:spacing w:before="240" w:after="240" w:line="360" w:lineRule="auto"/>
        <w:ind w:firstLine="708"/>
        <w:jc w:val="both"/>
        <w:rPr>
          <w:rFonts w:ascii="Arial" w:eastAsia="Arial" w:hAnsi="Arial" w:cs="Arial"/>
        </w:rPr>
      </w:pPr>
      <w:r w:rsidRPr="531AB1A1">
        <w:rPr>
          <w:rFonts w:ascii="Arial" w:eastAsia="Arial" w:hAnsi="Arial" w:cs="Arial"/>
        </w:rPr>
        <w:t>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para o projeto ser desenvolvido e é necessário manter eles funcionando para a disponibilidades do APP.</w:t>
      </w:r>
    </w:p>
    <w:p w14:paraId="68F6D5B3" w14:textId="4BB23B7B" w:rsidR="3E2E2ACD" w:rsidRDefault="531AB1A1" w:rsidP="1E806E08">
      <w:pPr>
        <w:spacing w:line="360" w:lineRule="auto"/>
        <w:jc w:val="both"/>
        <w:rPr>
          <w:rFonts w:ascii="Arial" w:eastAsia="Arial" w:hAnsi="Arial" w:cs="Arial"/>
          <w:b/>
          <w:bCs/>
        </w:rPr>
      </w:pPr>
      <w:r w:rsidRPr="531AB1A1">
        <w:rPr>
          <w:rFonts w:ascii="Arial" w:eastAsia="Arial" w:hAnsi="Arial" w:cs="Arial"/>
          <w:b/>
          <w:bCs/>
        </w:rPr>
        <w:t>Fonte de Receita:</w:t>
      </w:r>
    </w:p>
    <w:p w14:paraId="05FEC45A"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eastAsia="Arial" w:hAnsi="Arial" w:cs="Arial"/>
          <w:sz w:val="24"/>
          <w:szCs w:val="24"/>
        </w:rPr>
      </w:pPr>
      <w:bookmarkStart w:id="210" w:name="_Toc183291709"/>
      <w:r w:rsidRPr="531AB1A1">
        <w:rPr>
          <w:rFonts w:ascii="Arial" w:eastAsia="Arial" w:hAnsi="Arial" w:cs="Arial"/>
          <w:sz w:val="24"/>
          <w:szCs w:val="24"/>
        </w:rPr>
        <w:t>APÊNDICE E – PLANO DE TESTE</w:t>
      </w:r>
      <w:bookmarkEnd w:id="210"/>
      <w:r w:rsidRPr="531AB1A1">
        <w:rPr>
          <w:rFonts w:ascii="Arial" w:eastAsia="Arial" w:hAnsi="Arial" w:cs="Arial"/>
          <w:sz w:val="24"/>
          <w:szCs w:val="24"/>
        </w:rPr>
        <w:t> </w:t>
      </w:r>
    </w:p>
    <w:p w14:paraId="793168C4" w14:textId="77777777" w:rsidR="00EE7207" w:rsidRPr="00EE7207" w:rsidRDefault="531AB1A1" w:rsidP="00820795">
      <w:pPr>
        <w:numPr>
          <w:ilvl w:val="0"/>
          <w:numId w:val="36"/>
        </w:numPr>
        <w:spacing w:before="240" w:after="240" w:line="360" w:lineRule="auto"/>
        <w:jc w:val="both"/>
        <w:rPr>
          <w:rFonts w:ascii="Arial" w:eastAsia="Arial" w:hAnsi="Arial" w:cs="Arial"/>
          <w:b/>
          <w:bCs/>
        </w:rPr>
      </w:pPr>
      <w:r w:rsidRPr="531AB1A1">
        <w:rPr>
          <w:rFonts w:ascii="Arial" w:eastAsia="Arial" w:hAnsi="Arial" w:cs="Arial"/>
          <w:b/>
          <w:bCs/>
        </w:rPr>
        <w:t> Finalidade </w:t>
      </w:r>
    </w:p>
    <w:p w14:paraId="778D2D0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line="360" w:lineRule="auto"/>
        <w:jc w:val="both"/>
        <w:rPr>
          <w:rFonts w:ascii="Arial" w:eastAsia="Arial" w:hAnsi="Arial" w:cs="Arial"/>
        </w:rPr>
      </w:pPr>
      <w:r w:rsidRPr="531AB1A1">
        <w:rPr>
          <w:rFonts w:ascii="Arial" w:eastAsia="Arial" w:hAnsi="Arial" w:cs="Arial"/>
        </w:rPr>
        <w:t>Identifica os itens que devem ser inspecionados pelos testes. </w:t>
      </w:r>
    </w:p>
    <w:p w14:paraId="26FF0B26" w14:textId="77777777" w:rsidR="00EE7207" w:rsidRPr="00EE7207" w:rsidRDefault="531AB1A1" w:rsidP="00820795">
      <w:pPr>
        <w:numPr>
          <w:ilvl w:val="0"/>
          <w:numId w:val="38"/>
        </w:numPr>
        <w:spacing w:before="240" w:after="240" w:line="360" w:lineRule="auto"/>
        <w:jc w:val="both"/>
        <w:rPr>
          <w:rFonts w:ascii="Arial" w:eastAsia="Arial" w:hAnsi="Arial" w:cs="Arial"/>
        </w:rPr>
      </w:pPr>
      <w:r w:rsidRPr="531AB1A1">
        <w:rPr>
          <w:rFonts w:ascii="Arial" w:eastAsia="Arial" w:hAnsi="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line="360" w:lineRule="auto"/>
        <w:jc w:val="both"/>
        <w:rPr>
          <w:rFonts w:ascii="Arial" w:eastAsia="Arial" w:hAnsi="Arial" w:cs="Arial"/>
        </w:rPr>
      </w:pPr>
      <w:r w:rsidRPr="531AB1A1">
        <w:rPr>
          <w:rFonts w:ascii="Arial" w:eastAsia="Arial" w:hAnsi="Arial" w:cs="Arial"/>
        </w:rPr>
        <w:t>Descreve a abordagem de teste que será usada. </w:t>
      </w:r>
    </w:p>
    <w:p w14:paraId="4C6D5572" w14:textId="77777777" w:rsidR="00EE7207" w:rsidRPr="00EE7207" w:rsidRDefault="531AB1A1" w:rsidP="00820795">
      <w:pPr>
        <w:numPr>
          <w:ilvl w:val="0"/>
          <w:numId w:val="40"/>
        </w:numPr>
        <w:spacing w:before="240" w:after="240" w:line="360" w:lineRule="auto"/>
        <w:jc w:val="both"/>
        <w:rPr>
          <w:rFonts w:ascii="Arial" w:eastAsia="Arial" w:hAnsi="Arial" w:cs="Arial"/>
        </w:rPr>
      </w:pPr>
      <w:r w:rsidRPr="531AB1A1">
        <w:rPr>
          <w:rFonts w:ascii="Arial" w:eastAsia="Arial" w:hAnsi="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line="360" w:lineRule="auto"/>
        <w:jc w:val="both"/>
        <w:rPr>
          <w:rFonts w:ascii="Arial" w:eastAsia="Arial" w:hAnsi="Arial" w:cs="Arial"/>
        </w:rPr>
      </w:pPr>
      <w:r w:rsidRPr="531AB1A1">
        <w:rPr>
          <w:rFonts w:ascii="Arial" w:eastAsia="Arial" w:hAnsi="Arial" w:cs="Arial"/>
        </w:rPr>
        <w:t>Lista os elementos liberados do projeto de teste. </w:t>
      </w:r>
    </w:p>
    <w:p w14:paraId="0B765A60" w14:textId="77777777" w:rsidR="00EE7207" w:rsidRPr="00EE7207" w:rsidRDefault="531AB1A1" w:rsidP="00820795">
      <w:pPr>
        <w:numPr>
          <w:ilvl w:val="0"/>
          <w:numId w:val="42"/>
        </w:numPr>
        <w:spacing w:before="240" w:after="240" w:line="360" w:lineRule="auto"/>
        <w:jc w:val="both"/>
        <w:rPr>
          <w:rFonts w:ascii="Arial" w:eastAsia="Arial" w:hAnsi="Arial" w:cs="Arial"/>
          <w:b/>
          <w:bCs/>
        </w:rPr>
      </w:pPr>
      <w:r w:rsidRPr="531AB1A1">
        <w:rPr>
          <w:rFonts w:ascii="Arial" w:eastAsia="Arial" w:hAnsi="Arial" w:cs="Arial"/>
          <w:b/>
          <w:bCs/>
        </w:rPr>
        <w:t>Escopo </w:t>
      </w:r>
    </w:p>
    <w:p w14:paraId="5675C4C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line="360" w:lineRule="auto"/>
        <w:jc w:val="both"/>
        <w:rPr>
          <w:rFonts w:ascii="Arial" w:eastAsia="Arial" w:hAnsi="Arial" w:cs="Arial"/>
          <w:b/>
          <w:bCs/>
        </w:rPr>
      </w:pPr>
      <w:r w:rsidRPr="531AB1A1">
        <w:rPr>
          <w:rFonts w:ascii="Arial" w:eastAsia="Arial" w:hAnsi="Arial" w:cs="Arial"/>
          <w:b/>
          <w:bCs/>
        </w:rPr>
        <w:t>Itens-alvo dos testes </w:t>
      </w:r>
    </w:p>
    <w:p w14:paraId="3D2B72C9"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DD9384F">
            <w:pPr>
              <w:spacing w:before="240" w:after="240" w:line="360" w:lineRule="auto"/>
              <w:rPr>
                <w:rFonts w:ascii="Arial" w:eastAsia="Arial" w:hAnsi="Arial" w:cs="Arial"/>
              </w:rPr>
            </w:pPr>
            <w:r w:rsidRPr="531AB1A1">
              <w:rPr>
                <w:rFonts w:ascii="Arial" w:eastAsia="Arial" w:hAnsi="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lastRenderedPageBreak/>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DD9384F">
            <w:pPr>
              <w:spacing w:before="240" w:after="240" w:line="360" w:lineRule="auto"/>
              <w:ind w:firstLine="708"/>
              <w:rPr>
                <w:rFonts w:ascii="Arial" w:eastAsia="Arial" w:hAnsi="Arial" w:cs="Arial"/>
              </w:rPr>
            </w:pPr>
            <w:r w:rsidRPr="531AB1A1">
              <w:rPr>
                <w:rFonts w:ascii="Arial" w:eastAsia="Arial" w:hAnsi="Arial" w:cs="Arial"/>
              </w:rPr>
              <w:t>1º. </w:t>
            </w:r>
          </w:p>
        </w:tc>
      </w:tr>
    </w:tbl>
    <w:p w14:paraId="0777726C"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C6D5D33"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xml:space="preserve">Desta forma chega-se à Ordem de Prioridade de cada item-alvo e observamos que o item de maior prioridade de teste é o caso de uso </w:t>
      </w:r>
      <w:r w:rsidRPr="531AB1A1">
        <w:rPr>
          <w:rFonts w:ascii="Arial" w:eastAsia="Arial" w:hAnsi="Arial" w:cs="Arial"/>
          <w:b/>
          <w:bCs/>
        </w:rPr>
        <w:t>criar Reclamação</w:t>
      </w:r>
      <w:r w:rsidRPr="531AB1A1">
        <w:rPr>
          <w:rFonts w:ascii="Arial" w:eastAsia="Arial" w:hAnsi="Arial" w:cs="Arial"/>
        </w:rPr>
        <w:t>. </w:t>
      </w:r>
    </w:p>
    <w:p w14:paraId="579525B8"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FD4D7C4" w14:textId="77777777" w:rsidR="00EE7207" w:rsidRPr="00EE7207" w:rsidRDefault="531AB1A1" w:rsidP="00820795">
      <w:pPr>
        <w:numPr>
          <w:ilvl w:val="0"/>
          <w:numId w:val="44"/>
        </w:numPr>
        <w:spacing w:before="240" w:after="240" w:line="360" w:lineRule="auto"/>
        <w:jc w:val="both"/>
        <w:rPr>
          <w:rFonts w:ascii="Arial" w:eastAsia="Arial" w:hAnsi="Arial" w:cs="Arial"/>
          <w:b/>
          <w:bCs/>
        </w:rPr>
      </w:pPr>
      <w:r w:rsidRPr="531AB1A1">
        <w:rPr>
          <w:rFonts w:ascii="Arial" w:eastAsia="Arial" w:hAnsi="Arial" w:cs="Arial"/>
          <w:b/>
          <w:bCs/>
        </w:rPr>
        <w:t>Resumo dos testes planejados </w:t>
      </w:r>
    </w:p>
    <w:p w14:paraId="73663E76" w14:textId="77777777" w:rsidR="00EE7207" w:rsidRPr="00EE7207" w:rsidRDefault="531AB1A1" w:rsidP="00820795">
      <w:pPr>
        <w:numPr>
          <w:ilvl w:val="0"/>
          <w:numId w:val="45"/>
        </w:numPr>
        <w:spacing w:before="240" w:after="240" w:line="360" w:lineRule="auto"/>
        <w:jc w:val="both"/>
        <w:rPr>
          <w:rFonts w:ascii="Arial" w:eastAsia="Arial" w:hAnsi="Arial" w:cs="Arial"/>
          <w:b/>
          <w:bCs/>
        </w:rPr>
      </w:pPr>
      <w:r w:rsidRPr="531AB1A1">
        <w:rPr>
          <w:rFonts w:ascii="Arial" w:eastAsia="Arial" w:hAnsi="Arial" w:cs="Arial"/>
          <w:b/>
          <w:bCs/>
        </w:rPr>
        <w:t>Resumo das Inclusões dos Testes </w:t>
      </w:r>
    </w:p>
    <w:p w14:paraId="347720E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principais testes planejados para o Módulo 1 são: </w:t>
      </w:r>
    </w:p>
    <w:p w14:paraId="59368826" w14:textId="77777777" w:rsidR="00EE7207" w:rsidRPr="00EE7207" w:rsidRDefault="531AB1A1" w:rsidP="00820795">
      <w:pPr>
        <w:numPr>
          <w:ilvl w:val="0"/>
          <w:numId w:val="46"/>
        </w:numPr>
        <w:spacing w:before="240" w:after="240" w:line="360" w:lineRule="auto"/>
        <w:jc w:val="both"/>
        <w:rPr>
          <w:rFonts w:ascii="Arial" w:eastAsia="Arial" w:hAnsi="Arial" w:cs="Arial"/>
        </w:rPr>
      </w:pPr>
      <w:r w:rsidRPr="531AB1A1">
        <w:rPr>
          <w:rFonts w:ascii="Arial" w:eastAsia="Arial" w:hAnsi="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line="360" w:lineRule="auto"/>
        <w:jc w:val="both"/>
        <w:rPr>
          <w:rFonts w:ascii="Arial" w:eastAsia="Arial" w:hAnsi="Arial" w:cs="Arial"/>
        </w:rPr>
      </w:pPr>
      <w:r w:rsidRPr="531AB1A1">
        <w:rPr>
          <w:rFonts w:ascii="Arial" w:eastAsia="Arial" w:hAnsi="Arial" w:cs="Arial"/>
        </w:rPr>
        <w:t>Teste funcional de todo o caso de uso “Criar Reclamação”; </w:t>
      </w:r>
    </w:p>
    <w:p w14:paraId="7929E230" w14:textId="77777777" w:rsidR="00EE7207" w:rsidRPr="00EE7207" w:rsidRDefault="531AB1A1" w:rsidP="00820795">
      <w:pPr>
        <w:numPr>
          <w:ilvl w:val="0"/>
          <w:numId w:val="48"/>
        </w:numPr>
        <w:spacing w:before="240" w:after="240" w:line="360" w:lineRule="auto"/>
        <w:jc w:val="both"/>
        <w:rPr>
          <w:rFonts w:ascii="Arial" w:eastAsia="Arial" w:hAnsi="Arial" w:cs="Arial"/>
        </w:rPr>
      </w:pPr>
      <w:r w:rsidRPr="531AB1A1">
        <w:rPr>
          <w:rFonts w:ascii="Arial" w:eastAsia="Arial" w:hAnsi="Arial" w:cs="Arial"/>
        </w:rPr>
        <w:t>Teste funcional do caso de uso “Visualizar Reclamação”; </w:t>
      </w:r>
    </w:p>
    <w:p w14:paraId="56D7328A" w14:textId="77777777" w:rsidR="00EE7207" w:rsidRPr="00EE7207" w:rsidRDefault="531AB1A1" w:rsidP="00820795">
      <w:pPr>
        <w:numPr>
          <w:ilvl w:val="0"/>
          <w:numId w:val="49"/>
        </w:numPr>
        <w:spacing w:before="240" w:after="240" w:line="360" w:lineRule="auto"/>
        <w:jc w:val="both"/>
        <w:rPr>
          <w:rFonts w:ascii="Arial" w:eastAsia="Arial" w:hAnsi="Arial" w:cs="Arial"/>
        </w:rPr>
      </w:pPr>
      <w:r w:rsidRPr="531AB1A1">
        <w:rPr>
          <w:rFonts w:ascii="Arial" w:eastAsia="Arial" w:hAnsi="Arial" w:cs="Arial"/>
        </w:rPr>
        <w:t>Teste funcional do caso de uso “Comentar Reclamação”; </w:t>
      </w:r>
    </w:p>
    <w:p w14:paraId="18BAAF94" w14:textId="77777777" w:rsidR="00EE7207" w:rsidRPr="00EE7207" w:rsidRDefault="531AB1A1" w:rsidP="00820795">
      <w:pPr>
        <w:numPr>
          <w:ilvl w:val="0"/>
          <w:numId w:val="50"/>
        </w:numPr>
        <w:spacing w:before="240" w:after="240" w:line="360" w:lineRule="auto"/>
        <w:jc w:val="both"/>
        <w:rPr>
          <w:rFonts w:ascii="Arial" w:eastAsia="Arial" w:hAnsi="Arial" w:cs="Arial"/>
        </w:rPr>
      </w:pPr>
      <w:r w:rsidRPr="531AB1A1">
        <w:rPr>
          <w:rFonts w:ascii="Arial" w:eastAsia="Arial" w:hAnsi="Arial" w:cs="Arial"/>
        </w:rPr>
        <w:t>Teste funcional do caso de uso “Curtir Reclamação”; </w:t>
      </w:r>
    </w:p>
    <w:p w14:paraId="4CEE7344" w14:textId="77777777" w:rsidR="00EE7207" w:rsidRPr="00EE7207" w:rsidRDefault="531AB1A1" w:rsidP="00820795">
      <w:pPr>
        <w:numPr>
          <w:ilvl w:val="0"/>
          <w:numId w:val="51"/>
        </w:numPr>
        <w:spacing w:before="240" w:after="240" w:line="360" w:lineRule="auto"/>
        <w:jc w:val="both"/>
        <w:rPr>
          <w:rFonts w:ascii="Arial" w:eastAsia="Arial" w:hAnsi="Arial" w:cs="Arial"/>
        </w:rPr>
      </w:pPr>
      <w:r w:rsidRPr="531AB1A1">
        <w:rPr>
          <w:rFonts w:ascii="Arial" w:eastAsia="Arial" w:hAnsi="Arial" w:cs="Arial"/>
        </w:rPr>
        <w:t>Teste funcional do caso de uso “Alterar Reclamação”; </w:t>
      </w:r>
    </w:p>
    <w:p w14:paraId="72C8E1E0" w14:textId="77777777" w:rsidR="00EE7207" w:rsidRPr="00EE7207" w:rsidRDefault="531AB1A1" w:rsidP="00820795">
      <w:pPr>
        <w:numPr>
          <w:ilvl w:val="0"/>
          <w:numId w:val="52"/>
        </w:numPr>
        <w:spacing w:before="240" w:after="240" w:line="360" w:lineRule="auto"/>
        <w:jc w:val="both"/>
        <w:rPr>
          <w:rFonts w:ascii="Arial" w:eastAsia="Arial" w:hAnsi="Arial" w:cs="Arial"/>
        </w:rPr>
      </w:pPr>
      <w:r w:rsidRPr="531AB1A1">
        <w:rPr>
          <w:rFonts w:ascii="Arial" w:eastAsia="Arial" w:hAnsi="Arial" w:cs="Arial"/>
        </w:rPr>
        <w:t>Usabilidade de todo sistema (interface com o usuário). </w:t>
      </w:r>
    </w:p>
    <w:p w14:paraId="1F8E36F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2DDFDE2D" w14:textId="77777777" w:rsidR="00EE7207" w:rsidRPr="00EE7207" w:rsidRDefault="531AB1A1" w:rsidP="00820795">
      <w:pPr>
        <w:numPr>
          <w:ilvl w:val="0"/>
          <w:numId w:val="53"/>
        </w:numPr>
        <w:spacing w:before="240" w:after="240" w:line="360" w:lineRule="auto"/>
        <w:jc w:val="both"/>
        <w:rPr>
          <w:rFonts w:ascii="Arial" w:eastAsia="Arial" w:hAnsi="Arial" w:cs="Arial"/>
          <w:b/>
          <w:bCs/>
        </w:rPr>
      </w:pPr>
      <w:r w:rsidRPr="531AB1A1">
        <w:rPr>
          <w:rFonts w:ascii="Arial" w:eastAsia="Arial" w:hAnsi="Arial" w:cs="Arial"/>
          <w:b/>
          <w:bCs/>
        </w:rPr>
        <w:t>Resumo dos Outros Candidatos a Possível Inclusão </w:t>
      </w:r>
    </w:p>
    <w:p w14:paraId="005B3786"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line="360" w:lineRule="auto"/>
        <w:jc w:val="both"/>
        <w:rPr>
          <w:rFonts w:ascii="Arial" w:eastAsia="Arial" w:hAnsi="Arial" w:cs="Arial"/>
        </w:rPr>
      </w:pPr>
      <w:r w:rsidRPr="531AB1A1">
        <w:rPr>
          <w:rFonts w:ascii="Arial" w:eastAsia="Arial" w:hAnsi="Arial" w:cs="Arial"/>
        </w:rPr>
        <w:t>Testes de Desempenho; </w:t>
      </w:r>
    </w:p>
    <w:p w14:paraId="79B7004A" w14:textId="77777777" w:rsidR="00EE7207" w:rsidRPr="00EE7207" w:rsidRDefault="531AB1A1" w:rsidP="00820795">
      <w:pPr>
        <w:numPr>
          <w:ilvl w:val="0"/>
          <w:numId w:val="55"/>
        </w:numPr>
        <w:spacing w:before="240" w:after="240" w:line="360" w:lineRule="auto"/>
        <w:jc w:val="both"/>
        <w:rPr>
          <w:rFonts w:ascii="Arial" w:eastAsia="Arial" w:hAnsi="Arial" w:cs="Arial"/>
        </w:rPr>
      </w:pPr>
      <w:r w:rsidRPr="531AB1A1">
        <w:rPr>
          <w:rFonts w:ascii="Arial" w:eastAsia="Arial" w:hAnsi="Arial" w:cs="Arial"/>
        </w:rPr>
        <w:t>Testes de Concorrência (Quantidade de acesso simultâneos); </w:t>
      </w:r>
    </w:p>
    <w:p w14:paraId="7C931EE0"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  </w:t>
      </w:r>
    </w:p>
    <w:p w14:paraId="33146B4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3164CFB9" w14:textId="77777777" w:rsidR="00EE7207" w:rsidRPr="00EE7207" w:rsidRDefault="531AB1A1" w:rsidP="00820795">
      <w:pPr>
        <w:numPr>
          <w:ilvl w:val="0"/>
          <w:numId w:val="56"/>
        </w:numPr>
        <w:spacing w:before="240" w:after="240" w:line="360" w:lineRule="auto"/>
        <w:jc w:val="both"/>
        <w:rPr>
          <w:rFonts w:ascii="Arial" w:eastAsia="Arial" w:hAnsi="Arial" w:cs="Arial"/>
          <w:b/>
          <w:bCs/>
        </w:rPr>
      </w:pPr>
      <w:r w:rsidRPr="531AB1A1">
        <w:rPr>
          <w:rFonts w:ascii="Arial" w:eastAsia="Arial" w:hAnsi="Arial" w:cs="Arial"/>
          <w:b/>
          <w:bCs/>
        </w:rPr>
        <w:t>Necessidades ambientais </w:t>
      </w:r>
    </w:p>
    <w:p w14:paraId="0381BDE2" w14:textId="77777777" w:rsidR="00EE7207" w:rsidRPr="00EE7207" w:rsidRDefault="531AB1A1" w:rsidP="00820795">
      <w:pPr>
        <w:numPr>
          <w:ilvl w:val="0"/>
          <w:numId w:val="57"/>
        </w:numPr>
        <w:spacing w:before="240" w:after="240" w:line="360" w:lineRule="auto"/>
        <w:jc w:val="both"/>
        <w:rPr>
          <w:rFonts w:ascii="Arial" w:eastAsia="Arial" w:hAnsi="Arial" w:cs="Arial"/>
          <w:b/>
          <w:bCs/>
        </w:rPr>
      </w:pPr>
      <w:r w:rsidRPr="531AB1A1">
        <w:rPr>
          <w:rFonts w:ascii="Arial" w:eastAsia="Arial" w:hAnsi="Arial" w:cs="Arial"/>
          <w:b/>
          <w:bCs/>
        </w:rPr>
        <w:t>Hardware básico do sistema </w:t>
      </w:r>
    </w:p>
    <w:p w14:paraId="235E3A21"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1785"/>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Servidor de Back-</w:t>
            </w:r>
            <w:proofErr w:type="spellStart"/>
            <w:r w:rsidRPr="531AB1A1">
              <w:rPr>
                <w:rFonts w:ascii="Arial" w:eastAsia="Arial" w:hAnsi="Arial" w:cs="Arial"/>
              </w:rPr>
              <w:t>End</w:t>
            </w:r>
            <w:proofErr w:type="spellEnd"/>
            <w:r w:rsidRPr="531AB1A1">
              <w:rPr>
                <w:rFonts w:ascii="Arial" w:eastAsia="Arial" w:hAnsi="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Servidor para hospedar o Back-</w:t>
            </w:r>
            <w:proofErr w:type="spellStart"/>
            <w:r w:rsidRPr="531AB1A1">
              <w:rPr>
                <w:rFonts w:ascii="Arial" w:eastAsia="Arial" w:hAnsi="Arial" w:cs="Arial"/>
              </w:rPr>
              <w:t>End</w:t>
            </w:r>
            <w:proofErr w:type="spellEnd"/>
            <w:r w:rsidRPr="531AB1A1">
              <w:rPr>
                <w:rFonts w:ascii="Arial" w:eastAsia="Arial" w:hAnsi="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line="360" w:lineRule="auto"/>
              <w:jc w:val="both"/>
              <w:rPr>
                <w:rFonts w:ascii="Arial" w:eastAsia="Arial" w:hAnsi="Arial" w:cs="Arial"/>
              </w:rPr>
            </w:pPr>
            <w:proofErr w:type="spellStart"/>
            <w:r w:rsidRPr="531AB1A1">
              <w:rPr>
                <w:rFonts w:ascii="Arial" w:eastAsia="Arial" w:hAnsi="Arial" w:cs="Arial"/>
              </w:rPr>
              <w:t>NossaVia</w:t>
            </w:r>
            <w:proofErr w:type="spellEnd"/>
            <w:r w:rsidRPr="531AB1A1">
              <w:rPr>
                <w:rFonts w:ascii="Arial" w:eastAsia="Arial" w:hAnsi="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line="360" w:lineRule="auto"/>
              <w:jc w:val="center"/>
              <w:rPr>
                <w:rFonts w:ascii="Arial" w:eastAsia="Arial" w:hAnsi="Arial" w:cs="Arial"/>
              </w:rPr>
            </w:pPr>
            <w:r w:rsidRPr="531AB1A1">
              <w:rPr>
                <w:rFonts w:ascii="Arial" w:eastAsia="Arial" w:hAnsi="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line="360" w:lineRule="auto"/>
              <w:jc w:val="both"/>
              <w:rPr>
                <w:rFonts w:ascii="Arial" w:eastAsia="Arial" w:hAnsi="Arial" w:cs="Arial"/>
              </w:rPr>
            </w:pPr>
            <w:r w:rsidRPr="531AB1A1">
              <w:rPr>
                <w:rFonts w:ascii="Arial" w:eastAsia="Arial" w:hAnsi="Arial" w:cs="Arial"/>
              </w:rPr>
              <w:t>Estação de trabalho com navegador e acesso à Intranet </w:t>
            </w:r>
          </w:p>
        </w:tc>
      </w:tr>
    </w:tbl>
    <w:p w14:paraId="6C6E476E"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5DB747C3" w14:textId="77777777" w:rsidR="00EE7207" w:rsidRPr="00EE7207" w:rsidRDefault="531AB1A1" w:rsidP="00820795">
      <w:pPr>
        <w:numPr>
          <w:ilvl w:val="0"/>
          <w:numId w:val="58"/>
        </w:numPr>
        <w:spacing w:before="240" w:after="240" w:line="360" w:lineRule="auto"/>
        <w:jc w:val="both"/>
        <w:rPr>
          <w:rFonts w:ascii="Arial" w:eastAsia="Arial" w:hAnsi="Arial" w:cs="Arial"/>
          <w:b/>
          <w:bCs/>
        </w:rPr>
      </w:pPr>
      <w:r w:rsidRPr="531AB1A1">
        <w:rPr>
          <w:rFonts w:ascii="Arial" w:eastAsia="Arial" w:hAnsi="Arial" w:cs="Arial"/>
          <w:b/>
          <w:bCs/>
        </w:rPr>
        <w:t xml:space="preserve">Elementos de </w:t>
      </w:r>
      <w:proofErr w:type="spellStart"/>
      <w:r w:rsidRPr="531AB1A1">
        <w:rPr>
          <w:rFonts w:ascii="Arial" w:eastAsia="Arial" w:hAnsi="Arial" w:cs="Arial"/>
          <w:b/>
          <w:bCs/>
        </w:rPr>
        <w:t>software</w:t>
      </w:r>
      <w:proofErr w:type="spellEnd"/>
      <w:r w:rsidRPr="531AB1A1">
        <w:rPr>
          <w:rFonts w:ascii="Arial" w:eastAsia="Arial" w:hAnsi="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line="360" w:lineRule="auto"/>
              <w:jc w:val="both"/>
              <w:rPr>
                <w:rFonts w:ascii="Arial" w:eastAsia="Arial" w:hAnsi="Arial" w:cs="Arial"/>
              </w:rPr>
            </w:pPr>
            <w:r w:rsidRPr="531AB1A1">
              <w:rPr>
                <w:rFonts w:ascii="Arial" w:eastAsia="Arial" w:hAnsi="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lastRenderedPageBreak/>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line="360" w:lineRule="auto"/>
              <w:ind w:firstLine="708"/>
              <w:jc w:val="both"/>
              <w:rPr>
                <w:rFonts w:ascii="Arial" w:eastAsia="Arial" w:hAnsi="Arial" w:cs="Arial"/>
              </w:rPr>
            </w:pPr>
            <w:proofErr w:type="spellStart"/>
            <w:r w:rsidRPr="531AB1A1">
              <w:rPr>
                <w:rFonts w:ascii="Arial" w:eastAsia="Arial" w:hAnsi="Arial" w:cs="Arial"/>
              </w:rPr>
              <w:t>Aiven</w:t>
            </w:r>
            <w:proofErr w:type="spellEnd"/>
            <w:r w:rsidRPr="531AB1A1">
              <w:rPr>
                <w:rFonts w:ascii="Arial" w:eastAsia="Arial" w:hAnsi="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line="360" w:lineRule="auto"/>
              <w:ind w:firstLine="708"/>
              <w:jc w:val="both"/>
              <w:rPr>
                <w:rFonts w:ascii="Arial" w:eastAsia="Arial" w:hAnsi="Arial" w:cs="Arial"/>
              </w:rPr>
            </w:pPr>
            <w:r w:rsidRPr="531AB1A1">
              <w:rPr>
                <w:rFonts w:ascii="Arial" w:eastAsia="Arial" w:hAnsi="Arial" w:cs="Arial"/>
              </w:rPr>
              <w:t>Servidor de banco de dados </w:t>
            </w:r>
          </w:p>
        </w:tc>
      </w:tr>
    </w:tbl>
    <w:p w14:paraId="78DE50F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3D44F7A"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02F99CAB" w14:textId="77777777" w:rsidR="00EE7207" w:rsidRPr="00EE7207" w:rsidRDefault="531AB1A1" w:rsidP="00820795">
      <w:pPr>
        <w:numPr>
          <w:ilvl w:val="0"/>
          <w:numId w:val="59"/>
        </w:numPr>
        <w:spacing w:before="240" w:after="240" w:line="360" w:lineRule="auto"/>
        <w:jc w:val="both"/>
        <w:rPr>
          <w:rFonts w:ascii="Arial" w:eastAsia="Arial" w:hAnsi="Arial" w:cs="Arial"/>
          <w:b/>
          <w:bCs/>
        </w:rPr>
      </w:pPr>
      <w:r w:rsidRPr="531AB1A1">
        <w:rPr>
          <w:rFonts w:ascii="Arial" w:eastAsia="Arial" w:hAnsi="Arial" w:cs="Arial"/>
          <w:b/>
          <w:bCs/>
        </w:rPr>
        <w:t>Responsabilidades, perfil da equipe e necessidades de treinamento </w:t>
      </w:r>
    </w:p>
    <w:p w14:paraId="3CFBF914" w14:textId="77777777" w:rsidR="00EE7207" w:rsidRPr="00EE7207" w:rsidRDefault="531AB1A1" w:rsidP="00820795">
      <w:pPr>
        <w:numPr>
          <w:ilvl w:val="0"/>
          <w:numId w:val="60"/>
        </w:numPr>
        <w:spacing w:before="240" w:after="240" w:line="360" w:lineRule="auto"/>
        <w:jc w:val="both"/>
        <w:rPr>
          <w:rFonts w:ascii="Arial" w:eastAsia="Arial" w:hAnsi="Arial" w:cs="Arial"/>
          <w:b/>
          <w:bCs/>
        </w:rPr>
      </w:pPr>
      <w:r w:rsidRPr="531AB1A1">
        <w:rPr>
          <w:rFonts w:ascii="Arial" w:eastAsia="Arial" w:hAnsi="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Analista de Teste </w:t>
            </w:r>
          </w:p>
          <w:p w14:paraId="1DB0F2A8"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8050BE">
            <w:pPr>
              <w:spacing w:before="240" w:after="240" w:line="360" w:lineRule="auto"/>
              <w:ind w:firstLine="708"/>
              <w:rPr>
                <w:rFonts w:ascii="Arial" w:eastAsia="Arial" w:hAnsi="Arial" w:cs="Arial"/>
              </w:rPr>
            </w:pPr>
            <w:r w:rsidRPr="531AB1A1">
              <w:rPr>
                <w:rFonts w:ascii="Arial" w:eastAsia="Arial" w:hAnsi="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8050BE">
            <w:pPr>
              <w:spacing w:before="240" w:after="240" w:line="360" w:lineRule="auto"/>
              <w:rPr>
                <w:rFonts w:ascii="Arial" w:eastAsia="Arial" w:hAnsi="Arial" w:cs="Arial"/>
              </w:rPr>
            </w:pPr>
            <w:r w:rsidRPr="531AB1A1">
              <w:rPr>
                <w:rFonts w:ascii="Arial" w:eastAsia="Arial" w:hAnsi="Arial" w:cs="Arial"/>
              </w:rPr>
              <w:t>Implementa e executa os testes. </w:t>
            </w:r>
          </w:p>
        </w:tc>
      </w:tr>
    </w:tbl>
    <w:p w14:paraId="056E58B2"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 </w:t>
      </w:r>
    </w:p>
    <w:p w14:paraId="754D59DC" w14:textId="77777777" w:rsidR="00EE7207" w:rsidRPr="00EE7207" w:rsidRDefault="531AB1A1" w:rsidP="00820795">
      <w:pPr>
        <w:numPr>
          <w:ilvl w:val="0"/>
          <w:numId w:val="61"/>
        </w:numPr>
        <w:spacing w:before="240" w:after="240" w:line="360" w:lineRule="auto"/>
        <w:jc w:val="both"/>
        <w:rPr>
          <w:rFonts w:ascii="Arial" w:eastAsia="Arial" w:hAnsi="Arial" w:cs="Arial"/>
          <w:b/>
          <w:bCs/>
        </w:rPr>
      </w:pPr>
      <w:r w:rsidRPr="531AB1A1">
        <w:rPr>
          <w:rFonts w:ascii="Arial" w:eastAsia="Arial" w:hAnsi="Arial" w:cs="Arial"/>
          <w:b/>
          <w:bCs/>
        </w:rPr>
        <w:t>Riscos, dependências, suposições e restrições </w:t>
      </w:r>
    </w:p>
    <w:p w14:paraId="337D4BC7" w14:textId="77777777" w:rsidR="00EE7207" w:rsidRP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line="360" w:lineRule="auto"/>
        <w:ind w:firstLine="708"/>
        <w:jc w:val="both"/>
        <w:rPr>
          <w:rFonts w:ascii="Arial" w:eastAsia="Arial" w:hAnsi="Arial" w:cs="Arial"/>
        </w:rPr>
      </w:pPr>
      <w:r w:rsidRPr="531AB1A1">
        <w:rPr>
          <w:rFonts w:ascii="Arial" w:eastAsia="Arial" w:hAnsi="Arial" w:cs="Arial"/>
        </w:rPr>
        <w:lastRenderedPageBreak/>
        <w:t>A não execução dos testes de desempenho e concorrência pode ser um risco, caso exista uma grande quantidade de acessos e um único servidor. </w:t>
      </w:r>
    </w:p>
    <w:p w14:paraId="24342AFF" w14:textId="77777777" w:rsidR="00EE7207" w:rsidRPr="006129F8" w:rsidRDefault="00EE7207" w:rsidP="006129F8">
      <w:pPr>
        <w:pStyle w:val="Ttulo1"/>
        <w:numPr>
          <w:ilvl w:val="0"/>
          <w:numId w:val="0"/>
        </w:numPr>
        <w:ind w:left="432"/>
        <w:rPr>
          <w:rFonts w:eastAsia="Arial"/>
        </w:rPr>
      </w:pPr>
    </w:p>
    <w:p w14:paraId="3D706CAA" w14:textId="05334D18" w:rsidR="006129F8" w:rsidRPr="006129F8" w:rsidRDefault="531AB1A1" w:rsidP="006129F8">
      <w:pPr>
        <w:pStyle w:val="Ttulo1"/>
        <w:numPr>
          <w:ilvl w:val="0"/>
          <w:numId w:val="0"/>
        </w:numPr>
        <w:ind w:left="432" w:hanging="432"/>
        <w:rPr>
          <w:rFonts w:ascii="Arial" w:eastAsia="Arial" w:hAnsi="Arial" w:cs="Arial"/>
        </w:rPr>
      </w:pPr>
      <w:r w:rsidRPr="531AB1A1">
        <w:rPr>
          <w:rFonts w:ascii="Arial" w:eastAsia="Arial" w:hAnsi="Arial" w:cs="Arial"/>
          <w:sz w:val="24"/>
          <w:szCs w:val="24"/>
        </w:rPr>
        <w:t xml:space="preserve"> </w:t>
      </w:r>
      <w:bookmarkStart w:id="211" w:name="_Toc183291710"/>
      <w:r w:rsidRPr="531AB1A1">
        <w:rPr>
          <w:rFonts w:ascii="Arial" w:eastAsia="Arial" w:hAnsi="Arial" w:cs="Arial"/>
          <w:sz w:val="24"/>
          <w:szCs w:val="24"/>
        </w:rPr>
        <w:t>APÊNDICE F – ROTEIRO DE TESTES</w:t>
      </w:r>
      <w:bookmarkEnd w:id="211"/>
      <w:r w:rsidRPr="531AB1A1">
        <w:rPr>
          <w:rFonts w:ascii="Arial" w:eastAsia="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821"/>
        <w:gridCol w:w="1138"/>
        <w:gridCol w:w="2266"/>
        <w:gridCol w:w="1148"/>
        <w:gridCol w:w="1113"/>
        <w:gridCol w:w="1153"/>
        <w:gridCol w:w="1428"/>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8050BE">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8050BE">
            <w:pPr>
              <w:suppressAutoHyphens w:val="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8050BE">
            <w:pPr>
              <w:suppressAutoHyphens w:val="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8050BE">
            <w:pPr>
              <w:suppressAutoHyphens w:val="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8050BE">
            <w:pPr>
              <w:suppressAutoHyphens w:val="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8050BE">
            <w:pPr>
              <w:suppressAutoHyphens w:val="0"/>
              <w:jc w:val="center"/>
              <w:rPr>
                <w:sz w:val="20"/>
                <w:szCs w:val="20"/>
                <w:lang w:eastAsia="pt-BR"/>
              </w:rPr>
            </w:pPr>
            <w:r w:rsidRPr="531AB1A1">
              <w:rPr>
                <w:sz w:val="20"/>
                <w:szCs w:val="20"/>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8050BE">
            <w:pPr>
              <w:suppressAutoHyphens w:val="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8050BE">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xml:space="preserve">: "23.599160, -46.476584", CEP:  "03962-000",Estado:"SP",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8050BE">
            <w:pPr>
              <w:suppressAutoHyphens w:val="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8050BE">
            <w:pPr>
              <w:suppressAutoHyphens w:val="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8050BE">
            <w:pPr>
              <w:suppressAutoHyphens w:val="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8050BE">
            <w:pPr>
              <w:suppressAutoHyphens w:val="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8050BE">
            <w:pPr>
              <w:suppressAutoHyphens w:val="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8050BE">
            <w:pPr>
              <w:suppressAutoHyphens w:val="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8050BE">
            <w:pPr>
              <w:suppressAutoHyphens w:val="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8050BE">
            <w:pPr>
              <w:suppressAutoHyphens w:val="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8050BE">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Alternativo  -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8050BE">
            <w:pPr>
              <w:suppressAutoHyphens w:val="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8050BE">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8050BE">
            <w:pPr>
              <w:suppressAutoHyphens w:val="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8050BE">
            <w:pPr>
              <w:suppressAutoHyphens w:val="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8050BE">
            <w:pPr>
              <w:suppressAutoHyphens w:val="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8050BE">
            <w:pPr>
              <w:suppressAutoHyphens w:val="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8050BE">
            <w:pPr>
              <w:suppressAutoHyphens w:val="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8050BE">
            <w:pPr>
              <w:suppressAutoHyphens w:val="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8050BE">
            <w:pPr>
              <w:suppressAutoHyphens w:val="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8050BE">
            <w:pPr>
              <w:suppressAutoHyphens w:val="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8050BE">
            <w:pPr>
              <w:suppressAutoHyphens w:val="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8050BE">
            <w:pPr>
              <w:suppressAutoHyphens w:val="0"/>
              <w:jc w:val="center"/>
              <w:rPr>
                <w:sz w:val="20"/>
                <w:szCs w:val="20"/>
                <w:lang w:eastAsia="pt-BR"/>
              </w:rPr>
            </w:pPr>
            <w:r w:rsidRPr="531AB1A1">
              <w:rPr>
                <w:sz w:val="20"/>
                <w:szCs w:val="20"/>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8050BE">
            <w:pPr>
              <w:suppressAutoHyphens w:val="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8050BE">
            <w:pPr>
              <w:suppressAutoHyphens w:val="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8050BE">
            <w:pPr>
              <w:suppressAutoHyphens w:val="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8050BE">
            <w:pPr>
              <w:suppressAutoHyphens w:val="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8050BE">
            <w:pPr>
              <w:suppressAutoHyphens w:val="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8050BE">
            <w:pPr>
              <w:suppressAutoHyphens w:val="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8050BE">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8050BE">
            <w:pPr>
              <w:suppressAutoHyphens w:val="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911"/>
        <w:gridCol w:w="1140"/>
        <w:gridCol w:w="2713"/>
        <w:gridCol w:w="1158"/>
        <w:gridCol w:w="1134"/>
        <w:gridCol w:w="1159"/>
        <w:gridCol w:w="2079"/>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E42F23">
            <w:pPr>
              <w:suppressAutoHyphens w:val="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E42F23">
            <w:pPr>
              <w:suppressAutoHyphens w:val="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E42F23">
            <w:pPr>
              <w:suppressAutoHyphens w:val="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E42F23">
            <w:pPr>
              <w:suppressAutoHyphens w:val="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E42F23">
            <w:pPr>
              <w:suppressAutoHyphens w:val="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E42F23">
            <w:pPr>
              <w:suppressAutoHyphens w:val="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E42F23">
            <w:pPr>
              <w:suppressAutoHyphens w:val="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E42F23">
            <w:pPr>
              <w:suppressAutoHyphens w:val="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E42F23">
            <w:pPr>
              <w:suppressAutoHyphens w:val="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E42F23">
            <w:pPr>
              <w:suppressAutoHyphens w:val="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E42F23">
            <w:pPr>
              <w:suppressAutoHyphens w:val="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E42F23">
            <w:pPr>
              <w:suppressAutoHyphens w:val="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E42F23">
            <w:pPr>
              <w:suppressAutoHyphens w:val="0"/>
              <w:jc w:val="center"/>
              <w:rPr>
                <w:sz w:val="20"/>
                <w:szCs w:val="20"/>
                <w:lang w:eastAsia="pt-BR"/>
              </w:rPr>
            </w:pPr>
            <w:r w:rsidRPr="531AB1A1">
              <w:rPr>
                <w:sz w:val="20"/>
                <w:szCs w:val="20"/>
              </w:rPr>
              <w:t>Nome completo: "José da Sila" ,CPF: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E42F23">
            <w:pPr>
              <w:suppressAutoHyphens w:val="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E42F23">
            <w:pPr>
              <w:suppressAutoHyphens w:val="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Termo de uso não confirmado</w:t>
            </w:r>
          </w:p>
        </w:tc>
        <w:tc>
          <w:tcPr>
            <w:tcW w:w="146" w:type="dxa"/>
            <w:vAlign w:val="center"/>
            <w:hideMark/>
          </w:tcPr>
          <w:p w14:paraId="48C7D53F" w14:textId="77777777" w:rsidR="00E42F23" w:rsidRPr="006129F8" w:rsidRDefault="00E42F23" w:rsidP="00E42F23">
            <w:pPr>
              <w:suppressAutoHyphens w:val="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E42F23">
            <w:pPr>
              <w:suppressAutoHyphens w:val="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E42F23">
            <w:pPr>
              <w:suppressAutoHyphens w:val="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E42F23">
            <w:pPr>
              <w:suppressAutoHyphens w:val="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E42F23">
            <w:pPr>
              <w:suppressAutoHyphens w:val="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E42F23">
            <w:pPr>
              <w:suppressAutoHyphens w:val="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E42F23">
            <w:pPr>
              <w:suppressAutoHyphens w:val="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E42F23">
            <w:pPr>
              <w:suppressAutoHyphens w:val="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E42F23">
            <w:pPr>
              <w:suppressAutoHyphens w:val="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E42F23">
            <w:pPr>
              <w:suppressAutoHyphens w:val="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E42F23">
            <w:pPr>
              <w:suppressAutoHyphens w:val="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E42F23">
            <w:pPr>
              <w:suppressAutoHyphens w:val="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E42F23">
            <w:pPr>
              <w:suppressAutoHyphens w:val="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E42F23">
            <w:pPr>
              <w:suppressAutoHyphens w:val="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E42F23">
            <w:pPr>
              <w:suppressAutoHyphens w:val="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E42F23">
            <w:pPr>
              <w:suppressAutoHyphens w:val="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E42F23">
            <w:pPr>
              <w:suppressAutoHyphens w:val="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E42F23">
            <w:pPr>
              <w:suppressAutoHyphens w:val="0"/>
              <w:jc w:val="center"/>
              <w:rPr>
                <w:sz w:val="20"/>
                <w:szCs w:val="20"/>
                <w:lang w:eastAsia="pt-BR"/>
              </w:rPr>
            </w:pPr>
            <w:r w:rsidRPr="531AB1A1">
              <w:rPr>
                <w:sz w:val="20"/>
                <w:szCs w:val="20"/>
              </w:rPr>
              <w:t>Nome completo: "José da Sila" ,CPF: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E42F23">
            <w:pPr>
              <w:suppressAutoHyphens w:val="0"/>
              <w:jc w:val="center"/>
              <w:rPr>
                <w:sz w:val="20"/>
                <w:szCs w:val="20"/>
                <w:lang w:eastAsia="pt-BR"/>
              </w:rPr>
            </w:pPr>
            <w:r w:rsidRPr="531AB1A1">
              <w:rPr>
                <w:sz w:val="20"/>
                <w:szCs w:val="20"/>
              </w:rPr>
              <w:t xml:space="preserve">O sistema exibe que o campo E-mail </w:t>
            </w:r>
            <w:proofErr w:type="spellStart"/>
            <w:r w:rsidRPr="531AB1A1">
              <w:rPr>
                <w:sz w:val="20"/>
                <w:szCs w:val="20"/>
              </w:rPr>
              <w:t>esta</w:t>
            </w:r>
            <w:proofErr w:type="spell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E42F23">
            <w:pPr>
              <w:suppressAutoHyphens w:val="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E42F23">
            <w:pPr>
              <w:suppressAutoHyphens w:val="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E42F23">
            <w:pPr>
              <w:suppressAutoHyphens w:val="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46" w:type="dxa"/>
            <w:vAlign w:val="center"/>
            <w:hideMark/>
          </w:tcPr>
          <w:p w14:paraId="344F5B0A" w14:textId="77777777" w:rsidR="00E42F23" w:rsidRPr="006129F8" w:rsidRDefault="00E42F23" w:rsidP="00E42F23">
            <w:pPr>
              <w:suppressAutoHyphens w:val="0"/>
              <w:rPr>
                <w:sz w:val="20"/>
                <w:szCs w:val="20"/>
                <w:lang w:eastAsia="pt-BR"/>
              </w:rPr>
            </w:pPr>
          </w:p>
        </w:tc>
      </w:tr>
    </w:tbl>
    <w:p w14:paraId="2491810D" w14:textId="77777777" w:rsidR="006129F8" w:rsidRDefault="006129F8" w:rsidP="006129F8">
      <w:pPr>
        <w:rPr>
          <w:rFonts w:eastAsia="Arial"/>
          <w:lang w:val="x-none"/>
        </w:rPr>
      </w:pPr>
    </w:p>
    <w:tbl>
      <w:tblPr>
        <w:tblW w:w="9720" w:type="dxa"/>
        <w:tblCellMar>
          <w:left w:w="70" w:type="dxa"/>
          <w:right w:w="70" w:type="dxa"/>
        </w:tblCellMar>
        <w:tblLook w:val="04A0" w:firstRow="1" w:lastRow="0" w:firstColumn="1" w:lastColumn="0" w:noHBand="0" w:noVBand="1"/>
      </w:tblPr>
      <w:tblGrid>
        <w:gridCol w:w="891"/>
        <w:gridCol w:w="1085"/>
        <w:gridCol w:w="2734"/>
        <w:gridCol w:w="1157"/>
        <w:gridCol w:w="1132"/>
        <w:gridCol w:w="1157"/>
        <w:gridCol w:w="1418"/>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E42F23">
            <w:pPr>
              <w:suppressAutoHyphens w:val="0"/>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E42F23">
            <w:pPr>
              <w:suppressAutoHyphens w:val="0"/>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E42F23">
            <w:pPr>
              <w:suppressAutoHyphens w:val="0"/>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E42F23">
            <w:pPr>
              <w:suppressAutoHyphens w:val="0"/>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E42F23">
            <w:pPr>
              <w:suppressAutoHyphens w:val="0"/>
              <w:jc w:val="center"/>
              <w:rPr>
                <w:sz w:val="20"/>
                <w:szCs w:val="20"/>
                <w:lang w:eastAsia="pt-BR"/>
              </w:rPr>
            </w:pPr>
            <w:r w:rsidRPr="531AB1A1">
              <w:rPr>
                <w:sz w:val="20"/>
                <w:szCs w:val="20"/>
              </w:rPr>
              <w:t xml:space="preserve">E-mail: "Ze@email.com" ,Senha: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E42F23">
            <w:pPr>
              <w:suppressAutoHyphens w:val="0"/>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E42F23">
            <w:pPr>
              <w:suppressAutoHyphens w:val="0"/>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E42F23">
            <w:pPr>
              <w:suppressAutoHyphens w:val="0"/>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E42F23">
            <w:pPr>
              <w:suppressAutoHyphens w:val="0"/>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E42F23">
            <w:pPr>
              <w:suppressAutoHyphens w:val="0"/>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E42F23">
            <w:pPr>
              <w:suppressAutoHyphens w:val="0"/>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E42F23">
            <w:pPr>
              <w:suppressAutoHyphens w:val="0"/>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E42F23">
            <w:pPr>
              <w:suppressAutoHyphens w:val="0"/>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E42F23">
            <w:pPr>
              <w:suppressAutoHyphens w:val="0"/>
              <w:jc w:val="center"/>
              <w:rPr>
                <w:sz w:val="20"/>
                <w:szCs w:val="20"/>
                <w:lang w:eastAsia="pt-BR"/>
              </w:rPr>
            </w:pPr>
            <w:r w:rsidRPr="531AB1A1">
              <w:rPr>
                <w:sz w:val="20"/>
                <w:szCs w:val="20"/>
              </w:rPr>
              <w:t>E-mail: "a" ,Senha: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E42F23">
            <w:pPr>
              <w:suppressAutoHyphens w:val="0"/>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E42F23">
            <w:pPr>
              <w:suppressAutoHyphens w:val="0"/>
              <w:rPr>
                <w:sz w:val="20"/>
                <w:szCs w:val="20"/>
                <w:lang w:eastAsia="pt-BR"/>
              </w:rPr>
            </w:pPr>
          </w:p>
        </w:tc>
      </w:tr>
    </w:tbl>
    <w:p w14:paraId="768A11CE" w14:textId="77777777" w:rsidR="006129F8" w:rsidRPr="006129F8" w:rsidRDefault="006129F8" w:rsidP="006129F8">
      <w:pPr>
        <w:rPr>
          <w:rFonts w:eastAsia="Arial"/>
          <w:lang w:val="x-none"/>
        </w:rPr>
      </w:pPr>
    </w:p>
    <w:p w14:paraId="4553EAB9" w14:textId="77777777" w:rsidR="006129F8" w:rsidRDefault="006129F8" w:rsidP="006129F8">
      <w:pPr>
        <w:rPr>
          <w:lang w:val="x-none"/>
        </w:rPr>
      </w:pPr>
    </w:p>
    <w:tbl>
      <w:tblPr>
        <w:tblW w:w="7860" w:type="dxa"/>
        <w:tblCellMar>
          <w:left w:w="70" w:type="dxa"/>
          <w:right w:w="70" w:type="dxa"/>
        </w:tblCellMar>
        <w:tblLook w:val="04A0" w:firstRow="1" w:lastRow="0" w:firstColumn="1" w:lastColumn="0" w:noHBand="0" w:noVBand="1"/>
      </w:tblPr>
      <w:tblGrid>
        <w:gridCol w:w="798"/>
        <w:gridCol w:w="1118"/>
        <w:gridCol w:w="948"/>
        <w:gridCol w:w="1155"/>
        <w:gridCol w:w="1123"/>
        <w:gridCol w:w="1156"/>
        <w:gridCol w:w="1416"/>
        <w:gridCol w:w="146"/>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E42F23">
            <w:pPr>
              <w:suppressAutoHyphens w:val="0"/>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E42F23">
            <w:pPr>
              <w:suppressAutoHyphens w:val="0"/>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E42F23">
            <w:pPr>
              <w:suppressAutoHyphens w:val="0"/>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E42F23">
            <w:pPr>
              <w:suppressAutoHyphens w:val="0"/>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E42F23">
            <w:pPr>
              <w:suppressAutoHyphens w:val="0"/>
              <w:jc w:val="center"/>
              <w:rPr>
                <w:sz w:val="20"/>
                <w:szCs w:val="20"/>
                <w:lang w:eastAsia="pt-BR"/>
              </w:rPr>
            </w:pPr>
            <w:r w:rsidRPr="531AB1A1">
              <w:rPr>
                <w:sz w:val="20"/>
                <w:szCs w:val="20"/>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E42F23">
            <w:pPr>
              <w:suppressAutoHyphens w:val="0"/>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E42F23">
            <w:pPr>
              <w:suppressAutoHyphens w:val="0"/>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E42F23">
            <w:pPr>
              <w:suppressAutoHyphens w:val="0"/>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Deletar não confirmado</w:t>
            </w:r>
          </w:p>
        </w:tc>
        <w:tc>
          <w:tcPr>
            <w:tcW w:w="36" w:type="dxa"/>
            <w:vAlign w:val="center"/>
            <w:hideMark/>
          </w:tcPr>
          <w:p w14:paraId="661DEB7F" w14:textId="77777777" w:rsidR="00E42F23" w:rsidRPr="00E42F23" w:rsidRDefault="00E42F23" w:rsidP="00E42F23">
            <w:pPr>
              <w:suppressAutoHyphens w:val="0"/>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E42F23">
            <w:pPr>
              <w:suppressAutoHyphens w:val="0"/>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E42F23">
            <w:pPr>
              <w:suppressAutoHyphens w:val="0"/>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E42F23">
            <w:pPr>
              <w:suppressAutoHyphens w:val="0"/>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E42F23">
            <w:pPr>
              <w:suppressAutoHyphens w:val="0"/>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E42F23">
            <w:pPr>
              <w:suppressAutoHyphens w:val="0"/>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E42F23">
            <w:pPr>
              <w:suppressAutoHyphens w:val="0"/>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E42F23">
            <w:pPr>
              <w:suppressAutoHyphens w:val="0"/>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E42F23">
            <w:pPr>
              <w:suppressAutoHyphens w:val="0"/>
              <w:rPr>
                <w:sz w:val="20"/>
                <w:szCs w:val="20"/>
                <w:lang w:eastAsia="pt-BR"/>
              </w:rPr>
            </w:pPr>
          </w:p>
        </w:tc>
      </w:tr>
    </w:tbl>
    <w:p w14:paraId="623CD128" w14:textId="77777777" w:rsidR="00E42F23" w:rsidRDefault="00E42F23" w:rsidP="006129F8">
      <w:pPr>
        <w:rPr>
          <w:lang w:val="x-none"/>
        </w:rPr>
      </w:pPr>
    </w:p>
    <w:tbl>
      <w:tblPr>
        <w:tblW w:w="8080" w:type="dxa"/>
        <w:tblCellMar>
          <w:left w:w="70" w:type="dxa"/>
          <w:right w:w="70" w:type="dxa"/>
        </w:tblCellMar>
        <w:tblLook w:val="04A0" w:firstRow="1" w:lastRow="0" w:firstColumn="1" w:lastColumn="0" w:noHBand="0" w:noVBand="1"/>
      </w:tblPr>
      <w:tblGrid>
        <w:gridCol w:w="390"/>
        <w:gridCol w:w="1129"/>
        <w:gridCol w:w="1990"/>
        <w:gridCol w:w="1148"/>
        <w:gridCol w:w="1085"/>
        <w:gridCol w:w="1153"/>
        <w:gridCol w:w="1415"/>
        <w:gridCol w:w="146"/>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E42F23">
            <w:pPr>
              <w:suppressAutoHyphens w:val="0"/>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E42F23">
            <w:pPr>
              <w:suppressAutoHyphens w:val="0"/>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E42F23">
            <w:pPr>
              <w:suppressAutoHyphens w:val="0"/>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E42F23">
            <w:pPr>
              <w:suppressAutoHyphens w:val="0"/>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E42F23">
            <w:pPr>
              <w:suppressAutoHyphens w:val="0"/>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E42F23">
            <w:pPr>
              <w:suppressAutoHyphens w:val="0"/>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E42F23">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E42F23">
            <w:pPr>
              <w:suppressAutoHyphens w:val="0"/>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E42F23">
            <w:pPr>
              <w:suppressAutoHyphens w:val="0"/>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E42F23">
            <w:pPr>
              <w:suppressAutoHyphens w:val="0"/>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E42F23">
            <w:pPr>
              <w:suppressAutoHyphens w:val="0"/>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E42F23">
            <w:pPr>
              <w:suppressAutoHyphens w:val="0"/>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E42F23">
            <w:pPr>
              <w:suppressAutoHyphens w:val="0"/>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xml:space="preserve">: "-23.598300326165504 ,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E42F23">
            <w:pPr>
              <w:suppressAutoHyphens w:val="0"/>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E42F23">
            <w:pPr>
              <w:suppressAutoHyphens w:val="0"/>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E42F23">
            <w:pPr>
              <w:suppressAutoHyphens w:val="0"/>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E42F23">
            <w:pPr>
              <w:suppressAutoHyphens w:val="0"/>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E42F23">
            <w:pPr>
              <w:suppressAutoHyphens w:val="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E42F23">
            <w:pPr>
              <w:suppressAutoHyphens w:val="0"/>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E42F23">
            <w:pPr>
              <w:suppressAutoHyphens w:val="0"/>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3F4CACB" w14:textId="77777777" w:rsidR="00E42F23" w:rsidRPr="00E42F23" w:rsidRDefault="00E42F23" w:rsidP="00E42F23">
            <w:pPr>
              <w:suppressAutoHyphens w:val="0"/>
              <w:rPr>
                <w:sz w:val="20"/>
                <w:szCs w:val="20"/>
                <w:lang w:eastAsia="pt-BR"/>
              </w:rPr>
            </w:pPr>
          </w:p>
        </w:tc>
      </w:tr>
    </w:tbl>
    <w:p w14:paraId="5C058397" w14:textId="77777777" w:rsidR="00E42F23" w:rsidRDefault="00E42F23" w:rsidP="006129F8">
      <w:pPr>
        <w:rPr>
          <w:lang w:val="x-none"/>
        </w:rPr>
      </w:pPr>
    </w:p>
    <w:tbl>
      <w:tblPr>
        <w:tblW w:w="7860" w:type="dxa"/>
        <w:tblCellMar>
          <w:left w:w="70" w:type="dxa"/>
          <w:right w:w="70" w:type="dxa"/>
        </w:tblCellMar>
        <w:tblLook w:val="04A0" w:firstRow="1" w:lastRow="0" w:firstColumn="1" w:lastColumn="0" w:noHBand="0" w:noVBand="1"/>
      </w:tblPr>
      <w:tblGrid>
        <w:gridCol w:w="758"/>
        <w:gridCol w:w="1118"/>
        <w:gridCol w:w="948"/>
        <w:gridCol w:w="1195"/>
        <w:gridCol w:w="1120"/>
        <w:gridCol w:w="1157"/>
        <w:gridCol w:w="1418"/>
        <w:gridCol w:w="146"/>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lastRenderedPageBreak/>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E42F23">
            <w:pPr>
              <w:suppressAutoHyphens w:val="0"/>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E42F23">
            <w:pPr>
              <w:suppressAutoHyphens w:val="0"/>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E42F23">
            <w:pPr>
              <w:suppressAutoHyphens w:val="0"/>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E42F23">
            <w:pPr>
              <w:suppressAutoHyphens w:val="0"/>
              <w:jc w:val="center"/>
              <w:rPr>
                <w:sz w:val="20"/>
                <w:szCs w:val="20"/>
                <w:lang w:eastAsia="pt-BR"/>
              </w:rPr>
            </w:pPr>
            <w:r w:rsidRPr="531AB1A1">
              <w:rPr>
                <w:sz w:val="20"/>
                <w:szCs w:val="20"/>
              </w:rPr>
              <w:t>Seleciona a Reclamação que Alterar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E42F23">
            <w:pPr>
              <w:suppressAutoHyphens w:val="0"/>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E42F23">
            <w:pPr>
              <w:suppressAutoHyphens w:val="0"/>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E42F23">
            <w:pPr>
              <w:suppressAutoHyphens w:val="0"/>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E42F23">
            <w:pPr>
              <w:suppressAutoHyphens w:val="0"/>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E42F23">
            <w:pPr>
              <w:suppressAutoHyphens w:val="0"/>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Alterar Status não confirmado</w:t>
            </w:r>
          </w:p>
        </w:tc>
        <w:tc>
          <w:tcPr>
            <w:tcW w:w="11" w:type="dxa"/>
            <w:vAlign w:val="center"/>
            <w:hideMark/>
          </w:tcPr>
          <w:p w14:paraId="3CF1B23F" w14:textId="77777777" w:rsidR="00E42F23" w:rsidRPr="00E42F23" w:rsidRDefault="00E42F23" w:rsidP="00E42F23">
            <w:pPr>
              <w:suppressAutoHyphens w:val="0"/>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E42F23">
            <w:pPr>
              <w:suppressAutoHyphens w:val="0"/>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E42F23">
            <w:pPr>
              <w:suppressAutoHyphens w:val="0"/>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E42F23">
            <w:pPr>
              <w:suppressAutoHyphens w:val="0"/>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E42F23">
            <w:pPr>
              <w:suppressAutoHyphens w:val="0"/>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E42F23">
            <w:pPr>
              <w:suppressAutoHyphens w:val="0"/>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63A2750" w14:textId="77777777" w:rsidR="00E42F23" w:rsidRPr="00E42F23" w:rsidRDefault="00E42F23" w:rsidP="00E42F23">
            <w:pPr>
              <w:suppressAutoHyphens w:val="0"/>
              <w:rPr>
                <w:sz w:val="20"/>
                <w:szCs w:val="20"/>
                <w:lang w:eastAsia="pt-BR"/>
              </w:rPr>
            </w:pPr>
          </w:p>
        </w:tc>
      </w:tr>
    </w:tbl>
    <w:p w14:paraId="73168A4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Feed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E42F23">
            <w:pPr>
              <w:suppressAutoHyphens w:val="0"/>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E42F23">
            <w:pPr>
              <w:suppressAutoHyphens w:val="0"/>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Filtrar por categoria</w:t>
            </w:r>
          </w:p>
        </w:tc>
        <w:tc>
          <w:tcPr>
            <w:tcW w:w="11" w:type="dxa"/>
            <w:vAlign w:val="center"/>
            <w:hideMark/>
          </w:tcPr>
          <w:p w14:paraId="4451592C" w14:textId="77777777" w:rsidR="00E42F23" w:rsidRPr="00E42F23" w:rsidRDefault="00E42F23" w:rsidP="00E42F23">
            <w:pPr>
              <w:suppressAutoHyphens w:val="0"/>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E42F23">
            <w:pPr>
              <w:suppressAutoHyphens w:val="0"/>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E42F23">
            <w:pPr>
              <w:suppressAutoHyphens w:val="0"/>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E42F23">
            <w:pPr>
              <w:suppressAutoHyphens w:val="0"/>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E42F23">
            <w:pPr>
              <w:suppressAutoHyphens w:val="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E42F23">
            <w:pPr>
              <w:suppressAutoHyphens w:val="0"/>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E42F23">
            <w:pPr>
              <w:suppressAutoHyphens w:val="0"/>
              <w:rPr>
                <w:sz w:val="20"/>
                <w:szCs w:val="20"/>
                <w:lang w:eastAsia="pt-BR"/>
              </w:rPr>
            </w:pPr>
          </w:p>
        </w:tc>
      </w:tr>
    </w:tbl>
    <w:p w14:paraId="131BD8AE"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797"/>
        <w:gridCol w:w="1085"/>
        <w:gridCol w:w="992"/>
        <w:gridCol w:w="1201"/>
        <w:gridCol w:w="1124"/>
        <w:gridCol w:w="1157"/>
        <w:gridCol w:w="1418"/>
        <w:gridCol w:w="146"/>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E42F23">
            <w:pPr>
              <w:suppressAutoHyphens w:val="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E42F23">
            <w:pPr>
              <w:suppressAutoHyphens w:val="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E42F23">
            <w:pPr>
              <w:suppressAutoHyphens w:val="0"/>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E42F23">
            <w:pPr>
              <w:suppressAutoHyphens w:val="0"/>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E42F23">
            <w:pPr>
              <w:suppressAutoHyphens w:val="0"/>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E42F23">
            <w:pPr>
              <w:suppressAutoHyphens w:val="0"/>
              <w:rPr>
                <w:sz w:val="20"/>
                <w:szCs w:val="20"/>
                <w:lang w:eastAsia="pt-BR"/>
              </w:rPr>
            </w:pPr>
          </w:p>
        </w:tc>
      </w:tr>
    </w:tbl>
    <w:p w14:paraId="1436B094" w14:textId="77777777" w:rsidR="00E42F23" w:rsidRDefault="00E42F23" w:rsidP="006129F8">
      <w:pPr>
        <w:rPr>
          <w:lang w:val="x-none"/>
        </w:rPr>
      </w:pPr>
    </w:p>
    <w:tbl>
      <w:tblPr>
        <w:tblW w:w="7920" w:type="dxa"/>
        <w:tblCellMar>
          <w:left w:w="70" w:type="dxa"/>
          <w:right w:w="70" w:type="dxa"/>
        </w:tblCellMar>
        <w:tblLook w:val="04A0" w:firstRow="1" w:lastRow="0" w:firstColumn="1" w:lastColumn="0" w:noHBand="0" w:noVBand="1"/>
      </w:tblPr>
      <w:tblGrid>
        <w:gridCol w:w="831"/>
        <w:gridCol w:w="1085"/>
        <w:gridCol w:w="998"/>
        <w:gridCol w:w="1157"/>
        <w:gridCol w:w="1127"/>
        <w:gridCol w:w="1158"/>
        <w:gridCol w:w="1418"/>
        <w:gridCol w:w="146"/>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Curtir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E42F23">
            <w:pPr>
              <w:suppressAutoHyphens w:val="0"/>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E42F23">
            <w:pPr>
              <w:suppressAutoHyphens w:val="0"/>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Remover curtida</w:t>
            </w:r>
          </w:p>
        </w:tc>
        <w:tc>
          <w:tcPr>
            <w:tcW w:w="11" w:type="dxa"/>
            <w:vAlign w:val="center"/>
            <w:hideMark/>
          </w:tcPr>
          <w:p w14:paraId="1F12BD71" w14:textId="77777777" w:rsidR="00E42F23" w:rsidRPr="00E42F23" w:rsidRDefault="00E42F23" w:rsidP="00E42F23">
            <w:pPr>
              <w:suppressAutoHyphens w:val="0"/>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E42F23">
            <w:pPr>
              <w:suppressAutoHyphens w:val="0"/>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E42F23">
            <w:pPr>
              <w:suppressAutoHyphens w:val="0"/>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E42F23">
            <w:pPr>
              <w:suppressAutoHyphens w:val="0"/>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E42F23">
            <w:pPr>
              <w:suppressAutoHyphens w:val="0"/>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E42F23">
            <w:pPr>
              <w:suppressAutoHyphens w:val="0"/>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E42F23">
            <w:pPr>
              <w:suppressAutoHyphens w:val="0"/>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E42F23">
            <w:pPr>
              <w:suppressAutoHyphens w:val="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E42F23">
            <w:pPr>
              <w:suppressAutoHyphens w:val="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E42F23">
            <w:pPr>
              <w:suppressAutoHyphens w:val="0"/>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E42F23">
            <w:pPr>
              <w:suppressAutoHyphens w:val="0"/>
              <w:rPr>
                <w:sz w:val="20"/>
                <w:szCs w:val="20"/>
                <w:lang w:eastAsia="pt-BR"/>
              </w:rPr>
            </w:pPr>
          </w:p>
        </w:tc>
      </w:tr>
    </w:tbl>
    <w:p w14:paraId="58428E87"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665"/>
        <w:gridCol w:w="1085"/>
        <w:gridCol w:w="1353"/>
        <w:gridCol w:w="1168"/>
        <w:gridCol w:w="1135"/>
        <w:gridCol w:w="1153"/>
        <w:gridCol w:w="1415"/>
        <w:gridCol w:w="146"/>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E42F23">
            <w:pPr>
              <w:suppressAutoHyphens w:val="0"/>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E42F23">
            <w:pPr>
              <w:suppressAutoHyphens w:val="0"/>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E42F23">
            <w:pPr>
              <w:suppressAutoHyphens w:val="0"/>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E42F23">
            <w:pPr>
              <w:suppressAutoHyphens w:val="0"/>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E42F23">
            <w:pPr>
              <w:suppressAutoHyphens w:val="0"/>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E42F23">
            <w:pPr>
              <w:suppressAutoHyphens w:val="0"/>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E42F23">
            <w:pPr>
              <w:suppressAutoHyphens w:val="0"/>
              <w:jc w:val="center"/>
              <w:rPr>
                <w:sz w:val="20"/>
                <w:szCs w:val="20"/>
                <w:lang w:eastAsia="pt-BR"/>
              </w:rPr>
            </w:pPr>
            <w:r w:rsidRPr="531AB1A1">
              <w:rPr>
                <w:sz w:val="20"/>
                <w:szCs w:val="20"/>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E42F23">
            <w:pPr>
              <w:suppressAutoHyphens w:val="0"/>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E42F23">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E42F23">
            <w:pPr>
              <w:suppressAutoHyphens w:val="0"/>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E42F23">
            <w:pPr>
              <w:suppressAutoHyphens w:val="0"/>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E42F23">
            <w:pPr>
              <w:suppressAutoHyphens w:val="0"/>
              <w:jc w:val="center"/>
              <w:rPr>
                <w:sz w:val="20"/>
                <w:szCs w:val="20"/>
                <w:lang w:eastAsia="pt-BR"/>
              </w:rPr>
            </w:pPr>
            <w:r w:rsidRPr="531AB1A1">
              <w:rPr>
                <w:sz w:val="20"/>
                <w:szCs w:val="20"/>
              </w:rPr>
              <w:t>Comentário: "Esse problema segue sem solução, passei por essa rua hoje e ainda não 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E42F23">
            <w:pPr>
              <w:suppressAutoHyphens w:val="0"/>
              <w:jc w:val="center"/>
              <w:rPr>
                <w:sz w:val="20"/>
                <w:szCs w:val="20"/>
                <w:lang w:eastAsia="pt-BR"/>
              </w:rPr>
            </w:pPr>
            <w:r w:rsidRPr="531AB1A1">
              <w:rPr>
                <w:sz w:val="20"/>
                <w:szCs w:val="20"/>
              </w:rPr>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E42F23">
            <w:pPr>
              <w:suppressAutoHyphens w:val="0"/>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E42F23">
            <w:pPr>
              <w:suppressAutoHyphens w:val="0"/>
              <w:rPr>
                <w:sz w:val="20"/>
                <w:szCs w:val="20"/>
                <w:lang w:eastAsia="pt-BR"/>
              </w:rPr>
            </w:pPr>
          </w:p>
        </w:tc>
      </w:tr>
    </w:tbl>
    <w:p w14:paraId="0EF9449F" w14:textId="77777777" w:rsidR="00E42F23" w:rsidRDefault="00E42F23" w:rsidP="006129F8">
      <w:pPr>
        <w:rPr>
          <w:lang w:val="x-none"/>
        </w:rPr>
      </w:pPr>
    </w:p>
    <w:tbl>
      <w:tblPr>
        <w:tblW w:w="8700" w:type="dxa"/>
        <w:tblCellMar>
          <w:left w:w="70" w:type="dxa"/>
          <w:right w:w="70" w:type="dxa"/>
        </w:tblCellMar>
        <w:tblLook w:val="04A0" w:firstRow="1" w:lastRow="0" w:firstColumn="1" w:lastColumn="0" w:noHBand="0" w:noVBand="1"/>
      </w:tblPr>
      <w:tblGrid>
        <w:gridCol w:w="499"/>
        <w:gridCol w:w="1151"/>
        <w:gridCol w:w="2081"/>
        <w:gridCol w:w="1166"/>
        <w:gridCol w:w="1088"/>
        <w:gridCol w:w="1153"/>
        <w:gridCol w:w="1416"/>
        <w:gridCol w:w="146"/>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E42F23">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E42F23">
            <w:pPr>
              <w:suppressAutoHyphens w:val="0"/>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E42F23">
            <w:pPr>
              <w:suppressAutoHyphens w:val="0"/>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E42F23">
            <w:pPr>
              <w:suppressAutoHyphens w:val="0"/>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E42F23">
            <w:pPr>
              <w:suppressAutoHyphens w:val="0"/>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E42F23">
            <w:pPr>
              <w:suppressAutoHyphens w:val="0"/>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E42F23">
            <w:pPr>
              <w:suppressAutoHyphens w:val="0"/>
              <w:jc w:val="center"/>
              <w:rPr>
                <w:sz w:val="20"/>
                <w:szCs w:val="20"/>
                <w:lang w:eastAsia="pt-BR"/>
              </w:rPr>
            </w:pPr>
            <w:r w:rsidRPr="531AB1A1">
              <w:rPr>
                <w:sz w:val="20"/>
                <w:szCs w:val="20"/>
              </w:rPr>
              <w:t>Nome completo: "José da Sila" ,Data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E42F23">
            <w:pPr>
              <w:suppressAutoHyphens w:val="0"/>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E42F23">
            <w:pPr>
              <w:suppressAutoHyphens w:val="0"/>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E42F23">
            <w:pPr>
              <w:suppressAutoHyphens w:val="0"/>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E42F23">
            <w:pPr>
              <w:suppressAutoHyphens w:val="0"/>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Usuário não salva alterações</w:t>
            </w:r>
          </w:p>
        </w:tc>
        <w:tc>
          <w:tcPr>
            <w:tcW w:w="11" w:type="dxa"/>
            <w:vAlign w:val="center"/>
            <w:hideMark/>
          </w:tcPr>
          <w:p w14:paraId="48F92D0C" w14:textId="77777777" w:rsidR="00E42F23" w:rsidRPr="00E42F23" w:rsidRDefault="00E42F23" w:rsidP="00E42F23">
            <w:pPr>
              <w:suppressAutoHyphens w:val="0"/>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E42F23">
            <w:pPr>
              <w:suppressAutoHyphens w:val="0"/>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E42F23">
            <w:pPr>
              <w:suppressAutoHyphens w:val="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E42F23">
            <w:pPr>
              <w:suppressAutoHyphens w:val="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E42F23">
            <w:pPr>
              <w:suppressAutoHyphens w:val="0"/>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E42F23">
            <w:pPr>
              <w:suppressAutoHyphens w:val="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E42F23">
            <w:pPr>
              <w:suppressAutoHyphens w:val="0"/>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E42F23">
            <w:pPr>
              <w:suppressAutoHyphens w:val="0"/>
              <w:jc w:val="center"/>
              <w:rPr>
                <w:sz w:val="20"/>
                <w:szCs w:val="20"/>
                <w:lang w:eastAsia="pt-BR"/>
              </w:rPr>
            </w:pPr>
            <w:r w:rsidRPr="531AB1A1">
              <w:rPr>
                <w:sz w:val="20"/>
                <w:szCs w:val="20"/>
              </w:rPr>
              <w:t>Exibe tela de dados pessoais sem imagem .</w:t>
            </w:r>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E42F23">
            <w:pPr>
              <w:suppressAutoHyphens w:val="0"/>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E42F23">
            <w:pPr>
              <w:suppressAutoHyphens w:val="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E42F23">
            <w:pPr>
              <w:suppressAutoHyphens w:val="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E42F23">
            <w:pPr>
              <w:suppressAutoHyphens w:val="0"/>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E42F23">
            <w:pPr>
              <w:suppressAutoHyphens w:val="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E42F23">
            <w:pPr>
              <w:suppressAutoHyphens w:val="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E42F23">
            <w:pPr>
              <w:suppressAutoHyphens w:val="0"/>
              <w:jc w:val="center"/>
              <w:rPr>
                <w:sz w:val="20"/>
                <w:szCs w:val="20"/>
                <w:lang w:eastAsia="pt-BR"/>
              </w:rPr>
            </w:pPr>
            <w:r w:rsidRPr="531AB1A1">
              <w:rPr>
                <w:sz w:val="20"/>
                <w:szCs w:val="20"/>
              </w:rPr>
              <w:t>Nome completo: "José da Sila" ,Data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E42F23">
            <w:pPr>
              <w:suppressAutoHyphens w:val="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E42F23">
            <w:pPr>
              <w:suppressAutoHyphens w:val="0"/>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E42F23">
            <w:pPr>
              <w:suppressAutoHyphens w:val="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E42F23">
            <w:pPr>
              <w:suppressAutoHyphens w:val="0"/>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E42F23">
            <w:pPr>
              <w:suppressAutoHyphens w:val="0"/>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E42F23">
            <w:pPr>
              <w:suppressAutoHyphens w:val="0"/>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E42F23">
            <w:pPr>
              <w:suppressAutoHyphens w:val="0"/>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E42F23">
            <w:pPr>
              <w:suppressAutoHyphens w:val="0"/>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E42F23">
            <w:pPr>
              <w:suppressAutoHyphens w:val="0"/>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E42F23">
            <w:pPr>
              <w:suppressAutoHyphens w:val="0"/>
              <w:jc w:val="center"/>
              <w:rPr>
                <w:sz w:val="20"/>
                <w:szCs w:val="20"/>
                <w:lang w:eastAsia="pt-BR"/>
              </w:rPr>
            </w:pPr>
            <w:r w:rsidRPr="531AB1A1">
              <w:rPr>
                <w:sz w:val="20"/>
                <w:szCs w:val="20"/>
              </w:rPr>
              <w:t>Nome completo: "José da Sila", Data de Nascimento: "16/03/1985" ,Telefone: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E42F23">
            <w:pPr>
              <w:suppressAutoHyphens w:val="0"/>
              <w:jc w:val="center"/>
              <w:rPr>
                <w:sz w:val="20"/>
                <w:szCs w:val="20"/>
                <w:lang w:eastAsia="pt-BR"/>
              </w:rPr>
            </w:pPr>
            <w:r w:rsidRPr="531AB1A1">
              <w:rPr>
                <w:sz w:val="20"/>
                <w:szCs w:val="20"/>
              </w:rPr>
              <w:t xml:space="preserve">O sistema exibe que o campo CEP </w:t>
            </w:r>
            <w:proofErr w:type="spellStart"/>
            <w:r w:rsidRPr="531AB1A1">
              <w:rPr>
                <w:sz w:val="20"/>
                <w:szCs w:val="20"/>
              </w:rPr>
              <w:t>esta</w:t>
            </w:r>
            <w:proofErr w:type="spell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E42F23">
            <w:pPr>
              <w:suppressAutoHyphens w:val="0"/>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E42F23">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E42F23">
            <w:pPr>
              <w:suppressAutoHyphens w:val="0"/>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E42F23">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E42F23">
            <w:pPr>
              <w:suppressAutoHyphens w:val="0"/>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E42F23">
            <w:pPr>
              <w:suppressAutoHyphens w:val="0"/>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E42F23">
            <w:pPr>
              <w:suppressAutoHyphens w:val="0"/>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E42F23">
            <w:pPr>
              <w:suppressAutoHyphens w:val="0"/>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E42F23">
            <w:pPr>
              <w:suppressAutoHyphens w:val="0"/>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E42F23">
            <w:pPr>
              <w:suppressAutoHyphens w:val="0"/>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E42F23">
            <w:pPr>
              <w:suppressAutoHyphens w:val="0"/>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E42F23">
            <w:pPr>
              <w:suppressAutoHyphens w:val="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E42F23">
            <w:pPr>
              <w:suppressAutoHyphens w:val="0"/>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E42F23">
            <w:pPr>
              <w:suppressAutoHyphens w:val="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E42F23">
            <w:pPr>
              <w:suppressAutoHyphens w:val="0"/>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E42F23">
            <w:pPr>
              <w:suppressAutoHyphens w:val="0"/>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E42F23">
            <w:pPr>
              <w:suppressAutoHyphens w:val="0"/>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E42F23">
            <w:pPr>
              <w:suppressAutoHyphens w:val="0"/>
              <w:jc w:val="center"/>
              <w:rPr>
                <w:sz w:val="20"/>
                <w:szCs w:val="20"/>
                <w:lang w:eastAsia="pt-BR"/>
              </w:rPr>
            </w:pPr>
            <w:r w:rsidRPr="531AB1A1">
              <w:rPr>
                <w:sz w:val="20"/>
                <w:szCs w:val="20"/>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E42F23">
            <w:pPr>
              <w:suppressAutoHyphens w:val="0"/>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E42F23">
            <w:pPr>
              <w:suppressAutoHyphens w:val="0"/>
              <w:jc w:val="center"/>
              <w:rPr>
                <w:sz w:val="20"/>
                <w:szCs w:val="20"/>
                <w:lang w:eastAsia="pt-BR"/>
              </w:rPr>
            </w:pPr>
            <w:r w:rsidRPr="531AB1A1">
              <w:rPr>
                <w:sz w:val="20"/>
                <w:szCs w:val="20"/>
              </w:rPr>
              <w:t xml:space="preserve">Senha Atual: "José16#", Nova Senha: "José16@" ,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E42F23">
            <w:pPr>
              <w:suppressAutoHyphens w:val="0"/>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E42F23">
            <w:pPr>
              <w:suppressAutoHyphens w:val="0"/>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E42F23">
            <w:pPr>
              <w:suppressAutoHyphens w:val="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E42F23">
            <w:pPr>
              <w:suppressAutoHyphens w:val="0"/>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E42F23">
            <w:pPr>
              <w:suppressAutoHyphens w:val="0"/>
              <w:jc w:val="center"/>
              <w:rPr>
                <w:sz w:val="20"/>
                <w:szCs w:val="20"/>
                <w:lang w:eastAsia="pt-BR"/>
              </w:rPr>
            </w:pPr>
            <w:r w:rsidRPr="531AB1A1">
              <w:rPr>
                <w:sz w:val="20"/>
                <w:szCs w:val="20"/>
              </w:rPr>
              <w:t>O sistema salva a nova senha de 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E42F23">
            <w:pPr>
              <w:suppressAutoHyphens w:val="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E42F23">
            <w:pPr>
              <w:suppressAutoHyphens w:val="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E42F23">
            <w:pPr>
              <w:suppressAutoHyphens w:val="0"/>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E42F23">
            <w:pPr>
              <w:suppressAutoHyphens w:val="0"/>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E42F23">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E42F23">
            <w:pPr>
              <w:suppressAutoHyphens w:val="0"/>
              <w:rPr>
                <w:sz w:val="20"/>
                <w:szCs w:val="20"/>
                <w:lang w:eastAsia="pt-BR"/>
              </w:rPr>
            </w:pPr>
          </w:p>
        </w:tc>
      </w:tr>
    </w:tbl>
    <w:p w14:paraId="1CFE5947" w14:textId="77777777" w:rsidR="00E42F23" w:rsidRDefault="00E42F23" w:rsidP="006129F8">
      <w:pPr>
        <w:rPr>
          <w:lang w:val="x-none"/>
        </w:rPr>
      </w:pPr>
    </w:p>
    <w:tbl>
      <w:tblPr>
        <w:tblW w:w="7880" w:type="dxa"/>
        <w:tblCellMar>
          <w:left w:w="70" w:type="dxa"/>
          <w:right w:w="70" w:type="dxa"/>
        </w:tblCellMar>
        <w:tblLook w:val="04A0" w:firstRow="1" w:lastRow="0" w:firstColumn="1" w:lastColumn="0" w:noHBand="0" w:noVBand="1"/>
      </w:tblPr>
      <w:tblGrid>
        <w:gridCol w:w="390"/>
        <w:gridCol w:w="1085"/>
        <w:gridCol w:w="1715"/>
        <w:gridCol w:w="1156"/>
        <w:gridCol w:w="1085"/>
        <w:gridCol w:w="1153"/>
        <w:gridCol w:w="1415"/>
        <w:gridCol w:w="146"/>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9F6719">
            <w:pPr>
              <w:suppressAutoHyphens w:val="0"/>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9F6719">
            <w:pPr>
              <w:suppressAutoHyphens w:val="0"/>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9F6719">
            <w:pPr>
              <w:suppressAutoHyphens w:val="0"/>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9F6719">
            <w:pPr>
              <w:suppressAutoHyphens w:val="0"/>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9F6719">
            <w:pPr>
              <w:suppressAutoHyphens w:val="0"/>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9F6719">
            <w:pPr>
              <w:suppressAutoHyphens w:val="0"/>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9F6719">
            <w:pPr>
              <w:suppressAutoHyphens w:val="0"/>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9F6719">
            <w:pPr>
              <w:suppressAutoHyphens w:val="0"/>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9F6719">
            <w:pPr>
              <w:suppressAutoHyphens w:val="0"/>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9F6719">
            <w:pPr>
              <w:suppressAutoHyphens w:val="0"/>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9F6719">
            <w:pPr>
              <w:suppressAutoHyphens w:val="0"/>
              <w:jc w:val="center"/>
              <w:rPr>
                <w:sz w:val="20"/>
                <w:szCs w:val="20"/>
                <w:lang w:eastAsia="pt-BR"/>
              </w:rPr>
            </w:pPr>
            <w:r w:rsidRPr="531AB1A1">
              <w:rPr>
                <w:sz w:val="20"/>
                <w:szCs w:val="20"/>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9F6719">
            <w:pPr>
              <w:suppressAutoHyphens w:val="0"/>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9F6719">
            <w:pPr>
              <w:suppressAutoHyphens w:val="0"/>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9F6719">
            <w:pPr>
              <w:suppressAutoHyphens w:val="0"/>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9F6719">
            <w:pPr>
              <w:suppressAutoHyphens w:val="0"/>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9F6719">
            <w:pPr>
              <w:suppressAutoHyphens w:val="0"/>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9F6719">
            <w:pPr>
              <w:suppressAutoHyphens w:val="0"/>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9F6719">
            <w:pPr>
              <w:suppressAutoHyphens w:val="0"/>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9F6719">
            <w:pPr>
              <w:suppressAutoHyphens w:val="0"/>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9F6719">
            <w:pPr>
              <w:suppressAutoHyphens w:val="0"/>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9F6719">
            <w:pPr>
              <w:suppressAutoHyphens w:val="0"/>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9F6719">
            <w:pPr>
              <w:suppressAutoHyphens w:val="0"/>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9F6719">
            <w:pPr>
              <w:suppressAutoHyphens w:val="0"/>
              <w:jc w:val="center"/>
              <w:rPr>
                <w:sz w:val="20"/>
                <w:szCs w:val="20"/>
                <w:lang w:eastAsia="pt-BR"/>
              </w:rPr>
            </w:pPr>
            <w:r w:rsidRPr="531AB1A1">
              <w:rPr>
                <w:sz w:val="20"/>
                <w:szCs w:val="20"/>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9F6719">
            <w:pPr>
              <w:suppressAutoHyphens w:val="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9F6719">
            <w:pPr>
              <w:suppressAutoHyphens w:val="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9F6719">
            <w:pPr>
              <w:suppressAutoHyphens w:val="0"/>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9F6719">
            <w:pPr>
              <w:suppressAutoHyphens w:val="0"/>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9F6719">
            <w:pPr>
              <w:suppressAutoHyphens w:val="0"/>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9F6719">
            <w:pPr>
              <w:suppressAutoHyphens w:val="0"/>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9F6719">
            <w:pPr>
              <w:suppressAutoHyphens w:val="0"/>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9F6719">
            <w:pPr>
              <w:suppressAutoHyphens w:val="0"/>
              <w:rPr>
                <w:sz w:val="20"/>
                <w:szCs w:val="20"/>
                <w:lang w:eastAsia="pt-BR"/>
              </w:rPr>
            </w:pPr>
          </w:p>
        </w:tc>
      </w:tr>
    </w:tbl>
    <w:p w14:paraId="6000CDC3" w14:textId="77777777" w:rsidR="00E42F23" w:rsidRDefault="00E42F23" w:rsidP="006129F8">
      <w:pPr>
        <w:rPr>
          <w:lang w:val="x-none"/>
        </w:rPr>
      </w:pPr>
    </w:p>
    <w:tbl>
      <w:tblPr>
        <w:tblW w:w="8120" w:type="dxa"/>
        <w:tblCellMar>
          <w:left w:w="70" w:type="dxa"/>
          <w:right w:w="70" w:type="dxa"/>
        </w:tblCellMar>
        <w:tblLook w:val="04A0" w:firstRow="1" w:lastRow="0" w:firstColumn="1" w:lastColumn="0" w:noHBand="0" w:noVBand="1"/>
      </w:tblPr>
      <w:tblGrid>
        <w:gridCol w:w="853"/>
        <w:gridCol w:w="1085"/>
        <w:gridCol w:w="1098"/>
        <w:gridCol w:w="1175"/>
        <w:gridCol w:w="1193"/>
        <w:gridCol w:w="1153"/>
        <w:gridCol w:w="1417"/>
        <w:gridCol w:w="146"/>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9F6719">
            <w:pPr>
              <w:suppressAutoHyphens w:val="0"/>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9F6719">
            <w:pPr>
              <w:suppressAutoHyphens w:val="0"/>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9F6719">
            <w:pPr>
              <w:suppressAutoHyphens w:val="0"/>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9F6719">
            <w:pPr>
              <w:suppressAutoHyphens w:val="0"/>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9F6719">
            <w:pPr>
              <w:suppressAutoHyphens w:val="0"/>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9F6719">
            <w:pPr>
              <w:suppressAutoHyphens w:val="0"/>
              <w:jc w:val="center"/>
              <w:rPr>
                <w:sz w:val="20"/>
                <w:szCs w:val="20"/>
                <w:lang w:eastAsia="pt-BR"/>
              </w:rPr>
            </w:pPr>
            <w:r w:rsidRPr="531AB1A1">
              <w:rPr>
                <w:sz w:val="20"/>
                <w:szCs w:val="20"/>
              </w:rPr>
              <w:t>Usuário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9F6719">
            <w:pPr>
              <w:suppressAutoHyphens w:val="0"/>
              <w:jc w:val="center"/>
              <w:rPr>
                <w:sz w:val="20"/>
                <w:szCs w:val="20"/>
                <w:lang w:eastAsia="pt-BR"/>
              </w:rPr>
            </w:pPr>
            <w:r w:rsidRPr="531AB1A1">
              <w:rPr>
                <w:sz w:val="20"/>
                <w:szCs w:val="20"/>
              </w:rPr>
              <w:t>O sistema exibe todas as informações presentes na reclamação bem como 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9F6719">
            <w:pPr>
              <w:suppressAutoHyphens w:val="0"/>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9F6719">
            <w:pPr>
              <w:suppressAutoHyphens w:val="0"/>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9F6719">
            <w:pPr>
              <w:suppressAutoHyphens w:val="0"/>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9F6719">
            <w:pPr>
              <w:suppressAutoHyphens w:val="0"/>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9F6719">
            <w:pPr>
              <w:suppressAutoHyphens w:val="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9F6719">
            <w:pPr>
              <w:suppressAutoHyphens w:val="0"/>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9F6719">
            <w:pPr>
              <w:suppressAutoHyphens w:val="0"/>
              <w:rPr>
                <w:sz w:val="20"/>
                <w:szCs w:val="20"/>
                <w:lang w:eastAsia="pt-BR"/>
              </w:rPr>
            </w:pPr>
          </w:p>
        </w:tc>
      </w:tr>
    </w:tbl>
    <w:p w14:paraId="267ADAE1" w14:textId="77777777" w:rsidR="009F6719" w:rsidRDefault="009F6719" w:rsidP="006129F8">
      <w:pPr>
        <w:rPr>
          <w:lang w:val="x-none"/>
        </w:rPr>
      </w:pPr>
    </w:p>
    <w:tbl>
      <w:tblPr>
        <w:tblW w:w="7920" w:type="dxa"/>
        <w:tblCellMar>
          <w:left w:w="70" w:type="dxa"/>
          <w:right w:w="70" w:type="dxa"/>
        </w:tblCellMar>
        <w:tblLook w:val="04A0" w:firstRow="1" w:lastRow="0" w:firstColumn="1" w:lastColumn="0" w:noHBand="0" w:noVBand="1"/>
      </w:tblPr>
      <w:tblGrid>
        <w:gridCol w:w="805"/>
        <w:gridCol w:w="1085"/>
        <w:gridCol w:w="993"/>
        <w:gridCol w:w="1195"/>
        <w:gridCol w:w="1123"/>
        <w:gridCol w:w="1156"/>
        <w:gridCol w:w="1417"/>
        <w:gridCol w:w="146"/>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9F6719">
            <w:pPr>
              <w:suppressAutoHyphens w:val="0"/>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9F6719">
            <w:pPr>
              <w:suppressAutoHyphens w:val="0"/>
              <w:rPr>
                <w:rFonts w:ascii="Tahoma" w:hAnsi="Tahoma" w:cs="Tahoma"/>
                <w:b/>
                <w:bCs/>
                <w:color w:val="FF0000"/>
                <w:sz w:val="20"/>
                <w:szCs w:val="20"/>
                <w:lang w:eastAsia="pt-BR"/>
              </w:rPr>
            </w:pPr>
            <w:r w:rsidRPr="531AB1A1">
              <w:rPr>
                <w:rFonts w:ascii="Tahoma" w:hAnsi="Tahoma" w:cs="Tahoma"/>
                <w:b/>
                <w:bCs/>
                <w:color w:val="FF0000"/>
                <w:sz w:val="20"/>
                <w:szCs w:val="20"/>
              </w:rPr>
              <w:t>Fluxo Básico -  Feed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9F6719">
            <w:pPr>
              <w:suppressAutoHyphens w:val="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9F6719">
            <w:pPr>
              <w:suppressAutoHyphens w:val="0"/>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9F6719">
            <w:pPr>
              <w:suppressAutoHyphens w:val="0"/>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9F6719">
            <w:pPr>
              <w:suppressAutoHyphens w:val="0"/>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9F6719">
            <w:pPr>
              <w:suppressAutoHyphens w:val="0"/>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9F6719">
            <w:pPr>
              <w:suppressAutoHyphens w:val="0"/>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9F6719">
            <w:pPr>
              <w:suppressAutoHyphens w:val="0"/>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9F6719">
            <w:pPr>
              <w:suppressAutoHyphens w:val="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9F6719">
            <w:pPr>
              <w:suppressAutoHyphens w:val="0"/>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9F6719">
            <w:pPr>
              <w:suppressAutoHyphens w:val="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9F6719">
            <w:pPr>
              <w:suppressAutoHyphens w:val="0"/>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9F6719">
            <w:pPr>
              <w:suppressAutoHyphens w:val="0"/>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9F6719">
            <w:pPr>
              <w:suppressAutoHyphens w:val="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9F6719">
            <w:pPr>
              <w:suppressAutoHyphens w:val="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9F6719">
            <w:pPr>
              <w:suppressAutoHyphens w:val="0"/>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9F6719">
            <w:pPr>
              <w:suppressAutoHyphens w:val="0"/>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9F6719">
            <w:pPr>
              <w:suppressAutoHyphens w:val="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75DE584D" w14:textId="77777777" w:rsidR="009F6719" w:rsidRPr="009F6719" w:rsidRDefault="009F6719" w:rsidP="009F6719">
            <w:pPr>
              <w:suppressAutoHyphens w:val="0"/>
              <w:rPr>
                <w:sz w:val="20"/>
                <w:szCs w:val="20"/>
                <w:lang w:eastAsia="pt-BR"/>
              </w:rPr>
            </w:pPr>
          </w:p>
        </w:tc>
      </w:tr>
    </w:tbl>
    <w:p w14:paraId="44AAB676" w14:textId="77777777" w:rsidR="009F6719" w:rsidRDefault="009F6719" w:rsidP="006129F8">
      <w:pPr>
        <w:rPr>
          <w:lang w:val="x-none"/>
        </w:rPr>
      </w:pPr>
    </w:p>
    <w:p w14:paraId="2E019377" w14:textId="77777777" w:rsidR="009F6719" w:rsidRPr="006129F8" w:rsidRDefault="009F6719" w:rsidP="006129F8">
      <w:pPr>
        <w:rPr>
          <w:lang w:val="x-none"/>
        </w:rPr>
      </w:pPr>
    </w:p>
    <w:sectPr w:rsidR="009F6719" w:rsidRPr="006129F8">
      <w:headerReference w:type="even" r:id="rId130"/>
      <w:headerReference w:type="default" r:id="rId131"/>
      <w:footerReference w:type="even" r:id="rId132"/>
      <w:footerReference w:type="default" r:id="rId133"/>
      <w:headerReference w:type="first" r:id="rId134"/>
      <w:footerReference w:type="first" r:id="rId135"/>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68E7D" w14:textId="77777777" w:rsidR="00AC5DED" w:rsidRDefault="00AC5DED">
      <w:r>
        <w:separator/>
      </w:r>
    </w:p>
  </w:endnote>
  <w:endnote w:type="continuationSeparator" w:id="0">
    <w:p w14:paraId="04DF5059" w14:textId="77777777" w:rsidR="00AC5DED" w:rsidRDefault="00AC5DED">
      <w:r>
        <w:continuationSeparator/>
      </w:r>
    </w:p>
  </w:endnote>
  <w:endnote w:type="continuationNotice" w:id="1">
    <w:p w14:paraId="3331A24D" w14:textId="77777777" w:rsidR="00AC5DED" w:rsidRDefault="00AC5D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3529B" w14:textId="77777777" w:rsidR="00AC5DED" w:rsidRDefault="00AC5DED">
      <w:r>
        <w:separator/>
      </w:r>
    </w:p>
  </w:footnote>
  <w:footnote w:type="continuationSeparator" w:id="0">
    <w:p w14:paraId="13ED31B3" w14:textId="77777777" w:rsidR="00AC5DED" w:rsidRDefault="00AC5DED">
      <w:r>
        <w:continuationSeparator/>
      </w:r>
    </w:p>
  </w:footnote>
  <w:footnote w:type="continuationNotice" w:id="1">
    <w:p w14:paraId="2A12B328" w14:textId="77777777" w:rsidR="00AC5DED" w:rsidRDefault="00AC5D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ascii="Arial" w:eastAsia="Arial" w:hAnsi="Arial" w:cs="Arial"/>
        <w:color w:val="000000" w:themeColor="text1"/>
      </w:rPr>
      <w:fldChar w:fldCharType="begin"/>
    </w:r>
    <w:r w:rsidRPr="531AB1A1">
      <w:rPr>
        <w:color w:val="000000" w:themeColor="text1"/>
      </w:rPr>
      <w:instrText xml:space="preserve"> PAGE </w:instrText>
    </w:r>
    <w:r w:rsidRPr="531AB1A1">
      <w:rPr>
        <w:color w:val="000000" w:themeColor="text1"/>
      </w:rPr>
      <w:fldChar w:fldCharType="separate"/>
    </w:r>
    <w:r w:rsidR="531AB1A1" w:rsidRPr="531AB1A1">
      <w:rPr>
        <w:rFonts w:ascii="Arial" w:eastAsia="Arial" w:hAnsi="Arial" w:cs="Arial"/>
        <w:color w:val="000000" w:themeColor="text1"/>
      </w:rPr>
      <w:t>17</w:t>
    </w:r>
    <w:r w:rsidRPr="531AB1A1">
      <w:rPr>
        <w:rFonts w:ascii="Arial" w:eastAsia="Arial" w:hAnsi="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0"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2"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3"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5"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6"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29"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0"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37"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F21BC3"/>
    <w:multiLevelType w:val="hybridMultilevel"/>
    <w:tmpl w:val="FFFFFFFF"/>
    <w:lvl w:ilvl="0" w:tplc="40D48A62">
      <w:start w:val="1"/>
      <w:numFmt w:val="decimal"/>
      <w:lvlText w:val="%1."/>
      <w:lvlJc w:val="left"/>
      <w:pPr>
        <w:ind w:left="720" w:hanging="360"/>
      </w:pPr>
    </w:lvl>
    <w:lvl w:ilvl="1" w:tplc="7136A0FA">
      <w:start w:val="1"/>
      <w:numFmt w:val="lowerLetter"/>
      <w:lvlText w:val="%2."/>
      <w:lvlJc w:val="left"/>
      <w:pPr>
        <w:ind w:left="1440" w:hanging="360"/>
      </w:pPr>
    </w:lvl>
    <w:lvl w:ilvl="2" w:tplc="2A2C5DE4">
      <w:start w:val="1"/>
      <w:numFmt w:val="lowerRoman"/>
      <w:lvlText w:val="%3."/>
      <w:lvlJc w:val="right"/>
      <w:pPr>
        <w:ind w:left="2160" w:hanging="180"/>
      </w:pPr>
    </w:lvl>
    <w:lvl w:ilvl="3" w:tplc="6DA01810">
      <w:start w:val="1"/>
      <w:numFmt w:val="decimal"/>
      <w:lvlText w:val="%4."/>
      <w:lvlJc w:val="left"/>
      <w:pPr>
        <w:ind w:left="2880" w:hanging="360"/>
      </w:pPr>
    </w:lvl>
    <w:lvl w:ilvl="4" w:tplc="6DFE2312">
      <w:start w:val="1"/>
      <w:numFmt w:val="lowerLetter"/>
      <w:lvlText w:val="%5."/>
      <w:lvlJc w:val="left"/>
      <w:pPr>
        <w:ind w:left="3600" w:hanging="360"/>
      </w:pPr>
    </w:lvl>
    <w:lvl w:ilvl="5" w:tplc="D6B0B3F0">
      <w:start w:val="1"/>
      <w:numFmt w:val="lowerRoman"/>
      <w:lvlText w:val="%6."/>
      <w:lvlJc w:val="right"/>
      <w:pPr>
        <w:ind w:left="4320" w:hanging="180"/>
      </w:pPr>
    </w:lvl>
    <w:lvl w:ilvl="6" w:tplc="74EC000E">
      <w:start w:val="1"/>
      <w:numFmt w:val="decimal"/>
      <w:lvlText w:val="%7."/>
      <w:lvlJc w:val="left"/>
      <w:pPr>
        <w:ind w:left="5040" w:hanging="360"/>
      </w:pPr>
    </w:lvl>
    <w:lvl w:ilvl="7" w:tplc="686C7F60">
      <w:start w:val="1"/>
      <w:numFmt w:val="lowerLetter"/>
      <w:lvlText w:val="%8."/>
      <w:lvlJc w:val="left"/>
      <w:pPr>
        <w:ind w:left="5760" w:hanging="360"/>
      </w:pPr>
    </w:lvl>
    <w:lvl w:ilvl="8" w:tplc="0CB628A0">
      <w:start w:val="1"/>
      <w:numFmt w:val="lowerRoman"/>
      <w:lvlText w:val="%9."/>
      <w:lvlJc w:val="right"/>
      <w:pPr>
        <w:ind w:left="6480" w:hanging="180"/>
      </w:pPr>
    </w:lvl>
  </w:abstractNum>
  <w:abstractNum w:abstractNumId="39"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1"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44"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47"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0"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2"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3"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55"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56"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57"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59"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0"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19"/>
  </w:num>
  <w:num w:numId="2" w16cid:durableId="1036933544">
    <w:abstractNumId w:val="12"/>
  </w:num>
  <w:num w:numId="3" w16cid:durableId="652371324">
    <w:abstractNumId w:val="51"/>
  </w:num>
  <w:num w:numId="4" w16cid:durableId="2077167432">
    <w:abstractNumId w:val="29"/>
  </w:num>
  <w:num w:numId="5" w16cid:durableId="2003653796">
    <w:abstractNumId w:val="10"/>
  </w:num>
  <w:num w:numId="6" w16cid:durableId="1388065320">
    <w:abstractNumId w:val="52"/>
  </w:num>
  <w:num w:numId="7" w16cid:durableId="611277956">
    <w:abstractNumId w:val="36"/>
  </w:num>
  <w:num w:numId="8" w16cid:durableId="156238972">
    <w:abstractNumId w:val="16"/>
  </w:num>
  <w:num w:numId="9" w16cid:durableId="501704434">
    <w:abstractNumId w:val="4"/>
  </w:num>
  <w:num w:numId="10" w16cid:durableId="574436471">
    <w:abstractNumId w:val="22"/>
  </w:num>
  <w:num w:numId="11" w16cid:durableId="1332559189">
    <w:abstractNumId w:val="56"/>
  </w:num>
  <w:num w:numId="12" w16cid:durableId="488909474">
    <w:abstractNumId w:val="55"/>
  </w:num>
  <w:num w:numId="13" w16cid:durableId="668363403">
    <w:abstractNumId w:val="7"/>
  </w:num>
  <w:num w:numId="14" w16cid:durableId="49770313">
    <w:abstractNumId w:val="49"/>
  </w:num>
  <w:num w:numId="15" w16cid:durableId="491524354">
    <w:abstractNumId w:val="28"/>
  </w:num>
  <w:num w:numId="16" w16cid:durableId="1309630623">
    <w:abstractNumId w:val="40"/>
  </w:num>
  <w:num w:numId="17" w16cid:durableId="2007976884">
    <w:abstractNumId w:val="43"/>
  </w:num>
  <w:num w:numId="18" w16cid:durableId="1851218856">
    <w:abstractNumId w:val="59"/>
  </w:num>
  <w:num w:numId="19" w16cid:durableId="2043432585">
    <w:abstractNumId w:val="54"/>
  </w:num>
  <w:num w:numId="20" w16cid:durableId="326906171">
    <w:abstractNumId w:val="24"/>
  </w:num>
  <w:num w:numId="21" w16cid:durableId="644822637">
    <w:abstractNumId w:val="38"/>
  </w:num>
  <w:num w:numId="22" w16cid:durableId="2012754346">
    <w:abstractNumId w:val="8"/>
  </w:num>
  <w:num w:numId="23" w16cid:durableId="851335667">
    <w:abstractNumId w:val="6"/>
  </w:num>
  <w:num w:numId="24" w16cid:durableId="1308826631">
    <w:abstractNumId w:val="46"/>
  </w:num>
  <w:num w:numId="25" w16cid:durableId="242878538">
    <w:abstractNumId w:val="25"/>
  </w:num>
  <w:num w:numId="26" w16cid:durableId="214045838">
    <w:abstractNumId w:val="21"/>
  </w:num>
  <w:num w:numId="27" w16cid:durableId="21976766">
    <w:abstractNumId w:val="41"/>
  </w:num>
  <w:num w:numId="28" w16cid:durableId="582763923">
    <w:abstractNumId w:val="0"/>
  </w:num>
  <w:num w:numId="29" w16cid:durableId="983895485">
    <w:abstractNumId w:val="47"/>
  </w:num>
  <w:num w:numId="30" w16cid:durableId="290131751">
    <w:abstractNumId w:val="23"/>
  </w:num>
  <w:num w:numId="31" w16cid:durableId="623734468">
    <w:abstractNumId w:val="5"/>
  </w:num>
  <w:num w:numId="32" w16cid:durableId="577441260">
    <w:abstractNumId w:val="31"/>
  </w:num>
  <w:num w:numId="33" w16cid:durableId="1504198170">
    <w:abstractNumId w:val="35"/>
  </w:num>
  <w:num w:numId="34" w16cid:durableId="961687632">
    <w:abstractNumId w:val="58"/>
  </w:num>
  <w:num w:numId="35" w16cid:durableId="1695418201">
    <w:abstractNumId w:val="9"/>
  </w:num>
  <w:num w:numId="36" w16cid:durableId="1308437918">
    <w:abstractNumId w:val="14"/>
  </w:num>
  <w:num w:numId="37" w16cid:durableId="1671172884">
    <w:abstractNumId w:val="37"/>
  </w:num>
  <w:num w:numId="38" w16cid:durableId="1893342108">
    <w:abstractNumId w:val="26"/>
  </w:num>
  <w:num w:numId="39" w16cid:durableId="31542977">
    <w:abstractNumId w:val="53"/>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48"/>
  </w:num>
  <w:num w:numId="45" w16cid:durableId="602802199">
    <w:abstractNumId w:val="57"/>
  </w:num>
  <w:num w:numId="46" w16cid:durableId="1993869226">
    <w:abstractNumId w:val="39"/>
  </w:num>
  <w:num w:numId="47" w16cid:durableId="1288971089">
    <w:abstractNumId w:val="45"/>
  </w:num>
  <w:num w:numId="48" w16cid:durableId="1617521570">
    <w:abstractNumId w:val="15"/>
  </w:num>
  <w:num w:numId="49" w16cid:durableId="1558589504">
    <w:abstractNumId w:val="42"/>
  </w:num>
  <w:num w:numId="50" w16cid:durableId="1325427712">
    <w:abstractNumId w:val="44"/>
  </w:num>
  <w:num w:numId="51" w16cid:durableId="1839079149">
    <w:abstractNumId w:val="33"/>
  </w:num>
  <w:num w:numId="52" w16cid:durableId="1829594005">
    <w:abstractNumId w:val="34"/>
  </w:num>
  <w:num w:numId="53" w16cid:durableId="2107772765">
    <w:abstractNumId w:val="17"/>
  </w:num>
  <w:num w:numId="54" w16cid:durableId="1619486138">
    <w:abstractNumId w:val="3"/>
  </w:num>
  <w:num w:numId="55" w16cid:durableId="1675106058">
    <w:abstractNumId w:val="27"/>
  </w:num>
  <w:num w:numId="56" w16cid:durableId="1915890541">
    <w:abstractNumId w:val="30"/>
  </w:num>
  <w:num w:numId="57" w16cid:durableId="118575743">
    <w:abstractNumId w:val="2"/>
  </w:num>
  <w:num w:numId="58" w16cid:durableId="1640500268">
    <w:abstractNumId w:val="32"/>
  </w:num>
  <w:num w:numId="59" w16cid:durableId="796608916">
    <w:abstractNumId w:val="50"/>
  </w:num>
  <w:num w:numId="60" w16cid:durableId="1449004504">
    <w:abstractNumId w:val="20"/>
  </w:num>
  <w:num w:numId="61" w16cid:durableId="917254457">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707E"/>
    <w:rsid w:val="000179C8"/>
    <w:rsid w:val="0001F117"/>
    <w:rsid w:val="0002093E"/>
    <w:rsid w:val="00024A23"/>
    <w:rsid w:val="00027272"/>
    <w:rsid w:val="0003036E"/>
    <w:rsid w:val="00030E92"/>
    <w:rsid w:val="00031833"/>
    <w:rsid w:val="00031B60"/>
    <w:rsid w:val="00032792"/>
    <w:rsid w:val="00032C01"/>
    <w:rsid w:val="0003389C"/>
    <w:rsid w:val="0003460D"/>
    <w:rsid w:val="000350E5"/>
    <w:rsid w:val="000363BF"/>
    <w:rsid w:val="00036731"/>
    <w:rsid w:val="00040374"/>
    <w:rsid w:val="00040741"/>
    <w:rsid w:val="000424CD"/>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7C35"/>
    <w:rsid w:val="000B2C5B"/>
    <w:rsid w:val="000B400F"/>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C1B"/>
    <w:rsid w:val="001D5372"/>
    <w:rsid w:val="001D733F"/>
    <w:rsid w:val="001D795D"/>
    <w:rsid w:val="001E3CD7"/>
    <w:rsid w:val="001E718C"/>
    <w:rsid w:val="001F3CBF"/>
    <w:rsid w:val="001F6F9A"/>
    <w:rsid w:val="00200BD6"/>
    <w:rsid w:val="002054CA"/>
    <w:rsid w:val="002118E7"/>
    <w:rsid w:val="00211C83"/>
    <w:rsid w:val="00212320"/>
    <w:rsid w:val="00212DD7"/>
    <w:rsid w:val="00212DFF"/>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92F11"/>
    <w:rsid w:val="00293DE3"/>
    <w:rsid w:val="00294994"/>
    <w:rsid w:val="00296FEC"/>
    <w:rsid w:val="002A0737"/>
    <w:rsid w:val="002A50B2"/>
    <w:rsid w:val="002A5440"/>
    <w:rsid w:val="002A6AF2"/>
    <w:rsid w:val="002A790D"/>
    <w:rsid w:val="002B0368"/>
    <w:rsid w:val="002B21D8"/>
    <w:rsid w:val="002B2556"/>
    <w:rsid w:val="002B2A73"/>
    <w:rsid w:val="002B5614"/>
    <w:rsid w:val="002C00AE"/>
    <w:rsid w:val="002C2496"/>
    <w:rsid w:val="002C4DF7"/>
    <w:rsid w:val="002C6036"/>
    <w:rsid w:val="002D201E"/>
    <w:rsid w:val="002D27CF"/>
    <w:rsid w:val="002D2B75"/>
    <w:rsid w:val="002E379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4057D"/>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29BF"/>
    <w:rsid w:val="003B3A3C"/>
    <w:rsid w:val="003B4EA9"/>
    <w:rsid w:val="003B779B"/>
    <w:rsid w:val="003B7E9B"/>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E00"/>
    <w:rsid w:val="00412D97"/>
    <w:rsid w:val="00413D28"/>
    <w:rsid w:val="004200B1"/>
    <w:rsid w:val="00421812"/>
    <w:rsid w:val="004242C3"/>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70542"/>
    <w:rsid w:val="00474209"/>
    <w:rsid w:val="00475351"/>
    <w:rsid w:val="00475597"/>
    <w:rsid w:val="00475FF4"/>
    <w:rsid w:val="0047671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4FDE"/>
    <w:rsid w:val="005B6CFF"/>
    <w:rsid w:val="005C0F29"/>
    <w:rsid w:val="005C0F93"/>
    <w:rsid w:val="005C1571"/>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D45"/>
    <w:rsid w:val="00634C60"/>
    <w:rsid w:val="0063557D"/>
    <w:rsid w:val="0063586D"/>
    <w:rsid w:val="0063787E"/>
    <w:rsid w:val="006407F3"/>
    <w:rsid w:val="00640DF7"/>
    <w:rsid w:val="00641AF5"/>
    <w:rsid w:val="00642DE6"/>
    <w:rsid w:val="0064338D"/>
    <w:rsid w:val="006442D5"/>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E1147"/>
    <w:rsid w:val="006E37D6"/>
    <w:rsid w:val="006E39F4"/>
    <w:rsid w:val="006E3EB9"/>
    <w:rsid w:val="006E5CBA"/>
    <w:rsid w:val="006F132C"/>
    <w:rsid w:val="006F211A"/>
    <w:rsid w:val="006F2788"/>
    <w:rsid w:val="006F2F09"/>
    <w:rsid w:val="006F3216"/>
    <w:rsid w:val="006F3ABB"/>
    <w:rsid w:val="006F550A"/>
    <w:rsid w:val="006F7E77"/>
    <w:rsid w:val="00700B5E"/>
    <w:rsid w:val="007010E7"/>
    <w:rsid w:val="00701310"/>
    <w:rsid w:val="00701D0F"/>
    <w:rsid w:val="00702796"/>
    <w:rsid w:val="00702F82"/>
    <w:rsid w:val="007036FF"/>
    <w:rsid w:val="00705223"/>
    <w:rsid w:val="007056C8"/>
    <w:rsid w:val="00712C47"/>
    <w:rsid w:val="00717E1D"/>
    <w:rsid w:val="007207ED"/>
    <w:rsid w:val="0072163E"/>
    <w:rsid w:val="0072312D"/>
    <w:rsid w:val="00727512"/>
    <w:rsid w:val="007311A8"/>
    <w:rsid w:val="007322F8"/>
    <w:rsid w:val="0073240C"/>
    <w:rsid w:val="0073366F"/>
    <w:rsid w:val="00735446"/>
    <w:rsid w:val="00735A2D"/>
    <w:rsid w:val="00736491"/>
    <w:rsid w:val="007416D6"/>
    <w:rsid w:val="007444FA"/>
    <w:rsid w:val="00744B7E"/>
    <w:rsid w:val="00744FBA"/>
    <w:rsid w:val="007454C2"/>
    <w:rsid w:val="007504AD"/>
    <w:rsid w:val="00752A9D"/>
    <w:rsid w:val="0075360B"/>
    <w:rsid w:val="007541AD"/>
    <w:rsid w:val="007548EA"/>
    <w:rsid w:val="007566D1"/>
    <w:rsid w:val="007601E0"/>
    <w:rsid w:val="00762FAB"/>
    <w:rsid w:val="00763B5B"/>
    <w:rsid w:val="007646BE"/>
    <w:rsid w:val="00764829"/>
    <w:rsid w:val="007649C8"/>
    <w:rsid w:val="00765B9B"/>
    <w:rsid w:val="00770D6B"/>
    <w:rsid w:val="00772246"/>
    <w:rsid w:val="00772691"/>
    <w:rsid w:val="00773BE6"/>
    <w:rsid w:val="00774136"/>
    <w:rsid w:val="00775A7F"/>
    <w:rsid w:val="00776720"/>
    <w:rsid w:val="00777B71"/>
    <w:rsid w:val="0078113D"/>
    <w:rsid w:val="007821ED"/>
    <w:rsid w:val="007823A3"/>
    <w:rsid w:val="00782894"/>
    <w:rsid w:val="0078320E"/>
    <w:rsid w:val="007875B8"/>
    <w:rsid w:val="007876F0"/>
    <w:rsid w:val="00790867"/>
    <w:rsid w:val="007936F4"/>
    <w:rsid w:val="00797D1C"/>
    <w:rsid w:val="007A12A6"/>
    <w:rsid w:val="007A1942"/>
    <w:rsid w:val="007A2A7A"/>
    <w:rsid w:val="007A369E"/>
    <w:rsid w:val="007A3A39"/>
    <w:rsid w:val="007A5393"/>
    <w:rsid w:val="007A6B8A"/>
    <w:rsid w:val="007B0115"/>
    <w:rsid w:val="007B1775"/>
    <w:rsid w:val="007B2A30"/>
    <w:rsid w:val="007B4134"/>
    <w:rsid w:val="007B465B"/>
    <w:rsid w:val="007B538F"/>
    <w:rsid w:val="007B6AA1"/>
    <w:rsid w:val="007C0039"/>
    <w:rsid w:val="007C2138"/>
    <w:rsid w:val="007C2575"/>
    <w:rsid w:val="007C361E"/>
    <w:rsid w:val="007C3EB0"/>
    <w:rsid w:val="007C3FC9"/>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7CC"/>
    <w:rsid w:val="0083089A"/>
    <w:rsid w:val="008317B5"/>
    <w:rsid w:val="00832386"/>
    <w:rsid w:val="008323D9"/>
    <w:rsid w:val="00832566"/>
    <w:rsid w:val="00836917"/>
    <w:rsid w:val="008377AB"/>
    <w:rsid w:val="008405BB"/>
    <w:rsid w:val="00840B9B"/>
    <w:rsid w:val="00840F97"/>
    <w:rsid w:val="00841EF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A32"/>
    <w:rsid w:val="00984A5A"/>
    <w:rsid w:val="00986C8D"/>
    <w:rsid w:val="00986DAB"/>
    <w:rsid w:val="00987528"/>
    <w:rsid w:val="009916AD"/>
    <w:rsid w:val="00991CCE"/>
    <w:rsid w:val="00993098"/>
    <w:rsid w:val="0099314A"/>
    <w:rsid w:val="009941BA"/>
    <w:rsid w:val="009958EF"/>
    <w:rsid w:val="009962B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35A"/>
    <w:rsid w:val="00A23611"/>
    <w:rsid w:val="00A2436F"/>
    <w:rsid w:val="00A24BE4"/>
    <w:rsid w:val="00A24D44"/>
    <w:rsid w:val="00A256CE"/>
    <w:rsid w:val="00A2652B"/>
    <w:rsid w:val="00A2758D"/>
    <w:rsid w:val="00A27B55"/>
    <w:rsid w:val="00A305F7"/>
    <w:rsid w:val="00A31612"/>
    <w:rsid w:val="00A31D0D"/>
    <w:rsid w:val="00A32F51"/>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E179D"/>
    <w:rsid w:val="00AE3671"/>
    <w:rsid w:val="00AE6206"/>
    <w:rsid w:val="00AE6392"/>
    <w:rsid w:val="00AE6932"/>
    <w:rsid w:val="00AF5308"/>
    <w:rsid w:val="00AF78C4"/>
    <w:rsid w:val="00B04E3F"/>
    <w:rsid w:val="00B04EB8"/>
    <w:rsid w:val="00B0588F"/>
    <w:rsid w:val="00B068BD"/>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2F9B"/>
    <w:rsid w:val="00BD4346"/>
    <w:rsid w:val="00BD476A"/>
    <w:rsid w:val="00BD506B"/>
    <w:rsid w:val="00BE0D86"/>
    <w:rsid w:val="00BE112A"/>
    <w:rsid w:val="00BE283C"/>
    <w:rsid w:val="00BE2A88"/>
    <w:rsid w:val="00BE3766"/>
    <w:rsid w:val="00BE419B"/>
    <w:rsid w:val="00BE49E1"/>
    <w:rsid w:val="00BE4B17"/>
    <w:rsid w:val="00BE5832"/>
    <w:rsid w:val="00BE7763"/>
    <w:rsid w:val="00BE7DC0"/>
    <w:rsid w:val="00BE7E54"/>
    <w:rsid w:val="00BF0F9C"/>
    <w:rsid w:val="00BF2991"/>
    <w:rsid w:val="00BF2997"/>
    <w:rsid w:val="00BF4F84"/>
    <w:rsid w:val="00BF50D7"/>
    <w:rsid w:val="00BF661C"/>
    <w:rsid w:val="00BF68AE"/>
    <w:rsid w:val="00C002B6"/>
    <w:rsid w:val="00C007B3"/>
    <w:rsid w:val="00C01374"/>
    <w:rsid w:val="00C014F2"/>
    <w:rsid w:val="00C035AC"/>
    <w:rsid w:val="00C0450F"/>
    <w:rsid w:val="00C04D7A"/>
    <w:rsid w:val="00C06B7C"/>
    <w:rsid w:val="00C0BF29"/>
    <w:rsid w:val="00C1030D"/>
    <w:rsid w:val="00C1216E"/>
    <w:rsid w:val="00C12704"/>
    <w:rsid w:val="00C12C5B"/>
    <w:rsid w:val="00C14242"/>
    <w:rsid w:val="00C14BBD"/>
    <w:rsid w:val="00C15A02"/>
    <w:rsid w:val="00C15C76"/>
    <w:rsid w:val="00C18533"/>
    <w:rsid w:val="00C22155"/>
    <w:rsid w:val="00C265E8"/>
    <w:rsid w:val="00C3030C"/>
    <w:rsid w:val="00C3253C"/>
    <w:rsid w:val="00C32EB3"/>
    <w:rsid w:val="00C35D31"/>
    <w:rsid w:val="00C36FED"/>
    <w:rsid w:val="00C407D1"/>
    <w:rsid w:val="00C40DF1"/>
    <w:rsid w:val="00C4485A"/>
    <w:rsid w:val="00C4498B"/>
    <w:rsid w:val="00C44AE6"/>
    <w:rsid w:val="00C45441"/>
    <w:rsid w:val="00C45693"/>
    <w:rsid w:val="00C47256"/>
    <w:rsid w:val="00C500BB"/>
    <w:rsid w:val="00C50E5D"/>
    <w:rsid w:val="00C52A0D"/>
    <w:rsid w:val="00C52F18"/>
    <w:rsid w:val="00C5504E"/>
    <w:rsid w:val="00C56B55"/>
    <w:rsid w:val="00C607AE"/>
    <w:rsid w:val="00C60C82"/>
    <w:rsid w:val="00C61BC5"/>
    <w:rsid w:val="00C652EB"/>
    <w:rsid w:val="00C662F7"/>
    <w:rsid w:val="00C71840"/>
    <w:rsid w:val="00C71F4B"/>
    <w:rsid w:val="00C731FC"/>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FBC"/>
    <w:rsid w:val="00CE0116"/>
    <w:rsid w:val="00CE22C5"/>
    <w:rsid w:val="00CE236E"/>
    <w:rsid w:val="00CE74F3"/>
    <w:rsid w:val="00CE7818"/>
    <w:rsid w:val="00CF22ED"/>
    <w:rsid w:val="00CF295A"/>
    <w:rsid w:val="00CF447E"/>
    <w:rsid w:val="00CF45C6"/>
    <w:rsid w:val="00CF4709"/>
    <w:rsid w:val="00CF5AD7"/>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7E7E"/>
    <w:rsid w:val="00D613AE"/>
    <w:rsid w:val="00D62D88"/>
    <w:rsid w:val="00D63C24"/>
    <w:rsid w:val="00D6689A"/>
    <w:rsid w:val="00D66E77"/>
    <w:rsid w:val="00D67EBA"/>
    <w:rsid w:val="00D71F3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727"/>
    <w:rsid w:val="00DBCF36"/>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4DE"/>
    <w:rsid w:val="00E079A1"/>
    <w:rsid w:val="00E1204B"/>
    <w:rsid w:val="00E12B39"/>
    <w:rsid w:val="00E14D2D"/>
    <w:rsid w:val="00E16152"/>
    <w:rsid w:val="00E16858"/>
    <w:rsid w:val="00E17AB1"/>
    <w:rsid w:val="00E237E7"/>
    <w:rsid w:val="00E23C6A"/>
    <w:rsid w:val="00E23D8D"/>
    <w:rsid w:val="00E24FB9"/>
    <w:rsid w:val="00E259B3"/>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756C"/>
    <w:rsid w:val="00EA7F58"/>
    <w:rsid w:val="00EB0A2B"/>
    <w:rsid w:val="00EB3F88"/>
    <w:rsid w:val="00EB6627"/>
    <w:rsid w:val="00EC01A4"/>
    <w:rsid w:val="00EC0775"/>
    <w:rsid w:val="00EC1A42"/>
    <w:rsid w:val="00EC54B7"/>
    <w:rsid w:val="00EC74B4"/>
    <w:rsid w:val="00ED1CC4"/>
    <w:rsid w:val="00ED2428"/>
    <w:rsid w:val="00ED33C7"/>
    <w:rsid w:val="00ED74E0"/>
    <w:rsid w:val="00ED7C5A"/>
    <w:rsid w:val="00EE00D7"/>
    <w:rsid w:val="00EE05D4"/>
    <w:rsid w:val="00EE1581"/>
    <w:rsid w:val="00EE21AC"/>
    <w:rsid w:val="00EE3FFC"/>
    <w:rsid w:val="00EE43D4"/>
    <w:rsid w:val="00EE5098"/>
    <w:rsid w:val="00EE6853"/>
    <w:rsid w:val="00EE6BB4"/>
    <w:rsid w:val="00EE7207"/>
    <w:rsid w:val="00EE7AE9"/>
    <w:rsid w:val="00EF1DCB"/>
    <w:rsid w:val="00EF2BD7"/>
    <w:rsid w:val="00EF5CD5"/>
    <w:rsid w:val="00F00F13"/>
    <w:rsid w:val="00F0104B"/>
    <w:rsid w:val="00F01127"/>
    <w:rsid w:val="00F01515"/>
    <w:rsid w:val="00F0172D"/>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421EC"/>
    <w:rsid w:val="00F43526"/>
    <w:rsid w:val="00F440EE"/>
    <w:rsid w:val="00F4449E"/>
    <w:rsid w:val="00F44EE0"/>
    <w:rsid w:val="00F504F3"/>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1507"/>
    <w:rsid w:val="00FD1818"/>
    <w:rsid w:val="00FD235D"/>
    <w:rsid w:val="00FD30C7"/>
    <w:rsid w:val="00FD3800"/>
    <w:rsid w:val="00FD75FE"/>
    <w:rsid w:val="00FE0B6A"/>
    <w:rsid w:val="00FE2326"/>
    <w:rsid w:val="00FE36B8"/>
    <w:rsid w:val="00FE699A"/>
    <w:rsid w:val="00FE6F89"/>
    <w:rsid w:val="00FE7FBE"/>
    <w:rsid w:val="00FF139F"/>
    <w:rsid w:val="00FF19D3"/>
    <w:rsid w:val="00FF2EDB"/>
    <w:rsid w:val="00FF4EEC"/>
    <w:rsid w:val="00FF57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981"/>
    <w:pPr>
      <w:suppressAutoHyphens/>
    </w:pPr>
    <w:rPr>
      <w:sz w:val="24"/>
      <w:szCs w:val="24"/>
      <w:lang w:eastAsia="zh-CN"/>
    </w:rPr>
  </w:style>
  <w:style w:type="paragraph" w:styleId="Ttulo1">
    <w:name w:val="heading 1"/>
    <w:basedOn w:val="Normal"/>
    <w:next w:val="Normal"/>
    <w:qFormat/>
    <w:pPr>
      <w:keepNext/>
      <w:numPr>
        <w:numId w:val="27"/>
      </w:numPr>
      <w:spacing w:before="240" w:after="60"/>
      <w:outlineLvl w:val="0"/>
    </w:pPr>
    <w:rPr>
      <w:rFonts w:ascii="Cambria" w:hAnsi="Cambria" w:cs="Cambria"/>
      <w:b/>
      <w:bCs/>
      <w:kern w:val="2"/>
      <w:sz w:val="32"/>
      <w:szCs w:val="32"/>
      <w:lang w:val="x-none"/>
    </w:rPr>
  </w:style>
  <w:style w:type="paragraph" w:styleId="Ttulo2">
    <w:name w:val="heading 2"/>
    <w:basedOn w:val="Normal"/>
    <w:next w:val="Normal"/>
    <w:qFormat/>
    <w:pPr>
      <w:keepNext/>
      <w:numPr>
        <w:ilvl w:val="1"/>
        <w:numId w:val="27"/>
      </w:numPr>
      <w:tabs>
        <w:tab w:val="num" w:pos="0"/>
      </w:tabs>
      <w:suppressAutoHyphens w:val="0"/>
      <w:spacing w:line="360" w:lineRule="auto"/>
      <w:outlineLvl w:val="1"/>
    </w:pPr>
    <w:rPr>
      <w:rFonts w:ascii="Arial" w:hAnsi="Arial" w:cs="Arial"/>
      <w:b/>
      <w:bCs/>
      <w:iCs/>
      <w:szCs w:val="28"/>
    </w:rPr>
  </w:style>
  <w:style w:type="paragraph" w:styleId="Ttulo3">
    <w:name w:val="heading 3"/>
    <w:basedOn w:val="Normal"/>
    <w:next w:val="Corpodetexto"/>
    <w:qFormat/>
    <w:pPr>
      <w:numPr>
        <w:ilvl w:val="2"/>
        <w:numId w:val="27"/>
      </w:numPr>
      <w:tabs>
        <w:tab w:val="num" w:pos="0"/>
      </w:tabs>
      <w:spacing w:line="360" w:lineRule="auto"/>
      <w:jc w:val="both"/>
      <w:outlineLvl w:val="2"/>
    </w:pPr>
    <w:rPr>
      <w:rFonts w:ascii="Arial" w:eastAsia="SimSun" w:hAnsi="Arial" w:cs="Arial"/>
      <w:bCs/>
      <w:i/>
      <w:szCs w:val="27"/>
    </w:rPr>
  </w:style>
  <w:style w:type="paragraph" w:styleId="Ttulo4">
    <w:name w:val="heading 4"/>
    <w:basedOn w:val="Subttulo"/>
    <w:next w:val="Normal"/>
    <w:qFormat/>
    <w:pPr>
      <w:keepNext/>
      <w:numPr>
        <w:ilvl w:val="3"/>
        <w:numId w:val="27"/>
      </w:numPr>
      <w:tabs>
        <w:tab w:val="num" w:pos="0"/>
      </w:tabs>
      <w:spacing w:after="0" w:line="360" w:lineRule="auto"/>
      <w:jc w:val="left"/>
      <w:outlineLvl w:val="3"/>
    </w:pPr>
    <w:rPr>
      <w:rFonts w:ascii="Arial" w:hAnsi="Arial" w:cs="Arial"/>
      <w:bCs/>
      <w:szCs w:val="28"/>
      <w:u w:val="single"/>
      <w:lang w:val="x-none"/>
    </w:rPr>
  </w:style>
  <w:style w:type="paragraph" w:styleId="Ttulo5">
    <w:name w:val="heading 5"/>
    <w:basedOn w:val="Normal"/>
    <w:next w:val="Normal"/>
    <w:qFormat/>
    <w:pPr>
      <w:numPr>
        <w:ilvl w:val="4"/>
        <w:numId w:val="27"/>
      </w:numPr>
      <w:tabs>
        <w:tab w:val="num" w:pos="0"/>
      </w:tabs>
      <w:spacing w:before="240" w:after="60"/>
      <w:outlineLvl w:val="4"/>
    </w:pPr>
    <w:rPr>
      <w:rFonts w:ascii="Calibri" w:hAnsi="Calibri"/>
      <w:b/>
      <w:bCs/>
      <w:i/>
      <w:iCs/>
      <w:sz w:val="26"/>
      <w:szCs w:val="26"/>
    </w:rPr>
  </w:style>
  <w:style w:type="paragraph" w:styleId="Ttulo6">
    <w:name w:val="heading 6"/>
    <w:basedOn w:val="Normal"/>
    <w:next w:val="Normal"/>
    <w:qFormat/>
    <w:pPr>
      <w:numPr>
        <w:ilvl w:val="5"/>
        <w:numId w:val="27"/>
      </w:numPr>
      <w:tabs>
        <w:tab w:val="num" w:pos="0"/>
      </w:tabs>
      <w:spacing w:before="240" w:after="60"/>
      <w:outlineLvl w:val="5"/>
    </w:pPr>
    <w:rPr>
      <w:rFonts w:ascii="Calibri" w:hAnsi="Calibri"/>
      <w:b/>
      <w:bCs/>
      <w:sz w:val="22"/>
      <w:szCs w:val="22"/>
    </w:rPr>
  </w:style>
  <w:style w:type="paragraph" w:styleId="Ttulo7">
    <w:name w:val="heading 7"/>
    <w:basedOn w:val="Normal"/>
    <w:next w:val="Normal"/>
    <w:qFormat/>
    <w:pPr>
      <w:numPr>
        <w:ilvl w:val="6"/>
        <w:numId w:val="27"/>
      </w:numPr>
      <w:tabs>
        <w:tab w:val="num" w:pos="0"/>
      </w:tabs>
      <w:spacing w:before="240" w:after="60"/>
      <w:outlineLvl w:val="6"/>
    </w:pPr>
    <w:rPr>
      <w:rFonts w:ascii="Calibri" w:hAnsi="Calibri"/>
    </w:rPr>
  </w:style>
  <w:style w:type="paragraph" w:styleId="Ttulo8">
    <w:name w:val="heading 8"/>
    <w:basedOn w:val="Normal"/>
    <w:next w:val="Normal"/>
    <w:qFormat/>
    <w:pPr>
      <w:numPr>
        <w:ilvl w:val="7"/>
        <w:numId w:val="27"/>
      </w:numPr>
      <w:tabs>
        <w:tab w:val="num" w:pos="0"/>
      </w:tabs>
      <w:spacing w:before="240" w:after="60"/>
      <w:outlineLvl w:val="7"/>
    </w:pPr>
    <w:rPr>
      <w:rFonts w:ascii="Calibri" w:hAnsi="Calibri"/>
      <w:i/>
      <w:iCs/>
    </w:rPr>
  </w:style>
  <w:style w:type="paragraph" w:styleId="Ttulo9">
    <w:name w:val="heading 9"/>
    <w:basedOn w:val="Normal"/>
    <w:next w:val="Normal"/>
    <w:qFormat/>
    <w:pPr>
      <w:numPr>
        <w:ilvl w:val="8"/>
        <w:numId w:val="27"/>
      </w:numPr>
      <w:tabs>
        <w:tab w:val="num" w:pos="0"/>
      </w:tabs>
      <w:spacing w:before="240" w:after="60"/>
      <w:outlineLvl w:val="8"/>
    </w:pPr>
    <w:rPr>
      <w:rFonts w:ascii="Cambria" w:hAnsi="Cambria"/>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pPr>
      <w:keepNext/>
      <w:spacing w:before="240" w:after="120"/>
    </w:pPr>
    <w:rPr>
      <w:rFonts w:ascii="Arial" w:eastAsia="Microsoft YaHei" w:hAnsi="Arial" w:cs="Mangal"/>
      <w:sz w:val="28"/>
      <w:szCs w:val="28"/>
    </w:rPr>
  </w:style>
  <w:style w:type="paragraph" w:styleId="Corpodetexto">
    <w:name w:val="Body Text"/>
    <w:basedOn w:val="Normal"/>
    <w:link w:val="CorpodetextoChar"/>
    <w:pPr>
      <w:spacing w:after="120"/>
    </w:pPr>
  </w:style>
  <w:style w:type="paragraph" w:styleId="Lista">
    <w:name w:val="List"/>
    <w:basedOn w:val="Corpodetexto"/>
    <w:rPr>
      <w:rFonts w:cs="Tahoma"/>
    </w:rPr>
  </w:style>
  <w:style w:type="paragraph" w:styleId="Legenda">
    <w:name w:val="caption"/>
    <w:basedOn w:val="Normal"/>
    <w:next w:val="Normal"/>
    <w:qFormat/>
    <w:rPr>
      <w:b/>
      <w:bCs/>
      <w:sz w:val="20"/>
      <w:szCs w:val="20"/>
    </w:rPr>
  </w:style>
  <w:style w:type="paragraph" w:customStyle="1" w:styleId="ndice">
    <w:name w:val="Índice"/>
    <w:basedOn w:val="Normal"/>
    <w:pPr>
      <w:suppressLineNumbers/>
    </w:pPr>
    <w:rPr>
      <w:rFonts w:cs="Tahoma"/>
    </w:rPr>
  </w:style>
  <w:style w:type="paragraph" w:styleId="Subttulo">
    <w:name w:val="Subtitle"/>
    <w:basedOn w:val="Normal"/>
    <w:next w:val="Normal"/>
    <w:qFormat/>
    <w:pPr>
      <w:spacing w:after="60"/>
      <w:jc w:val="center"/>
    </w:pPr>
    <w:rPr>
      <w:rFonts w:ascii="Cambria" w:hAnsi="Cambria"/>
    </w:rPr>
  </w:style>
  <w:style w:type="paragraph" w:customStyle="1" w:styleId="Captulo">
    <w:name w:val="Capítulo"/>
    <w:basedOn w:val="Normal"/>
    <w:next w:val="Corpodetexto"/>
    <w:pPr>
      <w:keepNext/>
      <w:spacing w:before="240" w:after="120"/>
    </w:pPr>
    <w:rPr>
      <w:rFonts w:ascii="Arial" w:eastAsia="Arial Unicode MS" w:hAnsi="Arial" w:cs="Tahoma"/>
      <w:sz w:val="28"/>
      <w:szCs w:val="28"/>
    </w:rPr>
  </w:style>
  <w:style w:type="paragraph" w:customStyle="1" w:styleId="Legenda1">
    <w:name w:val="Legenda1"/>
    <w:basedOn w:val="Normal"/>
    <w:pPr>
      <w:suppressLineNumbers/>
      <w:spacing w:before="120" w:after="120"/>
    </w:pPr>
    <w:rPr>
      <w:rFonts w:cs="Tahoma"/>
      <w:i/>
      <w:iCs/>
    </w:rPr>
  </w:style>
  <w:style w:type="paragraph" w:styleId="Recuodecorpodetexto">
    <w:name w:val="Body Text Indent"/>
    <w:basedOn w:val="Normal"/>
    <w:link w:val="RecuodecorpodetextoChar"/>
    <w:pPr>
      <w:spacing w:before="120" w:line="360" w:lineRule="auto"/>
      <w:ind w:left="3402"/>
      <w:jc w:val="both"/>
    </w:pPr>
    <w:rPr>
      <w:bCs/>
    </w:rPr>
  </w:style>
  <w:style w:type="paragraph" w:styleId="Cabealho">
    <w:name w:val="header"/>
    <w:basedOn w:val="Normal"/>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pPr>
      <w:tabs>
        <w:tab w:val="center" w:pos="4419"/>
        <w:tab w:val="right" w:pos="8838"/>
      </w:tabs>
    </w:pPr>
  </w:style>
  <w:style w:type="paragraph" w:styleId="Sumrio1">
    <w:name w:val="toc 1"/>
    <w:basedOn w:val="Normal"/>
    <w:next w:val="Normal"/>
    <w:uiPriority w:val="39"/>
    <w:pPr>
      <w:tabs>
        <w:tab w:val="left" w:pos="0"/>
        <w:tab w:val="right" w:leader="dot" w:pos="9060"/>
      </w:tabs>
      <w:spacing w:before="120" w:after="120"/>
      <w:jc w:val="both"/>
    </w:pPr>
    <w:rPr>
      <w:b/>
      <w:bCs/>
      <w:caps/>
      <w:szCs w:val="20"/>
    </w:rPr>
  </w:style>
  <w:style w:type="paragraph" w:styleId="Textodenotaderodap">
    <w:name w:val="footnote text"/>
    <w:basedOn w:val="Normal"/>
    <w:rPr>
      <w:sz w:val="20"/>
      <w:szCs w:val="20"/>
    </w:rPr>
  </w:style>
  <w:style w:type="paragraph" w:customStyle="1" w:styleId="style1">
    <w:name w:val="style1"/>
    <w:basedOn w:val="Normal"/>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Sumrio4">
    <w:name w:val="toc 4"/>
    <w:basedOn w:val="ndice"/>
    <w:uiPriority w:val="39"/>
    <w:pPr>
      <w:suppressLineNumbers w:val="0"/>
      <w:ind w:left="720"/>
    </w:pPr>
    <w:rPr>
      <w:rFonts w:cs="Times New Roman"/>
      <w:sz w:val="18"/>
      <w:szCs w:val="18"/>
    </w:rPr>
  </w:style>
  <w:style w:type="paragraph" w:styleId="Sumrio5">
    <w:name w:val="toc 5"/>
    <w:basedOn w:val="ndice"/>
    <w:pPr>
      <w:suppressLineNumbers w:val="0"/>
      <w:ind w:left="960"/>
    </w:pPr>
    <w:rPr>
      <w:rFonts w:cs="Times New Roman"/>
      <w:sz w:val="18"/>
      <w:szCs w:val="18"/>
    </w:rPr>
  </w:style>
  <w:style w:type="paragraph" w:styleId="Sumrio6">
    <w:name w:val="toc 6"/>
    <w:basedOn w:val="ndice"/>
    <w:pPr>
      <w:suppressLineNumbers w:val="0"/>
      <w:ind w:left="1200"/>
    </w:pPr>
    <w:rPr>
      <w:rFonts w:cs="Times New Roman"/>
      <w:sz w:val="18"/>
      <w:szCs w:val="18"/>
    </w:rPr>
  </w:style>
  <w:style w:type="paragraph" w:styleId="Sumrio7">
    <w:name w:val="toc 7"/>
    <w:basedOn w:val="ndice"/>
    <w:pPr>
      <w:suppressLineNumbers w:val="0"/>
      <w:ind w:left="1440"/>
    </w:pPr>
    <w:rPr>
      <w:rFonts w:cs="Times New Roman"/>
      <w:sz w:val="18"/>
      <w:szCs w:val="18"/>
    </w:rPr>
  </w:style>
  <w:style w:type="paragraph" w:styleId="Sumrio8">
    <w:name w:val="toc 8"/>
    <w:basedOn w:val="ndice"/>
    <w:pPr>
      <w:suppressLineNumbers w:val="0"/>
      <w:ind w:left="1680"/>
    </w:pPr>
    <w:rPr>
      <w:rFonts w:cs="Times New Roman"/>
      <w:sz w:val="18"/>
      <w:szCs w:val="18"/>
    </w:rPr>
  </w:style>
  <w:style w:type="paragraph" w:styleId="Sumrio9">
    <w:name w:val="toc 9"/>
    <w:basedOn w:val="ndice"/>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rPr>
      <w:sz w:val="20"/>
      <w:szCs w:val="20"/>
    </w:rPr>
  </w:style>
  <w:style w:type="paragraph" w:customStyle="1" w:styleId="Pr-formataoHTML1">
    <w:name w:val="Pré-formatação HTML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rPr>
  </w:style>
  <w:style w:type="paragraph" w:customStyle="1" w:styleId="whs1">
    <w:name w:val="whs1"/>
    <w:basedOn w:val="Normal"/>
    <w:pPr>
      <w:suppressAutoHyphens w:val="0"/>
      <w:spacing w:before="280" w:after="280"/>
    </w:pPr>
    <w:rPr>
      <w:rFonts w:eastAsia="SimSun"/>
    </w:rPr>
  </w:style>
  <w:style w:type="paragraph" w:customStyle="1" w:styleId="whs3">
    <w:name w:val="whs3"/>
    <w:basedOn w:val="Normal"/>
    <w:pPr>
      <w:suppressAutoHyphens w:val="0"/>
      <w:spacing w:before="280" w:after="280"/>
    </w:pPr>
    <w:rPr>
      <w:rFonts w:eastAsia="SimSun"/>
    </w:rPr>
  </w:style>
  <w:style w:type="paragraph" w:customStyle="1" w:styleId="NormalWeb1">
    <w:name w:val="Normal (Web)1"/>
    <w:basedOn w:val="Normal"/>
    <w:pPr>
      <w:suppressAutoHyphens w:val="0"/>
      <w:spacing w:before="280" w:after="280"/>
      <w:ind w:firstLine="750"/>
    </w:pPr>
  </w:style>
  <w:style w:type="paragraph" w:customStyle="1" w:styleId="paragrafoidentado">
    <w:name w:val="paragrafo_identado"/>
    <w:basedOn w:val="Normal"/>
    <w:pPr>
      <w:suppressAutoHyphens w:val="0"/>
      <w:spacing w:before="280" w:after="280"/>
    </w:pPr>
  </w:style>
  <w:style w:type="paragraph" w:customStyle="1" w:styleId="fr0">
    <w:name w:val="fr0"/>
    <w:basedOn w:val="Normal"/>
    <w:pPr>
      <w:suppressAutoHyphens w:val="0"/>
      <w:spacing w:before="280" w:after="280"/>
    </w:pPr>
  </w:style>
  <w:style w:type="paragraph" w:customStyle="1" w:styleId="fr">
    <w:name w:val="fr"/>
    <w:basedOn w:val="Normal"/>
    <w:pPr>
      <w:suppressAutoHyphens w:val="0"/>
      <w:spacing w:before="280" w:after="280"/>
    </w:pPr>
  </w:style>
  <w:style w:type="paragraph" w:customStyle="1" w:styleId="ndicedeilustraes2">
    <w:name w:val="Índice de ilustrações2"/>
    <w:basedOn w:val="Normal"/>
    <w:next w:val="Normal"/>
  </w:style>
  <w:style w:type="paragraph" w:customStyle="1" w:styleId="p1">
    <w:name w:val="p1"/>
    <w:basedOn w:val="Normal"/>
    <w:pPr>
      <w:suppressAutoHyphens w:val="0"/>
      <w:ind w:left="432"/>
      <w:jc w:val="both"/>
    </w:pPr>
    <w:rPr>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pPr>
      <w:suppressAutoHyphens w:val="0"/>
      <w:spacing w:after="200" w:line="276" w:lineRule="auto"/>
      <w:ind w:left="720"/>
    </w:pPr>
    <w:rPr>
      <w:rFonts w:ascii="Calibri" w:eastAsia="Calibri" w:hAnsi="Calibri" w:cs="Calibri"/>
      <w:sz w:val="22"/>
      <w:szCs w:val="22"/>
    </w:rPr>
  </w:style>
  <w:style w:type="paragraph" w:customStyle="1" w:styleId="Recuodecorpodetexto31">
    <w:name w:val="Recuo de corpo de texto 31"/>
    <w:basedOn w:val="Normal"/>
    <w:pPr>
      <w:spacing w:after="120"/>
      <w:ind w:left="283"/>
    </w:pPr>
    <w:rPr>
      <w:sz w:val="16"/>
      <w:szCs w:val="16"/>
      <w:lang w:val="x-none"/>
    </w:rPr>
  </w:style>
  <w:style w:type="paragraph" w:customStyle="1" w:styleId="Titulo2">
    <w:name w:val="Titulo 2"/>
    <w:basedOn w:val="Normal"/>
    <w:pPr>
      <w:tabs>
        <w:tab w:val="num" w:pos="720"/>
      </w:tabs>
      <w:suppressAutoHyphens w:val="0"/>
      <w:spacing w:before="720" w:after="240"/>
      <w:ind w:left="720" w:hanging="720"/>
      <w:jc w:val="both"/>
    </w:pPr>
    <w:rPr>
      <w:rFonts w:ascii="Arial" w:hAnsi="Arial" w:cs="Arial"/>
      <w:b/>
      <w:szCs w:val="20"/>
      <w:lang w:val="en-AU"/>
    </w:rPr>
  </w:style>
  <w:style w:type="paragraph" w:customStyle="1" w:styleId="Titulo1">
    <w:name w:val="Titulo 1"/>
    <w:basedOn w:val="Normal"/>
    <w:pPr>
      <w:numPr>
        <w:numId w:val="28"/>
      </w:numPr>
      <w:suppressAutoHyphens w:val="0"/>
      <w:spacing w:after="240"/>
    </w:pPr>
    <w:rPr>
      <w:rFonts w:ascii="Arial" w:hAnsi="Arial" w:cs="Arial"/>
      <w:b/>
      <w:sz w:val="28"/>
      <w:szCs w:val="20"/>
      <w:lang w:val="en-AU"/>
    </w:rPr>
  </w:style>
  <w:style w:type="paragraph" w:customStyle="1" w:styleId="Titulo3">
    <w:name w:val="Titulo 3"/>
    <w:basedOn w:val="Normal"/>
    <w:pPr>
      <w:tabs>
        <w:tab w:val="num" w:pos="720"/>
      </w:tabs>
      <w:suppressAutoHyphens w:val="0"/>
      <w:spacing w:before="120"/>
      <w:ind w:left="720" w:hanging="720"/>
      <w:jc w:val="both"/>
    </w:pPr>
    <w:rPr>
      <w:rFonts w:ascii="Arial" w:hAnsi="Arial" w:cs="Arial"/>
      <w:b/>
      <w:sz w:val="20"/>
      <w:szCs w:val="20"/>
      <w:lang w:val="en-AU" w:eastAsia="ja-JP"/>
    </w:rPr>
  </w:style>
  <w:style w:type="paragraph" w:customStyle="1" w:styleId="P10">
    <w:name w:val="P1"/>
    <w:basedOn w:val="Normal"/>
    <w:pPr>
      <w:suppressAutoHyphens w:val="0"/>
      <w:spacing w:before="120"/>
      <w:ind w:left="720"/>
      <w:jc w:val="both"/>
    </w:pPr>
    <w:rPr>
      <w:sz w:val="20"/>
      <w:szCs w:val="20"/>
    </w:rPr>
  </w:style>
  <w:style w:type="paragraph" w:customStyle="1" w:styleId="P3">
    <w:name w:val="P3"/>
    <w:basedOn w:val="P10"/>
    <w:pPr>
      <w:ind w:left="2098"/>
    </w:pPr>
  </w:style>
  <w:style w:type="paragraph" w:customStyle="1" w:styleId="Figura">
    <w:name w:val="Figura"/>
    <w:basedOn w:val="Normal"/>
    <w:pPr>
      <w:suppressAutoHyphens w:val="0"/>
      <w:spacing w:before="120" w:after="120"/>
      <w:jc w:val="center"/>
    </w:pPr>
    <w:rPr>
      <w:i/>
      <w:sz w:val="16"/>
      <w:szCs w:val="20"/>
      <w:lang w:val="en-US"/>
    </w:rPr>
  </w:style>
  <w:style w:type="paragraph" w:customStyle="1" w:styleId="TtulodaTabela">
    <w:name w:val="Título da Tabela"/>
    <w:basedOn w:val="Normal"/>
    <w:pPr>
      <w:suppressLineNumbers/>
    </w:pPr>
    <w:rPr>
      <w:b/>
      <w:bCs/>
      <w:iCs/>
      <w:szCs w:val="20"/>
    </w:rPr>
  </w:style>
  <w:style w:type="paragraph" w:customStyle="1" w:styleId="PargrafodaLista1">
    <w:name w:val="Parágrafo da Lista1"/>
    <w:basedOn w:val="Normal"/>
    <w:pPr>
      <w:ind w:left="708"/>
    </w:pPr>
  </w:style>
  <w:style w:type="paragraph" w:customStyle="1" w:styleId="texto">
    <w:name w:val="texto"/>
    <w:basedOn w:val="Normal"/>
    <w:pPr>
      <w:spacing w:line="360" w:lineRule="auto"/>
      <w:ind w:firstLine="708"/>
      <w:jc w:val="both"/>
    </w:pPr>
    <w:rPr>
      <w:rFonts w:ascii="Arial" w:hAnsi="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00C035AC"/>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pacing w:val="-10"/>
      <w:kern w:val="28"/>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val="0"/>
    </w:rPr>
  </w:style>
  <w:style w:type="character" w:customStyle="1" w:styleId="RecuodecorpodetextoChar">
    <w:name w:val="Recuo de corpo de texto Char"/>
    <w:basedOn w:val="Fontepargpadro"/>
    <w:link w:val="Recuodecorpodetexto"/>
    <w:rsid w:val="00C035AC"/>
    <w:rPr>
      <w:bCs/>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bCs w:val="0"/>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rsid w:val="006129F8"/>
    <w:pPr>
      <w:suppressAutoHyphens w:val="0"/>
      <w:spacing w:before="100" w:beforeAutospacing="1" w:after="100" w:afterAutospacing="1"/>
    </w:pPr>
    <w:rPr>
      <w:lang w:eastAsia="pt-BR"/>
    </w:rPr>
  </w:style>
  <w:style w:type="paragraph" w:customStyle="1" w:styleId="paragraph">
    <w:name w:val="paragraph"/>
    <w:basedOn w:val="Normal"/>
    <w:rsid w:val="006129F8"/>
    <w:pPr>
      <w:suppressAutoHyphens w:val="0"/>
      <w:spacing w:before="100" w:beforeAutospacing="1" w:after="100" w:afterAutospacing="1"/>
    </w:pPr>
    <w:rPr>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soshace.com/2023/03/27/optimizing-database-interactions-in-python-sqlalchemy-best-practices/." TargetMode="External"/><Relationship Id="rId138" Type="http://schemas.microsoft.com/office/2020/10/relationships/intelligence" Target="intelligence2.xml"/><Relationship Id="rId16" Type="http://schemas.openxmlformats.org/officeDocument/2006/relationships/image" Target="media/image4.png"/><Relationship Id="rId107" Type="http://schemas.openxmlformats.org/officeDocument/2006/relationships/hyperlink" Target="https://faculdadeprojecao.nucleoead.net/pos/pluginfile.php/2123/mod_resource/content/36/Entendendo_Scrum_para_Gerenciar_Projetos.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aws.amazon.com/pt/what-is/python/" TargetMode="External"/><Relationship Id="rId102" Type="http://schemas.openxmlformats.org/officeDocument/2006/relationships/hyperlink" Target="https://www.academia.edu/42175912/TECNOLOGIA_DOCKER."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hyperlink" Target="https://g1.globo.com/sp/noticia/2024/03/16/datafolha-84percent-dos-moradores-de-sp-reclamam-de-buracos-no-asfalto.ghtml" TargetMode="External"/><Relationship Id="rId95" Type="http://schemas.openxmlformats.org/officeDocument/2006/relationships/hyperlink" Target="https://help.figma.com/hc/pt-br/articles/14563969806359-O-que-%C3%A9-o-Figma"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bm.com/br-pt/topics/containers" TargetMode="External"/><Relationship Id="rId118" Type="http://schemas.openxmlformats.org/officeDocument/2006/relationships/image" Target="media/image67.png"/><Relationship Id="rId134" Type="http://schemas.openxmlformats.org/officeDocument/2006/relationships/header" Target="header4.xml"/><Relationship Id="rId80" Type="http://schemas.openxmlformats.org/officeDocument/2006/relationships/hyperlink" Target="https://aws.amazon.com/pt/what-is/api/" TargetMode="External"/><Relationship Id="rId85" Type="http://schemas.openxmlformats.org/officeDocument/2006/relationships/hyperlink" Target="https://git-scm.com/book/pt-br/v2"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unifafibe.com.br/revistasonline/arquivos/revistaepeqfafibe/sumario/20/16112011142249.pdf" TargetMode="External"/><Relationship Id="rId108" Type="http://schemas.openxmlformats.org/officeDocument/2006/relationships/hyperlink" Target="https://gizmodo.uol.com.br/quase-80-dos-brasileiros-tem-android-no-smartphone-mostra-pesquisa/"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books.google.com.br/books?hl=pt-BR&amp;lr=&amp;id=xBeO9LSlK7UC&amp;oi=fnd&amp;pg=PP23&amp;dq=banco+de+dados&amp;ots=xdNEl4Bh7N&amp;sig=OinvR--HlR1IXquZoSbke6SbKDM" TargetMode="External"/><Relationship Id="rId96" Type="http://schemas.openxmlformats.org/officeDocument/2006/relationships/hyperlink" Target="https://books.google.com.br/books?hl=pt-BR&amp;lr=&amp;id=6TAODdEIxrgC&amp;oi=fnd&amp;pg=PR7&amp;dq=javascript+The+Definitive+Guide&amp;ots=ofahIRLsSG&amp;sig=gIid6O6uWERYa9gDGRPMKX2EnX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researchgate.net/publication/268434484_Estudo_e_Aplicacao_de_Padroes" TargetMode="External"/><Relationship Id="rId119" Type="http://schemas.openxmlformats.org/officeDocument/2006/relationships/image" Target="media/image68.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azure.microsoft.com/pt-br/resources/cloud-computing-dictionary/what-is-cloud-computing" TargetMode="External"/><Relationship Id="rId86" Type="http://schemas.openxmlformats.org/officeDocument/2006/relationships/hyperlink" Target="http://hdl.handle.net/10579/27909." TargetMode="External"/><Relationship Id="rId130" Type="http://schemas.openxmlformats.org/officeDocument/2006/relationships/header" Target="header2.xml"/><Relationship Id="rId135"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postgresql.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p.ufpel.edu.br/coisapublica/2023/09/06/o-descarte-incorreto-de-lixo-no-brasil-e-o-impacto-causado-na-populacao/" TargetMode="External"/><Relationship Id="rId104" Type="http://schemas.openxmlformats.org/officeDocument/2006/relationships/hyperlink" Target="https://agilemanifesto.org/iso/ptbr/manifesto.html" TargetMode="External"/><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docker.com/resources/what-container"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cloudflare.com/pt-br/learning/cloud/what-is-blob-storage/" TargetMode="External"/><Relationship Id="rId110" Type="http://schemas.openxmlformats.org/officeDocument/2006/relationships/hyperlink" Target="https://www.rafasabbagh.com/scrumbook" TargetMode="External"/><Relationship Id="rId115" Type="http://schemas.openxmlformats.org/officeDocument/2006/relationships/hyperlink" Target="https://viacep.com.br" TargetMode="External"/><Relationship Id="rId131" Type="http://schemas.openxmlformats.org/officeDocument/2006/relationships/header" Target="header3.xm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learn.microsoft.com/pt-br/azure/container-apps/overview"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ibm.com/docs/pt-br/cics-ts/6.x?topic=cics-json-web-token-jwt" TargetMode="External"/><Relationship Id="rId105" Type="http://schemas.openxmlformats.org/officeDocument/2006/relationships/hyperlink" Target="https://s3.novatec.com.br/capitulos/capitulo-9788575222508.pdf" TargetMode="External"/><Relationship Id="rId126"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raw.io/?formCode=MG0AV3" TargetMode="External"/><Relationship Id="rId98" Type="http://schemas.openxmlformats.org/officeDocument/2006/relationships/hyperlink" Target="https://www.android.com/intl/pt_br/why-android/" TargetMode="External"/><Relationship Id="rId121" Type="http://schemas.openxmlformats.org/officeDocument/2006/relationships/image" Target="media/image7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forms.gle/oTDUjvQfJZXWjbnz5"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bjihs.emnuvens.com.br/bjihs/article/view/304" TargetMode="External"/><Relationship Id="rId88" Type="http://schemas.openxmlformats.org/officeDocument/2006/relationships/hyperlink" Target="https://www.cnt.org.br/agencia-cnt/piora-a-qualidade-das-rodovias-brasileiras." TargetMode="External"/><Relationship Id="rId111" Type="http://schemas.openxmlformats.org/officeDocument/2006/relationships/hyperlink" Target="https://scrumguides.org/docs/scrumguide/v2020/2020-Scrum-Guide-PortugueseBR-3.0.pdf" TargetMode="External"/><Relationship Id="rId132"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hyperlink" Target="https://reactnative.dev/" TargetMode="External"/><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www.sciencedirect.com/science/article/pii/S1809203916301115" TargetMode="External"/><Relationship Id="rId94" Type="http://schemas.openxmlformats.org/officeDocument/2006/relationships/hyperlink" Target="https://www.drawio.com/doc/?formCode=MG0AV3" TargetMode="External"/><Relationship Id="rId99" Type="http://schemas.openxmlformats.org/officeDocument/2006/relationships/hyperlink" Target="https://support.google.com/googleone/answer/9004014?hl=pt-BR" TargetMode="External"/><Relationship Id="rId101" Type="http://schemas.openxmlformats.org/officeDocument/2006/relationships/hyperlink" Target="https://www.ibm.com/br-pt/topics/three-tier-architecture" TargetMode="External"/><Relationship Id="rId122"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www.controle.net/faq/cliente-servidor-uma-estrutura-para-a-computacao-centralizada" TargetMode="External"/><Relationship Id="rId112" Type="http://schemas.openxmlformats.org/officeDocument/2006/relationships/hyperlink" Target="https://www.servicenow.com/br/products/devops/what-is-cicd-pipeline.html." TargetMode="External"/><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157</Pages>
  <Words>24730</Words>
  <Characters>133543</Characters>
  <Application>Microsoft Office Word</Application>
  <DocSecurity>0</DocSecurity>
  <Lines>1112</Lines>
  <Paragraphs>315</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
  <LinksUpToDate>false</LinksUpToDate>
  <CharactersWithSpaces>157958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jl.miclos.negreiros@gmail.com</cp:lastModifiedBy>
  <cp:revision>82</cp:revision>
  <cp:lastPrinted>2008-02-21T06:37:00Z</cp:lastPrinted>
  <dcterms:created xsi:type="dcterms:W3CDTF">2024-11-19T23:22:00Z</dcterms:created>
  <dcterms:modified xsi:type="dcterms:W3CDTF">2024-11-24T02:49:00Z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